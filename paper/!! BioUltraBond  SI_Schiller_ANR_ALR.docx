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charts/chart1.xml" ContentType="application/vnd.openxmlformats-officedocument.drawingml.chart+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EB35DB" w14:textId="782395FA" w:rsidR="003F7F4D" w:rsidRPr="0056794D" w:rsidRDefault="003F7F4D" w:rsidP="0056794D">
      <w:pPr>
        <w:jc w:val="center"/>
        <w:rPr>
          <w:rFonts w:ascii="Times New Roman" w:hAnsi="Times New Roman" w:cs="Times New Roman"/>
          <w:sz w:val="36"/>
          <w:szCs w:val="36"/>
          <w:lang w:val="en-US"/>
        </w:rPr>
      </w:pPr>
      <w:r w:rsidRPr="0056794D">
        <w:rPr>
          <w:rFonts w:ascii="Times New Roman" w:hAnsi="Times New Roman" w:cs="Times New Roman"/>
          <w:sz w:val="36"/>
          <w:szCs w:val="36"/>
          <w:lang w:val="en-US"/>
        </w:rPr>
        <w:t>Supp</w:t>
      </w:r>
      <w:r w:rsidR="00A668F4" w:rsidRPr="0056794D">
        <w:rPr>
          <w:rFonts w:ascii="Times New Roman" w:hAnsi="Times New Roman" w:cs="Times New Roman"/>
          <w:sz w:val="36"/>
          <w:szCs w:val="36"/>
          <w:lang w:val="en-US"/>
        </w:rPr>
        <w:t>orting</w:t>
      </w:r>
      <w:r w:rsidRPr="0056794D">
        <w:rPr>
          <w:rFonts w:ascii="Times New Roman" w:hAnsi="Times New Roman" w:cs="Times New Roman"/>
          <w:sz w:val="36"/>
          <w:szCs w:val="36"/>
          <w:lang w:val="en-US"/>
        </w:rPr>
        <w:t xml:space="preserve"> Information</w:t>
      </w:r>
    </w:p>
    <w:p w14:paraId="74D12B50" w14:textId="77777777" w:rsidR="0056794D" w:rsidRDefault="0056794D" w:rsidP="0056794D">
      <w:pPr>
        <w:jc w:val="center"/>
        <w:rPr>
          <w:rFonts w:ascii="Times New Roman" w:hAnsi="Times New Roman" w:cs="Times New Roman"/>
          <w:b/>
          <w:bCs/>
          <w:sz w:val="36"/>
          <w:szCs w:val="36"/>
          <w:lang w:val="en-US"/>
        </w:rPr>
      </w:pPr>
    </w:p>
    <w:p w14:paraId="2CC4C079" w14:textId="53977786" w:rsidR="00067C6D" w:rsidRPr="0056794D" w:rsidRDefault="0056794D" w:rsidP="0056794D">
      <w:pPr>
        <w:jc w:val="center"/>
        <w:rPr>
          <w:rFonts w:ascii="Times New Roman" w:hAnsi="Times New Roman" w:cs="Times New Roman"/>
          <w:b/>
          <w:bCs/>
          <w:sz w:val="36"/>
          <w:szCs w:val="36"/>
          <w:lang w:val="en-US"/>
        </w:rPr>
      </w:pPr>
      <w:r w:rsidRPr="0056794D">
        <w:rPr>
          <w:rFonts w:ascii="Times New Roman" w:hAnsi="Times New Roman" w:cs="Times New Roman"/>
          <w:b/>
          <w:bCs/>
          <w:sz w:val="36"/>
          <w:szCs w:val="36"/>
          <w:lang w:val="en-US"/>
        </w:rPr>
        <w:t xml:space="preserve">Bioinspired Design of Highly Wet-Adhesive and Elastic </w:t>
      </w:r>
      <w:proofErr w:type="spellStart"/>
      <w:r w:rsidRPr="0056794D">
        <w:rPr>
          <w:rFonts w:ascii="Times New Roman" w:hAnsi="Times New Roman" w:cs="Times New Roman"/>
          <w:b/>
          <w:bCs/>
          <w:sz w:val="36"/>
          <w:szCs w:val="36"/>
          <w:lang w:val="en-US"/>
        </w:rPr>
        <w:t>Photocrosslinkable</w:t>
      </w:r>
      <w:proofErr w:type="spellEnd"/>
      <w:r w:rsidRPr="0056794D">
        <w:rPr>
          <w:rFonts w:ascii="Times New Roman" w:hAnsi="Times New Roman" w:cs="Times New Roman"/>
          <w:b/>
          <w:bCs/>
          <w:sz w:val="36"/>
          <w:szCs w:val="36"/>
          <w:lang w:val="en-US"/>
        </w:rPr>
        <w:t xml:space="preserve"> Recombinant Human Protein Networks for Surgical Applications</w:t>
      </w:r>
    </w:p>
    <w:p w14:paraId="1318AAB7" w14:textId="77777777" w:rsidR="00067C6D" w:rsidRPr="00A668F4" w:rsidRDefault="00067C6D" w:rsidP="00067C6D">
      <w:pPr>
        <w:jc w:val="both"/>
        <w:rPr>
          <w:rFonts w:ascii="Times New Roman" w:hAnsi="Times New Roman" w:cs="Times New Roman"/>
          <w:lang w:val="en-US"/>
        </w:rPr>
      </w:pPr>
    </w:p>
    <w:p w14:paraId="3459F045" w14:textId="21905201" w:rsidR="00067C6D" w:rsidRPr="00A668F4" w:rsidRDefault="00551EAE" w:rsidP="004B2379">
      <w:pPr>
        <w:spacing w:line="360" w:lineRule="auto"/>
        <w:jc w:val="both"/>
        <w:rPr>
          <w:rFonts w:ascii="Times New Roman" w:hAnsi="Times New Roman" w:cs="Times New Roman"/>
          <w:i/>
          <w:lang w:val="en-US"/>
        </w:rPr>
      </w:pPr>
      <w:r w:rsidRPr="00A668F4">
        <w:rPr>
          <w:rFonts w:ascii="Times New Roman" w:hAnsi="Times New Roman" w:cs="Times New Roman"/>
          <w:i/>
          <w:lang w:val="en-US"/>
        </w:rPr>
        <w:t>Anna Resch</w:t>
      </w:r>
      <w:r w:rsidRPr="00A668F4">
        <w:rPr>
          <w:rFonts w:ascii="Times New Roman" w:hAnsi="Times New Roman" w:cs="Times New Roman"/>
          <w:i/>
          <w:vertAlign w:val="superscript"/>
          <w:lang w:val="en-US"/>
        </w:rPr>
        <w:t>1</w:t>
      </w:r>
      <w:r w:rsidRPr="00A668F4">
        <w:rPr>
          <w:rFonts w:ascii="Times New Roman" w:hAnsi="Times New Roman" w:cs="Times New Roman"/>
          <w:i/>
          <w:lang w:val="en-US"/>
        </w:rPr>
        <w:t>, Matthias C. Huber</w:t>
      </w:r>
      <w:r w:rsidRPr="00A668F4">
        <w:rPr>
          <w:rFonts w:ascii="Times New Roman" w:hAnsi="Times New Roman" w:cs="Times New Roman"/>
          <w:i/>
          <w:vertAlign w:val="superscript"/>
          <w:lang w:val="en-US"/>
        </w:rPr>
        <w:t>1,2,3</w:t>
      </w:r>
      <w:r w:rsidR="006A0D1C">
        <w:rPr>
          <w:rFonts w:ascii="Times New Roman" w:hAnsi="Times New Roman" w:cs="Times New Roman"/>
          <w:i/>
          <w:vertAlign w:val="superscript"/>
          <w:lang w:val="en-US"/>
        </w:rPr>
        <w:t>,</w:t>
      </w:r>
      <w:r w:rsidRPr="00A668F4">
        <w:rPr>
          <w:rFonts w:ascii="Times New Roman" w:hAnsi="Times New Roman" w:cs="Times New Roman"/>
          <w:i/>
          <w:lang w:val="en-US"/>
        </w:rPr>
        <w:t>*</w:t>
      </w:r>
      <w:r w:rsidR="006A0D1C">
        <w:rPr>
          <w:rFonts w:ascii="Times New Roman" w:hAnsi="Times New Roman" w:cs="Times New Roman"/>
          <w:i/>
          <w:lang w:val="en-US"/>
        </w:rPr>
        <w:t>,</w:t>
      </w:r>
      <w:r w:rsidRPr="00A668F4">
        <w:rPr>
          <w:rFonts w:ascii="Times New Roman" w:hAnsi="Times New Roman" w:cs="Times New Roman"/>
          <w:i/>
          <w:lang w:val="en-US"/>
        </w:rPr>
        <w:t xml:space="preserve"> Alexander Resch</w:t>
      </w:r>
      <w:r w:rsidRPr="00A668F4">
        <w:rPr>
          <w:rFonts w:ascii="Times New Roman" w:hAnsi="Times New Roman" w:cs="Times New Roman"/>
          <w:i/>
          <w:vertAlign w:val="superscript"/>
          <w:lang w:val="en-US"/>
        </w:rPr>
        <w:t>4</w:t>
      </w:r>
      <w:r w:rsidR="006A0D1C">
        <w:rPr>
          <w:rFonts w:ascii="Times New Roman" w:hAnsi="Times New Roman" w:cs="Times New Roman"/>
          <w:i/>
          <w:vertAlign w:val="superscript"/>
          <w:lang w:val="en-US"/>
        </w:rPr>
        <w:t>,</w:t>
      </w:r>
      <w:r w:rsidRPr="00A668F4">
        <w:rPr>
          <w:rFonts w:ascii="Times New Roman" w:hAnsi="Times New Roman" w:cs="Times New Roman"/>
          <w:i/>
          <w:lang w:val="en-US"/>
        </w:rPr>
        <w:t>*</w:t>
      </w:r>
      <w:r w:rsidR="006A0D1C">
        <w:rPr>
          <w:rFonts w:ascii="Times New Roman" w:hAnsi="Times New Roman" w:cs="Times New Roman"/>
          <w:i/>
          <w:lang w:val="en-US"/>
        </w:rPr>
        <w:t>,</w:t>
      </w:r>
      <w:r w:rsidRPr="00A668F4">
        <w:rPr>
          <w:rFonts w:ascii="Times New Roman" w:hAnsi="Times New Roman" w:cs="Times New Roman"/>
          <w:i/>
          <w:lang w:val="en-US"/>
        </w:rPr>
        <w:t xml:space="preserve"> Andreas Schreiber</w:t>
      </w:r>
      <w:r w:rsidRPr="00A668F4">
        <w:rPr>
          <w:rFonts w:ascii="Times New Roman" w:hAnsi="Times New Roman" w:cs="Times New Roman"/>
          <w:i/>
          <w:vertAlign w:val="superscript"/>
          <w:lang w:val="en-US"/>
        </w:rPr>
        <w:t>1,2</w:t>
      </w:r>
      <w:r w:rsidRPr="00A668F4">
        <w:rPr>
          <w:rFonts w:ascii="Times New Roman" w:hAnsi="Times New Roman" w:cs="Times New Roman"/>
          <w:i/>
          <w:lang w:val="en-US"/>
        </w:rPr>
        <w:t>, Thabo Lapp</w:t>
      </w:r>
      <w:r w:rsidRPr="00A668F4">
        <w:rPr>
          <w:rFonts w:ascii="Times New Roman" w:hAnsi="Times New Roman" w:cs="Times New Roman"/>
          <w:i/>
          <w:vertAlign w:val="superscript"/>
          <w:lang w:val="en-US"/>
        </w:rPr>
        <w:t>4</w:t>
      </w:r>
      <w:r w:rsidRPr="00A668F4">
        <w:rPr>
          <w:rFonts w:ascii="Times New Roman" w:hAnsi="Times New Roman" w:cs="Times New Roman"/>
          <w:i/>
          <w:lang w:val="en-US"/>
        </w:rPr>
        <w:t>, Uwe Jonas,</w:t>
      </w:r>
      <w:r w:rsidRPr="00A668F4">
        <w:rPr>
          <w:rFonts w:ascii="Times New Roman" w:hAnsi="Times New Roman" w:cs="Times New Roman"/>
          <w:i/>
          <w:vertAlign w:val="superscript"/>
          <w:lang w:val="en-US"/>
        </w:rPr>
        <w:t>1</w:t>
      </w:r>
      <w:r w:rsidRPr="00A668F4">
        <w:rPr>
          <w:rFonts w:ascii="Times New Roman" w:hAnsi="Times New Roman" w:cs="Times New Roman"/>
          <w:i/>
          <w:lang w:val="en-US"/>
        </w:rPr>
        <w:t xml:space="preserve"> Adria</w:t>
      </w:r>
      <w:r w:rsidR="00A70AEB" w:rsidRPr="00A668F4">
        <w:rPr>
          <w:rFonts w:ascii="Times New Roman" w:hAnsi="Times New Roman" w:cs="Times New Roman"/>
          <w:i/>
          <w:lang w:val="en-US"/>
        </w:rPr>
        <w:t>n</w:t>
      </w:r>
      <w:r w:rsidRPr="00A668F4">
        <w:rPr>
          <w:rFonts w:ascii="Times New Roman" w:hAnsi="Times New Roman" w:cs="Times New Roman"/>
          <w:i/>
          <w:lang w:val="en-US"/>
        </w:rPr>
        <w:t>na Kolberg</w:t>
      </w:r>
      <w:r w:rsidRPr="00A668F4">
        <w:rPr>
          <w:rFonts w:ascii="Times New Roman" w:hAnsi="Times New Roman" w:cs="Times New Roman"/>
          <w:i/>
          <w:vertAlign w:val="superscript"/>
          <w:lang w:val="en-US"/>
        </w:rPr>
        <w:t>5</w:t>
      </w:r>
      <w:r w:rsidRPr="00A668F4">
        <w:rPr>
          <w:rFonts w:ascii="Times New Roman" w:hAnsi="Times New Roman" w:cs="Times New Roman"/>
          <w:i/>
          <w:lang w:val="en-US"/>
        </w:rPr>
        <w:t>, Sandra Haas</w:t>
      </w:r>
      <w:r w:rsidRPr="00A668F4">
        <w:rPr>
          <w:rFonts w:ascii="Times New Roman" w:hAnsi="Times New Roman" w:cs="Times New Roman"/>
          <w:i/>
          <w:vertAlign w:val="superscript"/>
          <w:lang w:val="en-US"/>
        </w:rPr>
        <w:t>6</w:t>
      </w:r>
      <w:r w:rsidRPr="00A668F4">
        <w:rPr>
          <w:rFonts w:ascii="Times New Roman" w:hAnsi="Times New Roman" w:cs="Times New Roman"/>
          <w:i/>
          <w:lang w:val="en-US"/>
        </w:rPr>
        <w:t xml:space="preserve">, </w:t>
      </w:r>
      <w:proofErr w:type="spellStart"/>
      <w:r w:rsidR="00A70AEB" w:rsidRPr="00A668F4">
        <w:rPr>
          <w:rFonts w:ascii="Times New Roman" w:hAnsi="Times New Roman" w:cs="Times New Roman"/>
          <w:i/>
          <w:lang w:val="en-US"/>
        </w:rPr>
        <w:t>Math</w:t>
      </w:r>
      <w:r w:rsidR="003F7F4D" w:rsidRPr="00A668F4">
        <w:rPr>
          <w:rFonts w:ascii="Times New Roman" w:hAnsi="Times New Roman" w:cs="Times New Roman"/>
          <w:i/>
          <w:lang w:val="en-US"/>
        </w:rPr>
        <w:t>ae</w:t>
      </w:r>
      <w:r w:rsidR="00A70AEB" w:rsidRPr="00A668F4">
        <w:rPr>
          <w:rFonts w:ascii="Times New Roman" w:hAnsi="Times New Roman" w:cs="Times New Roman"/>
          <w:i/>
          <w:lang w:val="en-US"/>
        </w:rPr>
        <w:t>us</w:t>
      </w:r>
      <w:proofErr w:type="spellEnd"/>
      <w:r w:rsidR="00A70AEB" w:rsidRPr="00A668F4">
        <w:rPr>
          <w:rFonts w:ascii="Times New Roman" w:hAnsi="Times New Roman" w:cs="Times New Roman"/>
          <w:i/>
          <w:lang w:val="en-US"/>
        </w:rPr>
        <w:t xml:space="preserve"> Tschaikowsky</w:t>
      </w:r>
      <w:r w:rsidR="00A70AEB" w:rsidRPr="00A668F4">
        <w:rPr>
          <w:rFonts w:ascii="Times New Roman" w:hAnsi="Times New Roman" w:cs="Times New Roman"/>
          <w:i/>
          <w:vertAlign w:val="superscript"/>
          <w:lang w:val="en-US"/>
        </w:rPr>
        <w:t>5,8</w:t>
      </w:r>
      <w:r w:rsidR="00A70AEB" w:rsidRPr="00A668F4">
        <w:rPr>
          <w:rFonts w:ascii="Times New Roman" w:hAnsi="Times New Roman" w:cs="Times New Roman"/>
          <w:i/>
          <w:lang w:val="en-US"/>
        </w:rPr>
        <w:t xml:space="preserve">, </w:t>
      </w:r>
      <w:r w:rsidRPr="00A668F4">
        <w:rPr>
          <w:rFonts w:ascii="Times New Roman" w:hAnsi="Times New Roman" w:cs="Times New Roman"/>
          <w:i/>
          <w:lang w:val="en-US"/>
        </w:rPr>
        <w:t>Jürgen Hubbuch</w:t>
      </w:r>
      <w:r w:rsidRPr="00A668F4">
        <w:rPr>
          <w:rFonts w:ascii="Times New Roman" w:hAnsi="Times New Roman" w:cs="Times New Roman"/>
          <w:i/>
          <w:vertAlign w:val="superscript"/>
          <w:lang w:val="en-US"/>
        </w:rPr>
        <w:t>6</w:t>
      </w:r>
      <w:r w:rsidRPr="00A668F4">
        <w:rPr>
          <w:rFonts w:ascii="Times New Roman" w:hAnsi="Times New Roman" w:cs="Times New Roman"/>
          <w:i/>
          <w:lang w:val="en-US"/>
        </w:rPr>
        <w:t>, Daniel Böhringer</w:t>
      </w:r>
      <w:r w:rsidRPr="00A668F4">
        <w:rPr>
          <w:rFonts w:ascii="Times New Roman" w:hAnsi="Times New Roman" w:cs="Times New Roman"/>
          <w:i/>
          <w:vertAlign w:val="superscript"/>
          <w:lang w:val="en-US"/>
        </w:rPr>
        <w:t>7</w:t>
      </w:r>
      <w:r w:rsidRPr="00A668F4">
        <w:rPr>
          <w:rFonts w:ascii="Times New Roman" w:hAnsi="Times New Roman" w:cs="Times New Roman"/>
          <w:i/>
          <w:lang w:val="en-US"/>
        </w:rPr>
        <w:t>, Thomas Reinhard</w:t>
      </w:r>
      <w:r w:rsidRPr="00A668F4">
        <w:rPr>
          <w:rFonts w:ascii="Times New Roman" w:hAnsi="Times New Roman" w:cs="Times New Roman"/>
          <w:i/>
          <w:vertAlign w:val="superscript"/>
          <w:lang w:val="en-US"/>
        </w:rPr>
        <w:t>7</w:t>
      </w:r>
      <w:r w:rsidRPr="00A668F4">
        <w:rPr>
          <w:rFonts w:ascii="Times New Roman" w:hAnsi="Times New Roman" w:cs="Times New Roman"/>
          <w:i/>
          <w:lang w:val="en-US"/>
        </w:rPr>
        <w:t>, Bernd Rolauffs</w:t>
      </w:r>
      <w:r w:rsidRPr="00A668F4">
        <w:rPr>
          <w:rFonts w:ascii="Times New Roman" w:hAnsi="Times New Roman" w:cs="Times New Roman"/>
          <w:i/>
          <w:vertAlign w:val="superscript"/>
          <w:lang w:val="en-US"/>
        </w:rPr>
        <w:t>8</w:t>
      </w:r>
      <w:r w:rsidRPr="00A668F4">
        <w:rPr>
          <w:rFonts w:ascii="Times New Roman" w:hAnsi="Times New Roman" w:cs="Times New Roman"/>
          <w:i/>
          <w:lang w:val="en-US"/>
        </w:rPr>
        <w:t xml:space="preserve">, </w:t>
      </w:r>
      <w:proofErr w:type="spellStart"/>
      <w:r w:rsidR="0096143E" w:rsidRPr="00A668F4">
        <w:rPr>
          <w:rFonts w:ascii="Times New Roman" w:hAnsi="Times New Roman" w:cs="Times New Roman"/>
          <w:i/>
          <w:lang w:val="en-US"/>
        </w:rPr>
        <w:t>Bizan</w:t>
      </w:r>
      <w:proofErr w:type="spellEnd"/>
      <w:r w:rsidR="0096143E" w:rsidRPr="00A668F4">
        <w:rPr>
          <w:rFonts w:ascii="Times New Roman" w:hAnsi="Times New Roman" w:cs="Times New Roman"/>
          <w:i/>
          <w:lang w:val="en-US"/>
        </w:rPr>
        <w:t xml:space="preserve"> N. Balzer</w:t>
      </w:r>
      <w:r w:rsidR="0096143E" w:rsidRPr="00A668F4">
        <w:rPr>
          <w:rFonts w:ascii="Times New Roman" w:hAnsi="Times New Roman" w:cs="Times New Roman"/>
          <w:i/>
          <w:vertAlign w:val="superscript"/>
          <w:lang w:val="en-US"/>
        </w:rPr>
        <w:t>3,5</w:t>
      </w:r>
      <w:r w:rsidR="0096143E" w:rsidRPr="00A668F4">
        <w:rPr>
          <w:rFonts w:ascii="Times New Roman" w:hAnsi="Times New Roman" w:cs="Times New Roman"/>
          <w:i/>
          <w:lang w:val="en-US"/>
        </w:rPr>
        <w:t xml:space="preserve">, </w:t>
      </w:r>
      <w:r w:rsidRPr="00A668F4">
        <w:rPr>
          <w:rFonts w:ascii="Times New Roman" w:hAnsi="Times New Roman" w:cs="Times New Roman"/>
          <w:i/>
          <w:lang w:val="en-US"/>
        </w:rPr>
        <w:t>Günther Schlunck</w:t>
      </w:r>
      <w:r w:rsidRPr="00A668F4">
        <w:rPr>
          <w:rFonts w:ascii="Times New Roman" w:hAnsi="Times New Roman" w:cs="Times New Roman"/>
          <w:i/>
          <w:vertAlign w:val="superscript"/>
          <w:lang w:val="en-US"/>
        </w:rPr>
        <w:t>7</w:t>
      </w:r>
      <w:r w:rsidRPr="00A668F4">
        <w:rPr>
          <w:rFonts w:ascii="Times New Roman" w:hAnsi="Times New Roman" w:cs="Times New Roman"/>
          <w:i/>
          <w:lang w:val="en-US"/>
        </w:rPr>
        <w:t xml:space="preserve"> &amp; Stefan Schiller</w:t>
      </w:r>
      <w:r w:rsidRPr="00A668F4">
        <w:rPr>
          <w:rFonts w:ascii="Times New Roman" w:hAnsi="Times New Roman" w:cs="Times New Roman"/>
          <w:i/>
          <w:vertAlign w:val="superscript"/>
          <w:lang w:val="en-US"/>
        </w:rPr>
        <w:t>1,3,8,9,10</w:t>
      </w:r>
      <w:r w:rsidRPr="00A668F4">
        <w:rPr>
          <w:rFonts w:ascii="Times New Roman" w:hAnsi="Times New Roman" w:cs="Times New Roman"/>
          <w:i/>
          <w:lang w:val="en-US"/>
        </w:rPr>
        <w:t xml:space="preserve"> (*equally contributing authors)</w:t>
      </w:r>
    </w:p>
    <w:p w14:paraId="79634CF9" w14:textId="77777777" w:rsidR="00067C6D" w:rsidRPr="00A668F4" w:rsidRDefault="00067C6D" w:rsidP="00067C6D">
      <w:pPr>
        <w:jc w:val="both"/>
        <w:rPr>
          <w:rFonts w:ascii="Times New Roman" w:hAnsi="Times New Roman" w:cs="Times New Roman"/>
          <w:lang w:val="en-US"/>
        </w:rPr>
      </w:pPr>
    </w:p>
    <w:p w14:paraId="322B09B1" w14:textId="604C06FE" w:rsidR="00D830B0" w:rsidRPr="00A668F4" w:rsidRDefault="00D830B0" w:rsidP="00D830B0">
      <w:pPr>
        <w:spacing w:line="360" w:lineRule="auto"/>
        <w:jc w:val="both"/>
        <w:rPr>
          <w:rFonts w:ascii="Times New Roman" w:hAnsi="Times New Roman" w:cs="Times New Roman"/>
          <w:sz w:val="16"/>
          <w:szCs w:val="16"/>
          <w:lang w:val="en-US"/>
        </w:rPr>
      </w:pPr>
      <w:r w:rsidRPr="00A668F4">
        <w:rPr>
          <w:rFonts w:ascii="Times New Roman" w:hAnsi="Times New Roman" w:cs="Times New Roman"/>
          <w:sz w:val="16"/>
          <w:szCs w:val="16"/>
          <w:vertAlign w:val="superscript"/>
          <w:lang w:val="en-US"/>
        </w:rPr>
        <w:t>1</w:t>
      </w:r>
      <w:r w:rsidRPr="00A668F4">
        <w:rPr>
          <w:rFonts w:ascii="Times New Roman" w:hAnsi="Times New Roman" w:cs="Times New Roman"/>
          <w:sz w:val="16"/>
          <w:szCs w:val="16"/>
          <w:lang w:val="en-US"/>
        </w:rPr>
        <w:t xml:space="preserve">Center for Biological Systems Analysis, University of Freiburg, </w:t>
      </w:r>
      <w:proofErr w:type="spellStart"/>
      <w:r w:rsidRPr="00A668F4">
        <w:rPr>
          <w:rFonts w:ascii="Times New Roman" w:hAnsi="Times New Roman" w:cs="Times New Roman"/>
          <w:sz w:val="16"/>
          <w:szCs w:val="16"/>
          <w:lang w:val="en-US"/>
        </w:rPr>
        <w:t>Habsburgerstrasse</w:t>
      </w:r>
      <w:proofErr w:type="spellEnd"/>
      <w:r w:rsidRPr="00A668F4">
        <w:rPr>
          <w:rFonts w:ascii="Times New Roman" w:hAnsi="Times New Roman" w:cs="Times New Roman"/>
          <w:sz w:val="16"/>
          <w:szCs w:val="16"/>
          <w:lang w:val="en-US"/>
        </w:rPr>
        <w:t xml:space="preserve"> 49, 79104 Freiburg, Germany</w:t>
      </w:r>
    </w:p>
    <w:p w14:paraId="381FA0A5" w14:textId="5791D1F7" w:rsidR="00D830B0" w:rsidRPr="00A668F4" w:rsidRDefault="00D830B0" w:rsidP="00D830B0">
      <w:pPr>
        <w:spacing w:line="360" w:lineRule="auto"/>
        <w:jc w:val="both"/>
        <w:rPr>
          <w:rFonts w:ascii="Times New Roman" w:hAnsi="Times New Roman" w:cs="Times New Roman"/>
          <w:sz w:val="16"/>
          <w:szCs w:val="16"/>
          <w:lang w:val="en-US"/>
        </w:rPr>
      </w:pPr>
      <w:r w:rsidRPr="00A668F4">
        <w:rPr>
          <w:rFonts w:ascii="Times New Roman" w:hAnsi="Times New Roman" w:cs="Times New Roman"/>
          <w:sz w:val="16"/>
          <w:szCs w:val="16"/>
          <w:vertAlign w:val="superscript"/>
          <w:lang w:val="en-US"/>
        </w:rPr>
        <w:t>2</w:t>
      </w:r>
      <w:r w:rsidRPr="00A668F4">
        <w:rPr>
          <w:rFonts w:ascii="Times New Roman" w:hAnsi="Times New Roman" w:cs="Times New Roman"/>
          <w:sz w:val="16"/>
          <w:szCs w:val="16"/>
          <w:lang w:val="en-US"/>
        </w:rPr>
        <w:t xml:space="preserve">Faculty of Biology, University of Freiburg, </w:t>
      </w:r>
      <w:proofErr w:type="spellStart"/>
      <w:r w:rsidRPr="00A668F4">
        <w:rPr>
          <w:rFonts w:ascii="Times New Roman" w:hAnsi="Times New Roman" w:cs="Times New Roman"/>
          <w:sz w:val="16"/>
          <w:szCs w:val="16"/>
          <w:lang w:val="en-US"/>
        </w:rPr>
        <w:t>Schänzlestrasse</w:t>
      </w:r>
      <w:proofErr w:type="spellEnd"/>
      <w:r w:rsidRPr="00A668F4">
        <w:rPr>
          <w:rFonts w:ascii="Times New Roman" w:hAnsi="Times New Roman" w:cs="Times New Roman"/>
          <w:sz w:val="16"/>
          <w:szCs w:val="16"/>
          <w:lang w:val="en-US"/>
        </w:rPr>
        <w:t xml:space="preserve"> 1, 79104 Freiburg, Germany </w:t>
      </w:r>
    </w:p>
    <w:p w14:paraId="3062AF83" w14:textId="37E65906" w:rsidR="00D830B0" w:rsidRPr="00A668F4" w:rsidRDefault="00D830B0" w:rsidP="00D830B0">
      <w:pPr>
        <w:spacing w:line="360" w:lineRule="auto"/>
        <w:jc w:val="both"/>
        <w:rPr>
          <w:rFonts w:ascii="Times New Roman" w:hAnsi="Times New Roman" w:cs="Times New Roman"/>
          <w:sz w:val="16"/>
          <w:szCs w:val="16"/>
          <w:lang w:val="en-US"/>
        </w:rPr>
      </w:pPr>
      <w:r w:rsidRPr="00A668F4">
        <w:rPr>
          <w:rFonts w:ascii="Times New Roman" w:hAnsi="Times New Roman" w:cs="Times New Roman"/>
          <w:sz w:val="16"/>
          <w:szCs w:val="16"/>
          <w:vertAlign w:val="superscript"/>
          <w:lang w:val="en-US"/>
        </w:rPr>
        <w:t>3</w:t>
      </w:r>
      <w:r w:rsidRPr="00A668F4">
        <w:rPr>
          <w:rFonts w:ascii="Times New Roman" w:hAnsi="Times New Roman" w:cs="Times New Roman"/>
          <w:sz w:val="16"/>
          <w:szCs w:val="16"/>
          <w:lang w:val="en-US"/>
        </w:rPr>
        <w:t xml:space="preserve">Cluster of Excellence </w:t>
      </w:r>
      <w:proofErr w:type="spellStart"/>
      <w:r w:rsidRPr="00A668F4">
        <w:rPr>
          <w:rFonts w:ascii="Times New Roman" w:hAnsi="Times New Roman" w:cs="Times New Roman"/>
          <w:sz w:val="16"/>
          <w:szCs w:val="16"/>
          <w:lang w:val="en-US"/>
        </w:rPr>
        <w:t>livMatS</w:t>
      </w:r>
      <w:proofErr w:type="spellEnd"/>
      <w:r w:rsidRPr="00A668F4">
        <w:rPr>
          <w:rFonts w:ascii="Times New Roman" w:hAnsi="Times New Roman" w:cs="Times New Roman"/>
          <w:sz w:val="16"/>
          <w:szCs w:val="16"/>
          <w:lang w:val="en-US"/>
        </w:rPr>
        <w:t xml:space="preserve"> @ FIT, Freiburg Center for Interactive Materials and Bioinspired Technologies, University of Freiburg, Georges-Köhler-Allee 105, 79110 Freiburg, Germany</w:t>
      </w:r>
      <w:r w:rsidRPr="00A668F4" w:rsidDel="00D20C9F">
        <w:rPr>
          <w:rFonts w:ascii="Times New Roman" w:hAnsi="Times New Roman" w:cs="Times New Roman"/>
          <w:sz w:val="16"/>
          <w:szCs w:val="16"/>
          <w:lang w:val="en-US"/>
        </w:rPr>
        <w:t xml:space="preserve"> </w:t>
      </w:r>
    </w:p>
    <w:p w14:paraId="54F3F8B3" w14:textId="06A418E4" w:rsidR="00D830B0" w:rsidRPr="00A668F4" w:rsidRDefault="00D830B0" w:rsidP="00D830B0">
      <w:pPr>
        <w:spacing w:line="360" w:lineRule="auto"/>
        <w:jc w:val="both"/>
        <w:rPr>
          <w:rFonts w:ascii="Times New Roman" w:hAnsi="Times New Roman" w:cs="Times New Roman"/>
          <w:sz w:val="16"/>
          <w:szCs w:val="16"/>
          <w:lang w:val="en-US"/>
        </w:rPr>
      </w:pPr>
      <w:r w:rsidRPr="00A668F4">
        <w:rPr>
          <w:rFonts w:ascii="Times New Roman" w:hAnsi="Times New Roman" w:cs="Times New Roman"/>
          <w:sz w:val="16"/>
          <w:szCs w:val="16"/>
          <w:vertAlign w:val="superscript"/>
          <w:lang w:val="en-US"/>
        </w:rPr>
        <w:t>4</w:t>
      </w:r>
      <w:bookmarkStart w:id="1" w:name="_Hlk93511165"/>
      <w:r w:rsidR="00570F3D">
        <w:rPr>
          <w:rFonts w:ascii="Times New Roman" w:hAnsi="Times New Roman" w:cs="Times New Roman"/>
          <w:sz w:val="16"/>
          <w:szCs w:val="16"/>
          <w:lang w:val="en-US"/>
        </w:rPr>
        <w:t xml:space="preserve">FernUniversität Hagen, </w:t>
      </w:r>
      <w:proofErr w:type="spellStart"/>
      <w:r w:rsidR="00570F3D" w:rsidRPr="00570F3D">
        <w:rPr>
          <w:rFonts w:ascii="Times New Roman" w:hAnsi="Times New Roman" w:cs="Times New Roman"/>
          <w:sz w:val="16"/>
          <w:szCs w:val="16"/>
          <w:lang w:val="en-US"/>
        </w:rPr>
        <w:t>Universitätsstraße</w:t>
      </w:r>
      <w:proofErr w:type="spellEnd"/>
      <w:r w:rsidR="00570F3D" w:rsidRPr="00570F3D">
        <w:rPr>
          <w:rFonts w:ascii="Times New Roman" w:hAnsi="Times New Roman" w:cs="Times New Roman"/>
          <w:sz w:val="16"/>
          <w:szCs w:val="16"/>
          <w:lang w:val="en-US"/>
        </w:rPr>
        <w:t xml:space="preserve"> 11, 58097 Hagen</w:t>
      </w:r>
      <w:r w:rsidR="00570F3D">
        <w:rPr>
          <w:rFonts w:ascii="Times New Roman" w:hAnsi="Times New Roman" w:cs="Times New Roman"/>
          <w:sz w:val="16"/>
          <w:szCs w:val="16"/>
          <w:lang w:val="en-US"/>
        </w:rPr>
        <w:t>, Germany</w:t>
      </w:r>
    </w:p>
    <w:bookmarkEnd w:id="1"/>
    <w:p w14:paraId="2E98C923" w14:textId="3D3182D3" w:rsidR="00D830B0" w:rsidRPr="00A668F4" w:rsidRDefault="00D830B0" w:rsidP="00D830B0">
      <w:pPr>
        <w:spacing w:line="360" w:lineRule="auto"/>
        <w:jc w:val="both"/>
        <w:rPr>
          <w:rFonts w:ascii="Times New Roman" w:hAnsi="Times New Roman" w:cs="Times New Roman"/>
          <w:sz w:val="16"/>
          <w:szCs w:val="16"/>
          <w:lang w:val="en-US"/>
        </w:rPr>
      </w:pPr>
      <w:r w:rsidRPr="00A668F4">
        <w:rPr>
          <w:rFonts w:ascii="Times New Roman" w:hAnsi="Times New Roman" w:cs="Times New Roman"/>
          <w:sz w:val="16"/>
          <w:szCs w:val="16"/>
          <w:vertAlign w:val="superscript"/>
          <w:lang w:val="en-US"/>
        </w:rPr>
        <w:t>5</w:t>
      </w:r>
      <w:r w:rsidR="00570F3D">
        <w:rPr>
          <w:rFonts w:ascii="Times New Roman" w:hAnsi="Times New Roman" w:cs="Times New Roman"/>
          <w:sz w:val="16"/>
          <w:szCs w:val="16"/>
          <w:lang w:val="en-US"/>
        </w:rPr>
        <w:t>In</w:t>
      </w:r>
      <w:r w:rsidRPr="00A668F4">
        <w:rPr>
          <w:rFonts w:ascii="Times New Roman" w:hAnsi="Times New Roman" w:cs="Times New Roman"/>
          <w:sz w:val="16"/>
          <w:szCs w:val="16"/>
          <w:lang w:val="en-US"/>
        </w:rPr>
        <w:t xml:space="preserve">stitute of Physical Chemistry, </w:t>
      </w:r>
      <w:proofErr w:type="spellStart"/>
      <w:r w:rsidRPr="00A668F4">
        <w:rPr>
          <w:rFonts w:ascii="Times New Roman" w:hAnsi="Times New Roman" w:cs="Times New Roman"/>
          <w:sz w:val="16"/>
          <w:szCs w:val="16"/>
          <w:lang w:val="en-US"/>
        </w:rPr>
        <w:t>Albertstrasse</w:t>
      </w:r>
      <w:proofErr w:type="spellEnd"/>
      <w:r w:rsidRPr="00A668F4">
        <w:rPr>
          <w:rFonts w:ascii="Times New Roman" w:hAnsi="Times New Roman" w:cs="Times New Roman"/>
          <w:sz w:val="16"/>
          <w:szCs w:val="16"/>
          <w:lang w:val="en-US"/>
        </w:rPr>
        <w:t xml:space="preserve"> 21, University of Freiburg, 79104 Freiburg</w:t>
      </w:r>
    </w:p>
    <w:p w14:paraId="366922F3" w14:textId="5BB83FA1" w:rsidR="00D830B0" w:rsidRPr="00A668F4" w:rsidRDefault="00D830B0" w:rsidP="00D830B0">
      <w:pPr>
        <w:spacing w:line="360" w:lineRule="auto"/>
        <w:jc w:val="both"/>
        <w:rPr>
          <w:rFonts w:ascii="Times New Roman" w:hAnsi="Times New Roman" w:cs="Times New Roman"/>
          <w:sz w:val="16"/>
          <w:szCs w:val="16"/>
          <w:lang w:val="en-US"/>
        </w:rPr>
      </w:pPr>
      <w:r w:rsidRPr="00A668F4">
        <w:rPr>
          <w:rFonts w:ascii="Times New Roman" w:hAnsi="Times New Roman" w:cs="Times New Roman"/>
          <w:sz w:val="16"/>
          <w:szCs w:val="16"/>
          <w:vertAlign w:val="superscript"/>
          <w:lang w:val="en-US"/>
        </w:rPr>
        <w:t>6</w:t>
      </w:r>
      <w:r w:rsidRPr="00A668F4">
        <w:rPr>
          <w:rFonts w:ascii="Times New Roman" w:hAnsi="Times New Roman" w:cs="Times New Roman"/>
          <w:sz w:val="16"/>
          <w:szCs w:val="16"/>
          <w:lang w:val="en-US"/>
        </w:rPr>
        <w:t>Karlsruhe Institute of Technology, Institute of Functional Interfaces &amp; Institute of Engineering in Life Sciences, Section IV: Molecular Separation Engineering, Karlsruhe Institute of Technology, Fritz-Haber-</w:t>
      </w:r>
      <w:proofErr w:type="spellStart"/>
      <w:r w:rsidRPr="00A668F4">
        <w:rPr>
          <w:rFonts w:ascii="Times New Roman" w:hAnsi="Times New Roman" w:cs="Times New Roman"/>
          <w:sz w:val="16"/>
          <w:szCs w:val="16"/>
          <w:lang w:val="en-US"/>
        </w:rPr>
        <w:t>Weg</w:t>
      </w:r>
      <w:proofErr w:type="spellEnd"/>
      <w:r w:rsidRPr="00A668F4">
        <w:rPr>
          <w:rFonts w:ascii="Times New Roman" w:hAnsi="Times New Roman" w:cs="Times New Roman"/>
          <w:sz w:val="16"/>
          <w:szCs w:val="16"/>
          <w:lang w:val="en-US"/>
        </w:rPr>
        <w:t xml:space="preserve"> 2, 76131 Karlsruhe, Germany</w:t>
      </w:r>
    </w:p>
    <w:p w14:paraId="7A6E98F1" w14:textId="7E37716B" w:rsidR="00D830B0" w:rsidRPr="00A668F4" w:rsidRDefault="00D830B0" w:rsidP="00D830B0">
      <w:pPr>
        <w:spacing w:line="360" w:lineRule="auto"/>
        <w:jc w:val="both"/>
        <w:rPr>
          <w:rFonts w:ascii="Times New Roman" w:hAnsi="Times New Roman" w:cs="Times New Roman"/>
          <w:sz w:val="16"/>
          <w:szCs w:val="16"/>
          <w:lang w:val="en-US"/>
        </w:rPr>
      </w:pPr>
      <w:r w:rsidRPr="00A668F4">
        <w:rPr>
          <w:rFonts w:ascii="Times New Roman" w:hAnsi="Times New Roman" w:cs="Times New Roman"/>
          <w:sz w:val="16"/>
          <w:szCs w:val="16"/>
          <w:vertAlign w:val="superscript"/>
          <w:lang w:val="en-US"/>
        </w:rPr>
        <w:t>7</w:t>
      </w:r>
      <w:r w:rsidRPr="00A668F4">
        <w:rPr>
          <w:rFonts w:ascii="Times New Roman" w:hAnsi="Times New Roman" w:cs="Times New Roman"/>
          <w:sz w:val="16"/>
          <w:szCs w:val="16"/>
          <w:lang w:val="en-US"/>
        </w:rPr>
        <w:t>Eye Center, Medical Center, Faculty of Medicine, University of Freiburg, 79110 Freiburg, Germany</w:t>
      </w:r>
    </w:p>
    <w:p w14:paraId="7FEE5F7D" w14:textId="3D8E33EB" w:rsidR="00D830B0" w:rsidRPr="00A668F4" w:rsidRDefault="00D830B0" w:rsidP="00D830B0">
      <w:pPr>
        <w:spacing w:line="360" w:lineRule="auto"/>
        <w:jc w:val="both"/>
        <w:rPr>
          <w:rFonts w:ascii="Times New Roman" w:hAnsi="Times New Roman" w:cs="Times New Roman"/>
          <w:sz w:val="16"/>
          <w:szCs w:val="16"/>
          <w:lang w:val="en-US"/>
        </w:rPr>
      </w:pPr>
      <w:r w:rsidRPr="00A668F4">
        <w:rPr>
          <w:rFonts w:ascii="Times New Roman" w:hAnsi="Times New Roman" w:cs="Times New Roman"/>
          <w:sz w:val="16"/>
          <w:szCs w:val="16"/>
          <w:vertAlign w:val="superscript"/>
          <w:lang w:val="en-US"/>
        </w:rPr>
        <w:t>8</w:t>
      </w:r>
      <w:r w:rsidRPr="00A668F4">
        <w:rPr>
          <w:rFonts w:ascii="Times New Roman" w:hAnsi="Times New Roman" w:cs="Times New Roman"/>
          <w:sz w:val="16"/>
          <w:szCs w:val="16"/>
          <w:lang w:val="en-US"/>
        </w:rPr>
        <w:t>G.E.R.N. Research Center for Tissue Replacement, Regeneration &amp; Neogenesis, Department of Orthopedics and Trauma Surgery, Medical Center - University of Freiburg, Faculty of Medicine, University of Freiburg, Germany</w:t>
      </w:r>
    </w:p>
    <w:p w14:paraId="76D24E0B" w14:textId="65AC61B3" w:rsidR="00D830B0" w:rsidRPr="00A668F4" w:rsidRDefault="00D830B0" w:rsidP="00D830B0">
      <w:pPr>
        <w:spacing w:line="360" w:lineRule="auto"/>
        <w:jc w:val="both"/>
        <w:rPr>
          <w:rFonts w:ascii="Times New Roman" w:hAnsi="Times New Roman" w:cs="Times New Roman"/>
          <w:sz w:val="16"/>
          <w:szCs w:val="16"/>
          <w:lang w:val="en-US"/>
        </w:rPr>
      </w:pPr>
      <w:r w:rsidRPr="00A668F4">
        <w:rPr>
          <w:rFonts w:ascii="Times New Roman" w:hAnsi="Times New Roman" w:cs="Times New Roman"/>
          <w:sz w:val="16"/>
          <w:szCs w:val="16"/>
          <w:vertAlign w:val="superscript"/>
          <w:lang w:val="en-US"/>
        </w:rPr>
        <w:t>9</w:t>
      </w:r>
      <w:r w:rsidRPr="00A668F4">
        <w:rPr>
          <w:rFonts w:ascii="Times New Roman" w:hAnsi="Times New Roman" w:cs="Times New Roman"/>
          <w:sz w:val="16"/>
          <w:szCs w:val="16"/>
          <w:lang w:val="en-US"/>
        </w:rPr>
        <w:t xml:space="preserve">BIOSS Centre for Biological </w:t>
      </w:r>
      <w:proofErr w:type="spellStart"/>
      <w:r w:rsidRPr="00A668F4">
        <w:rPr>
          <w:rFonts w:ascii="Times New Roman" w:hAnsi="Times New Roman" w:cs="Times New Roman"/>
          <w:sz w:val="16"/>
          <w:szCs w:val="16"/>
          <w:lang w:val="en-US"/>
        </w:rPr>
        <w:t>Signalling</w:t>
      </w:r>
      <w:proofErr w:type="spellEnd"/>
      <w:r w:rsidRPr="00A668F4">
        <w:rPr>
          <w:rFonts w:ascii="Times New Roman" w:hAnsi="Times New Roman" w:cs="Times New Roman"/>
          <w:sz w:val="16"/>
          <w:szCs w:val="16"/>
          <w:lang w:val="en-US"/>
        </w:rPr>
        <w:t xml:space="preserve"> Studies, University of Freiburg, </w:t>
      </w:r>
      <w:proofErr w:type="spellStart"/>
      <w:r w:rsidRPr="00A668F4">
        <w:rPr>
          <w:rFonts w:ascii="Times New Roman" w:hAnsi="Times New Roman" w:cs="Times New Roman"/>
          <w:sz w:val="16"/>
          <w:szCs w:val="16"/>
          <w:lang w:val="en-US"/>
        </w:rPr>
        <w:t>Schänzlestrasse</w:t>
      </w:r>
      <w:proofErr w:type="spellEnd"/>
      <w:r w:rsidRPr="00A668F4">
        <w:rPr>
          <w:rFonts w:ascii="Times New Roman" w:hAnsi="Times New Roman" w:cs="Times New Roman"/>
          <w:sz w:val="16"/>
          <w:szCs w:val="16"/>
          <w:lang w:val="en-US"/>
        </w:rPr>
        <w:t xml:space="preserve"> 18, 79104 Freiburg, Germany</w:t>
      </w:r>
    </w:p>
    <w:p w14:paraId="7D090423" w14:textId="2FF0FD37" w:rsidR="00D830B0" w:rsidRPr="00A668F4" w:rsidRDefault="00D830B0" w:rsidP="00D830B0">
      <w:pPr>
        <w:spacing w:line="360" w:lineRule="auto"/>
        <w:jc w:val="both"/>
        <w:rPr>
          <w:rFonts w:ascii="Times New Roman" w:hAnsi="Times New Roman" w:cs="Times New Roman"/>
          <w:lang w:val="en-US"/>
        </w:rPr>
      </w:pPr>
      <w:r w:rsidRPr="00A668F4">
        <w:rPr>
          <w:rFonts w:ascii="Times New Roman" w:hAnsi="Times New Roman" w:cs="Times New Roman"/>
          <w:sz w:val="16"/>
          <w:szCs w:val="16"/>
          <w:vertAlign w:val="superscript"/>
          <w:lang w:val="en-US"/>
        </w:rPr>
        <w:t>10</w:t>
      </w:r>
      <w:r w:rsidRPr="00A668F4">
        <w:rPr>
          <w:rFonts w:ascii="Times New Roman" w:hAnsi="Times New Roman" w:cs="Times New Roman"/>
          <w:sz w:val="16"/>
          <w:szCs w:val="16"/>
          <w:lang w:val="en-US"/>
        </w:rPr>
        <w:t>IMTEK Department of Microsystems Engineering, University of Freiburg, Georges-Köhler-Allee 103, 79110 Freiburg, Germany</w:t>
      </w:r>
      <w:r w:rsidRPr="00A668F4">
        <w:rPr>
          <w:rFonts w:ascii="Times New Roman" w:hAnsi="Times New Roman" w:cs="Times New Roman"/>
          <w:lang w:val="en-US"/>
        </w:rPr>
        <w:t xml:space="preserve"> </w:t>
      </w:r>
    </w:p>
    <w:p w14:paraId="670BE497" w14:textId="77777777" w:rsidR="0056794D" w:rsidRDefault="0056794D">
      <w:pPr>
        <w:rPr>
          <w:rFonts w:asciiTheme="majorHAnsi" w:eastAsiaTheme="majorEastAsia" w:hAnsiTheme="majorHAnsi" w:cstheme="majorBidi"/>
          <w:color w:val="2E74B5" w:themeColor="accent1" w:themeShade="BF"/>
          <w:sz w:val="48"/>
          <w:szCs w:val="32"/>
          <w:lang w:val="en-US" w:eastAsia="de-DE"/>
        </w:rPr>
      </w:pPr>
      <w:r>
        <w:rPr>
          <w:sz w:val="48"/>
          <w:lang w:val="en-US"/>
        </w:rPr>
        <w:br w:type="page"/>
      </w:r>
    </w:p>
    <w:sdt>
      <w:sdtPr>
        <w:rPr>
          <w:rFonts w:asciiTheme="minorHAnsi" w:eastAsiaTheme="minorHAnsi" w:hAnsiTheme="minorHAnsi" w:cstheme="majorHAnsi"/>
          <w:color w:val="auto"/>
          <w:sz w:val="22"/>
          <w:szCs w:val="22"/>
          <w:lang w:eastAsia="en-US"/>
        </w:rPr>
        <w:id w:val="1776513233"/>
        <w:docPartObj>
          <w:docPartGallery w:val="Table of Contents"/>
          <w:docPartUnique/>
        </w:docPartObj>
      </w:sdtPr>
      <w:sdtEndPr>
        <w:rPr>
          <w:b/>
          <w:bCs/>
        </w:rPr>
      </w:sdtEndPr>
      <w:sdtContent>
        <w:p w14:paraId="0AE3FC68" w14:textId="77777777" w:rsidR="00067C6D" w:rsidRPr="00D830B0" w:rsidRDefault="00067C6D" w:rsidP="00067C6D">
          <w:pPr>
            <w:pStyle w:val="Inhaltsverzeichnisberschrift"/>
            <w:jc w:val="both"/>
            <w:rPr>
              <w:rFonts w:cstheme="majorHAnsi"/>
              <w:lang w:val="en-US"/>
            </w:rPr>
          </w:pPr>
          <w:r w:rsidRPr="00D830B0">
            <w:rPr>
              <w:rFonts w:cstheme="majorHAnsi"/>
              <w:lang w:val="en-US"/>
            </w:rPr>
            <w:t>Content</w:t>
          </w:r>
        </w:p>
        <w:p w14:paraId="6756CD9D" w14:textId="77777777" w:rsidR="00067C6D" w:rsidRPr="00D830B0" w:rsidRDefault="00067C6D" w:rsidP="00067C6D">
          <w:pPr>
            <w:rPr>
              <w:lang w:val="en-US"/>
            </w:rPr>
          </w:pPr>
        </w:p>
        <w:p w14:paraId="3E653F76" w14:textId="0BBAC578" w:rsidR="00AD376B" w:rsidRDefault="00067C6D" w:rsidP="00B56946">
          <w:pPr>
            <w:pStyle w:val="Verzeichnis1"/>
            <w:rPr>
              <w:rFonts w:eastAsiaTheme="minorEastAsia"/>
              <w:noProof/>
              <w:lang w:eastAsia="de-DE"/>
            </w:rPr>
          </w:pPr>
          <w:r w:rsidRPr="00F07AB2">
            <w:rPr>
              <w:rFonts w:asciiTheme="majorHAnsi" w:hAnsiTheme="majorHAnsi" w:cstheme="majorHAnsi"/>
            </w:rPr>
            <w:fldChar w:fldCharType="begin"/>
          </w:r>
          <w:r w:rsidRPr="00D830B0">
            <w:rPr>
              <w:rFonts w:asciiTheme="majorHAnsi" w:hAnsiTheme="majorHAnsi" w:cstheme="majorHAnsi"/>
              <w:lang w:val="en-US"/>
            </w:rPr>
            <w:instrText xml:space="preserve"> TOC \o "1-4" \h \z \u </w:instrText>
          </w:r>
          <w:r w:rsidRPr="00F07AB2">
            <w:rPr>
              <w:rFonts w:asciiTheme="majorHAnsi" w:hAnsiTheme="majorHAnsi" w:cstheme="majorHAnsi"/>
            </w:rPr>
            <w:fldChar w:fldCharType="separate"/>
          </w:r>
          <w:hyperlink w:anchor="_Toc92462530" w:history="1">
            <w:r w:rsidR="00AD376B" w:rsidRPr="00084709">
              <w:rPr>
                <w:rStyle w:val="Hyperlink"/>
                <w:rFonts w:cstheme="majorHAnsi"/>
                <w:noProof/>
                <w:lang w:val="en-US"/>
              </w:rPr>
              <w:t>Supplementary Information</w:t>
            </w:r>
            <w:r w:rsidR="00AD376B">
              <w:rPr>
                <w:noProof/>
                <w:webHidden/>
              </w:rPr>
              <w:tab/>
            </w:r>
            <w:r w:rsidR="00AD376B">
              <w:rPr>
                <w:noProof/>
                <w:webHidden/>
              </w:rPr>
              <w:fldChar w:fldCharType="begin"/>
            </w:r>
            <w:r w:rsidR="00AD376B">
              <w:rPr>
                <w:noProof/>
                <w:webHidden/>
              </w:rPr>
              <w:instrText xml:space="preserve"> PAGEREF _Toc92462530 \h </w:instrText>
            </w:r>
            <w:r w:rsidR="00AD376B">
              <w:rPr>
                <w:noProof/>
                <w:webHidden/>
              </w:rPr>
            </w:r>
            <w:r w:rsidR="00AD376B">
              <w:rPr>
                <w:noProof/>
                <w:webHidden/>
              </w:rPr>
              <w:fldChar w:fldCharType="separate"/>
            </w:r>
            <w:r w:rsidR="00AD376B">
              <w:rPr>
                <w:noProof/>
                <w:webHidden/>
              </w:rPr>
              <w:t>3</w:t>
            </w:r>
            <w:r w:rsidR="00AD376B">
              <w:rPr>
                <w:noProof/>
                <w:webHidden/>
              </w:rPr>
              <w:fldChar w:fldCharType="end"/>
            </w:r>
          </w:hyperlink>
        </w:p>
        <w:p w14:paraId="4D40688F" w14:textId="690E4D0F" w:rsidR="00AD376B" w:rsidRDefault="00E032B0">
          <w:pPr>
            <w:pStyle w:val="Verzeichnis3"/>
            <w:rPr>
              <w:rFonts w:eastAsiaTheme="minorEastAsia"/>
              <w:noProof/>
              <w:lang w:eastAsia="de-DE"/>
            </w:rPr>
          </w:pPr>
          <w:hyperlink w:anchor="_Toc92462531" w:history="1">
            <w:r w:rsidR="00AD376B" w:rsidRPr="00084709">
              <w:rPr>
                <w:rStyle w:val="Hyperlink"/>
                <w:noProof/>
                <w:lang w:val="en-US"/>
              </w:rPr>
              <w:t>1.</w:t>
            </w:r>
            <w:r w:rsidR="00AD376B">
              <w:rPr>
                <w:rFonts w:eastAsiaTheme="minorEastAsia"/>
                <w:noProof/>
                <w:lang w:eastAsia="de-DE"/>
              </w:rPr>
              <w:tab/>
            </w:r>
            <w:r w:rsidR="00AD376B" w:rsidRPr="00084709">
              <w:rPr>
                <w:rStyle w:val="Hyperlink"/>
                <w:noProof/>
                <w:lang w:val="en-US"/>
              </w:rPr>
              <w:t>Genetic engineering of ULD-ELP-ULD building blocks</w:t>
            </w:r>
            <w:r w:rsidR="00AD376B">
              <w:rPr>
                <w:noProof/>
                <w:webHidden/>
              </w:rPr>
              <w:tab/>
            </w:r>
            <w:r w:rsidR="00AD376B">
              <w:rPr>
                <w:noProof/>
                <w:webHidden/>
              </w:rPr>
              <w:fldChar w:fldCharType="begin"/>
            </w:r>
            <w:r w:rsidR="00AD376B">
              <w:rPr>
                <w:noProof/>
                <w:webHidden/>
              </w:rPr>
              <w:instrText xml:space="preserve"> PAGEREF _Toc92462531 \h </w:instrText>
            </w:r>
            <w:r w:rsidR="00AD376B">
              <w:rPr>
                <w:noProof/>
                <w:webHidden/>
              </w:rPr>
            </w:r>
            <w:r w:rsidR="00AD376B">
              <w:rPr>
                <w:noProof/>
                <w:webHidden/>
              </w:rPr>
              <w:fldChar w:fldCharType="separate"/>
            </w:r>
            <w:r w:rsidR="00AD376B">
              <w:rPr>
                <w:noProof/>
                <w:webHidden/>
              </w:rPr>
              <w:t>3</w:t>
            </w:r>
            <w:r w:rsidR="00AD376B">
              <w:rPr>
                <w:noProof/>
                <w:webHidden/>
              </w:rPr>
              <w:fldChar w:fldCharType="end"/>
            </w:r>
          </w:hyperlink>
        </w:p>
        <w:p w14:paraId="3AF815DC" w14:textId="2482C786" w:rsidR="00AD376B" w:rsidRDefault="00E032B0">
          <w:pPr>
            <w:pStyle w:val="Verzeichnis3"/>
            <w:rPr>
              <w:rFonts w:eastAsiaTheme="minorEastAsia"/>
              <w:noProof/>
              <w:lang w:eastAsia="de-DE"/>
            </w:rPr>
          </w:pPr>
          <w:hyperlink w:anchor="_Toc92462532" w:history="1">
            <w:r w:rsidR="00AD376B" w:rsidRPr="00084709">
              <w:rPr>
                <w:rStyle w:val="Hyperlink"/>
                <w:i/>
                <w:iCs/>
                <w:noProof/>
                <w:lang w:val="en-US"/>
              </w:rPr>
              <w:t>2.</w:t>
            </w:r>
            <w:r w:rsidR="00AD376B">
              <w:rPr>
                <w:rFonts w:eastAsiaTheme="minorEastAsia"/>
                <w:noProof/>
                <w:lang w:eastAsia="de-DE"/>
              </w:rPr>
              <w:tab/>
            </w:r>
            <w:r w:rsidR="00AD376B" w:rsidRPr="00084709">
              <w:rPr>
                <w:rStyle w:val="Hyperlink"/>
                <w:noProof/>
                <w:lang w:val="en-US"/>
              </w:rPr>
              <w:t xml:space="preserve">Sequence homology of ULD-variants from different species compared with the human ULD-sequence </w:t>
            </w:r>
            <w:r w:rsidR="00AD376B" w:rsidRPr="00084709">
              <w:rPr>
                <w:rStyle w:val="Hyperlink"/>
                <w:i/>
                <w:iCs/>
                <w:noProof/>
                <w:lang w:val="en-US"/>
              </w:rPr>
              <w:t>PDB 3TUO</w:t>
            </w:r>
            <w:r w:rsidR="00AD376B">
              <w:rPr>
                <w:noProof/>
                <w:webHidden/>
              </w:rPr>
              <w:tab/>
            </w:r>
            <w:r w:rsidR="00AD376B">
              <w:rPr>
                <w:noProof/>
                <w:webHidden/>
              </w:rPr>
              <w:fldChar w:fldCharType="begin"/>
            </w:r>
            <w:r w:rsidR="00AD376B">
              <w:rPr>
                <w:noProof/>
                <w:webHidden/>
              </w:rPr>
              <w:instrText xml:space="preserve"> PAGEREF _Toc92462532 \h </w:instrText>
            </w:r>
            <w:r w:rsidR="00AD376B">
              <w:rPr>
                <w:noProof/>
                <w:webHidden/>
              </w:rPr>
            </w:r>
            <w:r w:rsidR="00AD376B">
              <w:rPr>
                <w:noProof/>
                <w:webHidden/>
              </w:rPr>
              <w:fldChar w:fldCharType="separate"/>
            </w:r>
            <w:r w:rsidR="00AD376B">
              <w:rPr>
                <w:noProof/>
                <w:webHidden/>
              </w:rPr>
              <w:t>16</w:t>
            </w:r>
            <w:r w:rsidR="00AD376B">
              <w:rPr>
                <w:noProof/>
                <w:webHidden/>
              </w:rPr>
              <w:fldChar w:fldCharType="end"/>
            </w:r>
          </w:hyperlink>
        </w:p>
        <w:p w14:paraId="5A6B5F94" w14:textId="03EE2841" w:rsidR="00AD376B" w:rsidRDefault="00E032B0">
          <w:pPr>
            <w:pStyle w:val="Verzeichnis3"/>
            <w:rPr>
              <w:rFonts w:eastAsiaTheme="minorEastAsia"/>
              <w:noProof/>
              <w:lang w:eastAsia="de-DE"/>
            </w:rPr>
          </w:pPr>
          <w:hyperlink w:anchor="_Toc92462533" w:history="1">
            <w:r w:rsidR="00AD376B" w:rsidRPr="00084709">
              <w:rPr>
                <w:rStyle w:val="Hyperlink"/>
                <w:noProof/>
                <w:lang w:val="en-US"/>
              </w:rPr>
              <w:t>3.</w:t>
            </w:r>
            <w:r w:rsidR="00AD376B">
              <w:rPr>
                <w:rFonts w:eastAsiaTheme="minorEastAsia"/>
                <w:noProof/>
                <w:lang w:eastAsia="de-DE"/>
              </w:rPr>
              <w:tab/>
            </w:r>
            <w:r w:rsidR="00AD376B" w:rsidRPr="00084709">
              <w:rPr>
                <w:rStyle w:val="Hyperlink"/>
                <w:noProof/>
                <w:lang w:val="en-US"/>
              </w:rPr>
              <w:t>Protein expression, purification and quantification</w:t>
            </w:r>
            <w:r w:rsidR="00AD376B">
              <w:rPr>
                <w:noProof/>
                <w:webHidden/>
              </w:rPr>
              <w:tab/>
            </w:r>
            <w:r w:rsidR="00AD376B">
              <w:rPr>
                <w:noProof/>
                <w:webHidden/>
              </w:rPr>
              <w:fldChar w:fldCharType="begin"/>
            </w:r>
            <w:r w:rsidR="00AD376B">
              <w:rPr>
                <w:noProof/>
                <w:webHidden/>
              </w:rPr>
              <w:instrText xml:space="preserve"> PAGEREF _Toc92462533 \h </w:instrText>
            </w:r>
            <w:r w:rsidR="00AD376B">
              <w:rPr>
                <w:noProof/>
                <w:webHidden/>
              </w:rPr>
            </w:r>
            <w:r w:rsidR="00AD376B">
              <w:rPr>
                <w:noProof/>
                <w:webHidden/>
              </w:rPr>
              <w:fldChar w:fldCharType="separate"/>
            </w:r>
            <w:r w:rsidR="00AD376B">
              <w:rPr>
                <w:noProof/>
                <w:webHidden/>
              </w:rPr>
              <w:t>23</w:t>
            </w:r>
            <w:r w:rsidR="00AD376B">
              <w:rPr>
                <w:noProof/>
                <w:webHidden/>
              </w:rPr>
              <w:fldChar w:fldCharType="end"/>
            </w:r>
          </w:hyperlink>
        </w:p>
        <w:p w14:paraId="643E959E" w14:textId="3FC1C3BC" w:rsidR="00AD376B" w:rsidRDefault="00E032B0">
          <w:pPr>
            <w:pStyle w:val="Verzeichnis4"/>
            <w:tabs>
              <w:tab w:val="left" w:pos="1320"/>
              <w:tab w:val="right" w:leader="dot" w:pos="9062"/>
            </w:tabs>
            <w:rPr>
              <w:rFonts w:eastAsiaTheme="minorEastAsia"/>
              <w:noProof/>
              <w:lang w:eastAsia="de-DE"/>
            </w:rPr>
          </w:pPr>
          <w:hyperlink w:anchor="_Toc92462534" w:history="1">
            <w:r w:rsidR="00AD376B" w:rsidRPr="00084709">
              <w:rPr>
                <w:rStyle w:val="Hyperlink"/>
                <w:noProof/>
                <w:lang w:val="en-US"/>
              </w:rPr>
              <w:t>3.1.</w:t>
            </w:r>
            <w:r w:rsidR="00AD376B">
              <w:rPr>
                <w:rFonts w:eastAsiaTheme="minorEastAsia"/>
                <w:noProof/>
                <w:lang w:eastAsia="de-DE"/>
              </w:rPr>
              <w:tab/>
            </w:r>
            <w:r w:rsidR="00AD376B" w:rsidRPr="00084709">
              <w:rPr>
                <w:rStyle w:val="Hyperlink"/>
                <w:noProof/>
                <w:lang w:val="en-US"/>
              </w:rPr>
              <w:t>Materials and Methods</w:t>
            </w:r>
            <w:r w:rsidR="00AD376B">
              <w:rPr>
                <w:noProof/>
                <w:webHidden/>
              </w:rPr>
              <w:tab/>
            </w:r>
            <w:r w:rsidR="00AD376B">
              <w:rPr>
                <w:noProof/>
                <w:webHidden/>
              </w:rPr>
              <w:fldChar w:fldCharType="begin"/>
            </w:r>
            <w:r w:rsidR="00AD376B">
              <w:rPr>
                <w:noProof/>
                <w:webHidden/>
              </w:rPr>
              <w:instrText xml:space="preserve"> PAGEREF _Toc92462534 \h </w:instrText>
            </w:r>
            <w:r w:rsidR="00AD376B">
              <w:rPr>
                <w:noProof/>
                <w:webHidden/>
              </w:rPr>
            </w:r>
            <w:r w:rsidR="00AD376B">
              <w:rPr>
                <w:noProof/>
                <w:webHidden/>
              </w:rPr>
              <w:fldChar w:fldCharType="separate"/>
            </w:r>
            <w:r w:rsidR="00AD376B">
              <w:rPr>
                <w:noProof/>
                <w:webHidden/>
              </w:rPr>
              <w:t>23</w:t>
            </w:r>
            <w:r w:rsidR="00AD376B">
              <w:rPr>
                <w:noProof/>
                <w:webHidden/>
              </w:rPr>
              <w:fldChar w:fldCharType="end"/>
            </w:r>
          </w:hyperlink>
        </w:p>
        <w:p w14:paraId="4FFEBAF8" w14:textId="220AE50D" w:rsidR="00AD376B" w:rsidRDefault="00E032B0">
          <w:pPr>
            <w:pStyle w:val="Verzeichnis4"/>
            <w:tabs>
              <w:tab w:val="left" w:pos="1320"/>
              <w:tab w:val="right" w:leader="dot" w:pos="9062"/>
            </w:tabs>
            <w:rPr>
              <w:rFonts w:eastAsiaTheme="minorEastAsia"/>
              <w:noProof/>
              <w:lang w:eastAsia="de-DE"/>
            </w:rPr>
          </w:pPr>
          <w:hyperlink w:anchor="_Toc92462535" w:history="1">
            <w:r w:rsidR="00AD376B" w:rsidRPr="00084709">
              <w:rPr>
                <w:rStyle w:val="Hyperlink"/>
                <w:noProof/>
                <w:lang w:val="en-US"/>
              </w:rPr>
              <w:t>3.2.</w:t>
            </w:r>
            <w:r w:rsidR="00AD376B">
              <w:rPr>
                <w:rFonts w:eastAsiaTheme="minorEastAsia"/>
                <w:noProof/>
                <w:lang w:eastAsia="de-DE"/>
              </w:rPr>
              <w:tab/>
            </w:r>
            <w:r w:rsidR="00AD376B" w:rsidRPr="00084709">
              <w:rPr>
                <w:rStyle w:val="Hyperlink"/>
                <w:noProof/>
                <w:lang w:val="en-US"/>
              </w:rPr>
              <w:t>Protein purity and yield</w:t>
            </w:r>
            <w:r w:rsidR="00AD376B">
              <w:rPr>
                <w:noProof/>
                <w:webHidden/>
              </w:rPr>
              <w:tab/>
            </w:r>
            <w:r w:rsidR="00AD376B">
              <w:rPr>
                <w:noProof/>
                <w:webHidden/>
              </w:rPr>
              <w:fldChar w:fldCharType="begin"/>
            </w:r>
            <w:r w:rsidR="00AD376B">
              <w:rPr>
                <w:noProof/>
                <w:webHidden/>
              </w:rPr>
              <w:instrText xml:space="preserve"> PAGEREF _Toc92462535 \h </w:instrText>
            </w:r>
            <w:r w:rsidR="00AD376B">
              <w:rPr>
                <w:noProof/>
                <w:webHidden/>
              </w:rPr>
            </w:r>
            <w:r w:rsidR="00AD376B">
              <w:rPr>
                <w:noProof/>
                <w:webHidden/>
              </w:rPr>
              <w:fldChar w:fldCharType="separate"/>
            </w:r>
            <w:r w:rsidR="00AD376B">
              <w:rPr>
                <w:noProof/>
                <w:webHidden/>
              </w:rPr>
              <w:t>24</w:t>
            </w:r>
            <w:r w:rsidR="00AD376B">
              <w:rPr>
                <w:noProof/>
                <w:webHidden/>
              </w:rPr>
              <w:fldChar w:fldCharType="end"/>
            </w:r>
          </w:hyperlink>
        </w:p>
        <w:p w14:paraId="7A579D7F" w14:textId="4FA71F08" w:rsidR="00AD376B" w:rsidRDefault="00E032B0">
          <w:pPr>
            <w:pStyle w:val="Verzeichnis3"/>
            <w:rPr>
              <w:rFonts w:eastAsiaTheme="minorEastAsia"/>
              <w:noProof/>
              <w:lang w:eastAsia="de-DE"/>
            </w:rPr>
          </w:pPr>
          <w:hyperlink w:anchor="_Toc92462537" w:history="1">
            <w:r w:rsidR="00AD376B" w:rsidRPr="00084709">
              <w:rPr>
                <w:rStyle w:val="Hyperlink"/>
                <w:noProof/>
                <w:lang w:val="en-US"/>
              </w:rPr>
              <w:t>4.</w:t>
            </w:r>
            <w:r w:rsidR="00AD376B">
              <w:rPr>
                <w:rFonts w:eastAsiaTheme="minorEastAsia"/>
                <w:noProof/>
                <w:lang w:eastAsia="de-DE"/>
              </w:rPr>
              <w:tab/>
            </w:r>
            <w:r w:rsidR="00AD376B" w:rsidRPr="00084709">
              <w:rPr>
                <w:rStyle w:val="Hyperlink"/>
                <w:noProof/>
                <w:lang w:val="en-US"/>
              </w:rPr>
              <w:t>ULD tetramerization</w:t>
            </w:r>
            <w:r w:rsidR="00AD376B">
              <w:rPr>
                <w:noProof/>
                <w:webHidden/>
              </w:rPr>
              <w:tab/>
            </w:r>
            <w:r w:rsidR="00AD376B">
              <w:rPr>
                <w:noProof/>
                <w:webHidden/>
              </w:rPr>
              <w:fldChar w:fldCharType="begin"/>
            </w:r>
            <w:r w:rsidR="00AD376B">
              <w:rPr>
                <w:noProof/>
                <w:webHidden/>
              </w:rPr>
              <w:instrText xml:space="preserve"> PAGEREF _Toc92462537 \h </w:instrText>
            </w:r>
            <w:r w:rsidR="00AD376B">
              <w:rPr>
                <w:noProof/>
                <w:webHidden/>
              </w:rPr>
            </w:r>
            <w:r w:rsidR="00AD376B">
              <w:rPr>
                <w:noProof/>
                <w:webHidden/>
              </w:rPr>
              <w:fldChar w:fldCharType="separate"/>
            </w:r>
            <w:r w:rsidR="00AD376B">
              <w:rPr>
                <w:noProof/>
                <w:webHidden/>
              </w:rPr>
              <w:t>24</w:t>
            </w:r>
            <w:r w:rsidR="00AD376B">
              <w:rPr>
                <w:noProof/>
                <w:webHidden/>
              </w:rPr>
              <w:fldChar w:fldCharType="end"/>
            </w:r>
          </w:hyperlink>
        </w:p>
        <w:p w14:paraId="0E421670" w14:textId="5CDA35EC" w:rsidR="00AD376B" w:rsidRDefault="00E032B0">
          <w:pPr>
            <w:pStyle w:val="Verzeichnis3"/>
            <w:rPr>
              <w:rFonts w:eastAsiaTheme="minorEastAsia"/>
              <w:noProof/>
              <w:lang w:eastAsia="de-DE"/>
            </w:rPr>
          </w:pPr>
          <w:hyperlink w:anchor="_Toc92462538" w:history="1">
            <w:r w:rsidR="00AD376B" w:rsidRPr="00084709">
              <w:rPr>
                <w:rStyle w:val="Hyperlink"/>
                <w:noProof/>
                <w:lang w:val="en-US"/>
              </w:rPr>
              <w:t>5.</w:t>
            </w:r>
            <w:r w:rsidR="00AD376B">
              <w:rPr>
                <w:rFonts w:eastAsiaTheme="minorEastAsia"/>
                <w:noProof/>
                <w:lang w:eastAsia="de-DE"/>
              </w:rPr>
              <w:tab/>
            </w:r>
            <w:r w:rsidR="00AD376B" w:rsidRPr="00084709">
              <w:rPr>
                <w:rStyle w:val="Hyperlink"/>
                <w:noProof/>
                <w:lang w:val="en-US"/>
              </w:rPr>
              <w:t>PyMol</w:t>
            </w:r>
            <w:r w:rsidR="00AD376B">
              <w:rPr>
                <w:noProof/>
                <w:webHidden/>
              </w:rPr>
              <w:tab/>
            </w:r>
            <w:r w:rsidR="00AD376B">
              <w:rPr>
                <w:noProof/>
                <w:webHidden/>
              </w:rPr>
              <w:fldChar w:fldCharType="begin"/>
            </w:r>
            <w:r w:rsidR="00AD376B">
              <w:rPr>
                <w:noProof/>
                <w:webHidden/>
              </w:rPr>
              <w:instrText xml:space="preserve"> PAGEREF _Toc92462538 \h </w:instrText>
            </w:r>
            <w:r w:rsidR="00AD376B">
              <w:rPr>
                <w:noProof/>
                <w:webHidden/>
              </w:rPr>
            </w:r>
            <w:r w:rsidR="00AD376B">
              <w:rPr>
                <w:noProof/>
                <w:webHidden/>
              </w:rPr>
              <w:fldChar w:fldCharType="separate"/>
            </w:r>
            <w:r w:rsidR="00AD376B">
              <w:rPr>
                <w:noProof/>
                <w:webHidden/>
              </w:rPr>
              <w:t>25</w:t>
            </w:r>
            <w:r w:rsidR="00AD376B">
              <w:rPr>
                <w:noProof/>
                <w:webHidden/>
              </w:rPr>
              <w:fldChar w:fldCharType="end"/>
            </w:r>
          </w:hyperlink>
        </w:p>
        <w:p w14:paraId="18637F90" w14:textId="16A43E30" w:rsidR="00AD376B" w:rsidRDefault="00E032B0">
          <w:pPr>
            <w:pStyle w:val="Verzeichnis3"/>
            <w:rPr>
              <w:rFonts w:eastAsiaTheme="minorEastAsia"/>
              <w:noProof/>
              <w:lang w:eastAsia="de-DE"/>
            </w:rPr>
          </w:pPr>
          <w:hyperlink w:anchor="_Toc92462539" w:history="1">
            <w:r w:rsidR="00AD376B" w:rsidRPr="00084709">
              <w:rPr>
                <w:rStyle w:val="Hyperlink"/>
                <w:noProof/>
                <w:lang w:val="en-US"/>
              </w:rPr>
              <w:t>6.</w:t>
            </w:r>
            <w:r w:rsidR="00AD376B">
              <w:rPr>
                <w:rFonts w:eastAsiaTheme="minorEastAsia"/>
                <w:noProof/>
                <w:lang w:eastAsia="de-DE"/>
              </w:rPr>
              <w:tab/>
            </w:r>
            <w:r w:rsidR="00AD376B" w:rsidRPr="00084709">
              <w:rPr>
                <w:rStyle w:val="Hyperlink"/>
                <w:noProof/>
                <w:lang w:val="en-US"/>
              </w:rPr>
              <w:t>Dynamic Light Scattering (DLS)</w:t>
            </w:r>
            <w:r w:rsidR="00AD376B">
              <w:rPr>
                <w:noProof/>
                <w:webHidden/>
              </w:rPr>
              <w:tab/>
            </w:r>
            <w:r w:rsidR="00AD376B">
              <w:rPr>
                <w:noProof/>
                <w:webHidden/>
              </w:rPr>
              <w:fldChar w:fldCharType="begin"/>
            </w:r>
            <w:r w:rsidR="00AD376B">
              <w:rPr>
                <w:noProof/>
                <w:webHidden/>
              </w:rPr>
              <w:instrText xml:space="preserve"> PAGEREF _Toc92462539 \h </w:instrText>
            </w:r>
            <w:r w:rsidR="00AD376B">
              <w:rPr>
                <w:noProof/>
                <w:webHidden/>
              </w:rPr>
            </w:r>
            <w:r w:rsidR="00AD376B">
              <w:rPr>
                <w:noProof/>
                <w:webHidden/>
              </w:rPr>
              <w:fldChar w:fldCharType="separate"/>
            </w:r>
            <w:r w:rsidR="00AD376B">
              <w:rPr>
                <w:noProof/>
                <w:webHidden/>
              </w:rPr>
              <w:t>25</w:t>
            </w:r>
            <w:r w:rsidR="00AD376B">
              <w:rPr>
                <w:noProof/>
                <w:webHidden/>
              </w:rPr>
              <w:fldChar w:fldCharType="end"/>
            </w:r>
          </w:hyperlink>
        </w:p>
        <w:p w14:paraId="3C21659E" w14:textId="091FD08C" w:rsidR="00AD376B" w:rsidRDefault="00E032B0">
          <w:pPr>
            <w:pStyle w:val="Verzeichnis3"/>
            <w:rPr>
              <w:rFonts w:eastAsiaTheme="minorEastAsia"/>
              <w:noProof/>
              <w:lang w:eastAsia="de-DE"/>
            </w:rPr>
          </w:pPr>
          <w:hyperlink w:anchor="_Toc92462540" w:history="1">
            <w:r w:rsidR="00AD376B" w:rsidRPr="00084709">
              <w:rPr>
                <w:rStyle w:val="Hyperlink"/>
                <w:noProof/>
                <w:lang w:val="en-US"/>
              </w:rPr>
              <w:t>7.</w:t>
            </w:r>
            <w:r w:rsidR="00AD376B">
              <w:rPr>
                <w:rFonts w:eastAsiaTheme="minorEastAsia"/>
                <w:noProof/>
                <w:lang w:eastAsia="de-DE"/>
              </w:rPr>
              <w:tab/>
            </w:r>
            <w:r w:rsidR="00AD376B" w:rsidRPr="00084709">
              <w:rPr>
                <w:rStyle w:val="Hyperlink"/>
                <w:noProof/>
                <w:lang w:val="en-US"/>
              </w:rPr>
              <w:t>Mass spectrometry</w:t>
            </w:r>
            <w:r w:rsidR="00AD376B">
              <w:rPr>
                <w:noProof/>
                <w:webHidden/>
              </w:rPr>
              <w:tab/>
            </w:r>
            <w:r w:rsidR="00AD376B">
              <w:rPr>
                <w:noProof/>
                <w:webHidden/>
              </w:rPr>
              <w:fldChar w:fldCharType="begin"/>
            </w:r>
            <w:r w:rsidR="00AD376B">
              <w:rPr>
                <w:noProof/>
                <w:webHidden/>
              </w:rPr>
              <w:instrText xml:space="preserve"> PAGEREF _Toc92462540 \h </w:instrText>
            </w:r>
            <w:r w:rsidR="00AD376B">
              <w:rPr>
                <w:noProof/>
                <w:webHidden/>
              </w:rPr>
            </w:r>
            <w:r w:rsidR="00AD376B">
              <w:rPr>
                <w:noProof/>
                <w:webHidden/>
              </w:rPr>
              <w:fldChar w:fldCharType="separate"/>
            </w:r>
            <w:r w:rsidR="00AD376B">
              <w:rPr>
                <w:noProof/>
                <w:webHidden/>
              </w:rPr>
              <w:t>26</w:t>
            </w:r>
            <w:r w:rsidR="00AD376B">
              <w:rPr>
                <w:noProof/>
                <w:webHidden/>
              </w:rPr>
              <w:fldChar w:fldCharType="end"/>
            </w:r>
          </w:hyperlink>
        </w:p>
        <w:p w14:paraId="684441FA" w14:textId="05AD5BBD" w:rsidR="00AD376B" w:rsidRDefault="00E032B0">
          <w:pPr>
            <w:pStyle w:val="Verzeichnis4"/>
            <w:tabs>
              <w:tab w:val="left" w:pos="1320"/>
              <w:tab w:val="right" w:leader="dot" w:pos="9062"/>
            </w:tabs>
            <w:rPr>
              <w:rFonts w:eastAsiaTheme="minorEastAsia"/>
              <w:noProof/>
              <w:lang w:eastAsia="de-DE"/>
            </w:rPr>
          </w:pPr>
          <w:hyperlink w:anchor="_Toc92462541" w:history="1">
            <w:r w:rsidR="00AD376B" w:rsidRPr="00084709">
              <w:rPr>
                <w:rStyle w:val="Hyperlink"/>
                <w:noProof/>
                <w:lang w:val="en-GB"/>
              </w:rPr>
              <w:t>7.1.</w:t>
            </w:r>
            <w:r w:rsidR="00AD376B">
              <w:rPr>
                <w:rFonts w:eastAsiaTheme="minorEastAsia"/>
                <w:noProof/>
                <w:lang w:eastAsia="de-DE"/>
              </w:rPr>
              <w:tab/>
            </w:r>
            <w:r w:rsidR="00AD376B" w:rsidRPr="00084709">
              <w:rPr>
                <w:rStyle w:val="Hyperlink"/>
                <w:noProof/>
                <w:lang w:val="en-GB"/>
              </w:rPr>
              <w:t>LC-MS-MS Analysis of tryptic peptides</w:t>
            </w:r>
            <w:r w:rsidR="00AD376B">
              <w:rPr>
                <w:noProof/>
                <w:webHidden/>
              </w:rPr>
              <w:tab/>
            </w:r>
            <w:r w:rsidR="00AD376B">
              <w:rPr>
                <w:noProof/>
                <w:webHidden/>
              </w:rPr>
              <w:fldChar w:fldCharType="begin"/>
            </w:r>
            <w:r w:rsidR="00AD376B">
              <w:rPr>
                <w:noProof/>
                <w:webHidden/>
              </w:rPr>
              <w:instrText xml:space="preserve"> PAGEREF _Toc92462541 \h </w:instrText>
            </w:r>
            <w:r w:rsidR="00AD376B">
              <w:rPr>
                <w:noProof/>
                <w:webHidden/>
              </w:rPr>
            </w:r>
            <w:r w:rsidR="00AD376B">
              <w:rPr>
                <w:noProof/>
                <w:webHidden/>
              </w:rPr>
              <w:fldChar w:fldCharType="separate"/>
            </w:r>
            <w:r w:rsidR="00AD376B">
              <w:rPr>
                <w:noProof/>
                <w:webHidden/>
              </w:rPr>
              <w:t>26</w:t>
            </w:r>
            <w:r w:rsidR="00AD376B">
              <w:rPr>
                <w:noProof/>
                <w:webHidden/>
              </w:rPr>
              <w:fldChar w:fldCharType="end"/>
            </w:r>
          </w:hyperlink>
        </w:p>
        <w:p w14:paraId="1DA3FD06" w14:textId="53FAD5F5" w:rsidR="00AD376B" w:rsidRDefault="00E032B0">
          <w:pPr>
            <w:pStyle w:val="Verzeichnis4"/>
            <w:tabs>
              <w:tab w:val="left" w:pos="1320"/>
              <w:tab w:val="right" w:leader="dot" w:pos="9062"/>
            </w:tabs>
            <w:rPr>
              <w:rFonts w:eastAsiaTheme="minorEastAsia"/>
              <w:noProof/>
              <w:lang w:eastAsia="de-DE"/>
            </w:rPr>
          </w:pPr>
          <w:hyperlink w:anchor="_Toc92462542" w:history="1">
            <w:r w:rsidR="00AD376B" w:rsidRPr="00084709">
              <w:rPr>
                <w:rStyle w:val="Hyperlink"/>
                <w:noProof/>
                <w:lang w:val="en-GB"/>
              </w:rPr>
              <w:t>7.2.</w:t>
            </w:r>
            <w:r w:rsidR="00AD376B">
              <w:rPr>
                <w:rFonts w:eastAsiaTheme="minorEastAsia"/>
                <w:noProof/>
                <w:lang w:eastAsia="de-DE"/>
              </w:rPr>
              <w:tab/>
            </w:r>
            <w:r w:rsidR="00AD376B" w:rsidRPr="00084709">
              <w:rPr>
                <w:rStyle w:val="Hyperlink"/>
                <w:noProof/>
                <w:lang w:val="en-GB"/>
              </w:rPr>
              <w:t>Tryptic peptides: Data Processing and Bioinformatic Analysis</w:t>
            </w:r>
            <w:r w:rsidR="00AD376B">
              <w:rPr>
                <w:noProof/>
                <w:webHidden/>
              </w:rPr>
              <w:tab/>
            </w:r>
            <w:r w:rsidR="00AD376B">
              <w:rPr>
                <w:noProof/>
                <w:webHidden/>
              </w:rPr>
              <w:fldChar w:fldCharType="begin"/>
            </w:r>
            <w:r w:rsidR="00AD376B">
              <w:rPr>
                <w:noProof/>
                <w:webHidden/>
              </w:rPr>
              <w:instrText xml:space="preserve"> PAGEREF _Toc92462542 \h </w:instrText>
            </w:r>
            <w:r w:rsidR="00AD376B">
              <w:rPr>
                <w:noProof/>
                <w:webHidden/>
              </w:rPr>
            </w:r>
            <w:r w:rsidR="00AD376B">
              <w:rPr>
                <w:noProof/>
                <w:webHidden/>
              </w:rPr>
              <w:fldChar w:fldCharType="separate"/>
            </w:r>
            <w:r w:rsidR="00AD376B">
              <w:rPr>
                <w:noProof/>
                <w:webHidden/>
              </w:rPr>
              <w:t>27</w:t>
            </w:r>
            <w:r w:rsidR="00AD376B">
              <w:rPr>
                <w:noProof/>
                <w:webHidden/>
              </w:rPr>
              <w:fldChar w:fldCharType="end"/>
            </w:r>
          </w:hyperlink>
        </w:p>
        <w:p w14:paraId="372E838E" w14:textId="30F18B35" w:rsidR="00AD376B" w:rsidRDefault="00E032B0">
          <w:pPr>
            <w:pStyle w:val="Verzeichnis4"/>
            <w:tabs>
              <w:tab w:val="left" w:pos="1320"/>
              <w:tab w:val="right" w:leader="dot" w:pos="9062"/>
            </w:tabs>
            <w:rPr>
              <w:rFonts w:eastAsiaTheme="minorEastAsia"/>
              <w:noProof/>
              <w:lang w:eastAsia="de-DE"/>
            </w:rPr>
          </w:pPr>
          <w:hyperlink w:anchor="_Toc92462543" w:history="1">
            <w:r w:rsidR="00AD376B" w:rsidRPr="00084709">
              <w:rPr>
                <w:rStyle w:val="Hyperlink"/>
                <w:noProof/>
                <w:lang w:val="en-GB"/>
              </w:rPr>
              <w:t>7.3.</w:t>
            </w:r>
            <w:r w:rsidR="00AD376B">
              <w:rPr>
                <w:rFonts w:eastAsiaTheme="minorEastAsia"/>
                <w:noProof/>
                <w:lang w:eastAsia="de-DE"/>
              </w:rPr>
              <w:tab/>
            </w:r>
            <w:r w:rsidR="00AD376B" w:rsidRPr="00084709">
              <w:rPr>
                <w:rStyle w:val="Hyperlink"/>
                <w:noProof/>
                <w:lang w:val="en-GB"/>
              </w:rPr>
              <w:t>LC-MS-MS Analysis of intact proteins</w:t>
            </w:r>
            <w:r w:rsidR="00AD376B">
              <w:rPr>
                <w:noProof/>
                <w:webHidden/>
              </w:rPr>
              <w:tab/>
            </w:r>
            <w:r w:rsidR="00AD376B">
              <w:rPr>
                <w:noProof/>
                <w:webHidden/>
              </w:rPr>
              <w:fldChar w:fldCharType="begin"/>
            </w:r>
            <w:r w:rsidR="00AD376B">
              <w:rPr>
                <w:noProof/>
                <w:webHidden/>
              </w:rPr>
              <w:instrText xml:space="preserve"> PAGEREF _Toc92462543 \h </w:instrText>
            </w:r>
            <w:r w:rsidR="00AD376B">
              <w:rPr>
                <w:noProof/>
                <w:webHidden/>
              </w:rPr>
            </w:r>
            <w:r w:rsidR="00AD376B">
              <w:rPr>
                <w:noProof/>
                <w:webHidden/>
              </w:rPr>
              <w:fldChar w:fldCharType="separate"/>
            </w:r>
            <w:r w:rsidR="00AD376B">
              <w:rPr>
                <w:noProof/>
                <w:webHidden/>
              </w:rPr>
              <w:t>27</w:t>
            </w:r>
            <w:r w:rsidR="00AD376B">
              <w:rPr>
                <w:noProof/>
                <w:webHidden/>
              </w:rPr>
              <w:fldChar w:fldCharType="end"/>
            </w:r>
          </w:hyperlink>
        </w:p>
        <w:p w14:paraId="0E79B728" w14:textId="75EAA137" w:rsidR="00AD376B" w:rsidRDefault="00E032B0">
          <w:pPr>
            <w:pStyle w:val="Verzeichnis4"/>
            <w:tabs>
              <w:tab w:val="left" w:pos="1320"/>
              <w:tab w:val="right" w:leader="dot" w:pos="9062"/>
            </w:tabs>
            <w:rPr>
              <w:rFonts w:eastAsiaTheme="minorEastAsia"/>
              <w:noProof/>
              <w:lang w:eastAsia="de-DE"/>
            </w:rPr>
          </w:pPr>
          <w:hyperlink w:anchor="_Toc92462544" w:history="1">
            <w:r w:rsidR="00AD376B" w:rsidRPr="00084709">
              <w:rPr>
                <w:rStyle w:val="Hyperlink"/>
                <w:noProof/>
                <w:lang w:val="en-GB"/>
              </w:rPr>
              <w:t>7.4.</w:t>
            </w:r>
            <w:r w:rsidR="00AD376B">
              <w:rPr>
                <w:rFonts w:eastAsiaTheme="minorEastAsia"/>
                <w:noProof/>
                <w:lang w:eastAsia="de-DE"/>
              </w:rPr>
              <w:tab/>
            </w:r>
            <w:r w:rsidR="00AD376B" w:rsidRPr="00084709">
              <w:rPr>
                <w:rStyle w:val="Hyperlink"/>
                <w:noProof/>
                <w:lang w:val="en-GB"/>
              </w:rPr>
              <w:t>Intact proteins: Data Processing and Bioinformatic Analysis</w:t>
            </w:r>
            <w:r w:rsidR="00AD376B">
              <w:rPr>
                <w:noProof/>
                <w:webHidden/>
              </w:rPr>
              <w:tab/>
            </w:r>
            <w:r w:rsidR="00AD376B">
              <w:rPr>
                <w:noProof/>
                <w:webHidden/>
              </w:rPr>
              <w:fldChar w:fldCharType="begin"/>
            </w:r>
            <w:r w:rsidR="00AD376B">
              <w:rPr>
                <w:noProof/>
                <w:webHidden/>
              </w:rPr>
              <w:instrText xml:space="preserve"> PAGEREF _Toc92462544 \h </w:instrText>
            </w:r>
            <w:r w:rsidR="00AD376B">
              <w:rPr>
                <w:noProof/>
                <w:webHidden/>
              </w:rPr>
            </w:r>
            <w:r w:rsidR="00AD376B">
              <w:rPr>
                <w:noProof/>
                <w:webHidden/>
              </w:rPr>
              <w:fldChar w:fldCharType="separate"/>
            </w:r>
            <w:r w:rsidR="00AD376B">
              <w:rPr>
                <w:noProof/>
                <w:webHidden/>
              </w:rPr>
              <w:t>27</w:t>
            </w:r>
            <w:r w:rsidR="00AD376B">
              <w:rPr>
                <w:noProof/>
                <w:webHidden/>
              </w:rPr>
              <w:fldChar w:fldCharType="end"/>
            </w:r>
          </w:hyperlink>
        </w:p>
        <w:p w14:paraId="6E742177" w14:textId="1673BEBB" w:rsidR="00AD376B" w:rsidRDefault="00E032B0">
          <w:pPr>
            <w:pStyle w:val="Verzeichnis4"/>
            <w:tabs>
              <w:tab w:val="left" w:pos="1320"/>
              <w:tab w:val="right" w:leader="dot" w:pos="9062"/>
            </w:tabs>
            <w:rPr>
              <w:rFonts w:eastAsiaTheme="minorEastAsia"/>
              <w:noProof/>
              <w:lang w:eastAsia="de-DE"/>
            </w:rPr>
          </w:pPr>
          <w:hyperlink w:anchor="_Toc92462545" w:history="1">
            <w:r w:rsidR="00AD376B" w:rsidRPr="00084709">
              <w:rPr>
                <w:rStyle w:val="Hyperlink"/>
                <w:rFonts w:cstheme="majorHAnsi"/>
                <w:noProof/>
                <w:lang w:val="en-US"/>
              </w:rPr>
              <w:t>7.5.</w:t>
            </w:r>
            <w:r w:rsidR="00AD376B">
              <w:rPr>
                <w:rFonts w:eastAsiaTheme="minorEastAsia"/>
                <w:noProof/>
                <w:lang w:eastAsia="de-DE"/>
              </w:rPr>
              <w:tab/>
            </w:r>
            <w:r w:rsidR="00AD376B" w:rsidRPr="00084709">
              <w:rPr>
                <w:rStyle w:val="Hyperlink"/>
                <w:rFonts w:cstheme="majorHAnsi"/>
                <w:noProof/>
                <w:lang w:val="en-US"/>
              </w:rPr>
              <w:t>LC-MS²-characterization results of building blocks</w:t>
            </w:r>
            <w:r w:rsidR="00AD376B">
              <w:rPr>
                <w:noProof/>
                <w:webHidden/>
              </w:rPr>
              <w:tab/>
            </w:r>
            <w:r w:rsidR="00AD376B">
              <w:rPr>
                <w:noProof/>
                <w:webHidden/>
              </w:rPr>
              <w:fldChar w:fldCharType="begin"/>
            </w:r>
            <w:r w:rsidR="00AD376B">
              <w:rPr>
                <w:noProof/>
                <w:webHidden/>
              </w:rPr>
              <w:instrText xml:space="preserve"> PAGEREF _Toc92462545 \h </w:instrText>
            </w:r>
            <w:r w:rsidR="00AD376B">
              <w:rPr>
                <w:noProof/>
                <w:webHidden/>
              </w:rPr>
            </w:r>
            <w:r w:rsidR="00AD376B">
              <w:rPr>
                <w:noProof/>
                <w:webHidden/>
              </w:rPr>
              <w:fldChar w:fldCharType="separate"/>
            </w:r>
            <w:r w:rsidR="00AD376B">
              <w:rPr>
                <w:noProof/>
                <w:webHidden/>
              </w:rPr>
              <w:t>27</w:t>
            </w:r>
            <w:r w:rsidR="00AD376B">
              <w:rPr>
                <w:noProof/>
                <w:webHidden/>
              </w:rPr>
              <w:fldChar w:fldCharType="end"/>
            </w:r>
          </w:hyperlink>
        </w:p>
        <w:p w14:paraId="7834CB50" w14:textId="4BE96042" w:rsidR="00AD376B" w:rsidRDefault="00E032B0">
          <w:pPr>
            <w:pStyle w:val="Verzeichnis3"/>
            <w:rPr>
              <w:rFonts w:eastAsiaTheme="minorEastAsia"/>
              <w:noProof/>
              <w:lang w:eastAsia="de-DE"/>
            </w:rPr>
          </w:pPr>
          <w:hyperlink w:anchor="_Toc92462546" w:history="1">
            <w:r w:rsidR="00AD376B" w:rsidRPr="00084709">
              <w:rPr>
                <w:rStyle w:val="Hyperlink"/>
                <w:noProof/>
                <w:lang w:val="en-US"/>
              </w:rPr>
              <w:t>8.</w:t>
            </w:r>
            <w:r w:rsidR="00AD376B">
              <w:rPr>
                <w:rFonts w:eastAsiaTheme="minorEastAsia"/>
                <w:noProof/>
                <w:lang w:eastAsia="de-DE"/>
              </w:rPr>
              <w:tab/>
            </w:r>
            <w:r w:rsidR="00AD376B" w:rsidRPr="00084709">
              <w:rPr>
                <w:rStyle w:val="Hyperlink"/>
                <w:noProof/>
                <w:lang w:val="en-US"/>
              </w:rPr>
              <w:t>Hydrogel fabrication and crosslinking</w:t>
            </w:r>
            <w:r w:rsidR="00AD376B">
              <w:rPr>
                <w:noProof/>
                <w:webHidden/>
              </w:rPr>
              <w:tab/>
            </w:r>
            <w:r w:rsidR="00AD376B">
              <w:rPr>
                <w:noProof/>
                <w:webHidden/>
              </w:rPr>
              <w:fldChar w:fldCharType="begin"/>
            </w:r>
            <w:r w:rsidR="00AD376B">
              <w:rPr>
                <w:noProof/>
                <w:webHidden/>
              </w:rPr>
              <w:instrText xml:space="preserve"> PAGEREF _Toc92462546 \h </w:instrText>
            </w:r>
            <w:r w:rsidR="00AD376B">
              <w:rPr>
                <w:noProof/>
                <w:webHidden/>
              </w:rPr>
            </w:r>
            <w:r w:rsidR="00AD376B">
              <w:rPr>
                <w:noProof/>
                <w:webHidden/>
              </w:rPr>
              <w:fldChar w:fldCharType="separate"/>
            </w:r>
            <w:r w:rsidR="00AD376B">
              <w:rPr>
                <w:noProof/>
                <w:webHidden/>
              </w:rPr>
              <w:t>29</w:t>
            </w:r>
            <w:r w:rsidR="00AD376B">
              <w:rPr>
                <w:noProof/>
                <w:webHidden/>
              </w:rPr>
              <w:fldChar w:fldCharType="end"/>
            </w:r>
          </w:hyperlink>
        </w:p>
        <w:p w14:paraId="1C68AA49" w14:textId="2F08DC5B" w:rsidR="00AD376B" w:rsidRDefault="00E032B0">
          <w:pPr>
            <w:pStyle w:val="Verzeichnis3"/>
            <w:rPr>
              <w:rFonts w:eastAsiaTheme="minorEastAsia"/>
              <w:noProof/>
              <w:lang w:eastAsia="de-DE"/>
            </w:rPr>
          </w:pPr>
          <w:hyperlink w:anchor="_Toc92462547" w:history="1">
            <w:r w:rsidR="00AD376B" w:rsidRPr="00084709">
              <w:rPr>
                <w:rStyle w:val="Hyperlink"/>
                <w:noProof/>
                <w:lang w:val="en-US"/>
              </w:rPr>
              <w:t>9.</w:t>
            </w:r>
            <w:r w:rsidR="00AD376B">
              <w:rPr>
                <w:rFonts w:eastAsiaTheme="minorEastAsia"/>
                <w:noProof/>
                <w:lang w:eastAsia="de-DE"/>
              </w:rPr>
              <w:tab/>
            </w:r>
            <w:r w:rsidR="00AD376B" w:rsidRPr="00084709">
              <w:rPr>
                <w:rStyle w:val="Hyperlink"/>
                <w:noProof/>
                <w:lang w:val="en-US"/>
              </w:rPr>
              <w:t>Dityrosine content</w:t>
            </w:r>
            <w:r w:rsidR="00AD376B">
              <w:rPr>
                <w:noProof/>
                <w:webHidden/>
              </w:rPr>
              <w:tab/>
            </w:r>
            <w:r w:rsidR="00AD376B">
              <w:rPr>
                <w:noProof/>
                <w:webHidden/>
              </w:rPr>
              <w:fldChar w:fldCharType="begin"/>
            </w:r>
            <w:r w:rsidR="00AD376B">
              <w:rPr>
                <w:noProof/>
                <w:webHidden/>
              </w:rPr>
              <w:instrText xml:space="preserve"> PAGEREF _Toc92462547 \h </w:instrText>
            </w:r>
            <w:r w:rsidR="00AD376B">
              <w:rPr>
                <w:noProof/>
                <w:webHidden/>
              </w:rPr>
            </w:r>
            <w:r w:rsidR="00AD376B">
              <w:rPr>
                <w:noProof/>
                <w:webHidden/>
              </w:rPr>
              <w:fldChar w:fldCharType="separate"/>
            </w:r>
            <w:r w:rsidR="00AD376B">
              <w:rPr>
                <w:noProof/>
                <w:webHidden/>
              </w:rPr>
              <w:t>30</w:t>
            </w:r>
            <w:r w:rsidR="00AD376B">
              <w:rPr>
                <w:noProof/>
                <w:webHidden/>
              </w:rPr>
              <w:fldChar w:fldCharType="end"/>
            </w:r>
          </w:hyperlink>
        </w:p>
        <w:p w14:paraId="76596D7C" w14:textId="6302930E" w:rsidR="00AD376B" w:rsidRDefault="00E032B0">
          <w:pPr>
            <w:pStyle w:val="Verzeichnis3"/>
            <w:rPr>
              <w:rFonts w:eastAsiaTheme="minorEastAsia"/>
              <w:noProof/>
              <w:lang w:eastAsia="de-DE"/>
            </w:rPr>
          </w:pPr>
          <w:hyperlink w:anchor="_Toc92462548" w:history="1">
            <w:r w:rsidR="00AD376B" w:rsidRPr="00084709">
              <w:rPr>
                <w:rStyle w:val="Hyperlink"/>
                <w:noProof/>
                <w:lang w:val="en-US"/>
              </w:rPr>
              <w:t>10.</w:t>
            </w:r>
            <w:r w:rsidR="00AD376B">
              <w:rPr>
                <w:rFonts w:eastAsiaTheme="minorEastAsia"/>
                <w:noProof/>
                <w:lang w:eastAsia="de-DE"/>
              </w:rPr>
              <w:tab/>
            </w:r>
            <w:r w:rsidR="00AD376B" w:rsidRPr="00084709">
              <w:rPr>
                <w:rStyle w:val="Hyperlink"/>
                <w:noProof/>
                <w:lang w:val="en-US"/>
              </w:rPr>
              <w:t>Water content</w:t>
            </w:r>
            <w:r w:rsidR="00AD376B">
              <w:rPr>
                <w:noProof/>
                <w:webHidden/>
              </w:rPr>
              <w:tab/>
            </w:r>
            <w:r w:rsidR="00AD376B">
              <w:rPr>
                <w:noProof/>
                <w:webHidden/>
              </w:rPr>
              <w:fldChar w:fldCharType="begin"/>
            </w:r>
            <w:r w:rsidR="00AD376B">
              <w:rPr>
                <w:noProof/>
                <w:webHidden/>
              </w:rPr>
              <w:instrText xml:space="preserve"> PAGEREF _Toc92462548 \h </w:instrText>
            </w:r>
            <w:r w:rsidR="00AD376B">
              <w:rPr>
                <w:noProof/>
                <w:webHidden/>
              </w:rPr>
            </w:r>
            <w:r w:rsidR="00AD376B">
              <w:rPr>
                <w:noProof/>
                <w:webHidden/>
              </w:rPr>
              <w:fldChar w:fldCharType="separate"/>
            </w:r>
            <w:r w:rsidR="00AD376B">
              <w:rPr>
                <w:noProof/>
                <w:webHidden/>
              </w:rPr>
              <w:t>32</w:t>
            </w:r>
            <w:r w:rsidR="00AD376B">
              <w:rPr>
                <w:noProof/>
                <w:webHidden/>
              </w:rPr>
              <w:fldChar w:fldCharType="end"/>
            </w:r>
          </w:hyperlink>
        </w:p>
        <w:p w14:paraId="5FCA2C60" w14:textId="18BD1587" w:rsidR="00AD376B" w:rsidRDefault="00E032B0">
          <w:pPr>
            <w:pStyle w:val="Verzeichnis3"/>
            <w:rPr>
              <w:rFonts w:eastAsiaTheme="minorEastAsia"/>
              <w:noProof/>
              <w:lang w:eastAsia="de-DE"/>
            </w:rPr>
          </w:pPr>
          <w:hyperlink w:anchor="_Toc92462549" w:history="1">
            <w:r w:rsidR="00AD376B" w:rsidRPr="00084709">
              <w:rPr>
                <w:rStyle w:val="Hyperlink"/>
                <w:noProof/>
                <w:lang w:val="en-US"/>
              </w:rPr>
              <w:t>11.</w:t>
            </w:r>
            <w:r w:rsidR="00AD376B">
              <w:rPr>
                <w:rFonts w:eastAsiaTheme="minorEastAsia"/>
                <w:noProof/>
                <w:lang w:eastAsia="de-DE"/>
              </w:rPr>
              <w:tab/>
            </w:r>
            <w:r w:rsidR="00AD376B" w:rsidRPr="00084709">
              <w:rPr>
                <w:rStyle w:val="Hyperlink"/>
                <w:noProof/>
                <w:lang w:val="en-US"/>
              </w:rPr>
              <w:t>Nanoindentation</w:t>
            </w:r>
            <w:r w:rsidR="00AD376B">
              <w:rPr>
                <w:noProof/>
                <w:webHidden/>
              </w:rPr>
              <w:tab/>
            </w:r>
            <w:r w:rsidR="00AD376B">
              <w:rPr>
                <w:noProof/>
                <w:webHidden/>
              </w:rPr>
              <w:fldChar w:fldCharType="begin"/>
            </w:r>
            <w:r w:rsidR="00AD376B">
              <w:rPr>
                <w:noProof/>
                <w:webHidden/>
              </w:rPr>
              <w:instrText xml:space="preserve"> PAGEREF _Toc92462549 \h </w:instrText>
            </w:r>
            <w:r w:rsidR="00AD376B">
              <w:rPr>
                <w:noProof/>
                <w:webHidden/>
              </w:rPr>
            </w:r>
            <w:r w:rsidR="00AD376B">
              <w:rPr>
                <w:noProof/>
                <w:webHidden/>
              </w:rPr>
              <w:fldChar w:fldCharType="separate"/>
            </w:r>
            <w:r w:rsidR="00AD376B">
              <w:rPr>
                <w:noProof/>
                <w:webHidden/>
              </w:rPr>
              <w:t>32</w:t>
            </w:r>
            <w:r w:rsidR="00AD376B">
              <w:rPr>
                <w:noProof/>
                <w:webHidden/>
              </w:rPr>
              <w:fldChar w:fldCharType="end"/>
            </w:r>
          </w:hyperlink>
        </w:p>
        <w:p w14:paraId="6A15424D" w14:textId="6CB37BFA" w:rsidR="00AD376B" w:rsidRDefault="00E032B0">
          <w:pPr>
            <w:pStyle w:val="Verzeichnis3"/>
            <w:rPr>
              <w:rFonts w:eastAsiaTheme="minorEastAsia"/>
              <w:noProof/>
              <w:lang w:eastAsia="de-DE"/>
            </w:rPr>
          </w:pPr>
          <w:hyperlink w:anchor="_Toc92462560" w:history="1">
            <w:r w:rsidR="00AD376B" w:rsidRPr="00084709">
              <w:rPr>
                <w:rStyle w:val="Hyperlink"/>
                <w:noProof/>
                <w:lang w:val="en-US"/>
              </w:rPr>
              <w:t>12.</w:t>
            </w:r>
            <w:r w:rsidR="00AD376B">
              <w:rPr>
                <w:rFonts w:eastAsiaTheme="minorEastAsia"/>
                <w:noProof/>
                <w:lang w:eastAsia="de-DE"/>
              </w:rPr>
              <w:tab/>
            </w:r>
            <w:r w:rsidR="00AD376B" w:rsidRPr="00084709">
              <w:rPr>
                <w:rStyle w:val="Hyperlink"/>
                <w:noProof/>
                <w:lang w:val="en-US"/>
              </w:rPr>
              <w:t>AFM Analysis of Mechanical Properties - Young's Modulus and Resilience</w:t>
            </w:r>
            <w:r w:rsidR="00AD376B">
              <w:rPr>
                <w:noProof/>
                <w:webHidden/>
              </w:rPr>
              <w:tab/>
            </w:r>
            <w:r w:rsidR="00AD376B">
              <w:rPr>
                <w:noProof/>
                <w:webHidden/>
              </w:rPr>
              <w:fldChar w:fldCharType="begin"/>
            </w:r>
            <w:r w:rsidR="00AD376B">
              <w:rPr>
                <w:noProof/>
                <w:webHidden/>
              </w:rPr>
              <w:instrText xml:space="preserve"> PAGEREF _Toc92462560 \h </w:instrText>
            </w:r>
            <w:r w:rsidR="00AD376B">
              <w:rPr>
                <w:noProof/>
                <w:webHidden/>
              </w:rPr>
            </w:r>
            <w:r w:rsidR="00AD376B">
              <w:rPr>
                <w:noProof/>
                <w:webHidden/>
              </w:rPr>
              <w:fldChar w:fldCharType="separate"/>
            </w:r>
            <w:r w:rsidR="00AD376B">
              <w:rPr>
                <w:noProof/>
                <w:webHidden/>
              </w:rPr>
              <w:t>33</w:t>
            </w:r>
            <w:r w:rsidR="00AD376B">
              <w:rPr>
                <w:noProof/>
                <w:webHidden/>
              </w:rPr>
              <w:fldChar w:fldCharType="end"/>
            </w:r>
          </w:hyperlink>
        </w:p>
        <w:p w14:paraId="4C9D8599" w14:textId="0A7B2E7E" w:rsidR="00AD376B" w:rsidRDefault="00E032B0">
          <w:pPr>
            <w:pStyle w:val="Verzeichnis3"/>
            <w:rPr>
              <w:rFonts w:eastAsiaTheme="minorEastAsia"/>
              <w:noProof/>
              <w:lang w:eastAsia="de-DE"/>
            </w:rPr>
          </w:pPr>
          <w:hyperlink w:anchor="_Toc92462561" w:history="1">
            <w:r w:rsidR="00AD376B" w:rsidRPr="00084709">
              <w:rPr>
                <w:rStyle w:val="Hyperlink"/>
                <w:noProof/>
                <w:lang w:val="en-US"/>
              </w:rPr>
              <w:t>13.</w:t>
            </w:r>
            <w:r w:rsidR="00AD376B">
              <w:rPr>
                <w:rFonts w:eastAsiaTheme="minorEastAsia"/>
                <w:noProof/>
                <w:lang w:eastAsia="de-DE"/>
              </w:rPr>
              <w:tab/>
            </w:r>
            <w:r w:rsidR="00AD376B" w:rsidRPr="00084709">
              <w:rPr>
                <w:rStyle w:val="Hyperlink"/>
                <w:noProof/>
                <w:lang w:val="en-US"/>
              </w:rPr>
              <w:t>Dynamic Mechanical Analysis (DMA)</w:t>
            </w:r>
            <w:r w:rsidR="00AD376B">
              <w:rPr>
                <w:noProof/>
                <w:webHidden/>
              </w:rPr>
              <w:tab/>
            </w:r>
            <w:r w:rsidR="00AD376B">
              <w:rPr>
                <w:noProof/>
                <w:webHidden/>
              </w:rPr>
              <w:fldChar w:fldCharType="begin"/>
            </w:r>
            <w:r w:rsidR="00AD376B">
              <w:rPr>
                <w:noProof/>
                <w:webHidden/>
              </w:rPr>
              <w:instrText xml:space="preserve"> PAGEREF _Toc92462561 \h </w:instrText>
            </w:r>
            <w:r w:rsidR="00AD376B">
              <w:rPr>
                <w:noProof/>
                <w:webHidden/>
              </w:rPr>
            </w:r>
            <w:r w:rsidR="00AD376B">
              <w:rPr>
                <w:noProof/>
                <w:webHidden/>
              </w:rPr>
              <w:fldChar w:fldCharType="separate"/>
            </w:r>
            <w:r w:rsidR="00AD376B">
              <w:rPr>
                <w:noProof/>
                <w:webHidden/>
              </w:rPr>
              <w:t>34</w:t>
            </w:r>
            <w:r w:rsidR="00AD376B">
              <w:rPr>
                <w:noProof/>
                <w:webHidden/>
              </w:rPr>
              <w:fldChar w:fldCharType="end"/>
            </w:r>
          </w:hyperlink>
        </w:p>
        <w:p w14:paraId="521B2190" w14:textId="7745866B" w:rsidR="00AD376B" w:rsidRDefault="00E032B0">
          <w:pPr>
            <w:pStyle w:val="Verzeichnis4"/>
            <w:tabs>
              <w:tab w:val="left" w:pos="1540"/>
              <w:tab w:val="right" w:leader="dot" w:pos="9062"/>
            </w:tabs>
            <w:rPr>
              <w:rFonts w:eastAsiaTheme="minorEastAsia"/>
              <w:noProof/>
              <w:lang w:eastAsia="de-DE"/>
            </w:rPr>
          </w:pPr>
          <w:hyperlink w:anchor="_Toc92462562" w:history="1">
            <w:r w:rsidR="00AD376B" w:rsidRPr="00084709">
              <w:rPr>
                <w:rStyle w:val="Hyperlink"/>
                <w:noProof/>
                <w:lang w:val="en-US"/>
              </w:rPr>
              <w:t>13.1.</w:t>
            </w:r>
            <w:r w:rsidR="00AD376B">
              <w:rPr>
                <w:rFonts w:eastAsiaTheme="minorEastAsia"/>
                <w:noProof/>
                <w:lang w:eastAsia="de-DE"/>
              </w:rPr>
              <w:tab/>
            </w:r>
            <w:r w:rsidR="00AD376B" w:rsidRPr="00084709">
              <w:rPr>
                <w:rStyle w:val="Hyperlink"/>
                <w:noProof/>
                <w:lang w:val="en-US"/>
              </w:rPr>
              <w:t>Experimental settings</w:t>
            </w:r>
            <w:r w:rsidR="00AD376B">
              <w:rPr>
                <w:noProof/>
                <w:webHidden/>
              </w:rPr>
              <w:tab/>
            </w:r>
            <w:r w:rsidR="00AD376B">
              <w:rPr>
                <w:noProof/>
                <w:webHidden/>
              </w:rPr>
              <w:fldChar w:fldCharType="begin"/>
            </w:r>
            <w:r w:rsidR="00AD376B">
              <w:rPr>
                <w:noProof/>
                <w:webHidden/>
              </w:rPr>
              <w:instrText xml:space="preserve"> PAGEREF _Toc92462562 \h </w:instrText>
            </w:r>
            <w:r w:rsidR="00AD376B">
              <w:rPr>
                <w:noProof/>
                <w:webHidden/>
              </w:rPr>
            </w:r>
            <w:r w:rsidR="00AD376B">
              <w:rPr>
                <w:noProof/>
                <w:webHidden/>
              </w:rPr>
              <w:fldChar w:fldCharType="separate"/>
            </w:r>
            <w:r w:rsidR="00AD376B">
              <w:rPr>
                <w:noProof/>
                <w:webHidden/>
              </w:rPr>
              <w:t>34</w:t>
            </w:r>
            <w:r w:rsidR="00AD376B">
              <w:rPr>
                <w:noProof/>
                <w:webHidden/>
              </w:rPr>
              <w:fldChar w:fldCharType="end"/>
            </w:r>
          </w:hyperlink>
        </w:p>
        <w:p w14:paraId="75E36920" w14:textId="2A3EFD2B" w:rsidR="00AD376B" w:rsidRDefault="00E032B0">
          <w:pPr>
            <w:pStyle w:val="Verzeichnis4"/>
            <w:tabs>
              <w:tab w:val="left" w:pos="1540"/>
              <w:tab w:val="right" w:leader="dot" w:pos="9062"/>
            </w:tabs>
            <w:rPr>
              <w:rFonts w:eastAsiaTheme="minorEastAsia"/>
              <w:noProof/>
              <w:lang w:eastAsia="de-DE"/>
            </w:rPr>
          </w:pPr>
          <w:hyperlink w:anchor="_Toc92462563" w:history="1">
            <w:r w:rsidR="00AD376B" w:rsidRPr="00084709">
              <w:rPr>
                <w:rStyle w:val="Hyperlink"/>
                <w:noProof/>
                <w:lang w:val="en-US"/>
              </w:rPr>
              <w:t>13.2.</w:t>
            </w:r>
            <w:r w:rsidR="00AD376B">
              <w:rPr>
                <w:rFonts w:eastAsiaTheme="minorEastAsia"/>
                <w:noProof/>
                <w:lang w:eastAsia="de-DE"/>
              </w:rPr>
              <w:tab/>
            </w:r>
            <w:r w:rsidR="00AD376B" w:rsidRPr="00084709">
              <w:rPr>
                <w:rStyle w:val="Hyperlink"/>
                <w:noProof/>
                <w:lang w:val="en-US"/>
              </w:rPr>
              <w:t>DMA data processing and evaluation</w:t>
            </w:r>
            <w:r w:rsidR="00AD376B">
              <w:rPr>
                <w:noProof/>
                <w:webHidden/>
              </w:rPr>
              <w:tab/>
            </w:r>
            <w:r w:rsidR="00AD376B">
              <w:rPr>
                <w:noProof/>
                <w:webHidden/>
              </w:rPr>
              <w:fldChar w:fldCharType="begin"/>
            </w:r>
            <w:r w:rsidR="00AD376B">
              <w:rPr>
                <w:noProof/>
                <w:webHidden/>
              </w:rPr>
              <w:instrText xml:space="preserve"> PAGEREF _Toc92462563 \h </w:instrText>
            </w:r>
            <w:r w:rsidR="00AD376B">
              <w:rPr>
                <w:noProof/>
                <w:webHidden/>
              </w:rPr>
            </w:r>
            <w:r w:rsidR="00AD376B">
              <w:rPr>
                <w:noProof/>
                <w:webHidden/>
              </w:rPr>
              <w:fldChar w:fldCharType="separate"/>
            </w:r>
            <w:r w:rsidR="00AD376B">
              <w:rPr>
                <w:noProof/>
                <w:webHidden/>
              </w:rPr>
              <w:t>34</w:t>
            </w:r>
            <w:r w:rsidR="00AD376B">
              <w:rPr>
                <w:noProof/>
                <w:webHidden/>
              </w:rPr>
              <w:fldChar w:fldCharType="end"/>
            </w:r>
          </w:hyperlink>
        </w:p>
        <w:p w14:paraId="3044EC55" w14:textId="499467F1" w:rsidR="00AD376B" w:rsidRDefault="00E032B0">
          <w:pPr>
            <w:pStyle w:val="Verzeichnis3"/>
            <w:rPr>
              <w:rFonts w:eastAsiaTheme="minorEastAsia"/>
              <w:noProof/>
              <w:lang w:eastAsia="de-DE"/>
            </w:rPr>
          </w:pPr>
          <w:hyperlink w:anchor="_Toc92462564" w:history="1">
            <w:r w:rsidR="00AD376B" w:rsidRPr="00084709">
              <w:rPr>
                <w:rStyle w:val="Hyperlink"/>
                <w:rFonts w:cstheme="majorHAnsi"/>
                <w:noProof/>
                <w:lang w:val="en-US"/>
              </w:rPr>
              <w:t>14.</w:t>
            </w:r>
            <w:r w:rsidR="00AD376B">
              <w:rPr>
                <w:rFonts w:eastAsiaTheme="minorEastAsia"/>
                <w:noProof/>
                <w:lang w:eastAsia="de-DE"/>
              </w:rPr>
              <w:tab/>
            </w:r>
            <w:r w:rsidR="00AD376B" w:rsidRPr="00084709">
              <w:rPr>
                <w:rStyle w:val="Hyperlink"/>
                <w:rFonts w:cstheme="majorHAnsi"/>
                <w:noProof/>
                <w:lang w:val="en-US"/>
              </w:rPr>
              <w:t>Sealing of corneal tissue ruptures and stromal defects</w:t>
            </w:r>
            <w:r w:rsidR="00AD376B">
              <w:rPr>
                <w:noProof/>
                <w:webHidden/>
              </w:rPr>
              <w:tab/>
            </w:r>
            <w:r w:rsidR="00AD376B">
              <w:rPr>
                <w:noProof/>
                <w:webHidden/>
              </w:rPr>
              <w:fldChar w:fldCharType="begin"/>
            </w:r>
            <w:r w:rsidR="00AD376B">
              <w:rPr>
                <w:noProof/>
                <w:webHidden/>
              </w:rPr>
              <w:instrText xml:space="preserve"> PAGEREF _Toc92462564 \h </w:instrText>
            </w:r>
            <w:r w:rsidR="00AD376B">
              <w:rPr>
                <w:noProof/>
                <w:webHidden/>
              </w:rPr>
            </w:r>
            <w:r w:rsidR="00AD376B">
              <w:rPr>
                <w:noProof/>
                <w:webHidden/>
              </w:rPr>
              <w:fldChar w:fldCharType="separate"/>
            </w:r>
            <w:r w:rsidR="00AD376B">
              <w:rPr>
                <w:noProof/>
                <w:webHidden/>
              </w:rPr>
              <w:t>35</w:t>
            </w:r>
            <w:r w:rsidR="00AD376B">
              <w:rPr>
                <w:noProof/>
                <w:webHidden/>
              </w:rPr>
              <w:fldChar w:fldCharType="end"/>
            </w:r>
          </w:hyperlink>
        </w:p>
        <w:p w14:paraId="5F2B4E85" w14:textId="4784B1F7" w:rsidR="00AD376B" w:rsidRDefault="00E032B0">
          <w:pPr>
            <w:pStyle w:val="Verzeichnis4"/>
            <w:tabs>
              <w:tab w:val="left" w:pos="1540"/>
              <w:tab w:val="right" w:leader="dot" w:pos="9062"/>
            </w:tabs>
            <w:rPr>
              <w:rFonts w:eastAsiaTheme="minorEastAsia"/>
              <w:noProof/>
              <w:lang w:eastAsia="de-DE"/>
            </w:rPr>
          </w:pPr>
          <w:hyperlink w:anchor="_Toc92462565" w:history="1">
            <w:r w:rsidR="00AD376B" w:rsidRPr="00084709">
              <w:rPr>
                <w:rStyle w:val="Hyperlink"/>
                <w:rFonts w:cstheme="majorHAnsi"/>
                <w:noProof/>
                <w:lang w:val="en-US"/>
              </w:rPr>
              <w:t>14.1.</w:t>
            </w:r>
            <w:r w:rsidR="00AD376B">
              <w:rPr>
                <w:rFonts w:eastAsiaTheme="minorEastAsia"/>
                <w:noProof/>
                <w:lang w:eastAsia="de-DE"/>
              </w:rPr>
              <w:tab/>
            </w:r>
            <w:r w:rsidR="00AD376B" w:rsidRPr="00084709">
              <w:rPr>
                <w:rStyle w:val="Hyperlink"/>
                <w:rFonts w:cstheme="majorHAnsi"/>
                <w:noProof/>
                <w:lang w:val="en-US"/>
              </w:rPr>
              <w:t>Filling and sealing of cornea defects in porcine eyes</w:t>
            </w:r>
            <w:r w:rsidR="00AD376B">
              <w:rPr>
                <w:noProof/>
                <w:webHidden/>
              </w:rPr>
              <w:tab/>
            </w:r>
            <w:r w:rsidR="00AD376B">
              <w:rPr>
                <w:noProof/>
                <w:webHidden/>
              </w:rPr>
              <w:fldChar w:fldCharType="begin"/>
            </w:r>
            <w:r w:rsidR="00AD376B">
              <w:rPr>
                <w:noProof/>
                <w:webHidden/>
              </w:rPr>
              <w:instrText xml:space="preserve"> PAGEREF _Toc92462565 \h </w:instrText>
            </w:r>
            <w:r w:rsidR="00AD376B">
              <w:rPr>
                <w:noProof/>
                <w:webHidden/>
              </w:rPr>
            </w:r>
            <w:r w:rsidR="00AD376B">
              <w:rPr>
                <w:noProof/>
                <w:webHidden/>
              </w:rPr>
              <w:fldChar w:fldCharType="separate"/>
            </w:r>
            <w:r w:rsidR="00AD376B">
              <w:rPr>
                <w:noProof/>
                <w:webHidden/>
              </w:rPr>
              <w:t>35</w:t>
            </w:r>
            <w:r w:rsidR="00AD376B">
              <w:rPr>
                <w:noProof/>
                <w:webHidden/>
              </w:rPr>
              <w:fldChar w:fldCharType="end"/>
            </w:r>
          </w:hyperlink>
        </w:p>
        <w:p w14:paraId="1B7035C3" w14:textId="595EB9B3" w:rsidR="00AD376B" w:rsidRDefault="00E032B0">
          <w:pPr>
            <w:pStyle w:val="Verzeichnis4"/>
            <w:tabs>
              <w:tab w:val="left" w:pos="1540"/>
              <w:tab w:val="right" w:leader="dot" w:pos="9062"/>
            </w:tabs>
            <w:rPr>
              <w:rFonts w:eastAsiaTheme="minorEastAsia"/>
              <w:noProof/>
              <w:lang w:eastAsia="de-DE"/>
            </w:rPr>
          </w:pPr>
          <w:hyperlink w:anchor="_Toc92462566" w:history="1">
            <w:r w:rsidR="00AD376B" w:rsidRPr="00084709">
              <w:rPr>
                <w:rStyle w:val="Hyperlink"/>
                <w:rFonts w:cstheme="majorHAnsi"/>
                <w:noProof/>
                <w:lang w:val="en-US"/>
              </w:rPr>
              <w:t>14.2.</w:t>
            </w:r>
            <w:r w:rsidR="00AD376B">
              <w:rPr>
                <w:rFonts w:eastAsiaTheme="minorEastAsia"/>
                <w:noProof/>
                <w:lang w:eastAsia="de-DE"/>
              </w:rPr>
              <w:tab/>
            </w:r>
            <w:r w:rsidR="00AD376B" w:rsidRPr="00084709">
              <w:rPr>
                <w:rStyle w:val="Hyperlink"/>
                <w:rFonts w:cstheme="majorHAnsi"/>
                <w:noProof/>
                <w:lang w:val="en-US"/>
              </w:rPr>
              <w:t>Filling and sealing of human corneal explants</w:t>
            </w:r>
            <w:r w:rsidR="00AD376B">
              <w:rPr>
                <w:noProof/>
                <w:webHidden/>
              </w:rPr>
              <w:tab/>
            </w:r>
            <w:r w:rsidR="00AD376B">
              <w:rPr>
                <w:noProof/>
                <w:webHidden/>
              </w:rPr>
              <w:fldChar w:fldCharType="begin"/>
            </w:r>
            <w:r w:rsidR="00AD376B">
              <w:rPr>
                <w:noProof/>
                <w:webHidden/>
              </w:rPr>
              <w:instrText xml:space="preserve"> PAGEREF _Toc92462566 \h </w:instrText>
            </w:r>
            <w:r w:rsidR="00AD376B">
              <w:rPr>
                <w:noProof/>
                <w:webHidden/>
              </w:rPr>
            </w:r>
            <w:r w:rsidR="00AD376B">
              <w:rPr>
                <w:noProof/>
                <w:webHidden/>
              </w:rPr>
              <w:fldChar w:fldCharType="separate"/>
            </w:r>
            <w:r w:rsidR="00AD376B">
              <w:rPr>
                <w:noProof/>
                <w:webHidden/>
              </w:rPr>
              <w:t>36</w:t>
            </w:r>
            <w:r w:rsidR="00AD376B">
              <w:rPr>
                <w:noProof/>
                <w:webHidden/>
              </w:rPr>
              <w:fldChar w:fldCharType="end"/>
            </w:r>
          </w:hyperlink>
        </w:p>
        <w:p w14:paraId="3ACB2D77" w14:textId="22B55D41" w:rsidR="00AD376B" w:rsidRDefault="00E032B0" w:rsidP="00B56946">
          <w:pPr>
            <w:pStyle w:val="Verzeichnis1"/>
            <w:rPr>
              <w:rFonts w:eastAsiaTheme="minorEastAsia"/>
              <w:noProof/>
              <w:lang w:eastAsia="de-DE"/>
            </w:rPr>
          </w:pPr>
          <w:hyperlink w:anchor="_Toc92462567" w:history="1">
            <w:r w:rsidR="00AD376B" w:rsidRPr="00084709">
              <w:rPr>
                <w:rStyle w:val="Hyperlink"/>
                <w:rFonts w:cstheme="majorHAnsi"/>
                <w:noProof/>
                <w:lang w:val="en-US"/>
              </w:rPr>
              <w:t>References</w:t>
            </w:r>
            <w:r w:rsidR="00AD376B">
              <w:rPr>
                <w:noProof/>
                <w:webHidden/>
              </w:rPr>
              <w:tab/>
            </w:r>
            <w:r w:rsidR="00AD376B">
              <w:rPr>
                <w:noProof/>
                <w:webHidden/>
              </w:rPr>
              <w:fldChar w:fldCharType="begin"/>
            </w:r>
            <w:r w:rsidR="00AD376B">
              <w:rPr>
                <w:noProof/>
                <w:webHidden/>
              </w:rPr>
              <w:instrText xml:space="preserve"> PAGEREF _Toc92462567 \h </w:instrText>
            </w:r>
            <w:r w:rsidR="00AD376B">
              <w:rPr>
                <w:noProof/>
                <w:webHidden/>
              </w:rPr>
            </w:r>
            <w:r w:rsidR="00AD376B">
              <w:rPr>
                <w:noProof/>
                <w:webHidden/>
              </w:rPr>
              <w:fldChar w:fldCharType="separate"/>
            </w:r>
            <w:r w:rsidR="00AD376B">
              <w:rPr>
                <w:noProof/>
                <w:webHidden/>
              </w:rPr>
              <w:t>36</w:t>
            </w:r>
            <w:r w:rsidR="00AD376B">
              <w:rPr>
                <w:noProof/>
                <w:webHidden/>
              </w:rPr>
              <w:fldChar w:fldCharType="end"/>
            </w:r>
          </w:hyperlink>
        </w:p>
        <w:p w14:paraId="1EAF441F" w14:textId="1F9C0DD7" w:rsidR="00067C6D" w:rsidRDefault="00067C6D" w:rsidP="00067C6D">
          <w:pPr>
            <w:jc w:val="both"/>
            <w:rPr>
              <w:rFonts w:cstheme="majorHAnsi"/>
              <w:b/>
              <w:bCs/>
            </w:rPr>
          </w:pPr>
          <w:r w:rsidRPr="00F07AB2">
            <w:rPr>
              <w:rFonts w:asciiTheme="majorHAnsi" w:hAnsiTheme="majorHAnsi" w:cstheme="majorHAnsi"/>
            </w:rPr>
            <w:fldChar w:fldCharType="end"/>
          </w:r>
        </w:p>
      </w:sdtContent>
    </w:sdt>
    <w:p w14:paraId="44D5168E" w14:textId="77777777" w:rsidR="00067C6D" w:rsidRPr="005B17EE" w:rsidRDefault="00067C6D" w:rsidP="00067C6D">
      <w:pPr>
        <w:jc w:val="both"/>
        <w:rPr>
          <w:rFonts w:cstheme="majorHAnsi"/>
          <w:b/>
          <w:bCs/>
        </w:rPr>
      </w:pPr>
      <w:r w:rsidRPr="00F07AB2">
        <w:rPr>
          <w:rFonts w:asciiTheme="majorHAnsi" w:hAnsiTheme="majorHAnsi" w:cstheme="majorHAnsi"/>
          <w:lang w:val="en-US"/>
        </w:rPr>
        <w:br w:type="page"/>
      </w:r>
    </w:p>
    <w:p w14:paraId="3DCF0F64" w14:textId="17420FE9" w:rsidR="00067C6D" w:rsidRPr="00F07AB2" w:rsidRDefault="00067C6D" w:rsidP="00067C6D">
      <w:pPr>
        <w:pStyle w:val="berschrift1"/>
        <w:jc w:val="both"/>
        <w:rPr>
          <w:rFonts w:cstheme="majorHAnsi"/>
          <w:lang w:val="en-US"/>
        </w:rPr>
      </w:pPr>
      <w:bookmarkStart w:id="2" w:name="_Toc92462530"/>
      <w:commentRangeStart w:id="3"/>
      <w:r w:rsidRPr="00F07AB2">
        <w:rPr>
          <w:rFonts w:cstheme="majorHAnsi"/>
          <w:lang w:val="en-US"/>
        </w:rPr>
        <w:lastRenderedPageBreak/>
        <w:t xml:space="preserve">Supplementary </w:t>
      </w:r>
      <w:commentRangeEnd w:id="3"/>
      <w:r w:rsidR="009E3BE9">
        <w:rPr>
          <w:rStyle w:val="Kommentarzeichen"/>
          <w:rFonts w:asciiTheme="minorHAnsi" w:eastAsiaTheme="minorHAnsi" w:hAnsiTheme="minorHAnsi" w:cstheme="minorBidi"/>
          <w:color w:val="auto"/>
        </w:rPr>
        <w:commentReference w:id="3"/>
      </w:r>
      <w:ins w:id="4" w:author="anna.resch88@gmail.com" w:date="2022-01-04T09:35:00Z">
        <w:r w:rsidR="00F86424">
          <w:rPr>
            <w:rFonts w:cstheme="majorHAnsi"/>
            <w:lang w:val="en-US"/>
          </w:rPr>
          <w:t>Information</w:t>
        </w:r>
      </w:ins>
      <w:bookmarkEnd w:id="2"/>
      <w:del w:id="5" w:author="anna.resch88@gmail.com" w:date="2022-01-04T09:35:00Z">
        <w:r w:rsidRPr="00F07AB2" w:rsidDel="00F86424">
          <w:rPr>
            <w:rFonts w:cstheme="majorHAnsi"/>
            <w:lang w:val="en-US"/>
          </w:rPr>
          <w:delText>Methods and Materials</w:delText>
        </w:r>
      </w:del>
    </w:p>
    <w:p w14:paraId="4B8E45F2" w14:textId="77777777" w:rsidR="00067C6D" w:rsidRPr="00F07AB2" w:rsidRDefault="00067C6D" w:rsidP="00067C6D">
      <w:pPr>
        <w:jc w:val="both"/>
        <w:rPr>
          <w:rFonts w:asciiTheme="majorHAnsi" w:hAnsiTheme="majorHAnsi" w:cstheme="majorHAnsi"/>
          <w:lang w:val="en-US"/>
        </w:rPr>
      </w:pPr>
    </w:p>
    <w:p w14:paraId="65AEA357" w14:textId="77777777" w:rsidR="00F86424" w:rsidRPr="00F86424" w:rsidRDefault="00F86424" w:rsidP="000912E3">
      <w:pPr>
        <w:pStyle w:val="berschrift3"/>
        <w:numPr>
          <w:ilvl w:val="0"/>
          <w:numId w:val="47"/>
        </w:numPr>
        <w:rPr>
          <w:ins w:id="6" w:author="anna.resch88@gmail.com" w:date="2022-01-04T09:36:00Z"/>
          <w:lang w:val="en-US"/>
        </w:rPr>
      </w:pPr>
      <w:bookmarkStart w:id="7" w:name="_Toc92462531"/>
      <w:ins w:id="8" w:author="anna.resch88@gmail.com" w:date="2022-01-04T09:36:00Z">
        <w:r w:rsidRPr="00F86424">
          <w:rPr>
            <w:lang w:val="en-US"/>
          </w:rPr>
          <w:t>Genetic engineering of ULD-ELP-ULD building blocks</w:t>
        </w:r>
        <w:bookmarkEnd w:id="7"/>
      </w:ins>
    </w:p>
    <w:p w14:paraId="2C1E2DDB" w14:textId="735E5364" w:rsidR="00067C6D" w:rsidRPr="00F07AB2" w:rsidDel="00F86424" w:rsidRDefault="00067C6D" w:rsidP="00067C6D">
      <w:pPr>
        <w:pStyle w:val="berschrift3"/>
        <w:numPr>
          <w:ilvl w:val="0"/>
          <w:numId w:val="13"/>
        </w:numPr>
        <w:jc w:val="both"/>
        <w:rPr>
          <w:del w:id="9" w:author="anna.resch88@gmail.com" w:date="2022-01-04T09:36:00Z"/>
          <w:rFonts w:cstheme="majorHAnsi"/>
          <w:lang w:val="en-US"/>
        </w:rPr>
      </w:pPr>
      <w:bookmarkStart w:id="10" w:name="_Toc92273387"/>
      <w:bookmarkStart w:id="11" w:name="_Toc92273443"/>
      <w:del w:id="12" w:author="anna.resch88@gmail.com" w:date="2022-01-04T09:36:00Z">
        <w:r w:rsidRPr="00F07AB2" w:rsidDel="00F86424">
          <w:rPr>
            <w:rFonts w:cstheme="majorHAnsi"/>
            <w:lang w:val="en-US"/>
          </w:rPr>
          <w:delText xml:space="preserve">Design of </w:delText>
        </w:r>
        <w:r w:rsidDel="00F86424">
          <w:rPr>
            <w:rFonts w:cstheme="majorHAnsi"/>
            <w:lang w:val="en-US"/>
          </w:rPr>
          <w:delText xml:space="preserve">protein </w:delText>
        </w:r>
        <w:r w:rsidRPr="00F07AB2" w:rsidDel="00F86424">
          <w:rPr>
            <w:rFonts w:cstheme="majorHAnsi"/>
            <w:lang w:val="en-US"/>
          </w:rPr>
          <w:delText>hydrogel building blocks and molecular characterization</w:delText>
        </w:r>
        <w:bookmarkEnd w:id="10"/>
        <w:bookmarkEnd w:id="11"/>
        <w:r w:rsidRPr="00F07AB2" w:rsidDel="00F86424">
          <w:rPr>
            <w:rFonts w:cstheme="majorHAnsi"/>
            <w:lang w:val="en-US"/>
          </w:rPr>
          <w:delText xml:space="preserve"> </w:delText>
        </w:r>
      </w:del>
    </w:p>
    <w:p w14:paraId="1CD1F557" w14:textId="107B7C3B" w:rsidR="00067C6D" w:rsidRPr="00F07AB2" w:rsidDel="00F86424" w:rsidRDefault="00067C6D" w:rsidP="00067C6D">
      <w:pPr>
        <w:jc w:val="both"/>
        <w:rPr>
          <w:del w:id="13" w:author="anna.resch88@gmail.com" w:date="2022-01-04T09:36:00Z"/>
          <w:rFonts w:asciiTheme="majorHAnsi" w:hAnsiTheme="majorHAnsi" w:cstheme="majorHAnsi"/>
          <w:lang w:val="en-US"/>
        </w:rPr>
      </w:pPr>
    </w:p>
    <w:p w14:paraId="3DBDC8B9" w14:textId="0B36A8DB" w:rsidR="00067C6D" w:rsidRPr="00F07AB2" w:rsidDel="00F86424" w:rsidRDefault="00067C6D" w:rsidP="00067C6D">
      <w:pPr>
        <w:pStyle w:val="berschrift4"/>
        <w:numPr>
          <w:ilvl w:val="1"/>
          <w:numId w:val="13"/>
        </w:numPr>
        <w:jc w:val="both"/>
        <w:rPr>
          <w:del w:id="14" w:author="anna.resch88@gmail.com" w:date="2022-01-04T09:36:00Z"/>
          <w:rFonts w:cstheme="majorHAnsi"/>
          <w:lang w:val="en-US"/>
        </w:rPr>
      </w:pPr>
      <w:bookmarkStart w:id="15" w:name="_Toc92273388"/>
      <w:bookmarkStart w:id="16" w:name="_Toc92273444"/>
      <w:del w:id="17" w:author="anna.resch88@gmail.com" w:date="2022-01-04T09:36:00Z">
        <w:r w:rsidRPr="00F07AB2" w:rsidDel="00F86424">
          <w:rPr>
            <w:rFonts w:cstheme="majorHAnsi"/>
            <w:lang w:val="en-US"/>
          </w:rPr>
          <w:delText>Genetic engineering of ULD-ELP-ULD building blocks</w:delText>
        </w:r>
        <w:bookmarkEnd w:id="15"/>
        <w:bookmarkEnd w:id="16"/>
      </w:del>
    </w:p>
    <w:p w14:paraId="4ADE08D6" w14:textId="45218A84" w:rsidR="00067C6D" w:rsidRPr="00B95229" w:rsidRDefault="00067C6D" w:rsidP="00067C6D">
      <w:pPr>
        <w:spacing w:after="0" w:line="360" w:lineRule="auto"/>
        <w:jc w:val="both"/>
        <w:rPr>
          <w:rFonts w:asciiTheme="majorHAnsi" w:eastAsia="Times New Roman" w:hAnsiTheme="majorHAnsi" w:cstheme="majorHAnsi"/>
          <w:lang w:val="en-US" w:eastAsia="de-DE"/>
        </w:rPr>
      </w:pPr>
      <w:r w:rsidRPr="00B95229">
        <w:rPr>
          <w:rFonts w:asciiTheme="majorHAnsi" w:eastAsia="Times New Roman" w:hAnsiTheme="majorHAnsi" w:cstheme="majorHAnsi"/>
          <w:lang w:val="en-US" w:eastAsia="de-DE"/>
        </w:rPr>
        <w:t>The DNA sequence for the ubiquitin-like domain (ULD) of the human global gene organizer SATB1 (Special AT-rich sequence-binding protein 1; M97287)</w:t>
      </w:r>
      <w:r>
        <w:rPr>
          <w:rFonts w:asciiTheme="majorHAnsi" w:eastAsia="Times New Roman" w:hAnsiTheme="majorHAnsi" w:cstheme="majorHAnsi"/>
          <w:lang w:val="en-US" w:eastAsia="de-DE"/>
        </w:rPr>
        <w:fldChar w:fldCharType="begin"/>
      </w:r>
      <w:r>
        <w:rPr>
          <w:rFonts w:asciiTheme="majorHAnsi" w:eastAsia="Times New Roman" w:hAnsiTheme="majorHAnsi" w:cstheme="majorHAnsi"/>
          <w:lang w:val="en-US" w:eastAsia="de-DE"/>
        </w:rPr>
        <w:instrText xml:space="preserve"> ADDIN EN.CITE &lt;EndNote&gt;&lt;Cite&gt;&lt;Author&gt;Wang&lt;/Author&gt;&lt;Year&gt;2012&lt;/Year&gt;&lt;RecNum&gt;82&lt;/RecNum&gt;&lt;DisplayText&gt;&lt;style face="superscript"&gt;1&lt;/style&gt;&lt;/DisplayText&gt;&lt;record&gt;&lt;rec-number&gt;82&lt;/rec-number&gt;&lt;foreign-keys&gt;&lt;key app="EN" db-id="zvspev52q5sttqetatnpexxo02zdpswpztzw" timestamp="1602401589"&gt;82&lt;/key&gt;&lt;/foreign-keys&gt;&lt;ref-type name="Journal Article"&gt;17&lt;/ref-type&gt;&lt;contributors&gt;&lt;authors&gt;&lt;author&gt;Wang, Zheng&lt;/author&gt;&lt;author&gt;Yang, Xue&lt;/author&gt;&lt;author&gt;Chu, Xinlei&lt;/author&gt;&lt;author&gt;Zhang, Jinxiu&lt;/author&gt;&lt;author&gt;Zhou, Hao&lt;/author&gt;&lt;author&gt;Shen, Yuequan&lt;/author&gt;&lt;author&gt;Long, Jiafu&lt;/author&gt;&lt;/authors&gt;&lt;/contributors&gt;&lt;titles&gt;&lt;title&gt;The structural basis for the oligomerization of the N-terminal domain of SATB1&lt;/title&gt;&lt;secondary-title&gt;Nucleic Acids Research&lt;/secondary-title&gt;&lt;/titles&gt;&lt;periodical&gt;&lt;full-title&gt;Nucleic Acids Research&lt;/full-title&gt;&lt;/periodical&gt;&lt;pages&gt;4193-4202&lt;/pages&gt;&lt;volume&gt;40&lt;/volume&gt;&lt;number&gt;9&lt;/number&gt;&lt;dates&gt;&lt;year&gt;2012&lt;/year&gt;&lt;/dates&gt;&lt;isbn&gt;0305-1048&lt;/isbn&gt;&lt;urls&gt;&lt;pdf-urls&gt;&lt;url&gt;file:///C:/Users/annar/AppData/Local/Mendeley Ltd./Mendeley Desktop/Downloaded/Wang et al. - 2012 - The structural basis for the oligomerization of the N-terminal domain of SATB1.pdf&lt;/url&gt;&lt;/pdf-urls&gt;&lt;/urls&gt;&lt;electronic-resource-num&gt;10.1093/nar/gkr1284&lt;/electronic-resource-num&gt;&lt;/record&gt;&lt;/Cite&gt;&lt;/EndNote&gt;</w:instrText>
      </w:r>
      <w:r>
        <w:rPr>
          <w:rFonts w:asciiTheme="majorHAnsi" w:eastAsia="Times New Roman" w:hAnsiTheme="majorHAnsi" w:cstheme="majorHAnsi"/>
          <w:lang w:val="en-US" w:eastAsia="de-DE"/>
        </w:rPr>
        <w:fldChar w:fldCharType="separate"/>
      </w:r>
      <w:r w:rsidRPr="0045341C">
        <w:rPr>
          <w:rFonts w:asciiTheme="majorHAnsi" w:eastAsia="Times New Roman" w:hAnsiTheme="majorHAnsi" w:cstheme="majorHAnsi"/>
          <w:noProof/>
          <w:vertAlign w:val="superscript"/>
          <w:lang w:val="en-US" w:eastAsia="de-DE"/>
        </w:rPr>
        <w:t>1</w:t>
      </w:r>
      <w:r>
        <w:rPr>
          <w:rFonts w:asciiTheme="majorHAnsi" w:eastAsia="Times New Roman" w:hAnsiTheme="majorHAnsi" w:cstheme="majorHAnsi"/>
          <w:lang w:val="en-US" w:eastAsia="de-DE"/>
        </w:rPr>
        <w:fldChar w:fldCharType="end"/>
      </w:r>
      <w:r w:rsidRPr="00B95229">
        <w:rPr>
          <w:rFonts w:asciiTheme="majorHAnsi" w:eastAsia="Times New Roman" w:hAnsiTheme="majorHAnsi" w:cstheme="majorHAnsi"/>
          <w:lang w:val="en-US" w:eastAsia="de-DE"/>
        </w:rPr>
        <w:t xml:space="preserve"> was codon optimized for </w:t>
      </w:r>
      <w:r w:rsidRPr="00B95229">
        <w:rPr>
          <w:rFonts w:asciiTheme="majorHAnsi" w:eastAsia="Times New Roman" w:hAnsiTheme="majorHAnsi" w:cstheme="majorHAnsi"/>
          <w:i/>
          <w:iCs/>
          <w:lang w:val="en-US" w:eastAsia="de-DE"/>
        </w:rPr>
        <w:t>E.  coli</w:t>
      </w:r>
      <w:r w:rsidRPr="00B95229">
        <w:rPr>
          <w:rFonts w:asciiTheme="majorHAnsi" w:eastAsia="Times New Roman" w:hAnsiTheme="majorHAnsi" w:cstheme="majorHAnsi"/>
          <w:lang w:val="en-US" w:eastAsia="de-DE"/>
        </w:rPr>
        <w:t xml:space="preserve"> K12 expression</w:t>
      </w:r>
      <w:r>
        <w:rPr>
          <w:rFonts w:asciiTheme="majorHAnsi" w:eastAsia="Times New Roman" w:hAnsiTheme="majorHAnsi" w:cstheme="majorHAnsi"/>
          <w:lang w:val="en-US" w:eastAsia="de-DE"/>
        </w:rPr>
        <w:fldChar w:fldCharType="begin"/>
      </w:r>
      <w:r>
        <w:rPr>
          <w:rFonts w:asciiTheme="majorHAnsi" w:eastAsia="Times New Roman" w:hAnsiTheme="majorHAnsi" w:cstheme="majorHAnsi"/>
          <w:lang w:val="en-US" w:eastAsia="de-DE"/>
        </w:rPr>
        <w:instrText xml:space="preserve"> ADDIN EN.CITE &lt;EndNote&gt;&lt;Cite&gt;&lt;Author&gt;Grote&lt;/Author&gt;&lt;Year&gt;2005&lt;/Year&gt;&lt;RecNum&gt;184&lt;/RecNum&gt;&lt;DisplayText&gt;&lt;style face="superscript"&gt;2&lt;/style&gt;&lt;/DisplayText&gt;&lt;record&gt;&lt;rec-number&gt;184&lt;/rec-number&gt;&lt;foreign-keys&gt;&lt;key app="EN" db-id="zvspev52q5sttqetatnpexxo02zdpswpztzw" timestamp="1609189197"&gt;184&lt;/key&gt;&lt;/foreign-keys&gt;&lt;ref-type name="Journal Article"&gt;17&lt;/ref-type&gt;&lt;contributors&gt;&lt;authors&gt;&lt;author&gt;Grote, Andreas&lt;/author&gt;&lt;author&gt;Hiller, Karsten&lt;/author&gt;&lt;author&gt;Scheer, Maurice&lt;/author&gt;&lt;author&gt;Münch, Richard&lt;/author&gt;&lt;author&gt;Nörtemann, Bernd&lt;/author&gt;&lt;author&gt;Hempel, Dietmar C.&lt;/author&gt;&lt;author&gt;Jahn, Dieter &lt;/author&gt;&lt;/authors&gt;&lt;/contributors&gt;&lt;titles&gt;&lt;title&gt;JCat: a novel tool to adapt codon usage of a target gene to its potential expression host&lt;/title&gt;&lt;secondary-title&gt;Nucleic Acids Research&lt;/secondary-title&gt;&lt;/titles&gt;&lt;periodical&gt;&lt;full-title&gt;Nucleic Acids Research&lt;/full-title&gt;&lt;/periodical&gt;&lt;pages&gt;W526–W531&lt;/pages&gt;&lt;volume&gt;33&lt;/volume&gt;&lt;number&gt;suppl_2&lt;/number&gt;&lt;dates&gt;&lt;year&gt;2005&lt;/year&gt;&lt;pub-dates&gt;&lt;date&gt;1 July 2005&lt;/date&gt;&lt;/pub-dates&gt;&lt;/dates&gt;&lt;urls&gt;&lt;related-urls&gt;&lt;url&gt;https://doi.org/10.1093/nar/gki376&lt;/url&gt;&lt;/related-urls&gt;&lt;/urls&gt;&lt;electronic-resource-num&gt;doi.org/10.1093/nar/gki376&lt;/electronic-resource-num&gt;&lt;/record&gt;&lt;/Cite&gt;&lt;/EndNote&gt;</w:instrText>
      </w:r>
      <w:r>
        <w:rPr>
          <w:rFonts w:asciiTheme="majorHAnsi" w:eastAsia="Times New Roman" w:hAnsiTheme="majorHAnsi" w:cstheme="majorHAnsi"/>
          <w:lang w:val="en-US" w:eastAsia="de-DE"/>
        </w:rPr>
        <w:fldChar w:fldCharType="separate"/>
      </w:r>
      <w:r w:rsidRPr="0045341C">
        <w:rPr>
          <w:rFonts w:asciiTheme="majorHAnsi" w:eastAsia="Times New Roman" w:hAnsiTheme="majorHAnsi" w:cstheme="majorHAnsi"/>
          <w:noProof/>
          <w:vertAlign w:val="superscript"/>
          <w:lang w:val="en-US" w:eastAsia="de-DE"/>
        </w:rPr>
        <w:t>2</w:t>
      </w:r>
      <w:r>
        <w:rPr>
          <w:rFonts w:asciiTheme="majorHAnsi" w:eastAsia="Times New Roman" w:hAnsiTheme="majorHAnsi" w:cstheme="majorHAnsi"/>
          <w:lang w:val="en-US" w:eastAsia="de-DE"/>
        </w:rPr>
        <w:fldChar w:fldCharType="end"/>
      </w:r>
      <w:r w:rsidRPr="00B95229">
        <w:rPr>
          <w:rFonts w:asciiTheme="majorHAnsi" w:eastAsia="Times New Roman" w:hAnsiTheme="majorHAnsi" w:cstheme="majorHAnsi"/>
          <w:lang w:val="en-US" w:eastAsia="de-DE"/>
        </w:rPr>
        <w:t xml:space="preserve"> and for the implementation into the One-Vector-Toolbox-Platform (OVTP)</w:t>
      </w:r>
      <w:r>
        <w:rPr>
          <w:rFonts w:asciiTheme="majorHAnsi" w:eastAsia="Times New Roman" w:hAnsiTheme="majorHAnsi" w:cstheme="majorHAnsi"/>
          <w:lang w:val="en-US" w:eastAsia="de-DE"/>
        </w:rPr>
        <w:fldChar w:fldCharType="begin"/>
      </w:r>
      <w:r>
        <w:rPr>
          <w:rFonts w:asciiTheme="majorHAnsi" w:eastAsia="Times New Roman" w:hAnsiTheme="majorHAnsi" w:cstheme="majorHAnsi"/>
          <w:lang w:val="en-US" w:eastAsia="de-DE"/>
        </w:rPr>
        <w:instrText xml:space="preserve"> ADDIN EN.CITE &lt;EndNote&gt;&lt;Cite&gt;&lt;Author&gt;Huber&lt;/Author&gt;&lt;Year&gt;2014&lt;/Year&gt;&lt;RecNum&gt;60&lt;/RecNum&gt;&lt;DisplayText&gt;&lt;style face="superscript"&gt;3&lt;/style&gt;&lt;/DisplayText&gt;&lt;record&gt;&lt;rec-number&gt;60&lt;/rec-number&gt;&lt;foreign-keys&gt;&lt;key app="EN" db-id="zvspev52q5sttqetatnpexxo02zdpswpztzw" timestamp="1602401589"&gt;60&lt;/key&gt;&lt;/foreign-keys&gt;&lt;ref-type name="Journal Article"&gt;17&lt;/ref-type&gt;&lt;contributors&gt;&lt;authors&gt;&lt;author&gt;Huber, Matthias C.&lt;/author&gt;&lt;author&gt;Schreiber, Andreas&lt;/author&gt;&lt;author&gt;Wild, Wiltrud&lt;/author&gt;&lt;author&gt;Benz, Karin&lt;/author&gt;&lt;author&gt;Schiller, Stefan M.&lt;/author&gt;&lt;/authors&gt;&lt;/contributors&gt;&lt;titles&gt;&lt;title&gt;Introducing a combinatorial DNA-toolbox platform constituting defined protein-based biohybrid-materials&lt;/title&gt;&lt;secondary-title&gt;Biomaterials&lt;/secondary-title&gt;&lt;/titles&gt;&lt;periodical&gt;&lt;full-title&gt;Biomaterials&lt;/full-title&gt;&lt;/periodical&gt;&lt;pages&gt;8767-8779&lt;/pages&gt;&lt;volume&gt;35&lt;/volume&gt;&lt;number&gt;31&lt;/number&gt;&lt;keywords&gt;&lt;keyword&gt;Biohybrid-materials&lt;/keyword&gt;&lt;keyword&gt;ECM (extracellular matrix)&lt;/keyword&gt;&lt;keyword&gt;Elastin-like-protein&lt;/keyword&gt;&lt;keyword&gt;Genetic engineering&lt;/keyword&gt;&lt;keyword&gt;Molecular tecton-libraries&lt;/keyword&gt;&lt;keyword&gt;Self-assembly&lt;/keyword&gt;&lt;/keywords&gt;&lt;dates&gt;&lt;year&gt;2014&lt;/year&gt;&lt;/dates&gt;&lt;publisher&gt;Elsevier Ltd&lt;/publisher&gt;&lt;isbn&gt;0142-9612&lt;/isbn&gt;&lt;urls&gt;&lt;related-urls&gt;&lt;url&gt;http://dx.doi.org/10.1016/j.biomaterials.2014.06.048&lt;/url&gt;&lt;/related-urls&gt;&lt;pdf-urls&gt;&lt;url&gt;file:///C:/Users/annar/Documents/Backup ZBSA Aug 2019/03_Literaturverzeichnis V.2/03_Methoden/02_OVTP/Huber Biomaterials 2014.pdf&lt;/url&gt;&lt;/pdf-urls&gt;&lt;/urls&gt;&lt;electronic-resource-num&gt;10.1016/j.biomaterials.2014.06.048&lt;/electronic-resource-num&gt;&lt;/record&gt;&lt;/Cite&gt;&lt;/EndNote&gt;</w:instrText>
      </w:r>
      <w:r>
        <w:rPr>
          <w:rFonts w:asciiTheme="majorHAnsi" w:eastAsia="Times New Roman" w:hAnsiTheme="majorHAnsi" w:cstheme="majorHAnsi"/>
          <w:lang w:val="en-US" w:eastAsia="de-DE"/>
        </w:rPr>
        <w:fldChar w:fldCharType="separate"/>
      </w:r>
      <w:r w:rsidRPr="0045341C">
        <w:rPr>
          <w:rFonts w:asciiTheme="majorHAnsi" w:eastAsia="Times New Roman" w:hAnsiTheme="majorHAnsi" w:cstheme="majorHAnsi"/>
          <w:noProof/>
          <w:vertAlign w:val="superscript"/>
          <w:lang w:val="en-US" w:eastAsia="de-DE"/>
        </w:rPr>
        <w:t>3</w:t>
      </w:r>
      <w:r>
        <w:rPr>
          <w:rFonts w:asciiTheme="majorHAnsi" w:eastAsia="Times New Roman" w:hAnsiTheme="majorHAnsi" w:cstheme="majorHAnsi"/>
          <w:lang w:val="en-US" w:eastAsia="de-DE"/>
        </w:rPr>
        <w:fldChar w:fldCharType="end"/>
      </w:r>
      <w:r w:rsidRPr="00B95229">
        <w:rPr>
          <w:rFonts w:asciiTheme="majorHAnsi" w:eastAsia="Times New Roman" w:hAnsiTheme="majorHAnsi" w:cstheme="majorHAnsi"/>
          <w:lang w:val="en-US" w:eastAsia="de-DE"/>
        </w:rPr>
        <w:t xml:space="preserve">. ULD was further complemented with additional DNA sequences for the adaption to the NMBL-linker region of the OVTP system (see DNA sequence below). The synthetic gene was designed with </w:t>
      </w:r>
      <w:proofErr w:type="spellStart"/>
      <w:r w:rsidRPr="00B95229">
        <w:rPr>
          <w:rFonts w:asciiTheme="majorHAnsi" w:eastAsia="Times New Roman" w:hAnsiTheme="majorHAnsi" w:cstheme="majorHAnsi"/>
          <w:lang w:val="en-US" w:eastAsia="de-DE"/>
        </w:rPr>
        <w:t>Geneious</w:t>
      </w:r>
      <w:proofErr w:type="spellEnd"/>
      <w:r w:rsidRPr="00B95229">
        <w:rPr>
          <w:rFonts w:asciiTheme="majorHAnsi" w:eastAsia="Times New Roman" w:hAnsiTheme="majorHAnsi" w:cstheme="majorHAnsi"/>
          <w:lang w:val="en-US" w:eastAsia="de-DE"/>
        </w:rPr>
        <w:t xml:space="preserve"> 6.0.4 software and ordered as a synthetic gene from Invitrogen (</w:t>
      </w:r>
      <w:proofErr w:type="spellStart"/>
      <w:r w:rsidRPr="00B95229">
        <w:rPr>
          <w:rFonts w:asciiTheme="majorHAnsi" w:eastAsia="Times New Roman" w:hAnsiTheme="majorHAnsi" w:cstheme="majorHAnsi"/>
          <w:lang w:val="en-US" w:eastAsia="de-DE"/>
        </w:rPr>
        <w:t>Thermofisher</w:t>
      </w:r>
      <w:proofErr w:type="spellEnd"/>
      <w:r w:rsidRPr="00B95229">
        <w:rPr>
          <w:rFonts w:asciiTheme="majorHAnsi" w:eastAsia="Times New Roman" w:hAnsiTheme="majorHAnsi" w:cstheme="majorHAnsi"/>
          <w:lang w:val="en-US" w:eastAsia="de-DE"/>
        </w:rPr>
        <w:t xml:space="preserve"> Scientific Inc.). The synthesized ULD was cloned initially via </w:t>
      </w:r>
      <w:proofErr w:type="spellStart"/>
      <w:r w:rsidRPr="00B95229">
        <w:rPr>
          <w:rFonts w:asciiTheme="majorHAnsi" w:eastAsia="Times New Roman" w:hAnsiTheme="majorHAnsi" w:cstheme="majorHAnsi"/>
          <w:lang w:val="en-US" w:eastAsia="de-DE"/>
        </w:rPr>
        <w:t>BamHI</w:t>
      </w:r>
      <w:proofErr w:type="spellEnd"/>
      <w:r w:rsidRPr="00B95229">
        <w:rPr>
          <w:rFonts w:asciiTheme="majorHAnsi" w:eastAsia="Times New Roman" w:hAnsiTheme="majorHAnsi" w:cstheme="majorHAnsi"/>
          <w:lang w:val="en-US" w:eastAsia="de-DE"/>
        </w:rPr>
        <w:t xml:space="preserve"> and </w:t>
      </w:r>
      <w:proofErr w:type="spellStart"/>
      <w:r w:rsidRPr="00B95229">
        <w:rPr>
          <w:rFonts w:asciiTheme="majorHAnsi" w:eastAsia="Times New Roman" w:hAnsiTheme="majorHAnsi" w:cstheme="majorHAnsi"/>
          <w:lang w:val="en-US" w:eastAsia="de-DE"/>
        </w:rPr>
        <w:t>HindIII</w:t>
      </w:r>
      <w:proofErr w:type="spellEnd"/>
      <w:r w:rsidRPr="00B95229">
        <w:rPr>
          <w:rFonts w:asciiTheme="majorHAnsi" w:eastAsia="Times New Roman" w:hAnsiTheme="majorHAnsi" w:cstheme="majorHAnsi"/>
          <w:lang w:val="en-US" w:eastAsia="de-DE"/>
        </w:rPr>
        <w:t xml:space="preserve"> restriction digest into a pET28-NMBL-His vector to generate a pET28-NMBL-ULD-His plasmid. Afterwards</w:t>
      </w:r>
      <w:del w:id="18" w:author="Alexander Resch" w:date="2022-01-19T19:07:00Z">
        <w:r w:rsidR="00161285" w:rsidDel="00161285">
          <w:rPr>
            <w:rFonts w:asciiTheme="majorHAnsi" w:eastAsia="Times New Roman" w:hAnsiTheme="majorHAnsi" w:cstheme="majorHAnsi"/>
            <w:lang w:val="en-US" w:eastAsia="de-DE"/>
          </w:rPr>
          <w:delText>,</w:delText>
        </w:r>
      </w:del>
      <w:ins w:id="19" w:author="Alexander Resch" w:date="2022-01-19T19:07:00Z">
        <w:r w:rsidR="00161285">
          <w:rPr>
            <w:rFonts w:asciiTheme="majorHAnsi" w:eastAsia="Times New Roman" w:hAnsiTheme="majorHAnsi" w:cstheme="majorHAnsi"/>
            <w:lang w:val="en-US" w:eastAsia="de-DE"/>
          </w:rPr>
          <w:t>,</w:t>
        </w:r>
      </w:ins>
      <w:r w:rsidRPr="00B95229">
        <w:rPr>
          <w:rFonts w:asciiTheme="majorHAnsi" w:eastAsia="Times New Roman" w:hAnsiTheme="majorHAnsi" w:cstheme="majorHAnsi"/>
          <w:lang w:val="en-US" w:eastAsia="de-DE"/>
        </w:rPr>
        <w:t xml:space="preserve"> the ULD sequence could be subcloned as an insertion module via </w:t>
      </w:r>
      <w:proofErr w:type="spellStart"/>
      <w:r w:rsidRPr="00B95229">
        <w:rPr>
          <w:rFonts w:asciiTheme="majorHAnsi" w:eastAsia="Times New Roman" w:hAnsiTheme="majorHAnsi" w:cstheme="majorHAnsi"/>
          <w:lang w:val="en-US" w:eastAsia="de-DE"/>
        </w:rPr>
        <w:t>SacI</w:t>
      </w:r>
      <w:proofErr w:type="spellEnd"/>
      <w:r w:rsidRPr="00B95229">
        <w:rPr>
          <w:rFonts w:asciiTheme="majorHAnsi" w:eastAsia="Times New Roman" w:hAnsiTheme="majorHAnsi" w:cstheme="majorHAnsi"/>
          <w:lang w:val="en-US" w:eastAsia="de-DE"/>
        </w:rPr>
        <w:t xml:space="preserve"> and </w:t>
      </w:r>
      <w:proofErr w:type="spellStart"/>
      <w:r w:rsidRPr="00B95229">
        <w:rPr>
          <w:rFonts w:asciiTheme="majorHAnsi" w:eastAsia="Times New Roman" w:hAnsiTheme="majorHAnsi" w:cstheme="majorHAnsi"/>
          <w:lang w:val="en-US" w:eastAsia="de-DE"/>
        </w:rPr>
        <w:t>EarI</w:t>
      </w:r>
      <w:proofErr w:type="spellEnd"/>
      <w:r w:rsidRPr="00B95229">
        <w:rPr>
          <w:rFonts w:asciiTheme="majorHAnsi" w:eastAsia="Times New Roman" w:hAnsiTheme="majorHAnsi" w:cstheme="majorHAnsi"/>
          <w:lang w:val="en-US" w:eastAsia="de-DE"/>
        </w:rPr>
        <w:t xml:space="preserve"> restriction digest or supplemented via </w:t>
      </w:r>
      <w:proofErr w:type="spellStart"/>
      <w:r w:rsidRPr="00B95229">
        <w:rPr>
          <w:rFonts w:asciiTheme="majorHAnsi" w:eastAsia="Times New Roman" w:hAnsiTheme="majorHAnsi" w:cstheme="majorHAnsi"/>
          <w:lang w:val="en-US" w:eastAsia="de-DE"/>
        </w:rPr>
        <w:t>BspQI</w:t>
      </w:r>
      <w:proofErr w:type="spellEnd"/>
      <w:r w:rsidRPr="00B95229">
        <w:rPr>
          <w:rFonts w:asciiTheme="majorHAnsi" w:eastAsia="Times New Roman" w:hAnsiTheme="majorHAnsi" w:cstheme="majorHAnsi"/>
          <w:lang w:val="en-US" w:eastAsia="de-DE"/>
        </w:rPr>
        <w:t xml:space="preserve"> and </w:t>
      </w:r>
      <w:proofErr w:type="spellStart"/>
      <w:r w:rsidRPr="00B95229">
        <w:rPr>
          <w:rFonts w:asciiTheme="majorHAnsi" w:eastAsia="Times New Roman" w:hAnsiTheme="majorHAnsi" w:cstheme="majorHAnsi"/>
          <w:lang w:val="en-US" w:eastAsia="de-DE"/>
        </w:rPr>
        <w:t>SacI</w:t>
      </w:r>
      <w:proofErr w:type="spellEnd"/>
      <w:r w:rsidRPr="00B95229">
        <w:rPr>
          <w:rFonts w:asciiTheme="majorHAnsi" w:eastAsia="Times New Roman" w:hAnsiTheme="majorHAnsi" w:cstheme="majorHAnsi"/>
          <w:lang w:val="en-US" w:eastAsia="de-DE"/>
        </w:rPr>
        <w:t xml:space="preserve"> restriction digest</w:t>
      </w:r>
      <w:ins w:id="20" w:author="Alexander Resch" w:date="2022-01-19T19:08:00Z">
        <w:r w:rsidR="00161285">
          <w:rPr>
            <w:rFonts w:asciiTheme="majorHAnsi" w:eastAsia="Times New Roman" w:hAnsiTheme="majorHAnsi" w:cstheme="majorHAnsi"/>
            <w:lang w:val="en-US" w:eastAsia="de-DE"/>
          </w:rPr>
          <w:t>,</w:t>
        </w:r>
      </w:ins>
      <w:r w:rsidRPr="00B95229">
        <w:rPr>
          <w:rFonts w:asciiTheme="majorHAnsi" w:eastAsia="Times New Roman" w:hAnsiTheme="majorHAnsi" w:cstheme="majorHAnsi"/>
          <w:lang w:val="en-US" w:eastAsia="de-DE"/>
        </w:rPr>
        <w:t xml:space="preserve"> as described in detail in Huber et al. 2014</w:t>
      </w:r>
      <w:r>
        <w:rPr>
          <w:rFonts w:asciiTheme="majorHAnsi" w:eastAsia="Times New Roman" w:hAnsiTheme="majorHAnsi" w:cstheme="majorHAnsi"/>
          <w:lang w:val="en-US" w:eastAsia="de-DE"/>
        </w:rPr>
        <w:fldChar w:fldCharType="begin"/>
      </w:r>
      <w:r>
        <w:rPr>
          <w:rFonts w:asciiTheme="majorHAnsi" w:eastAsia="Times New Roman" w:hAnsiTheme="majorHAnsi" w:cstheme="majorHAnsi"/>
          <w:lang w:val="en-US" w:eastAsia="de-DE"/>
        </w:rPr>
        <w:instrText xml:space="preserve"> ADDIN EN.CITE &lt;EndNote&gt;&lt;Cite&gt;&lt;Author&gt;Huber&lt;/Author&gt;&lt;Year&gt;2014&lt;/Year&gt;&lt;RecNum&gt;60&lt;/RecNum&gt;&lt;DisplayText&gt;&lt;style face="superscript"&gt;3&lt;/style&gt;&lt;/DisplayText&gt;&lt;record&gt;&lt;rec-number&gt;60&lt;/rec-number&gt;&lt;foreign-keys&gt;&lt;key app="EN" db-id="zvspev52q5sttqetatnpexxo02zdpswpztzw" timestamp="1602401589"&gt;60&lt;/key&gt;&lt;/foreign-keys&gt;&lt;ref-type name="Journal Article"&gt;17&lt;/ref-type&gt;&lt;contributors&gt;&lt;authors&gt;&lt;author&gt;Huber, Matthias C.&lt;/author&gt;&lt;author&gt;Schreiber, Andreas&lt;/author&gt;&lt;author&gt;Wild, Wiltrud&lt;/author&gt;&lt;author&gt;Benz, Karin&lt;/author&gt;&lt;author&gt;Schiller, Stefan M.&lt;/author&gt;&lt;/authors&gt;&lt;/contributors&gt;&lt;titles&gt;&lt;title&gt;Introducing a combinatorial DNA-toolbox platform constituting defined protein-based biohybrid-materials&lt;/title&gt;&lt;secondary-title&gt;Biomaterials&lt;/secondary-title&gt;&lt;/titles&gt;&lt;periodical&gt;&lt;full-title&gt;Biomaterials&lt;/full-title&gt;&lt;/periodical&gt;&lt;pages&gt;8767-8779&lt;/pages&gt;&lt;volume&gt;35&lt;/volume&gt;&lt;number&gt;31&lt;/number&gt;&lt;keywords&gt;&lt;keyword&gt;Biohybrid-materials&lt;/keyword&gt;&lt;keyword&gt;ECM (extracellular matrix)&lt;/keyword&gt;&lt;keyword&gt;Elastin-like-protein&lt;/keyword&gt;&lt;keyword&gt;Genetic engineering&lt;/keyword&gt;&lt;keyword&gt;Molecular tecton-libraries&lt;/keyword&gt;&lt;keyword&gt;Self-assembly&lt;/keyword&gt;&lt;/keywords&gt;&lt;dates&gt;&lt;year&gt;2014&lt;/year&gt;&lt;/dates&gt;&lt;publisher&gt;Elsevier Ltd&lt;/publisher&gt;&lt;isbn&gt;0142-9612&lt;/isbn&gt;&lt;urls&gt;&lt;related-urls&gt;&lt;url&gt;http://dx.doi.org/10.1016/j.biomaterials.2014.06.048&lt;/url&gt;&lt;/related-urls&gt;&lt;pdf-urls&gt;&lt;url&gt;file:///C:/Users/annar/Documents/Backup ZBSA Aug 2019/03_Literaturverzeichnis V.2/03_Methoden/02_OVTP/Huber Biomaterials 2014.pdf&lt;/url&gt;&lt;/pdf-urls&gt;&lt;/urls&gt;&lt;electronic-resource-num&gt;10.1016/j.biomaterials.2014.06.048&lt;/electronic-resource-num&gt;&lt;/record&gt;&lt;/Cite&gt;&lt;/EndNote&gt;</w:instrText>
      </w:r>
      <w:r>
        <w:rPr>
          <w:rFonts w:asciiTheme="majorHAnsi" w:eastAsia="Times New Roman" w:hAnsiTheme="majorHAnsi" w:cstheme="majorHAnsi"/>
          <w:lang w:val="en-US" w:eastAsia="de-DE"/>
        </w:rPr>
        <w:fldChar w:fldCharType="separate"/>
      </w:r>
      <w:r w:rsidRPr="0045341C">
        <w:rPr>
          <w:rFonts w:asciiTheme="majorHAnsi" w:eastAsia="Times New Roman" w:hAnsiTheme="majorHAnsi" w:cstheme="majorHAnsi"/>
          <w:noProof/>
          <w:vertAlign w:val="superscript"/>
          <w:lang w:val="en-US" w:eastAsia="de-DE"/>
        </w:rPr>
        <w:t>3</w:t>
      </w:r>
      <w:r>
        <w:rPr>
          <w:rFonts w:asciiTheme="majorHAnsi" w:eastAsia="Times New Roman" w:hAnsiTheme="majorHAnsi" w:cstheme="majorHAnsi"/>
          <w:lang w:val="en-US" w:eastAsia="de-DE"/>
        </w:rPr>
        <w:fldChar w:fldCharType="end"/>
      </w:r>
      <w:r w:rsidRPr="00B95229">
        <w:rPr>
          <w:rFonts w:asciiTheme="majorHAnsi" w:eastAsia="Times New Roman" w:hAnsiTheme="majorHAnsi" w:cstheme="majorHAnsi"/>
          <w:lang w:val="en-US" w:eastAsia="de-DE"/>
        </w:rPr>
        <w:t xml:space="preserve">. </w:t>
      </w:r>
      <w:commentRangeStart w:id="21"/>
      <w:r w:rsidRPr="00B95229">
        <w:rPr>
          <w:rFonts w:asciiTheme="majorHAnsi" w:eastAsia="Times New Roman" w:hAnsiTheme="majorHAnsi" w:cstheme="majorHAnsi"/>
          <w:lang w:val="en-US" w:eastAsia="de-DE"/>
        </w:rPr>
        <w:t>In this work</w:t>
      </w:r>
      <w:ins w:id="22" w:author="Alexander Resch" w:date="2022-01-19T19:08:00Z">
        <w:r w:rsidR="00161285">
          <w:rPr>
            <w:rFonts w:asciiTheme="majorHAnsi" w:eastAsia="Times New Roman" w:hAnsiTheme="majorHAnsi" w:cstheme="majorHAnsi"/>
            <w:lang w:val="en-US" w:eastAsia="de-DE"/>
          </w:rPr>
          <w:t>,</w:t>
        </w:r>
      </w:ins>
      <w:r w:rsidRPr="00B95229">
        <w:rPr>
          <w:rFonts w:asciiTheme="majorHAnsi" w:eastAsia="Times New Roman" w:hAnsiTheme="majorHAnsi" w:cstheme="majorHAnsi"/>
          <w:lang w:val="en-US" w:eastAsia="de-DE"/>
        </w:rPr>
        <w:t xml:space="preserve"> the pET28-NMBL-ULD-His plasmids were completed with compatible elastin-like protein (ELP) spacer modules (ELP: V10, V20, V40, V80, V120, D20, H20, S20, R20, R40) </w:t>
      </w:r>
      <w:r w:rsidR="00BA43BA">
        <w:rPr>
          <w:rFonts w:asciiTheme="majorHAnsi" w:eastAsia="Times New Roman" w:hAnsiTheme="majorHAnsi" w:cstheme="majorHAnsi"/>
          <w:lang w:val="en-US" w:eastAsia="de-DE"/>
        </w:rPr>
        <w:t xml:space="preserve">and additional linker sequences shown below </w:t>
      </w:r>
      <w:r w:rsidRPr="00B95229">
        <w:rPr>
          <w:rFonts w:asciiTheme="majorHAnsi" w:eastAsia="Times New Roman" w:hAnsiTheme="majorHAnsi" w:cstheme="majorHAnsi"/>
          <w:lang w:val="en-US" w:eastAsia="de-DE"/>
        </w:rPr>
        <w:t>to pET28-NMBL-ELP-ULD-His (e.g.</w:t>
      </w:r>
      <w:r w:rsidR="00D830B0">
        <w:rPr>
          <w:rFonts w:asciiTheme="majorHAnsi" w:eastAsia="Times New Roman" w:hAnsiTheme="majorHAnsi" w:cstheme="majorHAnsi"/>
          <w:lang w:val="en-US" w:eastAsia="de-DE"/>
        </w:rPr>
        <w:t>,</w:t>
      </w:r>
      <w:r w:rsidRPr="00B95229">
        <w:rPr>
          <w:rFonts w:asciiTheme="majorHAnsi" w:eastAsia="Times New Roman" w:hAnsiTheme="majorHAnsi" w:cstheme="majorHAnsi"/>
          <w:lang w:val="en-US" w:eastAsia="de-DE"/>
        </w:rPr>
        <w:t xml:space="preserve"> ELP spacer = (VPGVG)</w:t>
      </w:r>
      <w:r w:rsidRPr="00B95229">
        <w:rPr>
          <w:rFonts w:asciiTheme="majorHAnsi" w:eastAsia="Times New Roman" w:hAnsiTheme="majorHAnsi" w:cstheme="majorHAnsi"/>
          <w:vertAlign w:val="subscript"/>
          <w:lang w:val="en-US" w:eastAsia="de-DE"/>
        </w:rPr>
        <w:t>20</w:t>
      </w:r>
      <w:r w:rsidRPr="00B95229">
        <w:rPr>
          <w:rFonts w:asciiTheme="majorHAnsi" w:eastAsia="Times New Roman" w:hAnsiTheme="majorHAnsi" w:cstheme="majorHAnsi"/>
          <w:lang w:val="en-US" w:eastAsia="de-DE"/>
        </w:rPr>
        <w:t xml:space="preserve"> = V20</w:t>
      </w:r>
      <w:r>
        <w:rPr>
          <w:rFonts w:asciiTheme="majorHAnsi" w:eastAsia="Times New Roman" w:hAnsiTheme="majorHAnsi" w:cstheme="majorHAnsi"/>
          <w:lang w:val="en-US" w:eastAsia="de-DE"/>
        </w:rPr>
        <w:t xml:space="preserve"> and further linker protein sequences shown below</w:t>
      </w:r>
      <w:r w:rsidRPr="00B95229">
        <w:rPr>
          <w:rFonts w:asciiTheme="majorHAnsi" w:eastAsia="Times New Roman" w:hAnsiTheme="majorHAnsi" w:cstheme="majorHAnsi"/>
          <w:lang w:val="en-US" w:eastAsia="de-DE"/>
        </w:rPr>
        <w:t>) followed by the addition of another compatible ULD module to</w:t>
      </w:r>
      <w:r>
        <w:rPr>
          <w:rFonts w:asciiTheme="majorHAnsi" w:eastAsia="Times New Roman" w:hAnsiTheme="majorHAnsi" w:cstheme="majorHAnsi"/>
          <w:lang w:val="en-US" w:eastAsia="de-DE"/>
        </w:rPr>
        <w:t xml:space="preserve"> complete the pET28-NMBL-ULD-Linker</w:t>
      </w:r>
      <w:r w:rsidRPr="00B95229">
        <w:rPr>
          <w:rFonts w:asciiTheme="majorHAnsi" w:eastAsia="Times New Roman" w:hAnsiTheme="majorHAnsi" w:cstheme="majorHAnsi"/>
          <w:lang w:val="en-US" w:eastAsia="de-DE"/>
        </w:rPr>
        <w:t xml:space="preserve">-ULD-His (for example: pET28-NMBL-ULD-V20-ULD-His) plasmid. </w:t>
      </w:r>
      <w:commentRangeEnd w:id="21"/>
      <w:r w:rsidR="00161285">
        <w:rPr>
          <w:rStyle w:val="Kommentarzeichen"/>
        </w:rPr>
        <w:commentReference w:id="21"/>
      </w:r>
      <w:r w:rsidRPr="00B95229">
        <w:rPr>
          <w:rFonts w:asciiTheme="majorHAnsi" w:eastAsia="Times New Roman" w:hAnsiTheme="majorHAnsi" w:cstheme="majorHAnsi"/>
          <w:lang w:val="en-US" w:eastAsia="de-DE"/>
        </w:rPr>
        <w:t xml:space="preserve">The ELP </w:t>
      </w:r>
      <w:r>
        <w:rPr>
          <w:rFonts w:asciiTheme="majorHAnsi" w:eastAsia="Times New Roman" w:hAnsiTheme="majorHAnsi" w:cstheme="majorHAnsi"/>
          <w:lang w:val="en-US" w:eastAsia="de-DE"/>
        </w:rPr>
        <w:t>linker</w:t>
      </w:r>
      <w:r w:rsidRPr="00B95229">
        <w:rPr>
          <w:rFonts w:asciiTheme="majorHAnsi" w:eastAsia="Times New Roman" w:hAnsiTheme="majorHAnsi" w:cstheme="majorHAnsi"/>
          <w:lang w:val="en-US" w:eastAsia="de-DE"/>
        </w:rPr>
        <w:t xml:space="preserve"> could be replaced by any other (OVTP</w:t>
      </w:r>
      <w:ins w:id="23" w:author="anna.resch88@gmail.com" w:date="2022-01-04T09:37:00Z">
        <w:r w:rsidR="00F86424">
          <w:rPr>
            <w:rFonts w:asciiTheme="majorHAnsi" w:eastAsia="Times New Roman" w:hAnsiTheme="majorHAnsi" w:cstheme="majorHAnsi"/>
            <w:lang w:val="en-US" w:eastAsia="de-DE"/>
          </w:rPr>
          <w:t>-</w:t>
        </w:r>
      </w:ins>
      <w:del w:id="24" w:author="anna.resch88@gmail.com" w:date="2022-01-04T09:37:00Z">
        <w:r w:rsidRPr="00B95229" w:rsidDel="00F86424">
          <w:rPr>
            <w:rFonts w:asciiTheme="majorHAnsi" w:eastAsia="Times New Roman" w:hAnsiTheme="majorHAnsi" w:cstheme="majorHAnsi"/>
            <w:lang w:val="en-US" w:eastAsia="de-DE"/>
          </w:rPr>
          <w:delText xml:space="preserve"> </w:delText>
        </w:r>
      </w:del>
      <w:r w:rsidRPr="00B95229">
        <w:rPr>
          <w:rFonts w:asciiTheme="majorHAnsi" w:eastAsia="Times New Roman" w:hAnsiTheme="majorHAnsi" w:cstheme="majorHAnsi"/>
          <w:lang w:val="en-US" w:eastAsia="de-DE"/>
        </w:rPr>
        <w:t>compatible) functional or structural protein domain</w:t>
      </w:r>
      <w:ins w:id="25" w:author="Alexander Resch" w:date="2022-01-19T19:14:00Z">
        <w:r w:rsidR="00891E5A">
          <w:rPr>
            <w:rFonts w:asciiTheme="majorHAnsi" w:eastAsia="Times New Roman" w:hAnsiTheme="majorHAnsi" w:cstheme="majorHAnsi"/>
            <w:lang w:val="en-US" w:eastAsia="de-DE"/>
          </w:rPr>
          <w:t>-</w:t>
        </w:r>
      </w:ins>
      <w:del w:id="26" w:author="Alexander Resch" w:date="2022-01-19T19:14:00Z">
        <w:r w:rsidRPr="00B95229" w:rsidDel="00891E5A">
          <w:rPr>
            <w:rFonts w:asciiTheme="majorHAnsi" w:eastAsia="Times New Roman" w:hAnsiTheme="majorHAnsi" w:cstheme="majorHAnsi"/>
            <w:lang w:val="en-US" w:eastAsia="de-DE"/>
          </w:rPr>
          <w:delText xml:space="preserve"> </w:delText>
        </w:r>
      </w:del>
      <w:r w:rsidRPr="00B95229">
        <w:rPr>
          <w:rFonts w:asciiTheme="majorHAnsi" w:eastAsia="Times New Roman" w:hAnsiTheme="majorHAnsi" w:cstheme="majorHAnsi"/>
          <w:lang w:val="en-US" w:eastAsia="de-DE"/>
        </w:rPr>
        <w:t>encoding DNA sequence (e.g.</w:t>
      </w:r>
      <w:r w:rsidR="00D830B0">
        <w:rPr>
          <w:rFonts w:asciiTheme="majorHAnsi" w:eastAsia="Times New Roman" w:hAnsiTheme="majorHAnsi" w:cstheme="majorHAnsi"/>
          <w:lang w:val="en-US" w:eastAsia="de-DE"/>
        </w:rPr>
        <w:t>,</w:t>
      </w:r>
      <w:r w:rsidRPr="00B95229">
        <w:rPr>
          <w:rFonts w:asciiTheme="majorHAnsi" w:eastAsia="Times New Roman" w:hAnsiTheme="majorHAnsi" w:cstheme="majorHAnsi"/>
          <w:lang w:val="en-US" w:eastAsia="de-DE"/>
        </w:rPr>
        <w:t xml:space="preserve"> for HSA, ELPs, recombinant resilin, </w:t>
      </w:r>
      <w:proofErr w:type="spellStart"/>
      <w:r w:rsidRPr="00B95229">
        <w:rPr>
          <w:rFonts w:asciiTheme="majorHAnsi" w:eastAsia="Times New Roman" w:hAnsiTheme="majorHAnsi" w:cstheme="majorHAnsi"/>
          <w:lang w:val="en-US" w:eastAsia="de-DE"/>
        </w:rPr>
        <w:t>SpyCatcher</w:t>
      </w:r>
      <w:proofErr w:type="spellEnd"/>
      <w:r w:rsidRPr="00B95229">
        <w:rPr>
          <w:rFonts w:asciiTheme="majorHAnsi" w:eastAsia="Times New Roman" w:hAnsiTheme="majorHAnsi" w:cstheme="majorHAnsi"/>
          <w:lang w:val="en-US" w:eastAsia="de-DE"/>
        </w:rPr>
        <w:t xml:space="preserve">, recombinant spider silk etc.) to </w:t>
      </w:r>
      <w:r>
        <w:rPr>
          <w:rFonts w:asciiTheme="majorHAnsi" w:eastAsia="Times New Roman" w:hAnsiTheme="majorHAnsi" w:cstheme="majorHAnsi"/>
          <w:lang w:val="en-US" w:eastAsia="de-DE"/>
        </w:rPr>
        <w:t>introduce</w:t>
      </w:r>
      <w:r w:rsidRPr="00B95229">
        <w:rPr>
          <w:rFonts w:asciiTheme="majorHAnsi" w:eastAsia="Times New Roman" w:hAnsiTheme="majorHAnsi" w:cstheme="majorHAnsi"/>
          <w:lang w:val="en-US" w:eastAsia="de-DE"/>
        </w:rPr>
        <w:t xml:space="preserve"> additional funct</w:t>
      </w:r>
      <w:r>
        <w:rPr>
          <w:rFonts w:asciiTheme="majorHAnsi" w:eastAsia="Times New Roman" w:hAnsiTheme="majorHAnsi" w:cstheme="majorHAnsi"/>
          <w:lang w:val="en-US" w:eastAsia="de-DE"/>
        </w:rPr>
        <w:t>ionalities</w:t>
      </w:r>
      <w:ins w:id="27" w:author="Alexander Resch" w:date="2022-01-19T19:15:00Z">
        <w:r w:rsidR="00891E5A">
          <w:rPr>
            <w:rFonts w:asciiTheme="majorHAnsi" w:eastAsia="Times New Roman" w:hAnsiTheme="majorHAnsi" w:cstheme="majorHAnsi"/>
            <w:lang w:val="en-US" w:eastAsia="de-DE"/>
          </w:rPr>
          <w:t>,</w:t>
        </w:r>
      </w:ins>
      <w:r w:rsidRPr="00B95229">
        <w:rPr>
          <w:rFonts w:asciiTheme="majorHAnsi" w:eastAsia="Times New Roman" w:hAnsiTheme="majorHAnsi" w:cstheme="majorHAnsi"/>
          <w:lang w:val="en-US" w:eastAsia="de-DE"/>
        </w:rPr>
        <w:t xml:space="preserve"> and </w:t>
      </w:r>
      <w:r>
        <w:rPr>
          <w:rFonts w:asciiTheme="majorHAnsi" w:eastAsia="Times New Roman" w:hAnsiTheme="majorHAnsi" w:cstheme="majorHAnsi"/>
          <w:lang w:val="en-US" w:eastAsia="de-DE"/>
        </w:rPr>
        <w:t xml:space="preserve">to </w:t>
      </w:r>
      <w:r w:rsidRPr="00B95229">
        <w:rPr>
          <w:rFonts w:asciiTheme="majorHAnsi" w:eastAsia="Times New Roman" w:hAnsiTheme="majorHAnsi" w:cstheme="majorHAnsi"/>
          <w:lang w:val="en-US" w:eastAsia="de-DE"/>
        </w:rPr>
        <w:t>adjust the physicochemical properties of the resulting hydrogel</w:t>
      </w:r>
      <w:del w:id="28" w:author="Alexander Resch" w:date="2022-01-19T19:15:00Z">
        <w:r w:rsidRPr="00B95229" w:rsidDel="00891E5A">
          <w:rPr>
            <w:rFonts w:asciiTheme="majorHAnsi" w:eastAsia="Times New Roman" w:hAnsiTheme="majorHAnsi" w:cstheme="majorHAnsi"/>
            <w:lang w:val="en-US" w:eastAsia="de-DE"/>
          </w:rPr>
          <w:delText xml:space="preserve"> </w:delText>
        </w:r>
      </w:del>
      <w:del w:id="29" w:author="anna.resch88@gmail.com" w:date="2022-01-04T09:38:00Z">
        <w:r w:rsidRPr="00B95229" w:rsidDel="00F86424">
          <w:rPr>
            <w:rFonts w:asciiTheme="majorHAnsi" w:eastAsia="Times New Roman" w:hAnsiTheme="majorHAnsi" w:cstheme="majorHAnsi"/>
            <w:lang w:val="en-US" w:eastAsia="de-DE"/>
          </w:rPr>
          <w:delText>glue</w:delText>
        </w:r>
      </w:del>
      <w:del w:id="30" w:author="Alexander Resch" w:date="2022-01-19T19:15:00Z">
        <w:r w:rsidRPr="00B95229" w:rsidDel="00891E5A">
          <w:rPr>
            <w:rFonts w:asciiTheme="majorHAnsi" w:eastAsia="Times New Roman" w:hAnsiTheme="majorHAnsi" w:cstheme="majorHAnsi"/>
            <w:lang w:val="en-US" w:eastAsia="de-DE"/>
          </w:rPr>
          <w:delText xml:space="preserve"> for </w:delText>
        </w:r>
      </w:del>
      <w:ins w:id="31" w:author="anna.resch88@gmail.com" w:date="2022-01-04T09:38:00Z">
        <w:del w:id="32" w:author="Alexander Resch" w:date="2022-01-19T19:15:00Z">
          <w:r w:rsidR="00F86424" w:rsidDel="00891E5A">
            <w:rPr>
              <w:rFonts w:asciiTheme="majorHAnsi" w:eastAsia="Times New Roman" w:hAnsiTheme="majorHAnsi" w:cstheme="majorHAnsi"/>
              <w:lang w:val="en-US" w:eastAsia="de-DE"/>
            </w:rPr>
            <w:delText xml:space="preserve">the </w:delText>
          </w:r>
        </w:del>
      </w:ins>
      <w:del w:id="33" w:author="Alexander Resch" w:date="2022-01-19T19:15:00Z">
        <w:r w:rsidRPr="00B95229" w:rsidDel="00891E5A">
          <w:rPr>
            <w:rFonts w:asciiTheme="majorHAnsi" w:eastAsia="Times New Roman" w:hAnsiTheme="majorHAnsi" w:cstheme="majorHAnsi"/>
            <w:lang w:val="en-US" w:eastAsia="de-DE"/>
          </w:rPr>
          <w:delText>aimed</w:delText>
        </w:r>
        <w:r w:rsidRPr="00F07AB2" w:rsidDel="00891E5A">
          <w:rPr>
            <w:rFonts w:asciiTheme="majorHAnsi" w:eastAsia="Times New Roman" w:hAnsiTheme="majorHAnsi" w:cstheme="majorHAnsi"/>
            <w:sz w:val="24"/>
            <w:szCs w:val="24"/>
            <w:lang w:val="en-US" w:eastAsia="de-DE"/>
          </w:rPr>
          <w:delText xml:space="preserve"> </w:delText>
        </w:r>
        <w:r w:rsidDel="00891E5A">
          <w:rPr>
            <w:rFonts w:asciiTheme="majorHAnsi" w:eastAsia="Times New Roman" w:hAnsiTheme="majorHAnsi" w:cstheme="majorHAnsi"/>
            <w:lang w:val="en-US" w:eastAsia="de-DE"/>
          </w:rPr>
          <w:delText>purpos</w:delText>
        </w:r>
        <w:r w:rsidRPr="00B95229" w:rsidDel="00891E5A">
          <w:rPr>
            <w:rFonts w:asciiTheme="majorHAnsi" w:eastAsia="Times New Roman" w:hAnsiTheme="majorHAnsi" w:cstheme="majorHAnsi"/>
            <w:lang w:val="en-US" w:eastAsia="de-DE"/>
          </w:rPr>
          <w:delText>es</w:delText>
        </w:r>
      </w:del>
      <w:r w:rsidRPr="00B95229">
        <w:rPr>
          <w:rFonts w:asciiTheme="majorHAnsi" w:eastAsia="Times New Roman" w:hAnsiTheme="majorHAnsi" w:cstheme="majorHAnsi"/>
          <w:lang w:val="en-US" w:eastAsia="de-DE"/>
        </w:rPr>
        <w:t xml:space="preserve">. </w:t>
      </w:r>
      <w:r>
        <w:rPr>
          <w:rFonts w:asciiTheme="majorHAnsi" w:eastAsia="Times New Roman" w:hAnsiTheme="majorHAnsi" w:cstheme="majorHAnsi"/>
          <w:lang w:val="en-US" w:eastAsia="de-DE"/>
        </w:rPr>
        <w:t>The resulting pET28-NMBL-ULD-Linker</w:t>
      </w:r>
      <w:r w:rsidRPr="00B95229">
        <w:rPr>
          <w:rFonts w:asciiTheme="majorHAnsi" w:eastAsia="Times New Roman" w:hAnsiTheme="majorHAnsi" w:cstheme="majorHAnsi"/>
          <w:lang w:val="en-US" w:eastAsia="de-DE"/>
        </w:rPr>
        <w:t xml:space="preserve">-ULD-His vectors were directly transformed into </w:t>
      </w:r>
      <w:r w:rsidRPr="00B95229">
        <w:rPr>
          <w:rFonts w:asciiTheme="majorHAnsi" w:eastAsia="Times New Roman" w:hAnsiTheme="majorHAnsi" w:cstheme="majorHAnsi"/>
          <w:i/>
          <w:lang w:val="en-US" w:eastAsia="de-DE"/>
        </w:rPr>
        <w:t xml:space="preserve">E. coli </w:t>
      </w:r>
      <w:r w:rsidRPr="00B95229">
        <w:rPr>
          <w:rFonts w:asciiTheme="majorHAnsi" w:eastAsia="Times New Roman" w:hAnsiTheme="majorHAnsi" w:cstheme="majorHAnsi"/>
          <w:lang w:val="en-US" w:eastAsia="de-DE"/>
        </w:rPr>
        <w:t>expression cells (here BL21(DE3) or BLR etc.)</w:t>
      </w:r>
      <w:ins w:id="34" w:author="Alexander Resch" w:date="2022-01-19T19:16:00Z">
        <w:r w:rsidR="00891E5A">
          <w:rPr>
            <w:rFonts w:asciiTheme="majorHAnsi" w:eastAsia="Times New Roman" w:hAnsiTheme="majorHAnsi" w:cstheme="majorHAnsi"/>
            <w:lang w:val="en-US" w:eastAsia="de-DE"/>
          </w:rPr>
          <w:t>,</w:t>
        </w:r>
      </w:ins>
      <w:r w:rsidRPr="00B95229">
        <w:rPr>
          <w:rFonts w:asciiTheme="majorHAnsi" w:eastAsia="Times New Roman" w:hAnsiTheme="majorHAnsi" w:cstheme="majorHAnsi"/>
          <w:lang w:val="en-US" w:eastAsia="de-DE"/>
        </w:rPr>
        <w:t xml:space="preserve"> as described in Huber et al. 2014</w:t>
      </w:r>
      <w:r w:rsidR="006370C4" w:rsidRPr="006370C4">
        <w:rPr>
          <w:rFonts w:asciiTheme="majorHAnsi" w:eastAsia="Times New Roman" w:hAnsiTheme="majorHAnsi" w:cstheme="majorHAnsi"/>
          <w:vertAlign w:val="superscript"/>
          <w:lang w:val="en-US" w:eastAsia="de-DE"/>
        </w:rPr>
        <w:t>3</w:t>
      </w:r>
      <w:r w:rsidRPr="00B95229">
        <w:rPr>
          <w:rFonts w:asciiTheme="majorHAnsi" w:eastAsia="Times New Roman" w:hAnsiTheme="majorHAnsi" w:cstheme="majorHAnsi"/>
          <w:lang w:val="en-US" w:eastAsia="de-DE"/>
        </w:rPr>
        <w:t xml:space="preserve"> and expressed and purified as described </w:t>
      </w:r>
      <w:commentRangeStart w:id="35"/>
      <w:r w:rsidRPr="00B95229">
        <w:rPr>
          <w:rFonts w:asciiTheme="majorHAnsi" w:eastAsia="Times New Roman" w:hAnsiTheme="majorHAnsi" w:cstheme="majorHAnsi"/>
          <w:lang w:val="en-US" w:eastAsia="de-DE"/>
        </w:rPr>
        <w:t>elsewhere</w:t>
      </w:r>
      <w:r>
        <w:rPr>
          <w:rFonts w:asciiTheme="majorHAnsi" w:eastAsia="Times New Roman" w:hAnsiTheme="majorHAnsi" w:cstheme="majorHAnsi"/>
          <w:lang w:val="en-US" w:eastAsia="de-DE"/>
        </w:rPr>
        <w:fldChar w:fldCharType="begin"/>
      </w:r>
      <w:r>
        <w:rPr>
          <w:rFonts w:asciiTheme="majorHAnsi" w:eastAsia="Times New Roman" w:hAnsiTheme="majorHAnsi" w:cstheme="majorHAnsi"/>
          <w:lang w:val="en-US" w:eastAsia="de-DE"/>
        </w:rPr>
        <w:instrText xml:space="preserve"> ADDIN EN.CITE &lt;EndNote&gt;&lt;Cite&gt;&lt;Author&gt;Sambrook&lt;/Author&gt;&lt;Year&gt;2001&lt;/Year&gt;&lt;RecNum&gt;183&lt;/RecNum&gt;&lt;DisplayText&gt;&lt;style face="superscript"&gt;4&lt;/style&gt;&lt;/DisplayText&gt;&lt;record&gt;&lt;rec-number&gt;183&lt;/rec-number&gt;&lt;foreign-keys&gt;&lt;key app="EN" db-id="zvspev52q5sttqetatnpexxo02zdpswpztzw" timestamp="1609188775"&gt;183&lt;/key&gt;&lt;/foreign-keys&gt;&lt;ref-type name="Book"&gt;6&lt;/ref-type&gt;&lt;contributors&gt;&lt;authors&gt;&lt;author&gt;Sambrook, J. &amp;amp; Russell, D. W. &lt;/author&gt;&lt;/authors&gt;&lt;/contributors&gt;&lt;titles&gt;&lt;title&gt;Molecular Cloning: A Laboratory Manual. &lt;/title&gt;&lt;/titles&gt;&lt;edition&gt;3rd&lt;/edition&gt;&lt;dates&gt;&lt;year&gt;2001&lt;/year&gt;&lt;/dates&gt;&lt;pub-location&gt;New York&lt;/pub-location&gt;&lt;publisher&gt;Cold Spring Harbor Laboratory Press. &lt;/publisher&gt;&lt;urls&gt;&lt;/urls&gt;&lt;/record&gt;&lt;/Cite&gt;&lt;/EndNote&gt;</w:instrText>
      </w:r>
      <w:r>
        <w:rPr>
          <w:rFonts w:asciiTheme="majorHAnsi" w:eastAsia="Times New Roman" w:hAnsiTheme="majorHAnsi" w:cstheme="majorHAnsi"/>
          <w:lang w:val="en-US" w:eastAsia="de-DE"/>
        </w:rPr>
        <w:fldChar w:fldCharType="separate"/>
      </w:r>
      <w:r w:rsidRPr="0045341C">
        <w:rPr>
          <w:rFonts w:asciiTheme="majorHAnsi" w:eastAsia="Times New Roman" w:hAnsiTheme="majorHAnsi" w:cstheme="majorHAnsi"/>
          <w:noProof/>
          <w:vertAlign w:val="superscript"/>
          <w:lang w:val="en-US" w:eastAsia="de-DE"/>
        </w:rPr>
        <w:t>4</w:t>
      </w:r>
      <w:r>
        <w:rPr>
          <w:rFonts w:asciiTheme="majorHAnsi" w:eastAsia="Times New Roman" w:hAnsiTheme="majorHAnsi" w:cstheme="majorHAnsi"/>
          <w:lang w:val="en-US" w:eastAsia="de-DE"/>
        </w:rPr>
        <w:fldChar w:fldCharType="end"/>
      </w:r>
      <w:commentRangeEnd w:id="35"/>
      <w:r w:rsidR="00807CAD">
        <w:rPr>
          <w:rStyle w:val="Kommentarzeichen"/>
        </w:rPr>
        <w:commentReference w:id="35"/>
      </w:r>
      <w:r w:rsidRPr="00B95229">
        <w:rPr>
          <w:rFonts w:asciiTheme="majorHAnsi" w:eastAsia="Times New Roman" w:hAnsiTheme="majorHAnsi" w:cstheme="majorHAnsi"/>
          <w:lang w:val="en-US" w:eastAsia="de-DE"/>
        </w:rPr>
        <w:t xml:space="preserve">. Exemplary DNA sequences and resulting amino acid (aa) sequences of the </w:t>
      </w:r>
      <w:r>
        <w:rPr>
          <w:rFonts w:asciiTheme="majorHAnsi" w:eastAsia="Times New Roman" w:hAnsiTheme="majorHAnsi" w:cstheme="majorHAnsi"/>
          <w:lang w:val="en-US" w:eastAsia="de-DE"/>
        </w:rPr>
        <w:t>applied</w:t>
      </w:r>
      <w:r w:rsidRPr="00B95229">
        <w:rPr>
          <w:rFonts w:asciiTheme="majorHAnsi" w:eastAsia="Times New Roman" w:hAnsiTheme="majorHAnsi" w:cstheme="majorHAnsi"/>
          <w:lang w:val="en-US" w:eastAsia="de-DE"/>
        </w:rPr>
        <w:t xml:space="preserve"> ULD-ELP-ULD-His fusion proteins are listed below.</w:t>
      </w:r>
    </w:p>
    <w:p w14:paraId="4305D6CE" w14:textId="67211408" w:rsidR="00067C6D" w:rsidRDefault="00067C6D" w:rsidP="00067C6D">
      <w:pPr>
        <w:spacing w:after="0" w:line="360" w:lineRule="auto"/>
        <w:jc w:val="both"/>
        <w:rPr>
          <w:rFonts w:asciiTheme="majorHAnsi" w:eastAsia="Times New Roman" w:hAnsiTheme="majorHAnsi" w:cstheme="majorHAnsi"/>
          <w:b/>
          <w:bCs/>
          <w:lang w:val="en-US" w:eastAsia="de-DE"/>
        </w:rPr>
      </w:pPr>
      <w:r>
        <w:rPr>
          <w:rFonts w:asciiTheme="majorHAnsi" w:eastAsia="Times New Roman" w:hAnsiTheme="majorHAnsi" w:cstheme="majorHAnsi"/>
          <w:sz w:val="24"/>
          <w:szCs w:val="24"/>
          <w:lang w:val="en-US" w:eastAsia="de-DE"/>
        </w:rPr>
        <w:br w:type="column"/>
      </w:r>
      <w:r w:rsidRPr="00B95229">
        <w:rPr>
          <w:rFonts w:asciiTheme="majorHAnsi" w:eastAsia="Times New Roman" w:hAnsiTheme="majorHAnsi" w:cstheme="majorHAnsi"/>
          <w:b/>
          <w:bCs/>
          <w:lang w:val="en-US" w:eastAsia="de-DE"/>
        </w:rPr>
        <w:lastRenderedPageBreak/>
        <w:t xml:space="preserve">DNA and aa sequences of ULD and plasmid </w:t>
      </w:r>
      <w:r w:rsidR="000224BA">
        <w:rPr>
          <w:rFonts w:asciiTheme="majorHAnsi" w:eastAsia="Times New Roman" w:hAnsiTheme="majorHAnsi" w:cstheme="majorHAnsi"/>
          <w:b/>
          <w:bCs/>
          <w:lang w:val="en-US" w:eastAsia="de-DE"/>
        </w:rPr>
        <w:t>l</w:t>
      </w:r>
      <w:r w:rsidR="000224BA" w:rsidRPr="00B95229">
        <w:rPr>
          <w:rFonts w:asciiTheme="majorHAnsi" w:eastAsia="Times New Roman" w:hAnsiTheme="majorHAnsi" w:cstheme="majorHAnsi"/>
          <w:b/>
          <w:bCs/>
          <w:lang w:val="en-US" w:eastAsia="de-DE"/>
        </w:rPr>
        <w:t xml:space="preserve">inker </w:t>
      </w:r>
      <w:r w:rsidRPr="00B95229">
        <w:rPr>
          <w:rFonts w:asciiTheme="majorHAnsi" w:eastAsia="Times New Roman" w:hAnsiTheme="majorHAnsi" w:cstheme="majorHAnsi"/>
          <w:b/>
          <w:bCs/>
          <w:lang w:val="en-US" w:eastAsia="de-DE"/>
        </w:rPr>
        <w:t>region and examined ULD fusion proteins</w:t>
      </w:r>
    </w:p>
    <w:p w14:paraId="520E673D" w14:textId="77777777" w:rsidR="00067C6D" w:rsidRDefault="00067C6D" w:rsidP="00067C6D">
      <w:pPr>
        <w:spacing w:after="0" w:line="360" w:lineRule="auto"/>
        <w:jc w:val="both"/>
        <w:rPr>
          <w:rFonts w:asciiTheme="majorHAnsi" w:eastAsia="Times New Roman" w:hAnsiTheme="majorHAnsi" w:cstheme="majorHAnsi"/>
          <w:b/>
          <w:bCs/>
          <w:lang w:val="en-US" w:eastAsia="de-DE"/>
        </w:rPr>
      </w:pPr>
    </w:p>
    <w:p w14:paraId="0D9B772A" w14:textId="77777777" w:rsidR="00067C6D" w:rsidRPr="00726839" w:rsidRDefault="00067C6D" w:rsidP="00067C6D">
      <w:pPr>
        <w:rPr>
          <w:rFonts w:cstheme="minorHAnsi"/>
          <w:lang w:val="en-US"/>
        </w:rPr>
      </w:pPr>
      <w:r>
        <w:rPr>
          <w:rFonts w:cstheme="minorHAnsi"/>
          <w:b/>
          <w:lang w:val="en-US"/>
        </w:rPr>
        <w:t>Examples for ULD-ELP</w:t>
      </w:r>
      <w:r w:rsidRPr="00726839">
        <w:rPr>
          <w:rFonts w:cstheme="minorHAnsi"/>
          <w:b/>
          <w:lang w:val="en-US"/>
        </w:rPr>
        <w:t xml:space="preserve">-ULD constructs </w:t>
      </w:r>
    </w:p>
    <w:p w14:paraId="20373E3B" w14:textId="79BD709B" w:rsidR="00067C6D" w:rsidRPr="00726839" w:rsidRDefault="00067C6D" w:rsidP="00067C6D">
      <w:pPr>
        <w:pBdr>
          <w:top w:val="single" w:sz="4" w:space="1" w:color="auto"/>
          <w:left w:val="single" w:sz="4" w:space="0" w:color="auto"/>
          <w:bottom w:val="single" w:sz="4" w:space="1" w:color="auto"/>
          <w:right w:val="single" w:sz="4" w:space="4" w:color="auto"/>
        </w:pBdr>
        <w:rPr>
          <w:rFonts w:cstheme="minorHAnsi"/>
          <w:b/>
          <w:bCs/>
          <w:u w:val="single"/>
          <w:lang w:val="en-US"/>
        </w:rPr>
      </w:pPr>
      <w:r w:rsidRPr="00726839">
        <w:rPr>
          <w:rFonts w:cstheme="minorHAnsi"/>
          <w:b/>
          <w:bCs/>
          <w:u w:val="single"/>
          <w:lang w:val="en-US"/>
        </w:rPr>
        <w:t>Colo</w:t>
      </w:r>
      <w:del w:id="36" w:author="anna.resch88@gmail.com" w:date="2022-01-04T09:38:00Z">
        <w:r w:rsidRPr="00726839" w:rsidDel="00F86424">
          <w:rPr>
            <w:rFonts w:cstheme="minorHAnsi"/>
            <w:b/>
            <w:bCs/>
            <w:u w:val="single"/>
            <w:lang w:val="en-US"/>
          </w:rPr>
          <w:delText>u</w:delText>
        </w:r>
      </w:del>
      <w:r w:rsidRPr="00726839">
        <w:rPr>
          <w:rFonts w:cstheme="minorHAnsi"/>
          <w:b/>
          <w:bCs/>
          <w:u w:val="single"/>
          <w:lang w:val="en-US"/>
        </w:rPr>
        <w:t>r Codes</w:t>
      </w:r>
    </w:p>
    <w:p w14:paraId="025B2B37" w14:textId="77777777" w:rsidR="00067C6D" w:rsidRPr="00726839" w:rsidRDefault="00067C6D" w:rsidP="00067C6D">
      <w:pPr>
        <w:pBdr>
          <w:top w:val="single" w:sz="4" w:space="1" w:color="auto"/>
          <w:left w:val="single" w:sz="4" w:space="0" w:color="auto"/>
          <w:bottom w:val="single" w:sz="4" w:space="1" w:color="auto"/>
          <w:right w:val="single" w:sz="4" w:space="4" w:color="auto"/>
        </w:pBdr>
        <w:rPr>
          <w:rFonts w:cstheme="minorHAnsi"/>
          <w:lang w:val="en-US"/>
        </w:rPr>
      </w:pPr>
      <w:r w:rsidRPr="00726839">
        <w:rPr>
          <w:rFonts w:cstheme="minorHAnsi"/>
          <w:b/>
          <w:bCs/>
          <w:color w:val="0070C0"/>
          <w:lang w:val="en-US"/>
        </w:rPr>
        <w:t>blue</w:t>
      </w:r>
      <w:r w:rsidRPr="00726839">
        <w:rPr>
          <w:rFonts w:cstheme="minorHAnsi"/>
          <w:lang w:val="en-US"/>
        </w:rPr>
        <w:t>: ULD aa sequence and encoding DNA sequences</w:t>
      </w:r>
    </w:p>
    <w:p w14:paraId="7E957EEB" w14:textId="77777777" w:rsidR="00067C6D" w:rsidRPr="00726839" w:rsidRDefault="00067C6D" w:rsidP="00067C6D">
      <w:pPr>
        <w:pBdr>
          <w:top w:val="single" w:sz="4" w:space="1" w:color="auto"/>
          <w:left w:val="single" w:sz="4" w:space="0" w:color="auto"/>
          <w:bottom w:val="single" w:sz="4" w:space="1" w:color="auto"/>
          <w:right w:val="single" w:sz="4" w:space="4" w:color="auto"/>
        </w:pBdr>
        <w:rPr>
          <w:rFonts w:cstheme="minorHAnsi"/>
          <w:lang w:val="en-US"/>
        </w:rPr>
      </w:pPr>
      <w:r w:rsidRPr="00726839">
        <w:rPr>
          <w:rFonts w:cstheme="minorHAnsi"/>
          <w:b/>
          <w:bCs/>
          <w:color w:val="70AD47" w:themeColor="accent6"/>
          <w:lang w:val="en-US"/>
        </w:rPr>
        <w:t>green</w:t>
      </w:r>
      <w:r w:rsidRPr="00726839">
        <w:rPr>
          <w:rFonts w:cstheme="minorHAnsi"/>
          <w:lang w:val="en-US"/>
        </w:rPr>
        <w:t>: Linker aa sequences and encoding DNA sequences</w:t>
      </w:r>
    </w:p>
    <w:p w14:paraId="48330871" w14:textId="77777777" w:rsidR="00067C6D" w:rsidRPr="00726839" w:rsidRDefault="00067C6D" w:rsidP="00067C6D">
      <w:pPr>
        <w:pBdr>
          <w:top w:val="single" w:sz="4" w:space="1" w:color="auto"/>
          <w:left w:val="single" w:sz="4" w:space="0" w:color="auto"/>
          <w:bottom w:val="single" w:sz="4" w:space="1" w:color="auto"/>
          <w:right w:val="single" w:sz="4" w:space="4" w:color="auto"/>
        </w:pBdr>
        <w:rPr>
          <w:rFonts w:cstheme="minorHAnsi"/>
          <w:lang w:val="en-US"/>
        </w:rPr>
      </w:pPr>
      <w:r w:rsidRPr="00726839">
        <w:rPr>
          <w:rFonts w:cstheme="minorHAnsi"/>
          <w:b/>
          <w:bCs/>
          <w:color w:val="000000" w:themeColor="text1"/>
          <w:lang w:val="en-US"/>
        </w:rPr>
        <w:t>black</w:t>
      </w:r>
      <w:r w:rsidRPr="00726839">
        <w:rPr>
          <w:rFonts w:cstheme="minorHAnsi"/>
          <w:color w:val="000000" w:themeColor="text1"/>
          <w:lang w:val="en-US"/>
        </w:rPr>
        <w:t>:</w:t>
      </w:r>
      <w:r w:rsidRPr="00726839">
        <w:rPr>
          <w:rFonts w:cstheme="minorHAnsi"/>
          <w:lang w:val="en-US"/>
        </w:rPr>
        <w:t xml:space="preserve"> bridging aa (or aa sequences) and encoding DNA sequences originated from the </w:t>
      </w:r>
    </w:p>
    <w:p w14:paraId="68D7A666" w14:textId="77777777" w:rsidR="00067C6D" w:rsidRPr="00726839" w:rsidRDefault="00067C6D" w:rsidP="00067C6D">
      <w:pPr>
        <w:pBdr>
          <w:top w:val="single" w:sz="4" w:space="1" w:color="auto"/>
          <w:left w:val="single" w:sz="4" w:space="0" w:color="auto"/>
          <w:bottom w:val="single" w:sz="4" w:space="1" w:color="auto"/>
          <w:right w:val="single" w:sz="4" w:space="4" w:color="auto"/>
        </w:pBdr>
        <w:rPr>
          <w:rFonts w:cstheme="minorHAnsi"/>
          <w:lang w:val="en-US"/>
        </w:rPr>
      </w:pPr>
      <w:r w:rsidRPr="00726839">
        <w:rPr>
          <w:rFonts w:cstheme="minorHAnsi"/>
          <w:lang w:val="en-US"/>
        </w:rPr>
        <w:t xml:space="preserve">OVTP cloning platform used to </w:t>
      </w:r>
      <w:r>
        <w:rPr>
          <w:rFonts w:cstheme="minorHAnsi"/>
          <w:lang w:val="en-US"/>
        </w:rPr>
        <w:t>create</w:t>
      </w:r>
      <w:r w:rsidRPr="00726839">
        <w:rPr>
          <w:rFonts w:cstheme="minorHAnsi"/>
          <w:lang w:val="en-US"/>
        </w:rPr>
        <w:t xml:space="preserve"> the respective constructs</w:t>
      </w:r>
    </w:p>
    <w:p w14:paraId="34177E9B" w14:textId="77777777" w:rsidR="00067C6D" w:rsidRPr="00B95229" w:rsidRDefault="00067C6D" w:rsidP="00067C6D">
      <w:pPr>
        <w:spacing w:after="0" w:line="360" w:lineRule="auto"/>
        <w:jc w:val="both"/>
        <w:rPr>
          <w:rFonts w:asciiTheme="majorHAnsi" w:eastAsia="Times New Roman" w:hAnsiTheme="majorHAnsi" w:cstheme="majorHAnsi"/>
          <w:lang w:val="en-US" w:eastAsia="de-DE"/>
        </w:rPr>
      </w:pPr>
    </w:p>
    <w:p w14:paraId="0460DB33" w14:textId="77777777" w:rsidR="00067C6D" w:rsidRPr="00B95229" w:rsidRDefault="00067C6D" w:rsidP="00067C6D">
      <w:pPr>
        <w:spacing w:after="120" w:line="240" w:lineRule="auto"/>
        <w:jc w:val="both"/>
        <w:rPr>
          <w:rFonts w:asciiTheme="majorHAnsi" w:eastAsia="Times New Roman" w:hAnsiTheme="majorHAnsi" w:cstheme="majorHAnsi"/>
          <w:lang w:val="en-US" w:eastAsia="de-DE"/>
        </w:rPr>
      </w:pPr>
      <w:r w:rsidRPr="00B95229">
        <w:rPr>
          <w:rFonts w:asciiTheme="majorHAnsi" w:eastAsia="Times New Roman" w:hAnsiTheme="majorHAnsi" w:cstheme="majorHAnsi"/>
          <w:b/>
          <w:bCs/>
          <w:lang w:val="en-US" w:eastAsia="de-DE"/>
        </w:rPr>
        <w:t>Human ubiquitin-like domain (ULD)</w:t>
      </w:r>
      <w:r w:rsidRPr="00B95229">
        <w:rPr>
          <w:rFonts w:asciiTheme="majorHAnsi" w:eastAsia="Times New Roman" w:hAnsiTheme="majorHAnsi" w:cstheme="majorHAnsi"/>
          <w:lang w:val="en-US" w:eastAsia="de-DE"/>
        </w:rPr>
        <w:t>: Codon optimized DNA sequence of human ULD</w:t>
      </w:r>
      <w:r w:rsidRPr="00B95229">
        <w:rPr>
          <w:rFonts w:asciiTheme="majorHAnsi" w:eastAsia="Times New Roman" w:hAnsiTheme="majorHAnsi" w:cstheme="majorHAnsi"/>
          <w:b/>
          <w:bCs/>
          <w:lang w:val="en-US" w:eastAsia="de-DE"/>
        </w:rPr>
        <w:t xml:space="preserve"> </w:t>
      </w:r>
      <w:r w:rsidRPr="00B95229">
        <w:rPr>
          <w:rFonts w:asciiTheme="majorHAnsi" w:eastAsia="Times New Roman" w:hAnsiTheme="majorHAnsi" w:cstheme="majorHAnsi"/>
          <w:lang w:val="en-US" w:eastAsia="de-DE"/>
        </w:rPr>
        <w:t>(</w:t>
      </w:r>
      <w:r w:rsidRPr="00B95229">
        <w:rPr>
          <w:rFonts w:asciiTheme="majorHAnsi" w:eastAsia="Times New Roman" w:hAnsiTheme="majorHAnsi" w:cstheme="majorHAnsi"/>
          <w:b/>
          <w:bCs/>
          <w:lang w:val="en-US" w:eastAsia="de-DE"/>
        </w:rPr>
        <w:t>bold sequence</w:t>
      </w:r>
      <w:r w:rsidRPr="00B95229">
        <w:rPr>
          <w:rFonts w:asciiTheme="majorHAnsi" w:eastAsia="Times New Roman" w:hAnsiTheme="majorHAnsi" w:cstheme="majorHAnsi"/>
          <w:lang w:val="en-US" w:eastAsia="de-DE"/>
        </w:rPr>
        <w:t xml:space="preserve">) with 5' </w:t>
      </w:r>
      <w:proofErr w:type="spellStart"/>
      <w:r w:rsidRPr="00B95229">
        <w:rPr>
          <w:rFonts w:asciiTheme="majorHAnsi" w:eastAsia="Times New Roman" w:hAnsiTheme="majorHAnsi" w:cstheme="majorHAnsi"/>
          <w:lang w:val="en-US" w:eastAsia="de-DE"/>
        </w:rPr>
        <w:t>BamHI</w:t>
      </w:r>
      <w:proofErr w:type="spellEnd"/>
      <w:r w:rsidRPr="00B95229">
        <w:rPr>
          <w:rFonts w:asciiTheme="majorHAnsi" w:eastAsia="Times New Roman" w:hAnsiTheme="majorHAnsi" w:cstheme="majorHAnsi"/>
          <w:lang w:val="en-US" w:eastAsia="de-DE"/>
        </w:rPr>
        <w:t xml:space="preserve"> and 3' </w:t>
      </w:r>
      <w:proofErr w:type="spellStart"/>
      <w:r w:rsidRPr="00B95229">
        <w:rPr>
          <w:rFonts w:asciiTheme="majorHAnsi" w:eastAsia="Times New Roman" w:hAnsiTheme="majorHAnsi" w:cstheme="majorHAnsi"/>
          <w:lang w:val="en-US" w:eastAsia="de-DE"/>
        </w:rPr>
        <w:t>HindIII</w:t>
      </w:r>
      <w:proofErr w:type="spellEnd"/>
      <w:r w:rsidRPr="00B95229">
        <w:rPr>
          <w:rFonts w:asciiTheme="majorHAnsi" w:eastAsia="Times New Roman" w:hAnsiTheme="majorHAnsi" w:cstheme="majorHAnsi"/>
          <w:lang w:val="en-US" w:eastAsia="de-DE"/>
        </w:rPr>
        <w:t xml:space="preserve"> restriction sites (</w:t>
      </w:r>
      <w:r w:rsidRPr="00B95229">
        <w:rPr>
          <w:rFonts w:asciiTheme="majorHAnsi" w:eastAsia="Times New Roman" w:hAnsiTheme="majorHAnsi" w:cstheme="majorHAnsi"/>
          <w:u w:val="single"/>
          <w:lang w:val="en-US" w:eastAsia="de-DE"/>
        </w:rPr>
        <w:t>underlined</w:t>
      </w:r>
      <w:r w:rsidRPr="00B95229">
        <w:rPr>
          <w:rFonts w:asciiTheme="majorHAnsi" w:eastAsia="Times New Roman" w:hAnsiTheme="majorHAnsi" w:cstheme="majorHAnsi"/>
          <w:lang w:val="en-US" w:eastAsia="de-DE"/>
        </w:rPr>
        <w:t>)</w:t>
      </w:r>
    </w:p>
    <w:p w14:paraId="12C5F3AB" w14:textId="77777777" w:rsidR="00067C6D" w:rsidRPr="00B95229" w:rsidRDefault="00067C6D" w:rsidP="00067C6D">
      <w:pPr>
        <w:spacing w:after="120" w:line="240" w:lineRule="auto"/>
        <w:jc w:val="both"/>
        <w:rPr>
          <w:rFonts w:asciiTheme="majorHAnsi" w:eastAsia="Times New Roman" w:hAnsiTheme="majorHAnsi" w:cstheme="majorHAnsi"/>
          <w:lang w:val="en-US" w:eastAsia="de-DE"/>
        </w:rPr>
      </w:pPr>
      <w:r w:rsidRPr="00B95229">
        <w:rPr>
          <w:rFonts w:asciiTheme="majorHAnsi" w:eastAsia="Times New Roman" w:hAnsiTheme="majorHAnsi" w:cstheme="majorHAnsi"/>
          <w:color w:val="000000"/>
          <w:lang w:val="en-US" w:eastAsia="de-DE"/>
        </w:rPr>
        <w:t>5'</w:t>
      </w:r>
      <w:r w:rsidRPr="00B95229">
        <w:rPr>
          <w:rFonts w:asciiTheme="majorHAnsi" w:eastAsia="Times New Roman" w:hAnsiTheme="majorHAnsi" w:cstheme="majorHAnsi"/>
          <w:color w:val="000000"/>
          <w:u w:val="single"/>
          <w:lang w:val="en-US" w:eastAsia="de-DE"/>
        </w:rPr>
        <w:t>GGATCC</w:t>
      </w:r>
      <w:r w:rsidRPr="005843FE">
        <w:rPr>
          <w:rFonts w:asciiTheme="majorHAnsi" w:eastAsia="Times New Roman" w:hAnsiTheme="majorHAnsi" w:cstheme="majorHAnsi"/>
          <w:color w:val="2E74B5" w:themeColor="accent1" w:themeShade="BF"/>
          <w:lang w:val="en-US" w:eastAsia="de-DE"/>
        </w:rPr>
        <w:t>TATGAGCTCTTCT</w:t>
      </w:r>
      <w:r w:rsidRPr="005843FE">
        <w:rPr>
          <w:rFonts w:asciiTheme="majorHAnsi" w:eastAsia="Times New Roman" w:hAnsiTheme="majorHAnsi" w:cstheme="majorHAnsi"/>
          <w:b/>
          <w:color w:val="2E74B5" w:themeColor="accent1" w:themeShade="BF"/>
          <w:lang w:val="en-US" w:eastAsia="de-DE"/>
        </w:rPr>
        <w:t>GGTACCATGCTGCCGGTTTTCTGCGTTGTTGAACACTACGAAAACGCTATCGAATACGACTGCAAAGAAGAACACGCTGAATTTGTTCTGGTTCGTAAAGACATGCTGTTCAACCAGCTGATCGAAATGGCTCTGCTGTCTCTGGGTTACTCTCACAGCTCTGCTGCTCAGGCTAAAGGTCTGATCCAGGTTGGTAAATGGAACCCGGTTCCGCTGTCTTACGTTACCGACGCTCCGGACGCTACCGTTGCTGACATGCTGCAGGACGTTTACCACGTTGTTACCCTGAAAATCCAGCTGCACTCT</w:t>
      </w:r>
      <w:r w:rsidRPr="005843FE">
        <w:rPr>
          <w:rFonts w:asciiTheme="majorHAnsi" w:eastAsia="Times New Roman" w:hAnsiTheme="majorHAnsi" w:cstheme="majorHAnsi"/>
          <w:color w:val="2E74B5" w:themeColor="accent1" w:themeShade="BF"/>
          <w:lang w:val="en-US" w:eastAsia="de-DE"/>
        </w:rPr>
        <w:t>GGTGGAAGAG</w:t>
      </w:r>
      <w:r w:rsidRPr="00B95229">
        <w:rPr>
          <w:rFonts w:asciiTheme="majorHAnsi" w:eastAsia="Times New Roman" w:hAnsiTheme="majorHAnsi" w:cstheme="majorHAnsi"/>
          <w:color w:val="000000"/>
          <w:u w:val="single"/>
          <w:lang w:val="en-US" w:eastAsia="de-DE"/>
        </w:rPr>
        <w:t>AAGCTT</w:t>
      </w:r>
      <w:r w:rsidRPr="00B95229">
        <w:rPr>
          <w:rFonts w:asciiTheme="majorHAnsi" w:eastAsia="Times New Roman" w:hAnsiTheme="majorHAnsi" w:cstheme="majorHAnsi"/>
          <w:color w:val="000000"/>
          <w:lang w:val="en-US" w:eastAsia="de-DE"/>
        </w:rPr>
        <w:t>3'</w:t>
      </w:r>
    </w:p>
    <w:p w14:paraId="4F21AD2E" w14:textId="77777777" w:rsidR="00067C6D" w:rsidRPr="00B95229" w:rsidRDefault="00067C6D" w:rsidP="00067C6D">
      <w:pPr>
        <w:spacing w:after="120" w:line="240" w:lineRule="auto"/>
        <w:jc w:val="both"/>
        <w:rPr>
          <w:rFonts w:asciiTheme="majorHAnsi" w:eastAsia="Times New Roman" w:hAnsiTheme="majorHAnsi" w:cstheme="majorHAnsi"/>
          <w:lang w:val="en-US" w:eastAsia="de-DE"/>
        </w:rPr>
      </w:pPr>
      <w:r w:rsidRPr="00B95229">
        <w:rPr>
          <w:rFonts w:asciiTheme="majorHAnsi" w:eastAsia="Times New Roman" w:hAnsiTheme="majorHAnsi" w:cstheme="majorHAnsi"/>
          <w:b/>
          <w:bCs/>
          <w:lang w:val="en-US" w:eastAsia="de-DE"/>
        </w:rPr>
        <w:t xml:space="preserve">Human ULD: </w:t>
      </w:r>
      <w:r w:rsidRPr="00B95229">
        <w:rPr>
          <w:rFonts w:asciiTheme="majorHAnsi" w:eastAsia="Times New Roman" w:hAnsiTheme="majorHAnsi" w:cstheme="majorHAnsi"/>
          <w:lang w:val="en-US" w:eastAsia="de-DE"/>
        </w:rPr>
        <w:t>aa sequence of ULD (</w:t>
      </w:r>
      <w:r>
        <w:rPr>
          <w:rFonts w:asciiTheme="majorHAnsi" w:eastAsia="Times New Roman" w:hAnsiTheme="majorHAnsi" w:cstheme="majorHAnsi"/>
          <w:lang w:val="en-US" w:eastAsia="de-DE"/>
        </w:rPr>
        <w:t xml:space="preserve">blue </w:t>
      </w:r>
      <w:r w:rsidRPr="00B95229">
        <w:rPr>
          <w:rFonts w:asciiTheme="majorHAnsi" w:eastAsia="Times New Roman" w:hAnsiTheme="majorHAnsi" w:cstheme="majorHAnsi"/>
          <w:b/>
          <w:bCs/>
          <w:lang w:val="en-US" w:eastAsia="de-DE"/>
        </w:rPr>
        <w:t>bold sequence</w:t>
      </w:r>
      <w:r w:rsidRPr="00B95229">
        <w:rPr>
          <w:rFonts w:asciiTheme="majorHAnsi" w:eastAsia="Times New Roman" w:hAnsiTheme="majorHAnsi" w:cstheme="majorHAnsi"/>
          <w:lang w:val="en-US" w:eastAsia="de-DE"/>
        </w:rPr>
        <w:t>) with flanking linker sequences</w:t>
      </w:r>
    </w:p>
    <w:p w14:paraId="59FD912E" w14:textId="77777777" w:rsidR="00067C6D" w:rsidRPr="00B95229" w:rsidRDefault="00067C6D" w:rsidP="00067C6D">
      <w:pPr>
        <w:spacing w:after="120" w:line="240" w:lineRule="auto"/>
        <w:jc w:val="both"/>
        <w:rPr>
          <w:rFonts w:asciiTheme="majorHAnsi" w:eastAsia="Times New Roman" w:hAnsiTheme="majorHAnsi" w:cstheme="majorHAnsi"/>
          <w:color w:val="000000"/>
          <w:lang w:val="en-US" w:eastAsia="de-DE"/>
        </w:rPr>
      </w:pPr>
      <w:r w:rsidRPr="00B95229">
        <w:rPr>
          <w:rFonts w:asciiTheme="majorHAnsi" w:eastAsia="Times New Roman" w:hAnsiTheme="majorHAnsi" w:cstheme="majorHAnsi"/>
          <w:color w:val="000000"/>
          <w:lang w:val="en-US" w:eastAsia="de-DE"/>
        </w:rPr>
        <w:t>DPMSSS</w:t>
      </w:r>
      <w:r w:rsidRPr="005843FE">
        <w:rPr>
          <w:rFonts w:asciiTheme="majorHAnsi" w:eastAsia="Times New Roman" w:hAnsiTheme="majorHAnsi" w:cstheme="majorHAnsi"/>
          <w:b/>
          <w:color w:val="000090"/>
          <w:lang w:val="en-US" w:eastAsia="de-DE"/>
        </w:rPr>
        <w:t>GT</w:t>
      </w:r>
      <w:r w:rsidRPr="009119FA">
        <w:rPr>
          <w:rFonts w:asciiTheme="majorHAnsi" w:eastAsia="Times New Roman" w:hAnsiTheme="majorHAnsi" w:cstheme="majorHAnsi"/>
          <w:b/>
          <w:color w:val="2E74B5" w:themeColor="accent1" w:themeShade="BF"/>
          <w:lang w:val="en-US" w:eastAsia="de-DE"/>
        </w:rPr>
        <w:t>MLPVFCVVEHYENAIEYDCKEEHAEFVLVRKDMLFNQLIEMALLSLGYSHSSAAQAKGLIQVGKWNPVPLSYVTDAPDATVADMLQDVYHVVTLKIQLH</w:t>
      </w:r>
      <w:r w:rsidRPr="005843FE">
        <w:rPr>
          <w:rFonts w:asciiTheme="majorHAnsi" w:eastAsia="Times New Roman" w:hAnsiTheme="majorHAnsi" w:cstheme="majorHAnsi"/>
          <w:b/>
          <w:color w:val="000090"/>
          <w:lang w:val="en-US" w:eastAsia="de-DE"/>
        </w:rPr>
        <w:t>S</w:t>
      </w:r>
      <w:r w:rsidRPr="00B95229">
        <w:rPr>
          <w:rFonts w:asciiTheme="majorHAnsi" w:eastAsia="Times New Roman" w:hAnsiTheme="majorHAnsi" w:cstheme="majorHAnsi"/>
          <w:color w:val="000000"/>
          <w:lang w:val="en-US" w:eastAsia="de-DE"/>
        </w:rPr>
        <w:t>GGREA</w:t>
      </w:r>
    </w:p>
    <w:p w14:paraId="6FB778E2" w14:textId="77777777" w:rsidR="00067C6D" w:rsidRPr="00B95229" w:rsidRDefault="00067C6D" w:rsidP="00067C6D">
      <w:pPr>
        <w:spacing w:after="120" w:line="240" w:lineRule="auto"/>
        <w:jc w:val="both"/>
        <w:rPr>
          <w:rFonts w:asciiTheme="majorHAnsi" w:eastAsia="Times New Roman" w:hAnsiTheme="majorHAnsi" w:cstheme="majorHAnsi"/>
          <w:color w:val="AEAAAA"/>
          <w:lang w:val="en-US" w:eastAsia="de-DE"/>
        </w:rPr>
      </w:pPr>
    </w:p>
    <w:p w14:paraId="6CA57ADF" w14:textId="7B0A75D5" w:rsidR="00067C6D" w:rsidRPr="00B95229" w:rsidRDefault="00067C6D" w:rsidP="00067C6D">
      <w:pPr>
        <w:spacing w:after="0" w:line="240" w:lineRule="auto"/>
        <w:jc w:val="both"/>
        <w:rPr>
          <w:rFonts w:asciiTheme="majorHAnsi" w:eastAsia="Times New Roman" w:hAnsiTheme="majorHAnsi" w:cstheme="majorHAnsi"/>
          <w:lang w:val="en-US" w:eastAsia="de-DE"/>
        </w:rPr>
      </w:pPr>
      <w:r w:rsidRPr="00B95229">
        <w:rPr>
          <w:rFonts w:asciiTheme="majorHAnsi" w:eastAsia="Times New Roman" w:hAnsiTheme="majorHAnsi" w:cstheme="majorHAnsi"/>
          <w:b/>
          <w:bCs/>
          <w:lang w:val="en-US" w:eastAsia="de-DE"/>
        </w:rPr>
        <w:t>NMBL-</w:t>
      </w:r>
      <w:r w:rsidR="0049117F">
        <w:rPr>
          <w:rFonts w:asciiTheme="majorHAnsi" w:eastAsia="Times New Roman" w:hAnsiTheme="majorHAnsi" w:cstheme="majorHAnsi"/>
          <w:b/>
          <w:bCs/>
          <w:lang w:val="en-US" w:eastAsia="de-DE"/>
        </w:rPr>
        <w:t>l</w:t>
      </w:r>
      <w:r w:rsidRPr="00B95229">
        <w:rPr>
          <w:rFonts w:asciiTheme="majorHAnsi" w:eastAsia="Times New Roman" w:hAnsiTheme="majorHAnsi" w:cstheme="majorHAnsi"/>
          <w:b/>
          <w:bCs/>
          <w:lang w:val="en-US" w:eastAsia="de-DE"/>
        </w:rPr>
        <w:t>inker</w:t>
      </w:r>
      <w:r w:rsidRPr="00B95229">
        <w:rPr>
          <w:rFonts w:asciiTheme="majorHAnsi" w:eastAsia="Times New Roman" w:hAnsiTheme="majorHAnsi" w:cstheme="majorHAnsi"/>
          <w:lang w:val="en-US" w:eastAsia="de-DE"/>
        </w:rPr>
        <w:t xml:space="preserve"> </w:t>
      </w:r>
      <w:r w:rsidRPr="00B95229">
        <w:rPr>
          <w:rFonts w:asciiTheme="majorHAnsi" w:eastAsia="Times New Roman" w:hAnsiTheme="majorHAnsi" w:cstheme="majorHAnsi"/>
          <w:b/>
          <w:bCs/>
          <w:lang w:val="en-US" w:eastAsia="de-DE"/>
        </w:rPr>
        <w:t>region</w:t>
      </w:r>
      <w:r w:rsidRPr="00B95229">
        <w:rPr>
          <w:rFonts w:asciiTheme="majorHAnsi" w:eastAsia="Times New Roman" w:hAnsiTheme="majorHAnsi" w:cstheme="majorHAnsi"/>
          <w:lang w:val="en-US" w:eastAsia="de-DE"/>
        </w:rPr>
        <w:t xml:space="preserve"> from pET28-NMBL-His plasmid</w:t>
      </w:r>
    </w:p>
    <w:p w14:paraId="2367B81F" w14:textId="77777777" w:rsidR="00067C6D" w:rsidRPr="00B95229" w:rsidRDefault="00067C6D" w:rsidP="00067C6D">
      <w:pPr>
        <w:spacing w:after="0" w:line="240" w:lineRule="auto"/>
        <w:jc w:val="both"/>
        <w:rPr>
          <w:rFonts w:asciiTheme="majorHAnsi" w:eastAsia="Times New Roman" w:hAnsiTheme="majorHAnsi" w:cstheme="majorHAnsi"/>
          <w:b/>
          <w:bCs/>
          <w:lang w:val="en-US" w:eastAsia="de-DE"/>
        </w:rPr>
      </w:pPr>
      <w:r w:rsidRPr="00B95229">
        <w:rPr>
          <w:rFonts w:asciiTheme="majorHAnsi" w:eastAsia="Times New Roman" w:hAnsiTheme="majorHAnsi" w:cstheme="majorHAnsi"/>
          <w:noProof/>
          <w:lang w:eastAsia="de-DE"/>
        </w:rPr>
        <w:drawing>
          <wp:inline distT="0" distB="0" distL="0" distR="0" wp14:anchorId="6CC1B901" wp14:editId="5EE34EE7">
            <wp:extent cx="5753100" cy="457200"/>
            <wp:effectExtent l="0" t="0" r="0" b="0"/>
            <wp:docPr id="1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53100" cy="457200"/>
                    </a:xfrm>
                    <a:prstGeom prst="rect">
                      <a:avLst/>
                    </a:prstGeom>
                    <a:noFill/>
                    <a:ln>
                      <a:noFill/>
                    </a:ln>
                  </pic:spPr>
                </pic:pic>
              </a:graphicData>
            </a:graphic>
          </wp:inline>
        </w:drawing>
      </w:r>
    </w:p>
    <w:p w14:paraId="5D0F4185" w14:textId="77777777" w:rsidR="00067C6D" w:rsidRPr="00B95229" w:rsidRDefault="00067C6D" w:rsidP="00067C6D">
      <w:pPr>
        <w:spacing w:after="0" w:line="240" w:lineRule="auto"/>
        <w:jc w:val="both"/>
        <w:rPr>
          <w:rFonts w:asciiTheme="majorHAnsi" w:eastAsia="Times New Roman" w:hAnsiTheme="majorHAnsi" w:cstheme="majorHAnsi"/>
          <w:b/>
          <w:lang w:val="en-US" w:eastAsia="de-DE"/>
        </w:rPr>
      </w:pPr>
    </w:p>
    <w:p w14:paraId="2D51775D" w14:textId="77777777" w:rsidR="00067C6D" w:rsidRPr="00B95229" w:rsidRDefault="00067C6D" w:rsidP="00067C6D">
      <w:pPr>
        <w:spacing w:after="0" w:line="240" w:lineRule="auto"/>
        <w:jc w:val="both"/>
        <w:rPr>
          <w:rFonts w:asciiTheme="majorHAnsi" w:eastAsia="Times New Roman" w:hAnsiTheme="majorHAnsi" w:cstheme="majorHAnsi"/>
          <w:lang w:val="en-US" w:eastAsia="de-DE"/>
        </w:rPr>
      </w:pPr>
      <w:r w:rsidRPr="00B95229">
        <w:rPr>
          <w:rFonts w:asciiTheme="majorHAnsi" w:eastAsia="Times New Roman" w:hAnsiTheme="majorHAnsi" w:cstheme="majorHAnsi"/>
          <w:b/>
          <w:lang w:val="en-US" w:eastAsia="de-DE"/>
        </w:rPr>
        <w:t>ULD-</w:t>
      </w:r>
      <w:r w:rsidRPr="00B95229">
        <w:rPr>
          <w:rFonts w:asciiTheme="majorHAnsi" w:eastAsia="Times New Roman" w:hAnsiTheme="majorHAnsi" w:cstheme="majorHAnsi"/>
          <w:i/>
          <w:lang w:val="en-US" w:eastAsia="de-DE"/>
        </w:rPr>
        <w:t>V20</w:t>
      </w:r>
      <w:r w:rsidRPr="00B95229">
        <w:rPr>
          <w:rFonts w:asciiTheme="majorHAnsi" w:eastAsia="Times New Roman" w:hAnsiTheme="majorHAnsi" w:cstheme="majorHAnsi"/>
          <w:b/>
          <w:lang w:val="en-US" w:eastAsia="de-DE"/>
        </w:rPr>
        <w:t>-ULD</w:t>
      </w:r>
      <w:r w:rsidRPr="00B95229">
        <w:rPr>
          <w:rFonts w:asciiTheme="majorHAnsi" w:eastAsia="Times New Roman" w:hAnsiTheme="majorHAnsi" w:cstheme="majorHAnsi"/>
          <w:lang w:val="en-US" w:eastAsia="de-DE"/>
        </w:rPr>
        <w:t>-His from pET28-NMBL-ULD-V20-ULD-His plasmid</w:t>
      </w:r>
    </w:p>
    <w:p w14:paraId="295D01C7" w14:textId="77777777" w:rsidR="00067C6D" w:rsidRPr="00B95229" w:rsidRDefault="00067C6D" w:rsidP="00067C6D">
      <w:pPr>
        <w:spacing w:after="120" w:line="240" w:lineRule="auto"/>
        <w:jc w:val="both"/>
        <w:rPr>
          <w:rFonts w:asciiTheme="majorHAnsi" w:eastAsia="Times New Roman" w:hAnsiTheme="majorHAnsi" w:cstheme="majorHAnsi"/>
          <w:u w:val="single"/>
          <w:lang w:val="en-US" w:eastAsia="de-DE"/>
        </w:rPr>
      </w:pPr>
      <w:r w:rsidRPr="00B95229">
        <w:rPr>
          <w:rFonts w:asciiTheme="majorHAnsi" w:eastAsia="Times New Roman" w:hAnsiTheme="majorHAnsi" w:cstheme="majorHAnsi"/>
          <w:u w:val="single"/>
          <w:lang w:val="en-US" w:eastAsia="de-DE"/>
        </w:rPr>
        <w:t>DNA sequence (975 bp)</w:t>
      </w:r>
    </w:p>
    <w:p w14:paraId="701A04B5" w14:textId="77777777" w:rsidR="00067C6D" w:rsidRPr="00B95229" w:rsidRDefault="00067C6D" w:rsidP="00067C6D">
      <w:pPr>
        <w:spacing w:after="120" w:line="240" w:lineRule="auto"/>
        <w:jc w:val="both"/>
        <w:rPr>
          <w:rFonts w:asciiTheme="majorHAnsi" w:eastAsia="Times New Roman" w:hAnsiTheme="majorHAnsi" w:cstheme="majorHAnsi"/>
          <w:lang w:val="en-US" w:eastAsia="de-DE"/>
        </w:rPr>
      </w:pPr>
      <w:r w:rsidRPr="00B95229">
        <w:rPr>
          <w:rFonts w:asciiTheme="majorHAnsi" w:eastAsia="Times New Roman" w:hAnsiTheme="majorHAnsi" w:cstheme="majorHAnsi"/>
          <w:color w:val="000000"/>
          <w:lang w:val="en-US" w:eastAsia="de-DE"/>
        </w:rPr>
        <w:t>5'</w:t>
      </w:r>
      <w:r w:rsidRPr="00B95229">
        <w:rPr>
          <w:rFonts w:asciiTheme="majorHAnsi" w:eastAsia="Times New Roman" w:hAnsiTheme="majorHAnsi" w:cstheme="majorHAnsi"/>
          <w:lang w:val="en-US" w:eastAsia="de-DE"/>
        </w:rPr>
        <w:t>ATGGATCC</w:t>
      </w:r>
      <w:r w:rsidRPr="009119FA">
        <w:rPr>
          <w:rFonts w:asciiTheme="majorHAnsi" w:eastAsia="Times New Roman" w:hAnsiTheme="majorHAnsi" w:cstheme="majorHAnsi"/>
          <w:color w:val="2E74B5" w:themeColor="accent1" w:themeShade="BF"/>
          <w:lang w:val="en-US" w:eastAsia="de-DE"/>
        </w:rPr>
        <w:t>TATGAGCTCTTCT</w:t>
      </w:r>
      <w:r w:rsidRPr="009119FA">
        <w:rPr>
          <w:rFonts w:asciiTheme="majorHAnsi" w:eastAsia="Times New Roman" w:hAnsiTheme="majorHAnsi" w:cstheme="majorHAnsi"/>
          <w:b/>
          <w:color w:val="2E74B5" w:themeColor="accent1" w:themeShade="BF"/>
          <w:lang w:val="en-US" w:eastAsia="de-DE"/>
        </w:rPr>
        <w:t>GGTACCATGCTGCCGGTTTTCTGCGTTGTTGAACACTACGAAAACGCTATCGAATACGACTGCAAAGAAGAACACGCTGAATTTGTTCTGGTTCGTAAAGACATGCTGTTCAACCAGCTGATCGAAATGGCTCTGCTGTCTCTGGGTTACTCTCACAGCTCTGCTGCTCAGGCTAAAGGTCTGATCCAGGTTGGTAAATGGAACCCGGTTCCGCTGTCTTACGTTACCGACGCTCCGGACGCTACCGTTGCTGACATGCTGCAGGACGTTTACCACGTTGTTACCCTGAAAATCCAGCTGCACTCT</w:t>
      </w:r>
      <w:r w:rsidRPr="007C545A">
        <w:rPr>
          <w:rFonts w:asciiTheme="majorHAnsi" w:eastAsia="Times New Roman" w:hAnsiTheme="majorHAnsi" w:cstheme="majorHAnsi"/>
          <w:color w:val="008000"/>
          <w:lang w:val="en-US" w:eastAsia="de-DE"/>
        </w:rPr>
        <w:t>GGTGTTCCGGGTGTTGGTGTTCCGGGTGTTGGTGTTCCGGGTGTTGGTGTTCCGGGTGTTGGTGTTCCGGGTGTTGGTGTTCCGGGTGTTGGTGTTCCGGGTGTTGGTGTTCCGGGTGTTGGTGTTCCGGGTGTTGGTGTTCCGGGTGTTGGTGTTCCGGGTGTTGGTGTTCCGGGTGTTGGTGTTCCGGGTGTTGGTGTTCCGGGTGTTGGTGTTCCGGGTGTTGGTGTTCCGGGTGTTGGTGTTCCGGGTGTTGGTGTTCCGGGTGTTGGTGTTCCGGGTGTTGGTGTTCCGGGTGTT</w:t>
      </w:r>
      <w:r w:rsidRPr="009119FA">
        <w:rPr>
          <w:rFonts w:asciiTheme="majorHAnsi" w:eastAsia="Times New Roman" w:hAnsiTheme="majorHAnsi" w:cstheme="majorHAnsi"/>
          <w:b/>
          <w:color w:val="2E74B5" w:themeColor="accent1" w:themeShade="BF"/>
          <w:lang w:val="en-US" w:eastAsia="de-DE"/>
        </w:rPr>
        <w:t>GGTACCATGCTGCCGGTTTTCTGCGTTGTTGAACACTACGAAAACGCTATCGAATACGACTGCAAAGAAGAACACGCTGAATTTGTTCTGGTTCGTAAAGACATGCTGTTCAACCAGCTGATCGAAATGGCTCTGCTGTCTCTGGGTTACTCTCACAGCTCTGCTGCTCAGGCTAAAGGTCTGATCCAGGTTGGTAAATGGAACCCGGTTCCGCTGTCTTACGTTACCGACGCTCCGGACGCTACCGTTGCTGACATGCTGCAGGACGTTTACCACGTTGTTACCCTGAAAATCCAGCTGCACTCT</w:t>
      </w:r>
      <w:r w:rsidRPr="009119FA">
        <w:rPr>
          <w:rFonts w:asciiTheme="majorHAnsi" w:eastAsia="Times New Roman" w:hAnsiTheme="majorHAnsi" w:cstheme="majorHAnsi"/>
          <w:color w:val="2E74B5" w:themeColor="accent1" w:themeShade="BF"/>
          <w:lang w:val="en-US" w:eastAsia="de-DE"/>
        </w:rPr>
        <w:t>GGTGGAAGAG</w:t>
      </w:r>
      <w:r w:rsidRPr="00B95229">
        <w:rPr>
          <w:rFonts w:asciiTheme="majorHAnsi" w:eastAsia="Times New Roman" w:hAnsiTheme="majorHAnsi" w:cstheme="majorHAnsi"/>
          <w:lang w:val="en-US" w:eastAsia="de-DE"/>
        </w:rPr>
        <w:t>AAGCTTCATCACACCACCACCACCACCACTGA3'</w:t>
      </w:r>
    </w:p>
    <w:p w14:paraId="313396A8" w14:textId="77777777" w:rsidR="00067C6D" w:rsidRPr="00B95229" w:rsidRDefault="00067C6D" w:rsidP="00067C6D">
      <w:pPr>
        <w:spacing w:after="120" w:line="240" w:lineRule="auto"/>
        <w:jc w:val="both"/>
        <w:rPr>
          <w:rFonts w:asciiTheme="majorHAnsi" w:eastAsia="Times New Roman" w:hAnsiTheme="majorHAnsi" w:cstheme="majorHAnsi"/>
          <w:u w:val="single"/>
          <w:lang w:val="en-US" w:eastAsia="de-DE"/>
        </w:rPr>
      </w:pPr>
      <w:r w:rsidRPr="00B95229">
        <w:rPr>
          <w:rFonts w:asciiTheme="majorHAnsi" w:eastAsia="Times New Roman" w:hAnsiTheme="majorHAnsi" w:cstheme="majorHAnsi"/>
          <w:u w:val="single"/>
          <w:lang w:val="en-US" w:eastAsia="de-DE"/>
        </w:rPr>
        <w:t xml:space="preserve">aa sequence (324 aa / 33.3 </w:t>
      </w:r>
      <w:proofErr w:type="spellStart"/>
      <w:r w:rsidRPr="00B95229">
        <w:rPr>
          <w:rFonts w:asciiTheme="majorHAnsi" w:eastAsia="Times New Roman" w:hAnsiTheme="majorHAnsi" w:cstheme="majorHAnsi"/>
          <w:u w:val="single"/>
          <w:lang w:val="en-US" w:eastAsia="de-DE"/>
        </w:rPr>
        <w:t>kDa</w:t>
      </w:r>
      <w:proofErr w:type="spellEnd"/>
      <w:r w:rsidRPr="00B95229">
        <w:rPr>
          <w:rFonts w:asciiTheme="majorHAnsi" w:eastAsia="Times New Roman" w:hAnsiTheme="majorHAnsi" w:cstheme="majorHAnsi"/>
          <w:u w:val="single"/>
          <w:lang w:val="en-US" w:eastAsia="de-DE"/>
        </w:rPr>
        <w:t>)</w:t>
      </w:r>
    </w:p>
    <w:p w14:paraId="23276B19" w14:textId="77777777" w:rsidR="00067C6D" w:rsidRDefault="00067C6D" w:rsidP="00067C6D">
      <w:pPr>
        <w:spacing w:after="120" w:line="240" w:lineRule="auto"/>
        <w:jc w:val="both"/>
        <w:rPr>
          <w:rFonts w:asciiTheme="majorHAnsi" w:eastAsia="Times New Roman" w:hAnsiTheme="majorHAnsi" w:cstheme="majorHAnsi"/>
          <w:lang w:val="en-US" w:eastAsia="de-DE"/>
        </w:rPr>
      </w:pPr>
      <w:r w:rsidRPr="00B95229">
        <w:rPr>
          <w:rFonts w:asciiTheme="majorHAnsi" w:eastAsia="Times New Roman" w:hAnsiTheme="majorHAnsi" w:cstheme="majorHAnsi"/>
          <w:lang w:val="en-US" w:eastAsia="de-DE"/>
        </w:rPr>
        <w:t>MDPMSSS</w:t>
      </w:r>
      <w:r w:rsidRPr="00B95229">
        <w:rPr>
          <w:rFonts w:asciiTheme="majorHAnsi" w:eastAsia="Times New Roman" w:hAnsiTheme="majorHAnsi" w:cstheme="majorHAnsi"/>
          <w:b/>
          <w:lang w:val="en-US" w:eastAsia="de-DE"/>
        </w:rPr>
        <w:t>GT</w:t>
      </w:r>
      <w:r w:rsidRPr="009119FA">
        <w:rPr>
          <w:rFonts w:asciiTheme="majorHAnsi" w:eastAsia="Times New Roman" w:hAnsiTheme="majorHAnsi" w:cstheme="majorHAnsi"/>
          <w:b/>
          <w:color w:val="2E74B5" w:themeColor="accent1" w:themeShade="BF"/>
          <w:lang w:val="en-US" w:eastAsia="de-DE"/>
        </w:rPr>
        <w:t>MLPVFCVVEHYENAIEYDCKEEHAEFVLVRKDMLFNQLIEMALLSLGYSHSSAAQAKGLIQVGKWNPVPLSYVTDAPDATVADMLQDVYHVVTLKIQLHS</w:t>
      </w:r>
      <w:r w:rsidRPr="007C545A">
        <w:rPr>
          <w:rFonts w:asciiTheme="majorHAnsi" w:eastAsia="Times New Roman" w:hAnsiTheme="majorHAnsi" w:cstheme="majorHAnsi"/>
          <w:color w:val="008000"/>
          <w:lang w:val="en-US" w:eastAsia="de-DE"/>
        </w:rPr>
        <w:t>GVPGVGVPGVGVPGVGVPGVGVPGVGVPGVGVPGVGVPGVG</w:t>
      </w:r>
      <w:r w:rsidRPr="007C545A">
        <w:rPr>
          <w:rFonts w:asciiTheme="majorHAnsi" w:eastAsia="Times New Roman" w:hAnsiTheme="majorHAnsi" w:cstheme="majorHAnsi"/>
          <w:color w:val="008000"/>
          <w:lang w:val="en-US" w:eastAsia="de-DE"/>
        </w:rPr>
        <w:lastRenderedPageBreak/>
        <w:t>VPGVGVPGVGVPGVGVPGVGVPGVGVPGVGVPGVGVPGVGVPGVGVPGVGVPGVGVPGV</w:t>
      </w:r>
      <w:r w:rsidRPr="009119FA">
        <w:rPr>
          <w:rFonts w:asciiTheme="majorHAnsi" w:eastAsia="Times New Roman" w:hAnsiTheme="majorHAnsi" w:cstheme="majorHAnsi"/>
          <w:b/>
          <w:color w:val="2E74B5" w:themeColor="accent1" w:themeShade="BF"/>
          <w:lang w:val="en-US" w:eastAsia="de-DE"/>
        </w:rPr>
        <w:t>GTMLPVFCVVEHYENAIEYDCKEEHAEFVLVRKDMLFNQLIEMALLSLGYSHSSAAQAKGLIQVGKWNPVPLSYVTDAPDATVADMLQDVYHVVTLKIQLH</w:t>
      </w:r>
      <w:r w:rsidRPr="00B95229">
        <w:rPr>
          <w:rFonts w:asciiTheme="majorHAnsi" w:eastAsia="Times New Roman" w:hAnsiTheme="majorHAnsi" w:cstheme="majorHAnsi"/>
          <w:b/>
          <w:lang w:val="en-US" w:eastAsia="de-DE"/>
        </w:rPr>
        <w:t>S</w:t>
      </w:r>
      <w:r w:rsidRPr="00B95229">
        <w:rPr>
          <w:rFonts w:asciiTheme="majorHAnsi" w:eastAsia="Times New Roman" w:hAnsiTheme="majorHAnsi" w:cstheme="majorHAnsi"/>
          <w:lang w:val="en-US" w:eastAsia="de-DE"/>
        </w:rPr>
        <w:t>GGREASSHHHHHH</w:t>
      </w:r>
    </w:p>
    <w:p w14:paraId="3A445D2C" w14:textId="77777777" w:rsidR="00067C6D" w:rsidRPr="00B95229" w:rsidRDefault="00067C6D" w:rsidP="00067C6D">
      <w:pPr>
        <w:spacing w:after="0" w:line="240" w:lineRule="auto"/>
        <w:jc w:val="both"/>
        <w:rPr>
          <w:rFonts w:asciiTheme="majorHAnsi" w:eastAsia="Times New Roman" w:hAnsiTheme="majorHAnsi" w:cstheme="majorHAnsi"/>
          <w:lang w:val="en-US" w:eastAsia="de-DE"/>
        </w:rPr>
      </w:pPr>
    </w:p>
    <w:p w14:paraId="6BB73893" w14:textId="77777777" w:rsidR="00067C6D" w:rsidRPr="00B95229" w:rsidRDefault="00067C6D" w:rsidP="00067C6D">
      <w:pPr>
        <w:spacing w:after="0" w:line="240" w:lineRule="auto"/>
        <w:jc w:val="both"/>
        <w:rPr>
          <w:rFonts w:asciiTheme="majorHAnsi" w:eastAsia="Times New Roman" w:hAnsiTheme="majorHAnsi" w:cstheme="majorHAnsi"/>
          <w:lang w:val="en-US" w:eastAsia="de-DE"/>
        </w:rPr>
      </w:pPr>
      <w:r w:rsidRPr="00B95229">
        <w:rPr>
          <w:rFonts w:asciiTheme="majorHAnsi" w:eastAsia="Times New Roman" w:hAnsiTheme="majorHAnsi" w:cstheme="majorHAnsi"/>
          <w:b/>
          <w:lang w:val="en-US" w:eastAsia="de-DE"/>
        </w:rPr>
        <w:t>ULD-</w:t>
      </w:r>
      <w:r w:rsidRPr="00B95229">
        <w:rPr>
          <w:rFonts w:asciiTheme="majorHAnsi" w:eastAsia="Times New Roman" w:hAnsiTheme="majorHAnsi" w:cstheme="majorHAnsi"/>
          <w:i/>
          <w:lang w:val="en-US" w:eastAsia="de-DE"/>
        </w:rPr>
        <w:t>V40</w:t>
      </w:r>
      <w:r w:rsidRPr="00B95229">
        <w:rPr>
          <w:rFonts w:asciiTheme="majorHAnsi" w:eastAsia="Times New Roman" w:hAnsiTheme="majorHAnsi" w:cstheme="majorHAnsi"/>
          <w:b/>
          <w:lang w:val="en-US" w:eastAsia="de-DE"/>
        </w:rPr>
        <w:t>-ULD-His</w:t>
      </w:r>
      <w:r w:rsidRPr="00B95229">
        <w:rPr>
          <w:rFonts w:asciiTheme="majorHAnsi" w:eastAsia="Times New Roman" w:hAnsiTheme="majorHAnsi" w:cstheme="majorHAnsi"/>
          <w:lang w:val="en-US" w:eastAsia="de-DE"/>
        </w:rPr>
        <w:t xml:space="preserve"> from pET28-NMBL-ULD-V40-ULD-His plasmid </w:t>
      </w:r>
    </w:p>
    <w:p w14:paraId="6F024634" w14:textId="77777777" w:rsidR="00067C6D" w:rsidRPr="00B95229" w:rsidRDefault="00067C6D" w:rsidP="00067C6D">
      <w:pPr>
        <w:spacing w:after="120" w:line="240" w:lineRule="auto"/>
        <w:jc w:val="both"/>
        <w:rPr>
          <w:rFonts w:asciiTheme="majorHAnsi" w:eastAsia="Times New Roman" w:hAnsiTheme="majorHAnsi" w:cstheme="majorHAnsi"/>
          <w:u w:val="single"/>
          <w:lang w:val="en-US" w:eastAsia="de-DE"/>
        </w:rPr>
      </w:pPr>
      <w:r w:rsidRPr="00B95229">
        <w:rPr>
          <w:rFonts w:asciiTheme="majorHAnsi" w:eastAsia="Times New Roman" w:hAnsiTheme="majorHAnsi" w:cstheme="majorHAnsi"/>
          <w:u w:val="single"/>
          <w:lang w:val="en-US" w:eastAsia="de-DE"/>
        </w:rPr>
        <w:t>DNA sequence (1275 bp)</w:t>
      </w:r>
    </w:p>
    <w:p w14:paraId="454C1AD2" w14:textId="77777777" w:rsidR="00067C6D" w:rsidRPr="00B95229" w:rsidRDefault="00067C6D" w:rsidP="00067C6D">
      <w:pPr>
        <w:spacing w:after="120" w:line="240" w:lineRule="auto"/>
        <w:jc w:val="both"/>
        <w:rPr>
          <w:rFonts w:asciiTheme="majorHAnsi" w:eastAsia="Times New Roman" w:hAnsiTheme="majorHAnsi" w:cstheme="majorHAnsi"/>
          <w:lang w:val="en-US" w:eastAsia="de-DE"/>
        </w:rPr>
      </w:pPr>
      <w:r w:rsidRPr="00B95229">
        <w:rPr>
          <w:rFonts w:asciiTheme="majorHAnsi" w:eastAsia="Times New Roman" w:hAnsiTheme="majorHAnsi" w:cstheme="majorHAnsi"/>
          <w:lang w:val="en-US" w:eastAsia="de-DE"/>
        </w:rPr>
        <w:t>5'ATGGATCC</w:t>
      </w:r>
      <w:r w:rsidRPr="00AE66EF">
        <w:rPr>
          <w:rFonts w:asciiTheme="majorHAnsi" w:eastAsia="Times New Roman" w:hAnsiTheme="majorHAnsi" w:cstheme="majorHAnsi"/>
          <w:color w:val="2E74B5" w:themeColor="accent1" w:themeShade="BF"/>
          <w:lang w:val="en-US" w:eastAsia="de-DE"/>
        </w:rPr>
        <w:t>TATGAGCTCTTCT</w:t>
      </w:r>
      <w:r w:rsidRPr="00AE66EF">
        <w:rPr>
          <w:rFonts w:asciiTheme="majorHAnsi" w:eastAsia="Times New Roman" w:hAnsiTheme="majorHAnsi" w:cstheme="majorHAnsi"/>
          <w:b/>
          <w:color w:val="2E74B5" w:themeColor="accent1" w:themeShade="BF"/>
          <w:lang w:val="en-US" w:eastAsia="de-DE"/>
        </w:rPr>
        <w:t>GGTACCATGCTGCCGGTTTTCTGCGTTGTTGAACACTACGAAAACGCTATCGAATACGACTGCAAAGAAGAACACGCTGAATTTGTTCTGGTTCGTAAAGACATGCTGTTCAACCAGCTGATCGAAATGGCTCTGCTGTCTCTGGGTTACTCTCACAGCTCTGCTGCTCAGGCTAAAGGTCTGATCCAGGTTGGTAAATGGAACCCGGTTCCGCTGTCTTACGTTACCGACGCTCCGGACGCTACCGTTGCTGACATGCTGCAGGACGTTTACCACGTTGTTACCCTGAAAATCCAGCTGCACTCT</w:t>
      </w:r>
      <w:r w:rsidRPr="007C545A">
        <w:rPr>
          <w:rFonts w:asciiTheme="majorHAnsi" w:eastAsia="Times New Roman" w:hAnsiTheme="majorHAnsi" w:cstheme="majorHAnsi"/>
          <w:color w:val="008000"/>
          <w:lang w:val="en-US" w:eastAsia="de-DE"/>
        </w:rPr>
        <w:t>GGTGTTCCGGGTGTTGGTGTTCCGGGTGTTGGTGTTCCGGGTGTTGGTGTTCCGGGTGTTGGTGTTCCGGGTGTTGGTGTTCCGGGTGTTGGTGTTCCGGGTGTTGGTGTTCCGGGTGTTGGTGTTCCGGGTGTTGGTGTTCCGGGTGTTGGTGTTCCGGGTGTTGGTGTTCCGGGTGTTGGTGTTCCGGGTGTTGGTGTTCCGGGTGTTGGTGTTCCGGGTGTTGGTGTTCCGGGTGTTGGTGTTCCGGGTGTTGGTGTTCCGGGTGTTGGTGTTCCGGGTGTTGGTGTTCCGGGTGTTGGTGTTCCGGGTGTTGGTGTTCCGGGTGTTGGTGTTCCGGGTGTTGGTGTTCCGGGTGTTGGTGTTCCGGGTGTTGGTGTTCCGGGTGTTGGTGTTCCGGGTGTTGGTGTTCCGGGTGTTGGTGTTCCGGGTGTTGGTGTTCCGGGTGTTGGTGTTCCGGGTGTTGGTGTTCCGGGTGTTGGTGTTCCGGGTGTTGGTGTTCCGGGTGTTGGTGTTCCGGGTGTTGGTGTTCCGGGTGTTGGTGTTCCGGGTGTTGGTGTTCCGGGTGTTGGTGTTCCGGGTGTTGGTGTTCCGGGTGTT</w:t>
      </w:r>
      <w:r w:rsidRPr="00AE66EF">
        <w:rPr>
          <w:rFonts w:asciiTheme="majorHAnsi" w:eastAsia="Times New Roman" w:hAnsiTheme="majorHAnsi" w:cstheme="majorHAnsi"/>
          <w:b/>
          <w:color w:val="2E74B5" w:themeColor="accent1" w:themeShade="BF"/>
          <w:lang w:val="en-US" w:eastAsia="de-DE"/>
        </w:rPr>
        <w:t>GGTACCATGCTGCCGGTTTTCTGCGTTGTTGAACACTACGAAAACGCTATCGAATACGACTGCAAAGAAGAACACGCTGAATTTGTTCTGGTTCGTAAAGACATGCTGTTCAACCAGCTGATCGAAATGGCTCTGCTGTCTCTGGGTTACTCTCACAGCTCTGCTGCTCAGGCTAAAGGTCTGATCCAGGTTGGTAAATGGAACCCGGTTCCGCTGTCTTACGTTACCGACGCTCCGGACGCTACCGTTGCTGACATGCTGCAGGACGTTTACCACGTTGTTACCCTGAAAATCCAGCTGCACTCT</w:t>
      </w:r>
      <w:r w:rsidRPr="00AE66EF">
        <w:rPr>
          <w:rFonts w:asciiTheme="majorHAnsi" w:eastAsia="Times New Roman" w:hAnsiTheme="majorHAnsi" w:cstheme="majorHAnsi"/>
          <w:color w:val="2E74B5" w:themeColor="accent1" w:themeShade="BF"/>
          <w:lang w:val="en-US" w:eastAsia="de-DE"/>
        </w:rPr>
        <w:t>GGTGGAAGAG</w:t>
      </w:r>
      <w:r w:rsidRPr="00B95229">
        <w:rPr>
          <w:rFonts w:asciiTheme="majorHAnsi" w:eastAsia="Times New Roman" w:hAnsiTheme="majorHAnsi" w:cstheme="majorHAnsi"/>
          <w:lang w:val="en-US" w:eastAsia="de-DE"/>
        </w:rPr>
        <w:t>AAGCTTCATCACACCACCACCACCACCACTGA3'</w:t>
      </w:r>
    </w:p>
    <w:p w14:paraId="13ADD3B7" w14:textId="77777777" w:rsidR="00067C6D" w:rsidRPr="00B95229" w:rsidRDefault="00067C6D" w:rsidP="00067C6D">
      <w:pPr>
        <w:spacing w:after="120" w:line="240" w:lineRule="auto"/>
        <w:jc w:val="both"/>
        <w:rPr>
          <w:rFonts w:asciiTheme="majorHAnsi" w:eastAsia="Times New Roman" w:hAnsiTheme="majorHAnsi" w:cstheme="majorHAnsi"/>
          <w:u w:val="single"/>
          <w:lang w:val="en-US" w:eastAsia="de-DE"/>
        </w:rPr>
      </w:pPr>
      <w:r w:rsidRPr="00B95229">
        <w:rPr>
          <w:rFonts w:asciiTheme="majorHAnsi" w:eastAsia="Times New Roman" w:hAnsiTheme="majorHAnsi" w:cstheme="majorHAnsi"/>
          <w:u w:val="single"/>
          <w:lang w:val="en-US" w:eastAsia="de-DE"/>
        </w:rPr>
        <w:t xml:space="preserve">aa sequence (424 aa / 41.4 </w:t>
      </w:r>
      <w:proofErr w:type="spellStart"/>
      <w:r w:rsidRPr="00B95229">
        <w:rPr>
          <w:rFonts w:asciiTheme="majorHAnsi" w:eastAsia="Times New Roman" w:hAnsiTheme="majorHAnsi" w:cstheme="majorHAnsi"/>
          <w:u w:val="single"/>
          <w:lang w:val="en-US" w:eastAsia="de-DE"/>
        </w:rPr>
        <w:t>kDa</w:t>
      </w:r>
      <w:proofErr w:type="spellEnd"/>
      <w:r w:rsidRPr="00B95229">
        <w:rPr>
          <w:rFonts w:asciiTheme="majorHAnsi" w:eastAsia="Times New Roman" w:hAnsiTheme="majorHAnsi" w:cstheme="majorHAnsi"/>
          <w:u w:val="single"/>
          <w:lang w:val="en-US" w:eastAsia="de-DE"/>
        </w:rPr>
        <w:t>)</w:t>
      </w:r>
    </w:p>
    <w:p w14:paraId="0E9FDCC4" w14:textId="77777777" w:rsidR="00067C6D" w:rsidRPr="00B95229" w:rsidRDefault="00067C6D" w:rsidP="00067C6D">
      <w:pPr>
        <w:spacing w:after="120" w:line="240" w:lineRule="auto"/>
        <w:jc w:val="both"/>
        <w:rPr>
          <w:rFonts w:asciiTheme="majorHAnsi" w:eastAsia="Times New Roman" w:hAnsiTheme="majorHAnsi" w:cstheme="majorHAnsi"/>
          <w:lang w:val="en-US" w:eastAsia="de-DE"/>
        </w:rPr>
      </w:pPr>
      <w:r w:rsidRPr="00B95229">
        <w:rPr>
          <w:rFonts w:asciiTheme="majorHAnsi" w:eastAsia="Times New Roman" w:hAnsiTheme="majorHAnsi" w:cstheme="majorHAnsi"/>
          <w:lang w:val="en-US" w:eastAsia="de-DE"/>
        </w:rPr>
        <w:t>MDPMSSS</w:t>
      </w:r>
      <w:r w:rsidRPr="00B95229">
        <w:rPr>
          <w:rFonts w:asciiTheme="majorHAnsi" w:eastAsia="Times New Roman" w:hAnsiTheme="majorHAnsi" w:cstheme="majorHAnsi"/>
          <w:b/>
          <w:lang w:val="en-US" w:eastAsia="de-DE"/>
        </w:rPr>
        <w:t>GT</w:t>
      </w:r>
      <w:r w:rsidRPr="00AE66EF">
        <w:rPr>
          <w:rFonts w:asciiTheme="majorHAnsi" w:eastAsia="Times New Roman" w:hAnsiTheme="majorHAnsi" w:cstheme="majorHAnsi"/>
          <w:b/>
          <w:color w:val="2E74B5" w:themeColor="accent1" w:themeShade="BF"/>
          <w:lang w:val="en-US" w:eastAsia="de-DE"/>
        </w:rPr>
        <w:t>MLPVFCVVEHYENAIEYDCKEEHAEFVLVRKDMLFNQLIEMALLSLGYSHSSAAQAKGLIQVGKWNPVPLSYVTDAPDATVADMLQDVYHVVTLKIQLHS</w:t>
      </w:r>
      <w:r w:rsidRPr="007C545A">
        <w:rPr>
          <w:rFonts w:asciiTheme="majorHAnsi" w:eastAsia="Times New Roman" w:hAnsiTheme="majorHAnsi" w:cstheme="majorHAnsi"/>
          <w:color w:val="008000"/>
          <w:lang w:val="en-US" w:eastAsia="de-DE"/>
        </w:rPr>
        <w:t>GVPGVGVPGVGVPGVGVPGVGVPGVGVPGVGVPGVGVPGVGVPGVGVPGVGVPGVGVPGVGVPGVGVPGVGVPGVGVPGVGVPGVGVPGVGVPGVGVPGVGVPGVGVPGVGVPGVGVPGVGVPGVGVPGVGVPGVGVPGVGVPGVGVPGVGVPGVGVPGVGVPGVGVPGVGVPGVGVPGVGVPGVGVPGVGVPGVGVPGV</w:t>
      </w:r>
      <w:r w:rsidRPr="00AE66EF">
        <w:rPr>
          <w:rFonts w:asciiTheme="majorHAnsi" w:eastAsia="Times New Roman" w:hAnsiTheme="majorHAnsi" w:cstheme="majorHAnsi"/>
          <w:b/>
          <w:color w:val="2E74B5" w:themeColor="accent1" w:themeShade="BF"/>
          <w:lang w:val="en-US" w:eastAsia="de-DE"/>
        </w:rPr>
        <w:t>GTMLPVFCVVEHYENAIEYDCKEEHAEFVLVRKDMLFNQLIEMALLSLGYSHSSAAQAKGLIQVGKWNPVPLSYVTDAPDATVADMLQDVYHVVTLKIQLH</w:t>
      </w:r>
      <w:r w:rsidRPr="00B95229">
        <w:rPr>
          <w:rFonts w:asciiTheme="majorHAnsi" w:eastAsia="Times New Roman" w:hAnsiTheme="majorHAnsi" w:cstheme="majorHAnsi"/>
          <w:b/>
          <w:lang w:val="en-US" w:eastAsia="de-DE"/>
        </w:rPr>
        <w:t>S</w:t>
      </w:r>
      <w:r w:rsidRPr="00B95229">
        <w:rPr>
          <w:rFonts w:asciiTheme="majorHAnsi" w:eastAsia="Times New Roman" w:hAnsiTheme="majorHAnsi" w:cstheme="majorHAnsi"/>
          <w:lang w:val="en-US" w:eastAsia="de-DE"/>
        </w:rPr>
        <w:t>GGREASSHHHHHH</w:t>
      </w:r>
    </w:p>
    <w:p w14:paraId="25E4F10B" w14:textId="77777777" w:rsidR="00067C6D" w:rsidRPr="00B95229" w:rsidRDefault="00067C6D" w:rsidP="00067C6D">
      <w:pPr>
        <w:spacing w:after="0" w:line="240" w:lineRule="auto"/>
        <w:jc w:val="both"/>
        <w:rPr>
          <w:rFonts w:asciiTheme="majorHAnsi" w:eastAsia="Times New Roman" w:hAnsiTheme="majorHAnsi" w:cstheme="majorHAnsi"/>
          <w:lang w:val="en-US" w:eastAsia="de-DE"/>
        </w:rPr>
      </w:pPr>
    </w:p>
    <w:p w14:paraId="5B00026B" w14:textId="77777777" w:rsidR="00067C6D" w:rsidRPr="00B95229" w:rsidRDefault="00067C6D" w:rsidP="00067C6D">
      <w:pPr>
        <w:spacing w:after="0" w:line="240" w:lineRule="auto"/>
        <w:jc w:val="both"/>
        <w:rPr>
          <w:rFonts w:asciiTheme="majorHAnsi" w:eastAsia="Times New Roman" w:hAnsiTheme="majorHAnsi" w:cstheme="majorHAnsi"/>
          <w:b/>
          <w:lang w:val="en-US" w:eastAsia="de-DE"/>
        </w:rPr>
      </w:pPr>
      <w:r w:rsidRPr="00B95229">
        <w:rPr>
          <w:rFonts w:asciiTheme="majorHAnsi" w:eastAsia="Times New Roman" w:hAnsiTheme="majorHAnsi" w:cstheme="majorHAnsi"/>
          <w:b/>
          <w:lang w:val="en-US" w:eastAsia="de-DE"/>
        </w:rPr>
        <w:t>ULD-</w:t>
      </w:r>
      <w:r w:rsidRPr="00B95229">
        <w:rPr>
          <w:rFonts w:asciiTheme="majorHAnsi" w:eastAsia="Times New Roman" w:hAnsiTheme="majorHAnsi" w:cstheme="majorHAnsi"/>
          <w:i/>
          <w:lang w:val="en-US" w:eastAsia="de-DE"/>
        </w:rPr>
        <w:t>V80</w:t>
      </w:r>
      <w:r w:rsidRPr="00B95229">
        <w:rPr>
          <w:rFonts w:asciiTheme="majorHAnsi" w:eastAsia="Times New Roman" w:hAnsiTheme="majorHAnsi" w:cstheme="majorHAnsi"/>
          <w:b/>
          <w:lang w:val="en-US" w:eastAsia="de-DE"/>
        </w:rPr>
        <w:t>-ULD-His</w:t>
      </w:r>
      <w:r w:rsidRPr="00B95229">
        <w:rPr>
          <w:rFonts w:asciiTheme="majorHAnsi" w:eastAsia="Times New Roman" w:hAnsiTheme="majorHAnsi" w:cstheme="majorHAnsi"/>
          <w:lang w:val="en-US" w:eastAsia="de-DE"/>
        </w:rPr>
        <w:t xml:space="preserve"> from pET28-NMBL-ULD-V80-ULD-His plasmid</w:t>
      </w:r>
    </w:p>
    <w:p w14:paraId="2A69B164" w14:textId="77777777" w:rsidR="00067C6D" w:rsidRPr="00B95229" w:rsidRDefault="00067C6D" w:rsidP="00067C6D">
      <w:pPr>
        <w:spacing w:after="120" w:line="240" w:lineRule="auto"/>
        <w:jc w:val="both"/>
        <w:rPr>
          <w:rFonts w:asciiTheme="majorHAnsi" w:eastAsia="Times New Roman" w:hAnsiTheme="majorHAnsi" w:cstheme="majorHAnsi"/>
          <w:u w:val="single"/>
          <w:lang w:val="en-US" w:eastAsia="de-DE"/>
        </w:rPr>
      </w:pPr>
      <w:r w:rsidRPr="00B95229">
        <w:rPr>
          <w:rFonts w:asciiTheme="majorHAnsi" w:eastAsia="Times New Roman" w:hAnsiTheme="majorHAnsi" w:cstheme="majorHAnsi"/>
          <w:u w:val="single"/>
          <w:lang w:val="en-US" w:eastAsia="de-DE"/>
        </w:rPr>
        <w:t>DNA sequence (1875 bp)</w:t>
      </w:r>
    </w:p>
    <w:p w14:paraId="33C72019" w14:textId="77777777" w:rsidR="00067C6D" w:rsidRPr="00B95229" w:rsidRDefault="00067C6D" w:rsidP="00067C6D">
      <w:pPr>
        <w:spacing w:after="120" w:line="240" w:lineRule="auto"/>
        <w:jc w:val="both"/>
        <w:rPr>
          <w:rFonts w:asciiTheme="majorHAnsi" w:eastAsia="Times New Roman" w:hAnsiTheme="majorHAnsi" w:cstheme="majorHAnsi"/>
          <w:lang w:val="en-US" w:eastAsia="de-DE"/>
        </w:rPr>
      </w:pPr>
      <w:r w:rsidRPr="00B95229">
        <w:rPr>
          <w:rFonts w:asciiTheme="majorHAnsi" w:eastAsia="Times New Roman" w:hAnsiTheme="majorHAnsi" w:cstheme="majorHAnsi"/>
          <w:lang w:val="en-US" w:eastAsia="de-DE"/>
        </w:rPr>
        <w:t>5'ATGGATCC</w:t>
      </w:r>
      <w:r w:rsidRPr="00AE66EF">
        <w:rPr>
          <w:rFonts w:asciiTheme="majorHAnsi" w:eastAsia="Times New Roman" w:hAnsiTheme="majorHAnsi" w:cstheme="majorHAnsi"/>
          <w:color w:val="2E74B5" w:themeColor="accent1" w:themeShade="BF"/>
          <w:lang w:val="en-US" w:eastAsia="de-DE"/>
        </w:rPr>
        <w:t>TATGAGCTCTTCT</w:t>
      </w:r>
      <w:r w:rsidRPr="00AE66EF">
        <w:rPr>
          <w:rFonts w:asciiTheme="majorHAnsi" w:eastAsia="Times New Roman" w:hAnsiTheme="majorHAnsi" w:cstheme="majorHAnsi"/>
          <w:b/>
          <w:color w:val="2E74B5" w:themeColor="accent1" w:themeShade="BF"/>
          <w:lang w:val="en-US" w:eastAsia="de-DE"/>
        </w:rPr>
        <w:t>GGTACCATGCTGCCGGTTTTCTGCGTTGTTGAACACTACGAAAACGCTATCGAATACGACTGCAAAGAAGAACACGCTGAATTTGTTCTGGTTCGTAAAGACATGCTGTTCAACCAGCTGATCGAAATGGCTCTGCTGTCTCTGGGTTACTCTCACAGCTCTGCTGCTCAGGCTAAAGGTCTGATCCAGGTTGGTAAATGGAACCCGGTTCCGCTGTCTTACGTTACCGACGCTCCGGACGCTACCGTTGCTGACATGCTGCAGGACGTTTACCACGTTGTTACCCTGAAAATCCAGCTGCACTCT</w:t>
      </w:r>
      <w:r w:rsidRPr="007C545A">
        <w:rPr>
          <w:rFonts w:asciiTheme="majorHAnsi" w:eastAsia="Times New Roman" w:hAnsiTheme="majorHAnsi" w:cstheme="majorHAnsi"/>
          <w:color w:val="008000"/>
          <w:lang w:val="en-US" w:eastAsia="de-DE"/>
        </w:rPr>
        <w:t>GGTGTTCCGGGTGTTGGTGTTCCGGGTGTTGGTGTTCCGGGTGTTGGTGTTCCGGGTGTTGGTGTTCCGGGTGTTGGTGTTCCGGGTGTTGGTGTTCCGGGTGTTGGTGTTCCGGGTGTTGGTGTTCCGGGTGTTGGTGTTCCGGGTGTTGGTGTTCCGGGTGTTGGTGTTCCGGGTGTTGGTGTTCCGGGTGTTGGTGTTCCGGGTGTTGGTGTTCCGGGTGTTGGTGTTCCGGGTGTTGGTGTTCCGGGTGTTGGTGTTCCGGGTGTTGGTGTTCCGGGTGTTGGTGTTCCGGGTGTTGGTGTTCCGGGTGTTGGTGTTCCGGGTGTTGGTGTTCCGGGTGTTGGTGTTCCGGGTGTTGGTGTTCCGGGTGTTGGTGTTCCGGGTGTTGGTGTTCCGGGTGTTGGTGTTCCGGGTGTTGGTGTTCCGGGTGTTGGTGTTCCGGGTGTTGGTGTTCCGGGTGTTGGTGTTCCGGGTGTTGGTGTTCCGGGTGTTGGTGTTCCGGGTGTTGGTGTTCCGGGTGTTGGTGTTCCGGGTGTTGGTGTTCCGGGTGTTGGTGTTCCGGGTGTTGGTGTTCCGGGTGTTGGTGTTCCGGGTGTTGGTGTTCCGGGTGTTGGTGTTCCGGGTGTTGGTGTTCCGGGTGTTGGTGTTCCGGGTGTTGGTGTTCCGGGTGTTGGTGTTCCGGGTGTTGGTGTTCCGGGTGTTGGTGTTCCGGGTGTTGGTGTTCCGGGTGTTGGTGTTCCGGGTGTTGGTGTTCCGGGTGTTGGTGTTCCGGGTGTTGGTGTTCCGGGTGTTGGTGTTCCGGGTGTTGGTGTTCCGGGTGTTGGTGTTCCGGGTGTTGGTGTTCCGGGT</w:t>
      </w:r>
      <w:r w:rsidRPr="007C545A">
        <w:rPr>
          <w:rFonts w:asciiTheme="majorHAnsi" w:eastAsia="Times New Roman" w:hAnsiTheme="majorHAnsi" w:cstheme="majorHAnsi"/>
          <w:color w:val="008000"/>
          <w:lang w:val="en-US" w:eastAsia="de-DE"/>
        </w:rPr>
        <w:lastRenderedPageBreak/>
        <w:t>GTTGGTGTTCCGGGTGTTGGTGTTCCGGGTGTTGGTGTTCCGGGTGTTGGTGTTCCGGGTGTTGGTGTTCCGGGTGTTGGTGTTCCGGGTGTTGGTGTTCCGGGTGTTGGTGTTCCGGGTGTTGGTGTTCCGGGTGTTGGTGTTCCGGGTGTTGGTGTTCCGGGTGTTGGTGTTCCGGGTGTTGGTGTTCCGGGTGTTGGTGTTCCGGGTGTTGGTGTTCCGGGTGTTGGTGTTCCGGGTGTTGGTGTTCCGGGTGTTGGTGTTCCGGGTGTTGGTGTTCCGGGTGTTGGTGTTCCGGGTGTTGGTGTTCCGGGTGTTGGTGTTCCGGGTGTTGGTGTTCCGGGTGTT</w:t>
      </w:r>
      <w:r w:rsidRPr="00AE66EF">
        <w:rPr>
          <w:rFonts w:asciiTheme="majorHAnsi" w:eastAsia="Times New Roman" w:hAnsiTheme="majorHAnsi" w:cstheme="majorHAnsi"/>
          <w:b/>
          <w:iCs/>
          <w:color w:val="2E74B5" w:themeColor="accent1" w:themeShade="BF"/>
          <w:lang w:val="en-US" w:eastAsia="de-DE"/>
        </w:rPr>
        <w:t>GGTACCATGCTGCCGGTTTTCTGCGTTGTTGAACACTACGAAAACGCTATCGAATACGACTGCAAAGAAGAACACGCTGAATTTGTTCTGGTTCGTAAAGACATGCTGTTCAACCAGCTGATCGAAATGGCTCTGCTGTCTCTGGGTTACTCTCACAGCTCTGCTGCTCAGGCTAAAGGTCTGATCCAGGTTGGTAAATGGAACCCGGTTCCGCTGTCTTACGTTACCGACGCTCCGGACGCTACCGTTGCTGACATGCTGCAGGACGTTTACCACGTTGTTACCCTGAAAATCCAGCTGCACTCT</w:t>
      </w:r>
      <w:r w:rsidRPr="00AE66EF">
        <w:rPr>
          <w:rFonts w:asciiTheme="majorHAnsi" w:eastAsia="Times New Roman" w:hAnsiTheme="majorHAnsi" w:cstheme="majorHAnsi"/>
          <w:iCs/>
          <w:color w:val="2E74B5" w:themeColor="accent1" w:themeShade="BF"/>
          <w:lang w:val="en-US" w:eastAsia="de-DE"/>
        </w:rPr>
        <w:t>GGTGGAAGAG</w:t>
      </w:r>
      <w:r w:rsidRPr="00B95229">
        <w:rPr>
          <w:rFonts w:asciiTheme="majorHAnsi" w:eastAsia="Times New Roman" w:hAnsiTheme="majorHAnsi" w:cstheme="majorHAnsi"/>
          <w:iCs/>
          <w:lang w:val="en-US" w:eastAsia="de-DE"/>
        </w:rPr>
        <w:t>AAGCTTCATCACACCACCACCACCACCACTGA3'</w:t>
      </w:r>
    </w:p>
    <w:p w14:paraId="79271F98" w14:textId="77777777" w:rsidR="00067C6D" w:rsidRPr="00B95229" w:rsidRDefault="00067C6D" w:rsidP="00067C6D">
      <w:pPr>
        <w:spacing w:after="120" w:line="240" w:lineRule="auto"/>
        <w:jc w:val="both"/>
        <w:rPr>
          <w:rFonts w:asciiTheme="majorHAnsi" w:eastAsia="Times New Roman" w:hAnsiTheme="majorHAnsi" w:cstheme="majorHAnsi"/>
          <w:u w:val="single"/>
          <w:lang w:val="en-US" w:eastAsia="de-DE"/>
        </w:rPr>
      </w:pPr>
      <w:r w:rsidRPr="00B95229">
        <w:rPr>
          <w:rFonts w:asciiTheme="majorHAnsi" w:eastAsia="Times New Roman" w:hAnsiTheme="majorHAnsi" w:cstheme="majorHAnsi"/>
          <w:u w:val="single"/>
          <w:lang w:val="en-US" w:eastAsia="de-DE"/>
        </w:rPr>
        <w:t xml:space="preserve">aa sequence (624 aa / 57.8 </w:t>
      </w:r>
      <w:proofErr w:type="spellStart"/>
      <w:r w:rsidRPr="00B95229">
        <w:rPr>
          <w:rFonts w:asciiTheme="majorHAnsi" w:eastAsia="Times New Roman" w:hAnsiTheme="majorHAnsi" w:cstheme="majorHAnsi"/>
          <w:u w:val="single"/>
          <w:lang w:val="en-US" w:eastAsia="de-DE"/>
        </w:rPr>
        <w:t>kDa</w:t>
      </w:r>
      <w:proofErr w:type="spellEnd"/>
      <w:r w:rsidRPr="00B95229">
        <w:rPr>
          <w:rFonts w:asciiTheme="majorHAnsi" w:eastAsia="Times New Roman" w:hAnsiTheme="majorHAnsi" w:cstheme="majorHAnsi"/>
          <w:u w:val="single"/>
          <w:lang w:val="en-US" w:eastAsia="de-DE"/>
        </w:rPr>
        <w:t>)</w:t>
      </w:r>
    </w:p>
    <w:p w14:paraId="6CF3F31E" w14:textId="77777777" w:rsidR="00067C6D" w:rsidRPr="00F07AB2" w:rsidRDefault="00067C6D" w:rsidP="00067C6D">
      <w:pPr>
        <w:jc w:val="both"/>
        <w:rPr>
          <w:rFonts w:asciiTheme="majorHAnsi" w:hAnsiTheme="majorHAnsi" w:cstheme="majorHAnsi"/>
          <w:lang w:val="en-US"/>
        </w:rPr>
      </w:pPr>
      <w:r w:rsidRPr="00B95229">
        <w:rPr>
          <w:rFonts w:asciiTheme="majorHAnsi" w:eastAsia="Times New Roman" w:hAnsiTheme="majorHAnsi" w:cstheme="majorHAnsi"/>
          <w:lang w:val="en-US" w:eastAsia="de-DE"/>
        </w:rPr>
        <w:t>MDPMSSS</w:t>
      </w:r>
      <w:r w:rsidRPr="00B95229">
        <w:rPr>
          <w:rFonts w:asciiTheme="majorHAnsi" w:eastAsia="Times New Roman" w:hAnsiTheme="majorHAnsi" w:cstheme="majorHAnsi"/>
          <w:b/>
          <w:lang w:val="en-US" w:eastAsia="de-DE"/>
        </w:rPr>
        <w:t>GT</w:t>
      </w:r>
      <w:r w:rsidRPr="00F7483D">
        <w:rPr>
          <w:rFonts w:asciiTheme="majorHAnsi" w:eastAsia="Times New Roman" w:hAnsiTheme="majorHAnsi" w:cstheme="majorHAnsi"/>
          <w:b/>
          <w:color w:val="2E74B5" w:themeColor="accent1" w:themeShade="BF"/>
          <w:lang w:val="en-US" w:eastAsia="de-DE"/>
        </w:rPr>
        <w:t>MLPVFCVVEHYENAIEYDCKEEHAEFVLVRKDMLFNQLIEMALLSLGYSHSSAAQAKGLIQVGKWNPVPLSYVTDAPDATVADMLQDVYHVVTLKIQLHS</w:t>
      </w:r>
      <w:r w:rsidRPr="007C545A">
        <w:rPr>
          <w:rFonts w:asciiTheme="majorHAnsi" w:eastAsia="Times New Roman" w:hAnsiTheme="majorHAnsi" w:cstheme="majorHAnsi"/>
          <w:color w:val="008000"/>
          <w:lang w:val="en-US" w:eastAsia="de-DE"/>
        </w:rPr>
        <w:t>GVPGVGVPGVGVPGVGVPGVGVPGVGVPGVGVPGVGVPGVGVPGVGVPGVGVPGVGVPGVGVPGVGVPGVGVPGVGVPGVGVPGVGVPGVGVPGVGVPGVGVPGVGVPGVGVPGVGVPGVGVPGVGVPGVGVPGVGVPGVGVPGVGVPGVGVPGVGVPGVGVPGVGVPGVGVPGVGVPGVGVPGVGVPGVGVPGVGVPGVGVPGVGVPGVGVPGVGVPGVGVPGVGVPGVGVPGVGVPGVGVPGVGVPGVGVPGVGVPGVGVPGVGVPGVGVPGVGVPGVGVPGVGVPGVGVPGVGVPGVGVPGVGVPGVGVPGVGVPGVGVPGVGVPGVGVPGVGVPGVGVPGVGVPGVGVPGVGVPGVGVPGVGVPGVGVPGVGVPGVGVPGVGVPGVGVPGVGVPGV</w:t>
      </w:r>
      <w:r w:rsidRPr="00AE66EF">
        <w:rPr>
          <w:rFonts w:asciiTheme="majorHAnsi" w:eastAsia="Times New Roman" w:hAnsiTheme="majorHAnsi" w:cstheme="majorHAnsi"/>
          <w:b/>
          <w:color w:val="2E74B5" w:themeColor="accent1" w:themeShade="BF"/>
          <w:lang w:val="en-US" w:eastAsia="de-DE"/>
        </w:rPr>
        <w:t>GTMLPVFCVVEHYENAIEYDCKEEHAEFVLVRKDMLFNQLIEMALLSLGYSHSSAAQAKGLIQVGKWNPVPLSYVTDAPDATVADMLQDVYHVVTLKIQLH</w:t>
      </w:r>
      <w:r w:rsidRPr="00B95229">
        <w:rPr>
          <w:rFonts w:asciiTheme="majorHAnsi" w:eastAsia="Times New Roman" w:hAnsiTheme="majorHAnsi" w:cstheme="majorHAnsi"/>
          <w:b/>
          <w:lang w:val="en-US" w:eastAsia="de-DE"/>
        </w:rPr>
        <w:t>S</w:t>
      </w:r>
      <w:r w:rsidRPr="00B95229">
        <w:rPr>
          <w:rFonts w:asciiTheme="majorHAnsi" w:eastAsia="Times New Roman" w:hAnsiTheme="majorHAnsi" w:cstheme="majorHAnsi"/>
          <w:lang w:val="en-US" w:eastAsia="de-DE"/>
        </w:rPr>
        <w:t>GGREASSHHHHHH</w:t>
      </w:r>
    </w:p>
    <w:p w14:paraId="65C2AB20" w14:textId="77777777" w:rsidR="00067C6D" w:rsidRDefault="00067C6D" w:rsidP="00067C6D">
      <w:pPr>
        <w:jc w:val="both"/>
        <w:rPr>
          <w:rFonts w:asciiTheme="majorHAnsi" w:hAnsiTheme="majorHAnsi" w:cstheme="majorHAnsi"/>
          <w:lang w:val="en-US"/>
        </w:rPr>
      </w:pPr>
    </w:p>
    <w:p w14:paraId="782BD3BF" w14:textId="18825D96" w:rsidR="00067C6D" w:rsidRPr="007458E3" w:rsidRDefault="00067C6D" w:rsidP="00067C6D">
      <w:pPr>
        <w:jc w:val="both"/>
        <w:rPr>
          <w:rFonts w:asciiTheme="majorHAnsi" w:hAnsiTheme="majorHAnsi" w:cstheme="majorHAnsi"/>
          <w:bCs/>
          <w:lang w:val="en-US"/>
        </w:rPr>
      </w:pPr>
      <w:r w:rsidRPr="006370C4">
        <w:rPr>
          <w:rFonts w:asciiTheme="majorHAnsi" w:hAnsiTheme="majorHAnsi" w:cstheme="majorHAnsi"/>
          <w:bCs/>
          <w:lang w:val="en-US"/>
        </w:rPr>
        <w:t xml:space="preserve">Additional </w:t>
      </w:r>
      <w:r w:rsidR="009908D0">
        <w:rPr>
          <w:rFonts w:asciiTheme="majorHAnsi" w:hAnsiTheme="majorHAnsi" w:cstheme="majorHAnsi"/>
          <w:bCs/>
          <w:lang w:val="en-US"/>
        </w:rPr>
        <w:t>l</w:t>
      </w:r>
      <w:r w:rsidRPr="006370C4">
        <w:rPr>
          <w:rFonts w:asciiTheme="majorHAnsi" w:hAnsiTheme="majorHAnsi" w:cstheme="majorHAnsi"/>
          <w:bCs/>
          <w:lang w:val="en-US"/>
        </w:rPr>
        <w:t xml:space="preserve">inker </w:t>
      </w:r>
      <w:r w:rsidR="009908D0">
        <w:rPr>
          <w:rFonts w:asciiTheme="majorHAnsi" w:hAnsiTheme="majorHAnsi" w:cstheme="majorHAnsi"/>
          <w:bCs/>
          <w:lang w:val="en-US"/>
        </w:rPr>
        <w:t>p</w:t>
      </w:r>
      <w:r w:rsidRPr="007458E3">
        <w:rPr>
          <w:rFonts w:asciiTheme="majorHAnsi" w:hAnsiTheme="majorHAnsi" w:cstheme="majorHAnsi"/>
          <w:bCs/>
          <w:lang w:val="en-US"/>
        </w:rPr>
        <w:t>roteins of the ULD-Linker-ULD system expanding functional ELPs with soluble charged ELP-Tyr-variants ((DSY)</w:t>
      </w:r>
      <w:r w:rsidRPr="009708A1">
        <w:rPr>
          <w:rFonts w:asciiTheme="majorHAnsi" w:hAnsiTheme="majorHAnsi" w:cstheme="majorHAnsi"/>
          <w:bCs/>
          <w:vertAlign w:val="subscript"/>
          <w:lang w:val="en-US"/>
          <w:rPrChange w:id="37" w:author="anna.resch88@gmail.com" w:date="2022-01-04T09:39:00Z">
            <w:rPr>
              <w:rFonts w:asciiTheme="majorHAnsi" w:hAnsiTheme="majorHAnsi" w:cstheme="majorHAnsi"/>
              <w:bCs/>
              <w:lang w:val="en-US"/>
            </w:rPr>
          </w:rPrChange>
        </w:rPr>
        <w:t>8</w:t>
      </w:r>
      <w:r w:rsidRPr="007458E3">
        <w:rPr>
          <w:rFonts w:asciiTheme="majorHAnsi" w:hAnsiTheme="majorHAnsi" w:cstheme="majorHAnsi"/>
          <w:bCs/>
          <w:lang w:val="en-US"/>
        </w:rPr>
        <w:t xml:space="preserve"> and (VRY)</w:t>
      </w:r>
      <w:r w:rsidRPr="009708A1">
        <w:rPr>
          <w:rFonts w:asciiTheme="majorHAnsi" w:hAnsiTheme="majorHAnsi" w:cstheme="majorHAnsi"/>
          <w:bCs/>
          <w:vertAlign w:val="subscript"/>
          <w:lang w:val="en-US"/>
          <w:rPrChange w:id="38" w:author="anna.resch88@gmail.com" w:date="2022-01-04T09:39:00Z">
            <w:rPr>
              <w:rFonts w:asciiTheme="majorHAnsi" w:hAnsiTheme="majorHAnsi" w:cstheme="majorHAnsi"/>
              <w:bCs/>
              <w:lang w:val="en-US"/>
            </w:rPr>
          </w:rPrChange>
        </w:rPr>
        <w:t>8</w:t>
      </w:r>
      <w:r w:rsidRPr="007458E3">
        <w:rPr>
          <w:rFonts w:asciiTheme="majorHAnsi" w:hAnsiTheme="majorHAnsi" w:cstheme="majorHAnsi"/>
          <w:bCs/>
          <w:lang w:val="en-US"/>
        </w:rPr>
        <w:t>) and expression of ELP-</w:t>
      </w:r>
      <w:r w:rsidR="009908D0">
        <w:rPr>
          <w:rFonts w:asciiTheme="majorHAnsi" w:hAnsiTheme="majorHAnsi" w:cstheme="majorHAnsi"/>
          <w:bCs/>
          <w:lang w:val="en-US"/>
        </w:rPr>
        <w:t>l</w:t>
      </w:r>
      <w:r w:rsidR="009908D0" w:rsidRPr="007458E3">
        <w:rPr>
          <w:rFonts w:asciiTheme="majorHAnsi" w:hAnsiTheme="majorHAnsi" w:cstheme="majorHAnsi"/>
          <w:bCs/>
          <w:lang w:val="en-US"/>
        </w:rPr>
        <w:t xml:space="preserve">inker </w:t>
      </w:r>
      <w:r w:rsidR="009908D0">
        <w:rPr>
          <w:rFonts w:asciiTheme="majorHAnsi" w:hAnsiTheme="majorHAnsi" w:cstheme="majorHAnsi"/>
          <w:bCs/>
          <w:lang w:val="en-US"/>
        </w:rPr>
        <w:t>s</w:t>
      </w:r>
      <w:r w:rsidRPr="007458E3">
        <w:rPr>
          <w:rFonts w:asciiTheme="majorHAnsi" w:hAnsiTheme="majorHAnsi" w:cstheme="majorHAnsi"/>
          <w:bCs/>
          <w:lang w:val="en-US"/>
        </w:rPr>
        <w:t xml:space="preserve">ubstitutes: ULD-Linker-ULD </w:t>
      </w:r>
      <w:del w:id="39" w:author="anna.resch88@gmail.com" w:date="2022-01-04T09:39:00Z">
        <w:r w:rsidRPr="007458E3" w:rsidDel="009708A1">
          <w:rPr>
            <w:rFonts w:asciiTheme="majorHAnsi" w:hAnsiTheme="majorHAnsi" w:cstheme="majorHAnsi"/>
            <w:bCs/>
            <w:lang w:val="en-US"/>
          </w:rPr>
          <w:delText xml:space="preserve">protein glue </w:delText>
        </w:r>
      </w:del>
      <w:r w:rsidRPr="007458E3">
        <w:rPr>
          <w:rFonts w:asciiTheme="majorHAnsi" w:hAnsiTheme="majorHAnsi" w:cstheme="majorHAnsi"/>
          <w:bCs/>
          <w:lang w:val="en-US"/>
        </w:rPr>
        <w:t xml:space="preserve">constructs representing different properties by </w:t>
      </w:r>
      <w:r w:rsidR="000224BA">
        <w:rPr>
          <w:rFonts w:asciiTheme="majorHAnsi" w:hAnsiTheme="majorHAnsi" w:cstheme="majorHAnsi"/>
          <w:bCs/>
          <w:lang w:val="en-US"/>
        </w:rPr>
        <w:t>l</w:t>
      </w:r>
      <w:r w:rsidRPr="007458E3">
        <w:rPr>
          <w:rFonts w:asciiTheme="majorHAnsi" w:hAnsiTheme="majorHAnsi" w:cstheme="majorHAnsi"/>
          <w:bCs/>
          <w:lang w:val="en-US"/>
        </w:rPr>
        <w:t>inker = Spider Sil</w:t>
      </w:r>
      <w:del w:id="40" w:author="anna.resch88@gmail.com" w:date="2022-01-04T09:39:00Z">
        <w:r w:rsidRPr="007458E3" w:rsidDel="009708A1">
          <w:rPr>
            <w:rFonts w:asciiTheme="majorHAnsi" w:hAnsiTheme="majorHAnsi" w:cstheme="majorHAnsi"/>
            <w:bCs/>
            <w:lang w:val="en-US"/>
          </w:rPr>
          <w:delText>l</w:delText>
        </w:r>
      </w:del>
      <w:r w:rsidRPr="007458E3">
        <w:rPr>
          <w:rFonts w:asciiTheme="majorHAnsi" w:hAnsiTheme="majorHAnsi" w:cstheme="majorHAnsi"/>
          <w:bCs/>
          <w:lang w:val="en-US"/>
        </w:rPr>
        <w:t xml:space="preserve">k, Resilin, </w:t>
      </w:r>
      <w:proofErr w:type="spellStart"/>
      <w:r w:rsidRPr="007458E3">
        <w:rPr>
          <w:rFonts w:asciiTheme="majorHAnsi" w:hAnsiTheme="majorHAnsi" w:cstheme="majorHAnsi"/>
          <w:bCs/>
          <w:lang w:val="en-US"/>
        </w:rPr>
        <w:t>SpyCatcher</w:t>
      </w:r>
      <w:proofErr w:type="spellEnd"/>
      <w:r w:rsidRPr="007458E3">
        <w:rPr>
          <w:rFonts w:asciiTheme="majorHAnsi" w:hAnsiTheme="majorHAnsi" w:cstheme="majorHAnsi"/>
          <w:bCs/>
          <w:lang w:val="en-US"/>
        </w:rPr>
        <w:t xml:space="preserve">, </w:t>
      </w:r>
      <w:proofErr w:type="spellStart"/>
      <w:r w:rsidRPr="007458E3">
        <w:rPr>
          <w:rFonts w:asciiTheme="majorHAnsi" w:hAnsiTheme="majorHAnsi" w:cstheme="majorHAnsi"/>
          <w:bCs/>
          <w:lang w:val="en-US"/>
        </w:rPr>
        <w:t>mEGFP</w:t>
      </w:r>
      <w:proofErr w:type="spellEnd"/>
      <w:r w:rsidRPr="007458E3">
        <w:rPr>
          <w:rFonts w:asciiTheme="majorHAnsi" w:hAnsiTheme="majorHAnsi" w:cstheme="majorHAnsi"/>
          <w:bCs/>
          <w:lang w:val="en-US"/>
        </w:rPr>
        <w:t>, HSA, EYFP-</w:t>
      </w:r>
      <w:proofErr w:type="spellStart"/>
      <w:r w:rsidRPr="007458E3">
        <w:rPr>
          <w:rFonts w:asciiTheme="majorHAnsi" w:hAnsiTheme="majorHAnsi" w:cstheme="majorHAnsi"/>
          <w:bCs/>
          <w:lang w:val="en-US"/>
        </w:rPr>
        <w:t>TEVRc</w:t>
      </w:r>
      <w:proofErr w:type="spellEnd"/>
      <w:r w:rsidRPr="007458E3">
        <w:rPr>
          <w:rFonts w:asciiTheme="majorHAnsi" w:hAnsiTheme="majorHAnsi" w:cstheme="majorHAnsi"/>
          <w:bCs/>
          <w:lang w:val="en-US"/>
        </w:rPr>
        <w:t>-</w:t>
      </w:r>
      <w:proofErr w:type="spellStart"/>
      <w:r w:rsidRPr="007458E3">
        <w:rPr>
          <w:rFonts w:asciiTheme="majorHAnsi" w:hAnsiTheme="majorHAnsi" w:cstheme="majorHAnsi"/>
          <w:bCs/>
          <w:lang w:val="en-US"/>
        </w:rPr>
        <w:t>mEGFP</w:t>
      </w:r>
      <w:proofErr w:type="spellEnd"/>
      <w:r w:rsidRPr="007458E3">
        <w:rPr>
          <w:rFonts w:asciiTheme="majorHAnsi" w:hAnsiTheme="majorHAnsi" w:cstheme="majorHAnsi"/>
          <w:bCs/>
          <w:lang w:val="en-US"/>
        </w:rPr>
        <w:t xml:space="preserve"> and EYFP-</w:t>
      </w:r>
      <w:proofErr w:type="spellStart"/>
      <w:r w:rsidRPr="007458E3">
        <w:rPr>
          <w:rFonts w:asciiTheme="majorHAnsi" w:hAnsiTheme="majorHAnsi" w:cstheme="majorHAnsi"/>
          <w:bCs/>
          <w:lang w:val="en-US"/>
        </w:rPr>
        <w:t>TEVRc</w:t>
      </w:r>
      <w:proofErr w:type="spellEnd"/>
      <w:r w:rsidRPr="007458E3">
        <w:rPr>
          <w:rFonts w:asciiTheme="majorHAnsi" w:hAnsiTheme="majorHAnsi" w:cstheme="majorHAnsi"/>
          <w:bCs/>
          <w:lang w:val="en-US"/>
        </w:rPr>
        <w:t>:</w:t>
      </w:r>
    </w:p>
    <w:p w14:paraId="44674085" w14:textId="1656F54E" w:rsidR="00067C6D" w:rsidRPr="00726839" w:rsidRDefault="0033452D">
      <w:pPr>
        <w:jc w:val="both"/>
        <w:rPr>
          <w:rFonts w:cstheme="minorHAnsi"/>
          <w:b/>
          <w:lang w:val="en-US"/>
        </w:rPr>
        <w:pPrChange w:id="41" w:author="anna.resch88@gmail.com" w:date="2022-01-04T10:52:00Z">
          <w:pPr/>
        </w:pPrChange>
      </w:pPr>
      <w:ins w:id="42" w:author="anna.resch88@gmail.com" w:date="2022-01-04T10:52:00Z">
        <w:r w:rsidRPr="00B95229">
          <w:rPr>
            <w:rFonts w:asciiTheme="majorHAnsi" w:hAnsiTheme="majorHAnsi" w:cstheme="minorHAnsi"/>
            <w:b/>
            <w:i/>
            <w:lang w:val="en-US"/>
          </w:rPr>
          <w:t>Table S-1</w:t>
        </w:r>
        <w:r w:rsidRPr="00B95229">
          <w:rPr>
            <w:rFonts w:asciiTheme="majorHAnsi" w:hAnsiTheme="majorHAnsi" w:cstheme="minorHAnsi"/>
            <w:i/>
            <w:lang w:val="en-US"/>
          </w:rPr>
          <w:t xml:space="preserve">: </w:t>
        </w:r>
        <w:r w:rsidRPr="00B95229">
          <w:rPr>
            <w:rFonts w:asciiTheme="majorHAnsi" w:hAnsiTheme="majorHAnsi" w:cstheme="minorHAnsi"/>
            <w:b/>
            <w:i/>
            <w:lang w:val="en-US"/>
          </w:rPr>
          <w:t>ULD-Linker-ULD-His</w:t>
        </w:r>
        <w:r w:rsidRPr="00B95229">
          <w:rPr>
            <w:rFonts w:asciiTheme="majorHAnsi" w:hAnsiTheme="majorHAnsi" w:cstheme="minorHAnsi"/>
            <w:i/>
            <w:lang w:val="en-US"/>
          </w:rPr>
          <w:t xml:space="preserve"> </w:t>
        </w:r>
        <w:commentRangeStart w:id="43"/>
        <w:r>
          <w:rPr>
            <w:rFonts w:asciiTheme="majorHAnsi" w:hAnsiTheme="majorHAnsi" w:cstheme="minorHAnsi"/>
            <w:i/>
            <w:lang w:val="en-US"/>
          </w:rPr>
          <w:t>constructs</w:t>
        </w:r>
        <w:r w:rsidRPr="00B95229">
          <w:rPr>
            <w:rFonts w:asciiTheme="majorHAnsi" w:hAnsiTheme="majorHAnsi" w:cstheme="minorHAnsi"/>
            <w:i/>
            <w:lang w:val="en-US"/>
          </w:rPr>
          <w:t xml:space="preserve"> </w:t>
        </w:r>
        <w:commentRangeEnd w:id="43"/>
        <w:r>
          <w:rPr>
            <w:rStyle w:val="Kommentarzeichen"/>
          </w:rPr>
          <w:commentReference w:id="43"/>
        </w:r>
        <w:r w:rsidRPr="00B95229">
          <w:rPr>
            <w:rFonts w:asciiTheme="majorHAnsi" w:hAnsiTheme="majorHAnsi" w:cstheme="minorHAnsi"/>
            <w:i/>
            <w:lang w:val="en-US"/>
          </w:rPr>
          <w:t>with different physicochemical, mechanical</w:t>
        </w:r>
      </w:ins>
      <w:ins w:id="44" w:author="Alexander Resch" w:date="2022-01-19T19:22:00Z">
        <w:r w:rsidR="00956FC5">
          <w:rPr>
            <w:rFonts w:asciiTheme="majorHAnsi" w:hAnsiTheme="majorHAnsi" w:cstheme="minorHAnsi"/>
            <w:i/>
            <w:lang w:val="en-US"/>
          </w:rPr>
          <w:t>,</w:t>
        </w:r>
      </w:ins>
      <w:ins w:id="45" w:author="anna.resch88@gmail.com" w:date="2022-01-04T10:52:00Z">
        <w:r w:rsidRPr="00B95229">
          <w:rPr>
            <w:rFonts w:asciiTheme="majorHAnsi" w:hAnsiTheme="majorHAnsi" w:cstheme="minorHAnsi"/>
            <w:i/>
            <w:lang w:val="en-US"/>
          </w:rPr>
          <w:t xml:space="preserve"> and functional properties encoded in the pET28-NMBL-ULD-Linker-ULD-His plasmid and expressed in E. coli BL21(DE3) cells</w:t>
        </w:r>
      </w:ins>
    </w:p>
    <w:tbl>
      <w:tblPr>
        <w:tblStyle w:val="Tabellenraster"/>
        <w:tblW w:w="9276" w:type="dxa"/>
        <w:tblLook w:val="04A0" w:firstRow="1" w:lastRow="0" w:firstColumn="1" w:lastColumn="0" w:noHBand="0" w:noVBand="1"/>
      </w:tblPr>
      <w:tblGrid>
        <w:gridCol w:w="1985"/>
        <w:gridCol w:w="2966"/>
        <w:gridCol w:w="833"/>
        <w:gridCol w:w="798"/>
        <w:gridCol w:w="2694"/>
      </w:tblGrid>
      <w:tr w:rsidR="00067C6D" w:rsidRPr="00C0326F" w14:paraId="4ACCF55A" w14:textId="77777777" w:rsidTr="00D830B0">
        <w:tc>
          <w:tcPr>
            <w:tcW w:w="1985" w:type="dxa"/>
          </w:tcPr>
          <w:p w14:paraId="48230B27" w14:textId="77777777" w:rsidR="00067C6D" w:rsidRPr="000A20BF" w:rsidRDefault="00067C6D" w:rsidP="00D830B0">
            <w:pPr>
              <w:rPr>
                <w:rFonts w:cstheme="minorHAnsi"/>
                <w:b/>
                <w:lang w:val="en-US"/>
              </w:rPr>
            </w:pPr>
            <w:r w:rsidRPr="000A20BF">
              <w:rPr>
                <w:rFonts w:cstheme="minorHAnsi"/>
                <w:b/>
                <w:lang w:val="en-US"/>
              </w:rPr>
              <w:t>Linker</w:t>
            </w:r>
          </w:p>
        </w:tc>
        <w:tc>
          <w:tcPr>
            <w:tcW w:w="2966" w:type="dxa"/>
          </w:tcPr>
          <w:p w14:paraId="036FB309" w14:textId="77777777" w:rsidR="00067C6D" w:rsidRPr="000A20BF" w:rsidRDefault="00067C6D" w:rsidP="00D830B0">
            <w:pPr>
              <w:rPr>
                <w:rFonts w:cstheme="minorHAnsi"/>
                <w:b/>
                <w:lang w:val="en-US"/>
              </w:rPr>
            </w:pPr>
            <w:r w:rsidRPr="000A20BF">
              <w:rPr>
                <w:rFonts w:cstheme="minorHAnsi"/>
                <w:b/>
                <w:lang w:val="en-US"/>
              </w:rPr>
              <w:t>abbreviation/specification</w:t>
            </w:r>
          </w:p>
        </w:tc>
        <w:tc>
          <w:tcPr>
            <w:tcW w:w="833" w:type="dxa"/>
          </w:tcPr>
          <w:p w14:paraId="6F3407E7" w14:textId="77777777" w:rsidR="00067C6D" w:rsidRPr="000A20BF" w:rsidRDefault="00067C6D" w:rsidP="00D830B0">
            <w:pPr>
              <w:jc w:val="center"/>
              <w:rPr>
                <w:rFonts w:cstheme="minorHAnsi"/>
                <w:b/>
                <w:lang w:val="en-US"/>
              </w:rPr>
            </w:pPr>
            <w:r w:rsidRPr="000A20BF">
              <w:rPr>
                <w:rFonts w:cstheme="minorHAnsi"/>
                <w:b/>
                <w:lang w:val="en-US"/>
              </w:rPr>
              <w:t>Mw</w:t>
            </w:r>
          </w:p>
          <w:p w14:paraId="3A202C7E" w14:textId="77777777" w:rsidR="00067C6D" w:rsidRPr="000A20BF" w:rsidRDefault="00067C6D" w:rsidP="00D830B0">
            <w:pPr>
              <w:jc w:val="center"/>
              <w:rPr>
                <w:rFonts w:cstheme="minorHAnsi"/>
                <w:lang w:val="en-US"/>
              </w:rPr>
            </w:pPr>
            <w:proofErr w:type="spellStart"/>
            <w:r w:rsidRPr="000A20BF">
              <w:rPr>
                <w:rFonts w:cstheme="minorHAnsi"/>
                <w:lang w:val="en-US"/>
              </w:rPr>
              <w:t>kDa</w:t>
            </w:r>
            <w:proofErr w:type="spellEnd"/>
          </w:p>
        </w:tc>
        <w:tc>
          <w:tcPr>
            <w:tcW w:w="798" w:type="dxa"/>
          </w:tcPr>
          <w:p w14:paraId="7F57B61C" w14:textId="77777777" w:rsidR="00067C6D" w:rsidRPr="000A20BF" w:rsidRDefault="00067C6D" w:rsidP="00D830B0">
            <w:pPr>
              <w:jc w:val="center"/>
              <w:rPr>
                <w:rFonts w:cstheme="minorHAnsi"/>
                <w:b/>
                <w:lang w:val="en-US"/>
              </w:rPr>
            </w:pPr>
            <w:r w:rsidRPr="000A20BF">
              <w:rPr>
                <w:rFonts w:cstheme="minorHAnsi"/>
                <w:b/>
                <w:lang w:val="en-US"/>
              </w:rPr>
              <w:t>length</w:t>
            </w:r>
          </w:p>
          <w:p w14:paraId="62F2564B" w14:textId="77777777" w:rsidR="00067C6D" w:rsidRPr="00C0326F" w:rsidRDefault="00067C6D" w:rsidP="00D830B0">
            <w:pPr>
              <w:jc w:val="center"/>
              <w:rPr>
                <w:rFonts w:cstheme="minorHAnsi"/>
                <w:lang w:val="en-US"/>
              </w:rPr>
            </w:pPr>
            <w:r w:rsidRPr="00C0326F">
              <w:rPr>
                <w:rFonts w:cstheme="minorHAnsi"/>
                <w:lang w:val="en-US"/>
              </w:rPr>
              <w:t>aa</w:t>
            </w:r>
          </w:p>
        </w:tc>
        <w:tc>
          <w:tcPr>
            <w:tcW w:w="2694" w:type="dxa"/>
          </w:tcPr>
          <w:p w14:paraId="05E55A7C" w14:textId="77777777" w:rsidR="00067C6D" w:rsidRPr="000A20BF" w:rsidRDefault="00067C6D" w:rsidP="00D830B0">
            <w:pPr>
              <w:rPr>
                <w:rFonts w:cstheme="minorHAnsi"/>
                <w:b/>
                <w:lang w:val="en-US"/>
              </w:rPr>
            </w:pPr>
            <w:r w:rsidRPr="000A20BF">
              <w:rPr>
                <w:rFonts w:cstheme="minorHAnsi"/>
                <w:b/>
                <w:lang w:val="en-US"/>
              </w:rPr>
              <w:t>designated property</w:t>
            </w:r>
          </w:p>
        </w:tc>
      </w:tr>
      <w:tr w:rsidR="00067C6D" w:rsidRPr="00560421" w14:paraId="486A94AC" w14:textId="77777777" w:rsidTr="00D830B0">
        <w:tc>
          <w:tcPr>
            <w:tcW w:w="1985" w:type="dxa"/>
          </w:tcPr>
          <w:p w14:paraId="33ED6147" w14:textId="77777777" w:rsidR="00067C6D" w:rsidRPr="00502202" w:rsidRDefault="00067C6D" w:rsidP="00D830B0">
            <w:pPr>
              <w:rPr>
                <w:rFonts w:cstheme="minorHAnsi"/>
                <w:sz w:val="20"/>
                <w:szCs w:val="20"/>
                <w:lang w:val="en-US"/>
              </w:rPr>
            </w:pPr>
            <w:r w:rsidRPr="00502202">
              <w:rPr>
                <w:rFonts w:cstheme="minorHAnsi"/>
                <w:color w:val="000000" w:themeColor="text1"/>
                <w:sz w:val="20"/>
                <w:szCs w:val="20"/>
                <w:lang w:val="en-US"/>
              </w:rPr>
              <w:t>(</w:t>
            </w:r>
            <w:r w:rsidRPr="00502202">
              <w:rPr>
                <w:rFonts w:cstheme="minorHAnsi"/>
                <w:color w:val="5B9BD5" w:themeColor="accent1"/>
                <w:sz w:val="20"/>
                <w:szCs w:val="20"/>
                <w:lang w:val="en-US"/>
              </w:rPr>
              <w:t>DSY</w:t>
            </w:r>
            <w:r w:rsidRPr="00502202">
              <w:rPr>
                <w:rFonts w:cstheme="minorHAnsi"/>
                <w:color w:val="000000" w:themeColor="text1"/>
                <w:sz w:val="20"/>
                <w:szCs w:val="20"/>
                <w:lang w:val="en-US"/>
              </w:rPr>
              <w:t>)</w:t>
            </w:r>
            <w:r w:rsidRPr="009708A1">
              <w:rPr>
                <w:rFonts w:cstheme="minorHAnsi"/>
                <w:color w:val="000000" w:themeColor="text1"/>
                <w:sz w:val="20"/>
                <w:szCs w:val="20"/>
                <w:vertAlign w:val="subscript"/>
                <w:lang w:val="en-US"/>
                <w:rPrChange w:id="46" w:author="anna.resch88@gmail.com" w:date="2022-01-04T09:40:00Z">
                  <w:rPr>
                    <w:rFonts w:cstheme="minorHAnsi"/>
                    <w:color w:val="000000" w:themeColor="text1"/>
                    <w:sz w:val="20"/>
                    <w:szCs w:val="20"/>
                    <w:lang w:val="en-US"/>
                  </w:rPr>
                </w:rPrChange>
              </w:rPr>
              <w:t>8</w:t>
            </w:r>
          </w:p>
        </w:tc>
        <w:tc>
          <w:tcPr>
            <w:tcW w:w="2966" w:type="dxa"/>
          </w:tcPr>
          <w:p w14:paraId="34B9A3A1" w14:textId="77777777" w:rsidR="00067C6D" w:rsidRPr="00502202" w:rsidRDefault="00067C6D" w:rsidP="00D830B0">
            <w:pPr>
              <w:rPr>
                <w:rFonts w:cstheme="minorHAnsi"/>
                <w:sz w:val="20"/>
                <w:szCs w:val="20"/>
                <w:lang w:val="en-US"/>
              </w:rPr>
            </w:pPr>
            <w:r w:rsidRPr="00502202">
              <w:rPr>
                <w:rFonts w:cstheme="minorHAnsi"/>
                <w:sz w:val="20"/>
                <w:szCs w:val="20"/>
                <w:lang w:val="en-US"/>
              </w:rPr>
              <w:t>(</w:t>
            </w:r>
            <w:r w:rsidRPr="00502202">
              <w:rPr>
                <w:rFonts w:cstheme="minorHAnsi"/>
                <w:color w:val="5B9BD5" w:themeColor="accent1"/>
                <w:sz w:val="20"/>
                <w:szCs w:val="20"/>
                <w:lang w:val="en-US"/>
              </w:rPr>
              <w:t>VPGDG</w:t>
            </w:r>
            <w:r w:rsidRPr="00502202">
              <w:rPr>
                <w:rFonts w:cstheme="minorHAnsi"/>
                <w:sz w:val="20"/>
                <w:szCs w:val="20"/>
                <w:lang w:val="en-US"/>
              </w:rPr>
              <w:t>/</w:t>
            </w:r>
            <w:r w:rsidRPr="00502202">
              <w:rPr>
                <w:rFonts w:cstheme="minorHAnsi"/>
                <w:color w:val="5B9BD5" w:themeColor="accent1"/>
                <w:sz w:val="20"/>
                <w:szCs w:val="20"/>
                <w:lang w:val="en-US"/>
              </w:rPr>
              <w:t>VPGSG</w:t>
            </w:r>
            <w:r w:rsidRPr="00502202">
              <w:rPr>
                <w:rFonts w:cstheme="minorHAnsi"/>
                <w:sz w:val="20"/>
                <w:szCs w:val="20"/>
                <w:lang w:val="en-US"/>
              </w:rPr>
              <w:t>/</w:t>
            </w:r>
            <w:r w:rsidRPr="00502202">
              <w:rPr>
                <w:rFonts w:cstheme="minorHAnsi"/>
                <w:color w:val="5B9BD5" w:themeColor="accent1"/>
                <w:sz w:val="20"/>
                <w:szCs w:val="20"/>
                <w:lang w:val="en-US"/>
              </w:rPr>
              <w:t>VPGYG</w:t>
            </w:r>
            <w:r w:rsidRPr="00502202">
              <w:rPr>
                <w:rFonts w:cstheme="minorHAnsi"/>
                <w:sz w:val="20"/>
                <w:szCs w:val="20"/>
                <w:lang w:val="en-US"/>
              </w:rPr>
              <w:t>)</w:t>
            </w:r>
            <w:r w:rsidRPr="00960F22">
              <w:rPr>
                <w:rFonts w:cstheme="minorHAnsi"/>
                <w:sz w:val="20"/>
                <w:szCs w:val="20"/>
                <w:vertAlign w:val="subscript"/>
                <w:lang w:val="en-US"/>
              </w:rPr>
              <w:t>8</w:t>
            </w:r>
          </w:p>
        </w:tc>
        <w:tc>
          <w:tcPr>
            <w:tcW w:w="833" w:type="dxa"/>
          </w:tcPr>
          <w:p w14:paraId="50C7323A" w14:textId="77777777" w:rsidR="00067C6D" w:rsidRPr="00502202" w:rsidRDefault="00067C6D" w:rsidP="00D830B0">
            <w:pPr>
              <w:jc w:val="center"/>
              <w:rPr>
                <w:rFonts w:cstheme="minorHAnsi"/>
                <w:sz w:val="20"/>
                <w:szCs w:val="20"/>
                <w:lang w:val="en-US"/>
              </w:rPr>
            </w:pPr>
            <w:r w:rsidRPr="00502202">
              <w:rPr>
                <w:rFonts w:cstheme="minorHAnsi"/>
                <w:sz w:val="20"/>
                <w:szCs w:val="20"/>
                <w:lang w:val="en-US"/>
              </w:rPr>
              <w:t>35,4</w:t>
            </w:r>
          </w:p>
        </w:tc>
        <w:tc>
          <w:tcPr>
            <w:tcW w:w="798" w:type="dxa"/>
          </w:tcPr>
          <w:p w14:paraId="04DEB3A4" w14:textId="77777777" w:rsidR="00067C6D" w:rsidRPr="00502202" w:rsidRDefault="00067C6D" w:rsidP="00D830B0">
            <w:pPr>
              <w:jc w:val="center"/>
              <w:rPr>
                <w:rFonts w:cstheme="minorHAnsi"/>
                <w:sz w:val="20"/>
                <w:szCs w:val="20"/>
                <w:lang w:val="en-US"/>
              </w:rPr>
            </w:pPr>
            <w:r w:rsidRPr="00502202">
              <w:rPr>
                <w:rFonts w:cstheme="minorHAnsi"/>
                <w:sz w:val="20"/>
                <w:szCs w:val="20"/>
                <w:lang w:val="en-US"/>
              </w:rPr>
              <w:t>344</w:t>
            </w:r>
          </w:p>
        </w:tc>
        <w:tc>
          <w:tcPr>
            <w:tcW w:w="2694" w:type="dxa"/>
          </w:tcPr>
          <w:p w14:paraId="6E9E4283" w14:textId="77777777" w:rsidR="00067C6D" w:rsidRPr="00502202" w:rsidRDefault="00067C6D" w:rsidP="00D830B0">
            <w:pPr>
              <w:rPr>
                <w:rFonts w:cstheme="minorHAnsi"/>
                <w:sz w:val="20"/>
                <w:szCs w:val="20"/>
                <w:lang w:val="en-US"/>
              </w:rPr>
            </w:pPr>
            <w:r w:rsidRPr="00502202">
              <w:rPr>
                <w:rFonts w:cstheme="minorHAnsi"/>
                <w:sz w:val="20"/>
                <w:szCs w:val="20"/>
                <w:lang w:val="en-US"/>
              </w:rPr>
              <w:t>crosslinkable linker</w:t>
            </w:r>
            <w:r>
              <w:rPr>
                <w:rFonts w:cstheme="minorHAnsi"/>
                <w:sz w:val="20"/>
                <w:szCs w:val="20"/>
                <w:lang w:val="en-US"/>
              </w:rPr>
              <w:t>, - charge</w:t>
            </w:r>
          </w:p>
        </w:tc>
      </w:tr>
      <w:tr w:rsidR="00067C6D" w:rsidRPr="00560421" w14:paraId="6494E065" w14:textId="77777777" w:rsidTr="00D830B0">
        <w:tc>
          <w:tcPr>
            <w:tcW w:w="1985" w:type="dxa"/>
          </w:tcPr>
          <w:p w14:paraId="3BD678B4" w14:textId="77777777" w:rsidR="00067C6D" w:rsidRPr="00502202" w:rsidRDefault="00067C6D" w:rsidP="00D830B0">
            <w:pPr>
              <w:rPr>
                <w:rFonts w:cstheme="minorHAnsi"/>
                <w:sz w:val="20"/>
                <w:szCs w:val="20"/>
                <w:lang w:val="en-US"/>
              </w:rPr>
            </w:pPr>
            <w:r w:rsidRPr="00502202">
              <w:rPr>
                <w:rFonts w:cstheme="minorHAnsi"/>
                <w:color w:val="000000" w:themeColor="text1"/>
                <w:sz w:val="20"/>
                <w:szCs w:val="20"/>
                <w:lang w:val="en-US"/>
              </w:rPr>
              <w:t>(</w:t>
            </w:r>
            <w:r w:rsidRPr="00502202">
              <w:rPr>
                <w:rFonts w:cstheme="minorHAnsi"/>
                <w:color w:val="5B9BD5" w:themeColor="accent1"/>
                <w:sz w:val="20"/>
                <w:szCs w:val="20"/>
                <w:lang w:val="en-US"/>
              </w:rPr>
              <w:t>VRY</w:t>
            </w:r>
            <w:r w:rsidRPr="00502202">
              <w:rPr>
                <w:rFonts w:cstheme="minorHAnsi"/>
                <w:sz w:val="20"/>
                <w:szCs w:val="20"/>
                <w:lang w:val="en-US"/>
              </w:rPr>
              <w:t>)</w:t>
            </w:r>
            <w:r w:rsidRPr="009708A1">
              <w:rPr>
                <w:rFonts w:cstheme="minorHAnsi"/>
                <w:sz w:val="20"/>
                <w:szCs w:val="20"/>
                <w:vertAlign w:val="subscript"/>
                <w:lang w:val="en-US"/>
                <w:rPrChange w:id="47" w:author="anna.resch88@gmail.com" w:date="2022-01-04T09:40:00Z">
                  <w:rPr>
                    <w:rFonts w:cstheme="minorHAnsi"/>
                    <w:sz w:val="20"/>
                    <w:szCs w:val="20"/>
                    <w:lang w:val="en-US"/>
                  </w:rPr>
                </w:rPrChange>
              </w:rPr>
              <w:t>6</w:t>
            </w:r>
          </w:p>
        </w:tc>
        <w:tc>
          <w:tcPr>
            <w:tcW w:w="2966" w:type="dxa"/>
          </w:tcPr>
          <w:p w14:paraId="2DE172A6" w14:textId="77777777" w:rsidR="00067C6D" w:rsidRPr="00502202" w:rsidRDefault="00067C6D" w:rsidP="00D830B0">
            <w:pPr>
              <w:rPr>
                <w:rFonts w:cstheme="minorHAnsi"/>
                <w:sz w:val="20"/>
                <w:szCs w:val="20"/>
                <w:lang w:val="en-US"/>
              </w:rPr>
            </w:pPr>
            <w:r w:rsidRPr="00502202">
              <w:rPr>
                <w:rFonts w:cstheme="minorHAnsi"/>
                <w:sz w:val="20"/>
                <w:szCs w:val="20"/>
                <w:lang w:val="en-US"/>
              </w:rPr>
              <w:t>(</w:t>
            </w:r>
            <w:r w:rsidRPr="00502202">
              <w:rPr>
                <w:rFonts w:cstheme="minorHAnsi"/>
                <w:color w:val="5B9BD5" w:themeColor="accent1"/>
                <w:sz w:val="20"/>
                <w:szCs w:val="20"/>
                <w:lang w:val="en-US"/>
              </w:rPr>
              <w:t>VPGVG</w:t>
            </w:r>
            <w:r w:rsidRPr="00502202">
              <w:rPr>
                <w:rFonts w:cstheme="minorHAnsi"/>
                <w:sz w:val="20"/>
                <w:szCs w:val="20"/>
                <w:lang w:val="en-US"/>
              </w:rPr>
              <w:t>/</w:t>
            </w:r>
            <w:r w:rsidRPr="00502202">
              <w:rPr>
                <w:rFonts w:cstheme="minorHAnsi"/>
                <w:color w:val="5B9BD5" w:themeColor="accent1"/>
                <w:sz w:val="20"/>
                <w:szCs w:val="20"/>
                <w:lang w:val="en-US"/>
              </w:rPr>
              <w:t>VPGRG</w:t>
            </w:r>
            <w:r w:rsidRPr="00502202">
              <w:rPr>
                <w:rFonts w:cstheme="minorHAnsi"/>
                <w:sz w:val="20"/>
                <w:szCs w:val="20"/>
                <w:lang w:val="en-US"/>
              </w:rPr>
              <w:t>/</w:t>
            </w:r>
            <w:r w:rsidRPr="00502202">
              <w:rPr>
                <w:rFonts w:cstheme="minorHAnsi"/>
                <w:color w:val="5B9BD5" w:themeColor="accent1"/>
                <w:sz w:val="20"/>
                <w:szCs w:val="20"/>
                <w:lang w:val="en-US"/>
              </w:rPr>
              <w:t>VPGYG</w:t>
            </w:r>
            <w:r w:rsidRPr="00502202">
              <w:rPr>
                <w:rFonts w:cstheme="minorHAnsi"/>
                <w:sz w:val="20"/>
                <w:szCs w:val="20"/>
                <w:lang w:val="en-US"/>
              </w:rPr>
              <w:t>)</w:t>
            </w:r>
            <w:r w:rsidRPr="00960F22">
              <w:rPr>
                <w:rFonts w:cstheme="minorHAnsi"/>
                <w:sz w:val="20"/>
                <w:szCs w:val="20"/>
                <w:vertAlign w:val="subscript"/>
                <w:lang w:val="en-US"/>
              </w:rPr>
              <w:t>6</w:t>
            </w:r>
          </w:p>
        </w:tc>
        <w:tc>
          <w:tcPr>
            <w:tcW w:w="833" w:type="dxa"/>
          </w:tcPr>
          <w:p w14:paraId="3CF81B4D" w14:textId="77777777" w:rsidR="00067C6D" w:rsidRPr="00502202" w:rsidRDefault="00067C6D" w:rsidP="00D830B0">
            <w:pPr>
              <w:jc w:val="center"/>
              <w:rPr>
                <w:rFonts w:cstheme="minorHAnsi"/>
                <w:sz w:val="20"/>
                <w:szCs w:val="20"/>
                <w:lang w:val="en-US"/>
              </w:rPr>
            </w:pPr>
            <w:r w:rsidRPr="00502202">
              <w:rPr>
                <w:rFonts w:cstheme="minorHAnsi"/>
                <w:sz w:val="20"/>
                <w:szCs w:val="20"/>
                <w:lang w:val="en-US"/>
              </w:rPr>
              <w:t>33,2</w:t>
            </w:r>
          </w:p>
        </w:tc>
        <w:tc>
          <w:tcPr>
            <w:tcW w:w="798" w:type="dxa"/>
          </w:tcPr>
          <w:p w14:paraId="153C4060" w14:textId="77777777" w:rsidR="00067C6D" w:rsidRPr="00502202" w:rsidRDefault="00067C6D" w:rsidP="00D830B0">
            <w:pPr>
              <w:jc w:val="center"/>
              <w:rPr>
                <w:rFonts w:cstheme="minorHAnsi"/>
                <w:sz w:val="20"/>
                <w:szCs w:val="20"/>
                <w:lang w:val="en-US"/>
              </w:rPr>
            </w:pPr>
            <w:r w:rsidRPr="00502202">
              <w:rPr>
                <w:rFonts w:cstheme="minorHAnsi"/>
                <w:sz w:val="20"/>
                <w:szCs w:val="20"/>
                <w:lang w:val="en-US"/>
              </w:rPr>
              <w:t>314</w:t>
            </w:r>
          </w:p>
        </w:tc>
        <w:tc>
          <w:tcPr>
            <w:tcW w:w="2694" w:type="dxa"/>
          </w:tcPr>
          <w:p w14:paraId="437E6FD4" w14:textId="77777777" w:rsidR="00067C6D" w:rsidRPr="00502202" w:rsidRDefault="00067C6D" w:rsidP="00D830B0">
            <w:pPr>
              <w:rPr>
                <w:rFonts w:cstheme="minorHAnsi"/>
                <w:sz w:val="20"/>
                <w:szCs w:val="20"/>
                <w:lang w:val="en-US"/>
              </w:rPr>
            </w:pPr>
            <w:r w:rsidRPr="00502202">
              <w:rPr>
                <w:rFonts w:cstheme="minorHAnsi"/>
                <w:sz w:val="20"/>
                <w:szCs w:val="20"/>
                <w:lang w:val="en-US"/>
              </w:rPr>
              <w:t>crosslinkable linker</w:t>
            </w:r>
            <w:r>
              <w:rPr>
                <w:rFonts w:cstheme="minorHAnsi"/>
                <w:sz w:val="20"/>
                <w:szCs w:val="20"/>
                <w:lang w:val="en-US"/>
              </w:rPr>
              <w:t>, + charge</w:t>
            </w:r>
          </w:p>
        </w:tc>
      </w:tr>
      <w:tr w:rsidR="00067C6D" w:rsidRPr="00560421" w14:paraId="27C4B2A5" w14:textId="77777777" w:rsidTr="00D830B0">
        <w:tc>
          <w:tcPr>
            <w:tcW w:w="1985" w:type="dxa"/>
          </w:tcPr>
          <w:p w14:paraId="3E716E5D" w14:textId="77777777" w:rsidR="00067C6D" w:rsidRPr="00502202" w:rsidRDefault="00067C6D" w:rsidP="00D830B0">
            <w:pPr>
              <w:rPr>
                <w:rFonts w:cstheme="minorHAnsi"/>
                <w:sz w:val="20"/>
                <w:szCs w:val="20"/>
                <w:lang w:val="en-US"/>
              </w:rPr>
            </w:pPr>
            <w:proofErr w:type="spellStart"/>
            <w:r w:rsidRPr="00502202">
              <w:rPr>
                <w:rFonts w:cstheme="minorHAnsi"/>
                <w:sz w:val="20"/>
                <w:szCs w:val="20"/>
                <w:lang w:val="en-US"/>
              </w:rPr>
              <w:t>mEGFP</w:t>
            </w:r>
            <w:proofErr w:type="spellEnd"/>
          </w:p>
        </w:tc>
        <w:tc>
          <w:tcPr>
            <w:tcW w:w="2966" w:type="dxa"/>
          </w:tcPr>
          <w:p w14:paraId="20A3C04D" w14:textId="77777777" w:rsidR="00067C6D" w:rsidRPr="00502202" w:rsidRDefault="00067C6D" w:rsidP="00D830B0">
            <w:pPr>
              <w:rPr>
                <w:rFonts w:cstheme="minorHAnsi"/>
                <w:sz w:val="20"/>
                <w:szCs w:val="20"/>
                <w:lang w:val="en-US"/>
              </w:rPr>
            </w:pPr>
            <w:r w:rsidRPr="00502202">
              <w:rPr>
                <w:rFonts w:cstheme="minorHAnsi"/>
                <w:sz w:val="20"/>
                <w:szCs w:val="20"/>
                <w:lang w:val="en-US"/>
              </w:rPr>
              <w:t>monomeric enhanced GFP</w:t>
            </w:r>
          </w:p>
        </w:tc>
        <w:tc>
          <w:tcPr>
            <w:tcW w:w="833" w:type="dxa"/>
          </w:tcPr>
          <w:p w14:paraId="45150DA2" w14:textId="77777777" w:rsidR="00067C6D" w:rsidRPr="00502202" w:rsidRDefault="00067C6D" w:rsidP="00D830B0">
            <w:pPr>
              <w:jc w:val="center"/>
              <w:rPr>
                <w:rFonts w:cstheme="minorHAnsi"/>
                <w:sz w:val="20"/>
                <w:szCs w:val="20"/>
                <w:lang w:val="en-US"/>
              </w:rPr>
            </w:pPr>
            <w:r w:rsidRPr="00502202">
              <w:rPr>
                <w:rFonts w:cstheme="minorHAnsi"/>
                <w:sz w:val="20"/>
                <w:szCs w:val="20"/>
                <w:lang w:val="en-US"/>
              </w:rPr>
              <w:t>52,1</w:t>
            </w:r>
          </w:p>
        </w:tc>
        <w:tc>
          <w:tcPr>
            <w:tcW w:w="798" w:type="dxa"/>
          </w:tcPr>
          <w:p w14:paraId="53B8DA84" w14:textId="77777777" w:rsidR="00067C6D" w:rsidRPr="00502202" w:rsidRDefault="00067C6D" w:rsidP="00D830B0">
            <w:pPr>
              <w:jc w:val="center"/>
              <w:rPr>
                <w:rFonts w:cstheme="minorHAnsi"/>
                <w:sz w:val="20"/>
                <w:szCs w:val="20"/>
                <w:lang w:val="en-US"/>
              </w:rPr>
            </w:pPr>
            <w:r w:rsidRPr="00502202">
              <w:rPr>
                <w:rFonts w:cstheme="minorHAnsi"/>
                <w:sz w:val="20"/>
                <w:szCs w:val="20"/>
                <w:lang w:val="en-US"/>
              </w:rPr>
              <w:t>464</w:t>
            </w:r>
          </w:p>
        </w:tc>
        <w:tc>
          <w:tcPr>
            <w:tcW w:w="2694" w:type="dxa"/>
          </w:tcPr>
          <w:p w14:paraId="75A3CB8C" w14:textId="77777777" w:rsidR="00067C6D" w:rsidRPr="00502202" w:rsidRDefault="00067C6D" w:rsidP="00D830B0">
            <w:pPr>
              <w:rPr>
                <w:rFonts w:cstheme="minorHAnsi"/>
                <w:sz w:val="20"/>
                <w:szCs w:val="20"/>
                <w:lang w:val="en-US"/>
              </w:rPr>
            </w:pPr>
            <w:r w:rsidRPr="00502202">
              <w:rPr>
                <w:rFonts w:cstheme="minorHAnsi"/>
                <w:sz w:val="20"/>
                <w:szCs w:val="20"/>
                <w:lang w:val="en-US"/>
              </w:rPr>
              <w:t>fluorescent protein (FP) linker</w:t>
            </w:r>
          </w:p>
        </w:tc>
      </w:tr>
      <w:tr w:rsidR="00067C6D" w:rsidRPr="00560421" w14:paraId="367FE498" w14:textId="77777777" w:rsidTr="00D830B0">
        <w:tc>
          <w:tcPr>
            <w:tcW w:w="1985" w:type="dxa"/>
          </w:tcPr>
          <w:p w14:paraId="4006364A" w14:textId="77777777" w:rsidR="00067C6D" w:rsidRPr="00502202" w:rsidRDefault="00067C6D" w:rsidP="00D830B0">
            <w:pPr>
              <w:rPr>
                <w:rFonts w:cstheme="minorHAnsi"/>
                <w:sz w:val="20"/>
                <w:szCs w:val="20"/>
                <w:lang w:val="en-US"/>
              </w:rPr>
            </w:pPr>
            <w:r>
              <w:rPr>
                <w:rFonts w:cstheme="minorHAnsi"/>
                <w:sz w:val="20"/>
                <w:szCs w:val="20"/>
                <w:lang w:val="en-US"/>
              </w:rPr>
              <w:t>EYFP</w:t>
            </w:r>
            <w:r w:rsidRPr="00502202">
              <w:rPr>
                <w:rFonts w:cstheme="minorHAnsi"/>
                <w:sz w:val="20"/>
                <w:szCs w:val="20"/>
                <w:lang w:val="en-US"/>
              </w:rPr>
              <w:t>-</w:t>
            </w:r>
            <w:proofErr w:type="spellStart"/>
            <w:r w:rsidRPr="00502202">
              <w:rPr>
                <w:rFonts w:cstheme="minorHAnsi"/>
                <w:sz w:val="20"/>
                <w:szCs w:val="20"/>
                <w:lang w:val="en-US"/>
              </w:rPr>
              <w:t>TEVrec</w:t>
            </w:r>
            <w:proofErr w:type="spellEnd"/>
            <w:r w:rsidRPr="00502202">
              <w:rPr>
                <w:rFonts w:cstheme="minorHAnsi"/>
                <w:sz w:val="20"/>
                <w:szCs w:val="20"/>
                <w:lang w:val="en-US"/>
              </w:rPr>
              <w:t>-</w:t>
            </w:r>
            <w:proofErr w:type="spellStart"/>
            <w:r w:rsidRPr="00502202">
              <w:rPr>
                <w:rFonts w:cstheme="minorHAnsi"/>
                <w:sz w:val="20"/>
                <w:szCs w:val="20"/>
                <w:lang w:val="en-US"/>
              </w:rPr>
              <w:t>mEGFP</w:t>
            </w:r>
            <w:proofErr w:type="spellEnd"/>
          </w:p>
        </w:tc>
        <w:tc>
          <w:tcPr>
            <w:tcW w:w="2966" w:type="dxa"/>
          </w:tcPr>
          <w:p w14:paraId="495D8043" w14:textId="77777777" w:rsidR="00067C6D" w:rsidRPr="00502202" w:rsidRDefault="00067C6D" w:rsidP="00D830B0">
            <w:pPr>
              <w:rPr>
                <w:rFonts w:cstheme="minorHAnsi"/>
                <w:sz w:val="20"/>
                <w:szCs w:val="20"/>
                <w:lang w:val="en-US"/>
              </w:rPr>
            </w:pPr>
            <w:r w:rsidRPr="00502202">
              <w:rPr>
                <w:rFonts w:cstheme="minorHAnsi"/>
                <w:sz w:val="20"/>
                <w:szCs w:val="20"/>
                <w:lang w:val="en-US"/>
              </w:rPr>
              <w:t>FP</w:t>
            </w:r>
            <w:r>
              <w:rPr>
                <w:rFonts w:cstheme="minorHAnsi"/>
                <w:sz w:val="20"/>
                <w:szCs w:val="20"/>
                <w:lang w:val="en-US"/>
              </w:rPr>
              <w:t>-</w:t>
            </w:r>
            <w:proofErr w:type="spellStart"/>
            <w:r w:rsidRPr="00502202">
              <w:rPr>
                <w:rFonts w:cstheme="minorHAnsi"/>
                <w:sz w:val="20"/>
                <w:szCs w:val="20"/>
                <w:lang w:val="en-US"/>
              </w:rPr>
              <w:t>TEVprotease</w:t>
            </w:r>
            <w:proofErr w:type="spellEnd"/>
            <w:r w:rsidRPr="00502202">
              <w:rPr>
                <w:rFonts w:cstheme="minorHAnsi"/>
                <w:sz w:val="20"/>
                <w:szCs w:val="20"/>
                <w:lang w:val="en-US"/>
              </w:rPr>
              <w:t xml:space="preserve"> </w:t>
            </w:r>
            <w:proofErr w:type="spellStart"/>
            <w:r w:rsidRPr="00502202">
              <w:rPr>
                <w:rFonts w:cstheme="minorHAnsi"/>
                <w:sz w:val="20"/>
                <w:szCs w:val="20"/>
                <w:lang w:val="en-US"/>
              </w:rPr>
              <w:t>recogn.site</w:t>
            </w:r>
            <w:proofErr w:type="spellEnd"/>
            <w:r>
              <w:rPr>
                <w:rFonts w:cstheme="minorHAnsi"/>
                <w:sz w:val="20"/>
                <w:szCs w:val="20"/>
                <w:lang w:val="en-US"/>
              </w:rPr>
              <w:t>-</w:t>
            </w:r>
            <w:r w:rsidRPr="00502202">
              <w:rPr>
                <w:rFonts w:cstheme="minorHAnsi"/>
                <w:sz w:val="20"/>
                <w:szCs w:val="20"/>
                <w:lang w:val="en-US"/>
              </w:rPr>
              <w:t xml:space="preserve">FP </w:t>
            </w:r>
          </w:p>
        </w:tc>
        <w:tc>
          <w:tcPr>
            <w:tcW w:w="833" w:type="dxa"/>
          </w:tcPr>
          <w:p w14:paraId="230E59D7" w14:textId="77777777" w:rsidR="00067C6D" w:rsidRPr="00502202" w:rsidRDefault="00067C6D" w:rsidP="00D830B0">
            <w:pPr>
              <w:jc w:val="center"/>
              <w:rPr>
                <w:rFonts w:cstheme="minorHAnsi"/>
                <w:sz w:val="20"/>
                <w:szCs w:val="20"/>
                <w:lang w:val="en-US"/>
              </w:rPr>
            </w:pPr>
            <w:r>
              <w:rPr>
                <w:rFonts w:cstheme="minorHAnsi"/>
                <w:sz w:val="20"/>
                <w:szCs w:val="20"/>
                <w:lang w:val="en-US"/>
              </w:rPr>
              <w:t>80,0</w:t>
            </w:r>
          </w:p>
        </w:tc>
        <w:tc>
          <w:tcPr>
            <w:tcW w:w="798" w:type="dxa"/>
          </w:tcPr>
          <w:p w14:paraId="78995C3A" w14:textId="77777777" w:rsidR="00067C6D" w:rsidRPr="00502202" w:rsidRDefault="00067C6D" w:rsidP="00D830B0">
            <w:pPr>
              <w:jc w:val="center"/>
              <w:rPr>
                <w:rFonts w:cstheme="minorHAnsi"/>
                <w:sz w:val="20"/>
                <w:szCs w:val="20"/>
                <w:lang w:val="en-US"/>
              </w:rPr>
            </w:pPr>
            <w:r>
              <w:rPr>
                <w:rFonts w:cstheme="minorHAnsi"/>
                <w:sz w:val="20"/>
                <w:szCs w:val="20"/>
                <w:lang w:val="en-US"/>
              </w:rPr>
              <w:t>711</w:t>
            </w:r>
          </w:p>
        </w:tc>
        <w:tc>
          <w:tcPr>
            <w:tcW w:w="2694" w:type="dxa"/>
          </w:tcPr>
          <w:p w14:paraId="2E741615" w14:textId="77777777" w:rsidR="00067C6D" w:rsidRPr="00502202" w:rsidRDefault="00067C6D" w:rsidP="00D830B0">
            <w:pPr>
              <w:rPr>
                <w:rFonts w:cstheme="minorHAnsi"/>
                <w:sz w:val="20"/>
                <w:szCs w:val="20"/>
                <w:lang w:val="en-US"/>
              </w:rPr>
            </w:pPr>
            <w:r>
              <w:rPr>
                <w:rFonts w:cstheme="minorHAnsi"/>
                <w:sz w:val="20"/>
                <w:szCs w:val="20"/>
                <w:lang w:val="en-US"/>
              </w:rPr>
              <w:t>c</w:t>
            </w:r>
            <w:r w:rsidRPr="00502202">
              <w:rPr>
                <w:rFonts w:cstheme="minorHAnsi"/>
                <w:sz w:val="20"/>
                <w:szCs w:val="20"/>
                <w:lang w:val="en-US"/>
              </w:rPr>
              <w:t>leavable double FP linker</w:t>
            </w:r>
          </w:p>
        </w:tc>
      </w:tr>
      <w:tr w:rsidR="00067C6D" w:rsidRPr="00560421" w14:paraId="2CB315B0" w14:textId="77777777" w:rsidTr="00D830B0">
        <w:tc>
          <w:tcPr>
            <w:tcW w:w="1985" w:type="dxa"/>
          </w:tcPr>
          <w:p w14:paraId="63716133" w14:textId="77777777" w:rsidR="00067C6D" w:rsidRPr="00502202" w:rsidRDefault="00067C6D" w:rsidP="00D830B0">
            <w:pPr>
              <w:rPr>
                <w:rFonts w:cstheme="minorHAnsi"/>
                <w:sz w:val="20"/>
                <w:szCs w:val="20"/>
                <w:lang w:val="en-US"/>
              </w:rPr>
            </w:pPr>
            <w:r>
              <w:rPr>
                <w:rFonts w:cstheme="minorHAnsi"/>
                <w:sz w:val="20"/>
                <w:szCs w:val="20"/>
                <w:lang w:val="en-US"/>
              </w:rPr>
              <w:t>EYFP</w:t>
            </w:r>
            <w:r w:rsidRPr="00502202">
              <w:rPr>
                <w:rFonts w:cstheme="minorHAnsi"/>
                <w:sz w:val="20"/>
                <w:szCs w:val="20"/>
                <w:lang w:val="en-US"/>
              </w:rPr>
              <w:t>-</w:t>
            </w:r>
            <w:proofErr w:type="spellStart"/>
            <w:r w:rsidRPr="00502202">
              <w:rPr>
                <w:rFonts w:cstheme="minorHAnsi"/>
                <w:sz w:val="20"/>
                <w:szCs w:val="20"/>
                <w:lang w:val="en-US"/>
              </w:rPr>
              <w:t>TEVrec</w:t>
            </w:r>
            <w:proofErr w:type="spellEnd"/>
            <w:r>
              <w:rPr>
                <w:rFonts w:cstheme="minorHAnsi"/>
                <w:sz w:val="20"/>
                <w:szCs w:val="20"/>
                <w:lang w:val="en-US"/>
              </w:rPr>
              <w:t xml:space="preserve"> </w:t>
            </w:r>
          </w:p>
        </w:tc>
        <w:tc>
          <w:tcPr>
            <w:tcW w:w="2966" w:type="dxa"/>
          </w:tcPr>
          <w:p w14:paraId="0FAAD465" w14:textId="77777777" w:rsidR="00067C6D" w:rsidRPr="00502202" w:rsidRDefault="00067C6D" w:rsidP="00D830B0">
            <w:pPr>
              <w:rPr>
                <w:rFonts w:cstheme="minorHAnsi"/>
                <w:sz w:val="20"/>
                <w:szCs w:val="20"/>
                <w:lang w:val="en-US"/>
              </w:rPr>
            </w:pPr>
            <w:r w:rsidRPr="00502202">
              <w:rPr>
                <w:rFonts w:cstheme="minorHAnsi"/>
                <w:sz w:val="20"/>
                <w:szCs w:val="20"/>
                <w:lang w:val="en-US"/>
              </w:rPr>
              <w:t>FP</w:t>
            </w:r>
            <w:r>
              <w:rPr>
                <w:rFonts w:cstheme="minorHAnsi"/>
                <w:sz w:val="20"/>
                <w:szCs w:val="20"/>
                <w:lang w:val="en-US"/>
              </w:rPr>
              <w:t>-</w:t>
            </w:r>
            <w:proofErr w:type="spellStart"/>
            <w:r w:rsidRPr="00502202">
              <w:rPr>
                <w:rFonts w:cstheme="minorHAnsi"/>
                <w:sz w:val="20"/>
                <w:szCs w:val="20"/>
                <w:lang w:val="en-US"/>
              </w:rPr>
              <w:t>TEVprotease</w:t>
            </w:r>
            <w:proofErr w:type="spellEnd"/>
            <w:r w:rsidRPr="00502202">
              <w:rPr>
                <w:rFonts w:cstheme="minorHAnsi"/>
                <w:sz w:val="20"/>
                <w:szCs w:val="20"/>
                <w:lang w:val="en-US"/>
              </w:rPr>
              <w:t xml:space="preserve"> </w:t>
            </w:r>
            <w:proofErr w:type="spellStart"/>
            <w:r w:rsidRPr="00502202">
              <w:rPr>
                <w:rFonts w:cstheme="minorHAnsi"/>
                <w:sz w:val="20"/>
                <w:szCs w:val="20"/>
                <w:lang w:val="en-US"/>
              </w:rPr>
              <w:t>recogn.site</w:t>
            </w:r>
            <w:proofErr w:type="spellEnd"/>
            <w:r>
              <w:rPr>
                <w:rFonts w:cstheme="minorHAnsi"/>
                <w:sz w:val="20"/>
                <w:szCs w:val="20"/>
                <w:lang w:val="en-US"/>
              </w:rPr>
              <w:t xml:space="preserve"> </w:t>
            </w:r>
            <w:r w:rsidRPr="00502202">
              <w:rPr>
                <w:rFonts w:cstheme="minorHAnsi"/>
                <w:sz w:val="20"/>
                <w:szCs w:val="20"/>
                <w:lang w:val="en-US"/>
              </w:rPr>
              <w:t xml:space="preserve"> </w:t>
            </w:r>
          </w:p>
        </w:tc>
        <w:tc>
          <w:tcPr>
            <w:tcW w:w="833" w:type="dxa"/>
          </w:tcPr>
          <w:p w14:paraId="27A2EBA1" w14:textId="77777777" w:rsidR="00067C6D" w:rsidRPr="00502202" w:rsidRDefault="00067C6D" w:rsidP="00D830B0">
            <w:pPr>
              <w:jc w:val="center"/>
              <w:rPr>
                <w:rFonts w:cstheme="minorHAnsi"/>
                <w:sz w:val="20"/>
                <w:szCs w:val="20"/>
                <w:lang w:val="en-US"/>
              </w:rPr>
            </w:pPr>
            <w:r>
              <w:rPr>
                <w:rFonts w:cstheme="minorHAnsi"/>
                <w:sz w:val="20"/>
                <w:szCs w:val="20"/>
                <w:lang w:val="en-US"/>
              </w:rPr>
              <w:t>52,9</w:t>
            </w:r>
          </w:p>
        </w:tc>
        <w:tc>
          <w:tcPr>
            <w:tcW w:w="798" w:type="dxa"/>
          </w:tcPr>
          <w:p w14:paraId="30363729" w14:textId="77777777" w:rsidR="00067C6D" w:rsidRPr="00502202" w:rsidRDefault="00067C6D" w:rsidP="00D830B0">
            <w:pPr>
              <w:jc w:val="center"/>
              <w:rPr>
                <w:rFonts w:cstheme="minorHAnsi"/>
                <w:sz w:val="20"/>
                <w:szCs w:val="20"/>
                <w:lang w:val="en-US"/>
              </w:rPr>
            </w:pPr>
            <w:r>
              <w:rPr>
                <w:rFonts w:cstheme="minorHAnsi"/>
                <w:sz w:val="20"/>
                <w:szCs w:val="20"/>
                <w:lang w:val="en-US"/>
              </w:rPr>
              <w:t>471</w:t>
            </w:r>
          </w:p>
        </w:tc>
        <w:tc>
          <w:tcPr>
            <w:tcW w:w="2694" w:type="dxa"/>
          </w:tcPr>
          <w:p w14:paraId="2AEEF829" w14:textId="77777777" w:rsidR="00067C6D" w:rsidRPr="00502202" w:rsidRDefault="00067C6D" w:rsidP="00D830B0">
            <w:pPr>
              <w:rPr>
                <w:rFonts w:cstheme="minorHAnsi"/>
                <w:sz w:val="20"/>
                <w:szCs w:val="20"/>
                <w:lang w:val="en-US"/>
              </w:rPr>
            </w:pPr>
            <w:r>
              <w:rPr>
                <w:rFonts w:cstheme="minorHAnsi"/>
                <w:sz w:val="20"/>
                <w:szCs w:val="20"/>
                <w:lang w:val="en-US"/>
              </w:rPr>
              <w:t>c</w:t>
            </w:r>
            <w:r w:rsidRPr="00502202">
              <w:rPr>
                <w:rFonts w:cstheme="minorHAnsi"/>
                <w:sz w:val="20"/>
                <w:szCs w:val="20"/>
                <w:lang w:val="en-US"/>
              </w:rPr>
              <w:t>leavable double FP linker</w:t>
            </w:r>
          </w:p>
        </w:tc>
      </w:tr>
      <w:tr w:rsidR="00067C6D" w:rsidRPr="00560421" w14:paraId="73A48E62" w14:textId="77777777" w:rsidTr="00D830B0">
        <w:tc>
          <w:tcPr>
            <w:tcW w:w="1985" w:type="dxa"/>
          </w:tcPr>
          <w:p w14:paraId="6D53BDC7" w14:textId="77777777" w:rsidR="00067C6D" w:rsidRPr="00502202" w:rsidRDefault="00067C6D" w:rsidP="00D830B0">
            <w:pPr>
              <w:rPr>
                <w:rFonts w:cstheme="minorHAnsi"/>
                <w:sz w:val="20"/>
                <w:szCs w:val="20"/>
                <w:lang w:val="en-US"/>
              </w:rPr>
            </w:pPr>
            <w:proofErr w:type="spellStart"/>
            <w:r w:rsidRPr="00502202">
              <w:rPr>
                <w:rFonts w:cstheme="minorHAnsi"/>
                <w:sz w:val="20"/>
                <w:szCs w:val="20"/>
                <w:lang w:val="en-US"/>
              </w:rPr>
              <w:t>mCHR-TEVrec-mEGFP</w:t>
            </w:r>
            <w:proofErr w:type="spellEnd"/>
          </w:p>
        </w:tc>
        <w:tc>
          <w:tcPr>
            <w:tcW w:w="2966" w:type="dxa"/>
          </w:tcPr>
          <w:p w14:paraId="40A46804" w14:textId="77777777" w:rsidR="00067C6D" w:rsidRPr="00502202" w:rsidRDefault="00067C6D" w:rsidP="00D830B0">
            <w:pPr>
              <w:rPr>
                <w:rFonts w:cstheme="minorHAnsi"/>
                <w:sz w:val="20"/>
                <w:szCs w:val="20"/>
                <w:lang w:val="en-US"/>
              </w:rPr>
            </w:pPr>
            <w:r w:rsidRPr="00502202">
              <w:rPr>
                <w:rFonts w:cstheme="minorHAnsi"/>
                <w:sz w:val="20"/>
                <w:szCs w:val="20"/>
                <w:lang w:val="en-US"/>
              </w:rPr>
              <w:t>FP</w:t>
            </w:r>
            <w:r>
              <w:rPr>
                <w:rFonts w:cstheme="minorHAnsi"/>
                <w:sz w:val="20"/>
                <w:szCs w:val="20"/>
                <w:lang w:val="en-US"/>
              </w:rPr>
              <w:t>-</w:t>
            </w:r>
            <w:proofErr w:type="spellStart"/>
            <w:r w:rsidRPr="00502202">
              <w:rPr>
                <w:rFonts w:cstheme="minorHAnsi"/>
                <w:sz w:val="20"/>
                <w:szCs w:val="20"/>
                <w:lang w:val="en-US"/>
              </w:rPr>
              <w:t>TEVprotease</w:t>
            </w:r>
            <w:proofErr w:type="spellEnd"/>
            <w:r w:rsidRPr="00502202">
              <w:rPr>
                <w:rFonts w:cstheme="minorHAnsi"/>
                <w:sz w:val="20"/>
                <w:szCs w:val="20"/>
                <w:lang w:val="en-US"/>
              </w:rPr>
              <w:t xml:space="preserve"> </w:t>
            </w:r>
            <w:proofErr w:type="spellStart"/>
            <w:r w:rsidRPr="00502202">
              <w:rPr>
                <w:rFonts w:cstheme="minorHAnsi"/>
                <w:sz w:val="20"/>
                <w:szCs w:val="20"/>
                <w:lang w:val="en-US"/>
              </w:rPr>
              <w:t>recogn.site</w:t>
            </w:r>
            <w:proofErr w:type="spellEnd"/>
            <w:r>
              <w:rPr>
                <w:rFonts w:cstheme="minorHAnsi"/>
                <w:sz w:val="20"/>
                <w:szCs w:val="20"/>
                <w:lang w:val="en-US"/>
              </w:rPr>
              <w:t>-</w:t>
            </w:r>
            <w:r w:rsidRPr="00502202">
              <w:rPr>
                <w:rFonts w:cstheme="minorHAnsi"/>
                <w:sz w:val="20"/>
                <w:szCs w:val="20"/>
                <w:lang w:val="en-US"/>
              </w:rPr>
              <w:t xml:space="preserve">FP </w:t>
            </w:r>
          </w:p>
        </w:tc>
        <w:tc>
          <w:tcPr>
            <w:tcW w:w="833" w:type="dxa"/>
          </w:tcPr>
          <w:p w14:paraId="7E372A81" w14:textId="77777777" w:rsidR="00067C6D" w:rsidRPr="00502202" w:rsidRDefault="00067C6D" w:rsidP="00D830B0">
            <w:pPr>
              <w:jc w:val="center"/>
              <w:rPr>
                <w:rFonts w:cstheme="minorHAnsi"/>
                <w:sz w:val="20"/>
                <w:szCs w:val="20"/>
                <w:lang w:val="en-US"/>
              </w:rPr>
            </w:pPr>
            <w:r>
              <w:rPr>
                <w:rFonts w:cstheme="minorHAnsi"/>
                <w:sz w:val="20"/>
                <w:szCs w:val="20"/>
                <w:lang w:val="en-US"/>
              </w:rPr>
              <w:t>79,7</w:t>
            </w:r>
          </w:p>
        </w:tc>
        <w:tc>
          <w:tcPr>
            <w:tcW w:w="798" w:type="dxa"/>
          </w:tcPr>
          <w:p w14:paraId="25669AE4" w14:textId="77777777" w:rsidR="00067C6D" w:rsidRPr="00502202" w:rsidRDefault="00067C6D" w:rsidP="00D830B0">
            <w:pPr>
              <w:jc w:val="center"/>
              <w:rPr>
                <w:rFonts w:cstheme="minorHAnsi"/>
                <w:sz w:val="20"/>
                <w:szCs w:val="20"/>
                <w:lang w:val="en-US"/>
              </w:rPr>
            </w:pPr>
            <w:r>
              <w:rPr>
                <w:rFonts w:cstheme="minorHAnsi"/>
                <w:sz w:val="20"/>
                <w:szCs w:val="20"/>
                <w:lang w:val="en-US"/>
              </w:rPr>
              <w:t>708</w:t>
            </w:r>
          </w:p>
        </w:tc>
        <w:tc>
          <w:tcPr>
            <w:tcW w:w="2694" w:type="dxa"/>
          </w:tcPr>
          <w:p w14:paraId="6C50D266" w14:textId="77777777" w:rsidR="00067C6D" w:rsidRPr="00502202" w:rsidRDefault="00067C6D" w:rsidP="00D830B0">
            <w:pPr>
              <w:rPr>
                <w:rFonts w:cstheme="minorHAnsi"/>
                <w:sz w:val="20"/>
                <w:szCs w:val="20"/>
                <w:lang w:val="en-US"/>
              </w:rPr>
            </w:pPr>
            <w:r>
              <w:rPr>
                <w:rFonts w:cstheme="minorHAnsi"/>
                <w:sz w:val="20"/>
                <w:szCs w:val="20"/>
                <w:lang w:val="en-US"/>
              </w:rPr>
              <w:t>c</w:t>
            </w:r>
            <w:r w:rsidRPr="00502202">
              <w:rPr>
                <w:rFonts w:cstheme="minorHAnsi"/>
                <w:sz w:val="20"/>
                <w:szCs w:val="20"/>
                <w:lang w:val="en-US"/>
              </w:rPr>
              <w:t>leavable double FP linker</w:t>
            </w:r>
          </w:p>
        </w:tc>
      </w:tr>
      <w:tr w:rsidR="00067C6D" w:rsidRPr="00560421" w14:paraId="1EFD9CD6" w14:textId="77777777" w:rsidTr="00D830B0">
        <w:tc>
          <w:tcPr>
            <w:tcW w:w="1985" w:type="dxa"/>
          </w:tcPr>
          <w:p w14:paraId="0AF74535" w14:textId="77777777" w:rsidR="00067C6D" w:rsidRPr="00502202" w:rsidRDefault="00067C6D" w:rsidP="00D830B0">
            <w:pPr>
              <w:rPr>
                <w:rFonts w:cstheme="minorHAnsi"/>
                <w:sz w:val="20"/>
                <w:szCs w:val="20"/>
                <w:lang w:val="en-US"/>
              </w:rPr>
            </w:pPr>
            <w:r w:rsidRPr="00502202">
              <w:rPr>
                <w:rFonts w:cstheme="minorHAnsi"/>
                <w:sz w:val="20"/>
                <w:szCs w:val="20"/>
                <w:lang w:val="en-US"/>
              </w:rPr>
              <w:t>spisi10</w:t>
            </w:r>
          </w:p>
        </w:tc>
        <w:tc>
          <w:tcPr>
            <w:tcW w:w="2966" w:type="dxa"/>
          </w:tcPr>
          <w:p w14:paraId="4B26C29E" w14:textId="77777777" w:rsidR="00067C6D" w:rsidRPr="00502202" w:rsidRDefault="00067C6D" w:rsidP="00D830B0">
            <w:pPr>
              <w:rPr>
                <w:rFonts w:cstheme="minorHAnsi"/>
                <w:sz w:val="20"/>
                <w:szCs w:val="20"/>
                <w:lang w:val="en-US"/>
              </w:rPr>
            </w:pPr>
            <w:r w:rsidRPr="00502202">
              <w:rPr>
                <w:rFonts w:cstheme="minorHAnsi"/>
                <w:sz w:val="20"/>
                <w:szCs w:val="20"/>
                <w:lang w:val="en-US"/>
              </w:rPr>
              <w:t>recombinant spider silk (10 x)</w:t>
            </w:r>
          </w:p>
        </w:tc>
        <w:tc>
          <w:tcPr>
            <w:tcW w:w="833" w:type="dxa"/>
          </w:tcPr>
          <w:p w14:paraId="2905025D" w14:textId="77777777" w:rsidR="00067C6D" w:rsidRPr="00502202" w:rsidRDefault="00067C6D" w:rsidP="00D830B0">
            <w:pPr>
              <w:jc w:val="center"/>
              <w:rPr>
                <w:rFonts w:cstheme="minorHAnsi"/>
                <w:sz w:val="20"/>
                <w:szCs w:val="20"/>
                <w:lang w:val="en-US"/>
              </w:rPr>
            </w:pPr>
            <w:r w:rsidRPr="00502202">
              <w:rPr>
                <w:rFonts w:cstheme="minorHAnsi"/>
                <w:sz w:val="20"/>
                <w:szCs w:val="20"/>
                <w:lang w:val="en-US"/>
              </w:rPr>
              <w:t>53,8</w:t>
            </w:r>
          </w:p>
        </w:tc>
        <w:tc>
          <w:tcPr>
            <w:tcW w:w="798" w:type="dxa"/>
          </w:tcPr>
          <w:p w14:paraId="403870E4" w14:textId="77777777" w:rsidR="00067C6D" w:rsidRPr="00502202" w:rsidRDefault="00067C6D" w:rsidP="00D830B0">
            <w:pPr>
              <w:jc w:val="center"/>
              <w:rPr>
                <w:rFonts w:cstheme="minorHAnsi"/>
                <w:sz w:val="20"/>
                <w:szCs w:val="20"/>
                <w:lang w:val="en-US"/>
              </w:rPr>
            </w:pPr>
            <w:r w:rsidRPr="00502202">
              <w:rPr>
                <w:rFonts w:cstheme="minorHAnsi"/>
                <w:sz w:val="20"/>
                <w:szCs w:val="20"/>
                <w:lang w:val="en-US"/>
              </w:rPr>
              <w:t>574</w:t>
            </w:r>
          </w:p>
        </w:tc>
        <w:tc>
          <w:tcPr>
            <w:tcW w:w="2694" w:type="dxa"/>
          </w:tcPr>
          <w:p w14:paraId="504FC321" w14:textId="77777777" w:rsidR="00067C6D" w:rsidRPr="00502202" w:rsidRDefault="00067C6D" w:rsidP="00D830B0">
            <w:pPr>
              <w:rPr>
                <w:rFonts w:cstheme="minorHAnsi"/>
                <w:sz w:val="20"/>
                <w:szCs w:val="20"/>
                <w:lang w:val="en-US"/>
              </w:rPr>
            </w:pPr>
            <w:r>
              <w:rPr>
                <w:rFonts w:cstheme="minorHAnsi"/>
                <w:sz w:val="20"/>
                <w:szCs w:val="20"/>
                <w:lang w:val="en-US"/>
              </w:rPr>
              <w:t>specific mechanical strength</w:t>
            </w:r>
          </w:p>
        </w:tc>
      </w:tr>
      <w:tr w:rsidR="00067C6D" w14:paraId="16FD1F07" w14:textId="77777777" w:rsidTr="00D830B0">
        <w:tc>
          <w:tcPr>
            <w:tcW w:w="1985" w:type="dxa"/>
          </w:tcPr>
          <w:p w14:paraId="02767B0A" w14:textId="77777777" w:rsidR="00067C6D" w:rsidRPr="00502202" w:rsidRDefault="00067C6D" w:rsidP="00D830B0">
            <w:pPr>
              <w:rPr>
                <w:rFonts w:cstheme="minorHAnsi"/>
                <w:sz w:val="20"/>
                <w:szCs w:val="20"/>
                <w:lang w:val="en-US"/>
              </w:rPr>
            </w:pPr>
            <w:r w:rsidRPr="00502202">
              <w:rPr>
                <w:rFonts w:cstheme="minorHAnsi"/>
                <w:sz w:val="20"/>
                <w:szCs w:val="20"/>
                <w:lang w:val="en-US"/>
              </w:rPr>
              <w:t>spisi20</w:t>
            </w:r>
          </w:p>
        </w:tc>
        <w:tc>
          <w:tcPr>
            <w:tcW w:w="2966" w:type="dxa"/>
          </w:tcPr>
          <w:p w14:paraId="165AD214" w14:textId="77777777" w:rsidR="00067C6D" w:rsidRPr="00502202" w:rsidRDefault="00067C6D" w:rsidP="00D830B0">
            <w:pPr>
              <w:rPr>
                <w:rFonts w:cstheme="minorHAnsi"/>
                <w:sz w:val="20"/>
                <w:szCs w:val="20"/>
                <w:lang w:val="en-US"/>
              </w:rPr>
            </w:pPr>
            <w:r w:rsidRPr="00502202">
              <w:rPr>
                <w:rFonts w:cstheme="minorHAnsi"/>
                <w:sz w:val="20"/>
                <w:szCs w:val="20"/>
                <w:lang w:val="en-US"/>
              </w:rPr>
              <w:t>recombinant spider silk (</w:t>
            </w:r>
            <w:r>
              <w:rPr>
                <w:rFonts w:cstheme="minorHAnsi"/>
                <w:sz w:val="20"/>
                <w:szCs w:val="20"/>
                <w:lang w:val="en-US"/>
              </w:rPr>
              <w:t>2</w:t>
            </w:r>
            <w:r w:rsidRPr="00502202">
              <w:rPr>
                <w:rFonts w:cstheme="minorHAnsi"/>
                <w:sz w:val="20"/>
                <w:szCs w:val="20"/>
                <w:lang w:val="en-US"/>
              </w:rPr>
              <w:t>0 x)</w:t>
            </w:r>
          </w:p>
        </w:tc>
        <w:tc>
          <w:tcPr>
            <w:tcW w:w="833" w:type="dxa"/>
          </w:tcPr>
          <w:p w14:paraId="3539F986" w14:textId="77777777" w:rsidR="00067C6D" w:rsidRPr="00502202" w:rsidRDefault="00067C6D" w:rsidP="00D830B0">
            <w:pPr>
              <w:jc w:val="center"/>
              <w:rPr>
                <w:rFonts w:cstheme="minorHAnsi"/>
                <w:sz w:val="20"/>
                <w:szCs w:val="20"/>
                <w:lang w:val="en-US"/>
              </w:rPr>
            </w:pPr>
            <w:r w:rsidRPr="00210C58">
              <w:rPr>
                <w:rFonts w:cstheme="minorHAnsi"/>
                <w:sz w:val="20"/>
                <w:szCs w:val="20"/>
                <w:lang w:val="en-US"/>
              </w:rPr>
              <w:t>82,</w:t>
            </w:r>
            <w:r>
              <w:rPr>
                <w:rFonts w:cstheme="minorHAnsi"/>
                <w:sz w:val="20"/>
                <w:szCs w:val="20"/>
                <w:lang w:val="en-US"/>
              </w:rPr>
              <w:t>6</w:t>
            </w:r>
          </w:p>
        </w:tc>
        <w:tc>
          <w:tcPr>
            <w:tcW w:w="798" w:type="dxa"/>
          </w:tcPr>
          <w:p w14:paraId="0C265343" w14:textId="77777777" w:rsidR="00067C6D" w:rsidRPr="00502202" w:rsidRDefault="00067C6D" w:rsidP="00D830B0">
            <w:pPr>
              <w:jc w:val="center"/>
              <w:rPr>
                <w:rFonts w:cstheme="minorHAnsi"/>
                <w:sz w:val="20"/>
                <w:szCs w:val="20"/>
                <w:lang w:val="en-US"/>
              </w:rPr>
            </w:pPr>
            <w:r w:rsidRPr="00F27765">
              <w:rPr>
                <w:rFonts w:cstheme="minorHAnsi"/>
                <w:sz w:val="20"/>
                <w:szCs w:val="20"/>
                <w:lang w:val="en-US"/>
              </w:rPr>
              <w:t>915</w:t>
            </w:r>
          </w:p>
        </w:tc>
        <w:tc>
          <w:tcPr>
            <w:tcW w:w="2694" w:type="dxa"/>
          </w:tcPr>
          <w:p w14:paraId="3554F30E" w14:textId="77777777" w:rsidR="00067C6D" w:rsidRPr="00502202" w:rsidRDefault="00067C6D" w:rsidP="00D830B0">
            <w:pPr>
              <w:rPr>
                <w:rFonts w:cstheme="minorHAnsi"/>
                <w:sz w:val="20"/>
                <w:szCs w:val="20"/>
                <w:lang w:val="en-US"/>
              </w:rPr>
            </w:pPr>
            <w:r>
              <w:rPr>
                <w:rFonts w:cstheme="minorHAnsi"/>
                <w:sz w:val="20"/>
                <w:szCs w:val="20"/>
                <w:lang w:val="en-US"/>
              </w:rPr>
              <w:t>specific mechanical strength</w:t>
            </w:r>
          </w:p>
        </w:tc>
      </w:tr>
      <w:tr w:rsidR="00067C6D" w14:paraId="03A5C8F2" w14:textId="77777777" w:rsidTr="00D830B0">
        <w:tc>
          <w:tcPr>
            <w:tcW w:w="1985" w:type="dxa"/>
          </w:tcPr>
          <w:p w14:paraId="079C1934" w14:textId="77777777" w:rsidR="00067C6D" w:rsidRPr="00502202" w:rsidRDefault="00067C6D" w:rsidP="00D830B0">
            <w:pPr>
              <w:rPr>
                <w:rFonts w:cstheme="minorHAnsi"/>
                <w:sz w:val="20"/>
                <w:szCs w:val="20"/>
                <w:lang w:val="en-US"/>
              </w:rPr>
            </w:pPr>
            <w:r w:rsidRPr="00502202">
              <w:rPr>
                <w:rFonts w:cstheme="minorHAnsi"/>
                <w:sz w:val="20"/>
                <w:szCs w:val="20"/>
                <w:lang w:val="en-US"/>
              </w:rPr>
              <w:t>resi10</w:t>
            </w:r>
          </w:p>
        </w:tc>
        <w:tc>
          <w:tcPr>
            <w:tcW w:w="2966" w:type="dxa"/>
          </w:tcPr>
          <w:p w14:paraId="0A7F8236" w14:textId="77777777" w:rsidR="00067C6D" w:rsidRPr="00502202" w:rsidRDefault="00067C6D" w:rsidP="00D830B0">
            <w:pPr>
              <w:rPr>
                <w:rFonts w:cstheme="minorHAnsi"/>
                <w:sz w:val="20"/>
                <w:szCs w:val="20"/>
                <w:lang w:val="en-US"/>
              </w:rPr>
            </w:pPr>
            <w:r w:rsidRPr="00502202">
              <w:rPr>
                <w:rFonts w:cstheme="minorHAnsi"/>
                <w:sz w:val="20"/>
                <w:szCs w:val="20"/>
                <w:lang w:val="en-US"/>
              </w:rPr>
              <w:t>recombinant resilin (10 x)</w:t>
            </w:r>
          </w:p>
        </w:tc>
        <w:tc>
          <w:tcPr>
            <w:tcW w:w="833" w:type="dxa"/>
          </w:tcPr>
          <w:p w14:paraId="58B30C6F" w14:textId="77777777" w:rsidR="00067C6D" w:rsidRPr="00502202" w:rsidRDefault="00067C6D" w:rsidP="00D830B0">
            <w:pPr>
              <w:jc w:val="center"/>
              <w:rPr>
                <w:rFonts w:cstheme="minorHAnsi"/>
                <w:sz w:val="20"/>
                <w:szCs w:val="20"/>
                <w:lang w:val="en-US"/>
              </w:rPr>
            </w:pPr>
            <w:r w:rsidRPr="00502202">
              <w:rPr>
                <w:rFonts w:cstheme="minorHAnsi"/>
                <w:sz w:val="20"/>
                <w:szCs w:val="20"/>
                <w:lang w:val="en-US"/>
              </w:rPr>
              <w:t>38,4</w:t>
            </w:r>
          </w:p>
        </w:tc>
        <w:tc>
          <w:tcPr>
            <w:tcW w:w="798" w:type="dxa"/>
          </w:tcPr>
          <w:p w14:paraId="67F0EEB7" w14:textId="77777777" w:rsidR="00067C6D" w:rsidRPr="00502202" w:rsidRDefault="00067C6D" w:rsidP="00D830B0">
            <w:pPr>
              <w:jc w:val="center"/>
              <w:rPr>
                <w:rFonts w:cstheme="minorHAnsi"/>
                <w:sz w:val="20"/>
                <w:szCs w:val="20"/>
                <w:lang w:val="en-US"/>
              </w:rPr>
            </w:pPr>
            <w:r w:rsidRPr="00502202">
              <w:rPr>
                <w:rFonts w:cstheme="minorHAnsi"/>
                <w:sz w:val="20"/>
                <w:szCs w:val="20"/>
                <w:lang w:val="en-US"/>
              </w:rPr>
              <w:t>374</w:t>
            </w:r>
          </w:p>
        </w:tc>
        <w:tc>
          <w:tcPr>
            <w:tcW w:w="2694" w:type="dxa"/>
          </w:tcPr>
          <w:p w14:paraId="2102CE01" w14:textId="77777777" w:rsidR="00067C6D" w:rsidRPr="00502202" w:rsidRDefault="00067C6D" w:rsidP="00D830B0">
            <w:pPr>
              <w:rPr>
                <w:rFonts w:cstheme="minorHAnsi"/>
                <w:sz w:val="20"/>
                <w:szCs w:val="20"/>
                <w:lang w:val="en-US"/>
              </w:rPr>
            </w:pPr>
            <w:r>
              <w:rPr>
                <w:rFonts w:cstheme="minorHAnsi"/>
                <w:sz w:val="20"/>
                <w:szCs w:val="20"/>
                <w:lang w:val="en-US"/>
              </w:rPr>
              <w:t>specific resilient properties</w:t>
            </w:r>
          </w:p>
        </w:tc>
      </w:tr>
      <w:tr w:rsidR="00067C6D" w14:paraId="64BA580F" w14:textId="77777777" w:rsidTr="00D830B0">
        <w:tc>
          <w:tcPr>
            <w:tcW w:w="1985" w:type="dxa"/>
          </w:tcPr>
          <w:p w14:paraId="0A1A9175" w14:textId="77777777" w:rsidR="00067C6D" w:rsidRPr="00502202" w:rsidRDefault="00067C6D" w:rsidP="00D830B0">
            <w:pPr>
              <w:rPr>
                <w:rFonts w:cstheme="minorHAnsi"/>
                <w:sz w:val="20"/>
                <w:szCs w:val="20"/>
                <w:lang w:val="en-US"/>
              </w:rPr>
            </w:pPr>
            <w:proofErr w:type="spellStart"/>
            <w:r w:rsidRPr="00502202">
              <w:rPr>
                <w:rFonts w:cstheme="minorHAnsi"/>
                <w:sz w:val="20"/>
                <w:szCs w:val="20"/>
                <w:lang w:val="en-US"/>
              </w:rPr>
              <w:t>SpyCatcher</w:t>
            </w:r>
            <w:proofErr w:type="spellEnd"/>
          </w:p>
        </w:tc>
        <w:tc>
          <w:tcPr>
            <w:tcW w:w="2966" w:type="dxa"/>
          </w:tcPr>
          <w:p w14:paraId="384AE90E" w14:textId="77777777" w:rsidR="00067C6D" w:rsidRPr="00502202" w:rsidRDefault="00067C6D" w:rsidP="00D830B0">
            <w:pPr>
              <w:rPr>
                <w:rFonts w:cstheme="minorHAnsi"/>
                <w:sz w:val="20"/>
                <w:szCs w:val="20"/>
                <w:lang w:val="en-US"/>
              </w:rPr>
            </w:pPr>
            <w:proofErr w:type="spellStart"/>
            <w:r w:rsidRPr="00502202">
              <w:rPr>
                <w:rFonts w:cstheme="minorHAnsi"/>
                <w:sz w:val="20"/>
                <w:szCs w:val="20"/>
                <w:lang w:val="en-US"/>
              </w:rPr>
              <w:t>SpyCatcher</w:t>
            </w:r>
            <w:proofErr w:type="spellEnd"/>
            <w:r>
              <w:rPr>
                <w:rFonts w:cstheme="minorHAnsi"/>
                <w:sz w:val="20"/>
                <w:szCs w:val="20"/>
                <w:lang w:val="en-US"/>
              </w:rPr>
              <w:t xml:space="preserve"> (/</w:t>
            </w:r>
            <w:proofErr w:type="spellStart"/>
            <w:r>
              <w:rPr>
                <w:rFonts w:cstheme="minorHAnsi"/>
                <w:sz w:val="20"/>
                <w:szCs w:val="20"/>
                <w:lang w:val="en-US"/>
              </w:rPr>
              <w:t>SpyTag</w:t>
            </w:r>
            <w:proofErr w:type="spellEnd"/>
            <w:r>
              <w:rPr>
                <w:rFonts w:cstheme="minorHAnsi"/>
                <w:sz w:val="20"/>
                <w:szCs w:val="20"/>
                <w:lang w:val="en-US"/>
              </w:rPr>
              <w:t>-System)</w:t>
            </w:r>
          </w:p>
        </w:tc>
        <w:tc>
          <w:tcPr>
            <w:tcW w:w="833" w:type="dxa"/>
          </w:tcPr>
          <w:p w14:paraId="2CDB96BA" w14:textId="77777777" w:rsidR="00067C6D" w:rsidRPr="00502202" w:rsidRDefault="00067C6D" w:rsidP="00D830B0">
            <w:pPr>
              <w:jc w:val="center"/>
              <w:rPr>
                <w:rFonts w:cstheme="minorHAnsi"/>
                <w:sz w:val="20"/>
                <w:szCs w:val="20"/>
                <w:lang w:val="en-US"/>
              </w:rPr>
            </w:pPr>
            <w:r w:rsidRPr="00502202">
              <w:rPr>
                <w:rFonts w:cstheme="minorHAnsi"/>
                <w:sz w:val="20"/>
                <w:szCs w:val="20"/>
                <w:lang w:val="en-US"/>
              </w:rPr>
              <w:t>34,3</w:t>
            </w:r>
          </w:p>
        </w:tc>
        <w:tc>
          <w:tcPr>
            <w:tcW w:w="798" w:type="dxa"/>
          </w:tcPr>
          <w:p w14:paraId="7F3232D6" w14:textId="77777777" w:rsidR="00067C6D" w:rsidRPr="00502202" w:rsidRDefault="00067C6D" w:rsidP="00D830B0">
            <w:pPr>
              <w:jc w:val="center"/>
              <w:rPr>
                <w:rFonts w:cstheme="minorHAnsi"/>
                <w:sz w:val="20"/>
                <w:szCs w:val="20"/>
                <w:lang w:val="en-US"/>
              </w:rPr>
            </w:pPr>
            <w:r w:rsidRPr="00502202">
              <w:rPr>
                <w:rFonts w:cstheme="minorHAnsi"/>
                <w:sz w:val="20"/>
                <w:szCs w:val="20"/>
                <w:lang w:val="en-US"/>
              </w:rPr>
              <w:t>310</w:t>
            </w:r>
          </w:p>
        </w:tc>
        <w:tc>
          <w:tcPr>
            <w:tcW w:w="2694" w:type="dxa"/>
          </w:tcPr>
          <w:p w14:paraId="43D530B5" w14:textId="77777777" w:rsidR="00067C6D" w:rsidRPr="00502202" w:rsidRDefault="00067C6D" w:rsidP="00D830B0">
            <w:pPr>
              <w:rPr>
                <w:rFonts w:cstheme="minorHAnsi"/>
                <w:sz w:val="20"/>
                <w:szCs w:val="20"/>
                <w:lang w:val="en-US"/>
              </w:rPr>
            </w:pPr>
            <w:r>
              <w:rPr>
                <w:rFonts w:cstheme="minorHAnsi"/>
                <w:sz w:val="20"/>
                <w:szCs w:val="20"/>
                <w:lang w:val="en-US"/>
              </w:rPr>
              <w:t>covalently modifiable linker</w:t>
            </w:r>
          </w:p>
        </w:tc>
      </w:tr>
      <w:tr w:rsidR="00067C6D" w14:paraId="74FA6325" w14:textId="77777777" w:rsidTr="00D830B0">
        <w:tc>
          <w:tcPr>
            <w:tcW w:w="1985" w:type="dxa"/>
          </w:tcPr>
          <w:p w14:paraId="5BD11C27" w14:textId="3E60664A" w:rsidR="00067C6D" w:rsidRPr="00502202" w:rsidRDefault="00067C6D" w:rsidP="00D830B0">
            <w:pPr>
              <w:rPr>
                <w:rFonts w:cstheme="minorHAnsi"/>
                <w:sz w:val="20"/>
                <w:szCs w:val="20"/>
                <w:lang w:val="en-US"/>
              </w:rPr>
            </w:pPr>
            <w:del w:id="48" w:author="Alexander Resch" w:date="2022-01-19T19:23:00Z">
              <w:r w:rsidRPr="00502202" w:rsidDel="00956FC5">
                <w:rPr>
                  <w:rFonts w:cstheme="minorHAnsi"/>
                  <w:sz w:val="20"/>
                  <w:szCs w:val="20"/>
                  <w:lang w:val="en-US"/>
                </w:rPr>
                <w:delText>HSA</w:delText>
              </w:r>
            </w:del>
            <w:ins w:id="49" w:author="Alexander Resch" w:date="2022-01-19T19:23:00Z">
              <w:r w:rsidR="00956FC5">
                <w:rPr>
                  <w:rFonts w:cstheme="minorHAnsi"/>
                  <w:sz w:val="20"/>
                  <w:szCs w:val="20"/>
                  <w:lang w:val="en-US"/>
                </w:rPr>
                <w:t>has</w:t>
              </w:r>
            </w:ins>
          </w:p>
        </w:tc>
        <w:tc>
          <w:tcPr>
            <w:tcW w:w="2966" w:type="dxa"/>
          </w:tcPr>
          <w:p w14:paraId="0031E2CE" w14:textId="77777777" w:rsidR="00067C6D" w:rsidRPr="00502202" w:rsidRDefault="00067C6D" w:rsidP="00D830B0">
            <w:pPr>
              <w:rPr>
                <w:rFonts w:cstheme="minorHAnsi"/>
                <w:sz w:val="20"/>
                <w:szCs w:val="20"/>
                <w:lang w:val="en-US"/>
              </w:rPr>
            </w:pPr>
            <w:r w:rsidRPr="00502202">
              <w:rPr>
                <w:rFonts w:cstheme="minorHAnsi"/>
                <w:sz w:val="20"/>
                <w:szCs w:val="20"/>
                <w:lang w:val="en-US"/>
              </w:rPr>
              <w:t>Human Serum Albumin</w:t>
            </w:r>
          </w:p>
        </w:tc>
        <w:tc>
          <w:tcPr>
            <w:tcW w:w="833" w:type="dxa"/>
          </w:tcPr>
          <w:p w14:paraId="14D6BC20" w14:textId="77777777" w:rsidR="00067C6D" w:rsidRPr="00502202" w:rsidRDefault="00067C6D" w:rsidP="00D830B0">
            <w:pPr>
              <w:jc w:val="center"/>
              <w:rPr>
                <w:rFonts w:cstheme="minorHAnsi"/>
                <w:sz w:val="20"/>
                <w:szCs w:val="20"/>
                <w:lang w:val="en-US"/>
              </w:rPr>
            </w:pPr>
            <w:r w:rsidRPr="00502202">
              <w:rPr>
                <w:rFonts w:cstheme="minorHAnsi"/>
                <w:sz w:val="20"/>
                <w:szCs w:val="20"/>
                <w:lang w:val="en-US"/>
              </w:rPr>
              <w:t>91,6</w:t>
            </w:r>
          </w:p>
        </w:tc>
        <w:tc>
          <w:tcPr>
            <w:tcW w:w="798" w:type="dxa"/>
          </w:tcPr>
          <w:p w14:paraId="0CFBCF74" w14:textId="77777777" w:rsidR="00067C6D" w:rsidRPr="00502202" w:rsidRDefault="00067C6D" w:rsidP="00D830B0">
            <w:pPr>
              <w:jc w:val="center"/>
              <w:rPr>
                <w:rFonts w:cstheme="minorHAnsi"/>
                <w:sz w:val="20"/>
                <w:szCs w:val="20"/>
                <w:lang w:val="en-US"/>
              </w:rPr>
            </w:pPr>
            <w:r w:rsidRPr="00502202">
              <w:rPr>
                <w:rFonts w:cstheme="minorHAnsi"/>
                <w:sz w:val="20"/>
                <w:szCs w:val="20"/>
                <w:lang w:val="en-US"/>
              </w:rPr>
              <w:t>810</w:t>
            </w:r>
          </w:p>
        </w:tc>
        <w:tc>
          <w:tcPr>
            <w:tcW w:w="2694" w:type="dxa"/>
          </w:tcPr>
          <w:p w14:paraId="33523CFC" w14:textId="77777777" w:rsidR="00067C6D" w:rsidRPr="00502202" w:rsidRDefault="00067C6D" w:rsidP="00D830B0">
            <w:pPr>
              <w:rPr>
                <w:rFonts w:cstheme="minorHAnsi"/>
                <w:sz w:val="20"/>
                <w:szCs w:val="20"/>
                <w:lang w:val="en-US"/>
              </w:rPr>
            </w:pPr>
            <w:r>
              <w:rPr>
                <w:rFonts w:cstheme="minorHAnsi"/>
                <w:sz w:val="20"/>
                <w:szCs w:val="20"/>
                <w:lang w:val="en-US"/>
              </w:rPr>
              <w:t>different functional properties</w:t>
            </w:r>
          </w:p>
        </w:tc>
      </w:tr>
    </w:tbl>
    <w:p w14:paraId="44BA7F6C" w14:textId="7DEAFCE8" w:rsidR="00067C6D" w:rsidDel="0033452D" w:rsidRDefault="00067C6D" w:rsidP="00067C6D">
      <w:pPr>
        <w:jc w:val="both"/>
        <w:rPr>
          <w:del w:id="50" w:author="anna.resch88@gmail.com" w:date="2022-01-04T10:52:00Z"/>
          <w:rFonts w:asciiTheme="majorHAnsi" w:hAnsiTheme="majorHAnsi" w:cstheme="minorHAnsi"/>
          <w:b/>
          <w:i/>
          <w:lang w:val="en-US"/>
        </w:rPr>
      </w:pPr>
      <w:del w:id="51" w:author="anna.resch88@gmail.com" w:date="2022-01-04T10:52:00Z">
        <w:r w:rsidRPr="00B95229" w:rsidDel="0033452D">
          <w:rPr>
            <w:rFonts w:asciiTheme="majorHAnsi" w:hAnsiTheme="majorHAnsi" w:cstheme="minorHAnsi"/>
            <w:b/>
            <w:i/>
            <w:lang w:val="en-US"/>
          </w:rPr>
          <w:delText>Table S-1</w:delText>
        </w:r>
        <w:r w:rsidRPr="00B95229" w:rsidDel="0033452D">
          <w:rPr>
            <w:rFonts w:asciiTheme="majorHAnsi" w:hAnsiTheme="majorHAnsi" w:cstheme="minorHAnsi"/>
            <w:i/>
            <w:lang w:val="en-US"/>
          </w:rPr>
          <w:delText xml:space="preserve">: </w:delText>
        </w:r>
        <w:r w:rsidRPr="00B95229" w:rsidDel="0033452D">
          <w:rPr>
            <w:rFonts w:asciiTheme="majorHAnsi" w:hAnsiTheme="majorHAnsi" w:cstheme="minorHAnsi"/>
            <w:b/>
            <w:i/>
            <w:lang w:val="en-US"/>
          </w:rPr>
          <w:delText>ULD-Linker-ULD-His</w:delText>
        </w:r>
        <w:r w:rsidRPr="00B95229" w:rsidDel="0033452D">
          <w:rPr>
            <w:rFonts w:asciiTheme="majorHAnsi" w:hAnsiTheme="majorHAnsi" w:cstheme="minorHAnsi"/>
            <w:i/>
            <w:lang w:val="en-US"/>
          </w:rPr>
          <w:delText xml:space="preserve"> </w:delText>
        </w:r>
      </w:del>
      <w:del w:id="52" w:author="anna.resch88@gmail.com" w:date="2022-01-04T09:39:00Z">
        <w:r w:rsidRPr="00B95229" w:rsidDel="009708A1">
          <w:rPr>
            <w:rFonts w:asciiTheme="majorHAnsi" w:hAnsiTheme="majorHAnsi" w:cstheme="minorHAnsi"/>
            <w:i/>
            <w:lang w:val="en-US"/>
          </w:rPr>
          <w:delText>protein glue</w:delText>
        </w:r>
      </w:del>
      <w:del w:id="53" w:author="anna.resch88@gmail.com" w:date="2022-01-04T10:52:00Z">
        <w:r w:rsidRPr="00B95229" w:rsidDel="0033452D">
          <w:rPr>
            <w:rFonts w:asciiTheme="majorHAnsi" w:hAnsiTheme="majorHAnsi" w:cstheme="minorHAnsi"/>
            <w:i/>
            <w:lang w:val="en-US"/>
          </w:rPr>
          <w:delText xml:space="preserve"> with different physicochemical, mechanical and functional properties encoded in the pET28-NMBL-ULD-Linker-ULD-His plasmid and expressed in E. coli BL21(DE3) cells</w:delText>
        </w:r>
      </w:del>
    </w:p>
    <w:p w14:paraId="3AF54ADD" w14:textId="77777777" w:rsidR="0033452D" w:rsidRPr="00B95229" w:rsidRDefault="0033452D" w:rsidP="00067C6D">
      <w:pPr>
        <w:jc w:val="both"/>
        <w:rPr>
          <w:ins w:id="54" w:author="anna.resch88@gmail.com" w:date="2022-01-04T10:52:00Z"/>
          <w:rFonts w:asciiTheme="majorHAnsi" w:hAnsiTheme="majorHAnsi" w:cstheme="minorHAnsi"/>
          <w:b/>
          <w:i/>
          <w:lang w:val="en-US"/>
        </w:rPr>
      </w:pPr>
    </w:p>
    <w:p w14:paraId="41B72B2D" w14:textId="62FC6003" w:rsidR="00067C6D" w:rsidRPr="008310AA" w:rsidRDefault="00067C6D" w:rsidP="00067C6D">
      <w:pPr>
        <w:jc w:val="both"/>
        <w:rPr>
          <w:rFonts w:asciiTheme="majorHAnsi" w:hAnsiTheme="majorHAnsi"/>
          <w:lang w:val="en-US"/>
        </w:rPr>
      </w:pPr>
      <w:r w:rsidRPr="00B95229">
        <w:rPr>
          <w:rFonts w:asciiTheme="majorHAnsi" w:hAnsiTheme="majorHAnsi"/>
          <w:lang w:val="en-US"/>
        </w:rPr>
        <w:t>All constructs were cloned in a high-expressing pET28-NMBL-vector as pET28-NMBL-ULD-Linker-ULD-His construct (see Huber et al., Biomaterials 2014)</w:t>
      </w:r>
      <w:r>
        <w:rPr>
          <w:rFonts w:asciiTheme="majorHAnsi" w:hAnsiTheme="majorHAnsi"/>
          <w:lang w:val="en-US"/>
        </w:rPr>
        <w:fldChar w:fldCharType="begin"/>
      </w:r>
      <w:r>
        <w:rPr>
          <w:rFonts w:asciiTheme="majorHAnsi" w:hAnsiTheme="majorHAnsi"/>
          <w:lang w:val="en-US"/>
        </w:rPr>
        <w:instrText xml:space="preserve"> ADDIN EN.CITE &lt;EndNote&gt;&lt;Cite&gt;&lt;Author&gt;Huber&lt;/Author&gt;&lt;Year&gt;2014&lt;/Year&gt;&lt;RecNum&gt;60&lt;/RecNum&gt;&lt;DisplayText&gt;&lt;style face="superscript"&gt;3&lt;/style&gt;&lt;/DisplayText&gt;&lt;record&gt;&lt;rec-number&gt;60&lt;/rec-number&gt;&lt;foreign-keys&gt;&lt;key app="EN" db-id="zvspev52q5sttqetatnpexxo02zdpswpztzw" timestamp="1602401589"&gt;60&lt;/key&gt;&lt;/foreign-keys&gt;&lt;ref-type name="Journal Article"&gt;17&lt;/ref-type&gt;&lt;contributors&gt;&lt;authors&gt;&lt;author&gt;Huber, Matthias C.&lt;/author&gt;&lt;author&gt;Schreiber, Andreas&lt;/author&gt;&lt;author&gt;Wild, Wiltrud&lt;/author&gt;&lt;author&gt;Benz, Karin&lt;/author&gt;&lt;author&gt;Schiller, Stefan M.&lt;/author&gt;&lt;/authors&gt;&lt;/contributors&gt;&lt;titles&gt;&lt;title&gt;Introducing a combinatorial DNA-toolbox platform constituting defined protein-based biohybrid-materials&lt;/title&gt;&lt;secondary-title&gt;Biomaterials&lt;/secondary-title&gt;&lt;/titles&gt;&lt;periodical&gt;&lt;full-title&gt;Biomaterials&lt;/full-title&gt;&lt;/periodical&gt;&lt;pages&gt;8767-8779&lt;/pages&gt;&lt;volume&gt;35&lt;/volume&gt;&lt;number&gt;31&lt;/number&gt;&lt;keywords&gt;&lt;keyword&gt;Biohybrid-materials&lt;/keyword&gt;&lt;keyword&gt;ECM (extracellular matrix)&lt;/keyword&gt;&lt;keyword&gt;Elastin-like-protein&lt;/keyword&gt;&lt;keyword&gt;Genetic engineering&lt;/keyword&gt;&lt;keyword&gt;Molecular tecton-libraries&lt;/keyword&gt;&lt;keyword&gt;Self-assembly&lt;/keyword&gt;&lt;/keywords&gt;&lt;dates&gt;&lt;year&gt;2014&lt;/year&gt;&lt;/dates&gt;&lt;publisher&gt;Elsevier Ltd&lt;/publisher&gt;&lt;isbn&gt;0142-9612&lt;/isbn&gt;&lt;urls&gt;&lt;related-urls&gt;&lt;url&gt;http://dx.doi.org/10.1016/j.biomaterials.2014.06.048&lt;/url&gt;&lt;/related-urls&gt;&lt;pdf-urls&gt;&lt;url&gt;file:///C:/Users/annar/Documents/Backup ZBSA Aug 2019/03_Literaturverzeichnis V.2/03_Methoden/02_OVTP/Huber Biomaterials 2014.pdf&lt;/url&gt;&lt;/pdf-urls&gt;&lt;/urls&gt;&lt;electronic-resource-num&gt;10.1016/j.biomaterials.2014.06.048&lt;/electronic-resource-num&gt;&lt;/record&gt;&lt;/Cite&gt;&lt;/EndNote&gt;</w:instrText>
      </w:r>
      <w:r>
        <w:rPr>
          <w:rFonts w:asciiTheme="majorHAnsi" w:hAnsiTheme="majorHAnsi"/>
          <w:lang w:val="en-US"/>
        </w:rPr>
        <w:fldChar w:fldCharType="separate"/>
      </w:r>
      <w:r w:rsidRPr="0045341C">
        <w:rPr>
          <w:rFonts w:asciiTheme="majorHAnsi" w:hAnsiTheme="majorHAnsi"/>
          <w:noProof/>
          <w:vertAlign w:val="superscript"/>
          <w:lang w:val="en-US"/>
        </w:rPr>
        <w:t>3</w:t>
      </w:r>
      <w:r>
        <w:rPr>
          <w:rFonts w:asciiTheme="majorHAnsi" w:hAnsiTheme="majorHAnsi"/>
          <w:lang w:val="en-US"/>
        </w:rPr>
        <w:fldChar w:fldCharType="end"/>
      </w:r>
      <w:r w:rsidRPr="00B95229">
        <w:rPr>
          <w:rFonts w:asciiTheme="majorHAnsi" w:hAnsiTheme="majorHAnsi"/>
          <w:lang w:val="en-US"/>
        </w:rPr>
        <w:t>. ULD-spisi10</w:t>
      </w:r>
      <w:r w:rsidR="00064716">
        <w:rPr>
          <w:rFonts w:asciiTheme="majorHAnsi" w:hAnsiTheme="majorHAnsi"/>
          <w:lang w:val="en-US"/>
        </w:rPr>
        <w:t>/20</w:t>
      </w:r>
      <w:r w:rsidRPr="00B95229">
        <w:rPr>
          <w:rFonts w:asciiTheme="majorHAnsi" w:hAnsiTheme="majorHAnsi"/>
          <w:lang w:val="en-US"/>
        </w:rPr>
        <w:t>-ULD and ULD-</w:t>
      </w:r>
      <w:r w:rsidR="00022B1F">
        <w:rPr>
          <w:rFonts w:asciiTheme="majorHAnsi" w:hAnsiTheme="majorHAnsi"/>
          <w:lang w:val="en-US"/>
        </w:rPr>
        <w:t xml:space="preserve">resi10-ULD </w:t>
      </w:r>
      <w:r w:rsidR="00022B1F">
        <w:rPr>
          <w:rFonts w:asciiTheme="majorHAnsi" w:hAnsiTheme="majorHAnsi"/>
          <w:lang w:val="en-US"/>
        </w:rPr>
        <w:lastRenderedPageBreak/>
        <w:t xml:space="preserve">comprise </w:t>
      </w:r>
      <w:ins w:id="55" w:author="anna.resch88@gmail.com" w:date="2022-01-04T09:40:00Z">
        <w:r w:rsidR="009708A1">
          <w:rPr>
            <w:rFonts w:asciiTheme="majorHAnsi" w:hAnsiTheme="majorHAnsi"/>
            <w:lang w:val="en-US"/>
          </w:rPr>
          <w:t xml:space="preserve">potentially </w:t>
        </w:r>
      </w:ins>
      <w:r w:rsidR="00022B1F">
        <w:rPr>
          <w:rFonts w:asciiTheme="majorHAnsi" w:hAnsiTheme="majorHAnsi"/>
          <w:lang w:val="en-US"/>
        </w:rPr>
        <w:t>fibrous and/</w:t>
      </w:r>
      <w:r w:rsidR="00064716">
        <w:rPr>
          <w:rFonts w:asciiTheme="majorHAnsi" w:hAnsiTheme="majorHAnsi"/>
          <w:lang w:val="en-US"/>
        </w:rPr>
        <w:t xml:space="preserve">or elastic and, </w:t>
      </w:r>
      <w:r w:rsidR="005A150A">
        <w:rPr>
          <w:rFonts w:asciiTheme="majorHAnsi" w:hAnsiTheme="majorHAnsi"/>
          <w:lang w:val="en-US"/>
        </w:rPr>
        <w:t xml:space="preserve">especially </w:t>
      </w:r>
      <w:r w:rsidR="00064716" w:rsidRPr="00064716">
        <w:rPr>
          <w:rFonts w:asciiTheme="majorHAnsi" w:hAnsiTheme="majorHAnsi"/>
          <w:lang w:val="en-US"/>
        </w:rPr>
        <w:t>for the latter</w:t>
      </w:r>
      <w:r w:rsidR="00064716">
        <w:rPr>
          <w:rFonts w:asciiTheme="majorHAnsi" w:hAnsiTheme="majorHAnsi"/>
          <w:lang w:val="en-US"/>
        </w:rPr>
        <w:t>,</w:t>
      </w:r>
      <w:r w:rsidR="00064716" w:rsidRPr="00064716">
        <w:rPr>
          <w:rFonts w:asciiTheme="majorHAnsi" w:hAnsiTheme="majorHAnsi"/>
          <w:lang w:val="en-US"/>
        </w:rPr>
        <w:t xml:space="preserve"> mechanically resilient</w:t>
      </w:r>
      <w:r w:rsidR="005A150A">
        <w:rPr>
          <w:rFonts w:asciiTheme="majorHAnsi" w:hAnsiTheme="majorHAnsi"/>
          <w:lang w:val="en-US"/>
        </w:rPr>
        <w:t xml:space="preserve"> linker seq</w:t>
      </w:r>
      <w:r w:rsidR="00064716">
        <w:rPr>
          <w:rFonts w:asciiTheme="majorHAnsi" w:hAnsiTheme="majorHAnsi"/>
          <w:lang w:val="en-US"/>
        </w:rPr>
        <w:t>u</w:t>
      </w:r>
      <w:r w:rsidR="005A150A">
        <w:rPr>
          <w:rFonts w:asciiTheme="majorHAnsi" w:hAnsiTheme="majorHAnsi"/>
          <w:lang w:val="en-US"/>
        </w:rPr>
        <w:t>e</w:t>
      </w:r>
      <w:r w:rsidR="00064716">
        <w:rPr>
          <w:rFonts w:asciiTheme="majorHAnsi" w:hAnsiTheme="majorHAnsi"/>
          <w:lang w:val="en-US"/>
        </w:rPr>
        <w:t>nces</w:t>
      </w:r>
      <w:r w:rsidRPr="00B95229">
        <w:rPr>
          <w:rFonts w:asciiTheme="majorHAnsi" w:hAnsiTheme="majorHAnsi"/>
          <w:lang w:val="en-US"/>
        </w:rPr>
        <w:t>. ULD-</w:t>
      </w:r>
      <w:proofErr w:type="spellStart"/>
      <w:r w:rsidRPr="00B95229">
        <w:rPr>
          <w:rFonts w:asciiTheme="majorHAnsi" w:hAnsiTheme="majorHAnsi"/>
          <w:lang w:val="en-US"/>
        </w:rPr>
        <w:t>SpyCatcher</w:t>
      </w:r>
      <w:proofErr w:type="spellEnd"/>
      <w:r w:rsidRPr="00B95229">
        <w:rPr>
          <w:rFonts w:asciiTheme="majorHAnsi" w:hAnsiTheme="majorHAnsi"/>
          <w:lang w:val="en-US"/>
        </w:rPr>
        <w:t>-ULD contain</w:t>
      </w:r>
      <w:r>
        <w:rPr>
          <w:rFonts w:asciiTheme="majorHAnsi" w:hAnsiTheme="majorHAnsi"/>
          <w:lang w:val="en-US"/>
        </w:rPr>
        <w:t>s</w:t>
      </w:r>
      <w:r w:rsidRPr="00B95229">
        <w:rPr>
          <w:rFonts w:asciiTheme="majorHAnsi" w:hAnsiTheme="majorHAnsi"/>
          <w:lang w:val="en-US"/>
        </w:rPr>
        <w:t xml:space="preserve"> an adapter l</w:t>
      </w:r>
      <w:r>
        <w:rPr>
          <w:rFonts w:asciiTheme="majorHAnsi" w:hAnsiTheme="majorHAnsi"/>
          <w:lang w:val="en-US"/>
        </w:rPr>
        <w:t>inker sequence that can</w:t>
      </w:r>
      <w:r w:rsidRPr="00B95229">
        <w:rPr>
          <w:rFonts w:asciiTheme="majorHAnsi" w:hAnsiTheme="majorHAnsi"/>
          <w:lang w:val="en-US"/>
        </w:rPr>
        <w:t xml:space="preserve"> be conjugated with </w:t>
      </w:r>
      <w:proofErr w:type="spellStart"/>
      <w:r w:rsidRPr="00B95229">
        <w:rPr>
          <w:rFonts w:asciiTheme="majorHAnsi" w:hAnsiTheme="majorHAnsi"/>
          <w:lang w:val="en-US"/>
        </w:rPr>
        <w:t>SpyTag</w:t>
      </w:r>
      <w:proofErr w:type="spellEnd"/>
      <w:r>
        <w:rPr>
          <w:rFonts w:asciiTheme="majorHAnsi" w:hAnsiTheme="majorHAnsi"/>
          <w:lang w:val="en-US"/>
        </w:rPr>
        <w:t xml:space="preserve"> (short protein)</w:t>
      </w:r>
      <w:r w:rsidRPr="00B95229">
        <w:rPr>
          <w:rFonts w:asciiTheme="majorHAnsi" w:hAnsiTheme="majorHAnsi"/>
          <w:lang w:val="en-US"/>
        </w:rPr>
        <w:t xml:space="preserve"> functionalized molecules</w:t>
      </w:r>
      <w:ins w:id="56" w:author="Alexander Resch" w:date="2022-01-19T19:23:00Z">
        <w:r w:rsidR="00956FC5">
          <w:rPr>
            <w:rFonts w:asciiTheme="majorHAnsi" w:hAnsiTheme="majorHAnsi"/>
            <w:lang w:val="en-US"/>
          </w:rPr>
          <w:t>,</w:t>
        </w:r>
      </w:ins>
      <w:r w:rsidR="005A150A">
        <w:rPr>
          <w:rFonts w:asciiTheme="majorHAnsi" w:hAnsiTheme="majorHAnsi"/>
          <w:lang w:val="en-US"/>
        </w:rPr>
        <w:t xml:space="preserve"> allowing for site-selective bio</w:t>
      </w:r>
      <w:ins w:id="57" w:author="anna.resch88@gmail.com" w:date="2022-01-04T09:40:00Z">
        <w:r w:rsidR="009708A1">
          <w:rPr>
            <w:rFonts w:asciiTheme="majorHAnsi" w:hAnsiTheme="majorHAnsi"/>
            <w:lang w:val="en-US"/>
          </w:rPr>
          <w:t>-</w:t>
        </w:r>
      </w:ins>
      <w:r w:rsidR="005A150A">
        <w:rPr>
          <w:rFonts w:asciiTheme="majorHAnsi" w:hAnsiTheme="majorHAnsi"/>
          <w:lang w:val="en-US"/>
        </w:rPr>
        <w:t>orthogonal protein functionalization</w:t>
      </w:r>
      <w:r w:rsidRPr="00B95229">
        <w:rPr>
          <w:rFonts w:asciiTheme="majorHAnsi" w:hAnsiTheme="majorHAnsi"/>
          <w:lang w:val="en-US"/>
        </w:rPr>
        <w:t xml:space="preserve">. </w:t>
      </w:r>
      <w:ins w:id="58" w:author="anna.resch88@gmail.com" w:date="2022-01-04T09:41:00Z">
        <w:r w:rsidR="009708A1">
          <w:rPr>
            <w:rFonts w:asciiTheme="majorHAnsi" w:hAnsiTheme="majorHAnsi"/>
            <w:lang w:val="en-US"/>
          </w:rPr>
          <w:t xml:space="preserve">The </w:t>
        </w:r>
      </w:ins>
      <w:r w:rsidRPr="00B95229">
        <w:rPr>
          <w:rFonts w:asciiTheme="majorHAnsi" w:hAnsiTheme="majorHAnsi"/>
          <w:lang w:val="en-US"/>
        </w:rPr>
        <w:t>ULD-</w:t>
      </w:r>
      <w:proofErr w:type="spellStart"/>
      <w:r w:rsidRPr="00B95229">
        <w:rPr>
          <w:rFonts w:asciiTheme="majorHAnsi" w:hAnsiTheme="majorHAnsi"/>
          <w:lang w:val="en-US"/>
        </w:rPr>
        <w:t>mEGFP</w:t>
      </w:r>
      <w:proofErr w:type="spellEnd"/>
      <w:r w:rsidRPr="00B95229">
        <w:rPr>
          <w:rFonts w:asciiTheme="majorHAnsi" w:hAnsiTheme="majorHAnsi"/>
          <w:lang w:val="en-US"/>
        </w:rPr>
        <w:t xml:space="preserve">-ULD construct </w:t>
      </w:r>
      <w:del w:id="59" w:author="anna.resch88@gmail.com" w:date="2022-01-04T09:41:00Z">
        <w:r w:rsidRPr="00B95229" w:rsidDel="009708A1">
          <w:rPr>
            <w:rFonts w:asciiTheme="majorHAnsi" w:hAnsiTheme="majorHAnsi"/>
            <w:lang w:val="en-US"/>
          </w:rPr>
          <w:delText>demonstrate</w:delText>
        </w:r>
        <w:r w:rsidDel="009708A1">
          <w:rPr>
            <w:rFonts w:asciiTheme="majorHAnsi" w:hAnsiTheme="majorHAnsi"/>
            <w:lang w:val="en-US"/>
          </w:rPr>
          <w:delText>s</w:delText>
        </w:r>
        <w:r w:rsidRPr="00B95229" w:rsidDel="009708A1">
          <w:rPr>
            <w:rFonts w:asciiTheme="majorHAnsi" w:hAnsiTheme="majorHAnsi"/>
            <w:lang w:val="en-US"/>
          </w:rPr>
          <w:delText xml:space="preserve"> </w:delText>
        </w:r>
      </w:del>
      <w:ins w:id="60" w:author="anna.resch88@gmail.com" w:date="2022-01-04T09:41:00Z">
        <w:r w:rsidR="009708A1">
          <w:rPr>
            <w:rFonts w:asciiTheme="majorHAnsi" w:hAnsiTheme="majorHAnsi"/>
            <w:lang w:val="en-US"/>
          </w:rPr>
          <w:t>contains</w:t>
        </w:r>
        <w:r w:rsidR="009708A1" w:rsidRPr="00B95229">
          <w:rPr>
            <w:rFonts w:asciiTheme="majorHAnsi" w:hAnsiTheme="majorHAnsi"/>
            <w:lang w:val="en-US"/>
          </w:rPr>
          <w:t xml:space="preserve"> </w:t>
        </w:r>
      </w:ins>
      <w:r w:rsidRPr="00B95229">
        <w:rPr>
          <w:rFonts w:asciiTheme="majorHAnsi" w:hAnsiTheme="majorHAnsi"/>
          <w:lang w:val="en-US"/>
        </w:rPr>
        <w:t>a globular green fluorescen</w:t>
      </w:r>
      <w:r>
        <w:rPr>
          <w:rFonts w:asciiTheme="majorHAnsi" w:hAnsiTheme="majorHAnsi"/>
          <w:lang w:val="en-US"/>
        </w:rPr>
        <w:t>ce protein as linker for visualization</w:t>
      </w:r>
      <w:r w:rsidRPr="00B95229">
        <w:rPr>
          <w:rFonts w:asciiTheme="majorHAnsi" w:hAnsiTheme="majorHAnsi"/>
          <w:lang w:val="en-US"/>
        </w:rPr>
        <w:t xml:space="preserve"> purposes. ULD-(DSY)</w:t>
      </w:r>
      <w:r w:rsidRPr="009708A1">
        <w:rPr>
          <w:rFonts w:asciiTheme="majorHAnsi" w:hAnsiTheme="majorHAnsi"/>
          <w:vertAlign w:val="subscript"/>
          <w:lang w:val="en-US"/>
          <w:rPrChange w:id="61" w:author="anna.resch88@gmail.com" w:date="2022-01-04T09:41:00Z">
            <w:rPr>
              <w:rFonts w:asciiTheme="majorHAnsi" w:hAnsiTheme="majorHAnsi"/>
              <w:lang w:val="en-US"/>
            </w:rPr>
          </w:rPrChange>
        </w:rPr>
        <w:t>8</w:t>
      </w:r>
      <w:r w:rsidRPr="00B95229">
        <w:rPr>
          <w:rFonts w:asciiTheme="majorHAnsi" w:hAnsiTheme="majorHAnsi"/>
          <w:lang w:val="en-US"/>
        </w:rPr>
        <w:t>-ULD and ULD-(VRY)</w:t>
      </w:r>
      <w:r w:rsidRPr="009708A1">
        <w:rPr>
          <w:rFonts w:asciiTheme="majorHAnsi" w:hAnsiTheme="majorHAnsi"/>
          <w:vertAlign w:val="subscript"/>
          <w:lang w:val="en-US"/>
          <w:rPrChange w:id="62" w:author="anna.resch88@gmail.com" w:date="2022-01-04T09:41:00Z">
            <w:rPr>
              <w:rFonts w:asciiTheme="majorHAnsi" w:hAnsiTheme="majorHAnsi"/>
              <w:lang w:val="en-US"/>
            </w:rPr>
          </w:rPrChange>
        </w:rPr>
        <w:t>6</w:t>
      </w:r>
      <w:r w:rsidRPr="00B95229">
        <w:rPr>
          <w:rFonts w:asciiTheme="majorHAnsi" w:hAnsiTheme="majorHAnsi"/>
          <w:lang w:val="en-US"/>
        </w:rPr>
        <w:t>-ULD include charged disordered and photo-crosslinkable linker sequences to adjust protein</w:t>
      </w:r>
      <w:r w:rsidR="00702071">
        <w:rPr>
          <w:rFonts w:asciiTheme="majorHAnsi" w:hAnsiTheme="majorHAnsi"/>
          <w:lang w:val="en-US"/>
        </w:rPr>
        <w:t>-tissue</w:t>
      </w:r>
      <w:r w:rsidRPr="00B95229">
        <w:rPr>
          <w:rFonts w:asciiTheme="majorHAnsi" w:hAnsiTheme="majorHAnsi"/>
          <w:lang w:val="en-US"/>
        </w:rPr>
        <w:t xml:space="preserve"> </w:t>
      </w:r>
      <w:r w:rsidR="00702071">
        <w:rPr>
          <w:rFonts w:asciiTheme="majorHAnsi" w:hAnsiTheme="majorHAnsi"/>
          <w:lang w:val="en-US"/>
        </w:rPr>
        <w:t xml:space="preserve">adhesion via </w:t>
      </w:r>
      <w:r w:rsidRPr="00B95229">
        <w:rPr>
          <w:rFonts w:asciiTheme="majorHAnsi" w:hAnsiTheme="majorHAnsi"/>
          <w:lang w:val="en-US"/>
        </w:rPr>
        <w:t xml:space="preserve">glue charge </w:t>
      </w:r>
      <w:r w:rsidR="00702071" w:rsidRPr="00702071">
        <w:rPr>
          <w:rFonts w:asciiTheme="majorHAnsi" w:hAnsiTheme="majorHAnsi"/>
          <w:lang w:val="en-US"/>
        </w:rPr>
        <w:t>and mechanical strength of the hydrogel via additional Tyr-crosslinking sites</w:t>
      </w:r>
      <w:r w:rsidRPr="00B95229">
        <w:rPr>
          <w:rFonts w:asciiTheme="majorHAnsi" w:hAnsiTheme="majorHAnsi"/>
          <w:lang w:val="en-US"/>
        </w:rPr>
        <w:t>. ULD-EYFP-</w:t>
      </w:r>
      <w:proofErr w:type="spellStart"/>
      <w:r w:rsidRPr="00B95229">
        <w:rPr>
          <w:rFonts w:asciiTheme="majorHAnsi" w:hAnsiTheme="majorHAnsi"/>
          <w:lang w:val="en-US"/>
        </w:rPr>
        <w:t>TEVrc</w:t>
      </w:r>
      <w:proofErr w:type="spellEnd"/>
      <w:r w:rsidRPr="00B95229">
        <w:rPr>
          <w:rFonts w:asciiTheme="majorHAnsi" w:hAnsiTheme="majorHAnsi"/>
          <w:lang w:val="en-US"/>
        </w:rPr>
        <w:t>-</w:t>
      </w:r>
      <w:proofErr w:type="spellStart"/>
      <w:r w:rsidRPr="00B95229">
        <w:rPr>
          <w:rFonts w:asciiTheme="majorHAnsi" w:hAnsiTheme="majorHAnsi"/>
          <w:lang w:val="en-US"/>
        </w:rPr>
        <w:t>mEGFP</w:t>
      </w:r>
      <w:proofErr w:type="spellEnd"/>
      <w:r w:rsidRPr="00B95229">
        <w:rPr>
          <w:rFonts w:asciiTheme="majorHAnsi" w:hAnsiTheme="majorHAnsi"/>
          <w:lang w:val="en-US"/>
        </w:rPr>
        <w:t>-ULD</w:t>
      </w:r>
      <w:ins w:id="63" w:author="Alexander Resch" w:date="2022-01-19T19:24:00Z">
        <w:r w:rsidR="00956FC5">
          <w:rPr>
            <w:rFonts w:asciiTheme="majorHAnsi" w:hAnsiTheme="majorHAnsi"/>
            <w:lang w:val="en-US"/>
          </w:rPr>
          <w:t>,</w:t>
        </w:r>
      </w:ins>
      <w:r w:rsidRPr="00B95229">
        <w:rPr>
          <w:rFonts w:asciiTheme="majorHAnsi" w:hAnsiTheme="majorHAnsi"/>
          <w:lang w:val="en-US"/>
        </w:rPr>
        <w:t xml:space="preserve"> as well as ULD-EYFP-</w:t>
      </w:r>
      <w:proofErr w:type="spellStart"/>
      <w:r w:rsidRPr="00B95229">
        <w:rPr>
          <w:rFonts w:asciiTheme="majorHAnsi" w:hAnsiTheme="majorHAnsi"/>
          <w:lang w:val="en-US"/>
        </w:rPr>
        <w:t>TEVrc</w:t>
      </w:r>
      <w:proofErr w:type="spellEnd"/>
      <w:r w:rsidRPr="00B95229">
        <w:rPr>
          <w:rFonts w:asciiTheme="majorHAnsi" w:hAnsiTheme="majorHAnsi"/>
          <w:lang w:val="en-US"/>
        </w:rPr>
        <w:t>-UL</w:t>
      </w:r>
      <w:r>
        <w:rPr>
          <w:rFonts w:asciiTheme="majorHAnsi" w:hAnsiTheme="majorHAnsi"/>
          <w:lang w:val="en-US"/>
        </w:rPr>
        <w:t>D</w:t>
      </w:r>
      <w:ins w:id="64" w:author="Alexander Resch" w:date="2022-01-19T19:24:00Z">
        <w:r w:rsidR="00956FC5">
          <w:rPr>
            <w:rFonts w:asciiTheme="majorHAnsi" w:hAnsiTheme="majorHAnsi"/>
            <w:lang w:val="en-US"/>
          </w:rPr>
          <w:t>,</w:t>
        </w:r>
      </w:ins>
      <w:r>
        <w:rPr>
          <w:rFonts w:asciiTheme="majorHAnsi" w:hAnsiTheme="majorHAnsi"/>
          <w:lang w:val="en-US"/>
        </w:rPr>
        <w:t xml:space="preserve"> comprise linker sequences combining</w:t>
      </w:r>
      <w:r w:rsidRPr="00B95229">
        <w:rPr>
          <w:rFonts w:asciiTheme="majorHAnsi" w:hAnsiTheme="majorHAnsi"/>
          <w:lang w:val="en-US"/>
        </w:rPr>
        <w:t xml:space="preserve"> fluorescent </w:t>
      </w:r>
      <w:r>
        <w:rPr>
          <w:rFonts w:asciiTheme="majorHAnsi" w:hAnsiTheme="majorHAnsi"/>
          <w:lang w:val="en-US"/>
        </w:rPr>
        <w:t>properties</w:t>
      </w:r>
      <w:r w:rsidRPr="00B95229">
        <w:rPr>
          <w:rFonts w:asciiTheme="majorHAnsi" w:hAnsiTheme="majorHAnsi"/>
          <w:lang w:val="en-US"/>
        </w:rPr>
        <w:t xml:space="preserve"> with possible network degradability properties via </w:t>
      </w:r>
      <w:ins w:id="65" w:author="anna.resch88@gmail.com" w:date="2022-01-04T09:41:00Z">
        <w:r w:rsidR="009708A1">
          <w:rPr>
            <w:rFonts w:asciiTheme="majorHAnsi" w:hAnsiTheme="majorHAnsi"/>
            <w:lang w:val="en-US"/>
          </w:rPr>
          <w:t xml:space="preserve">the </w:t>
        </w:r>
      </w:ins>
      <w:proofErr w:type="spellStart"/>
      <w:r w:rsidRPr="00B95229">
        <w:rPr>
          <w:rFonts w:asciiTheme="majorHAnsi" w:hAnsiTheme="majorHAnsi"/>
          <w:lang w:val="en-US"/>
        </w:rPr>
        <w:t>TEVprotease</w:t>
      </w:r>
      <w:proofErr w:type="spellEnd"/>
      <w:r w:rsidRPr="00B95229">
        <w:rPr>
          <w:rFonts w:asciiTheme="majorHAnsi" w:hAnsiTheme="majorHAnsi"/>
          <w:lang w:val="en-US"/>
        </w:rPr>
        <w:t xml:space="preserve"> recognition sequence motif (</w:t>
      </w:r>
      <w:proofErr w:type="spellStart"/>
      <w:r w:rsidRPr="00B95229">
        <w:rPr>
          <w:rFonts w:asciiTheme="majorHAnsi" w:hAnsiTheme="majorHAnsi"/>
          <w:lang w:val="en-US"/>
        </w:rPr>
        <w:t>TEVrec</w:t>
      </w:r>
      <w:proofErr w:type="spellEnd"/>
      <w:r w:rsidRPr="00B95229">
        <w:rPr>
          <w:rFonts w:asciiTheme="majorHAnsi" w:hAnsiTheme="majorHAnsi"/>
          <w:lang w:val="en-US"/>
        </w:rPr>
        <w:t xml:space="preserve">). </w:t>
      </w:r>
      <w:ins w:id="66" w:author="anna.resch88@gmail.com" w:date="2022-01-04T09:41:00Z">
        <w:r w:rsidR="009708A1">
          <w:rPr>
            <w:rFonts w:asciiTheme="majorHAnsi" w:hAnsiTheme="majorHAnsi"/>
            <w:lang w:val="en-US"/>
          </w:rPr>
          <w:t xml:space="preserve">The </w:t>
        </w:r>
      </w:ins>
      <w:r w:rsidRPr="00B95229">
        <w:rPr>
          <w:rFonts w:asciiTheme="majorHAnsi" w:hAnsiTheme="majorHAnsi"/>
          <w:lang w:val="en-US"/>
        </w:rPr>
        <w:t>ULD-HSA-ULD construct combine</w:t>
      </w:r>
      <w:r>
        <w:rPr>
          <w:rFonts w:asciiTheme="majorHAnsi" w:hAnsiTheme="majorHAnsi"/>
          <w:lang w:val="en-US"/>
        </w:rPr>
        <w:t>s</w:t>
      </w:r>
      <w:r w:rsidRPr="00B95229">
        <w:rPr>
          <w:rFonts w:asciiTheme="majorHAnsi" w:hAnsiTheme="majorHAnsi"/>
          <w:lang w:val="en-US"/>
        </w:rPr>
        <w:t xml:space="preserve"> protein glue </w:t>
      </w:r>
      <w:r>
        <w:rPr>
          <w:rFonts w:asciiTheme="majorHAnsi" w:hAnsiTheme="majorHAnsi"/>
          <w:lang w:val="en-US"/>
        </w:rPr>
        <w:t>properties</w:t>
      </w:r>
      <w:r w:rsidRPr="00B95229">
        <w:rPr>
          <w:rFonts w:asciiTheme="majorHAnsi" w:hAnsiTheme="majorHAnsi"/>
          <w:lang w:val="en-US"/>
        </w:rPr>
        <w:t xml:space="preserve"> with </w:t>
      </w:r>
      <w:del w:id="67" w:author="anna.resch88@gmail.com" w:date="2022-01-04T09:42:00Z">
        <w:r w:rsidRPr="00CB266D" w:rsidDel="009708A1">
          <w:rPr>
            <w:rFonts w:asciiTheme="majorHAnsi" w:hAnsiTheme="majorHAnsi" w:cstheme="majorHAnsi"/>
            <w:lang w:val="en-US"/>
          </w:rPr>
          <w:delText xml:space="preserve">bioabsorptive </w:delText>
        </w:r>
      </w:del>
      <w:ins w:id="68" w:author="anna.resch88@gmail.com" w:date="2022-01-04T09:42:00Z">
        <w:r w:rsidR="009708A1">
          <w:rPr>
            <w:rFonts w:asciiTheme="majorHAnsi" w:hAnsiTheme="majorHAnsi" w:cstheme="majorHAnsi"/>
            <w:lang w:val="en-US"/>
          </w:rPr>
          <w:t xml:space="preserve">bio-resorbable </w:t>
        </w:r>
      </w:ins>
      <w:r w:rsidRPr="00CB266D">
        <w:rPr>
          <w:rFonts w:asciiTheme="majorHAnsi" w:hAnsiTheme="majorHAnsi" w:cstheme="majorHAnsi"/>
          <w:lang w:val="en-US"/>
        </w:rPr>
        <w:t>linker</w:t>
      </w:r>
      <w:r w:rsidRPr="00B95229">
        <w:rPr>
          <w:rFonts w:asciiTheme="majorHAnsi" w:hAnsiTheme="majorHAnsi"/>
          <w:lang w:val="en-US"/>
        </w:rPr>
        <w:t xml:space="preserve"> </w:t>
      </w:r>
      <w:r>
        <w:rPr>
          <w:rFonts w:asciiTheme="majorHAnsi" w:hAnsiTheme="majorHAnsi"/>
          <w:lang w:val="en-US"/>
        </w:rPr>
        <w:t xml:space="preserve">properties </w:t>
      </w:r>
      <w:r w:rsidRPr="00B95229">
        <w:rPr>
          <w:rFonts w:asciiTheme="majorHAnsi" w:hAnsiTheme="majorHAnsi"/>
          <w:lang w:val="en-US"/>
        </w:rPr>
        <w:t>of human derived serum albumin characteristics.</w:t>
      </w:r>
    </w:p>
    <w:p w14:paraId="2B002821" w14:textId="77777777" w:rsidR="00067C6D" w:rsidRPr="00726839" w:rsidRDefault="00067C6D" w:rsidP="00067C6D">
      <w:pPr>
        <w:jc w:val="both"/>
        <w:rPr>
          <w:rFonts w:cstheme="minorHAnsi"/>
          <w:b/>
          <w:lang w:val="en-US"/>
        </w:rPr>
      </w:pPr>
    </w:p>
    <w:p w14:paraId="4010381B" w14:textId="77777777" w:rsidR="00067C6D" w:rsidRPr="00726839" w:rsidRDefault="00067C6D" w:rsidP="00067C6D">
      <w:pPr>
        <w:pBdr>
          <w:top w:val="single" w:sz="4" w:space="1" w:color="auto"/>
        </w:pBdr>
        <w:rPr>
          <w:rFonts w:cstheme="minorHAnsi"/>
          <w:b/>
          <w:lang w:val="en-US"/>
        </w:rPr>
      </w:pPr>
    </w:p>
    <w:p w14:paraId="49452D8A" w14:textId="77777777" w:rsidR="00067C6D" w:rsidRPr="00726839" w:rsidRDefault="00067C6D" w:rsidP="00067C6D">
      <w:pPr>
        <w:rPr>
          <w:rFonts w:cstheme="minorHAnsi"/>
          <w:lang w:val="en-US"/>
        </w:rPr>
      </w:pPr>
      <w:r w:rsidRPr="00726839">
        <w:rPr>
          <w:rFonts w:cstheme="minorHAnsi"/>
          <w:b/>
          <w:lang w:val="en-US"/>
        </w:rPr>
        <w:t xml:space="preserve">Examples for ULD-Linker-ULD constructs with different properties </w:t>
      </w:r>
    </w:p>
    <w:p w14:paraId="7DF0D6C7" w14:textId="174A9A46" w:rsidR="00067C6D" w:rsidRPr="00726839" w:rsidRDefault="00067C6D" w:rsidP="00067C6D">
      <w:pPr>
        <w:pBdr>
          <w:top w:val="single" w:sz="4" w:space="1" w:color="auto"/>
          <w:left w:val="single" w:sz="4" w:space="0" w:color="auto"/>
          <w:bottom w:val="single" w:sz="4" w:space="1" w:color="auto"/>
          <w:right w:val="single" w:sz="4" w:space="4" w:color="auto"/>
        </w:pBdr>
        <w:rPr>
          <w:rFonts w:cstheme="minorHAnsi"/>
          <w:b/>
          <w:bCs/>
          <w:u w:val="single"/>
          <w:lang w:val="en-US"/>
        </w:rPr>
      </w:pPr>
      <w:r w:rsidRPr="00726839">
        <w:rPr>
          <w:rFonts w:cstheme="minorHAnsi"/>
          <w:b/>
          <w:bCs/>
          <w:u w:val="single"/>
          <w:lang w:val="en-US"/>
        </w:rPr>
        <w:t>Colo</w:t>
      </w:r>
      <w:del w:id="69" w:author="anna.resch88@gmail.com" w:date="2022-01-04T09:42:00Z">
        <w:r w:rsidRPr="00726839" w:rsidDel="009708A1">
          <w:rPr>
            <w:rFonts w:cstheme="minorHAnsi"/>
            <w:b/>
            <w:bCs/>
            <w:u w:val="single"/>
            <w:lang w:val="en-US"/>
          </w:rPr>
          <w:delText>u</w:delText>
        </w:r>
      </w:del>
      <w:r w:rsidRPr="00726839">
        <w:rPr>
          <w:rFonts w:cstheme="minorHAnsi"/>
          <w:b/>
          <w:bCs/>
          <w:u w:val="single"/>
          <w:lang w:val="en-US"/>
        </w:rPr>
        <w:t>r Codes</w:t>
      </w:r>
    </w:p>
    <w:p w14:paraId="1B6C93B8" w14:textId="77777777" w:rsidR="00067C6D" w:rsidRPr="00726839" w:rsidRDefault="00067C6D" w:rsidP="00067C6D">
      <w:pPr>
        <w:pBdr>
          <w:top w:val="single" w:sz="4" w:space="1" w:color="auto"/>
          <w:left w:val="single" w:sz="4" w:space="0" w:color="auto"/>
          <w:bottom w:val="single" w:sz="4" w:space="1" w:color="auto"/>
          <w:right w:val="single" w:sz="4" w:space="4" w:color="auto"/>
        </w:pBdr>
        <w:rPr>
          <w:rFonts w:cstheme="minorHAnsi"/>
          <w:lang w:val="en-US"/>
        </w:rPr>
      </w:pPr>
      <w:r w:rsidRPr="00726839">
        <w:rPr>
          <w:rFonts w:cstheme="minorHAnsi"/>
          <w:b/>
          <w:bCs/>
          <w:color w:val="0070C0"/>
          <w:lang w:val="en-US"/>
        </w:rPr>
        <w:t>blue</w:t>
      </w:r>
      <w:r w:rsidRPr="00726839">
        <w:rPr>
          <w:rFonts w:cstheme="minorHAnsi"/>
          <w:lang w:val="en-US"/>
        </w:rPr>
        <w:t>: ULD aa sequence and encoding DNA sequences</w:t>
      </w:r>
    </w:p>
    <w:p w14:paraId="2F6BC466" w14:textId="77777777" w:rsidR="00067C6D" w:rsidRPr="00726839" w:rsidRDefault="00067C6D" w:rsidP="00067C6D">
      <w:pPr>
        <w:pBdr>
          <w:top w:val="single" w:sz="4" w:space="1" w:color="auto"/>
          <w:left w:val="single" w:sz="4" w:space="0" w:color="auto"/>
          <w:bottom w:val="single" w:sz="4" w:space="1" w:color="auto"/>
          <w:right w:val="single" w:sz="4" w:space="4" w:color="auto"/>
        </w:pBdr>
        <w:rPr>
          <w:rFonts w:cstheme="minorHAnsi"/>
          <w:lang w:val="en-US"/>
        </w:rPr>
      </w:pPr>
      <w:r w:rsidRPr="00726839">
        <w:rPr>
          <w:rFonts w:cstheme="minorHAnsi"/>
          <w:b/>
          <w:bCs/>
          <w:color w:val="70AD47" w:themeColor="accent6"/>
          <w:lang w:val="en-US"/>
        </w:rPr>
        <w:t>green</w:t>
      </w:r>
      <w:r w:rsidRPr="00726839">
        <w:rPr>
          <w:rFonts w:cstheme="minorHAnsi"/>
          <w:lang w:val="en-US"/>
        </w:rPr>
        <w:t>: Linker aa sequences and encoding DNA sequences</w:t>
      </w:r>
    </w:p>
    <w:p w14:paraId="545A4CA1" w14:textId="77777777" w:rsidR="00067C6D" w:rsidRPr="00726839" w:rsidRDefault="00067C6D" w:rsidP="00067C6D">
      <w:pPr>
        <w:pBdr>
          <w:top w:val="single" w:sz="4" w:space="1" w:color="auto"/>
          <w:left w:val="single" w:sz="4" w:space="0" w:color="auto"/>
          <w:bottom w:val="single" w:sz="4" w:space="1" w:color="auto"/>
          <w:right w:val="single" w:sz="4" w:space="4" w:color="auto"/>
        </w:pBdr>
        <w:rPr>
          <w:rFonts w:cstheme="minorHAnsi"/>
          <w:lang w:val="en-US"/>
        </w:rPr>
      </w:pPr>
      <w:r w:rsidRPr="00726839">
        <w:rPr>
          <w:rFonts w:cstheme="minorHAnsi"/>
          <w:b/>
          <w:bCs/>
          <w:color w:val="000000" w:themeColor="text1"/>
          <w:lang w:val="en-US"/>
        </w:rPr>
        <w:t>black</w:t>
      </w:r>
      <w:r w:rsidRPr="00726839">
        <w:rPr>
          <w:rFonts w:cstheme="minorHAnsi"/>
          <w:color w:val="000000" w:themeColor="text1"/>
          <w:lang w:val="en-US"/>
        </w:rPr>
        <w:t>:</w:t>
      </w:r>
      <w:r w:rsidRPr="00726839">
        <w:rPr>
          <w:rFonts w:cstheme="minorHAnsi"/>
          <w:lang w:val="en-US"/>
        </w:rPr>
        <w:t xml:space="preserve"> bridging aa (or aa sequences) and encoding DNA sequences originated from the </w:t>
      </w:r>
    </w:p>
    <w:p w14:paraId="273A9295" w14:textId="77777777" w:rsidR="00067C6D" w:rsidRPr="00726839" w:rsidRDefault="00067C6D" w:rsidP="00067C6D">
      <w:pPr>
        <w:pBdr>
          <w:top w:val="single" w:sz="4" w:space="1" w:color="auto"/>
          <w:left w:val="single" w:sz="4" w:space="0" w:color="auto"/>
          <w:bottom w:val="single" w:sz="4" w:space="1" w:color="auto"/>
          <w:right w:val="single" w:sz="4" w:space="4" w:color="auto"/>
        </w:pBdr>
        <w:rPr>
          <w:rFonts w:cstheme="minorHAnsi"/>
          <w:lang w:val="en-US"/>
        </w:rPr>
      </w:pPr>
      <w:r w:rsidRPr="00726839">
        <w:rPr>
          <w:rFonts w:cstheme="minorHAnsi"/>
          <w:lang w:val="en-US"/>
        </w:rPr>
        <w:t xml:space="preserve">OVTP cloning platform used to </w:t>
      </w:r>
      <w:r>
        <w:rPr>
          <w:rFonts w:cstheme="minorHAnsi"/>
          <w:lang w:val="en-US"/>
        </w:rPr>
        <w:t>create</w:t>
      </w:r>
      <w:r w:rsidRPr="00726839">
        <w:rPr>
          <w:rFonts w:cstheme="minorHAnsi"/>
          <w:lang w:val="en-US"/>
        </w:rPr>
        <w:t xml:space="preserve"> the respective constructs</w:t>
      </w:r>
    </w:p>
    <w:p w14:paraId="0D162CA8" w14:textId="77777777" w:rsidR="00067C6D" w:rsidRDefault="00067C6D" w:rsidP="00067C6D">
      <w:pPr>
        <w:rPr>
          <w:rFonts w:cstheme="minorHAnsi"/>
          <w:lang w:val="en-US"/>
        </w:rPr>
      </w:pPr>
    </w:p>
    <w:p w14:paraId="26BBEA4C" w14:textId="77777777" w:rsidR="00067C6D" w:rsidRPr="007C545A" w:rsidRDefault="00067C6D" w:rsidP="00067C6D">
      <w:pPr>
        <w:rPr>
          <w:rFonts w:asciiTheme="majorHAnsi" w:hAnsiTheme="majorHAnsi" w:cstheme="minorHAnsi"/>
          <w:lang w:val="en-US"/>
        </w:rPr>
      </w:pPr>
      <w:r w:rsidRPr="007C545A">
        <w:rPr>
          <w:rFonts w:asciiTheme="majorHAnsi" w:hAnsiTheme="majorHAnsi" w:cstheme="minorHAnsi"/>
          <w:lang w:val="en-US"/>
        </w:rPr>
        <w:t xml:space="preserve">I. Linker domain: resilin-like ELPs </w:t>
      </w:r>
      <w:r w:rsidRPr="007C545A">
        <w:rPr>
          <w:rFonts w:asciiTheme="majorHAnsi" w:hAnsiTheme="majorHAnsi" w:cstheme="minorHAnsi"/>
          <w:i/>
          <w:iCs/>
          <w:lang w:val="en-US"/>
        </w:rPr>
        <w:t>(ELP = elastin-like proteins)</w:t>
      </w:r>
    </w:p>
    <w:p w14:paraId="1218211B" w14:textId="3476E7C9" w:rsidR="00067C6D" w:rsidRPr="007C545A" w:rsidRDefault="00067C6D" w:rsidP="00067C6D">
      <w:pPr>
        <w:rPr>
          <w:rFonts w:asciiTheme="majorHAnsi" w:hAnsiTheme="majorHAnsi" w:cstheme="minorHAnsi"/>
          <w:i/>
          <w:iCs/>
          <w:lang w:val="en-US"/>
        </w:rPr>
      </w:pPr>
      <w:r w:rsidRPr="007C545A">
        <w:rPr>
          <w:rFonts w:asciiTheme="majorHAnsi" w:hAnsiTheme="majorHAnsi" w:cstheme="minorHAnsi"/>
          <w:u w:val="single"/>
          <w:lang w:val="en-US"/>
        </w:rPr>
        <w:t>ULD-(DSY)</w:t>
      </w:r>
      <w:r w:rsidRPr="009708A1">
        <w:rPr>
          <w:rFonts w:asciiTheme="majorHAnsi" w:hAnsiTheme="majorHAnsi" w:cstheme="minorHAnsi"/>
          <w:u w:val="single"/>
          <w:vertAlign w:val="subscript"/>
          <w:lang w:val="en-US"/>
          <w:rPrChange w:id="70" w:author="anna.resch88@gmail.com" w:date="2022-01-04T09:43:00Z">
            <w:rPr>
              <w:rFonts w:asciiTheme="majorHAnsi" w:hAnsiTheme="majorHAnsi" w:cstheme="minorHAnsi"/>
              <w:u w:val="single"/>
              <w:lang w:val="en-US"/>
            </w:rPr>
          </w:rPrChange>
        </w:rPr>
        <w:t>8</w:t>
      </w:r>
      <w:r w:rsidRPr="007C545A">
        <w:rPr>
          <w:rFonts w:asciiTheme="majorHAnsi" w:hAnsiTheme="majorHAnsi" w:cstheme="minorHAnsi"/>
          <w:u w:val="single"/>
          <w:lang w:val="en-US"/>
        </w:rPr>
        <w:t>-ULD / aa (35</w:t>
      </w:r>
      <w:ins w:id="71" w:author="anna.resch88@gmail.com" w:date="2022-01-04T09:44:00Z">
        <w:r w:rsidR="00CA7197">
          <w:rPr>
            <w:rFonts w:asciiTheme="majorHAnsi" w:hAnsiTheme="majorHAnsi" w:cstheme="minorHAnsi"/>
            <w:u w:val="single"/>
            <w:lang w:val="en-US"/>
          </w:rPr>
          <w:t>.</w:t>
        </w:r>
      </w:ins>
      <w:del w:id="72" w:author="anna.resch88@gmail.com" w:date="2022-01-04T09:44:00Z">
        <w:r w:rsidRPr="007C545A" w:rsidDel="00CA7197">
          <w:rPr>
            <w:rFonts w:asciiTheme="majorHAnsi" w:hAnsiTheme="majorHAnsi" w:cstheme="minorHAnsi"/>
            <w:u w:val="single"/>
            <w:lang w:val="en-US"/>
          </w:rPr>
          <w:delText>,</w:delText>
        </w:r>
      </w:del>
      <w:r w:rsidRPr="007C545A">
        <w:rPr>
          <w:rFonts w:asciiTheme="majorHAnsi" w:hAnsiTheme="majorHAnsi" w:cstheme="minorHAnsi"/>
          <w:u w:val="single"/>
          <w:lang w:val="en-US"/>
        </w:rPr>
        <w:t xml:space="preserve">4 </w:t>
      </w:r>
      <w:proofErr w:type="spellStart"/>
      <w:r w:rsidRPr="007C545A">
        <w:rPr>
          <w:rFonts w:asciiTheme="majorHAnsi" w:hAnsiTheme="majorHAnsi" w:cstheme="minorHAnsi"/>
          <w:u w:val="single"/>
          <w:lang w:val="en-US"/>
        </w:rPr>
        <w:t>kDa</w:t>
      </w:r>
      <w:proofErr w:type="spellEnd"/>
      <w:r w:rsidRPr="007C545A">
        <w:rPr>
          <w:rFonts w:asciiTheme="majorHAnsi" w:hAnsiTheme="majorHAnsi" w:cstheme="minorHAnsi"/>
          <w:u w:val="single"/>
          <w:lang w:val="en-US"/>
        </w:rPr>
        <w:t>, 344 aa)</w:t>
      </w:r>
      <w:r w:rsidRPr="007C545A">
        <w:rPr>
          <w:rFonts w:asciiTheme="majorHAnsi" w:hAnsiTheme="majorHAnsi" w:cstheme="minorHAnsi"/>
          <w:lang w:val="en-US"/>
        </w:rPr>
        <w:t xml:space="preserve"> </w:t>
      </w:r>
      <w:r w:rsidRPr="007C545A">
        <w:rPr>
          <w:rFonts w:asciiTheme="majorHAnsi" w:hAnsiTheme="majorHAnsi" w:cstheme="minorHAnsi"/>
          <w:i/>
          <w:iCs/>
          <w:lang w:val="en-US"/>
        </w:rPr>
        <w:t>((DSY)</w:t>
      </w:r>
      <w:r w:rsidRPr="009708A1">
        <w:rPr>
          <w:rFonts w:asciiTheme="majorHAnsi" w:hAnsiTheme="majorHAnsi" w:cstheme="minorHAnsi"/>
          <w:i/>
          <w:iCs/>
          <w:vertAlign w:val="subscript"/>
          <w:lang w:val="en-US"/>
          <w:rPrChange w:id="73" w:author="anna.resch88@gmail.com" w:date="2022-01-04T09:43:00Z">
            <w:rPr>
              <w:rFonts w:asciiTheme="majorHAnsi" w:hAnsiTheme="majorHAnsi" w:cstheme="minorHAnsi"/>
              <w:i/>
              <w:iCs/>
              <w:lang w:val="en-US"/>
            </w:rPr>
          </w:rPrChange>
        </w:rPr>
        <w:t>1</w:t>
      </w:r>
      <w:r w:rsidRPr="007C545A">
        <w:rPr>
          <w:rFonts w:asciiTheme="majorHAnsi" w:hAnsiTheme="majorHAnsi" w:cstheme="minorHAnsi"/>
          <w:i/>
          <w:iCs/>
          <w:lang w:val="en-US"/>
        </w:rPr>
        <w:t xml:space="preserve"> = ((VPGDG)</w:t>
      </w:r>
      <w:r w:rsidRPr="009708A1">
        <w:rPr>
          <w:rFonts w:asciiTheme="majorHAnsi" w:hAnsiTheme="majorHAnsi" w:cstheme="minorHAnsi"/>
          <w:i/>
          <w:iCs/>
          <w:vertAlign w:val="subscript"/>
          <w:lang w:val="en-US"/>
          <w:rPrChange w:id="74" w:author="anna.resch88@gmail.com" w:date="2022-01-04T09:43:00Z">
            <w:rPr>
              <w:rFonts w:asciiTheme="majorHAnsi" w:hAnsiTheme="majorHAnsi" w:cstheme="minorHAnsi"/>
              <w:i/>
              <w:iCs/>
              <w:lang w:val="en-US"/>
            </w:rPr>
          </w:rPrChange>
        </w:rPr>
        <w:t>1</w:t>
      </w:r>
      <w:r w:rsidRPr="007C545A">
        <w:rPr>
          <w:rFonts w:asciiTheme="majorHAnsi" w:hAnsiTheme="majorHAnsi" w:cstheme="minorHAnsi"/>
          <w:i/>
          <w:iCs/>
          <w:lang w:val="en-US"/>
        </w:rPr>
        <w:t>(VPGSG)</w:t>
      </w:r>
      <w:r w:rsidRPr="009708A1">
        <w:rPr>
          <w:rFonts w:asciiTheme="majorHAnsi" w:hAnsiTheme="majorHAnsi" w:cstheme="minorHAnsi"/>
          <w:i/>
          <w:iCs/>
          <w:vertAlign w:val="subscript"/>
          <w:lang w:val="en-US"/>
          <w:rPrChange w:id="75" w:author="anna.resch88@gmail.com" w:date="2022-01-04T09:43:00Z">
            <w:rPr>
              <w:rFonts w:asciiTheme="majorHAnsi" w:hAnsiTheme="majorHAnsi" w:cstheme="minorHAnsi"/>
              <w:i/>
              <w:iCs/>
              <w:lang w:val="en-US"/>
            </w:rPr>
          </w:rPrChange>
        </w:rPr>
        <w:t>1</w:t>
      </w:r>
      <w:r w:rsidRPr="007C545A">
        <w:rPr>
          <w:rFonts w:asciiTheme="majorHAnsi" w:hAnsiTheme="majorHAnsi" w:cstheme="minorHAnsi"/>
          <w:i/>
          <w:iCs/>
          <w:lang w:val="en-US"/>
        </w:rPr>
        <w:t>(VPGYG)</w:t>
      </w:r>
      <w:r w:rsidRPr="009708A1">
        <w:rPr>
          <w:rFonts w:asciiTheme="majorHAnsi" w:hAnsiTheme="majorHAnsi" w:cstheme="minorHAnsi"/>
          <w:i/>
          <w:iCs/>
          <w:vertAlign w:val="subscript"/>
          <w:lang w:val="en-US"/>
          <w:rPrChange w:id="76" w:author="anna.resch88@gmail.com" w:date="2022-01-04T09:43:00Z">
            <w:rPr>
              <w:rFonts w:asciiTheme="majorHAnsi" w:hAnsiTheme="majorHAnsi" w:cstheme="minorHAnsi"/>
              <w:i/>
              <w:iCs/>
              <w:lang w:val="en-US"/>
            </w:rPr>
          </w:rPrChange>
        </w:rPr>
        <w:t>1</w:t>
      </w:r>
      <w:r w:rsidRPr="007C545A">
        <w:rPr>
          <w:rFonts w:asciiTheme="majorHAnsi" w:hAnsiTheme="majorHAnsi" w:cstheme="minorHAnsi"/>
          <w:i/>
          <w:iCs/>
          <w:lang w:val="en-US"/>
        </w:rPr>
        <w:t xml:space="preserve"> ELP)</w:t>
      </w:r>
    </w:p>
    <w:p w14:paraId="42BAC4D4" w14:textId="77777777" w:rsidR="00067C6D" w:rsidRPr="007C545A" w:rsidRDefault="00067C6D" w:rsidP="00067C6D">
      <w:pPr>
        <w:rPr>
          <w:rFonts w:asciiTheme="majorHAnsi" w:hAnsiTheme="majorHAnsi" w:cstheme="minorHAnsi"/>
          <w:lang w:val="en-US"/>
        </w:rPr>
      </w:pPr>
      <w:r w:rsidRPr="007C545A">
        <w:rPr>
          <w:rFonts w:asciiTheme="majorHAnsi" w:hAnsiTheme="majorHAnsi" w:cstheme="minorHAnsi"/>
          <w:lang w:val="en-US"/>
        </w:rPr>
        <w:t>MDPMSSS</w:t>
      </w:r>
      <w:r w:rsidRPr="007C545A">
        <w:rPr>
          <w:rFonts w:asciiTheme="majorHAnsi" w:hAnsiTheme="majorHAnsi" w:cstheme="minorHAnsi"/>
          <w:color w:val="0070C0"/>
          <w:lang w:val="en-US"/>
        </w:rPr>
        <w:t>GTMLPVFCVVEHYENAIEYDCKEEHAEFVLVRKDMLFNQLIEMALLSLGYSHSSAAQAKGLIQVGKWNPVPLSYVTDAPDATVADMLQDVYHVVTLKIQLHS</w:t>
      </w:r>
      <w:r w:rsidRPr="007C545A">
        <w:rPr>
          <w:rFonts w:asciiTheme="majorHAnsi" w:hAnsiTheme="majorHAnsi" w:cstheme="minorHAnsi"/>
          <w:color w:val="70AD47" w:themeColor="accent6"/>
          <w:lang w:val="en-US"/>
        </w:rPr>
        <w:t>GVPGDGVPGSGVPGYGVPGDGVPGSGVPGYGVPGDGVPGSGVPGYGVPGDGVPGSGVPGYGVPGDGVPGSGVPGYGVPGDGVPGSGVPGYGVPGDGVPGSGVPGYGVPGDGVPGSGVPGY</w:t>
      </w:r>
      <w:r w:rsidRPr="007C545A">
        <w:rPr>
          <w:rFonts w:asciiTheme="majorHAnsi" w:hAnsiTheme="majorHAnsi" w:cstheme="minorHAnsi"/>
          <w:color w:val="0070C0"/>
          <w:lang w:val="en-US"/>
        </w:rPr>
        <w:t>GTMLPVFCVVEHYENAIEYDCKEEHAEFVLVRKDMLFNQLIEMALLSLGYSHSSAAQAKGLIQVGKWNPVPLSYVTDAPDATVADMLQDVYHVVTLKIQLHS</w:t>
      </w:r>
      <w:r w:rsidRPr="007C545A">
        <w:rPr>
          <w:rFonts w:asciiTheme="majorHAnsi" w:hAnsiTheme="majorHAnsi" w:cstheme="minorHAnsi"/>
          <w:lang w:val="en-US"/>
        </w:rPr>
        <w:t>GGREASSHHHHHH</w:t>
      </w:r>
    </w:p>
    <w:p w14:paraId="121DBF74" w14:textId="77777777" w:rsidR="00067C6D" w:rsidRPr="007C545A" w:rsidRDefault="00067C6D" w:rsidP="00067C6D">
      <w:pPr>
        <w:rPr>
          <w:rFonts w:asciiTheme="majorHAnsi" w:hAnsiTheme="majorHAnsi" w:cstheme="minorHAnsi"/>
          <w:u w:val="single"/>
          <w:lang w:val="en-US"/>
        </w:rPr>
      </w:pPr>
      <w:r w:rsidRPr="007C545A">
        <w:rPr>
          <w:rFonts w:asciiTheme="majorHAnsi" w:hAnsiTheme="majorHAnsi" w:cstheme="minorHAnsi"/>
          <w:u w:val="single"/>
          <w:lang w:val="en-US"/>
        </w:rPr>
        <w:t>ULD-(DSY)</w:t>
      </w:r>
      <w:r w:rsidRPr="009708A1">
        <w:rPr>
          <w:rFonts w:asciiTheme="majorHAnsi" w:hAnsiTheme="majorHAnsi" w:cstheme="minorHAnsi"/>
          <w:u w:val="single"/>
          <w:vertAlign w:val="subscript"/>
          <w:lang w:val="en-US"/>
          <w:rPrChange w:id="77" w:author="anna.resch88@gmail.com" w:date="2022-01-04T09:43:00Z">
            <w:rPr>
              <w:rFonts w:asciiTheme="majorHAnsi" w:hAnsiTheme="majorHAnsi" w:cstheme="minorHAnsi"/>
              <w:u w:val="single"/>
              <w:lang w:val="en-US"/>
            </w:rPr>
          </w:rPrChange>
        </w:rPr>
        <w:t>8</w:t>
      </w:r>
      <w:r w:rsidRPr="007C545A">
        <w:rPr>
          <w:rFonts w:asciiTheme="majorHAnsi" w:hAnsiTheme="majorHAnsi" w:cstheme="minorHAnsi"/>
          <w:u w:val="single"/>
          <w:lang w:val="en-US"/>
        </w:rPr>
        <w:t>-ULD / DNA</w:t>
      </w:r>
    </w:p>
    <w:p w14:paraId="1A466EBA" w14:textId="77777777" w:rsidR="00067C6D" w:rsidRPr="007C545A" w:rsidRDefault="00067C6D" w:rsidP="00067C6D">
      <w:pPr>
        <w:rPr>
          <w:rFonts w:asciiTheme="majorHAnsi" w:hAnsiTheme="majorHAnsi" w:cstheme="minorHAnsi"/>
          <w:lang w:val="en-US"/>
        </w:rPr>
      </w:pPr>
      <w:r w:rsidRPr="007C545A">
        <w:rPr>
          <w:rFonts w:asciiTheme="majorHAnsi" w:hAnsiTheme="majorHAnsi" w:cstheme="minorHAnsi"/>
          <w:lang w:val="en-US"/>
        </w:rPr>
        <w:t>ATGGATCCTATGAGCTCTTCT</w:t>
      </w:r>
      <w:r w:rsidRPr="007C545A">
        <w:rPr>
          <w:rFonts w:asciiTheme="majorHAnsi" w:hAnsiTheme="majorHAnsi" w:cstheme="minorHAnsi"/>
          <w:color w:val="0070C0"/>
          <w:lang w:val="en-US"/>
        </w:rPr>
        <w:t>GGTACCATGCTGCCGGTTTTCTGCGTTGTTGAACACTACGAAAACGCTATCGAATACGACTGCAAAGAAGAACACGCTGAATTTGTTCTGGTTCGTAAAGACATGCTGTTCAACCAGCTGATCGAAATGGCTCTGCTGTCTCTGGGTTACTCTCACAGCTCTGCTGCTCAGGCTAAAGGTCTGATCCAGGTTGGTAAATGGAACCCGGTTCCGCTGTCTTACGTTACCGACGCTCCGGACGCTACCGTTGCTGACATGCTGCAGGACGTTTACCACGTTGTTACCCTGAAAATCCAGCTGCACTCT</w:t>
      </w:r>
      <w:r w:rsidRPr="007C545A">
        <w:rPr>
          <w:rFonts w:asciiTheme="majorHAnsi" w:hAnsiTheme="majorHAnsi" w:cstheme="minorHAnsi"/>
          <w:color w:val="70AD47" w:themeColor="accent6"/>
          <w:lang w:val="en-US"/>
        </w:rPr>
        <w:t>GGTGTTCCGGGTGATGGTGTTCCGGGTAGCGGTGTTCCGGGTTACGGTGTTCCGGGTGATGGTGTTCCGGGTAGCGGTGTTCCGGGTTACGGTGTTCCGGGTGATGGTGTTCCGGGTAGCGGTGTTCCGGGTTACGGTGTTCCGGGTGATGGTGTTCCGGGTAGCGGTGTTCCGGGTTACGGTGTTCCGGGTGATGGTGTTCCGGGTAGCGGTGTTCCGGGTTACGGTGTTCCGGGTGATGGTGTTCCGGGTAGCGGTGTTCCGGGTTACGGTGTTCCGGGTGATGGTGTTCCGGGTAGCGGTGTTCCGGGTTACGGTGTTCCGGGTGATGGTGTTCCGGGTAGCGGTGTTCCGGGTTAC</w:t>
      </w:r>
      <w:r w:rsidRPr="007C545A">
        <w:rPr>
          <w:rFonts w:asciiTheme="majorHAnsi" w:hAnsiTheme="majorHAnsi" w:cstheme="minorHAnsi"/>
          <w:color w:val="0070C0"/>
          <w:lang w:val="en-US"/>
        </w:rPr>
        <w:t>GGTACCATGCTGCCGGTTTTCTGCGTTGTTGAACACTACGAAAACGCTATCGAATACGACTGCAAAGAAGAACACGCTGAATTTGTTCTGGTTCGTAAAGACATGCTGTTCAACCAGCTGATCGAAATGGCTCTGCTGTCTCTGGGTTACTCTCACAGCTCTGCTGCTCAGGCTAAAGGTCTGATCCAGGTTGGTAAAT</w:t>
      </w:r>
      <w:r w:rsidRPr="007C545A">
        <w:rPr>
          <w:rFonts w:asciiTheme="majorHAnsi" w:hAnsiTheme="majorHAnsi" w:cstheme="minorHAnsi"/>
          <w:color w:val="0070C0"/>
          <w:lang w:val="en-US"/>
        </w:rPr>
        <w:lastRenderedPageBreak/>
        <w:t>GGAACCCGGTTCCGCTGTCTTACGTTACCGACGCTCCGGACGCTACCGTTGCTGACATGCTGCAGGACGTTTACCACGTTGTTACCCTGAAAATCCAGCTGCACTCT</w:t>
      </w:r>
      <w:r w:rsidRPr="007C545A">
        <w:rPr>
          <w:rFonts w:asciiTheme="majorHAnsi" w:hAnsiTheme="majorHAnsi" w:cstheme="minorHAnsi"/>
          <w:color w:val="000000" w:themeColor="text1"/>
          <w:lang w:val="en-US"/>
        </w:rPr>
        <w:t>GGT</w:t>
      </w:r>
      <w:r w:rsidRPr="007C545A">
        <w:rPr>
          <w:rFonts w:asciiTheme="majorHAnsi" w:hAnsiTheme="majorHAnsi" w:cstheme="minorHAnsi"/>
          <w:lang w:val="en-US"/>
        </w:rPr>
        <w:t>GGAAGAGAAGCTTCATCACACCACCACCACCACCACTGA</w:t>
      </w:r>
    </w:p>
    <w:p w14:paraId="1B12A825" w14:textId="77777777" w:rsidR="00067C6D" w:rsidRPr="007C545A" w:rsidRDefault="00067C6D" w:rsidP="00067C6D">
      <w:pPr>
        <w:rPr>
          <w:rFonts w:asciiTheme="majorHAnsi" w:hAnsiTheme="majorHAnsi" w:cstheme="minorHAnsi"/>
          <w:lang w:val="en-US"/>
        </w:rPr>
      </w:pPr>
    </w:p>
    <w:p w14:paraId="35C94D5D" w14:textId="2F780611" w:rsidR="00067C6D" w:rsidRPr="007C545A" w:rsidRDefault="00067C6D" w:rsidP="00067C6D">
      <w:pPr>
        <w:rPr>
          <w:rFonts w:asciiTheme="majorHAnsi" w:hAnsiTheme="majorHAnsi" w:cstheme="minorHAnsi"/>
          <w:i/>
          <w:iCs/>
          <w:lang w:val="en-US"/>
        </w:rPr>
      </w:pPr>
      <w:r w:rsidRPr="007C545A">
        <w:rPr>
          <w:rFonts w:asciiTheme="majorHAnsi" w:hAnsiTheme="majorHAnsi" w:cstheme="minorHAnsi"/>
          <w:u w:val="single"/>
          <w:lang w:val="en-US"/>
        </w:rPr>
        <w:t>ULD-(VRY)</w:t>
      </w:r>
      <w:r w:rsidRPr="009708A1">
        <w:rPr>
          <w:rFonts w:asciiTheme="majorHAnsi" w:hAnsiTheme="majorHAnsi" w:cstheme="minorHAnsi"/>
          <w:u w:val="single"/>
          <w:vertAlign w:val="subscript"/>
          <w:lang w:val="en-US"/>
          <w:rPrChange w:id="78" w:author="anna.resch88@gmail.com" w:date="2022-01-04T09:43:00Z">
            <w:rPr>
              <w:rFonts w:asciiTheme="majorHAnsi" w:hAnsiTheme="majorHAnsi" w:cstheme="minorHAnsi"/>
              <w:u w:val="single"/>
              <w:lang w:val="en-US"/>
            </w:rPr>
          </w:rPrChange>
        </w:rPr>
        <w:t>6</w:t>
      </w:r>
      <w:r w:rsidRPr="007C545A">
        <w:rPr>
          <w:rFonts w:asciiTheme="majorHAnsi" w:hAnsiTheme="majorHAnsi" w:cstheme="minorHAnsi"/>
          <w:u w:val="single"/>
          <w:lang w:val="en-US"/>
        </w:rPr>
        <w:t>-ULD / aa (33</w:t>
      </w:r>
      <w:ins w:id="79" w:author="anna.resch88@gmail.com" w:date="2022-01-04T09:44:00Z">
        <w:r w:rsidR="00CA7197">
          <w:rPr>
            <w:rFonts w:asciiTheme="majorHAnsi" w:hAnsiTheme="majorHAnsi" w:cstheme="minorHAnsi"/>
            <w:u w:val="single"/>
            <w:lang w:val="en-US"/>
          </w:rPr>
          <w:t>.</w:t>
        </w:r>
      </w:ins>
      <w:del w:id="80" w:author="anna.resch88@gmail.com" w:date="2022-01-04T09:44:00Z">
        <w:r w:rsidRPr="007C545A" w:rsidDel="00CA7197">
          <w:rPr>
            <w:rFonts w:asciiTheme="majorHAnsi" w:hAnsiTheme="majorHAnsi" w:cstheme="minorHAnsi"/>
            <w:u w:val="single"/>
            <w:lang w:val="en-US"/>
          </w:rPr>
          <w:delText>,</w:delText>
        </w:r>
      </w:del>
      <w:r w:rsidRPr="007C545A">
        <w:rPr>
          <w:rFonts w:asciiTheme="majorHAnsi" w:hAnsiTheme="majorHAnsi" w:cstheme="minorHAnsi"/>
          <w:u w:val="single"/>
          <w:lang w:val="en-US"/>
        </w:rPr>
        <w:t xml:space="preserve">2 </w:t>
      </w:r>
      <w:proofErr w:type="spellStart"/>
      <w:r w:rsidRPr="007C545A">
        <w:rPr>
          <w:rFonts w:asciiTheme="majorHAnsi" w:hAnsiTheme="majorHAnsi" w:cstheme="minorHAnsi"/>
          <w:u w:val="single"/>
          <w:lang w:val="en-US"/>
        </w:rPr>
        <w:t>kDa</w:t>
      </w:r>
      <w:proofErr w:type="spellEnd"/>
      <w:r w:rsidRPr="007C545A">
        <w:rPr>
          <w:rFonts w:asciiTheme="majorHAnsi" w:hAnsiTheme="majorHAnsi" w:cstheme="minorHAnsi"/>
          <w:u w:val="single"/>
          <w:lang w:val="en-US"/>
        </w:rPr>
        <w:t>, 314 aa)</w:t>
      </w:r>
      <w:r w:rsidRPr="007C545A">
        <w:rPr>
          <w:rFonts w:asciiTheme="majorHAnsi" w:hAnsiTheme="majorHAnsi" w:cstheme="minorHAnsi"/>
          <w:lang w:val="en-US"/>
        </w:rPr>
        <w:t xml:space="preserve"> </w:t>
      </w:r>
      <w:r w:rsidRPr="007C545A">
        <w:rPr>
          <w:rFonts w:asciiTheme="majorHAnsi" w:hAnsiTheme="majorHAnsi" w:cstheme="minorHAnsi"/>
          <w:i/>
          <w:iCs/>
          <w:lang w:val="en-US"/>
        </w:rPr>
        <w:t>((VRY)</w:t>
      </w:r>
      <w:r w:rsidRPr="009708A1">
        <w:rPr>
          <w:rFonts w:asciiTheme="majorHAnsi" w:hAnsiTheme="majorHAnsi" w:cstheme="minorHAnsi"/>
          <w:i/>
          <w:iCs/>
          <w:vertAlign w:val="subscript"/>
          <w:lang w:val="en-US"/>
          <w:rPrChange w:id="81" w:author="anna.resch88@gmail.com" w:date="2022-01-04T09:43:00Z">
            <w:rPr>
              <w:rFonts w:asciiTheme="majorHAnsi" w:hAnsiTheme="majorHAnsi" w:cstheme="minorHAnsi"/>
              <w:i/>
              <w:iCs/>
              <w:lang w:val="en-US"/>
            </w:rPr>
          </w:rPrChange>
        </w:rPr>
        <w:t>1</w:t>
      </w:r>
      <w:r w:rsidRPr="007C545A">
        <w:rPr>
          <w:rFonts w:asciiTheme="majorHAnsi" w:hAnsiTheme="majorHAnsi" w:cstheme="minorHAnsi"/>
          <w:i/>
          <w:iCs/>
          <w:lang w:val="en-US"/>
        </w:rPr>
        <w:t xml:space="preserve"> = ((VPGVG)</w:t>
      </w:r>
      <w:r w:rsidRPr="009708A1">
        <w:rPr>
          <w:rFonts w:asciiTheme="majorHAnsi" w:hAnsiTheme="majorHAnsi" w:cstheme="minorHAnsi"/>
          <w:i/>
          <w:iCs/>
          <w:vertAlign w:val="subscript"/>
          <w:lang w:val="en-US"/>
          <w:rPrChange w:id="82" w:author="anna.resch88@gmail.com" w:date="2022-01-04T09:43:00Z">
            <w:rPr>
              <w:rFonts w:asciiTheme="majorHAnsi" w:hAnsiTheme="majorHAnsi" w:cstheme="minorHAnsi"/>
              <w:i/>
              <w:iCs/>
              <w:lang w:val="en-US"/>
            </w:rPr>
          </w:rPrChange>
        </w:rPr>
        <w:t>1</w:t>
      </w:r>
      <w:r w:rsidRPr="007C545A">
        <w:rPr>
          <w:rFonts w:asciiTheme="majorHAnsi" w:hAnsiTheme="majorHAnsi" w:cstheme="minorHAnsi"/>
          <w:i/>
          <w:iCs/>
          <w:lang w:val="en-US"/>
        </w:rPr>
        <w:t>(VPGRG)</w:t>
      </w:r>
      <w:r w:rsidRPr="009708A1">
        <w:rPr>
          <w:rFonts w:asciiTheme="majorHAnsi" w:hAnsiTheme="majorHAnsi" w:cstheme="minorHAnsi"/>
          <w:i/>
          <w:iCs/>
          <w:vertAlign w:val="subscript"/>
          <w:lang w:val="en-US"/>
          <w:rPrChange w:id="83" w:author="anna.resch88@gmail.com" w:date="2022-01-04T09:43:00Z">
            <w:rPr>
              <w:rFonts w:asciiTheme="majorHAnsi" w:hAnsiTheme="majorHAnsi" w:cstheme="minorHAnsi"/>
              <w:i/>
              <w:iCs/>
              <w:lang w:val="en-US"/>
            </w:rPr>
          </w:rPrChange>
        </w:rPr>
        <w:t>1</w:t>
      </w:r>
      <w:r w:rsidRPr="007C545A">
        <w:rPr>
          <w:rFonts w:asciiTheme="majorHAnsi" w:hAnsiTheme="majorHAnsi" w:cstheme="minorHAnsi"/>
          <w:i/>
          <w:iCs/>
          <w:lang w:val="en-US"/>
        </w:rPr>
        <w:t>(VPGYG)</w:t>
      </w:r>
      <w:r w:rsidRPr="009708A1">
        <w:rPr>
          <w:rFonts w:asciiTheme="majorHAnsi" w:hAnsiTheme="majorHAnsi" w:cstheme="minorHAnsi"/>
          <w:i/>
          <w:iCs/>
          <w:vertAlign w:val="subscript"/>
          <w:lang w:val="en-US"/>
          <w:rPrChange w:id="84" w:author="anna.resch88@gmail.com" w:date="2022-01-04T09:43:00Z">
            <w:rPr>
              <w:rFonts w:asciiTheme="majorHAnsi" w:hAnsiTheme="majorHAnsi" w:cstheme="minorHAnsi"/>
              <w:i/>
              <w:iCs/>
              <w:lang w:val="en-US"/>
            </w:rPr>
          </w:rPrChange>
        </w:rPr>
        <w:t>1</w:t>
      </w:r>
      <w:r w:rsidRPr="007C545A">
        <w:rPr>
          <w:rFonts w:asciiTheme="majorHAnsi" w:hAnsiTheme="majorHAnsi" w:cstheme="minorHAnsi"/>
          <w:i/>
          <w:iCs/>
          <w:lang w:val="en-US"/>
        </w:rPr>
        <w:t xml:space="preserve"> ELP)</w:t>
      </w:r>
    </w:p>
    <w:p w14:paraId="06A9ABED" w14:textId="77777777" w:rsidR="00067C6D" w:rsidRPr="007C545A" w:rsidRDefault="00067C6D" w:rsidP="00067C6D">
      <w:pPr>
        <w:rPr>
          <w:rFonts w:asciiTheme="majorHAnsi" w:hAnsiTheme="majorHAnsi" w:cstheme="minorHAnsi"/>
          <w:lang w:val="en-US"/>
        </w:rPr>
      </w:pPr>
      <w:r w:rsidRPr="007C545A">
        <w:rPr>
          <w:rFonts w:asciiTheme="majorHAnsi" w:hAnsiTheme="majorHAnsi" w:cstheme="minorHAnsi"/>
          <w:lang w:val="en-US"/>
        </w:rPr>
        <w:t>MDPMSSS</w:t>
      </w:r>
      <w:r w:rsidRPr="007C545A">
        <w:rPr>
          <w:rFonts w:asciiTheme="majorHAnsi" w:hAnsiTheme="majorHAnsi" w:cstheme="minorHAnsi"/>
          <w:color w:val="0070C0"/>
          <w:lang w:val="en-US"/>
        </w:rPr>
        <w:t>GTMLPVFCVVEHYENAIEYDCKEEHAEFVLVRKDMLFNQLIEMALLSLGYSHSSAAQAKGLIQVGKWNPVPLSYVTDAPDATVADMLQDVYHVVTLKIQLHS</w:t>
      </w:r>
      <w:r w:rsidRPr="007C545A">
        <w:rPr>
          <w:rFonts w:asciiTheme="majorHAnsi" w:hAnsiTheme="majorHAnsi" w:cstheme="minorHAnsi"/>
          <w:color w:val="70AD47" w:themeColor="accent6"/>
          <w:lang w:val="en-US"/>
        </w:rPr>
        <w:t>GVPGVGVPGRGVPGYGVPGVGVPGRGVPGYGVPGVGVPGRGVPGYGVPGVGVPGRGVPGYGVPGVGVPGRGVPGYGVPGVGVPGRGVPGY</w:t>
      </w:r>
      <w:r w:rsidRPr="007C545A">
        <w:rPr>
          <w:rFonts w:asciiTheme="majorHAnsi" w:hAnsiTheme="majorHAnsi" w:cstheme="minorHAnsi"/>
          <w:color w:val="0070C0"/>
          <w:lang w:val="en-US"/>
        </w:rPr>
        <w:t>GTMLPVFCVVEHYENAIEYDCKEEHAEFVLVRKDMLFNQLIEMALLSLGYSHSSAAQAKGLIQVGKWNPVPLSYVTDAPDATVADMLQDVYHVVTLKIQLHS</w:t>
      </w:r>
      <w:r w:rsidRPr="007C545A">
        <w:rPr>
          <w:rFonts w:asciiTheme="majorHAnsi" w:hAnsiTheme="majorHAnsi" w:cstheme="minorHAnsi"/>
          <w:lang w:val="en-US"/>
        </w:rPr>
        <w:t>GGREASSHHHHHH</w:t>
      </w:r>
    </w:p>
    <w:p w14:paraId="36354CFC" w14:textId="77777777" w:rsidR="00067C6D" w:rsidRPr="007C545A" w:rsidRDefault="00067C6D" w:rsidP="00067C6D">
      <w:pPr>
        <w:rPr>
          <w:rFonts w:asciiTheme="majorHAnsi" w:hAnsiTheme="majorHAnsi" w:cstheme="minorHAnsi"/>
          <w:lang w:val="en-US"/>
        </w:rPr>
      </w:pPr>
    </w:p>
    <w:p w14:paraId="35D727A1" w14:textId="77777777" w:rsidR="00067C6D" w:rsidRPr="007C545A" w:rsidRDefault="00067C6D" w:rsidP="00067C6D">
      <w:pPr>
        <w:rPr>
          <w:rFonts w:asciiTheme="majorHAnsi" w:hAnsiTheme="majorHAnsi" w:cstheme="minorHAnsi"/>
          <w:u w:val="single"/>
          <w:lang w:val="en-US"/>
        </w:rPr>
      </w:pPr>
      <w:r w:rsidRPr="007C545A">
        <w:rPr>
          <w:rFonts w:asciiTheme="majorHAnsi" w:hAnsiTheme="majorHAnsi" w:cstheme="minorHAnsi"/>
          <w:u w:val="single"/>
          <w:lang w:val="en-US"/>
        </w:rPr>
        <w:t>ULD-(VRY)</w:t>
      </w:r>
      <w:r w:rsidRPr="009708A1">
        <w:rPr>
          <w:rFonts w:asciiTheme="majorHAnsi" w:hAnsiTheme="majorHAnsi" w:cstheme="minorHAnsi"/>
          <w:u w:val="single"/>
          <w:vertAlign w:val="subscript"/>
          <w:lang w:val="en-US"/>
          <w:rPrChange w:id="85" w:author="anna.resch88@gmail.com" w:date="2022-01-04T09:43:00Z">
            <w:rPr>
              <w:rFonts w:asciiTheme="majorHAnsi" w:hAnsiTheme="majorHAnsi" w:cstheme="minorHAnsi"/>
              <w:u w:val="single"/>
              <w:lang w:val="en-US"/>
            </w:rPr>
          </w:rPrChange>
        </w:rPr>
        <w:t>6</w:t>
      </w:r>
      <w:r w:rsidRPr="007C545A">
        <w:rPr>
          <w:rFonts w:asciiTheme="majorHAnsi" w:hAnsiTheme="majorHAnsi" w:cstheme="minorHAnsi"/>
          <w:u w:val="single"/>
          <w:lang w:val="en-US"/>
        </w:rPr>
        <w:t>-ULD / DNA</w:t>
      </w:r>
    </w:p>
    <w:p w14:paraId="29DBAA85" w14:textId="2AC4213A" w:rsidR="00067C6D" w:rsidRPr="007C545A" w:rsidRDefault="00067C6D" w:rsidP="00067C6D">
      <w:pPr>
        <w:rPr>
          <w:rFonts w:asciiTheme="majorHAnsi" w:hAnsiTheme="majorHAnsi" w:cstheme="minorHAnsi"/>
          <w:lang w:val="en-US"/>
        </w:rPr>
      </w:pPr>
      <w:r w:rsidRPr="007C545A">
        <w:rPr>
          <w:rFonts w:asciiTheme="majorHAnsi" w:hAnsiTheme="majorHAnsi" w:cstheme="minorHAnsi"/>
          <w:lang w:val="en-US"/>
        </w:rPr>
        <w:t>ATGGATCCTATGAGCTCTTCT</w:t>
      </w:r>
      <w:r w:rsidRPr="007C545A">
        <w:rPr>
          <w:rFonts w:asciiTheme="majorHAnsi" w:hAnsiTheme="majorHAnsi" w:cstheme="minorHAnsi"/>
          <w:color w:val="0070C0"/>
          <w:lang w:val="en-US"/>
        </w:rPr>
        <w:t>GGTACCATGCTGCCGGTTTTCTGCGTTGTTGAACACTACGAAAACGCTATCGAATACGACTGCAAAGAAGAACACGCTGAATTTGTTCTGGTTCGTAAAGACATGCTGTTCAACCAGCTGATCGAAATGGCTCTGCTGTCTCTGGGTTACTCTCACAGCTCTGCTGCTCAGGCTAAAGGTCTGATCCAGGTTGGTAAATGGAACCCGGTTCCGCTGTCTTACGTTACCGACGCTCCGGACGCTACCGTTGCTGACATGCTGCAGGACGTTTACCACGTTGTTACCCTGAAAATCCAGCTGCACTCT</w:t>
      </w:r>
      <w:r w:rsidRPr="007C545A">
        <w:rPr>
          <w:rFonts w:asciiTheme="majorHAnsi" w:hAnsiTheme="majorHAnsi" w:cstheme="minorHAnsi"/>
          <w:color w:val="70AD47" w:themeColor="accent6"/>
          <w:lang w:val="en-US"/>
        </w:rPr>
        <w:t>GGTGTTCCGGGTGTTGGTGTTCCGGGTCGCGGTGTTCCGGGTTACGGTGTTCCGGGTGTTGGTGTTCCGGGTCGCGGTGTTCCGGGTTACGGTGTTCCGGGTGTTGGTGTTCCGGGTCGCGGTGTTCCGGGTTACGGTGTTCCGGGTGTTGGTGTTCCGGGTCGCGGTGTTCCGGGTTACGGTGTTCCGGGTGTTGGTGTTCCGGGTCGCGGTGTTCCGGGTTACGGTGTTCCGGGTGTTGGTGTTCCGGGTCGCGGTGTTCCGGGTTAC</w:t>
      </w:r>
      <w:r w:rsidRPr="007C545A">
        <w:rPr>
          <w:rFonts w:asciiTheme="majorHAnsi" w:hAnsiTheme="majorHAnsi" w:cstheme="minorHAnsi"/>
          <w:color w:val="0070C0"/>
          <w:lang w:val="en-US"/>
        </w:rPr>
        <w:t>GGTACCATGCTGCCGGTTTTCTGCGTTGTTGAACACTACGAAAACGCTATCGAATACGACTGCAAAGAAGAACACGCTGAATTTGTTCTGGTTCGTAAAGACATGCTGTTCAACCAGCTGATCGAAATGGCTCTGCTGTCTCTGGGTTACTCTCACAGCTCTGCTGCTCAGGCTAAAGGTCTGATCCAGGTTGGTAAATGGAACCCGGTTCCGCTGTCTTACGTTACCGACGCTCCGGACGCTACCGTTGCTGACATGCTGCAGGACGTTTACCACGTTGTTACCCTGAAAATCCAGCTGCACTCT</w:t>
      </w:r>
      <w:r w:rsidRPr="007C545A">
        <w:rPr>
          <w:rFonts w:asciiTheme="majorHAnsi" w:hAnsiTheme="majorHAnsi" w:cstheme="minorHAnsi"/>
          <w:color w:val="000000" w:themeColor="text1"/>
          <w:lang w:val="en-US"/>
        </w:rPr>
        <w:t>GGT</w:t>
      </w:r>
      <w:r w:rsidRPr="007C545A">
        <w:rPr>
          <w:rFonts w:asciiTheme="majorHAnsi" w:hAnsiTheme="majorHAnsi" w:cstheme="minorHAnsi"/>
          <w:lang w:val="en-US"/>
        </w:rPr>
        <w:t>GGAAGAGAAGCTTCATCACACCACCACCACCACCACTGA</w:t>
      </w:r>
    </w:p>
    <w:p w14:paraId="6B29727A" w14:textId="77777777" w:rsidR="00067C6D" w:rsidRPr="007C545A" w:rsidRDefault="00067C6D" w:rsidP="00067C6D">
      <w:pPr>
        <w:rPr>
          <w:rFonts w:asciiTheme="majorHAnsi" w:hAnsiTheme="majorHAnsi" w:cstheme="minorHAnsi"/>
          <w:lang w:val="en-US"/>
        </w:rPr>
      </w:pPr>
    </w:p>
    <w:p w14:paraId="30199B12" w14:textId="77777777" w:rsidR="00067C6D" w:rsidRPr="007C545A" w:rsidRDefault="00067C6D" w:rsidP="00067C6D">
      <w:pPr>
        <w:rPr>
          <w:rFonts w:asciiTheme="majorHAnsi" w:hAnsiTheme="majorHAnsi" w:cstheme="minorHAnsi"/>
          <w:lang w:val="en-US"/>
        </w:rPr>
      </w:pPr>
      <w:r w:rsidRPr="007C545A">
        <w:rPr>
          <w:rFonts w:asciiTheme="majorHAnsi" w:hAnsiTheme="majorHAnsi" w:cstheme="minorHAnsi"/>
          <w:lang w:val="en-US"/>
        </w:rPr>
        <w:t>II. Linker domain: fluorescent proteins and proteolytic cleavage sites</w:t>
      </w:r>
    </w:p>
    <w:p w14:paraId="615ED8FB" w14:textId="2EACE5C5" w:rsidR="00067C6D" w:rsidRPr="007C545A" w:rsidRDefault="00067C6D" w:rsidP="00067C6D">
      <w:pPr>
        <w:rPr>
          <w:rFonts w:asciiTheme="majorHAnsi" w:hAnsiTheme="majorHAnsi" w:cstheme="minorHAnsi"/>
          <w:i/>
          <w:iCs/>
          <w:u w:val="single"/>
          <w:lang w:val="en-US"/>
        </w:rPr>
      </w:pPr>
      <w:r w:rsidRPr="007C545A">
        <w:rPr>
          <w:rFonts w:asciiTheme="majorHAnsi" w:hAnsiTheme="majorHAnsi" w:cstheme="minorHAnsi"/>
          <w:u w:val="single"/>
          <w:lang w:val="en-US"/>
        </w:rPr>
        <w:t>ULD-</w:t>
      </w:r>
      <w:proofErr w:type="spellStart"/>
      <w:r w:rsidRPr="007C545A">
        <w:rPr>
          <w:rFonts w:asciiTheme="majorHAnsi" w:hAnsiTheme="majorHAnsi" w:cstheme="minorHAnsi"/>
          <w:u w:val="single"/>
          <w:lang w:val="en-US"/>
        </w:rPr>
        <w:t>mEGFP</w:t>
      </w:r>
      <w:proofErr w:type="spellEnd"/>
      <w:r w:rsidRPr="007C545A">
        <w:rPr>
          <w:rFonts w:asciiTheme="majorHAnsi" w:hAnsiTheme="majorHAnsi" w:cstheme="minorHAnsi"/>
          <w:u w:val="single"/>
          <w:lang w:val="en-US"/>
        </w:rPr>
        <w:t>-ULD / aa (52</w:t>
      </w:r>
      <w:ins w:id="86" w:author="anna.resch88@gmail.com" w:date="2022-01-04T09:44:00Z">
        <w:r w:rsidR="00CA7197">
          <w:rPr>
            <w:rFonts w:asciiTheme="majorHAnsi" w:hAnsiTheme="majorHAnsi" w:cstheme="minorHAnsi"/>
            <w:u w:val="single"/>
            <w:lang w:val="en-US"/>
          </w:rPr>
          <w:t>.</w:t>
        </w:r>
      </w:ins>
      <w:del w:id="87" w:author="anna.resch88@gmail.com" w:date="2022-01-04T09:44:00Z">
        <w:r w:rsidRPr="007C545A" w:rsidDel="00CA7197">
          <w:rPr>
            <w:rFonts w:asciiTheme="majorHAnsi" w:hAnsiTheme="majorHAnsi" w:cstheme="minorHAnsi"/>
            <w:u w:val="single"/>
            <w:lang w:val="en-US"/>
          </w:rPr>
          <w:delText>,</w:delText>
        </w:r>
      </w:del>
      <w:r w:rsidRPr="007C545A">
        <w:rPr>
          <w:rFonts w:asciiTheme="majorHAnsi" w:hAnsiTheme="majorHAnsi" w:cstheme="minorHAnsi"/>
          <w:u w:val="single"/>
          <w:lang w:val="en-US"/>
        </w:rPr>
        <w:t xml:space="preserve">1 </w:t>
      </w:r>
      <w:proofErr w:type="spellStart"/>
      <w:r w:rsidRPr="007C545A">
        <w:rPr>
          <w:rFonts w:asciiTheme="majorHAnsi" w:hAnsiTheme="majorHAnsi" w:cstheme="minorHAnsi"/>
          <w:u w:val="single"/>
          <w:lang w:val="en-US"/>
        </w:rPr>
        <w:t>kDa</w:t>
      </w:r>
      <w:proofErr w:type="spellEnd"/>
      <w:r w:rsidRPr="007C545A">
        <w:rPr>
          <w:rFonts w:asciiTheme="majorHAnsi" w:hAnsiTheme="majorHAnsi" w:cstheme="minorHAnsi"/>
          <w:u w:val="single"/>
          <w:lang w:val="en-US"/>
        </w:rPr>
        <w:t>, 464 aa)</w:t>
      </w:r>
      <w:r w:rsidRPr="007C545A">
        <w:rPr>
          <w:rFonts w:asciiTheme="majorHAnsi" w:hAnsiTheme="majorHAnsi" w:cstheme="minorHAnsi"/>
          <w:lang w:val="en-US"/>
        </w:rPr>
        <w:t xml:space="preserve"> </w:t>
      </w:r>
      <w:r w:rsidRPr="007C545A">
        <w:rPr>
          <w:rFonts w:asciiTheme="majorHAnsi" w:hAnsiTheme="majorHAnsi" w:cstheme="minorHAnsi"/>
          <w:i/>
          <w:iCs/>
          <w:lang w:val="en-US"/>
        </w:rPr>
        <w:t>(</w:t>
      </w:r>
      <w:proofErr w:type="spellStart"/>
      <w:r w:rsidRPr="007C545A">
        <w:rPr>
          <w:rFonts w:asciiTheme="majorHAnsi" w:hAnsiTheme="majorHAnsi" w:cstheme="minorHAnsi"/>
          <w:i/>
          <w:iCs/>
          <w:lang w:val="en-US"/>
        </w:rPr>
        <w:t>mEGFP</w:t>
      </w:r>
      <w:proofErr w:type="spellEnd"/>
      <w:r w:rsidRPr="007C545A">
        <w:rPr>
          <w:rFonts w:asciiTheme="majorHAnsi" w:hAnsiTheme="majorHAnsi" w:cstheme="minorHAnsi"/>
          <w:i/>
          <w:iCs/>
          <w:lang w:val="en-US"/>
        </w:rPr>
        <w:t xml:space="preserve"> = monomeric enhanced GFP)</w:t>
      </w:r>
    </w:p>
    <w:p w14:paraId="0EB6EE0D" w14:textId="77777777" w:rsidR="00067C6D" w:rsidRPr="007C545A" w:rsidRDefault="00067C6D" w:rsidP="00067C6D">
      <w:pPr>
        <w:rPr>
          <w:rFonts w:asciiTheme="majorHAnsi" w:hAnsiTheme="majorHAnsi" w:cstheme="minorHAnsi"/>
          <w:lang w:val="en-US"/>
        </w:rPr>
      </w:pPr>
      <w:r w:rsidRPr="007C545A">
        <w:rPr>
          <w:rFonts w:asciiTheme="majorHAnsi" w:hAnsiTheme="majorHAnsi" w:cstheme="minorHAnsi"/>
          <w:lang w:val="en-US"/>
        </w:rPr>
        <w:t>MDPMSSS</w:t>
      </w:r>
      <w:r w:rsidRPr="007C545A">
        <w:rPr>
          <w:rFonts w:asciiTheme="majorHAnsi" w:hAnsiTheme="majorHAnsi" w:cstheme="minorHAnsi"/>
          <w:color w:val="0070C0"/>
          <w:lang w:val="en-US"/>
        </w:rPr>
        <w:t>GTMLPVFCVVEHYENAIEYDCKEEHAEFVLVRKDMLFNQLIEMALLSLGYSHSSAAQAKGLIQVGKWNPVPLSYVTDAPDATVADMLQDVYHVVTLKIQLHS</w:t>
      </w:r>
      <w:r w:rsidRPr="007C545A">
        <w:rPr>
          <w:rFonts w:asciiTheme="majorHAnsi" w:hAnsiTheme="majorHAnsi" w:cstheme="minorHAnsi"/>
          <w:color w:val="70AD47" w:themeColor="accent6"/>
          <w:lang w:val="en-US"/>
        </w:rPr>
        <w:t>GMVSKGEELFTGVVPILVELDGDVNGHKFSVSGEGEGDATYGKLTLKFICTTGKLPVPWPTLVTTLTYGVQCFSRYPDHMKQHDFFKSAMPEGYVQERTIFFKDDGNYKTRAEVKFEGDTLVNRIELKGIDFKEDGNILGHKLEYNYNSHNVYIMADKQKNGIKVNFKIRHNIEDGSVQLADHYQQNTPIGDGPVLLPDNHYLSTQSKLSKDPNEKRDHMVLLEFVTAAGITLGMDELYK</w:t>
      </w:r>
      <w:r w:rsidRPr="007C545A">
        <w:rPr>
          <w:rFonts w:asciiTheme="majorHAnsi" w:hAnsiTheme="majorHAnsi" w:cstheme="minorHAnsi"/>
          <w:color w:val="0070C0"/>
          <w:lang w:val="en-US"/>
        </w:rPr>
        <w:t>GTMLPVFCVVEHYENAIEYDCKEEHAEFVLVRKDMLFNQLIEMALLSLGYSHSSAAQAKGLIQVGKWNPVPLSYVTDAPDATVADMLQDVYHVVTLKIQLHS</w:t>
      </w:r>
      <w:r w:rsidRPr="007C545A">
        <w:rPr>
          <w:rFonts w:asciiTheme="majorHAnsi" w:hAnsiTheme="majorHAnsi" w:cstheme="minorHAnsi"/>
          <w:lang w:val="en-US"/>
        </w:rPr>
        <w:t>GGREASSHHHHHH</w:t>
      </w:r>
    </w:p>
    <w:p w14:paraId="1AD72C89" w14:textId="77777777" w:rsidR="00067C6D" w:rsidRPr="007C545A" w:rsidRDefault="00067C6D" w:rsidP="00067C6D">
      <w:pPr>
        <w:rPr>
          <w:rFonts w:asciiTheme="majorHAnsi" w:hAnsiTheme="majorHAnsi" w:cstheme="minorHAnsi"/>
          <w:lang w:val="en-US"/>
        </w:rPr>
      </w:pPr>
    </w:p>
    <w:p w14:paraId="4BD44601" w14:textId="77777777" w:rsidR="00067C6D" w:rsidRPr="007C545A" w:rsidRDefault="00067C6D" w:rsidP="00067C6D">
      <w:pPr>
        <w:rPr>
          <w:rFonts w:asciiTheme="majorHAnsi" w:hAnsiTheme="majorHAnsi" w:cstheme="minorHAnsi"/>
          <w:u w:val="single"/>
          <w:lang w:val="en-US"/>
        </w:rPr>
      </w:pPr>
      <w:r w:rsidRPr="007C545A">
        <w:rPr>
          <w:rFonts w:asciiTheme="majorHAnsi" w:hAnsiTheme="majorHAnsi" w:cstheme="minorHAnsi"/>
          <w:u w:val="single"/>
          <w:lang w:val="en-US"/>
        </w:rPr>
        <w:t>ULD-</w:t>
      </w:r>
      <w:proofErr w:type="spellStart"/>
      <w:r w:rsidRPr="007C545A">
        <w:rPr>
          <w:rFonts w:asciiTheme="majorHAnsi" w:hAnsiTheme="majorHAnsi" w:cstheme="minorHAnsi"/>
          <w:u w:val="single"/>
          <w:lang w:val="en-US"/>
        </w:rPr>
        <w:t>mEGFP</w:t>
      </w:r>
      <w:proofErr w:type="spellEnd"/>
      <w:r w:rsidRPr="007C545A">
        <w:rPr>
          <w:rFonts w:asciiTheme="majorHAnsi" w:hAnsiTheme="majorHAnsi" w:cstheme="minorHAnsi"/>
          <w:u w:val="single"/>
          <w:lang w:val="en-US"/>
        </w:rPr>
        <w:t>-ULD / DNA</w:t>
      </w:r>
    </w:p>
    <w:p w14:paraId="298E8415" w14:textId="77777777" w:rsidR="00067C6D" w:rsidRPr="007C545A" w:rsidRDefault="00067C6D" w:rsidP="00067C6D">
      <w:pPr>
        <w:rPr>
          <w:rFonts w:asciiTheme="majorHAnsi" w:hAnsiTheme="majorHAnsi" w:cstheme="minorHAnsi"/>
          <w:lang w:val="en-US"/>
        </w:rPr>
      </w:pPr>
      <w:r w:rsidRPr="007C545A">
        <w:rPr>
          <w:rFonts w:asciiTheme="majorHAnsi" w:hAnsiTheme="majorHAnsi" w:cstheme="minorHAnsi"/>
          <w:lang w:val="en-US"/>
        </w:rPr>
        <w:t>ATGGATCCTATGAGCTCTTCT</w:t>
      </w:r>
      <w:r w:rsidRPr="007C545A">
        <w:rPr>
          <w:rFonts w:asciiTheme="majorHAnsi" w:hAnsiTheme="majorHAnsi" w:cstheme="minorHAnsi"/>
          <w:color w:val="0070C0"/>
          <w:lang w:val="en-US"/>
        </w:rPr>
        <w:t>GGTACCATGCTGCCGGTTTTCTGCGTTGTTGAACACTACGAAAACGCTATCGAATACGACTGCAAAGAAGAACACGCTGAATTTGTTCTGGTTCGTAAAGACATGCTGTTCAACCAGCTGATCGAAATGGCTCTGCTGTCTCTGGGTTACTCTCACAGCTCTGCTGCTCAGGCTAAAGGTCTGATCCAGGTTGGTAAATGGAACCCGGTTCCGCTGTCTTACGTTACCGACGCTCCGGACGCTACCGTTGCTGACATGCTGCAGGACGTTTACCACGTTGTTACCCTGAAAATCCAGCTGCACTCT</w:t>
      </w:r>
      <w:r w:rsidRPr="007C545A">
        <w:rPr>
          <w:rFonts w:asciiTheme="majorHAnsi" w:hAnsiTheme="majorHAnsi" w:cstheme="minorHAnsi"/>
          <w:color w:val="70AD47" w:themeColor="accent6"/>
          <w:lang w:val="en-US"/>
        </w:rPr>
        <w:t>GGTATGGTGAGCAAGGGCGAGGAGCTGTTCACCGGGGTGGTGCCCATCCTGGTCGAGCTGGACGGCGACGTAAACGGCCACAAGTTCAGCGTGTCCGGCGAGGGCGAGGGCGATG</w:t>
      </w:r>
      <w:r w:rsidRPr="007C545A">
        <w:rPr>
          <w:rFonts w:asciiTheme="majorHAnsi" w:hAnsiTheme="majorHAnsi" w:cstheme="minorHAnsi"/>
          <w:color w:val="70AD47" w:themeColor="accent6"/>
          <w:lang w:val="en-US"/>
        </w:rPr>
        <w:lastRenderedPageBreak/>
        <w:t>CCACCTACGGCAAGCTGACCCTGAAGTTCATCTGCACCACCGGCAAGCTGCCCGTGCCCTGGCCCACCCTCGTGACCACCCTGACCTACGGCGTGCAGTGCTTCAGCCGCTACCCCGACCACATGAAGCAGCACGACTTCTTCAAGTCCGCCATGCCCGAAGGCTACGTCCAGGAGCGCACCATCTTCTTCAAGGACGACGGCAACTACAAGACCCGCGCCGAGGTGAAGTTCGAGGGCGACACCCTGGTGAACCGCATCGAGCTGAAGGGCATCGACTTCAAGGAGGACGGCAACATCCTGGGGCACAAGCTGGAGTACAACTACAACAGCCACAACGTCTATATCATGGCCGACAAGCAGAAGAACGGCATCAAGGTGAACTTCAAGATCCGCCACAACATCGAGGACGGCAGCGTGCAGCTCGCCGACCACTACCAGCAGAACACCCCCATCGGCGACGGCCCCGTGCTGCTGCCCGACAACCACTACCTGAGCACCCAGTCCAAGCTGAGCAAAGACCCCAACGAGAAGCGCGATCACATGGTCCTGCTGGAGTTCGTGACCGCCGCCGGGATCACTCTCGGCATGGACGAGCTGTACAAG</w:t>
      </w:r>
      <w:r w:rsidRPr="007C545A">
        <w:rPr>
          <w:rFonts w:asciiTheme="majorHAnsi" w:hAnsiTheme="majorHAnsi" w:cstheme="minorHAnsi"/>
          <w:color w:val="0070C0"/>
          <w:lang w:val="en-US"/>
        </w:rPr>
        <w:t>GGTACCATGCTGCCGGTTTTCTGCGTTGTTGAACACTACGAAAACGCTATCGAATACGACTGCAAAGAAGAACACGCTGAATTTGTTCTGGTTCGTAAAGACATGCTGTTCAACCAGCTGATCGAAATGGCTCTGCTGTCTCTGGGTTACTCTCACAGCTCTGCTGCTCAGGCTAAAGGTCTGATCCAGGTTGGTAAATGGAACCCGGTTCCGCTGTCTTACGTTACCGACGCTCCGGACGCTACCGTTGCTGACATGCTGCAGGACGTTTACCACGTTGTTACCCTGAAAATCCAGCTGCACTCT</w:t>
      </w:r>
      <w:r w:rsidRPr="007C545A">
        <w:rPr>
          <w:rFonts w:asciiTheme="majorHAnsi" w:hAnsiTheme="majorHAnsi" w:cstheme="minorHAnsi"/>
          <w:color w:val="000000" w:themeColor="text1"/>
          <w:lang w:val="en-US"/>
        </w:rPr>
        <w:t>GGT</w:t>
      </w:r>
      <w:r w:rsidRPr="007C545A">
        <w:rPr>
          <w:rFonts w:asciiTheme="majorHAnsi" w:hAnsiTheme="majorHAnsi" w:cstheme="minorHAnsi"/>
          <w:lang w:val="en-US"/>
        </w:rPr>
        <w:t>GGAAGAGAAGCTTCATCACACCACCACCACCACCACTGA</w:t>
      </w:r>
    </w:p>
    <w:p w14:paraId="5B6DECCC" w14:textId="77777777" w:rsidR="00067C6D" w:rsidRPr="007C545A" w:rsidRDefault="00067C6D" w:rsidP="00067C6D">
      <w:pPr>
        <w:rPr>
          <w:rFonts w:asciiTheme="majorHAnsi" w:hAnsiTheme="majorHAnsi" w:cstheme="minorHAnsi"/>
          <w:lang w:val="en-US"/>
        </w:rPr>
      </w:pPr>
    </w:p>
    <w:p w14:paraId="23223FC7" w14:textId="1F858F15" w:rsidR="00067C6D" w:rsidRPr="007C545A" w:rsidRDefault="00067C6D" w:rsidP="00067C6D">
      <w:pPr>
        <w:rPr>
          <w:rFonts w:asciiTheme="majorHAnsi" w:hAnsiTheme="majorHAnsi" w:cstheme="minorHAnsi"/>
          <w:i/>
          <w:iCs/>
          <w:u w:val="single"/>
          <w:lang w:val="en-US"/>
        </w:rPr>
      </w:pPr>
      <w:r w:rsidRPr="007C545A">
        <w:rPr>
          <w:rFonts w:asciiTheme="majorHAnsi" w:hAnsiTheme="majorHAnsi" w:cstheme="minorHAnsi"/>
          <w:u w:val="single"/>
          <w:lang w:val="en-US"/>
        </w:rPr>
        <w:t>ULD-EYFP-</w:t>
      </w:r>
      <w:proofErr w:type="spellStart"/>
      <w:r w:rsidRPr="007C545A">
        <w:rPr>
          <w:rFonts w:asciiTheme="majorHAnsi" w:hAnsiTheme="majorHAnsi" w:cstheme="minorHAnsi"/>
          <w:i/>
          <w:color w:val="538135" w:themeColor="accent6" w:themeShade="BF"/>
          <w:u w:val="single"/>
          <w:lang w:val="en-US"/>
        </w:rPr>
        <w:t>TEVrec</w:t>
      </w:r>
      <w:proofErr w:type="spellEnd"/>
      <w:r w:rsidRPr="007C545A">
        <w:rPr>
          <w:rFonts w:asciiTheme="majorHAnsi" w:hAnsiTheme="majorHAnsi" w:cstheme="minorHAnsi"/>
          <w:u w:val="single"/>
          <w:lang w:val="en-US"/>
        </w:rPr>
        <w:t>-</w:t>
      </w:r>
      <w:proofErr w:type="spellStart"/>
      <w:r w:rsidRPr="007C545A">
        <w:rPr>
          <w:rFonts w:asciiTheme="majorHAnsi" w:hAnsiTheme="majorHAnsi" w:cstheme="minorHAnsi"/>
          <w:u w:val="single"/>
          <w:lang w:val="en-US"/>
        </w:rPr>
        <w:t>mEGFP</w:t>
      </w:r>
      <w:proofErr w:type="spellEnd"/>
      <w:r w:rsidRPr="007C545A">
        <w:rPr>
          <w:rFonts w:asciiTheme="majorHAnsi" w:hAnsiTheme="majorHAnsi" w:cstheme="minorHAnsi"/>
          <w:u w:val="single"/>
          <w:lang w:val="en-US"/>
        </w:rPr>
        <w:t>-ULD / aa (80</w:t>
      </w:r>
      <w:ins w:id="88" w:author="anna.resch88@gmail.com" w:date="2022-01-04T09:44:00Z">
        <w:r w:rsidR="00CA7197">
          <w:rPr>
            <w:rFonts w:asciiTheme="majorHAnsi" w:hAnsiTheme="majorHAnsi" w:cstheme="minorHAnsi"/>
            <w:u w:val="single"/>
            <w:lang w:val="en-US"/>
          </w:rPr>
          <w:t>.</w:t>
        </w:r>
      </w:ins>
      <w:del w:id="89" w:author="anna.resch88@gmail.com" w:date="2022-01-04T09:44:00Z">
        <w:r w:rsidRPr="007C545A" w:rsidDel="00CA7197">
          <w:rPr>
            <w:rFonts w:asciiTheme="majorHAnsi" w:hAnsiTheme="majorHAnsi" w:cstheme="minorHAnsi"/>
            <w:u w:val="single"/>
            <w:lang w:val="en-US"/>
          </w:rPr>
          <w:delText>,</w:delText>
        </w:r>
      </w:del>
      <w:r w:rsidRPr="007C545A">
        <w:rPr>
          <w:rFonts w:asciiTheme="majorHAnsi" w:hAnsiTheme="majorHAnsi" w:cstheme="minorHAnsi"/>
          <w:u w:val="single"/>
          <w:lang w:val="en-US"/>
        </w:rPr>
        <w:t xml:space="preserve">0 </w:t>
      </w:r>
      <w:proofErr w:type="spellStart"/>
      <w:r w:rsidRPr="007C545A">
        <w:rPr>
          <w:rFonts w:asciiTheme="majorHAnsi" w:hAnsiTheme="majorHAnsi" w:cstheme="minorHAnsi"/>
          <w:u w:val="single"/>
          <w:lang w:val="en-US"/>
        </w:rPr>
        <w:t>kDa</w:t>
      </w:r>
      <w:proofErr w:type="spellEnd"/>
      <w:r w:rsidRPr="007C545A">
        <w:rPr>
          <w:rFonts w:asciiTheme="majorHAnsi" w:hAnsiTheme="majorHAnsi" w:cstheme="minorHAnsi"/>
          <w:u w:val="single"/>
          <w:lang w:val="en-US"/>
        </w:rPr>
        <w:t>, 711 aa)</w:t>
      </w:r>
      <w:r w:rsidRPr="007C545A">
        <w:rPr>
          <w:rFonts w:asciiTheme="majorHAnsi" w:hAnsiTheme="majorHAnsi" w:cstheme="minorHAnsi"/>
          <w:lang w:val="en-US"/>
        </w:rPr>
        <w:t xml:space="preserve"> </w:t>
      </w:r>
      <w:r w:rsidRPr="007C545A">
        <w:rPr>
          <w:rFonts w:asciiTheme="majorHAnsi" w:hAnsiTheme="majorHAnsi" w:cstheme="minorHAnsi"/>
          <w:i/>
          <w:iCs/>
          <w:lang w:val="en-US"/>
        </w:rPr>
        <w:t xml:space="preserve">(EYFP = enhanced yellow fluorescent protein; </w:t>
      </w:r>
      <w:proofErr w:type="spellStart"/>
      <w:r w:rsidRPr="007C545A">
        <w:rPr>
          <w:rFonts w:asciiTheme="majorHAnsi" w:hAnsiTheme="majorHAnsi" w:cstheme="minorHAnsi"/>
          <w:i/>
          <w:iCs/>
          <w:lang w:val="en-US"/>
        </w:rPr>
        <w:t>TEVrec</w:t>
      </w:r>
      <w:proofErr w:type="spellEnd"/>
      <w:r w:rsidRPr="007C545A">
        <w:rPr>
          <w:rFonts w:asciiTheme="majorHAnsi" w:hAnsiTheme="majorHAnsi" w:cstheme="minorHAnsi"/>
          <w:i/>
          <w:iCs/>
          <w:lang w:val="en-US"/>
        </w:rPr>
        <w:t xml:space="preserve"> = TEV protease recognition sequence)</w:t>
      </w:r>
    </w:p>
    <w:p w14:paraId="73F57DD2" w14:textId="77777777" w:rsidR="00067C6D" w:rsidRPr="007C545A" w:rsidRDefault="00067C6D" w:rsidP="00067C6D">
      <w:pPr>
        <w:tabs>
          <w:tab w:val="left" w:pos="7655"/>
        </w:tabs>
        <w:rPr>
          <w:rFonts w:asciiTheme="majorHAnsi" w:hAnsiTheme="majorHAnsi" w:cstheme="minorHAnsi"/>
          <w:lang w:val="en-US"/>
        </w:rPr>
      </w:pPr>
      <w:r w:rsidRPr="007C545A">
        <w:rPr>
          <w:rFonts w:asciiTheme="majorHAnsi" w:hAnsiTheme="majorHAnsi" w:cstheme="minorHAnsi"/>
          <w:lang w:val="en-US"/>
        </w:rPr>
        <w:t>MDPMSSS</w:t>
      </w:r>
      <w:r w:rsidRPr="007C545A">
        <w:rPr>
          <w:rFonts w:asciiTheme="majorHAnsi" w:hAnsiTheme="majorHAnsi" w:cstheme="minorHAnsi"/>
          <w:color w:val="0070C0"/>
          <w:lang w:val="en-US"/>
        </w:rPr>
        <w:t>GTMLPVFCVVEHYENAIEYDCKEEHAEFVLVRKDMLFNQLIEMALLSLGYSHSSAAQAKGLIQVGKWNPVPLSYVTDAPDATVADMLQDVYHVVTLKIQLHS</w:t>
      </w:r>
      <w:r w:rsidRPr="007C545A">
        <w:rPr>
          <w:rFonts w:asciiTheme="majorHAnsi" w:hAnsiTheme="majorHAnsi" w:cstheme="minorHAnsi"/>
          <w:color w:val="70AD47" w:themeColor="accent6"/>
          <w:lang w:val="en-US"/>
        </w:rPr>
        <w:t>GMVSKGEELFTGVVPILVELDGDVNGHKFSVSGEGEGDATYGKLTLKFICTTGKLPVPWPTLVTTFGYGLQCFARYPDHMKQHDFFKSAMPEGYVQERTIFFKDDGNYKTRAEVKFEGDTLVNRIELKGIDFKEDGNILGHKLEYNYNSHNVYIMADKQKNGIKVNFKIRHNIEDGSVQLADHYQQNTPIGDGPVLLPDNHYLSYQSALSKDPNEKRDHMVLLEFVTAAGITLGMDELYKG</w:t>
      </w:r>
      <w:r w:rsidRPr="007C545A">
        <w:rPr>
          <w:rFonts w:asciiTheme="majorHAnsi" w:hAnsiTheme="majorHAnsi" w:cstheme="minorHAnsi"/>
          <w:i/>
          <w:color w:val="538135" w:themeColor="accent6" w:themeShade="BF"/>
          <w:lang w:val="en-US"/>
        </w:rPr>
        <w:t>ENLYFQ</w:t>
      </w:r>
      <w:r w:rsidRPr="007C545A">
        <w:rPr>
          <w:rFonts w:asciiTheme="majorHAnsi" w:hAnsiTheme="majorHAnsi" w:cstheme="minorHAnsi"/>
          <w:color w:val="70AD47" w:themeColor="accent6"/>
          <w:lang w:val="en-US"/>
        </w:rPr>
        <w:t>GMVSKGEELFTGVVPILVELDGDVNGHKFSVSGEGEGDATYGKLTLKFICTTGKLPVPWPTLVTTLTYGVQCFSRYPDHMKQHDFFKSAMPEGYVQERTIFFKDDGNYKTRAEVKFEGDTLVNRIELKGIDFKEDGNILGHKLEYNYNSHNVYIMADKQKNGIKVNFKIRHNIEDGSVQLADHYQQNTPIGDGPVLLPDNHYLSTQSKLSKDPNEKRDHMVLLEFVTAAGITLGMDELYK</w:t>
      </w:r>
      <w:r w:rsidRPr="007C545A">
        <w:rPr>
          <w:rFonts w:asciiTheme="majorHAnsi" w:hAnsiTheme="majorHAnsi" w:cstheme="minorHAnsi"/>
          <w:color w:val="0070C0"/>
          <w:lang w:val="en-US"/>
        </w:rPr>
        <w:t>GTMLPVFCVVEHYENAIEYDCKEEHAEFVLVRKDMLFNQLIEMALLSLGYSHSSAAQAKGLIQVGKWNPVPLSYVTDAPDATVADMLQDVYHVVTLKIQLHS</w:t>
      </w:r>
      <w:r w:rsidRPr="007C545A">
        <w:rPr>
          <w:rFonts w:asciiTheme="majorHAnsi" w:hAnsiTheme="majorHAnsi" w:cstheme="minorHAnsi"/>
          <w:lang w:val="en-US"/>
        </w:rPr>
        <w:t>GGREASSHHHHHH</w:t>
      </w:r>
    </w:p>
    <w:p w14:paraId="2BE8DAE6" w14:textId="77777777" w:rsidR="00067C6D" w:rsidRPr="007C545A" w:rsidRDefault="00067C6D" w:rsidP="00067C6D">
      <w:pPr>
        <w:rPr>
          <w:rFonts w:asciiTheme="majorHAnsi" w:hAnsiTheme="majorHAnsi" w:cstheme="minorHAnsi"/>
          <w:lang w:val="en-US"/>
        </w:rPr>
      </w:pPr>
    </w:p>
    <w:p w14:paraId="1F227BE7" w14:textId="77777777" w:rsidR="00067C6D" w:rsidRPr="007C545A" w:rsidRDefault="00067C6D" w:rsidP="00067C6D">
      <w:pPr>
        <w:rPr>
          <w:rFonts w:asciiTheme="majorHAnsi" w:hAnsiTheme="majorHAnsi" w:cstheme="minorHAnsi"/>
          <w:u w:val="single"/>
          <w:lang w:val="en-US"/>
        </w:rPr>
      </w:pPr>
      <w:r w:rsidRPr="007C545A">
        <w:rPr>
          <w:rFonts w:asciiTheme="majorHAnsi" w:hAnsiTheme="majorHAnsi" w:cstheme="minorHAnsi"/>
          <w:u w:val="single"/>
          <w:lang w:val="en-US"/>
        </w:rPr>
        <w:t>ULD-EYFP-</w:t>
      </w:r>
      <w:proofErr w:type="spellStart"/>
      <w:r w:rsidRPr="007C545A">
        <w:rPr>
          <w:rFonts w:asciiTheme="majorHAnsi" w:hAnsiTheme="majorHAnsi" w:cstheme="minorHAnsi"/>
          <w:i/>
          <w:color w:val="538135" w:themeColor="accent6" w:themeShade="BF"/>
          <w:u w:val="single"/>
          <w:lang w:val="en-US"/>
        </w:rPr>
        <w:t>TEVrec</w:t>
      </w:r>
      <w:proofErr w:type="spellEnd"/>
      <w:r w:rsidRPr="007C545A">
        <w:rPr>
          <w:rFonts w:asciiTheme="majorHAnsi" w:hAnsiTheme="majorHAnsi" w:cstheme="minorHAnsi"/>
          <w:u w:val="single"/>
          <w:lang w:val="en-US"/>
        </w:rPr>
        <w:t>-</w:t>
      </w:r>
      <w:proofErr w:type="spellStart"/>
      <w:r w:rsidRPr="007C545A">
        <w:rPr>
          <w:rFonts w:asciiTheme="majorHAnsi" w:hAnsiTheme="majorHAnsi" w:cstheme="minorHAnsi"/>
          <w:u w:val="single"/>
          <w:lang w:val="en-US"/>
        </w:rPr>
        <w:t>mEGFP</w:t>
      </w:r>
      <w:proofErr w:type="spellEnd"/>
      <w:r w:rsidRPr="007C545A">
        <w:rPr>
          <w:rFonts w:asciiTheme="majorHAnsi" w:hAnsiTheme="majorHAnsi" w:cstheme="minorHAnsi"/>
          <w:u w:val="single"/>
          <w:lang w:val="en-US"/>
        </w:rPr>
        <w:t>-ULD / DNA</w:t>
      </w:r>
    </w:p>
    <w:p w14:paraId="08F8184D" w14:textId="77777777" w:rsidR="00067C6D" w:rsidRPr="007C545A" w:rsidRDefault="00067C6D" w:rsidP="00067C6D">
      <w:pPr>
        <w:rPr>
          <w:rFonts w:asciiTheme="majorHAnsi" w:hAnsiTheme="majorHAnsi" w:cstheme="minorHAnsi"/>
          <w:color w:val="70AD47" w:themeColor="accent6"/>
          <w:lang w:val="en-US"/>
        </w:rPr>
      </w:pPr>
      <w:r w:rsidRPr="007C545A">
        <w:rPr>
          <w:rFonts w:asciiTheme="majorHAnsi" w:hAnsiTheme="majorHAnsi" w:cstheme="minorHAnsi"/>
          <w:lang w:val="en-US"/>
        </w:rPr>
        <w:t>ATGGATCCTATGAGCTCTTCT</w:t>
      </w:r>
      <w:r w:rsidRPr="007C545A">
        <w:rPr>
          <w:rFonts w:asciiTheme="majorHAnsi" w:hAnsiTheme="majorHAnsi" w:cstheme="minorHAnsi"/>
          <w:color w:val="0070C0"/>
          <w:lang w:val="en-US"/>
        </w:rPr>
        <w:t>GGTACCATGCTGCCGGTTTTCTGCGTTGTTGAACACTACGAAAACGCTATCGAATACGACTGCAAAGAAGAACACGCTGAATTTGTTCTGGTTCGTAAAGACATGCTGTTCAACCAGCTGATCGAAATGGCTCTGCTGTCTCTGGGTTACTCTCACAGCTCTGCTGCTCAGGCTAAAGGTCTGATCCAGGTTGGTAAATGGAACCCGGTTCCGCTGTCTTACGTTACCGACGCTCCGGACGCTACCGTTGCTGACATGCTGCAGGACGTTTACCACGTTGTTACCCTGAAAATCCAGCTGCACTCT</w:t>
      </w:r>
      <w:r w:rsidRPr="007C545A">
        <w:rPr>
          <w:rFonts w:asciiTheme="majorHAnsi" w:hAnsiTheme="majorHAnsi" w:cstheme="minorHAnsi"/>
          <w:color w:val="70AD47" w:themeColor="accent6"/>
          <w:lang w:val="en-US"/>
        </w:rPr>
        <w:t>GGTATGGTGAGCAAGGGCGAGGAGCTGTTCACCGGGGTGGTGCCCATCCTGGTCGAGCTGGACGGCGACGTAAACGGCCACAAGTTCAGCGTGTCCGGCGAGGGCGAGGGCGATGCCACCTACGGCAAGCTGACCCTGAAGTTCATCTGCACCACCGGCAAGCTGCCCGTGCCCTGGCCCACCCTCGTGACCACCTTCGGCTACGGCCTGCAGTGCTTCGCCCGCTACCCCGACCACATGAAGCAGCACGACTTCTTCAAGTCCGCCATGCCCGAAGGCTACGTCCAGGAGCGCACCATCTTCTTCAAGGACGACGGCAACTACAAGACCCGCGCCGAGGTGAAGTTCGAGGGCGACACCCTGGTGAACCGCATCGAGCTGAAGGGCATCGACTTCAAGGAGGACGGCAACATCCTGGGGCACAAGCTGGAGTACAACTACAACAGCCACAACGTCTATATCATGGCCGACAAGCAGAAGAACGGCATCAAGGTGAACTTCAAGATCCGCCACAACATCGAGGACGGCAGCGTGCAGCTCGCCGACCACTACCAGCAGAACACCCCCATCGGCGACGGCCCCGTGCTGCTGCCCGACAACCACTACCTGAGCTACCAGTCCGCCCTGAGCAAAGACCCCAACGAGAAGCGCGATCACATGGTCCTGCTGGAGTTCGTGACCGCCGCCGGGATCACTCTCGGCATGGACGAGCTGTACAAGGGT</w:t>
      </w:r>
      <w:r w:rsidRPr="007C545A">
        <w:rPr>
          <w:rFonts w:asciiTheme="majorHAnsi" w:hAnsiTheme="majorHAnsi" w:cstheme="minorHAnsi"/>
          <w:i/>
          <w:color w:val="538135" w:themeColor="accent6" w:themeShade="BF"/>
          <w:lang w:val="en-US"/>
        </w:rPr>
        <w:t>GAAAACCTGTACTTTCAG</w:t>
      </w:r>
      <w:r w:rsidRPr="007C545A">
        <w:rPr>
          <w:rFonts w:asciiTheme="majorHAnsi" w:hAnsiTheme="majorHAnsi" w:cstheme="minorHAnsi"/>
          <w:color w:val="70AD47" w:themeColor="accent6"/>
          <w:lang w:val="en-US"/>
        </w:rPr>
        <w:t>GGTATGGTGAGCAAGGGCGAGGAGCTGTTCACCGGGGTGGTGCCCATCCTGGTCGAGCTGGACGGCGACGTAAACGGCCACAAGTTCAGCGTGTCCGGCGAGGGCGAGGGCGATGCCACCTACGGCAAGCTGACCCTGAAGTTCATCTGCACCACCGGCAAGCTGCCCGTGCCCTGGCCCACCCTCGTGACCACCCTGACCTACGGCGTGCAGTGCTTCAGCCGCTACCCCGACCACATGAAGCAGCACGACT</w:t>
      </w:r>
      <w:r w:rsidRPr="007C545A">
        <w:rPr>
          <w:rFonts w:asciiTheme="majorHAnsi" w:hAnsiTheme="majorHAnsi" w:cstheme="minorHAnsi"/>
          <w:color w:val="70AD47" w:themeColor="accent6"/>
          <w:lang w:val="en-US"/>
        </w:rPr>
        <w:lastRenderedPageBreak/>
        <w:t>TCTTCAAGTCCGCCATGCCCGAAGGCTACGTCCAGGAGCGCACCATCTTCTTCAAGGACGACGGCAACTACAAGACCCGCGCCGAGGTGAAGTTCGAGGGCGACACCCTGGTGAACCGCATCGAGCTGAAGGGCATCGACTTCAAGGAGGACGGCAACATCCTGGGGCACAAGCTGGAGTACAACTACAACAGCCACAACGTCTATATCATGGCCGACAAGCAGAAGAACGGCATCAAGGTGAACTTCAAGATCCGCCACAACATCGAGGACGGCAGCGTGCAGCTCGCCGACCACTACCAGCAGAACACCCCCATCGGCGACGGCCCCGTGCTGCTGCCCGACAACCACTACCTGAGCACCCAGTCCAAGCTGAGCAAAGACCCCAACGAGAAGCGCGATCACATGGTCCTGCTGGAGTTCGTGACCGCCGCCGGGATCACTCTCGGCATGGACGAGCTGTACAAG</w:t>
      </w:r>
      <w:r w:rsidRPr="007C545A">
        <w:rPr>
          <w:rFonts w:asciiTheme="majorHAnsi" w:hAnsiTheme="majorHAnsi" w:cstheme="minorHAnsi"/>
          <w:color w:val="0070C0"/>
          <w:lang w:val="en-US"/>
        </w:rPr>
        <w:t>GGTACCATGCTGCCGGTTTTCTGCGTTGTTGAACACTACGAAAACGCTATCGAATACGACTGCAAAGAAGAACACGCTGAATTTGTTCTGGTTCGTAAAGACATGCTGTTCAACCAGCTGATCGAAATGGCTCTGCTGTCTCTGGGTTACTCTCACAGCTCTGCTGCTCAGGCTAAAGGTCTGATCCAGGTTGGTAAATGGAACCCGGTTCCGCTGTCTTACGTTACCGACGCTCCGGACGCTACCGTTGCTGACATGCTGCAGGACGTTTACCACGTTGTTACCCTGAAAATCCAGCTGCACTCT</w:t>
      </w:r>
      <w:r w:rsidRPr="007C545A">
        <w:rPr>
          <w:rFonts w:asciiTheme="majorHAnsi" w:hAnsiTheme="majorHAnsi" w:cstheme="minorHAnsi"/>
          <w:color w:val="000000" w:themeColor="text1"/>
          <w:lang w:val="en-US"/>
        </w:rPr>
        <w:t>GGT</w:t>
      </w:r>
      <w:r w:rsidRPr="007C545A">
        <w:rPr>
          <w:rFonts w:asciiTheme="majorHAnsi" w:hAnsiTheme="majorHAnsi" w:cstheme="minorHAnsi"/>
          <w:lang w:val="en-US"/>
        </w:rPr>
        <w:t>GGAAGAGAAGCTTCATCACACCACCACCACCACCACTGA</w:t>
      </w:r>
    </w:p>
    <w:p w14:paraId="30C8EB1C" w14:textId="77777777" w:rsidR="00067C6D" w:rsidRPr="007C545A" w:rsidRDefault="00067C6D" w:rsidP="00067C6D">
      <w:pPr>
        <w:rPr>
          <w:rFonts w:asciiTheme="majorHAnsi" w:hAnsiTheme="majorHAnsi" w:cstheme="minorHAnsi"/>
          <w:lang w:val="en-US"/>
        </w:rPr>
      </w:pPr>
    </w:p>
    <w:p w14:paraId="26F0604C" w14:textId="55A164C0" w:rsidR="00067C6D" w:rsidRPr="007C545A" w:rsidRDefault="00067C6D" w:rsidP="00067C6D">
      <w:pPr>
        <w:rPr>
          <w:rFonts w:asciiTheme="majorHAnsi" w:hAnsiTheme="majorHAnsi" w:cstheme="minorHAnsi"/>
          <w:i/>
          <w:iCs/>
          <w:u w:val="single"/>
          <w:lang w:val="en-US"/>
        </w:rPr>
      </w:pPr>
      <w:r w:rsidRPr="007C545A">
        <w:rPr>
          <w:rFonts w:asciiTheme="majorHAnsi" w:hAnsiTheme="majorHAnsi" w:cstheme="minorHAnsi"/>
          <w:u w:val="single"/>
          <w:lang w:val="en-US"/>
        </w:rPr>
        <w:t>ULD-EYFP-</w:t>
      </w:r>
      <w:proofErr w:type="spellStart"/>
      <w:r w:rsidRPr="007C545A">
        <w:rPr>
          <w:rFonts w:asciiTheme="majorHAnsi" w:hAnsiTheme="majorHAnsi" w:cstheme="minorHAnsi"/>
          <w:i/>
          <w:color w:val="538135" w:themeColor="accent6" w:themeShade="BF"/>
          <w:u w:val="single"/>
          <w:lang w:val="en-US"/>
        </w:rPr>
        <w:t>TEVrec</w:t>
      </w:r>
      <w:proofErr w:type="spellEnd"/>
      <w:r w:rsidRPr="007C545A">
        <w:rPr>
          <w:rFonts w:asciiTheme="majorHAnsi" w:hAnsiTheme="majorHAnsi" w:cstheme="minorHAnsi"/>
          <w:u w:val="single"/>
          <w:lang w:val="en-US"/>
        </w:rPr>
        <w:t>-ULD / aa (52</w:t>
      </w:r>
      <w:ins w:id="90" w:author="anna.resch88@gmail.com" w:date="2022-01-04T09:44:00Z">
        <w:r w:rsidR="00CA7197">
          <w:rPr>
            <w:rFonts w:asciiTheme="majorHAnsi" w:hAnsiTheme="majorHAnsi" w:cstheme="minorHAnsi"/>
            <w:u w:val="single"/>
            <w:lang w:val="en-US"/>
          </w:rPr>
          <w:t>.</w:t>
        </w:r>
      </w:ins>
      <w:del w:id="91" w:author="anna.resch88@gmail.com" w:date="2022-01-04T09:44:00Z">
        <w:r w:rsidRPr="007C545A" w:rsidDel="00CA7197">
          <w:rPr>
            <w:rFonts w:asciiTheme="majorHAnsi" w:hAnsiTheme="majorHAnsi" w:cstheme="minorHAnsi"/>
            <w:u w:val="single"/>
            <w:lang w:val="en-US"/>
          </w:rPr>
          <w:delText>,</w:delText>
        </w:r>
      </w:del>
      <w:r w:rsidRPr="007C545A">
        <w:rPr>
          <w:rFonts w:asciiTheme="majorHAnsi" w:hAnsiTheme="majorHAnsi" w:cstheme="minorHAnsi"/>
          <w:u w:val="single"/>
          <w:lang w:val="en-US"/>
        </w:rPr>
        <w:t xml:space="preserve">9 </w:t>
      </w:r>
      <w:proofErr w:type="spellStart"/>
      <w:r w:rsidRPr="007C545A">
        <w:rPr>
          <w:rFonts w:asciiTheme="majorHAnsi" w:hAnsiTheme="majorHAnsi" w:cstheme="minorHAnsi"/>
          <w:u w:val="single"/>
          <w:lang w:val="en-US"/>
        </w:rPr>
        <w:t>kDa</w:t>
      </w:r>
      <w:proofErr w:type="spellEnd"/>
      <w:r w:rsidRPr="007C545A">
        <w:rPr>
          <w:rFonts w:asciiTheme="majorHAnsi" w:hAnsiTheme="majorHAnsi" w:cstheme="minorHAnsi"/>
          <w:u w:val="single"/>
          <w:lang w:val="en-US"/>
        </w:rPr>
        <w:t>, 471 aa)</w:t>
      </w:r>
      <w:r w:rsidRPr="007C545A">
        <w:rPr>
          <w:rFonts w:asciiTheme="majorHAnsi" w:hAnsiTheme="majorHAnsi" w:cstheme="minorHAnsi"/>
          <w:lang w:val="en-US"/>
        </w:rPr>
        <w:t xml:space="preserve"> </w:t>
      </w:r>
    </w:p>
    <w:p w14:paraId="6EAB1641" w14:textId="77777777" w:rsidR="00067C6D" w:rsidRPr="007C545A" w:rsidRDefault="00067C6D" w:rsidP="00067C6D">
      <w:pPr>
        <w:tabs>
          <w:tab w:val="left" w:pos="7655"/>
        </w:tabs>
        <w:rPr>
          <w:rFonts w:asciiTheme="majorHAnsi" w:hAnsiTheme="majorHAnsi" w:cstheme="minorHAnsi"/>
          <w:lang w:val="en-US"/>
        </w:rPr>
      </w:pPr>
      <w:r w:rsidRPr="007C545A">
        <w:rPr>
          <w:rFonts w:asciiTheme="majorHAnsi" w:hAnsiTheme="majorHAnsi" w:cstheme="minorHAnsi"/>
          <w:lang w:val="en-US"/>
        </w:rPr>
        <w:t>MDPMSSS</w:t>
      </w:r>
      <w:r w:rsidRPr="007C545A">
        <w:rPr>
          <w:rFonts w:asciiTheme="majorHAnsi" w:hAnsiTheme="majorHAnsi" w:cstheme="minorHAnsi"/>
          <w:color w:val="0070C0"/>
          <w:lang w:val="en-US"/>
        </w:rPr>
        <w:t>GTMLPVFCVVEHYENAIEYDCKEEHAEFVLVRKDMLFNQLIEMALLSLGYSHSSAAQAKGLIQVGKWNPVPLSYVTDAPDATVADMLQDVYHVVTLKIQLHS</w:t>
      </w:r>
      <w:r w:rsidRPr="007C545A">
        <w:rPr>
          <w:rFonts w:asciiTheme="majorHAnsi" w:hAnsiTheme="majorHAnsi" w:cstheme="minorHAnsi"/>
          <w:color w:val="70AD47" w:themeColor="accent6"/>
          <w:lang w:val="en-US"/>
        </w:rPr>
        <w:t>GMVSKGEELFTGVVPILVELDGDVNGHKFSVSGEGEGDATYGKLTLKFICTTGKLPVPWPTLVTTFGYGLQCFARYPDHMKQHDFFKSAMPEGYVQERTIFFKDDGNYKTRAEVKFEGDTLVNRIELKGIDFKEDGNILGHKLEYNYNSHNVYIMADKQKNGIKVNFKIRHNIEDGSVQLADHYQQNTPIGDGPVLLPDNHYLSYQSALSKDPNEKRDHMVLLEFVTAAGITLGMDELYKG</w:t>
      </w:r>
      <w:r w:rsidRPr="007C545A">
        <w:rPr>
          <w:rFonts w:asciiTheme="majorHAnsi" w:hAnsiTheme="majorHAnsi" w:cstheme="minorHAnsi"/>
          <w:i/>
          <w:color w:val="538135" w:themeColor="accent6" w:themeShade="BF"/>
          <w:lang w:val="en-US"/>
        </w:rPr>
        <w:t>ENLYFQ</w:t>
      </w:r>
      <w:r w:rsidRPr="007C545A">
        <w:rPr>
          <w:rFonts w:asciiTheme="majorHAnsi" w:hAnsiTheme="majorHAnsi" w:cstheme="minorHAnsi"/>
          <w:color w:val="0070C0"/>
          <w:lang w:val="en-US"/>
        </w:rPr>
        <w:t>GTMLPVFCVVEHYENAIEYDCKEEHAEFVLVRKDMLFNQLIEMALLSLGYSHSSAAQAKGLIQVGKWNPVPLSYVTDAPDATVADMLQDVYHVVTLKIQLHS</w:t>
      </w:r>
      <w:r w:rsidRPr="007C545A">
        <w:rPr>
          <w:rFonts w:asciiTheme="majorHAnsi" w:hAnsiTheme="majorHAnsi" w:cstheme="minorHAnsi"/>
          <w:lang w:val="en-US"/>
        </w:rPr>
        <w:t>GGREASSHHHHHH</w:t>
      </w:r>
    </w:p>
    <w:p w14:paraId="3481A2DE" w14:textId="77777777" w:rsidR="00067C6D" w:rsidRPr="007C545A" w:rsidRDefault="00067C6D" w:rsidP="00067C6D">
      <w:pPr>
        <w:rPr>
          <w:rFonts w:asciiTheme="majorHAnsi" w:hAnsiTheme="majorHAnsi" w:cstheme="minorHAnsi"/>
          <w:lang w:val="en-US"/>
        </w:rPr>
      </w:pPr>
    </w:p>
    <w:p w14:paraId="6C51DDD0" w14:textId="77777777" w:rsidR="00067C6D" w:rsidRPr="007C545A" w:rsidRDefault="00067C6D" w:rsidP="00067C6D">
      <w:pPr>
        <w:rPr>
          <w:rFonts w:asciiTheme="majorHAnsi" w:hAnsiTheme="majorHAnsi" w:cstheme="minorHAnsi"/>
          <w:u w:val="single"/>
          <w:lang w:val="en-US"/>
        </w:rPr>
      </w:pPr>
      <w:r w:rsidRPr="007C545A">
        <w:rPr>
          <w:rFonts w:asciiTheme="majorHAnsi" w:hAnsiTheme="majorHAnsi" w:cstheme="minorHAnsi"/>
          <w:u w:val="single"/>
          <w:lang w:val="en-US"/>
        </w:rPr>
        <w:t>ULD-EYFP-</w:t>
      </w:r>
      <w:proofErr w:type="spellStart"/>
      <w:r w:rsidRPr="007C545A">
        <w:rPr>
          <w:rFonts w:asciiTheme="majorHAnsi" w:hAnsiTheme="majorHAnsi" w:cstheme="minorHAnsi"/>
          <w:i/>
          <w:color w:val="538135" w:themeColor="accent6" w:themeShade="BF"/>
          <w:u w:val="single"/>
          <w:lang w:val="en-US"/>
        </w:rPr>
        <w:t>TEVrec</w:t>
      </w:r>
      <w:proofErr w:type="spellEnd"/>
      <w:r w:rsidRPr="007C545A">
        <w:rPr>
          <w:rFonts w:asciiTheme="majorHAnsi" w:hAnsiTheme="majorHAnsi" w:cstheme="minorHAnsi"/>
          <w:u w:val="single"/>
          <w:lang w:val="en-US"/>
        </w:rPr>
        <w:t>-ULD / DNA</w:t>
      </w:r>
    </w:p>
    <w:p w14:paraId="1BB75320" w14:textId="77777777" w:rsidR="00067C6D" w:rsidRPr="007C545A" w:rsidRDefault="00067C6D" w:rsidP="00067C6D">
      <w:pPr>
        <w:rPr>
          <w:rFonts w:asciiTheme="majorHAnsi" w:hAnsiTheme="majorHAnsi" w:cstheme="minorHAnsi"/>
          <w:color w:val="70AD47" w:themeColor="accent6"/>
          <w:lang w:val="en-US"/>
        </w:rPr>
      </w:pPr>
      <w:r w:rsidRPr="007C545A">
        <w:rPr>
          <w:rFonts w:asciiTheme="majorHAnsi" w:hAnsiTheme="majorHAnsi" w:cstheme="minorHAnsi"/>
          <w:lang w:val="en-US"/>
        </w:rPr>
        <w:t>ATGGATCCTATGAGCTCTTCT</w:t>
      </w:r>
      <w:r w:rsidRPr="007C545A">
        <w:rPr>
          <w:rFonts w:asciiTheme="majorHAnsi" w:hAnsiTheme="majorHAnsi" w:cstheme="minorHAnsi"/>
          <w:color w:val="0070C0"/>
          <w:lang w:val="en-US"/>
        </w:rPr>
        <w:t>GGTACCATGCTGCCGGTTTTCTGCGTTGTTGAACACTACGAAAACGCTATCGAATACGACTGCAAAGAAGAACACGCTGAATTTGTTCTGGTTCGTAAAGACATGCTGTTCAACCAGCTGATCGAAATGGCTCTGCTGTCTCTGGGTTACTCTCACAGCTCTGCTGCTCAGGCTAAAGGTCTGATCCAGGTTGGTAAATGGAACCCGGTTCCGCTGTCTTACGTTACCGACGCTCCGGACGCTACCGTTGCTGACATGCTGCAGGACGTTTACCACGTTGTTACCCTGAAAATCCAGCTGCACTCT</w:t>
      </w:r>
      <w:r w:rsidRPr="007C545A">
        <w:rPr>
          <w:rFonts w:asciiTheme="majorHAnsi" w:hAnsiTheme="majorHAnsi" w:cstheme="minorHAnsi"/>
          <w:color w:val="70AD47" w:themeColor="accent6"/>
          <w:lang w:val="en-US"/>
        </w:rPr>
        <w:t>GGTATGGTGAGCAAGGGCGAGGAGCTGTTCACCGGGGTGGTGCCCATCCTGGTCGAGCTGGACGGCGACGTAAACGGCCACAAGTTCAGCGTGTCCGGCGAGGGCGAGGGCGATGCCACCTACGGCAAGCTGACCCTGAAGTTCATCTGCACCACCGGCAAGCTGCCCGTGCCCTGGCCCACCCTCGTGACCACCTTCGGCTACGGCCTGCAGTGCTTCGCCCGCTACCCCGACCACATGAAGCAGCACGACTTCTTCAAGTCCGCCATGCCCGAAGGCTACGTCCAGGAGCGCACCATCTTCTTCAAGGACGACGGCAACTACAAGACCCGCGCCGAGGTGAAGTTCGAGGGCGACACCCTGGTGAACCGCATCGAGCTGAAGGGCATCGACTTCAAGGAGGACGGCAACATCCTGGGGCACAAGCTGGAGTACAACTACAACAGCCACAACGTCTATATCATGGCCGACAAGCAGAAGAACGGCATCAAGGTGAACTTCAAGATCCGCCACAACATCGAGGACGGCAGCGTGCAGCTCGCCGACCACTACCAGCAGAACACCCCCATCGGCGACGGCCCCGTGCTGCTGCCCGACAACCACTACCTGAGCTACCAGTCCGCCCTGAGCAAAGACCCCAACGAGAAGCGCGATCACATGGTCCTGCTGGAGTTCGTGACCGCCGCCGGGATCACTCTCGGCATGGACGAGCTGTACAAG</w:t>
      </w:r>
      <w:r w:rsidRPr="007C545A">
        <w:rPr>
          <w:rFonts w:asciiTheme="majorHAnsi" w:hAnsiTheme="majorHAnsi" w:cstheme="minorHAnsi"/>
          <w:color w:val="0070C0"/>
          <w:lang w:val="en-US"/>
        </w:rPr>
        <w:t>GGTACCATGCTGCCGGTTTTCTGCGTTGTTGAACACTACGAAAACGCTATCGAATACGACTGCAAAGAAGAACACGCTGAATTTGTTCTGGTTCGTAAAGACATGCTGTTCAACCAGCTGATCGAAATGGCTCTGCTGTCTCTGGGTTACTCTCACAGCTCTGCTGCTCAGGCTAAAGGTCTGATCCAGGTTGGTAAATGGAACCCGGTTCCGCTGTCTTACGTTACCGACGCTCCGGACGCTACCGTTGCTGACATGCTGCAGGACGTTTACCACGTTGTTACCCTGAAAATCCAGCTGCACTCT</w:t>
      </w:r>
      <w:r w:rsidRPr="007C545A">
        <w:rPr>
          <w:rFonts w:asciiTheme="majorHAnsi" w:hAnsiTheme="majorHAnsi" w:cstheme="minorHAnsi"/>
          <w:color w:val="000000" w:themeColor="text1"/>
          <w:lang w:val="en-US"/>
        </w:rPr>
        <w:t>GGT</w:t>
      </w:r>
      <w:r w:rsidRPr="007C545A">
        <w:rPr>
          <w:rFonts w:asciiTheme="majorHAnsi" w:hAnsiTheme="majorHAnsi" w:cstheme="minorHAnsi"/>
          <w:lang w:val="en-US"/>
        </w:rPr>
        <w:t>GGAAGAGAAGCTTCATCACACCACCACCACCACCACTGA</w:t>
      </w:r>
    </w:p>
    <w:p w14:paraId="62FCAF17" w14:textId="77777777" w:rsidR="00067C6D" w:rsidRPr="007C545A" w:rsidRDefault="00067C6D" w:rsidP="00067C6D">
      <w:pPr>
        <w:rPr>
          <w:rFonts w:asciiTheme="majorHAnsi" w:hAnsiTheme="majorHAnsi" w:cstheme="minorHAnsi"/>
          <w:lang w:val="en-US"/>
        </w:rPr>
      </w:pPr>
    </w:p>
    <w:p w14:paraId="12D5F59A" w14:textId="0AAA5E13" w:rsidR="00067C6D" w:rsidRPr="007C545A" w:rsidRDefault="00067C6D" w:rsidP="00067C6D">
      <w:pPr>
        <w:rPr>
          <w:rFonts w:asciiTheme="majorHAnsi" w:hAnsiTheme="majorHAnsi" w:cstheme="minorHAnsi"/>
          <w:i/>
          <w:iCs/>
          <w:u w:val="single"/>
          <w:lang w:val="en-US"/>
        </w:rPr>
      </w:pPr>
      <w:r w:rsidRPr="007C545A">
        <w:rPr>
          <w:rFonts w:asciiTheme="majorHAnsi" w:hAnsiTheme="majorHAnsi" w:cstheme="minorHAnsi"/>
          <w:u w:val="single"/>
          <w:lang w:val="en-US"/>
        </w:rPr>
        <w:lastRenderedPageBreak/>
        <w:t>ULD-</w:t>
      </w:r>
      <w:proofErr w:type="spellStart"/>
      <w:r w:rsidRPr="007C545A">
        <w:rPr>
          <w:rFonts w:asciiTheme="majorHAnsi" w:hAnsiTheme="majorHAnsi" w:cstheme="minorHAnsi"/>
          <w:u w:val="single"/>
          <w:lang w:val="en-US"/>
        </w:rPr>
        <w:t>mCHR</w:t>
      </w:r>
      <w:proofErr w:type="spellEnd"/>
      <w:r w:rsidRPr="007C545A">
        <w:rPr>
          <w:rFonts w:asciiTheme="majorHAnsi" w:hAnsiTheme="majorHAnsi" w:cstheme="minorHAnsi"/>
          <w:u w:val="single"/>
          <w:lang w:val="en-US"/>
        </w:rPr>
        <w:t>-</w:t>
      </w:r>
      <w:proofErr w:type="spellStart"/>
      <w:r w:rsidRPr="007C545A">
        <w:rPr>
          <w:rFonts w:asciiTheme="majorHAnsi" w:hAnsiTheme="majorHAnsi" w:cstheme="minorHAnsi"/>
          <w:i/>
          <w:color w:val="538135" w:themeColor="accent6" w:themeShade="BF"/>
          <w:u w:val="single"/>
          <w:lang w:val="en-US"/>
        </w:rPr>
        <w:t>TEVrec</w:t>
      </w:r>
      <w:proofErr w:type="spellEnd"/>
      <w:r w:rsidRPr="007C545A">
        <w:rPr>
          <w:rFonts w:asciiTheme="majorHAnsi" w:hAnsiTheme="majorHAnsi" w:cstheme="minorHAnsi"/>
          <w:u w:val="single"/>
          <w:lang w:val="en-US"/>
        </w:rPr>
        <w:t>-</w:t>
      </w:r>
      <w:proofErr w:type="spellStart"/>
      <w:r w:rsidRPr="007C545A">
        <w:rPr>
          <w:rFonts w:asciiTheme="majorHAnsi" w:hAnsiTheme="majorHAnsi" w:cstheme="minorHAnsi"/>
          <w:u w:val="single"/>
          <w:lang w:val="en-US"/>
        </w:rPr>
        <w:t>mEGFP</w:t>
      </w:r>
      <w:proofErr w:type="spellEnd"/>
      <w:r w:rsidRPr="007C545A">
        <w:rPr>
          <w:rFonts w:asciiTheme="majorHAnsi" w:hAnsiTheme="majorHAnsi" w:cstheme="minorHAnsi"/>
          <w:u w:val="single"/>
          <w:lang w:val="en-US"/>
        </w:rPr>
        <w:t>-ULD / aa (79</w:t>
      </w:r>
      <w:ins w:id="92" w:author="anna.resch88@gmail.com" w:date="2022-01-04T09:44:00Z">
        <w:r w:rsidR="00CA7197">
          <w:rPr>
            <w:rFonts w:asciiTheme="majorHAnsi" w:hAnsiTheme="majorHAnsi" w:cstheme="minorHAnsi"/>
            <w:u w:val="single"/>
            <w:lang w:val="en-US"/>
          </w:rPr>
          <w:t>.</w:t>
        </w:r>
      </w:ins>
      <w:del w:id="93" w:author="anna.resch88@gmail.com" w:date="2022-01-04T09:44:00Z">
        <w:r w:rsidRPr="007C545A" w:rsidDel="00CA7197">
          <w:rPr>
            <w:rFonts w:asciiTheme="majorHAnsi" w:hAnsiTheme="majorHAnsi" w:cstheme="minorHAnsi"/>
            <w:u w:val="single"/>
            <w:lang w:val="en-US"/>
          </w:rPr>
          <w:delText>,</w:delText>
        </w:r>
      </w:del>
      <w:r w:rsidRPr="007C545A">
        <w:rPr>
          <w:rFonts w:asciiTheme="majorHAnsi" w:hAnsiTheme="majorHAnsi" w:cstheme="minorHAnsi"/>
          <w:u w:val="single"/>
          <w:lang w:val="en-US"/>
        </w:rPr>
        <w:t xml:space="preserve">7 </w:t>
      </w:r>
      <w:proofErr w:type="spellStart"/>
      <w:r w:rsidRPr="007C545A">
        <w:rPr>
          <w:rFonts w:asciiTheme="majorHAnsi" w:hAnsiTheme="majorHAnsi" w:cstheme="minorHAnsi"/>
          <w:u w:val="single"/>
          <w:lang w:val="en-US"/>
        </w:rPr>
        <w:t>kDa</w:t>
      </w:r>
      <w:proofErr w:type="spellEnd"/>
      <w:r w:rsidRPr="007C545A">
        <w:rPr>
          <w:rFonts w:asciiTheme="majorHAnsi" w:hAnsiTheme="majorHAnsi" w:cstheme="minorHAnsi"/>
          <w:u w:val="single"/>
          <w:lang w:val="en-US"/>
        </w:rPr>
        <w:t>, 708 aa)</w:t>
      </w:r>
      <w:r w:rsidRPr="007C545A">
        <w:rPr>
          <w:rFonts w:asciiTheme="majorHAnsi" w:hAnsiTheme="majorHAnsi" w:cstheme="minorHAnsi"/>
          <w:lang w:val="en-US"/>
        </w:rPr>
        <w:t xml:space="preserve"> </w:t>
      </w:r>
      <w:r w:rsidRPr="007C545A">
        <w:rPr>
          <w:rFonts w:asciiTheme="majorHAnsi" w:hAnsiTheme="majorHAnsi" w:cstheme="minorHAnsi"/>
          <w:i/>
          <w:iCs/>
          <w:lang w:val="en-US"/>
        </w:rPr>
        <w:t>(</w:t>
      </w:r>
      <w:proofErr w:type="spellStart"/>
      <w:r w:rsidRPr="007C545A">
        <w:rPr>
          <w:rFonts w:asciiTheme="majorHAnsi" w:hAnsiTheme="majorHAnsi" w:cstheme="minorHAnsi"/>
          <w:i/>
          <w:iCs/>
          <w:lang w:val="en-US"/>
        </w:rPr>
        <w:t>mCHR</w:t>
      </w:r>
      <w:proofErr w:type="spellEnd"/>
      <w:r w:rsidRPr="007C545A">
        <w:rPr>
          <w:rFonts w:asciiTheme="majorHAnsi" w:hAnsiTheme="majorHAnsi" w:cstheme="minorHAnsi"/>
          <w:i/>
          <w:iCs/>
          <w:lang w:val="en-US"/>
        </w:rPr>
        <w:t xml:space="preserve"> = monomeric </w:t>
      </w:r>
      <w:proofErr w:type="spellStart"/>
      <w:r w:rsidRPr="007C545A">
        <w:rPr>
          <w:rFonts w:asciiTheme="majorHAnsi" w:hAnsiTheme="majorHAnsi" w:cstheme="minorHAnsi"/>
          <w:i/>
          <w:iCs/>
          <w:lang w:val="en-US"/>
        </w:rPr>
        <w:t>mCherry</w:t>
      </w:r>
      <w:proofErr w:type="spellEnd"/>
      <w:r w:rsidRPr="007C545A">
        <w:rPr>
          <w:rFonts w:asciiTheme="majorHAnsi" w:hAnsiTheme="majorHAnsi" w:cstheme="minorHAnsi"/>
          <w:i/>
          <w:iCs/>
          <w:lang w:val="en-US"/>
        </w:rPr>
        <w:t xml:space="preserve">; </w:t>
      </w:r>
      <w:proofErr w:type="spellStart"/>
      <w:r w:rsidRPr="007C545A">
        <w:rPr>
          <w:rFonts w:asciiTheme="majorHAnsi" w:hAnsiTheme="majorHAnsi" w:cstheme="minorHAnsi"/>
          <w:i/>
          <w:iCs/>
          <w:lang w:val="en-US"/>
        </w:rPr>
        <w:t>TEVrec</w:t>
      </w:r>
      <w:proofErr w:type="spellEnd"/>
      <w:r w:rsidRPr="007C545A">
        <w:rPr>
          <w:rFonts w:asciiTheme="majorHAnsi" w:hAnsiTheme="majorHAnsi" w:cstheme="minorHAnsi"/>
          <w:i/>
          <w:iCs/>
          <w:lang w:val="en-US"/>
        </w:rPr>
        <w:t xml:space="preserve"> = TEV protease recognition sequence)</w:t>
      </w:r>
    </w:p>
    <w:p w14:paraId="353BCC2B" w14:textId="77777777" w:rsidR="00067C6D" w:rsidRPr="007C545A" w:rsidRDefault="00067C6D" w:rsidP="00067C6D">
      <w:pPr>
        <w:rPr>
          <w:rFonts w:asciiTheme="majorHAnsi" w:hAnsiTheme="majorHAnsi" w:cstheme="minorHAnsi"/>
          <w:lang w:val="en-US"/>
        </w:rPr>
      </w:pPr>
      <w:r w:rsidRPr="007C545A">
        <w:rPr>
          <w:rFonts w:asciiTheme="majorHAnsi" w:hAnsiTheme="majorHAnsi" w:cstheme="minorHAnsi"/>
          <w:lang w:val="en-US"/>
        </w:rPr>
        <w:t>MDPMSSS</w:t>
      </w:r>
      <w:r w:rsidRPr="007C545A">
        <w:rPr>
          <w:rFonts w:asciiTheme="majorHAnsi" w:hAnsiTheme="majorHAnsi" w:cstheme="minorHAnsi"/>
          <w:color w:val="0070C0"/>
          <w:lang w:val="en-US"/>
        </w:rPr>
        <w:t>GTMLPVFCVVEHYENAIEYDCKEEHAEFVLVRKDMLFNQLIEMALLSLGYSHSSAAQAKGLIQVGKWNPVPLSYVTDAPDATVADMLQDVYHVVTLKIQLHS</w:t>
      </w:r>
      <w:r w:rsidRPr="007C545A">
        <w:rPr>
          <w:rFonts w:asciiTheme="majorHAnsi" w:hAnsiTheme="majorHAnsi" w:cstheme="minorHAnsi"/>
          <w:color w:val="70AD47" w:themeColor="accent6"/>
          <w:lang w:val="en-US"/>
        </w:rPr>
        <w:t>GMVSKGEEDNMAIIKEFMRFKVHMEGSVNGHEFEIEGEGEGRPYEGTQTAKLKVTKGGPLPFAWDILSPQFMYGSKAYVKHPADIPDYLKLSFPEGFKWERVMNFEDGGVVTVTQDSSLQDGEFIYKVKLRGTNFPSDGPVMQKKTMGWEASSERMYPEDGALKGEIKQRLKLKDGGHYDAEVKTTYKAKKPVQLPGAYNVNIKLDITSHNEDYTIVEQYERAEGRHSTGGMDELYKG</w:t>
      </w:r>
      <w:r w:rsidRPr="007C545A">
        <w:rPr>
          <w:rFonts w:asciiTheme="majorHAnsi" w:hAnsiTheme="majorHAnsi" w:cstheme="minorHAnsi"/>
          <w:i/>
          <w:color w:val="538135" w:themeColor="accent6" w:themeShade="BF"/>
          <w:lang w:val="en-US"/>
        </w:rPr>
        <w:t>ENLYFQ</w:t>
      </w:r>
      <w:r w:rsidRPr="007C545A">
        <w:rPr>
          <w:rFonts w:asciiTheme="majorHAnsi" w:hAnsiTheme="majorHAnsi" w:cstheme="minorHAnsi"/>
          <w:color w:val="70AD47" w:themeColor="accent6"/>
          <w:lang w:val="en-US"/>
        </w:rPr>
        <w:t>GMVSKGEELFTGVVPILVELDGDVNGHKFSVSGEGEGDATYGKLTLKFICTTGKLPVPWPTLVTTLTYGVQCFSRYPDHMKQHDFFKSAMPEGYVQERTIFFKDDGNYKTRAEVKFEGDTLVNRIELKGIDFKEDGNILGHKLEYNYNSHNVYIMADKQKNGIKVNFKIRHNIEDGSVQLADHYQQNTPIGDGPVLLPDNHYLSTQSKLSKDPNEKRDHMVLLEFVTAAGITLGMDELYK</w:t>
      </w:r>
      <w:r w:rsidRPr="007C545A">
        <w:rPr>
          <w:rFonts w:asciiTheme="majorHAnsi" w:hAnsiTheme="majorHAnsi" w:cstheme="minorHAnsi"/>
          <w:color w:val="0070C0"/>
          <w:lang w:val="en-US"/>
        </w:rPr>
        <w:t>GTMLPVFCVVEHYENAIEYDCKEEHAEFVLVRKDMLFNQLIEMALLSLGYSHSSAAQAKGLIQVGKWNPVPLSYVTDAPDATVADMLQDVYHVVTLKIQLHS</w:t>
      </w:r>
      <w:r w:rsidRPr="007C545A">
        <w:rPr>
          <w:rFonts w:asciiTheme="majorHAnsi" w:hAnsiTheme="majorHAnsi" w:cstheme="minorHAnsi"/>
          <w:lang w:val="en-US"/>
        </w:rPr>
        <w:t>GGREASSHHHHHH</w:t>
      </w:r>
    </w:p>
    <w:p w14:paraId="52146270" w14:textId="77777777" w:rsidR="00067C6D" w:rsidRPr="007C545A" w:rsidRDefault="00067C6D" w:rsidP="00067C6D">
      <w:pPr>
        <w:rPr>
          <w:rFonts w:asciiTheme="majorHAnsi" w:hAnsiTheme="majorHAnsi" w:cstheme="minorHAnsi"/>
          <w:lang w:val="en-US"/>
        </w:rPr>
      </w:pPr>
    </w:p>
    <w:p w14:paraId="73115433" w14:textId="77777777" w:rsidR="00067C6D" w:rsidRPr="007C545A" w:rsidRDefault="00067C6D" w:rsidP="00067C6D">
      <w:pPr>
        <w:rPr>
          <w:rFonts w:asciiTheme="majorHAnsi" w:hAnsiTheme="majorHAnsi" w:cstheme="minorHAnsi"/>
          <w:u w:val="single"/>
          <w:lang w:val="en-US"/>
        </w:rPr>
      </w:pPr>
      <w:r w:rsidRPr="007C545A">
        <w:rPr>
          <w:rFonts w:asciiTheme="majorHAnsi" w:hAnsiTheme="majorHAnsi" w:cstheme="minorHAnsi"/>
          <w:u w:val="single"/>
          <w:lang w:val="en-US"/>
        </w:rPr>
        <w:t>ULD-</w:t>
      </w:r>
      <w:proofErr w:type="spellStart"/>
      <w:r w:rsidRPr="007C545A">
        <w:rPr>
          <w:rFonts w:asciiTheme="majorHAnsi" w:hAnsiTheme="majorHAnsi" w:cstheme="minorHAnsi"/>
          <w:u w:val="single"/>
          <w:lang w:val="en-US"/>
        </w:rPr>
        <w:t>mCHR</w:t>
      </w:r>
      <w:proofErr w:type="spellEnd"/>
      <w:r w:rsidRPr="007C545A">
        <w:rPr>
          <w:rFonts w:asciiTheme="majorHAnsi" w:hAnsiTheme="majorHAnsi" w:cstheme="minorHAnsi"/>
          <w:u w:val="single"/>
          <w:lang w:val="en-US"/>
        </w:rPr>
        <w:t>-</w:t>
      </w:r>
      <w:proofErr w:type="spellStart"/>
      <w:r w:rsidRPr="007C545A">
        <w:rPr>
          <w:rFonts w:asciiTheme="majorHAnsi" w:hAnsiTheme="majorHAnsi" w:cstheme="minorHAnsi"/>
          <w:i/>
          <w:color w:val="538135" w:themeColor="accent6" w:themeShade="BF"/>
          <w:u w:val="single"/>
          <w:lang w:val="en-US"/>
        </w:rPr>
        <w:t>TEVrec</w:t>
      </w:r>
      <w:proofErr w:type="spellEnd"/>
      <w:r w:rsidRPr="007C545A">
        <w:rPr>
          <w:rFonts w:asciiTheme="majorHAnsi" w:hAnsiTheme="majorHAnsi" w:cstheme="minorHAnsi"/>
          <w:u w:val="single"/>
          <w:lang w:val="en-US"/>
        </w:rPr>
        <w:t>-</w:t>
      </w:r>
      <w:proofErr w:type="spellStart"/>
      <w:r w:rsidRPr="007C545A">
        <w:rPr>
          <w:rFonts w:asciiTheme="majorHAnsi" w:hAnsiTheme="majorHAnsi" w:cstheme="minorHAnsi"/>
          <w:u w:val="single"/>
          <w:lang w:val="en-US"/>
        </w:rPr>
        <w:t>mEGFP</w:t>
      </w:r>
      <w:proofErr w:type="spellEnd"/>
      <w:r w:rsidRPr="007C545A">
        <w:rPr>
          <w:rFonts w:asciiTheme="majorHAnsi" w:hAnsiTheme="majorHAnsi" w:cstheme="minorHAnsi"/>
          <w:u w:val="single"/>
          <w:lang w:val="en-US"/>
        </w:rPr>
        <w:t>-ULD / DNA</w:t>
      </w:r>
    </w:p>
    <w:p w14:paraId="7AD82FD8" w14:textId="77777777" w:rsidR="00067C6D" w:rsidRPr="007C545A" w:rsidRDefault="00067C6D" w:rsidP="00067C6D">
      <w:pPr>
        <w:rPr>
          <w:rFonts w:asciiTheme="majorHAnsi" w:hAnsiTheme="majorHAnsi" w:cstheme="minorHAnsi"/>
          <w:lang w:val="en-US"/>
        </w:rPr>
      </w:pPr>
      <w:r w:rsidRPr="007C545A">
        <w:rPr>
          <w:rFonts w:asciiTheme="majorHAnsi" w:hAnsiTheme="majorHAnsi" w:cstheme="minorHAnsi"/>
          <w:lang w:val="en-US"/>
        </w:rPr>
        <w:t>ATGGATCCTATGAGCTCTTCT</w:t>
      </w:r>
      <w:r w:rsidRPr="007C545A">
        <w:rPr>
          <w:rFonts w:asciiTheme="majorHAnsi" w:hAnsiTheme="majorHAnsi" w:cstheme="minorHAnsi"/>
          <w:color w:val="0070C0"/>
          <w:lang w:val="en-US"/>
        </w:rPr>
        <w:t>GGTACCATGCTGCCGGTTTTCTGCGTTGTTGAACACTACGAAAACGCTATCGAATACGACTGCAAAGAAGAACACGCTGAATTTGTTCTGGTTCGTAAAGACATGCTGTTCAACCAGCTGATCGAAATGGCTCTGCTGTCTCTGGGTTACTCTCACAGCTCTGCTGCTCAGGCTAAAGGTCTGATCCAGGTTGGTAAATGGAACCCGGTTCCGCTGTCTTACGTTACCGACGCTCCGGACGCTACCGTTGCTGACATGCTGCAGGACGTTTACCACGTTGTTACCCTGAAAATCCAGCTGCACTCT</w:t>
      </w:r>
      <w:r w:rsidRPr="007C545A">
        <w:rPr>
          <w:rFonts w:asciiTheme="majorHAnsi" w:hAnsiTheme="majorHAnsi" w:cstheme="minorHAnsi"/>
          <w:color w:val="70AD47" w:themeColor="accent6"/>
          <w:lang w:val="en-US"/>
        </w:rPr>
        <w:t>GGTATGGTGAGCAAGGGCGAGGAGGATAACATGGCCATCATCAAGGAGTTCATGCGCTTCAAGGTGCACATGGAGGGCTCCGTGAACGGCCACGAGTTCGAGATCGAGGGCGAGGGCGAGGGCCGCCCCTACGAGGGCACCCAGACCGCCAAGCTGAAGGTGACCAAGGGTGGCCCCCTGCCCTTCGCCTGGGACATCCTGTCCCCTCAGTTCATGTACGGCTCCAAGGCCTACGTGAAGCACCCCGCCGACATCCCCGACTACTTGAAGCTGTCCTTCCCCGAGGGCTTCAAGTGGGAGCGCGTGATGAACTTCGAGGACGGCGGCGTGGTGACCGTGACCCAGGACTCCTCCCTGCAGGACGGCGAGTTCATCTACAAGGTGAAGCTGCGCGGCACCAACTTCCCCTCCGACGGCCCCGTAATGCAGAAGAAGACCATGGGCTGGGAGGCCTCCTCCGAGCGGATGTACCCCGAGGACGGCGCCCTGAAGGGCGAGATCAAGCAGAGGCTGAAGCTGAAGGACGGCGGCCACTACGACGCTGAGGTCAAGACCACCTACAAGGCCAAGAAGCCCGTGCAGCTGCCCGGCGCCTACAACGTCAACATCAAGTTGGACATCACCTCCCACAACGAGGACTACACCATCGTGGAACAGTACGAACGCGCCGAGGGCCGCCACTCCACCGGCGGCATGGACGAGCTGTACAAGGGT</w:t>
      </w:r>
      <w:r w:rsidRPr="007C545A">
        <w:rPr>
          <w:rFonts w:asciiTheme="majorHAnsi" w:hAnsiTheme="majorHAnsi" w:cstheme="minorHAnsi"/>
          <w:i/>
          <w:color w:val="538135" w:themeColor="accent6" w:themeShade="BF"/>
          <w:lang w:val="en-US"/>
        </w:rPr>
        <w:t>GAAAACCTGTACTTTCAG</w:t>
      </w:r>
      <w:r w:rsidRPr="007C545A">
        <w:rPr>
          <w:rFonts w:asciiTheme="majorHAnsi" w:hAnsiTheme="majorHAnsi" w:cstheme="minorHAnsi"/>
          <w:color w:val="70AD47" w:themeColor="accent6"/>
          <w:lang w:val="en-US"/>
        </w:rPr>
        <w:t>GGTATGGTGAGCAAGGGCGAGGAGCTGTTCACCGGGGTGGTGCCCATCCTGGTCGAGCTGGACGGCGACGTAAACGGCCACAAGTTCAGCGTGTCCGGCGAGGGCGAGGGCGATGCCACCTACGGCAAGCTGACCCTGAAGTTCATCTGCACCACCGGCAAGCTGCCCGTGCCCTGGCCCACCCTCGTGACCACCCTGACCTACGGCGTGCAGTGCTTCAGCCGCTACCCCGACCACATGAAGCAGCACGACTTCTTCAAGTCCGCCATGCCCGAAGGCTACGTCCAGGAGCGCACCATCTTCTTCAAGGACGACGGCAACTACAAGACCCGCGCCGAGGTGAAGTTCGAGGGCGACACCCTGGTGAACCGCATCGAGCTGAAGGGCATCGACTTCAAGGAGGACGGCAACATCCTGGGGCACAAGCTGGAGTACAACTACAACAGCCACAACGTCTATATCATGGCCGACAAGCAGAAGAACGGCATCAAGGTGAACTTCAAGATCCGCCACAACATCGAGGACGGCAGCGTGCAGCTCGCCGACCACTACCAGCAGAACACCCCCATCGGCGACGGCCCCGTGCTGCTGCCCGACAACCACTACCTGAGCACCCAGTCCAAGCTGAGCAAAGACCCCAACGAGAAGCGCGATCACATGGTCCTGCTGGAGTTCGTGACCGCCGCCGGGATCACTCTCGGCATGGACGAGCTGTACAAG</w:t>
      </w:r>
      <w:r w:rsidRPr="007C545A">
        <w:rPr>
          <w:rFonts w:asciiTheme="majorHAnsi" w:hAnsiTheme="majorHAnsi" w:cstheme="minorHAnsi"/>
          <w:color w:val="0070C0"/>
          <w:lang w:val="en-US"/>
        </w:rPr>
        <w:t>GGTACCATGCTGCCGGTTTTCTGCGTTGTTGAACACTACGAAAACGCTATCGAATACGACTGCAAAGAAGAACACGCTGAATTTGTTCTGGTTCGTAAAGACATGCTGTTCAACCAGCTGATCGAAATGGCTCTGCTGTCTCTGGGTTACTCTCACAGCTCTGCTGCTCAGGCTAAAGGTCTGATCCAGGTTGGTAAATGGAACCCGGTTCCGCTGTCTTACGTTACCGACGCTCCGGACGCTACCGTTGCTGACATGCTGCAGGACGTTTACCACGTTGTTACCCTGAAAATCCAGCTGCACTCT</w:t>
      </w:r>
      <w:r w:rsidRPr="007C545A">
        <w:rPr>
          <w:rFonts w:asciiTheme="majorHAnsi" w:hAnsiTheme="majorHAnsi" w:cstheme="minorHAnsi"/>
          <w:color w:val="000000" w:themeColor="text1"/>
          <w:lang w:val="en-US"/>
        </w:rPr>
        <w:t>GGT</w:t>
      </w:r>
      <w:r w:rsidRPr="007C545A">
        <w:rPr>
          <w:rFonts w:asciiTheme="majorHAnsi" w:hAnsiTheme="majorHAnsi" w:cstheme="minorHAnsi"/>
          <w:lang w:val="en-US"/>
        </w:rPr>
        <w:t>GGAAGAGAAGCTTCATCACACCACCACCACCACCACTGA</w:t>
      </w:r>
    </w:p>
    <w:p w14:paraId="564AA220" w14:textId="77777777" w:rsidR="00067C6D" w:rsidRPr="007C545A" w:rsidRDefault="00067C6D" w:rsidP="00067C6D">
      <w:pPr>
        <w:rPr>
          <w:rFonts w:asciiTheme="majorHAnsi" w:hAnsiTheme="majorHAnsi" w:cstheme="minorHAnsi"/>
          <w:lang w:val="en-US"/>
        </w:rPr>
      </w:pPr>
    </w:p>
    <w:p w14:paraId="083A962C" w14:textId="77777777" w:rsidR="00067C6D" w:rsidRPr="007C545A" w:rsidRDefault="00067C6D" w:rsidP="00067C6D">
      <w:pPr>
        <w:rPr>
          <w:rFonts w:asciiTheme="majorHAnsi" w:hAnsiTheme="majorHAnsi" w:cstheme="minorHAnsi"/>
          <w:lang w:val="en-US"/>
        </w:rPr>
      </w:pPr>
      <w:r w:rsidRPr="007C545A">
        <w:rPr>
          <w:rFonts w:asciiTheme="majorHAnsi" w:hAnsiTheme="majorHAnsi" w:cstheme="minorHAnsi"/>
          <w:lang w:val="en-US"/>
        </w:rPr>
        <w:t>III. Linker domain: (resilient) structural recombinant protein domains</w:t>
      </w:r>
    </w:p>
    <w:p w14:paraId="4A9FC2B7" w14:textId="03183CC8" w:rsidR="00067C6D" w:rsidRPr="007C545A" w:rsidRDefault="00067C6D" w:rsidP="00067C6D">
      <w:pPr>
        <w:rPr>
          <w:rFonts w:asciiTheme="majorHAnsi" w:hAnsiTheme="majorHAnsi" w:cstheme="minorHAnsi"/>
          <w:u w:val="single"/>
          <w:lang w:val="en-US"/>
        </w:rPr>
      </w:pPr>
      <w:r w:rsidRPr="007C545A">
        <w:rPr>
          <w:rFonts w:asciiTheme="majorHAnsi" w:hAnsiTheme="majorHAnsi" w:cstheme="minorHAnsi"/>
          <w:u w:val="single"/>
          <w:lang w:val="en-US"/>
        </w:rPr>
        <w:lastRenderedPageBreak/>
        <w:t>ULD-spisi10-ULD / aa (53</w:t>
      </w:r>
      <w:ins w:id="94" w:author="anna.resch88@gmail.com" w:date="2022-01-04T09:44:00Z">
        <w:r w:rsidR="00CA7197">
          <w:rPr>
            <w:rFonts w:asciiTheme="majorHAnsi" w:hAnsiTheme="majorHAnsi" w:cstheme="minorHAnsi"/>
            <w:u w:val="single"/>
            <w:lang w:val="en-US"/>
          </w:rPr>
          <w:t>.</w:t>
        </w:r>
      </w:ins>
      <w:del w:id="95" w:author="anna.resch88@gmail.com" w:date="2022-01-04T09:44:00Z">
        <w:r w:rsidRPr="007C545A" w:rsidDel="00CA7197">
          <w:rPr>
            <w:rFonts w:asciiTheme="majorHAnsi" w:hAnsiTheme="majorHAnsi" w:cstheme="minorHAnsi"/>
            <w:u w:val="single"/>
            <w:lang w:val="en-US"/>
          </w:rPr>
          <w:delText>,</w:delText>
        </w:r>
      </w:del>
      <w:r w:rsidRPr="007C545A">
        <w:rPr>
          <w:rFonts w:asciiTheme="majorHAnsi" w:hAnsiTheme="majorHAnsi" w:cstheme="minorHAnsi"/>
          <w:u w:val="single"/>
          <w:lang w:val="en-US"/>
        </w:rPr>
        <w:t xml:space="preserve">8 </w:t>
      </w:r>
      <w:proofErr w:type="spellStart"/>
      <w:r w:rsidRPr="007C545A">
        <w:rPr>
          <w:rFonts w:asciiTheme="majorHAnsi" w:hAnsiTheme="majorHAnsi" w:cstheme="minorHAnsi"/>
          <w:u w:val="single"/>
          <w:lang w:val="en-US"/>
        </w:rPr>
        <w:t>kDa</w:t>
      </w:r>
      <w:proofErr w:type="spellEnd"/>
      <w:r w:rsidRPr="007C545A">
        <w:rPr>
          <w:rFonts w:asciiTheme="majorHAnsi" w:hAnsiTheme="majorHAnsi" w:cstheme="minorHAnsi"/>
          <w:u w:val="single"/>
          <w:lang w:val="en-US"/>
        </w:rPr>
        <w:t>, 574 aa)</w:t>
      </w:r>
      <w:r w:rsidRPr="007C545A">
        <w:rPr>
          <w:rFonts w:asciiTheme="majorHAnsi" w:hAnsiTheme="majorHAnsi" w:cstheme="minorHAnsi"/>
          <w:lang w:val="en-US"/>
        </w:rPr>
        <w:t xml:space="preserve"> </w:t>
      </w:r>
      <w:r w:rsidRPr="007C545A">
        <w:rPr>
          <w:rFonts w:asciiTheme="majorHAnsi" w:hAnsiTheme="majorHAnsi" w:cstheme="minorHAnsi"/>
          <w:i/>
          <w:iCs/>
          <w:lang w:val="en-US"/>
        </w:rPr>
        <w:t>(spisi10 = recombinant spider silk 10x)</w:t>
      </w:r>
    </w:p>
    <w:p w14:paraId="6DFDD12D" w14:textId="77777777" w:rsidR="00067C6D" w:rsidRPr="007C545A" w:rsidRDefault="00067C6D" w:rsidP="00067C6D">
      <w:pPr>
        <w:rPr>
          <w:rFonts w:asciiTheme="majorHAnsi" w:hAnsiTheme="majorHAnsi" w:cstheme="minorHAnsi"/>
          <w:lang w:val="en-US"/>
        </w:rPr>
      </w:pPr>
      <w:r w:rsidRPr="007C545A">
        <w:rPr>
          <w:rFonts w:asciiTheme="majorHAnsi" w:hAnsiTheme="majorHAnsi" w:cstheme="minorHAnsi"/>
          <w:lang w:val="en-US"/>
        </w:rPr>
        <w:t>MDPMSSS</w:t>
      </w:r>
      <w:r w:rsidRPr="007C545A">
        <w:rPr>
          <w:rFonts w:asciiTheme="majorHAnsi" w:hAnsiTheme="majorHAnsi" w:cstheme="minorHAnsi"/>
          <w:color w:val="0070C0"/>
          <w:lang w:val="en-US"/>
        </w:rPr>
        <w:t>GTMLPVFCVVEHYENAIEYDCKEEHAEFVLVRKDMLFNQLIEMALLSLGYSHSSAAQAKGLIQVGKWNPVPLSYVTDAPDATVADMLQDVYHVVTLKIQLHS</w:t>
      </w:r>
      <w:r w:rsidRPr="007C545A">
        <w:rPr>
          <w:rFonts w:asciiTheme="majorHAnsi" w:hAnsiTheme="majorHAnsi" w:cstheme="minorHAnsi"/>
          <w:color w:val="70AD47" w:themeColor="accent6"/>
          <w:lang w:val="en-US"/>
        </w:rPr>
        <w:t>GRGGLGGQGAGMAAAAAMGGAGQGGYGGLGSQGTSGRGGLGGQGAGMAAAAAMGGAGQGGYGGLGSQGTSGRGGLGGQGAGMAAAAAMGGAGQGGYGGLGSQGTSGRGGLGGQGAGMAAAAAMGGAGQGGYGGLGSQGTSGRGGLGGQGAGMAAAAAMGGAGQGGYGGLGSQGTSGRGGLGGQGAGMAAAAAMGGAGQGGYGGLGSQGTSGRGGLGGQGAGMAAAAAMGGAGQGGYGGLGSQGTSGRGGLGGQGAGMAAAAAMGGAGQGGYGGLGSQGTSGRGGLGGQGAGMAAAAAMGGAGQGGYGGLGSQGTSGRGGLGGQGAGMAAAAAMGGAGQGGYGGLGSQGTS</w:t>
      </w:r>
      <w:r w:rsidRPr="007C545A">
        <w:rPr>
          <w:rFonts w:asciiTheme="majorHAnsi" w:hAnsiTheme="majorHAnsi" w:cstheme="minorHAnsi"/>
          <w:color w:val="0070C0"/>
          <w:lang w:val="en-US"/>
        </w:rPr>
        <w:t>GTMLPVFCVVEHYENAIEYDCKEEHAEFVLVRKDMLFNQLIEMALLSLGYSHSSAAQAKGLIQVGKWNPVPLSYVTDAPDATVADMLQDVYHVVTLKIQLHS</w:t>
      </w:r>
      <w:r w:rsidRPr="007C545A">
        <w:rPr>
          <w:rFonts w:asciiTheme="majorHAnsi" w:hAnsiTheme="majorHAnsi" w:cstheme="minorHAnsi"/>
          <w:lang w:val="en-US"/>
        </w:rPr>
        <w:t>GGREASSHHHHHH</w:t>
      </w:r>
    </w:p>
    <w:p w14:paraId="3D4E9E5D" w14:textId="77777777" w:rsidR="00067C6D" w:rsidRPr="007C545A" w:rsidRDefault="00067C6D" w:rsidP="00067C6D">
      <w:pPr>
        <w:rPr>
          <w:rFonts w:asciiTheme="majorHAnsi" w:hAnsiTheme="majorHAnsi" w:cstheme="minorHAnsi"/>
          <w:lang w:val="en-US"/>
        </w:rPr>
      </w:pPr>
    </w:p>
    <w:p w14:paraId="0C1E28BC" w14:textId="77777777" w:rsidR="00067C6D" w:rsidRPr="007C545A" w:rsidRDefault="00067C6D" w:rsidP="00067C6D">
      <w:pPr>
        <w:rPr>
          <w:rFonts w:asciiTheme="majorHAnsi" w:hAnsiTheme="majorHAnsi" w:cstheme="minorHAnsi"/>
          <w:u w:val="single"/>
          <w:lang w:val="en-US"/>
        </w:rPr>
      </w:pPr>
      <w:r w:rsidRPr="007C545A">
        <w:rPr>
          <w:rFonts w:asciiTheme="majorHAnsi" w:hAnsiTheme="majorHAnsi" w:cstheme="minorHAnsi"/>
          <w:u w:val="single"/>
          <w:lang w:val="en-US"/>
        </w:rPr>
        <w:t>ULD-spisi10-ULD / DNA</w:t>
      </w:r>
    </w:p>
    <w:p w14:paraId="7C0D6AB1" w14:textId="77777777" w:rsidR="00067C6D" w:rsidRPr="007C545A" w:rsidRDefault="00067C6D" w:rsidP="00067C6D">
      <w:pPr>
        <w:rPr>
          <w:rFonts w:asciiTheme="majorHAnsi" w:hAnsiTheme="majorHAnsi" w:cstheme="minorHAnsi"/>
          <w:lang w:val="en-US"/>
        </w:rPr>
      </w:pPr>
      <w:r w:rsidRPr="007C545A">
        <w:rPr>
          <w:rFonts w:asciiTheme="majorHAnsi" w:hAnsiTheme="majorHAnsi" w:cstheme="minorHAnsi"/>
          <w:lang w:val="en-US"/>
        </w:rPr>
        <w:t>ATGGATCCTATGAGCTCTTCT</w:t>
      </w:r>
      <w:r w:rsidRPr="007C545A">
        <w:rPr>
          <w:rFonts w:asciiTheme="majorHAnsi" w:hAnsiTheme="majorHAnsi" w:cstheme="minorHAnsi"/>
          <w:color w:val="0070C0"/>
          <w:lang w:val="en-US"/>
        </w:rPr>
        <w:t>GGTACCATGCTGCCGGTTTTCTGCGTTGTTGAACACTACGAAAACGCTATCGAATACGACTGCAAAGAAGAACACGCTGAATTTGTTCTGGTTCGTAAAGACATGCTGTTCAACCAGCTGATCGAAATGGCTCTGCTGTCTCTGGGTTACTCTCACAGCTCTGCTGCTCAGGCTAAAGGTCTGATCCAGGTTGGTAAATGGAACCCGGTTCCGCTGTCTTACGTTACCGACGCTCCGGACGCTACCGTTGCTGACATGCTGCAGGACGTTTACCACGTTGTTACCCTGAAAATCCAGCTGCACTCT</w:t>
      </w:r>
      <w:r w:rsidRPr="007C545A">
        <w:rPr>
          <w:rFonts w:asciiTheme="majorHAnsi" w:hAnsiTheme="majorHAnsi" w:cstheme="minorHAnsi"/>
          <w:color w:val="70AD47" w:themeColor="accent6"/>
          <w:lang w:val="en-US"/>
        </w:rPr>
        <w:t>GGTCGTGGTGGTCTGGGTGGTCAGGGTGCTGGTATGGCTGCTGCTGCTGCTATGGGTGGTGCTGGTCAGGGTGGTTACGGTGGTCTGGGTTCTCAGGGTACCTCTGGTCGTGGTGGTCTGGGTGGTCAGGGTGCTGGTATGGCTGCTGCTGCTGCTATGGGTGGTGCTGGTCAGGGTGGTTACGGTGGTCTGGGTTCTCAGGGTACCTCTGGTCGTGGTGGTCTGGGTGGTCAGGGTGCTGGTATGGCTGCTGCTGCTGCTATGGGTGGTGCTGGTCAGGGTGGTTACGGTGGTCTGGGTTCTCAGGGTACCTCTGGTCGTGGTGGTCTGGGTGGTCAGGGTGCTGGTATGGCTGCTGCTGCTGCTATGGGTGGTGCTGGTCAGGGTGGTTACGGTGGTCTGGGTTCTCAGGGTACCTCTGGTCGTGGTGGTCTGGGTGGTCAGGGTGCTGGTATGGCTGCTGCTGCTGCTATGGGTGGTGCTGGTCAGGGTGGTTACGGTGGTCTGGGTTCTCAGGGTACCTCTGGTCGTGGTGGTCTGGGTGGTCAGGGTGCTGGTATGGCTGCTGCTGCTGCTATGGGTGGTGCTGGTCAGGGTGGTTACGGTGGTCTGGGTTCTCAGGGTACCTCTGGTCGTGGTGGTCTGGGTGGTCAGGGTGCTGGTATGGCTGCTGCTGCTGCTATGGGTGGTGCTGGTCAGGGTGGTTACGGTGGTCTGGGTTCTCAGGGTACCTCTGGTCGTGGTGGTCTGGGTGGTCAGGGTGCTGGTATGGCTGCTGCTGCTGCTATGGGTGGTGCTGGTCAGGGTGGTTACGGTGGTCTGGGTTCTCAGGGTACCTCTGGTCGTGGTGGTCTGGGTGGTCAGGGTGCTGGTATGGCTGCTGCTGCTGCTATGGGTGGTGCTGGTCAGGGTGGTTACGGTGGTCTGGGTTCTCAGGGTACCTCTGGTCGTGGTGGTCTGGGTGGTCAGGGTGCTGGTATGGCTGCTGCTGCTGCTATGGGTGGTGCTGGTCAGGGTGGTTACGGTGGTCTGGGTTCTCAGGGTACCTCT</w:t>
      </w:r>
      <w:r w:rsidRPr="007C545A">
        <w:rPr>
          <w:rFonts w:asciiTheme="majorHAnsi" w:hAnsiTheme="majorHAnsi" w:cstheme="minorHAnsi"/>
          <w:color w:val="0070C0"/>
          <w:lang w:val="en-US"/>
        </w:rPr>
        <w:t>GGTACCATGCTGCCGGTTTTCTGCGTTGTTGAACACTACGAAAACGCTATCGAATACGACTGCAAAGAAGAACACGCTGAATTTGTTCTGGTTCGTAAAGACATGCTGTTCAACCAGCTGATCGAAATGGCTCTGCTGTCTCTGGGTTACTCTCACAGCTCTGCTGCTCAGGCTAAAGGTCTGATCCAGGTTGGTAAATGGAACCCGGTTCCGCTGTCTTACGTTACCGACGCTCCGGACGCTACCGTTGCTGACATGCTGCAGGACGTTTACCACGTTGTTACCCTGAAAATCCAGCTGCACTCT</w:t>
      </w:r>
      <w:r w:rsidRPr="007C545A">
        <w:rPr>
          <w:rFonts w:asciiTheme="majorHAnsi" w:hAnsiTheme="majorHAnsi" w:cstheme="minorHAnsi"/>
          <w:color w:val="000000" w:themeColor="text1"/>
          <w:lang w:val="en-US"/>
        </w:rPr>
        <w:t>GGT</w:t>
      </w:r>
      <w:r w:rsidRPr="007C545A">
        <w:rPr>
          <w:rFonts w:asciiTheme="majorHAnsi" w:hAnsiTheme="majorHAnsi" w:cstheme="minorHAnsi"/>
          <w:lang w:val="en-US"/>
        </w:rPr>
        <w:t>GGAAGAGAAGCTTCATCACACCACCACCACCACCACTGA</w:t>
      </w:r>
    </w:p>
    <w:p w14:paraId="29C3038F" w14:textId="77777777" w:rsidR="00067C6D" w:rsidRPr="007C545A" w:rsidRDefault="00067C6D" w:rsidP="00067C6D">
      <w:pPr>
        <w:rPr>
          <w:rFonts w:asciiTheme="majorHAnsi" w:hAnsiTheme="majorHAnsi" w:cstheme="minorHAnsi"/>
          <w:lang w:val="en-US"/>
        </w:rPr>
      </w:pPr>
    </w:p>
    <w:p w14:paraId="396C5725" w14:textId="67DFD9DF" w:rsidR="00067C6D" w:rsidRPr="007C545A" w:rsidRDefault="00067C6D" w:rsidP="00067C6D">
      <w:pPr>
        <w:rPr>
          <w:rFonts w:asciiTheme="majorHAnsi" w:hAnsiTheme="majorHAnsi" w:cstheme="minorHAnsi"/>
          <w:u w:val="single"/>
          <w:lang w:val="en-US"/>
        </w:rPr>
      </w:pPr>
      <w:r w:rsidRPr="007C545A">
        <w:rPr>
          <w:rFonts w:asciiTheme="majorHAnsi" w:hAnsiTheme="majorHAnsi" w:cstheme="minorHAnsi"/>
          <w:u w:val="single"/>
          <w:lang w:val="en-US"/>
        </w:rPr>
        <w:t>ULD-resi10-ULD / aa (38</w:t>
      </w:r>
      <w:ins w:id="96" w:author="anna.resch88@gmail.com" w:date="2022-01-04T09:44:00Z">
        <w:r w:rsidR="00CA7197">
          <w:rPr>
            <w:rFonts w:asciiTheme="majorHAnsi" w:hAnsiTheme="majorHAnsi" w:cstheme="minorHAnsi"/>
            <w:u w:val="single"/>
            <w:lang w:val="en-US"/>
          </w:rPr>
          <w:t>.</w:t>
        </w:r>
      </w:ins>
      <w:del w:id="97" w:author="anna.resch88@gmail.com" w:date="2022-01-04T09:44:00Z">
        <w:r w:rsidRPr="007C545A" w:rsidDel="00CA7197">
          <w:rPr>
            <w:rFonts w:asciiTheme="majorHAnsi" w:hAnsiTheme="majorHAnsi" w:cstheme="minorHAnsi"/>
            <w:u w:val="single"/>
            <w:lang w:val="en-US"/>
          </w:rPr>
          <w:delText>,</w:delText>
        </w:r>
      </w:del>
      <w:r w:rsidRPr="007C545A">
        <w:rPr>
          <w:rFonts w:asciiTheme="majorHAnsi" w:hAnsiTheme="majorHAnsi" w:cstheme="minorHAnsi"/>
          <w:u w:val="single"/>
          <w:lang w:val="en-US"/>
        </w:rPr>
        <w:t xml:space="preserve">4 </w:t>
      </w:r>
      <w:proofErr w:type="spellStart"/>
      <w:r w:rsidRPr="007C545A">
        <w:rPr>
          <w:rFonts w:asciiTheme="majorHAnsi" w:hAnsiTheme="majorHAnsi" w:cstheme="minorHAnsi"/>
          <w:u w:val="single"/>
          <w:lang w:val="en-US"/>
        </w:rPr>
        <w:t>kDa</w:t>
      </w:r>
      <w:proofErr w:type="spellEnd"/>
      <w:r w:rsidRPr="007C545A">
        <w:rPr>
          <w:rFonts w:asciiTheme="majorHAnsi" w:hAnsiTheme="majorHAnsi" w:cstheme="minorHAnsi"/>
          <w:u w:val="single"/>
          <w:lang w:val="en-US"/>
        </w:rPr>
        <w:t>, 374 aa)</w:t>
      </w:r>
      <w:r w:rsidRPr="007C545A">
        <w:rPr>
          <w:rFonts w:asciiTheme="majorHAnsi" w:hAnsiTheme="majorHAnsi" w:cstheme="minorHAnsi"/>
          <w:lang w:val="en-US"/>
        </w:rPr>
        <w:t xml:space="preserve"> </w:t>
      </w:r>
      <w:r w:rsidRPr="007C545A">
        <w:rPr>
          <w:rFonts w:asciiTheme="majorHAnsi" w:hAnsiTheme="majorHAnsi" w:cstheme="minorHAnsi"/>
          <w:i/>
          <w:iCs/>
          <w:lang w:val="en-US"/>
        </w:rPr>
        <w:t>(resi10 = recombinant resilin 10x)</w:t>
      </w:r>
    </w:p>
    <w:p w14:paraId="0C580A40" w14:textId="77777777" w:rsidR="00067C6D" w:rsidRPr="007C545A" w:rsidRDefault="00067C6D" w:rsidP="00067C6D">
      <w:pPr>
        <w:rPr>
          <w:rFonts w:asciiTheme="majorHAnsi" w:hAnsiTheme="majorHAnsi" w:cstheme="minorHAnsi"/>
          <w:lang w:val="en-US"/>
        </w:rPr>
      </w:pPr>
      <w:r w:rsidRPr="007C545A">
        <w:rPr>
          <w:rFonts w:asciiTheme="majorHAnsi" w:hAnsiTheme="majorHAnsi" w:cstheme="minorHAnsi"/>
          <w:lang w:val="en-US"/>
        </w:rPr>
        <w:t>MDPMSSS</w:t>
      </w:r>
      <w:r w:rsidRPr="007C545A">
        <w:rPr>
          <w:rFonts w:asciiTheme="majorHAnsi" w:hAnsiTheme="majorHAnsi" w:cstheme="minorHAnsi"/>
          <w:color w:val="0070C0"/>
          <w:lang w:val="en-US"/>
        </w:rPr>
        <w:t>GTMLPVFCVVEHYENAIEYDCKEEHAEFVLVRKDMLFNQLIEMALLSLGYSHSSAAQAKGLIQVGKWNPVPLSYVTDAPDATVADMLQDVYHVVTLKIQLHS</w:t>
      </w:r>
      <w:r w:rsidRPr="007C545A">
        <w:rPr>
          <w:rFonts w:asciiTheme="majorHAnsi" w:hAnsiTheme="majorHAnsi" w:cstheme="minorHAnsi"/>
          <w:color w:val="70AD47" w:themeColor="accent6"/>
          <w:lang w:val="en-US"/>
        </w:rPr>
        <w:t>GGRPSDSYGAPGGGNGGRPSDSYGAPGGGNGGRPSDSYGAPGGGNGGRPSDSYGAPGGGNGGRPSDSYGAPGGGNGGRPSDSYGAPGGGNGGRPSDSYGAPGGGNGGRPSDSYGAPGGGNGGRPSDSYGAPGGGNGGRPSDSYGAPGGGN</w:t>
      </w:r>
      <w:r w:rsidRPr="007C545A">
        <w:rPr>
          <w:rFonts w:asciiTheme="majorHAnsi" w:hAnsiTheme="majorHAnsi" w:cstheme="minorHAnsi"/>
          <w:color w:val="0070C0"/>
          <w:lang w:val="en-US"/>
        </w:rPr>
        <w:t>GTMLPVFCVVEHYENAIEYDCKEEHAEFVLVRKDMLFNQLIEMALLSLGYSHSSAAQAKGLIQVGKWNPVPLSYVTDAPDATVADMLQDVYHVVTLKIQLHS</w:t>
      </w:r>
      <w:r w:rsidRPr="007C545A">
        <w:rPr>
          <w:rFonts w:asciiTheme="majorHAnsi" w:hAnsiTheme="majorHAnsi" w:cstheme="minorHAnsi"/>
          <w:lang w:val="en-US"/>
        </w:rPr>
        <w:t>GGREASSHHHHHH</w:t>
      </w:r>
    </w:p>
    <w:p w14:paraId="288DEAA1" w14:textId="77777777" w:rsidR="00067C6D" w:rsidRPr="007C545A" w:rsidRDefault="00067C6D" w:rsidP="00067C6D">
      <w:pPr>
        <w:rPr>
          <w:rFonts w:asciiTheme="majorHAnsi" w:hAnsiTheme="majorHAnsi" w:cstheme="minorHAnsi"/>
          <w:lang w:val="en-US"/>
        </w:rPr>
      </w:pPr>
    </w:p>
    <w:p w14:paraId="676EF0DC" w14:textId="77777777" w:rsidR="00067C6D" w:rsidRPr="007C545A" w:rsidRDefault="00067C6D" w:rsidP="00067C6D">
      <w:pPr>
        <w:rPr>
          <w:rFonts w:asciiTheme="majorHAnsi" w:hAnsiTheme="majorHAnsi" w:cstheme="minorHAnsi"/>
          <w:u w:val="single"/>
          <w:lang w:val="en-US"/>
        </w:rPr>
      </w:pPr>
      <w:r w:rsidRPr="007C545A">
        <w:rPr>
          <w:rFonts w:asciiTheme="majorHAnsi" w:hAnsiTheme="majorHAnsi" w:cstheme="minorHAnsi"/>
          <w:u w:val="single"/>
          <w:lang w:val="en-US"/>
        </w:rPr>
        <w:t>ULD-resi10-ULD / DNA</w:t>
      </w:r>
    </w:p>
    <w:p w14:paraId="7AD9658D" w14:textId="413B7075" w:rsidR="00067C6D" w:rsidRPr="007C545A" w:rsidRDefault="00067C6D" w:rsidP="00067C6D">
      <w:pPr>
        <w:rPr>
          <w:rFonts w:asciiTheme="majorHAnsi" w:hAnsiTheme="majorHAnsi" w:cstheme="minorHAnsi"/>
          <w:lang w:val="en-US"/>
        </w:rPr>
      </w:pPr>
      <w:r w:rsidRPr="007C545A">
        <w:rPr>
          <w:rFonts w:asciiTheme="majorHAnsi" w:hAnsiTheme="majorHAnsi" w:cstheme="minorHAnsi"/>
          <w:lang w:val="en-US"/>
        </w:rPr>
        <w:t>ATGGATCCTATGAGCTCTTCT</w:t>
      </w:r>
      <w:r w:rsidRPr="007C545A">
        <w:rPr>
          <w:rFonts w:asciiTheme="majorHAnsi" w:hAnsiTheme="majorHAnsi" w:cstheme="minorHAnsi"/>
          <w:color w:val="0070C0"/>
          <w:lang w:val="en-US"/>
        </w:rPr>
        <w:t>GGTACCATGCTGCCGGTTTTCTGCGTTGTTGAACACTACGAAAACGCTATCGAATACGACTGCAAAGAAGAACACGCTGAATTTGTTCTGGTTCGTAAAGACATGCTGTTCAACCAGCTGATCGAAATGGCTCTGCTGTCTCTGGGTTACTCTCACAGCTCTGCTGCTCAGGCTAAAGGTCTGATCCAGGTTGGTAAATGGAACCCGGTTCCGCTGTCTTACGTTACCGACGCTCCGGACGCTACCGTTGCTGACATGCTGCAGGACGTTTACCACGTTGTTACCCTGAAAATCCAGCTGCACTCT</w:t>
      </w:r>
      <w:r w:rsidRPr="007C545A">
        <w:rPr>
          <w:rFonts w:asciiTheme="majorHAnsi" w:hAnsiTheme="majorHAnsi" w:cstheme="minorHAnsi"/>
          <w:color w:val="70AD47" w:themeColor="accent6"/>
          <w:lang w:val="en-US"/>
        </w:rPr>
        <w:t>GGTGGTCGACCTTCTGATTCTTACGGTGCTCCTGGTGGTGGTAATGGTGGTCGACCTTCTGATTCTTACGGTGCTCCTGGTGGTGGTAATGGTGGTCGACCTTCTGATTCTTACGGTGCTCCTGGTGGTGGTAATGGTGGTCGACCTTCTGATTCTTACGGTGCTCCTGGTGGTGGTAATGGTGGTCGACCTTCTGATTCTTACGGTGCTCCTGGTGGTGGTAATGGTGGTCGACCTTCTGATTCTTACGGTGCTCCTGGTGGTGGTAATGGTGGTCGACCTTCTGATTCTTACGGTGCTCCTGGTGGTGGTAATGGTGGTCGACCTTCTGATTCTTACGGTGCTCCTGGTGGTGGTAATGGTGGTCGACCTTCTGATTCTTACGGTGCTCCTGGTGGTGGTAATGGTGGTCGACCTTCTGATTCTTACGGTGCTCCTGGTGGTGGTAAT</w:t>
      </w:r>
      <w:r w:rsidRPr="007C545A">
        <w:rPr>
          <w:rFonts w:asciiTheme="majorHAnsi" w:hAnsiTheme="majorHAnsi" w:cstheme="minorHAnsi"/>
          <w:color w:val="0070C0"/>
          <w:lang w:val="en-US"/>
        </w:rPr>
        <w:t>GGTACCATGCTGCCGGTTTTCTGCGTTGTTGAACACTACGAAAACGCTATCGAATACGACTGCAAAGAAGAACACGCTGAATTTGTTCTGGTTCGTAAAGACATGCTGTTCAACCAGCTGATCGAAATGGCTCTGCTGTCTCTGGGTTACTCTCACAGCTCTGCTGCTCAGGCTAAAGGTCTGATCCAGGTTGGTAAATGGAACCCGGTTCCGCTGTCTTACGTTACCGACGCTCCGGACGCTACCGTTGCTGACATGCTGCAGGACGTTTACCACGTTGTTACCCTGAAAATCCAGCTGCACTCT</w:t>
      </w:r>
      <w:r w:rsidRPr="007C545A">
        <w:rPr>
          <w:rFonts w:asciiTheme="majorHAnsi" w:hAnsiTheme="majorHAnsi" w:cstheme="minorHAnsi"/>
          <w:color w:val="000000" w:themeColor="text1"/>
          <w:lang w:val="en-US"/>
        </w:rPr>
        <w:t>GGT</w:t>
      </w:r>
      <w:r w:rsidRPr="007C545A">
        <w:rPr>
          <w:rFonts w:asciiTheme="majorHAnsi" w:hAnsiTheme="majorHAnsi" w:cstheme="minorHAnsi"/>
          <w:lang w:val="en-US"/>
        </w:rPr>
        <w:t>GGAAGAGAAGCTTCATCACACCACCACCACCACCACTGA</w:t>
      </w:r>
    </w:p>
    <w:p w14:paraId="0119DA39" w14:textId="77777777" w:rsidR="00067C6D" w:rsidRPr="007C545A" w:rsidRDefault="00067C6D" w:rsidP="00067C6D">
      <w:pPr>
        <w:rPr>
          <w:rFonts w:asciiTheme="majorHAnsi" w:hAnsiTheme="majorHAnsi" w:cstheme="minorHAnsi"/>
          <w:lang w:val="en-US"/>
        </w:rPr>
      </w:pPr>
    </w:p>
    <w:p w14:paraId="57D563E5" w14:textId="77777777" w:rsidR="00067C6D" w:rsidRPr="007C545A" w:rsidRDefault="00067C6D" w:rsidP="00067C6D">
      <w:pPr>
        <w:rPr>
          <w:rFonts w:asciiTheme="majorHAnsi" w:hAnsiTheme="majorHAnsi" w:cstheme="minorHAnsi"/>
          <w:lang w:val="en-US"/>
        </w:rPr>
      </w:pPr>
      <w:r w:rsidRPr="007C545A">
        <w:rPr>
          <w:rFonts w:asciiTheme="majorHAnsi" w:hAnsiTheme="majorHAnsi" w:cstheme="minorHAnsi"/>
          <w:lang w:val="en-US"/>
        </w:rPr>
        <w:t>IV. Linker domain: human functional protein domain</w:t>
      </w:r>
    </w:p>
    <w:p w14:paraId="306621F5" w14:textId="6857F00B" w:rsidR="00067C6D" w:rsidRPr="007C545A" w:rsidRDefault="00067C6D" w:rsidP="00067C6D">
      <w:pPr>
        <w:rPr>
          <w:rFonts w:asciiTheme="majorHAnsi" w:hAnsiTheme="majorHAnsi" w:cstheme="minorHAnsi"/>
          <w:i/>
          <w:iCs/>
          <w:lang w:val="en-US"/>
        </w:rPr>
      </w:pPr>
      <w:r w:rsidRPr="007C545A">
        <w:rPr>
          <w:rFonts w:asciiTheme="majorHAnsi" w:hAnsiTheme="majorHAnsi" w:cstheme="minorHAnsi"/>
          <w:u w:val="single"/>
          <w:lang w:val="en-US"/>
        </w:rPr>
        <w:t>ULD-</w:t>
      </w:r>
      <w:r w:rsidRPr="007C545A">
        <w:rPr>
          <w:rFonts w:asciiTheme="majorHAnsi" w:hAnsiTheme="majorHAnsi" w:cstheme="minorHAnsi"/>
          <w:color w:val="70AD47" w:themeColor="accent6"/>
          <w:u w:val="single"/>
          <w:lang w:val="en-US"/>
        </w:rPr>
        <w:t>HSA</w:t>
      </w:r>
      <w:r w:rsidRPr="007C545A">
        <w:rPr>
          <w:rFonts w:asciiTheme="majorHAnsi" w:hAnsiTheme="majorHAnsi" w:cstheme="minorHAnsi"/>
          <w:u w:val="single"/>
          <w:lang w:val="en-US"/>
        </w:rPr>
        <w:t>-ULD / aa (91</w:t>
      </w:r>
      <w:ins w:id="98" w:author="anna.resch88@gmail.com" w:date="2022-01-04T09:44:00Z">
        <w:r w:rsidR="00CA7197">
          <w:rPr>
            <w:rFonts w:asciiTheme="majorHAnsi" w:hAnsiTheme="majorHAnsi" w:cstheme="minorHAnsi"/>
            <w:u w:val="single"/>
            <w:lang w:val="en-US"/>
          </w:rPr>
          <w:t>.</w:t>
        </w:r>
      </w:ins>
      <w:del w:id="99" w:author="anna.resch88@gmail.com" w:date="2022-01-04T09:44:00Z">
        <w:r w:rsidRPr="007C545A" w:rsidDel="00CA7197">
          <w:rPr>
            <w:rFonts w:asciiTheme="majorHAnsi" w:hAnsiTheme="majorHAnsi" w:cstheme="minorHAnsi"/>
            <w:u w:val="single"/>
            <w:lang w:val="en-US"/>
          </w:rPr>
          <w:delText>,</w:delText>
        </w:r>
      </w:del>
      <w:r w:rsidRPr="007C545A">
        <w:rPr>
          <w:rFonts w:asciiTheme="majorHAnsi" w:hAnsiTheme="majorHAnsi" w:cstheme="minorHAnsi"/>
          <w:u w:val="single"/>
          <w:lang w:val="en-US"/>
        </w:rPr>
        <w:t xml:space="preserve">6 </w:t>
      </w:r>
      <w:proofErr w:type="spellStart"/>
      <w:r w:rsidRPr="007C545A">
        <w:rPr>
          <w:rFonts w:asciiTheme="majorHAnsi" w:hAnsiTheme="majorHAnsi" w:cstheme="minorHAnsi"/>
          <w:u w:val="single"/>
          <w:lang w:val="en-US"/>
        </w:rPr>
        <w:t>kDa</w:t>
      </w:r>
      <w:proofErr w:type="spellEnd"/>
      <w:r w:rsidRPr="007C545A">
        <w:rPr>
          <w:rFonts w:asciiTheme="majorHAnsi" w:hAnsiTheme="majorHAnsi" w:cstheme="minorHAnsi"/>
          <w:u w:val="single"/>
          <w:lang w:val="en-US"/>
        </w:rPr>
        <w:t>, 810 aa)</w:t>
      </w:r>
      <w:r w:rsidRPr="007C545A">
        <w:rPr>
          <w:rFonts w:asciiTheme="majorHAnsi" w:hAnsiTheme="majorHAnsi" w:cstheme="minorHAnsi"/>
          <w:lang w:val="en-US"/>
        </w:rPr>
        <w:t xml:space="preserve"> </w:t>
      </w:r>
      <w:r w:rsidRPr="007C545A">
        <w:rPr>
          <w:rFonts w:asciiTheme="majorHAnsi" w:hAnsiTheme="majorHAnsi" w:cstheme="minorHAnsi"/>
          <w:i/>
          <w:iCs/>
          <w:lang w:val="en-US"/>
        </w:rPr>
        <w:t>(HSA = recombinant Human Serum Albumin)</w:t>
      </w:r>
    </w:p>
    <w:p w14:paraId="59318A2C" w14:textId="77777777" w:rsidR="00067C6D" w:rsidRPr="007C545A" w:rsidRDefault="00067C6D" w:rsidP="00067C6D">
      <w:pPr>
        <w:rPr>
          <w:rFonts w:asciiTheme="majorHAnsi" w:hAnsiTheme="majorHAnsi" w:cstheme="minorHAnsi"/>
          <w:lang w:val="en-US"/>
        </w:rPr>
      </w:pPr>
      <w:r w:rsidRPr="007C545A">
        <w:rPr>
          <w:rFonts w:asciiTheme="majorHAnsi" w:hAnsiTheme="majorHAnsi" w:cstheme="minorHAnsi"/>
          <w:lang w:val="en-US"/>
        </w:rPr>
        <w:t>MDPMSSS</w:t>
      </w:r>
      <w:r w:rsidRPr="007C545A">
        <w:rPr>
          <w:rFonts w:asciiTheme="majorHAnsi" w:hAnsiTheme="majorHAnsi" w:cstheme="minorHAnsi"/>
          <w:color w:val="0070C0"/>
          <w:lang w:val="en-US"/>
        </w:rPr>
        <w:t>GTMLPVFCVVEHYENAIEYDCKEEHAEFVLVRKDMLFNQLIEMALLSLGYSHSSAAQAKGLIQVGKWNPVPLSYVTDAPDATVADMLQDVYHVVTLKIQLHS</w:t>
      </w:r>
      <w:r w:rsidRPr="007C545A">
        <w:rPr>
          <w:rFonts w:asciiTheme="majorHAnsi" w:hAnsiTheme="majorHAnsi" w:cstheme="minorHAnsi"/>
          <w:color w:val="000000" w:themeColor="text1"/>
          <w:lang w:val="en-US"/>
        </w:rPr>
        <w:t>G</w:t>
      </w:r>
      <w:r w:rsidRPr="007C545A">
        <w:rPr>
          <w:rFonts w:asciiTheme="majorHAnsi" w:hAnsiTheme="majorHAnsi" w:cstheme="minorHAnsi"/>
          <w:color w:val="70AD47" w:themeColor="accent6"/>
          <w:lang w:val="en-US"/>
        </w:rPr>
        <w:t>DAHKSEVAHRFKDLGEENFKALVLIAFAQYLQQCPFEDHVKLVNEVTEFAKTCVADESAENCDKSLHTLFGDKLCTVATLRETYGEMADCCAKQEPERNECFLQHKDDNPNLPRLVRPEVDVMCTAFHDNEETFLKKYLYEIARRHPYFYAPELLFFAKRYKAAFTECCQAADKAACLLPKLDELRDEGKASSAKQRLKCASLQKFGERAFKAWAVARLSQRFPKAEFAEVSKLVTDLTKVHTECCHGDLLECADDRADLAKYICENQDSISSKLKECCEKPLLEKSHCIAEVENDEMPADLPSLAADFVESKDVCKNYAEAKDVFLGMFLYEYARRHPDYSVVLLLRLAKTYETTLEKCCAAADPHECYAKVFDEFKPLVEEPQNLIKQNCELFEQLGEYKFQNALLVRYTKKVPQVSTPTLVEVSRNLGKVGSKCCKHPEAKRMPCAEDYLSVVLNQLCVLHEKTPVSDRVTKCCTESLVNRRPCFSALEVDETYVPKEFNAETFTFHADICTLSEKERQIKKQTALVELVKHKPKATKEQLKAVMDDFAAFVEKCCKADDKETCFAEEGKKLVAASQAALGL</w:t>
      </w:r>
      <w:r w:rsidRPr="007C545A">
        <w:rPr>
          <w:rFonts w:asciiTheme="majorHAnsi" w:hAnsiTheme="majorHAnsi" w:cstheme="minorHAnsi"/>
          <w:color w:val="0070C0"/>
          <w:lang w:val="en-US"/>
        </w:rPr>
        <w:t>GTMLPVFCVVEHYENAIEYDCKEEHAEFVLVRKDMLFNQLIEMALLSLGYSHSSAAQAKGLIQVGKWNPVPLSYVTDAPDATVADMLQDVYHVVTLKIQLHS</w:t>
      </w:r>
      <w:r w:rsidRPr="007C545A">
        <w:rPr>
          <w:rFonts w:asciiTheme="majorHAnsi" w:hAnsiTheme="majorHAnsi" w:cstheme="minorHAnsi"/>
          <w:lang w:val="en-US"/>
        </w:rPr>
        <w:t>GGREASSHHHHHH</w:t>
      </w:r>
    </w:p>
    <w:p w14:paraId="5C8E8F7A" w14:textId="77777777" w:rsidR="00067C6D" w:rsidRPr="007C545A" w:rsidRDefault="00067C6D" w:rsidP="00067C6D">
      <w:pPr>
        <w:rPr>
          <w:rFonts w:asciiTheme="majorHAnsi" w:hAnsiTheme="majorHAnsi" w:cstheme="minorHAnsi"/>
          <w:lang w:val="en-US"/>
        </w:rPr>
      </w:pPr>
    </w:p>
    <w:p w14:paraId="64231ED3" w14:textId="77777777" w:rsidR="00067C6D" w:rsidRPr="007C545A" w:rsidRDefault="00067C6D" w:rsidP="00067C6D">
      <w:pPr>
        <w:rPr>
          <w:rFonts w:asciiTheme="majorHAnsi" w:hAnsiTheme="majorHAnsi" w:cstheme="minorHAnsi"/>
          <w:u w:val="single"/>
          <w:lang w:val="en-US"/>
        </w:rPr>
      </w:pPr>
      <w:r w:rsidRPr="007C545A">
        <w:rPr>
          <w:rFonts w:asciiTheme="majorHAnsi" w:hAnsiTheme="majorHAnsi" w:cstheme="minorHAnsi"/>
          <w:u w:val="single"/>
          <w:lang w:val="en-US"/>
        </w:rPr>
        <w:t>ULD-HSA-ULD / DNA</w:t>
      </w:r>
    </w:p>
    <w:p w14:paraId="326266E2" w14:textId="77777777" w:rsidR="00067C6D" w:rsidRPr="007C545A" w:rsidRDefault="00067C6D" w:rsidP="00067C6D">
      <w:pPr>
        <w:rPr>
          <w:rFonts w:asciiTheme="majorHAnsi" w:hAnsiTheme="majorHAnsi" w:cstheme="minorHAnsi"/>
          <w:lang w:val="en-US"/>
        </w:rPr>
      </w:pPr>
      <w:r w:rsidRPr="007C545A">
        <w:rPr>
          <w:rFonts w:asciiTheme="majorHAnsi" w:hAnsiTheme="majorHAnsi" w:cstheme="minorHAnsi"/>
          <w:lang w:val="en-US"/>
        </w:rPr>
        <w:t>ATGGATCCTATGAGCTCTTCT</w:t>
      </w:r>
      <w:r w:rsidRPr="007C545A">
        <w:rPr>
          <w:rFonts w:asciiTheme="majorHAnsi" w:hAnsiTheme="majorHAnsi" w:cstheme="minorHAnsi"/>
          <w:color w:val="0070C0"/>
          <w:lang w:val="en-US"/>
        </w:rPr>
        <w:t>GGTACCATGCTGCCGGTTTTCTGCGTTGTTGAACACTACGAAAACGCTATCGAATACGACTGCAAAGAAGAACACGCTGAATTTGTTCTGGTTCGTAAAGACATGCTGTTCAACCAGCTGATCGAAATGGCTCTGCTGTCTCTGGGTTACTCTCACAGCTCTGCTGCTCAGGCTAAAGGTCTGATCCAGGTTGGTAAATGGAACCCGGTTCCGCTGTCTTACGTTACCGACGCTCCGGACGCTACCGTTGCTGACATGCTGCAGGACGTTTACCACGTTGTTACCCTGAAAATCCAGCTGCACTCT</w:t>
      </w:r>
      <w:r w:rsidRPr="007C545A">
        <w:rPr>
          <w:rFonts w:asciiTheme="majorHAnsi" w:hAnsiTheme="majorHAnsi" w:cstheme="minorHAnsi"/>
          <w:color w:val="000000" w:themeColor="text1"/>
          <w:lang w:val="en-US"/>
        </w:rPr>
        <w:t>GGT</w:t>
      </w:r>
      <w:r w:rsidRPr="007C545A">
        <w:rPr>
          <w:rFonts w:asciiTheme="majorHAnsi" w:hAnsiTheme="majorHAnsi" w:cstheme="minorHAnsi"/>
          <w:color w:val="70AD47" w:themeColor="accent6"/>
          <w:lang w:val="en-US"/>
        </w:rPr>
        <w:t>GACGCTCACAAATCTGAAGTTGCTCACCGTTTCAAAGACCTGGGTGAAGAAAACTTCAAAGCTCTGGTTCTGATCGCTTTCGCTCAGTACCTGCAGCAGTGCCCGTTCGAAGACCACGTTAAACTGGTTAACGAAGTTACCGAATTTGCTAAAACCTGCGTTGCTGACGAATCTGCTGAAAACTGCGACAAATCTCTGCACACCCTGTTCGGTGACAAACTGTGTACCGTTGCTACCCTGCGTGAAACCTACGGTGAAATGGCTGACTGCTGCGCTAAACAGGAACCGGAACGTAACGAATGCTTCCTGCAGCACAAAGACGACAACCCGAACCTGCCGCGTCTGGTTCGTCCGGAAGTTGACGTTATGTGTACCGCTTTCCACGACAACGAAGAAACCTTCCTGAAAAAA</w:t>
      </w:r>
      <w:r w:rsidRPr="007C545A">
        <w:rPr>
          <w:rFonts w:asciiTheme="majorHAnsi" w:hAnsiTheme="majorHAnsi" w:cstheme="minorHAnsi"/>
          <w:color w:val="70AD47" w:themeColor="accent6"/>
          <w:lang w:val="en-US"/>
        </w:rPr>
        <w:lastRenderedPageBreak/>
        <w:t>TACCTGTACGAAATCGCTCGTCGTCACCCGTACTTCTACGCTCCGGAACTGCTGTTCTTCGCTAAACGTTACAAAGCTGCTTTCACCGAATGCTGCCAGGCTGCTGACAAAGCTGCTTGCCTGCTGCCGAAACTGGACGAACTGCGTGACGAAGGTAAAGCGTCTTCTGCTAAACAGCGTCTGAAATGCGCTTCTCTGCAGAAATTCGGTGAACGTGCTTTCAAAGCGTGGGCTGTTGCTCGTCTGTCTCAGCGTTTCCCGAAAGCTGAATTTGCTGAAGTTTCTAAACTGGTTACCGACCTGACCAAAGTTCACACCGAATGCTGCCACGGTGACCTGCTGGAATGCGCTGACGACCGTGCTGACCTGGCTAAATACATCTGCGAAAACCAGGACTCTATCTCGTCTAAACTGAAAGAATGCTGCGAAAAACCGCTGCTGGAAAAATCTCACTGCATCGCTGAAGTTGAAAACGACGAAATGCCGGCTGACCTGCCGTCTCTGGCTGCTGACTTCGTTGAATCTAAAGACGTTTGCAAAAACTACGCTGAAGCTAAAGACGTTTTCCTGGGTATGTTCCTGTACGAATACGCTCGTCGTCACCCGGACTACTCTGTTGTTCTGCTGCTGCGTCTGGCTAAAACCTACGAAACCACCCTGGAAAAATGCTGCGCTGCTGCTGACCCGCACGAATGCTACGCTAAAGTTTTCGACGAGTTCAAACCGCTGGTTGAAGAACCGCAGAACCTGATCAAACAGAACTGCGAACTGTTCGAACAGCTGGGTGAATACAAATTCCAGAACGCTCTGCTGGTTCGTTACACCAAAAAAGTTCCGCAGGTTTCTACCCCGACCCTGGTTGAAGTTTCTCGTAACCTGGGTAAAGTTGGTTCTAAATGCTGCAAACACCCGGAAGCTAAACGTATGCCGTGCGCTGAAGACTACCTGTCTGTTGTTCTGAACCAGCTGTGCGTTCTGCACGAAAAAACCCCGGTTTCTGACCGTGTTACCAAATGCTGCACCGAATCTCTGGTTAACCGTCGTCCGTGCTTCTCTGCTCTGGAAGTTGACGAAACCTACGTTCCGAAAGAGTTCAACGCTGAAACCTTCACCTTCCACGCTGACATCTGCACCCTGTCTGAAAAAGAACGTCAGATCAAAAAACAGACCGCTCTGGTTGAACTGGTTAAACACAAACCGAAAGCTACCAAAGAACAGCTGAAAGCTGTTATGGACGACTTCGCTGCTTTCGTTGAAAAATGCTGCAAAGCTGACGACAAAGAAACCTGCTTCGCTGAAGAAGGTAAAAAACTGGTTGCTGCTTCTCAGGCTGCTCTGGGTCTG</w:t>
      </w:r>
      <w:r w:rsidRPr="007C545A">
        <w:rPr>
          <w:rFonts w:asciiTheme="majorHAnsi" w:hAnsiTheme="majorHAnsi" w:cstheme="minorHAnsi"/>
          <w:color w:val="0070C0"/>
          <w:lang w:val="en-US"/>
        </w:rPr>
        <w:t>GGTACCATGCTGCCGGTTTTCTGCGTTGTTGAACACTACGAAAACGCTATCGAATACGACTGCAAAGAAGAACACGCTGAATTTGTTCTGGTTCGTAAAGACATGCTGTTCAACCAGCTGATCGAAATGGCTCTGCTGTCTCTGGGTTACTCTCACAGCTCTGCTGCTCAGGCTAAAGGTCTGATCCAGGTTGGTAAATGGAACCCGGTTCCGCTGTCTTACGTTACCGACGCTCCGGACGCTACCGTTGCTGACATGCTGCAGGACGTTTACCACGTTGTTACCCTGAAAATCCAGCTGCACTCT</w:t>
      </w:r>
      <w:r w:rsidRPr="007C545A">
        <w:rPr>
          <w:rFonts w:asciiTheme="majorHAnsi" w:hAnsiTheme="majorHAnsi" w:cstheme="minorHAnsi"/>
          <w:color w:val="000000" w:themeColor="text1"/>
          <w:lang w:val="en-US"/>
        </w:rPr>
        <w:t>GGT</w:t>
      </w:r>
      <w:r w:rsidRPr="007C545A">
        <w:rPr>
          <w:rFonts w:asciiTheme="majorHAnsi" w:hAnsiTheme="majorHAnsi" w:cstheme="minorHAnsi"/>
          <w:lang w:val="en-US"/>
        </w:rPr>
        <w:t>GGAAGAGAAGCTTCATCACACCACCACCACCACCACTGA</w:t>
      </w:r>
    </w:p>
    <w:p w14:paraId="0411CAF7" w14:textId="77777777" w:rsidR="00067C6D" w:rsidRPr="007C545A" w:rsidRDefault="00067C6D" w:rsidP="00067C6D">
      <w:pPr>
        <w:rPr>
          <w:rFonts w:asciiTheme="majorHAnsi" w:hAnsiTheme="majorHAnsi" w:cstheme="minorHAnsi"/>
          <w:lang w:val="en-US"/>
        </w:rPr>
      </w:pPr>
    </w:p>
    <w:p w14:paraId="39A4178F" w14:textId="77777777" w:rsidR="00067C6D" w:rsidRPr="007C545A" w:rsidRDefault="00067C6D" w:rsidP="00067C6D">
      <w:pPr>
        <w:rPr>
          <w:rFonts w:asciiTheme="majorHAnsi" w:hAnsiTheme="majorHAnsi" w:cstheme="minorHAnsi"/>
          <w:lang w:val="en-US"/>
        </w:rPr>
      </w:pPr>
      <w:r w:rsidRPr="007C545A">
        <w:rPr>
          <w:rFonts w:asciiTheme="majorHAnsi" w:hAnsiTheme="majorHAnsi" w:cstheme="minorHAnsi"/>
          <w:lang w:val="en-US"/>
        </w:rPr>
        <w:t>V. Linker domain: modular modifiable domain (</w:t>
      </w:r>
      <w:proofErr w:type="spellStart"/>
      <w:r w:rsidRPr="007C545A">
        <w:rPr>
          <w:rFonts w:asciiTheme="majorHAnsi" w:hAnsiTheme="majorHAnsi" w:cstheme="minorHAnsi"/>
          <w:lang w:val="en-US"/>
        </w:rPr>
        <w:t>SpyTag</w:t>
      </w:r>
      <w:proofErr w:type="spellEnd"/>
      <w:r w:rsidRPr="007C545A">
        <w:rPr>
          <w:rFonts w:asciiTheme="majorHAnsi" w:hAnsiTheme="majorHAnsi" w:cstheme="minorHAnsi"/>
          <w:lang w:val="en-US"/>
        </w:rPr>
        <w:t>/</w:t>
      </w:r>
      <w:proofErr w:type="spellStart"/>
      <w:r w:rsidRPr="007C545A">
        <w:rPr>
          <w:rFonts w:asciiTheme="majorHAnsi" w:hAnsiTheme="majorHAnsi" w:cstheme="minorHAnsi"/>
          <w:lang w:val="en-US"/>
        </w:rPr>
        <w:t>SpyCatcher</w:t>
      </w:r>
      <w:proofErr w:type="spellEnd"/>
      <w:r w:rsidRPr="007C545A">
        <w:rPr>
          <w:rFonts w:asciiTheme="majorHAnsi" w:hAnsiTheme="majorHAnsi" w:cstheme="minorHAnsi"/>
          <w:lang w:val="en-US"/>
        </w:rPr>
        <w:t xml:space="preserve"> conjugation system)</w:t>
      </w:r>
    </w:p>
    <w:p w14:paraId="67289AC5" w14:textId="08A0D11F" w:rsidR="00067C6D" w:rsidRPr="007C545A" w:rsidRDefault="00067C6D" w:rsidP="00067C6D">
      <w:pPr>
        <w:rPr>
          <w:rFonts w:asciiTheme="majorHAnsi" w:hAnsiTheme="majorHAnsi" w:cstheme="minorHAnsi"/>
          <w:u w:val="single"/>
          <w:lang w:val="en-US"/>
        </w:rPr>
      </w:pPr>
      <w:r w:rsidRPr="007C545A">
        <w:rPr>
          <w:rFonts w:asciiTheme="majorHAnsi" w:hAnsiTheme="majorHAnsi" w:cstheme="minorHAnsi"/>
          <w:u w:val="single"/>
          <w:lang w:val="en-US"/>
        </w:rPr>
        <w:t>ULD-</w:t>
      </w:r>
      <w:proofErr w:type="spellStart"/>
      <w:r w:rsidRPr="007C545A">
        <w:rPr>
          <w:rFonts w:asciiTheme="majorHAnsi" w:hAnsiTheme="majorHAnsi" w:cstheme="minorHAnsi"/>
          <w:u w:val="single"/>
          <w:lang w:val="en-US"/>
        </w:rPr>
        <w:t>SpyCatcher</w:t>
      </w:r>
      <w:proofErr w:type="spellEnd"/>
      <w:r w:rsidRPr="007C545A">
        <w:rPr>
          <w:rFonts w:asciiTheme="majorHAnsi" w:hAnsiTheme="majorHAnsi" w:cstheme="minorHAnsi"/>
          <w:u w:val="single"/>
          <w:lang w:val="en-US"/>
        </w:rPr>
        <w:t>-ULD / aa (34</w:t>
      </w:r>
      <w:ins w:id="100" w:author="anna.resch88@gmail.com" w:date="2022-01-04T09:45:00Z">
        <w:r w:rsidR="00CA7197">
          <w:rPr>
            <w:rFonts w:asciiTheme="majorHAnsi" w:hAnsiTheme="majorHAnsi" w:cstheme="minorHAnsi"/>
            <w:u w:val="single"/>
            <w:lang w:val="en-US"/>
          </w:rPr>
          <w:t>.</w:t>
        </w:r>
      </w:ins>
      <w:del w:id="101" w:author="anna.resch88@gmail.com" w:date="2022-01-04T09:45:00Z">
        <w:r w:rsidRPr="007C545A" w:rsidDel="00CA7197">
          <w:rPr>
            <w:rFonts w:asciiTheme="majorHAnsi" w:hAnsiTheme="majorHAnsi" w:cstheme="minorHAnsi"/>
            <w:u w:val="single"/>
            <w:lang w:val="en-US"/>
          </w:rPr>
          <w:delText>,</w:delText>
        </w:r>
      </w:del>
      <w:r w:rsidRPr="007C545A">
        <w:rPr>
          <w:rFonts w:asciiTheme="majorHAnsi" w:hAnsiTheme="majorHAnsi" w:cstheme="minorHAnsi"/>
          <w:u w:val="single"/>
          <w:lang w:val="en-US"/>
        </w:rPr>
        <w:t xml:space="preserve">3 </w:t>
      </w:r>
      <w:proofErr w:type="spellStart"/>
      <w:r w:rsidRPr="007C545A">
        <w:rPr>
          <w:rFonts w:asciiTheme="majorHAnsi" w:hAnsiTheme="majorHAnsi" w:cstheme="minorHAnsi"/>
          <w:u w:val="single"/>
          <w:lang w:val="en-US"/>
        </w:rPr>
        <w:t>kDa</w:t>
      </w:r>
      <w:proofErr w:type="spellEnd"/>
      <w:r w:rsidRPr="007C545A">
        <w:rPr>
          <w:rFonts w:asciiTheme="majorHAnsi" w:hAnsiTheme="majorHAnsi" w:cstheme="minorHAnsi"/>
          <w:u w:val="single"/>
          <w:lang w:val="en-US"/>
        </w:rPr>
        <w:t>, 310 aa)</w:t>
      </w:r>
    </w:p>
    <w:p w14:paraId="1BC65EE5" w14:textId="77777777" w:rsidR="00067C6D" w:rsidRPr="007C545A" w:rsidRDefault="00067C6D" w:rsidP="00067C6D">
      <w:pPr>
        <w:rPr>
          <w:rFonts w:asciiTheme="majorHAnsi" w:hAnsiTheme="majorHAnsi" w:cstheme="minorHAnsi"/>
          <w:lang w:val="en-US"/>
        </w:rPr>
      </w:pPr>
      <w:r w:rsidRPr="007C545A">
        <w:rPr>
          <w:rFonts w:asciiTheme="majorHAnsi" w:hAnsiTheme="majorHAnsi" w:cstheme="minorHAnsi"/>
          <w:lang w:val="en-US"/>
        </w:rPr>
        <w:t>MDPMSSS</w:t>
      </w:r>
      <w:r w:rsidRPr="007C545A">
        <w:rPr>
          <w:rFonts w:asciiTheme="majorHAnsi" w:hAnsiTheme="majorHAnsi" w:cstheme="minorHAnsi"/>
          <w:color w:val="0070C0"/>
          <w:lang w:val="en-US"/>
        </w:rPr>
        <w:t>GTMLPVFCVVEHYENAIEYDCKEEHAEFVLVRKDMLFNQLIEMALLSLGYSHSSAAQAKGLIQVGKWNPVPLSYVTDAPDATVADMLQDVYHVVTLKIQLHS</w:t>
      </w:r>
      <w:r w:rsidRPr="007C545A">
        <w:rPr>
          <w:rFonts w:asciiTheme="majorHAnsi" w:hAnsiTheme="majorHAnsi" w:cstheme="minorHAnsi"/>
          <w:lang w:val="en-US"/>
        </w:rPr>
        <w:t>G</w:t>
      </w:r>
      <w:r w:rsidRPr="007C545A">
        <w:rPr>
          <w:rFonts w:asciiTheme="majorHAnsi" w:hAnsiTheme="majorHAnsi" w:cstheme="minorHAnsi"/>
          <w:color w:val="70AD47" w:themeColor="accent6"/>
          <w:lang w:val="en-US"/>
        </w:rPr>
        <w:t>SGDSATHIKFSKRDEDGKELAGATMELRDSSGKTISTWISDGQVKDFYLYPGKYTFVETAAPDGYEVATAITFTVNEQGQVTVNG</w:t>
      </w:r>
      <w:r w:rsidRPr="007C545A">
        <w:rPr>
          <w:rFonts w:asciiTheme="majorHAnsi" w:hAnsiTheme="majorHAnsi" w:cstheme="minorHAnsi"/>
          <w:color w:val="0070C0"/>
          <w:lang w:val="en-US"/>
        </w:rPr>
        <w:t>GTMLPVFCVVEHYENAIEYDCKEEHAEFVLVRKDMLFNQLIEMALLSLGYSHSSAAQAKGLIQVGKWNPVPLSYVTDAPDATVADMLQDVYHVVTLKIQLHS</w:t>
      </w:r>
      <w:r w:rsidRPr="007C545A">
        <w:rPr>
          <w:rFonts w:asciiTheme="majorHAnsi" w:hAnsiTheme="majorHAnsi" w:cstheme="minorHAnsi"/>
          <w:lang w:val="en-US"/>
        </w:rPr>
        <w:t>GGREASSHHHHHH</w:t>
      </w:r>
    </w:p>
    <w:p w14:paraId="24333D2D" w14:textId="77777777" w:rsidR="00067C6D" w:rsidRPr="007C545A" w:rsidRDefault="00067C6D" w:rsidP="00067C6D">
      <w:pPr>
        <w:rPr>
          <w:rFonts w:asciiTheme="majorHAnsi" w:hAnsiTheme="majorHAnsi" w:cstheme="minorHAnsi"/>
          <w:lang w:val="en-US"/>
        </w:rPr>
      </w:pPr>
    </w:p>
    <w:p w14:paraId="5CBEB3D9" w14:textId="77777777" w:rsidR="00067C6D" w:rsidRPr="007C545A" w:rsidRDefault="00067C6D" w:rsidP="00067C6D">
      <w:pPr>
        <w:rPr>
          <w:rFonts w:asciiTheme="majorHAnsi" w:hAnsiTheme="majorHAnsi" w:cstheme="minorHAnsi"/>
          <w:u w:val="single"/>
          <w:lang w:val="en-US"/>
        </w:rPr>
      </w:pPr>
      <w:r w:rsidRPr="007C545A">
        <w:rPr>
          <w:rFonts w:asciiTheme="majorHAnsi" w:hAnsiTheme="majorHAnsi" w:cstheme="minorHAnsi"/>
          <w:u w:val="single"/>
          <w:lang w:val="en-US"/>
        </w:rPr>
        <w:t>ULD-</w:t>
      </w:r>
      <w:proofErr w:type="spellStart"/>
      <w:r w:rsidRPr="007C545A">
        <w:rPr>
          <w:rFonts w:asciiTheme="majorHAnsi" w:hAnsiTheme="majorHAnsi" w:cstheme="minorHAnsi"/>
          <w:u w:val="single"/>
          <w:lang w:val="en-US"/>
        </w:rPr>
        <w:t>SpyCatcher</w:t>
      </w:r>
      <w:proofErr w:type="spellEnd"/>
      <w:r w:rsidRPr="007C545A">
        <w:rPr>
          <w:rFonts w:asciiTheme="majorHAnsi" w:hAnsiTheme="majorHAnsi" w:cstheme="minorHAnsi"/>
          <w:u w:val="single"/>
          <w:lang w:val="en-US"/>
        </w:rPr>
        <w:t>-ULD / DNA</w:t>
      </w:r>
    </w:p>
    <w:p w14:paraId="1B067722" w14:textId="77777777" w:rsidR="00067C6D" w:rsidRPr="007C545A" w:rsidRDefault="00067C6D" w:rsidP="00067C6D">
      <w:pPr>
        <w:rPr>
          <w:rFonts w:asciiTheme="majorHAnsi" w:hAnsiTheme="majorHAnsi" w:cstheme="minorHAnsi"/>
          <w:lang w:val="en-US"/>
        </w:rPr>
      </w:pPr>
      <w:r w:rsidRPr="007C545A">
        <w:rPr>
          <w:rFonts w:asciiTheme="majorHAnsi" w:hAnsiTheme="majorHAnsi" w:cstheme="minorHAnsi"/>
          <w:lang w:val="en-US"/>
        </w:rPr>
        <w:t>ATGGATCCTATGAGCTCTTCT</w:t>
      </w:r>
      <w:r w:rsidRPr="007C545A">
        <w:rPr>
          <w:rFonts w:asciiTheme="majorHAnsi" w:hAnsiTheme="majorHAnsi" w:cstheme="minorHAnsi"/>
          <w:color w:val="0070C0"/>
          <w:lang w:val="en-US"/>
        </w:rPr>
        <w:t>GGTACCATGCTGCCGGTTTTCTGCGTTGTTGAACACTACGAAAACGCTATCGAATACGACTGCAAAGAAGAACACGCTGAATTTGTTCTGGTTCGTAAAGACATGCTGTTCAACCAGCTGATCGAAATGGCTCTGCTGTCTCTGGGTTACTCTCACAGCTCTGCTGCTCAGGCTAAAGGTCTGATCCAGGTTGGTAAATGGAACCCGGTTCCGCTGTCTTACGTTACCGACGCTCCGGACGCTACCGTTGCTGACATGCTGCAGGACGTTTACCACGTTGTTACCCTGAAAATCCAGCTGCACTCT</w:t>
      </w:r>
      <w:r w:rsidRPr="007C545A">
        <w:rPr>
          <w:rFonts w:asciiTheme="majorHAnsi" w:hAnsiTheme="majorHAnsi" w:cstheme="minorHAnsi"/>
          <w:lang w:val="en-US"/>
        </w:rPr>
        <w:t>GGT</w:t>
      </w:r>
      <w:r w:rsidRPr="007C545A">
        <w:rPr>
          <w:rFonts w:asciiTheme="majorHAnsi" w:hAnsiTheme="majorHAnsi" w:cstheme="minorHAnsi"/>
          <w:color w:val="70AD47" w:themeColor="accent6"/>
          <w:lang w:val="en-US"/>
        </w:rPr>
        <w:t>TCAGGTGATAGTGCTACCCATATTAAATTCTCAAAACGTGATGAGGACGGCAAAGAGTTAGCTGGTGCAACTATGGAGTTGCGTGATTCATCTGGTAAAACTATTAGTACATGGATTTCAGATGGACAAGTGAAAGATTTCTACCTGTATCCAGGAAAATATACATTTGTCGAAACCGCAGCACCAGACGGTTATGAGGTAGCAACTGCTATTACCTTTACAGTTAATGAGCAAGGTCAGGTTACTGTAAATGGC</w:t>
      </w:r>
      <w:r w:rsidRPr="007C545A">
        <w:rPr>
          <w:rFonts w:asciiTheme="majorHAnsi" w:hAnsiTheme="majorHAnsi" w:cstheme="minorHAnsi"/>
          <w:color w:val="0070C0"/>
          <w:lang w:val="en-US"/>
        </w:rPr>
        <w:t>GGTACCATGCTGCCGGTTTTCTGCGTTGTTGAACACTACGAAAACGCTATCGAATACGACTGCAAAGAAGAACACGCTGAATTTGTTCTGGTTCGTAAAGACATGCTGTTCAACCAGCTGATCGAAATGGCTCTGCTGTCTCTGGGTTACTCTCACAGCTCTGCTGCTCAGGCTAAAGGTCTGATCCAGGTTGGTAAATGGAACCCGGTTCCGCTGTCTTACGTTACCGACG</w:t>
      </w:r>
      <w:r w:rsidRPr="007C545A">
        <w:rPr>
          <w:rFonts w:asciiTheme="majorHAnsi" w:hAnsiTheme="majorHAnsi" w:cstheme="minorHAnsi"/>
          <w:color w:val="0070C0"/>
          <w:lang w:val="en-US"/>
        </w:rPr>
        <w:lastRenderedPageBreak/>
        <w:t>CTCCGGACGCTACCGTTGCTGACATGCTGCAGGACGTTTACCACGTTGTTACCCTGAAAATCCAGCTGCACTCT</w:t>
      </w:r>
      <w:r w:rsidRPr="007C545A">
        <w:rPr>
          <w:rFonts w:asciiTheme="majorHAnsi" w:hAnsiTheme="majorHAnsi" w:cstheme="minorHAnsi"/>
          <w:lang w:val="en-US"/>
        </w:rPr>
        <w:t>GGTGGAAGAGAAGCTTCATCACACCACCACCACCACCACTGA</w:t>
      </w:r>
    </w:p>
    <w:p w14:paraId="62150B06" w14:textId="77777777" w:rsidR="00067C6D" w:rsidRPr="007C545A" w:rsidRDefault="00067C6D" w:rsidP="00067C6D">
      <w:pPr>
        <w:rPr>
          <w:rFonts w:asciiTheme="majorHAnsi" w:hAnsiTheme="majorHAnsi" w:cstheme="minorHAnsi"/>
          <w:lang w:val="en-US"/>
        </w:rPr>
      </w:pPr>
    </w:p>
    <w:p w14:paraId="5C54BD72" w14:textId="20A8D00A" w:rsidR="00067C6D" w:rsidRPr="007C545A" w:rsidRDefault="00067C6D" w:rsidP="00067C6D">
      <w:pPr>
        <w:rPr>
          <w:rFonts w:asciiTheme="majorHAnsi" w:hAnsiTheme="majorHAnsi" w:cstheme="minorHAnsi"/>
          <w:lang w:val="en-US"/>
        </w:rPr>
      </w:pPr>
      <w:r w:rsidRPr="007C545A">
        <w:rPr>
          <w:rFonts w:asciiTheme="majorHAnsi" w:hAnsiTheme="majorHAnsi" w:cstheme="minorHAnsi"/>
          <w:lang w:val="en-US"/>
        </w:rPr>
        <w:t xml:space="preserve">VI. Linker domain: Additional ELP domains (charged </w:t>
      </w:r>
      <w:r w:rsidR="004F1E69">
        <w:rPr>
          <w:rFonts w:asciiTheme="majorHAnsi" w:hAnsiTheme="majorHAnsi" w:cstheme="minorHAnsi"/>
          <w:lang w:val="en-US"/>
        </w:rPr>
        <w:t>and</w:t>
      </w:r>
      <w:r w:rsidRPr="007C545A">
        <w:rPr>
          <w:rFonts w:asciiTheme="majorHAnsi" w:hAnsiTheme="majorHAnsi" w:cstheme="minorHAnsi"/>
          <w:lang w:val="en-US"/>
        </w:rPr>
        <w:t xml:space="preserve"> water soluble)</w:t>
      </w:r>
    </w:p>
    <w:p w14:paraId="39F49734" w14:textId="4B3C67BD" w:rsidR="00067C6D" w:rsidRPr="007C545A" w:rsidRDefault="00067C6D" w:rsidP="00067C6D">
      <w:pPr>
        <w:rPr>
          <w:rFonts w:asciiTheme="majorHAnsi" w:hAnsiTheme="majorHAnsi" w:cstheme="minorHAnsi"/>
          <w:u w:val="single"/>
          <w:lang w:val="en-US"/>
        </w:rPr>
      </w:pPr>
      <w:r w:rsidRPr="007C545A">
        <w:rPr>
          <w:rFonts w:asciiTheme="majorHAnsi" w:hAnsiTheme="majorHAnsi" w:cstheme="minorHAnsi"/>
          <w:u w:val="single"/>
          <w:lang w:val="en-US"/>
        </w:rPr>
        <w:t>ULD-(VPGKG)20-ULD / aa (33</w:t>
      </w:r>
      <w:ins w:id="102" w:author="anna.resch88@gmail.com" w:date="2022-01-04T09:45:00Z">
        <w:r w:rsidR="00CA7197">
          <w:rPr>
            <w:rFonts w:asciiTheme="majorHAnsi" w:hAnsiTheme="majorHAnsi" w:cstheme="minorHAnsi"/>
            <w:u w:val="single"/>
            <w:lang w:val="en-US"/>
          </w:rPr>
          <w:t>.</w:t>
        </w:r>
      </w:ins>
      <w:del w:id="103" w:author="anna.resch88@gmail.com" w:date="2022-01-04T09:45:00Z">
        <w:r w:rsidRPr="007C545A" w:rsidDel="00CA7197">
          <w:rPr>
            <w:rFonts w:asciiTheme="majorHAnsi" w:hAnsiTheme="majorHAnsi" w:cstheme="minorHAnsi"/>
            <w:u w:val="single"/>
            <w:lang w:val="en-US"/>
          </w:rPr>
          <w:delText>,</w:delText>
        </w:r>
      </w:del>
      <w:r w:rsidRPr="007C545A">
        <w:rPr>
          <w:rFonts w:asciiTheme="majorHAnsi" w:hAnsiTheme="majorHAnsi" w:cstheme="minorHAnsi"/>
          <w:u w:val="single"/>
          <w:lang w:val="en-US"/>
        </w:rPr>
        <w:t xml:space="preserve">8 </w:t>
      </w:r>
      <w:proofErr w:type="spellStart"/>
      <w:r w:rsidRPr="007C545A">
        <w:rPr>
          <w:rFonts w:asciiTheme="majorHAnsi" w:hAnsiTheme="majorHAnsi" w:cstheme="minorHAnsi"/>
          <w:u w:val="single"/>
          <w:lang w:val="en-US"/>
        </w:rPr>
        <w:t>kDa</w:t>
      </w:r>
      <w:proofErr w:type="spellEnd"/>
      <w:r w:rsidRPr="007C545A">
        <w:rPr>
          <w:rFonts w:asciiTheme="majorHAnsi" w:hAnsiTheme="majorHAnsi" w:cstheme="minorHAnsi"/>
          <w:u w:val="single"/>
          <w:lang w:val="en-US"/>
        </w:rPr>
        <w:t>, 324 aa)</w:t>
      </w:r>
    </w:p>
    <w:p w14:paraId="77598918" w14:textId="77777777" w:rsidR="00067C6D" w:rsidRPr="007C545A" w:rsidRDefault="00067C6D" w:rsidP="00067C6D">
      <w:pPr>
        <w:rPr>
          <w:rFonts w:asciiTheme="majorHAnsi" w:hAnsiTheme="majorHAnsi" w:cstheme="minorHAnsi"/>
          <w:lang w:val="en-US"/>
        </w:rPr>
      </w:pPr>
      <w:r w:rsidRPr="007C545A">
        <w:rPr>
          <w:rFonts w:asciiTheme="majorHAnsi" w:hAnsiTheme="majorHAnsi" w:cstheme="minorHAnsi"/>
          <w:lang w:val="en-US"/>
        </w:rPr>
        <w:t>MDPMSSS</w:t>
      </w:r>
      <w:r w:rsidRPr="007C545A">
        <w:rPr>
          <w:rFonts w:asciiTheme="majorHAnsi" w:hAnsiTheme="majorHAnsi" w:cstheme="minorHAnsi"/>
          <w:color w:val="0070C0"/>
          <w:lang w:val="en-US"/>
        </w:rPr>
        <w:t>GTMLPVFCVVEHYENAIEYDCKEEHAEFVLVRKDMLFNQLIEMALLSLGYSHSSAAQAKGLIQVGKWNPVPLSYVTDAPDATVADMLQDVYHVVTLKIQLHS</w:t>
      </w:r>
      <w:r w:rsidRPr="007C545A">
        <w:rPr>
          <w:rFonts w:asciiTheme="majorHAnsi" w:hAnsiTheme="majorHAnsi" w:cstheme="minorHAnsi"/>
          <w:color w:val="70AD47" w:themeColor="accent6"/>
          <w:lang w:val="en-US"/>
        </w:rPr>
        <w:t>GVPGKGVPGKGVPGKGVPGKGVPGKGVPGKGVPGKGVPGKGVPGKGVPGKGVPGKGVPGKGVPGKGVPGKGVPGKGVPGKGVPGKGVPGKGVPGKGVPGK</w:t>
      </w:r>
      <w:r w:rsidRPr="007C545A">
        <w:rPr>
          <w:rFonts w:asciiTheme="majorHAnsi" w:hAnsiTheme="majorHAnsi" w:cstheme="minorHAnsi"/>
          <w:color w:val="0070C0"/>
          <w:lang w:val="en-US"/>
        </w:rPr>
        <w:t>GTMLPVFCVVEHYENAIEYDCKEEHAEFVLVRKDMLFNQLIEMALLSLGYSHSSAAQAKGLIQVGKWNPVPLSYVTDAPDATVADMLQDVYHVVTLKIQLHS</w:t>
      </w:r>
      <w:r w:rsidRPr="007C545A">
        <w:rPr>
          <w:rFonts w:asciiTheme="majorHAnsi" w:hAnsiTheme="majorHAnsi" w:cstheme="minorHAnsi"/>
          <w:lang w:val="en-US"/>
        </w:rPr>
        <w:t>GGREASSHHHHHH</w:t>
      </w:r>
    </w:p>
    <w:p w14:paraId="40ED4A71" w14:textId="77777777" w:rsidR="00067C6D" w:rsidRPr="007C545A" w:rsidRDefault="00067C6D" w:rsidP="00067C6D">
      <w:pPr>
        <w:rPr>
          <w:rFonts w:asciiTheme="majorHAnsi" w:hAnsiTheme="majorHAnsi" w:cstheme="minorHAnsi"/>
          <w:lang w:val="en-US"/>
        </w:rPr>
      </w:pPr>
    </w:p>
    <w:p w14:paraId="6A4D9A1B" w14:textId="77777777" w:rsidR="00067C6D" w:rsidRPr="007C545A" w:rsidRDefault="00067C6D" w:rsidP="00067C6D">
      <w:pPr>
        <w:rPr>
          <w:rFonts w:asciiTheme="majorHAnsi" w:hAnsiTheme="majorHAnsi" w:cstheme="minorHAnsi"/>
          <w:u w:val="single"/>
          <w:lang w:val="en-US"/>
        </w:rPr>
      </w:pPr>
      <w:r w:rsidRPr="007C545A">
        <w:rPr>
          <w:rFonts w:asciiTheme="majorHAnsi" w:hAnsiTheme="majorHAnsi" w:cstheme="minorHAnsi"/>
          <w:u w:val="single"/>
          <w:lang w:val="en-US"/>
        </w:rPr>
        <w:t>ULD-(VPGKG)</w:t>
      </w:r>
      <w:r w:rsidRPr="00CA7197">
        <w:rPr>
          <w:rFonts w:asciiTheme="majorHAnsi" w:hAnsiTheme="majorHAnsi" w:cstheme="minorHAnsi"/>
          <w:u w:val="single"/>
          <w:vertAlign w:val="subscript"/>
          <w:lang w:val="en-US"/>
          <w:rPrChange w:id="104" w:author="anna.resch88@gmail.com" w:date="2022-01-04T09:45:00Z">
            <w:rPr>
              <w:rFonts w:asciiTheme="majorHAnsi" w:hAnsiTheme="majorHAnsi" w:cstheme="minorHAnsi"/>
              <w:u w:val="single"/>
              <w:lang w:val="en-US"/>
            </w:rPr>
          </w:rPrChange>
        </w:rPr>
        <w:t>20</w:t>
      </w:r>
      <w:r w:rsidRPr="007C545A">
        <w:rPr>
          <w:rFonts w:asciiTheme="majorHAnsi" w:hAnsiTheme="majorHAnsi" w:cstheme="minorHAnsi"/>
          <w:u w:val="single"/>
          <w:lang w:val="en-US"/>
        </w:rPr>
        <w:t>-ULD / DNA</w:t>
      </w:r>
    </w:p>
    <w:p w14:paraId="3E1DDB78" w14:textId="77777777" w:rsidR="00067C6D" w:rsidRPr="007C545A" w:rsidRDefault="00067C6D" w:rsidP="00067C6D">
      <w:pPr>
        <w:rPr>
          <w:rFonts w:asciiTheme="majorHAnsi" w:hAnsiTheme="majorHAnsi" w:cstheme="minorHAnsi"/>
          <w:lang w:val="en-US"/>
        </w:rPr>
      </w:pPr>
      <w:r w:rsidRPr="007C545A">
        <w:rPr>
          <w:rFonts w:asciiTheme="majorHAnsi" w:hAnsiTheme="majorHAnsi" w:cstheme="minorHAnsi"/>
          <w:lang w:val="en-US"/>
        </w:rPr>
        <w:t>ATGGATCCTATGAGCTCTTCT</w:t>
      </w:r>
      <w:r w:rsidRPr="007C545A">
        <w:rPr>
          <w:rFonts w:asciiTheme="majorHAnsi" w:hAnsiTheme="majorHAnsi" w:cstheme="minorHAnsi"/>
          <w:color w:val="0070C0"/>
          <w:lang w:val="en-US"/>
        </w:rPr>
        <w:t>GGTACCATGCTGCCGGTTTTCTGCGTTGTTGAACACTACGAAAACGCTATCGAATACGACTGCAAAGAAGAACACGCTGAATTTGTTCTGGTTCGTAAAGACATGCTGTTCAACCAGCTGATCGAAATGGCTCTGCTGTCTCTGGGTTACTCTCACAGCTCTGCTGCTCAGGCTAAAGGTCTGATCCAGGTTGGTAAATGGAACCCGGTTCCGCTGTCTTACGTTACCGACGCTCCGGACGCTACCGTTGCTGACATGCTGCAGGACGTTTACCACGTTGTTACCCTGAAAATCCAGCTGCACTCT</w:t>
      </w:r>
      <w:r w:rsidRPr="007C545A">
        <w:rPr>
          <w:rFonts w:asciiTheme="majorHAnsi" w:hAnsiTheme="majorHAnsi" w:cstheme="minorHAnsi"/>
          <w:color w:val="70AD47" w:themeColor="accent6"/>
          <w:lang w:val="en-US"/>
        </w:rPr>
        <w:t>GGTGTTCCGGGTAAAGGTGTTCCGGGTAAAGGTGTTCCGGGTAAAGGTGTTCCGGGTAAAGGTGTTCCGGGTAAAGGTGTTCCGGGTAAAGGTGTTCCGGGTAAAGGTGTTCCGGGTAAAGGTGTTCCGGGTAAAGGTGTTCCGGGTAAAGGTGTTCCGGGTAAAGGTGTTCCGGGTAAAGGTGTTCCGGGTAAAGGTGTTCCGGGTAAAGGTGTTCCGGGTAAAGGTGTTCCGGGTAAAGGTGTTCCGGGTAAAGGTGTTCCGGGTAAAGGTGTTCCGGGTAAAGGTGTTCCGGGTAAA</w:t>
      </w:r>
      <w:r w:rsidRPr="007C545A">
        <w:rPr>
          <w:rFonts w:asciiTheme="majorHAnsi" w:hAnsiTheme="majorHAnsi" w:cstheme="minorHAnsi"/>
          <w:color w:val="0070C0"/>
          <w:lang w:val="en-US"/>
        </w:rPr>
        <w:t>GGTACCATGCTGCCGGTTTTCTGCGTTGTTGAACACTACGAAAACGCTATCGAATACGACTGCAAAGAAGAACACGCTGAATTTGTTCTGGTTCGTAAAGACATGCTGTTCAACCAGCTGATCGAAATGGCTCTGCTGTCTCTGGGTTACTCTCACAGCTCTGCTGCTCAGGCTAAAGGTCTGATCCAGGTTGGTAAATGGAACCCGGTTCCGCTGTCTTACGTTACCGACGCTCCGGACGCTACCGTTGCTGACATGCTGCAGGACGTTTACCACGTTGTTACCCTGAAAATCCAGCTGCACTCT</w:t>
      </w:r>
      <w:r w:rsidRPr="007C545A">
        <w:rPr>
          <w:rFonts w:asciiTheme="majorHAnsi" w:hAnsiTheme="majorHAnsi" w:cstheme="minorHAnsi"/>
          <w:color w:val="000000" w:themeColor="text1"/>
          <w:lang w:val="en-US"/>
        </w:rPr>
        <w:t>GGT</w:t>
      </w:r>
      <w:r w:rsidRPr="007C545A">
        <w:rPr>
          <w:rFonts w:asciiTheme="majorHAnsi" w:hAnsiTheme="majorHAnsi" w:cstheme="minorHAnsi"/>
          <w:lang w:val="en-US"/>
        </w:rPr>
        <w:t>GGAAGAGAAGCTTCATCACACCACCACCACCACCACTGA</w:t>
      </w:r>
    </w:p>
    <w:p w14:paraId="1A796662" w14:textId="77777777" w:rsidR="00067C6D" w:rsidRPr="007C545A" w:rsidRDefault="00067C6D" w:rsidP="00067C6D">
      <w:pPr>
        <w:rPr>
          <w:rFonts w:asciiTheme="majorHAnsi" w:hAnsiTheme="majorHAnsi" w:cstheme="minorHAnsi"/>
          <w:lang w:val="en-US"/>
        </w:rPr>
      </w:pPr>
    </w:p>
    <w:p w14:paraId="3E5984A2" w14:textId="77777777" w:rsidR="00067C6D" w:rsidRPr="007C545A" w:rsidRDefault="00067C6D" w:rsidP="00067C6D">
      <w:pPr>
        <w:jc w:val="both"/>
        <w:rPr>
          <w:rFonts w:asciiTheme="majorHAnsi" w:hAnsiTheme="majorHAnsi" w:cstheme="majorHAnsi"/>
          <w:lang w:val="en-US"/>
        </w:rPr>
      </w:pPr>
    </w:p>
    <w:p w14:paraId="0B421C30" w14:textId="77777777" w:rsidR="00067C6D" w:rsidRDefault="00067C6D" w:rsidP="00067C6D">
      <w:pPr>
        <w:jc w:val="both"/>
        <w:rPr>
          <w:rFonts w:asciiTheme="majorHAnsi" w:hAnsiTheme="majorHAnsi" w:cstheme="majorHAnsi"/>
          <w:lang w:val="en-US"/>
        </w:rPr>
      </w:pPr>
      <w:r>
        <w:rPr>
          <w:rFonts w:cstheme="minorHAnsi"/>
          <w:b/>
          <w:noProof/>
          <w:lang w:eastAsia="de-DE"/>
        </w:rPr>
        <w:lastRenderedPageBreak/>
        <w:drawing>
          <wp:inline distT="0" distB="0" distL="0" distR="0" wp14:anchorId="5156D15A" wp14:editId="0AAA56F2">
            <wp:extent cx="5756910" cy="5756910"/>
            <wp:effectExtent l="0" t="0" r="0" b="0"/>
            <wp:docPr id="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DS-PAGE addULD(2020_09_26).pdf"/>
                    <pic:cNvPicPr/>
                  </pic:nvPicPr>
                  <pic:blipFill>
                    <a:blip r:embed="rId13">
                      <a:extLst>
                        <a:ext uri="{28A0092B-C50C-407E-A947-70E740481C1C}">
                          <a14:useLocalDpi xmlns:a14="http://schemas.microsoft.com/office/drawing/2010/main" val="0"/>
                        </a:ext>
                      </a:extLst>
                    </a:blip>
                    <a:stretch>
                      <a:fillRect/>
                    </a:stretch>
                  </pic:blipFill>
                  <pic:spPr>
                    <a:xfrm>
                      <a:off x="0" y="0"/>
                      <a:ext cx="5756910" cy="5756910"/>
                    </a:xfrm>
                    <a:prstGeom prst="rect">
                      <a:avLst/>
                    </a:prstGeom>
                  </pic:spPr>
                </pic:pic>
              </a:graphicData>
            </a:graphic>
          </wp:inline>
        </w:drawing>
      </w:r>
    </w:p>
    <w:p w14:paraId="02400F0B" w14:textId="20AC76C3" w:rsidR="00067C6D" w:rsidRPr="00B95229" w:rsidRDefault="00067C6D" w:rsidP="00067C6D">
      <w:pPr>
        <w:jc w:val="both"/>
        <w:rPr>
          <w:rFonts w:cstheme="minorHAnsi"/>
          <w:i/>
          <w:lang w:val="en-US"/>
        </w:rPr>
      </w:pPr>
      <w:r w:rsidRPr="00B95229">
        <w:rPr>
          <w:rFonts w:asciiTheme="majorHAnsi" w:hAnsiTheme="majorHAnsi" w:cstheme="majorHAnsi"/>
          <w:b/>
          <w:i/>
          <w:lang w:val="en-US"/>
        </w:rPr>
        <w:t>Fig</w:t>
      </w:r>
      <w:ins w:id="105" w:author="anna.resch88@gmail.com" w:date="2022-01-04T16:05:00Z">
        <w:r w:rsidR="005A3A19">
          <w:rPr>
            <w:rFonts w:asciiTheme="majorHAnsi" w:hAnsiTheme="majorHAnsi" w:cstheme="majorHAnsi"/>
            <w:b/>
            <w:i/>
            <w:lang w:val="en-US"/>
          </w:rPr>
          <w:t>ure</w:t>
        </w:r>
      </w:ins>
      <w:del w:id="106" w:author="anna.resch88@gmail.com" w:date="2022-01-04T16:05:00Z">
        <w:r w:rsidRPr="00B95229" w:rsidDel="005A3A19">
          <w:rPr>
            <w:rFonts w:asciiTheme="majorHAnsi" w:hAnsiTheme="majorHAnsi" w:cstheme="majorHAnsi"/>
            <w:b/>
            <w:i/>
            <w:lang w:val="en-US"/>
          </w:rPr>
          <w:delText>.</w:delText>
        </w:r>
      </w:del>
      <w:r w:rsidRPr="00B95229">
        <w:rPr>
          <w:rFonts w:asciiTheme="majorHAnsi" w:hAnsiTheme="majorHAnsi" w:cstheme="majorHAnsi"/>
          <w:b/>
          <w:i/>
          <w:lang w:val="en-US"/>
        </w:rPr>
        <w:t xml:space="preserve"> S-1:</w:t>
      </w:r>
      <w:r w:rsidRPr="00B95229">
        <w:rPr>
          <w:rFonts w:asciiTheme="majorHAnsi" w:hAnsiTheme="majorHAnsi" w:cstheme="majorHAnsi"/>
          <w:i/>
          <w:lang w:val="en-US"/>
        </w:rPr>
        <w:t xml:space="preserve"> </w:t>
      </w:r>
      <w:r w:rsidRPr="00B95229">
        <w:rPr>
          <w:rFonts w:asciiTheme="majorHAnsi" w:hAnsiTheme="majorHAnsi" w:cstheme="minorHAnsi"/>
          <w:i/>
          <w:lang w:val="en-US"/>
        </w:rPr>
        <w:t xml:space="preserve">SDS-PAGE of expressed ULD-Linker-ULD </w:t>
      </w:r>
      <w:del w:id="107" w:author="anna.resch88@gmail.com" w:date="2022-01-04T09:45:00Z">
        <w:r w:rsidRPr="00B95229" w:rsidDel="00CA7197">
          <w:rPr>
            <w:rFonts w:asciiTheme="majorHAnsi" w:hAnsiTheme="majorHAnsi" w:cstheme="minorHAnsi"/>
            <w:i/>
            <w:lang w:val="en-US"/>
          </w:rPr>
          <w:delText xml:space="preserve">glue </w:delText>
        </w:r>
      </w:del>
      <w:del w:id="108" w:author="anna.resch88@gmail.com" w:date="2022-01-04T09:48:00Z">
        <w:r w:rsidRPr="00B95229" w:rsidDel="00CA7197">
          <w:rPr>
            <w:rFonts w:asciiTheme="majorHAnsi" w:hAnsiTheme="majorHAnsi" w:cstheme="minorHAnsi"/>
            <w:i/>
            <w:lang w:val="en-US"/>
          </w:rPr>
          <w:delText xml:space="preserve">protein glue </w:delText>
        </w:r>
      </w:del>
      <w:ins w:id="109" w:author="anna.resch88@gmail.com" w:date="2022-01-04T09:45:00Z">
        <w:r w:rsidR="00CA7197">
          <w:rPr>
            <w:rFonts w:asciiTheme="majorHAnsi" w:hAnsiTheme="majorHAnsi" w:cstheme="minorHAnsi"/>
            <w:i/>
            <w:lang w:val="en-US"/>
          </w:rPr>
          <w:t xml:space="preserve">constructs </w:t>
        </w:r>
      </w:ins>
      <w:r w:rsidRPr="00B95229">
        <w:rPr>
          <w:rFonts w:asciiTheme="majorHAnsi" w:hAnsiTheme="majorHAnsi" w:cstheme="minorHAnsi"/>
          <w:i/>
          <w:lang w:val="en-US"/>
        </w:rPr>
        <w:t xml:space="preserve">cloned in pET28-NMBL-His plasmid and expressed in E. coli BL21(DE3) cells. The headings on top of the protein gel lanes denominate for the </w:t>
      </w:r>
      <w:r w:rsidR="000224BA">
        <w:rPr>
          <w:rFonts w:asciiTheme="majorHAnsi" w:hAnsiTheme="majorHAnsi" w:cstheme="minorHAnsi"/>
          <w:i/>
          <w:lang w:val="en-US"/>
        </w:rPr>
        <w:t>l</w:t>
      </w:r>
      <w:r w:rsidR="000224BA" w:rsidRPr="00B95229">
        <w:rPr>
          <w:rFonts w:asciiTheme="majorHAnsi" w:hAnsiTheme="majorHAnsi" w:cstheme="minorHAnsi"/>
          <w:i/>
          <w:lang w:val="en-US"/>
        </w:rPr>
        <w:t xml:space="preserve">inker </w:t>
      </w:r>
      <w:r w:rsidRPr="00B95229">
        <w:rPr>
          <w:rFonts w:asciiTheme="majorHAnsi" w:hAnsiTheme="majorHAnsi" w:cstheme="minorHAnsi"/>
          <w:i/>
          <w:lang w:val="en-US"/>
        </w:rPr>
        <w:t>sequence between two ULD protein domains. The (+) symbol</w:t>
      </w:r>
      <w:ins w:id="110" w:author="anna.resch88@gmail.com" w:date="2022-01-04T09:46:00Z">
        <w:r w:rsidR="00CA7197">
          <w:rPr>
            <w:rFonts w:asciiTheme="majorHAnsi" w:hAnsiTheme="majorHAnsi" w:cstheme="minorHAnsi"/>
            <w:i/>
            <w:lang w:val="en-US"/>
          </w:rPr>
          <w:t>s</w:t>
        </w:r>
      </w:ins>
      <w:r w:rsidRPr="00B95229">
        <w:rPr>
          <w:rFonts w:asciiTheme="majorHAnsi" w:hAnsiTheme="majorHAnsi" w:cstheme="minorHAnsi"/>
          <w:i/>
          <w:lang w:val="en-US"/>
        </w:rPr>
        <w:t xml:space="preserve"> on top of each lane mark IPTG</w:t>
      </w:r>
      <w:ins w:id="111" w:author="anna.resch88@gmail.com" w:date="2022-01-04T09:46:00Z">
        <w:r w:rsidR="00CA7197">
          <w:rPr>
            <w:rFonts w:asciiTheme="majorHAnsi" w:hAnsiTheme="majorHAnsi" w:cstheme="minorHAnsi"/>
            <w:i/>
            <w:lang w:val="en-US"/>
          </w:rPr>
          <w:t>-</w:t>
        </w:r>
      </w:ins>
      <w:del w:id="112" w:author="anna.resch88@gmail.com" w:date="2022-01-04T09:46:00Z">
        <w:r w:rsidRPr="00B95229" w:rsidDel="00CA7197">
          <w:rPr>
            <w:rFonts w:asciiTheme="majorHAnsi" w:hAnsiTheme="majorHAnsi" w:cstheme="minorHAnsi"/>
            <w:i/>
            <w:lang w:val="en-US"/>
          </w:rPr>
          <w:delText xml:space="preserve"> </w:delText>
        </w:r>
      </w:del>
      <w:r w:rsidRPr="00B95229">
        <w:rPr>
          <w:rFonts w:asciiTheme="majorHAnsi" w:hAnsiTheme="majorHAnsi" w:cstheme="minorHAnsi"/>
          <w:i/>
          <w:lang w:val="en-US"/>
        </w:rPr>
        <w:t>induced single clones of the respective construct. (–) symbol</w:t>
      </w:r>
      <w:ins w:id="113" w:author="anna.resch88@gmail.com" w:date="2022-01-04T09:46:00Z">
        <w:r w:rsidR="00CA7197">
          <w:rPr>
            <w:rFonts w:asciiTheme="majorHAnsi" w:hAnsiTheme="majorHAnsi" w:cstheme="minorHAnsi"/>
            <w:i/>
            <w:lang w:val="en-US"/>
          </w:rPr>
          <w:t>s</w:t>
        </w:r>
      </w:ins>
      <w:r w:rsidRPr="00B95229">
        <w:rPr>
          <w:rFonts w:asciiTheme="majorHAnsi" w:hAnsiTheme="majorHAnsi" w:cstheme="minorHAnsi"/>
          <w:i/>
          <w:lang w:val="en-US"/>
        </w:rPr>
        <w:t xml:space="preserve"> mark non-induced negative controls to induced clones in the neighboring lane on the right. The arrows on the left and right sides mark and denote the Mw of the different expressed fusion </w:t>
      </w:r>
      <w:del w:id="114" w:author="anna.resch88@gmail.com" w:date="2022-01-04T09:46:00Z">
        <w:r w:rsidRPr="00B95229" w:rsidDel="00CA7197">
          <w:rPr>
            <w:rFonts w:asciiTheme="majorHAnsi" w:hAnsiTheme="majorHAnsi" w:cstheme="minorHAnsi"/>
            <w:i/>
            <w:lang w:val="en-US"/>
          </w:rPr>
          <w:delText xml:space="preserve">glue </w:delText>
        </w:r>
      </w:del>
      <w:r w:rsidRPr="00B95229">
        <w:rPr>
          <w:rFonts w:asciiTheme="majorHAnsi" w:hAnsiTheme="majorHAnsi" w:cstheme="minorHAnsi"/>
          <w:i/>
          <w:lang w:val="en-US"/>
        </w:rPr>
        <w:t xml:space="preserve">proteins. A. From left to the right expressed proteins for the ULD-Linker-ULD constructs are shown with the </w:t>
      </w:r>
      <w:r w:rsidR="000224BA">
        <w:rPr>
          <w:rFonts w:asciiTheme="majorHAnsi" w:hAnsiTheme="majorHAnsi" w:cstheme="minorHAnsi"/>
          <w:i/>
          <w:lang w:val="en-US"/>
        </w:rPr>
        <w:t>l</w:t>
      </w:r>
      <w:r w:rsidRPr="00B95229">
        <w:rPr>
          <w:rFonts w:asciiTheme="majorHAnsi" w:hAnsiTheme="majorHAnsi" w:cstheme="minorHAnsi"/>
          <w:i/>
          <w:lang w:val="en-US"/>
        </w:rPr>
        <w:t xml:space="preserve">inkers: recombinant spider silk (spisi10), recombinant resilin (resi10), </w:t>
      </w:r>
      <w:proofErr w:type="spellStart"/>
      <w:r w:rsidRPr="00B95229">
        <w:rPr>
          <w:rFonts w:asciiTheme="majorHAnsi" w:hAnsiTheme="majorHAnsi" w:cstheme="minorHAnsi"/>
          <w:i/>
          <w:lang w:val="en-US"/>
        </w:rPr>
        <w:t>SpyCatcher</w:t>
      </w:r>
      <w:proofErr w:type="spellEnd"/>
      <w:r w:rsidRPr="00B95229">
        <w:rPr>
          <w:rFonts w:asciiTheme="majorHAnsi" w:hAnsiTheme="majorHAnsi" w:cstheme="minorHAnsi"/>
          <w:i/>
          <w:lang w:val="en-US"/>
        </w:rPr>
        <w:t xml:space="preserve"> protein, </w:t>
      </w:r>
      <w:proofErr w:type="spellStart"/>
      <w:r w:rsidRPr="00B95229">
        <w:rPr>
          <w:rFonts w:asciiTheme="majorHAnsi" w:hAnsiTheme="majorHAnsi" w:cstheme="minorHAnsi"/>
          <w:i/>
          <w:lang w:val="en-US"/>
        </w:rPr>
        <w:t>mEGFP</w:t>
      </w:r>
      <w:proofErr w:type="spellEnd"/>
      <w:r w:rsidRPr="00B95229">
        <w:rPr>
          <w:rFonts w:asciiTheme="majorHAnsi" w:hAnsiTheme="majorHAnsi" w:cstheme="minorHAnsi"/>
          <w:i/>
          <w:lang w:val="en-US"/>
        </w:rPr>
        <w:t xml:space="preserve"> and Human Serum Albumin (HSA) for different expressed single E. coli clones. B. From left to the right expressed proteins are shown for the ULD-Linker-ULD constructs with the </w:t>
      </w:r>
      <w:r w:rsidR="0049117F">
        <w:rPr>
          <w:rFonts w:asciiTheme="majorHAnsi" w:hAnsiTheme="majorHAnsi" w:cstheme="minorHAnsi"/>
          <w:i/>
          <w:lang w:val="en-US"/>
        </w:rPr>
        <w:t>l</w:t>
      </w:r>
      <w:r w:rsidRPr="00B95229">
        <w:rPr>
          <w:rFonts w:asciiTheme="majorHAnsi" w:hAnsiTheme="majorHAnsi" w:cstheme="minorHAnsi"/>
          <w:i/>
          <w:lang w:val="en-US"/>
        </w:rPr>
        <w:t>inkers: EYFP-</w:t>
      </w:r>
      <w:proofErr w:type="spellStart"/>
      <w:r w:rsidRPr="00B95229">
        <w:rPr>
          <w:rFonts w:asciiTheme="majorHAnsi" w:hAnsiTheme="majorHAnsi" w:cstheme="minorHAnsi"/>
          <w:i/>
          <w:lang w:val="en-US"/>
        </w:rPr>
        <w:t>TEVrec</w:t>
      </w:r>
      <w:proofErr w:type="spellEnd"/>
      <w:r w:rsidRPr="00B95229">
        <w:rPr>
          <w:rFonts w:asciiTheme="majorHAnsi" w:hAnsiTheme="majorHAnsi" w:cstheme="minorHAnsi"/>
          <w:i/>
          <w:lang w:val="en-US"/>
        </w:rPr>
        <w:t>-</w:t>
      </w:r>
      <w:proofErr w:type="spellStart"/>
      <w:r w:rsidRPr="00B95229">
        <w:rPr>
          <w:rFonts w:asciiTheme="majorHAnsi" w:hAnsiTheme="majorHAnsi" w:cstheme="minorHAnsi"/>
          <w:i/>
          <w:lang w:val="en-US"/>
        </w:rPr>
        <w:t>mE</w:t>
      </w:r>
      <w:r>
        <w:rPr>
          <w:rFonts w:asciiTheme="majorHAnsi" w:hAnsiTheme="majorHAnsi" w:cstheme="minorHAnsi"/>
          <w:i/>
          <w:lang w:val="en-US"/>
        </w:rPr>
        <w:t>GFP</w:t>
      </w:r>
      <w:proofErr w:type="spellEnd"/>
      <w:r>
        <w:rPr>
          <w:rFonts w:asciiTheme="majorHAnsi" w:hAnsiTheme="majorHAnsi" w:cstheme="minorHAnsi"/>
          <w:i/>
          <w:lang w:val="en-US"/>
        </w:rPr>
        <w:t>, EYFP-</w:t>
      </w:r>
      <w:proofErr w:type="spellStart"/>
      <w:r>
        <w:rPr>
          <w:rFonts w:asciiTheme="majorHAnsi" w:hAnsiTheme="majorHAnsi" w:cstheme="minorHAnsi"/>
          <w:i/>
          <w:lang w:val="en-US"/>
        </w:rPr>
        <w:t>TEVrec</w:t>
      </w:r>
      <w:proofErr w:type="spellEnd"/>
      <w:r>
        <w:rPr>
          <w:rFonts w:asciiTheme="majorHAnsi" w:hAnsiTheme="majorHAnsi" w:cstheme="minorHAnsi"/>
          <w:i/>
          <w:lang w:val="en-US"/>
        </w:rPr>
        <w:t>, (VPGDG/VPGSG/</w:t>
      </w:r>
      <w:r w:rsidRPr="00B95229">
        <w:rPr>
          <w:rFonts w:asciiTheme="majorHAnsi" w:hAnsiTheme="majorHAnsi" w:cstheme="minorHAnsi"/>
          <w:i/>
          <w:lang w:val="en-US"/>
        </w:rPr>
        <w:t>VPGYG)</w:t>
      </w:r>
      <w:r w:rsidRPr="005E2A7D">
        <w:rPr>
          <w:rFonts w:asciiTheme="majorHAnsi" w:hAnsiTheme="majorHAnsi" w:cstheme="minorHAnsi"/>
          <w:i/>
          <w:vertAlign w:val="subscript"/>
          <w:lang w:val="en-US"/>
        </w:rPr>
        <w:t>8</w:t>
      </w:r>
      <w:r w:rsidRPr="00B95229">
        <w:rPr>
          <w:rFonts w:asciiTheme="majorHAnsi" w:hAnsiTheme="majorHAnsi" w:cstheme="minorHAnsi"/>
          <w:i/>
          <w:lang w:val="en-US"/>
        </w:rPr>
        <w:t>, abbrev. for (DSY)</w:t>
      </w:r>
      <w:r w:rsidRPr="00CA7197">
        <w:rPr>
          <w:rFonts w:asciiTheme="majorHAnsi" w:hAnsiTheme="majorHAnsi" w:cstheme="minorHAnsi"/>
          <w:i/>
          <w:vertAlign w:val="subscript"/>
          <w:lang w:val="en-US"/>
          <w:rPrChange w:id="115" w:author="anna.resch88@gmail.com" w:date="2022-01-04T09:49:00Z">
            <w:rPr>
              <w:rFonts w:asciiTheme="majorHAnsi" w:hAnsiTheme="majorHAnsi" w:cstheme="minorHAnsi"/>
              <w:i/>
              <w:lang w:val="en-US"/>
            </w:rPr>
          </w:rPrChange>
        </w:rPr>
        <w:t>8</w:t>
      </w:r>
      <w:r w:rsidRPr="00B95229">
        <w:rPr>
          <w:rFonts w:asciiTheme="majorHAnsi" w:hAnsiTheme="majorHAnsi" w:cstheme="minorHAnsi"/>
          <w:i/>
          <w:lang w:val="en-US"/>
        </w:rPr>
        <w:t xml:space="preserve"> and (VPGVG/VPGRG/VPGYG)</w:t>
      </w:r>
      <w:r w:rsidRPr="005E2A7D">
        <w:rPr>
          <w:rFonts w:asciiTheme="majorHAnsi" w:hAnsiTheme="majorHAnsi" w:cstheme="minorHAnsi"/>
          <w:i/>
          <w:vertAlign w:val="subscript"/>
          <w:lang w:val="en-US"/>
        </w:rPr>
        <w:t>6</w:t>
      </w:r>
      <w:r w:rsidRPr="00B95229">
        <w:rPr>
          <w:rFonts w:asciiTheme="majorHAnsi" w:hAnsiTheme="majorHAnsi" w:cstheme="minorHAnsi"/>
          <w:i/>
          <w:lang w:val="en-US"/>
        </w:rPr>
        <w:t>, abbrev. for (VRY)</w:t>
      </w:r>
      <w:r w:rsidRPr="00CA7197">
        <w:rPr>
          <w:rFonts w:asciiTheme="majorHAnsi" w:hAnsiTheme="majorHAnsi" w:cstheme="minorHAnsi"/>
          <w:i/>
          <w:vertAlign w:val="subscript"/>
          <w:lang w:val="en-US"/>
          <w:rPrChange w:id="116" w:author="anna.resch88@gmail.com" w:date="2022-01-04T09:49:00Z">
            <w:rPr>
              <w:rFonts w:asciiTheme="majorHAnsi" w:hAnsiTheme="majorHAnsi" w:cstheme="minorHAnsi"/>
              <w:i/>
              <w:lang w:val="en-US"/>
            </w:rPr>
          </w:rPrChange>
        </w:rPr>
        <w:t>6</w:t>
      </w:r>
      <w:r w:rsidRPr="00B95229">
        <w:rPr>
          <w:rFonts w:asciiTheme="majorHAnsi" w:hAnsiTheme="majorHAnsi" w:cstheme="minorHAnsi"/>
          <w:i/>
          <w:lang w:val="en-US"/>
        </w:rPr>
        <w:t xml:space="preserve"> for different expressed single E. coli clones.</w:t>
      </w:r>
    </w:p>
    <w:p w14:paraId="6E8DD5E9" w14:textId="77777777" w:rsidR="00067C6D" w:rsidRPr="00726839" w:rsidRDefault="00067C6D" w:rsidP="00067C6D">
      <w:pPr>
        <w:rPr>
          <w:rFonts w:cstheme="minorHAnsi"/>
          <w:lang w:val="en-US"/>
        </w:rPr>
      </w:pPr>
    </w:p>
    <w:p w14:paraId="7EC034FF" w14:textId="7853D777" w:rsidR="00B14F7E" w:rsidRDefault="00B14F7E" w:rsidP="00B14F7E">
      <w:pPr>
        <w:pStyle w:val="berschrift3"/>
        <w:numPr>
          <w:ilvl w:val="0"/>
          <w:numId w:val="47"/>
        </w:numPr>
        <w:rPr>
          <w:i/>
          <w:iCs/>
          <w:lang w:val="en-US"/>
        </w:rPr>
      </w:pPr>
      <w:bookmarkStart w:id="117" w:name="_Toc92462532"/>
      <w:r w:rsidRPr="00F07AB2">
        <w:rPr>
          <w:lang w:val="en-US"/>
        </w:rPr>
        <w:t>Se</w:t>
      </w:r>
      <w:r>
        <w:rPr>
          <w:lang w:val="en-US"/>
        </w:rPr>
        <w:t>quence homology of ULD-v</w:t>
      </w:r>
      <w:r w:rsidRPr="009F3A38">
        <w:rPr>
          <w:lang w:val="en-US"/>
        </w:rPr>
        <w:t xml:space="preserve">ariants </w:t>
      </w:r>
      <w:r>
        <w:rPr>
          <w:lang w:val="en-US"/>
        </w:rPr>
        <w:t>from</w:t>
      </w:r>
      <w:r w:rsidRPr="009F3A38">
        <w:rPr>
          <w:lang w:val="en-US"/>
        </w:rPr>
        <w:t xml:space="preserve"> different species com</w:t>
      </w:r>
      <w:r>
        <w:rPr>
          <w:lang w:val="en-US"/>
        </w:rPr>
        <w:t xml:space="preserve">pared </w:t>
      </w:r>
      <w:del w:id="118" w:author="Alexander Resch" w:date="2022-01-19T19:26:00Z">
        <w:r w:rsidDel="00956FC5">
          <w:rPr>
            <w:lang w:val="en-US"/>
          </w:rPr>
          <w:delText>with the</w:delText>
        </w:r>
      </w:del>
      <w:ins w:id="119" w:author="Alexander Resch" w:date="2022-01-19T19:26:00Z">
        <w:r w:rsidR="00956FC5">
          <w:rPr>
            <w:lang w:val="en-US"/>
          </w:rPr>
          <w:t>to</w:t>
        </w:r>
      </w:ins>
      <w:r>
        <w:rPr>
          <w:lang w:val="en-US"/>
        </w:rPr>
        <w:t xml:space="preserve"> human</w:t>
      </w:r>
      <w:r w:rsidRPr="009F3A38">
        <w:rPr>
          <w:lang w:val="en-US"/>
        </w:rPr>
        <w:t xml:space="preserve"> ULD-sequence</w:t>
      </w:r>
      <w:r>
        <w:rPr>
          <w:lang w:val="en-US"/>
        </w:rPr>
        <w:t xml:space="preserve"> </w:t>
      </w:r>
      <w:r w:rsidRPr="000B5D58">
        <w:rPr>
          <w:i/>
          <w:iCs/>
          <w:lang w:val="en-US"/>
        </w:rPr>
        <w:t xml:space="preserve">PDB </w:t>
      </w:r>
      <w:r w:rsidRPr="00804DB6">
        <w:rPr>
          <w:i/>
          <w:iCs/>
          <w:lang w:val="en-US"/>
        </w:rPr>
        <w:t>3TUO</w:t>
      </w:r>
      <w:bookmarkEnd w:id="117"/>
    </w:p>
    <w:p w14:paraId="2EBE2122" w14:textId="77777777" w:rsidR="00B14F7E" w:rsidRPr="009862E1" w:rsidRDefault="00B14F7E" w:rsidP="00B14F7E">
      <w:pPr>
        <w:rPr>
          <w:lang w:val="en-US"/>
        </w:rPr>
      </w:pPr>
    </w:p>
    <w:p w14:paraId="4F09F0FD" w14:textId="77777777" w:rsidR="00B14F7E" w:rsidRPr="00D744D9" w:rsidRDefault="00B14F7E" w:rsidP="00B14F7E">
      <w:pPr>
        <w:rPr>
          <w:rFonts w:asciiTheme="majorHAnsi" w:hAnsiTheme="majorHAnsi" w:cstheme="majorHAnsi"/>
          <w:lang w:val="en-US"/>
        </w:rPr>
      </w:pPr>
      <w:r>
        <w:rPr>
          <w:rFonts w:asciiTheme="majorHAnsi" w:hAnsiTheme="majorHAnsi" w:cstheme="majorHAnsi"/>
          <w:lang w:val="en-US"/>
        </w:rPr>
        <w:lastRenderedPageBreak/>
        <w:t xml:space="preserve">Amino acids sequence: human ULD domain as shown for </w:t>
      </w:r>
      <w:r w:rsidRPr="00525FEA">
        <w:rPr>
          <w:rFonts w:asciiTheme="majorHAnsi" w:hAnsiTheme="majorHAnsi" w:cstheme="majorHAnsi"/>
          <w:i/>
          <w:iCs/>
          <w:color w:val="2E74B5" w:themeColor="accent1" w:themeShade="BF"/>
          <w:lang w:val="en-US"/>
        </w:rPr>
        <w:t>PDB ENTITY SEQ 3TUO</w:t>
      </w:r>
      <w:r>
        <w:rPr>
          <w:rFonts w:asciiTheme="majorHAnsi" w:hAnsiTheme="majorHAnsi" w:cstheme="majorHAnsi"/>
          <w:lang w:val="en-US"/>
        </w:rPr>
        <w:t>:</w:t>
      </w:r>
    </w:p>
    <w:p w14:paraId="4B6EF95E" w14:textId="77777777" w:rsidR="00B14F7E" w:rsidRPr="00D830B0" w:rsidRDefault="00B14F7E" w:rsidP="00B14F7E">
      <w:pPr>
        <w:rPr>
          <w:rFonts w:asciiTheme="majorHAnsi" w:hAnsiTheme="majorHAnsi"/>
          <w:lang w:val="en-US"/>
        </w:rPr>
      </w:pPr>
      <w:r w:rsidRPr="00EC7F94">
        <w:rPr>
          <w:rFonts w:asciiTheme="majorHAnsi" w:hAnsiTheme="majorHAnsi"/>
          <w:b/>
          <w:lang w:val="en-US"/>
        </w:rPr>
        <w:t>GTMLPVF</w:t>
      </w:r>
      <w:r w:rsidRPr="00EC7F94">
        <w:rPr>
          <w:rFonts w:asciiTheme="majorHAnsi" w:hAnsiTheme="majorHAnsi"/>
          <w:b/>
          <w:color w:val="D4D510"/>
          <w:lang w:val="en-US"/>
        </w:rPr>
        <w:t>C</w:t>
      </w:r>
      <w:r w:rsidRPr="00EC7F94">
        <w:rPr>
          <w:rFonts w:asciiTheme="majorHAnsi" w:hAnsiTheme="majorHAnsi"/>
          <w:b/>
          <w:lang w:val="en-US"/>
        </w:rPr>
        <w:t>VVEH</w:t>
      </w:r>
      <w:r w:rsidRPr="00EC7F94">
        <w:rPr>
          <w:rFonts w:asciiTheme="majorHAnsi" w:hAnsiTheme="majorHAnsi"/>
          <w:b/>
          <w:color w:val="00E500"/>
          <w:lang w:val="en-US"/>
        </w:rPr>
        <w:t>Y</w:t>
      </w:r>
      <w:r w:rsidRPr="00EC7F94">
        <w:rPr>
          <w:rFonts w:asciiTheme="majorHAnsi" w:hAnsiTheme="majorHAnsi"/>
          <w:b/>
          <w:lang w:val="en-US"/>
        </w:rPr>
        <w:t>ENAIE</w:t>
      </w:r>
      <w:r w:rsidRPr="00EC7F94">
        <w:rPr>
          <w:rFonts w:asciiTheme="majorHAnsi" w:hAnsiTheme="majorHAnsi"/>
          <w:b/>
          <w:color w:val="00E500"/>
          <w:lang w:val="en-US"/>
        </w:rPr>
        <w:t>Y</w:t>
      </w:r>
      <w:r w:rsidRPr="00EC7F94">
        <w:rPr>
          <w:rFonts w:asciiTheme="majorHAnsi" w:hAnsiTheme="majorHAnsi"/>
          <w:b/>
          <w:lang w:val="en-US"/>
        </w:rPr>
        <w:t>D</w:t>
      </w:r>
      <w:r w:rsidRPr="00EC7F94">
        <w:rPr>
          <w:rFonts w:asciiTheme="majorHAnsi" w:hAnsiTheme="majorHAnsi"/>
          <w:b/>
          <w:color w:val="D4D510"/>
          <w:lang w:val="en-US"/>
        </w:rPr>
        <w:t>C</w:t>
      </w:r>
      <w:r w:rsidRPr="00EC7F94">
        <w:rPr>
          <w:rFonts w:asciiTheme="majorHAnsi" w:hAnsiTheme="majorHAnsi"/>
          <w:b/>
          <w:color w:val="FF0000"/>
          <w:lang w:val="en-US"/>
        </w:rPr>
        <w:t>K</w:t>
      </w:r>
      <w:r w:rsidRPr="00EC7F94">
        <w:rPr>
          <w:rFonts w:asciiTheme="majorHAnsi" w:hAnsiTheme="majorHAnsi"/>
          <w:b/>
          <w:lang w:val="en-US"/>
        </w:rPr>
        <w:t>EEHAEFVLVR</w:t>
      </w:r>
      <w:r w:rsidRPr="00EC7F94">
        <w:rPr>
          <w:rFonts w:asciiTheme="majorHAnsi" w:hAnsiTheme="majorHAnsi"/>
          <w:b/>
          <w:color w:val="FF0000"/>
          <w:lang w:val="en-US"/>
        </w:rPr>
        <w:t>K</w:t>
      </w:r>
      <w:r w:rsidRPr="00EC7F94">
        <w:rPr>
          <w:rFonts w:asciiTheme="majorHAnsi" w:hAnsiTheme="majorHAnsi"/>
          <w:b/>
          <w:lang w:val="en-US"/>
        </w:rPr>
        <w:t>DMLFN</w:t>
      </w:r>
      <w:r w:rsidRPr="00EC7F94">
        <w:rPr>
          <w:rFonts w:asciiTheme="majorHAnsi" w:hAnsiTheme="majorHAnsi"/>
          <w:b/>
          <w:color w:val="FF0000"/>
          <w:lang w:val="en-US"/>
        </w:rPr>
        <w:t>Q</w:t>
      </w:r>
      <w:r w:rsidRPr="00EC7F94">
        <w:rPr>
          <w:rFonts w:asciiTheme="majorHAnsi" w:hAnsiTheme="majorHAnsi"/>
          <w:b/>
          <w:lang w:val="en-US"/>
        </w:rPr>
        <w:t>LIEMALLSLG</w:t>
      </w:r>
      <w:r w:rsidRPr="00EC7F94">
        <w:rPr>
          <w:rFonts w:asciiTheme="majorHAnsi" w:hAnsiTheme="majorHAnsi"/>
          <w:b/>
          <w:color w:val="00E500"/>
          <w:lang w:val="en-US"/>
        </w:rPr>
        <w:t>Y</w:t>
      </w:r>
      <w:r w:rsidRPr="00EC7F94">
        <w:rPr>
          <w:rFonts w:asciiTheme="majorHAnsi" w:hAnsiTheme="majorHAnsi"/>
          <w:b/>
          <w:lang w:val="en-US"/>
        </w:rPr>
        <w:t>SHSSAA</w:t>
      </w:r>
      <w:r w:rsidRPr="00EC7F94">
        <w:rPr>
          <w:rFonts w:asciiTheme="majorHAnsi" w:hAnsiTheme="majorHAnsi"/>
          <w:b/>
          <w:color w:val="FF0000"/>
          <w:lang w:val="en-US"/>
        </w:rPr>
        <w:t>Q</w:t>
      </w:r>
      <w:r w:rsidRPr="00EC7F94">
        <w:rPr>
          <w:rFonts w:asciiTheme="majorHAnsi" w:hAnsiTheme="majorHAnsi"/>
          <w:b/>
          <w:lang w:val="en-US"/>
        </w:rPr>
        <w:t>A</w:t>
      </w:r>
      <w:r w:rsidRPr="00EC7F94">
        <w:rPr>
          <w:rFonts w:asciiTheme="majorHAnsi" w:hAnsiTheme="majorHAnsi"/>
          <w:b/>
          <w:color w:val="FF0000"/>
          <w:lang w:val="en-US"/>
        </w:rPr>
        <w:t>K</w:t>
      </w:r>
      <w:r w:rsidRPr="00EC7F94">
        <w:rPr>
          <w:rFonts w:asciiTheme="majorHAnsi" w:hAnsiTheme="majorHAnsi"/>
          <w:b/>
          <w:lang w:val="en-US"/>
        </w:rPr>
        <w:t>GLI</w:t>
      </w:r>
      <w:r w:rsidRPr="00EC7F94">
        <w:rPr>
          <w:rFonts w:asciiTheme="majorHAnsi" w:hAnsiTheme="majorHAnsi"/>
          <w:b/>
          <w:color w:val="FF0000"/>
          <w:lang w:val="en-US"/>
        </w:rPr>
        <w:t>Q</w:t>
      </w:r>
      <w:r w:rsidRPr="00EC7F94">
        <w:rPr>
          <w:rFonts w:asciiTheme="majorHAnsi" w:hAnsiTheme="majorHAnsi"/>
          <w:b/>
          <w:lang w:val="en-US"/>
        </w:rPr>
        <w:t>VG</w:t>
      </w:r>
      <w:r w:rsidRPr="00EC7F94">
        <w:rPr>
          <w:rFonts w:asciiTheme="majorHAnsi" w:hAnsiTheme="majorHAnsi"/>
          <w:b/>
          <w:color w:val="FF0000"/>
          <w:lang w:val="en-US"/>
        </w:rPr>
        <w:t>K</w:t>
      </w:r>
      <w:r w:rsidRPr="00EC7F94">
        <w:rPr>
          <w:rFonts w:asciiTheme="majorHAnsi" w:hAnsiTheme="majorHAnsi"/>
          <w:b/>
          <w:lang w:val="en-US"/>
        </w:rPr>
        <w:t>WNPVPLS</w:t>
      </w:r>
      <w:r w:rsidRPr="00EC7F94">
        <w:rPr>
          <w:rFonts w:asciiTheme="majorHAnsi" w:hAnsiTheme="majorHAnsi"/>
          <w:b/>
          <w:color w:val="00E500"/>
          <w:lang w:val="en-US"/>
        </w:rPr>
        <w:t>Y</w:t>
      </w:r>
      <w:r w:rsidRPr="00EC7F94">
        <w:rPr>
          <w:rFonts w:asciiTheme="majorHAnsi" w:hAnsiTheme="majorHAnsi"/>
          <w:b/>
          <w:lang w:val="en-US"/>
        </w:rPr>
        <w:t>VTDAPDATVADML</w:t>
      </w:r>
      <w:r w:rsidRPr="00EC7F94">
        <w:rPr>
          <w:rFonts w:asciiTheme="majorHAnsi" w:hAnsiTheme="majorHAnsi"/>
          <w:b/>
          <w:color w:val="FF0000"/>
          <w:lang w:val="en-US"/>
        </w:rPr>
        <w:t>Q</w:t>
      </w:r>
      <w:r w:rsidRPr="00EC7F94">
        <w:rPr>
          <w:rFonts w:asciiTheme="majorHAnsi" w:hAnsiTheme="majorHAnsi"/>
          <w:b/>
          <w:lang w:val="en-US"/>
        </w:rPr>
        <w:t>DV</w:t>
      </w:r>
      <w:r w:rsidRPr="00EC7F94">
        <w:rPr>
          <w:rFonts w:asciiTheme="majorHAnsi" w:hAnsiTheme="majorHAnsi"/>
          <w:b/>
          <w:color w:val="00E500"/>
          <w:lang w:val="en-US"/>
        </w:rPr>
        <w:t>Y</w:t>
      </w:r>
      <w:r w:rsidRPr="00EC7F94">
        <w:rPr>
          <w:rFonts w:asciiTheme="majorHAnsi" w:hAnsiTheme="majorHAnsi"/>
          <w:b/>
          <w:lang w:val="en-US"/>
        </w:rPr>
        <w:t>HVVTL</w:t>
      </w:r>
      <w:r w:rsidRPr="00EC7F94">
        <w:rPr>
          <w:rFonts w:asciiTheme="majorHAnsi" w:hAnsiTheme="majorHAnsi"/>
          <w:b/>
          <w:color w:val="FF0000"/>
          <w:lang w:val="en-US"/>
        </w:rPr>
        <w:t>K</w:t>
      </w:r>
      <w:r w:rsidRPr="00EC7F94">
        <w:rPr>
          <w:rFonts w:asciiTheme="majorHAnsi" w:hAnsiTheme="majorHAnsi"/>
          <w:b/>
          <w:lang w:val="en-US"/>
        </w:rPr>
        <w:t>I</w:t>
      </w:r>
      <w:r w:rsidRPr="00EC7F94">
        <w:rPr>
          <w:rFonts w:asciiTheme="majorHAnsi" w:hAnsiTheme="majorHAnsi"/>
          <w:b/>
          <w:color w:val="FF0000"/>
          <w:lang w:val="en-US"/>
        </w:rPr>
        <w:t>Q</w:t>
      </w:r>
      <w:r w:rsidRPr="00EC7F94">
        <w:rPr>
          <w:rFonts w:asciiTheme="majorHAnsi" w:hAnsiTheme="majorHAnsi"/>
          <w:b/>
          <w:lang w:val="en-US"/>
        </w:rPr>
        <w:t>LHS</w:t>
      </w:r>
    </w:p>
    <w:p w14:paraId="7B6174B8" w14:textId="77777777" w:rsidR="00B14F7E" w:rsidRPr="00D830B0" w:rsidRDefault="00B14F7E" w:rsidP="00B14F7E">
      <w:pPr>
        <w:rPr>
          <w:rFonts w:asciiTheme="majorHAnsi" w:hAnsiTheme="majorHAnsi"/>
          <w:lang w:val="en-US"/>
        </w:rPr>
      </w:pPr>
      <w:r w:rsidRPr="00D830B0">
        <w:rPr>
          <w:rFonts w:asciiTheme="majorHAnsi" w:hAnsiTheme="majorHAnsi"/>
          <w:lang w:val="en-US"/>
        </w:rPr>
        <w:t xml:space="preserve">yellow – </w:t>
      </w:r>
      <w:proofErr w:type="spellStart"/>
      <w:r w:rsidRPr="00EC7F94">
        <w:rPr>
          <w:rFonts w:asciiTheme="majorHAnsi" w:hAnsiTheme="majorHAnsi"/>
          <w:b/>
          <w:color w:val="D4D510"/>
          <w:lang w:val="en-US"/>
        </w:rPr>
        <w:t>Cys</w:t>
      </w:r>
      <w:proofErr w:type="spellEnd"/>
      <w:r w:rsidRPr="00D830B0">
        <w:rPr>
          <w:rFonts w:asciiTheme="majorHAnsi" w:hAnsiTheme="majorHAnsi"/>
          <w:lang w:val="en-US"/>
        </w:rPr>
        <w:t xml:space="preserve"> – potential disulfide formation</w:t>
      </w:r>
    </w:p>
    <w:p w14:paraId="64C7B46C" w14:textId="77777777" w:rsidR="00B14F7E" w:rsidRPr="00D830B0" w:rsidRDefault="00B14F7E" w:rsidP="00B14F7E">
      <w:pPr>
        <w:rPr>
          <w:rFonts w:asciiTheme="majorHAnsi" w:hAnsiTheme="majorHAnsi"/>
          <w:lang w:val="en-US"/>
        </w:rPr>
      </w:pPr>
      <w:r w:rsidRPr="00D830B0">
        <w:rPr>
          <w:rFonts w:asciiTheme="majorHAnsi" w:hAnsiTheme="majorHAnsi"/>
          <w:lang w:val="en-US"/>
        </w:rPr>
        <w:t xml:space="preserve">green – </w:t>
      </w:r>
      <w:r w:rsidRPr="00EC7F94">
        <w:rPr>
          <w:rFonts w:asciiTheme="majorHAnsi" w:hAnsiTheme="majorHAnsi"/>
          <w:b/>
          <w:color w:val="00E500"/>
          <w:lang w:val="en-US"/>
        </w:rPr>
        <w:t>Tyr</w:t>
      </w:r>
      <w:r w:rsidRPr="00D830B0">
        <w:rPr>
          <w:rFonts w:asciiTheme="majorHAnsi" w:hAnsiTheme="majorHAnsi"/>
          <w:lang w:val="en-US"/>
        </w:rPr>
        <w:t xml:space="preserve"> – potential C-C coupling via (Photo)redox </w:t>
      </w:r>
      <w:proofErr w:type="spellStart"/>
      <w:r w:rsidRPr="00D830B0">
        <w:rPr>
          <w:rFonts w:asciiTheme="majorHAnsi" w:hAnsiTheme="majorHAnsi"/>
          <w:lang w:val="en-US"/>
        </w:rPr>
        <w:t>reactionen</w:t>
      </w:r>
      <w:proofErr w:type="spellEnd"/>
    </w:p>
    <w:p w14:paraId="5C617D8E" w14:textId="77777777" w:rsidR="00B14F7E" w:rsidRPr="00D830B0" w:rsidRDefault="00B14F7E" w:rsidP="00B14F7E">
      <w:pPr>
        <w:rPr>
          <w:rFonts w:asciiTheme="majorHAnsi" w:hAnsiTheme="majorHAnsi"/>
          <w:lang w:val="en-US"/>
        </w:rPr>
      </w:pPr>
      <w:r w:rsidRPr="00D830B0">
        <w:rPr>
          <w:rFonts w:asciiTheme="majorHAnsi" w:hAnsiTheme="majorHAnsi"/>
          <w:lang w:val="en-US"/>
        </w:rPr>
        <w:t xml:space="preserve">red – </w:t>
      </w:r>
      <w:r w:rsidRPr="00D830B0">
        <w:rPr>
          <w:rFonts w:asciiTheme="majorHAnsi" w:hAnsiTheme="majorHAnsi"/>
          <w:color w:val="FF0000"/>
          <w:lang w:val="en-US"/>
        </w:rPr>
        <w:t>Lys-Gln</w:t>
      </w:r>
      <w:r w:rsidRPr="00D830B0">
        <w:rPr>
          <w:rFonts w:asciiTheme="majorHAnsi" w:hAnsiTheme="majorHAnsi"/>
          <w:lang w:val="en-US"/>
        </w:rPr>
        <w:t xml:space="preserve"> – potential transglutaminase susceptible side chains</w:t>
      </w:r>
    </w:p>
    <w:p w14:paraId="231AA720" w14:textId="77777777" w:rsidR="00B14F7E" w:rsidRPr="00D830B0" w:rsidRDefault="00B14F7E" w:rsidP="00B14F7E">
      <w:pPr>
        <w:rPr>
          <w:lang w:val="en-US"/>
        </w:rPr>
      </w:pPr>
      <w:r w:rsidRPr="00D830B0">
        <w:rPr>
          <w:lang w:val="en-US"/>
        </w:rPr>
        <w:t>____ ____ ____ ____</w:t>
      </w:r>
    </w:p>
    <w:p w14:paraId="508A37BD" w14:textId="77777777" w:rsidR="00B14F7E" w:rsidRPr="00EC7F94" w:rsidRDefault="00B14F7E" w:rsidP="00B14F7E">
      <w:pPr>
        <w:rPr>
          <w:rFonts w:asciiTheme="majorHAnsi" w:hAnsiTheme="majorHAnsi"/>
          <w:lang w:val="en-US"/>
        </w:rPr>
      </w:pPr>
      <w:r>
        <w:rPr>
          <w:rFonts w:asciiTheme="majorHAnsi" w:hAnsiTheme="majorHAnsi"/>
          <w:b/>
          <w:lang w:val="en-US"/>
        </w:rPr>
        <w:t>D</w:t>
      </w:r>
      <w:r w:rsidRPr="00EC7F94">
        <w:rPr>
          <w:rFonts w:asciiTheme="majorHAnsi" w:hAnsiTheme="majorHAnsi"/>
          <w:b/>
          <w:lang w:val="en-US"/>
        </w:rPr>
        <w:t>og</w:t>
      </w:r>
      <w:r w:rsidRPr="00EC7F94">
        <w:rPr>
          <w:rFonts w:asciiTheme="majorHAnsi" w:hAnsiTheme="majorHAnsi"/>
          <w:lang w:val="en-US"/>
        </w:rPr>
        <w:t>,  (</w:t>
      </w:r>
      <w:r w:rsidRPr="00EC7F94">
        <w:rPr>
          <w:rFonts w:asciiTheme="majorHAnsi" w:hAnsiTheme="majorHAnsi"/>
          <w:i/>
          <w:lang w:val="en-US"/>
        </w:rPr>
        <w:t xml:space="preserve">Canis lupus </w:t>
      </w:r>
      <w:proofErr w:type="spellStart"/>
      <w:r w:rsidRPr="00EC7F94">
        <w:rPr>
          <w:rFonts w:asciiTheme="majorHAnsi" w:hAnsiTheme="majorHAnsi"/>
          <w:i/>
          <w:lang w:val="en-US"/>
        </w:rPr>
        <w:t>familiaris</w:t>
      </w:r>
      <w:proofErr w:type="spellEnd"/>
      <w:r w:rsidRPr="00EC7F94">
        <w:rPr>
          <w:rFonts w:asciiTheme="majorHAnsi" w:hAnsiTheme="majorHAnsi"/>
          <w:i/>
          <w:lang w:val="en-US"/>
        </w:rPr>
        <w:t xml:space="preserve"> </w:t>
      </w:r>
      <w:r>
        <w:rPr>
          <w:rFonts w:asciiTheme="majorHAnsi" w:hAnsiTheme="majorHAnsi"/>
          <w:i/>
          <w:lang w:val="en-US"/>
        </w:rPr>
        <w:t>and</w:t>
      </w:r>
      <w:r w:rsidRPr="00EC7F94">
        <w:rPr>
          <w:rFonts w:asciiTheme="majorHAnsi" w:hAnsiTheme="majorHAnsi"/>
          <w:i/>
          <w:lang w:val="en-US"/>
        </w:rPr>
        <w:t xml:space="preserve"> Canis lupus dingo</w:t>
      </w:r>
      <w:r>
        <w:rPr>
          <w:rFonts w:asciiTheme="majorHAnsi" w:hAnsiTheme="majorHAnsi"/>
          <w:lang w:val="en-US"/>
        </w:rPr>
        <w:t>, 100% sequence identity</w:t>
      </w:r>
      <w:r w:rsidRPr="00EC7F94">
        <w:rPr>
          <w:rFonts w:asciiTheme="majorHAnsi" w:hAnsiTheme="majorHAnsi"/>
          <w:lang w:val="en-US"/>
        </w:rPr>
        <w:t xml:space="preserve"> for DNA-binding protein </w:t>
      </w:r>
      <w:r w:rsidRPr="00264898">
        <w:rPr>
          <w:rFonts w:asciiTheme="majorHAnsi" w:hAnsiTheme="majorHAnsi"/>
          <w:b/>
          <w:lang w:val="en-US"/>
        </w:rPr>
        <w:t>SATB1</w:t>
      </w:r>
      <w:r w:rsidRPr="00EC7F94">
        <w:rPr>
          <w:rFonts w:asciiTheme="majorHAnsi" w:hAnsiTheme="majorHAnsi"/>
          <w:lang w:val="en-US"/>
        </w:rPr>
        <w:t xml:space="preserve"> (</w:t>
      </w:r>
      <w:r w:rsidRPr="00EC7F94">
        <w:rPr>
          <w:rFonts w:asciiTheme="majorHAnsi" w:hAnsiTheme="majorHAnsi"/>
          <w:i/>
          <w:lang w:val="en-US"/>
        </w:rPr>
        <w:t xml:space="preserve">Canis lupus </w:t>
      </w:r>
      <w:proofErr w:type="spellStart"/>
      <w:r w:rsidRPr="00EC7F94">
        <w:rPr>
          <w:rFonts w:asciiTheme="majorHAnsi" w:hAnsiTheme="majorHAnsi"/>
          <w:i/>
          <w:lang w:val="en-US"/>
        </w:rPr>
        <w:t>familaris</w:t>
      </w:r>
      <w:proofErr w:type="spellEnd"/>
      <w:r w:rsidRPr="00EC7F94">
        <w:rPr>
          <w:rFonts w:asciiTheme="majorHAnsi" w:hAnsiTheme="majorHAnsi"/>
          <w:lang w:val="en-US"/>
        </w:rPr>
        <w:t>: XP_02264105.1)</w:t>
      </w:r>
      <w:r w:rsidRPr="00EC7F94">
        <w:rPr>
          <w:rFonts w:asciiTheme="majorHAnsi" w:hAnsiTheme="majorHAnsi"/>
          <w:i/>
          <w:lang w:val="en-US"/>
        </w:rPr>
        <w:t>)</w:t>
      </w:r>
      <w:r>
        <w:rPr>
          <w:rFonts w:asciiTheme="majorHAnsi" w:hAnsiTheme="majorHAnsi"/>
          <w:lang w:val="en-US"/>
        </w:rPr>
        <w:t>:</w:t>
      </w:r>
      <w:r w:rsidRPr="00EC7F94">
        <w:rPr>
          <w:rFonts w:asciiTheme="majorHAnsi" w:hAnsiTheme="majorHAnsi"/>
          <w:lang w:val="en-US"/>
        </w:rPr>
        <w:t xml:space="preserve"> </w:t>
      </w:r>
    </w:p>
    <w:p w14:paraId="61892194" w14:textId="77777777" w:rsidR="00B14F7E" w:rsidRDefault="00B14F7E" w:rsidP="00B14F7E">
      <w:pPr>
        <w:rPr>
          <w:rFonts w:asciiTheme="majorHAnsi" w:hAnsiTheme="majorHAnsi"/>
          <w:lang w:val="en-US"/>
        </w:rPr>
      </w:pPr>
      <w:r w:rsidRPr="00EC7F94">
        <w:rPr>
          <w:rFonts w:asciiTheme="majorHAnsi" w:hAnsiTheme="majorHAnsi"/>
          <w:lang w:val="en-US"/>
        </w:rPr>
        <w:t xml:space="preserve">DNA-binding protein </w:t>
      </w:r>
      <w:r w:rsidRPr="00264898">
        <w:rPr>
          <w:rFonts w:asciiTheme="majorHAnsi" w:hAnsiTheme="majorHAnsi"/>
          <w:b/>
          <w:lang w:val="en-US"/>
        </w:rPr>
        <w:t>SATB1</w:t>
      </w:r>
      <w:r w:rsidRPr="00EC7F94">
        <w:rPr>
          <w:rFonts w:asciiTheme="majorHAnsi" w:hAnsiTheme="majorHAnsi"/>
          <w:lang w:val="en-US"/>
        </w:rPr>
        <w:t xml:space="preserve"> </w:t>
      </w:r>
      <w:r w:rsidRPr="00EC7F94">
        <w:rPr>
          <w:rFonts w:asciiTheme="majorHAnsi" w:hAnsiTheme="majorHAnsi"/>
          <w:i/>
          <w:lang w:val="en-US"/>
        </w:rPr>
        <w:t xml:space="preserve">Canis lupus </w:t>
      </w:r>
      <w:proofErr w:type="spellStart"/>
      <w:r w:rsidRPr="00EC7F94">
        <w:rPr>
          <w:rFonts w:asciiTheme="majorHAnsi" w:hAnsiTheme="majorHAnsi"/>
          <w:i/>
          <w:lang w:val="en-US"/>
        </w:rPr>
        <w:t>familaris</w:t>
      </w:r>
      <w:proofErr w:type="spellEnd"/>
      <w:r w:rsidRPr="00EC7F94">
        <w:rPr>
          <w:rFonts w:asciiTheme="majorHAnsi" w:hAnsiTheme="majorHAnsi"/>
          <w:lang w:val="en-US"/>
        </w:rPr>
        <w:t xml:space="preserve">: XP_022264105.1 , 100% </w:t>
      </w:r>
      <w:r>
        <w:rPr>
          <w:rFonts w:asciiTheme="majorHAnsi" w:hAnsiTheme="majorHAnsi"/>
          <w:lang w:val="en-US"/>
        </w:rPr>
        <w:t>sequence identity:</w:t>
      </w:r>
    </w:p>
    <w:p w14:paraId="64DA1563" w14:textId="77777777" w:rsidR="00B14F7E" w:rsidRPr="00D830B0" w:rsidRDefault="00B14F7E" w:rsidP="00B14F7E">
      <w:pPr>
        <w:pStyle w:val="HTMLVorformatiert"/>
        <w:rPr>
          <w:lang w:val="en-US"/>
        </w:rPr>
      </w:pPr>
      <w:r w:rsidRPr="00D830B0">
        <w:rPr>
          <w:lang w:val="en-US"/>
        </w:rPr>
        <w:t xml:space="preserve">1 </w:t>
      </w:r>
      <w:proofErr w:type="spellStart"/>
      <w:r w:rsidRPr="00D830B0">
        <w:rPr>
          <w:rStyle w:val="ffline"/>
          <w:lang w:val="en-US"/>
        </w:rPr>
        <w:t>mdhlneapqg</w:t>
      </w:r>
      <w:proofErr w:type="spellEnd"/>
      <w:r w:rsidRPr="00D830B0">
        <w:rPr>
          <w:rStyle w:val="ffline"/>
          <w:lang w:val="en-US"/>
        </w:rPr>
        <w:t xml:space="preserve"> </w:t>
      </w:r>
      <w:proofErr w:type="spellStart"/>
      <w:r w:rsidRPr="00D830B0">
        <w:rPr>
          <w:rStyle w:val="ffline"/>
          <w:lang w:val="en-US"/>
        </w:rPr>
        <w:t>kehsdmsnnv</w:t>
      </w:r>
      <w:proofErr w:type="spellEnd"/>
      <w:r w:rsidRPr="00D830B0">
        <w:rPr>
          <w:rStyle w:val="ffline"/>
          <w:lang w:val="en-US"/>
        </w:rPr>
        <w:t xml:space="preserve"> </w:t>
      </w:r>
      <w:proofErr w:type="spellStart"/>
      <w:r w:rsidRPr="00D830B0">
        <w:rPr>
          <w:rStyle w:val="ffline"/>
          <w:lang w:val="en-US"/>
        </w:rPr>
        <w:t>sdpkgppaki</w:t>
      </w:r>
      <w:proofErr w:type="spellEnd"/>
      <w:r w:rsidRPr="00D830B0">
        <w:rPr>
          <w:rStyle w:val="ffline"/>
          <w:lang w:val="en-US"/>
        </w:rPr>
        <w:t xml:space="preserve"> </w:t>
      </w:r>
      <w:proofErr w:type="spellStart"/>
      <w:r w:rsidRPr="00D830B0">
        <w:rPr>
          <w:rStyle w:val="ffline"/>
          <w:lang w:val="en-US"/>
        </w:rPr>
        <w:t>arleqngspl</w:t>
      </w:r>
      <w:proofErr w:type="spellEnd"/>
      <w:r w:rsidRPr="00D830B0">
        <w:rPr>
          <w:rStyle w:val="ffline"/>
          <w:lang w:val="en-US"/>
        </w:rPr>
        <w:t xml:space="preserve"> </w:t>
      </w:r>
      <w:proofErr w:type="spellStart"/>
      <w:r w:rsidRPr="00D830B0">
        <w:rPr>
          <w:rStyle w:val="ffline"/>
          <w:lang w:val="en-US"/>
        </w:rPr>
        <w:t>grgrlgstga</w:t>
      </w:r>
      <w:proofErr w:type="spellEnd"/>
      <w:r w:rsidRPr="00D830B0">
        <w:rPr>
          <w:rStyle w:val="ffline"/>
          <w:lang w:val="en-US"/>
        </w:rPr>
        <w:t xml:space="preserve"> </w:t>
      </w:r>
      <w:proofErr w:type="spellStart"/>
      <w:r w:rsidRPr="00D830B0">
        <w:rPr>
          <w:rStyle w:val="ffline"/>
          <w:lang w:val="en-US"/>
        </w:rPr>
        <w:t>kmqgvplkhs</w:t>
      </w:r>
      <w:proofErr w:type="spellEnd"/>
      <w:r w:rsidRPr="00D830B0">
        <w:rPr>
          <w:lang w:val="en-US"/>
        </w:rPr>
        <w:t xml:space="preserve">        61 </w:t>
      </w:r>
      <w:proofErr w:type="spellStart"/>
      <w:r w:rsidRPr="00D830B0">
        <w:rPr>
          <w:rStyle w:val="ffline"/>
          <w:lang w:val="en-US"/>
        </w:rPr>
        <w:t>ghlmktnlrk</w:t>
      </w:r>
      <w:proofErr w:type="spellEnd"/>
      <w:r w:rsidRPr="00D830B0">
        <w:rPr>
          <w:rStyle w:val="ffline"/>
          <w:lang w:val="en-US"/>
        </w:rPr>
        <w:t xml:space="preserve"> </w:t>
      </w:r>
      <w:proofErr w:type="spellStart"/>
      <w:r w:rsidRPr="00D830B0">
        <w:rPr>
          <w:rStyle w:val="ffline"/>
          <w:color w:val="FF6600"/>
          <w:lang w:val="en-US"/>
        </w:rPr>
        <w:t>gtmlpvfcvv</w:t>
      </w:r>
      <w:proofErr w:type="spellEnd"/>
      <w:r w:rsidRPr="00D830B0">
        <w:rPr>
          <w:rStyle w:val="ffline"/>
          <w:color w:val="FF6600"/>
          <w:lang w:val="en-US"/>
        </w:rPr>
        <w:t xml:space="preserve"> </w:t>
      </w:r>
      <w:proofErr w:type="spellStart"/>
      <w:r w:rsidRPr="00D830B0">
        <w:rPr>
          <w:rStyle w:val="ffline"/>
          <w:color w:val="FF6600"/>
          <w:lang w:val="en-US"/>
        </w:rPr>
        <w:t>ehyenaieyd</w:t>
      </w:r>
      <w:proofErr w:type="spellEnd"/>
      <w:r w:rsidRPr="00D830B0">
        <w:rPr>
          <w:rStyle w:val="ffline"/>
          <w:color w:val="FF6600"/>
          <w:lang w:val="en-US"/>
        </w:rPr>
        <w:t xml:space="preserve"> </w:t>
      </w:r>
      <w:proofErr w:type="spellStart"/>
      <w:r w:rsidRPr="00D830B0">
        <w:rPr>
          <w:rStyle w:val="ffline"/>
          <w:color w:val="FF6600"/>
          <w:lang w:val="en-US"/>
        </w:rPr>
        <w:t>ckeehaefvl</w:t>
      </w:r>
      <w:proofErr w:type="spellEnd"/>
      <w:r w:rsidRPr="00D830B0">
        <w:rPr>
          <w:rStyle w:val="ffline"/>
          <w:color w:val="FF6600"/>
          <w:lang w:val="en-US"/>
        </w:rPr>
        <w:t xml:space="preserve"> </w:t>
      </w:r>
      <w:proofErr w:type="spellStart"/>
      <w:r w:rsidRPr="00D830B0">
        <w:rPr>
          <w:rStyle w:val="ffline"/>
          <w:color w:val="FF6600"/>
          <w:lang w:val="en-US"/>
        </w:rPr>
        <w:t>vrkdmlfnql</w:t>
      </w:r>
      <w:proofErr w:type="spellEnd"/>
      <w:r w:rsidRPr="00D830B0">
        <w:rPr>
          <w:rStyle w:val="ffline"/>
          <w:color w:val="FF6600"/>
          <w:lang w:val="en-US"/>
        </w:rPr>
        <w:t xml:space="preserve"> </w:t>
      </w:r>
      <w:proofErr w:type="spellStart"/>
      <w:r w:rsidRPr="00D830B0">
        <w:rPr>
          <w:rStyle w:val="ffline"/>
          <w:color w:val="FF6600"/>
          <w:lang w:val="en-US"/>
        </w:rPr>
        <w:t>iemallslgy</w:t>
      </w:r>
      <w:proofErr w:type="spellEnd"/>
      <w:r w:rsidRPr="00D830B0">
        <w:rPr>
          <w:color w:val="FF6600"/>
          <w:lang w:val="en-US"/>
        </w:rPr>
        <w:t xml:space="preserve">       121 </w:t>
      </w:r>
      <w:proofErr w:type="spellStart"/>
      <w:r w:rsidRPr="00D830B0">
        <w:rPr>
          <w:rStyle w:val="ffline"/>
          <w:color w:val="FF6600"/>
          <w:lang w:val="en-US"/>
        </w:rPr>
        <w:t>shssaaqakg</w:t>
      </w:r>
      <w:proofErr w:type="spellEnd"/>
      <w:r w:rsidRPr="00D830B0">
        <w:rPr>
          <w:rStyle w:val="ffline"/>
          <w:color w:val="FF6600"/>
          <w:lang w:val="en-US"/>
        </w:rPr>
        <w:t xml:space="preserve"> </w:t>
      </w:r>
      <w:proofErr w:type="spellStart"/>
      <w:r w:rsidRPr="00D830B0">
        <w:rPr>
          <w:rStyle w:val="ffline"/>
          <w:color w:val="FF6600"/>
          <w:lang w:val="en-US"/>
        </w:rPr>
        <w:t>liqvgkwnpv</w:t>
      </w:r>
      <w:proofErr w:type="spellEnd"/>
      <w:r w:rsidRPr="00D830B0">
        <w:rPr>
          <w:rStyle w:val="ffline"/>
          <w:color w:val="FF6600"/>
          <w:lang w:val="en-US"/>
        </w:rPr>
        <w:t xml:space="preserve"> </w:t>
      </w:r>
      <w:proofErr w:type="spellStart"/>
      <w:r w:rsidRPr="00D830B0">
        <w:rPr>
          <w:rStyle w:val="ffline"/>
          <w:color w:val="FF6600"/>
          <w:lang w:val="en-US"/>
        </w:rPr>
        <w:t>plsyvtdapd</w:t>
      </w:r>
      <w:proofErr w:type="spellEnd"/>
      <w:r w:rsidRPr="00D830B0">
        <w:rPr>
          <w:rStyle w:val="ffline"/>
          <w:color w:val="FF6600"/>
          <w:lang w:val="en-US"/>
        </w:rPr>
        <w:t xml:space="preserve"> </w:t>
      </w:r>
      <w:proofErr w:type="spellStart"/>
      <w:r w:rsidRPr="00D830B0">
        <w:rPr>
          <w:rStyle w:val="ffline"/>
          <w:color w:val="FF6600"/>
          <w:lang w:val="en-US"/>
        </w:rPr>
        <w:t>atvadmlqdv</w:t>
      </w:r>
      <w:proofErr w:type="spellEnd"/>
      <w:r w:rsidRPr="00D830B0">
        <w:rPr>
          <w:rStyle w:val="ffline"/>
          <w:color w:val="FF6600"/>
          <w:lang w:val="en-US"/>
        </w:rPr>
        <w:t xml:space="preserve"> </w:t>
      </w:r>
      <w:proofErr w:type="spellStart"/>
      <w:r w:rsidRPr="00D830B0">
        <w:rPr>
          <w:rStyle w:val="ffline"/>
          <w:color w:val="FF6600"/>
          <w:lang w:val="en-US"/>
        </w:rPr>
        <w:t>yhvvtlkiql</w:t>
      </w:r>
      <w:proofErr w:type="spellEnd"/>
      <w:r w:rsidRPr="00D830B0">
        <w:rPr>
          <w:rStyle w:val="ffline"/>
          <w:color w:val="FF6600"/>
          <w:lang w:val="en-US"/>
        </w:rPr>
        <w:t xml:space="preserve"> </w:t>
      </w:r>
      <w:proofErr w:type="spellStart"/>
      <w:r w:rsidRPr="00D830B0">
        <w:rPr>
          <w:rStyle w:val="ffline"/>
          <w:color w:val="FF6600"/>
          <w:lang w:val="en-US"/>
        </w:rPr>
        <w:t>hs</w:t>
      </w:r>
      <w:r w:rsidRPr="00D830B0">
        <w:rPr>
          <w:rStyle w:val="ffline"/>
          <w:lang w:val="en-US"/>
        </w:rPr>
        <w:t>cpkledlp</w:t>
      </w:r>
      <w:proofErr w:type="spellEnd"/>
      <w:r w:rsidRPr="00D830B0">
        <w:rPr>
          <w:lang w:val="en-US"/>
        </w:rPr>
        <w:t xml:space="preserve">       181 </w:t>
      </w:r>
      <w:proofErr w:type="spellStart"/>
      <w:r w:rsidRPr="00D830B0">
        <w:rPr>
          <w:rStyle w:val="ffline"/>
          <w:lang w:val="en-US"/>
        </w:rPr>
        <w:t>peqwshttvr</w:t>
      </w:r>
      <w:proofErr w:type="spellEnd"/>
      <w:r w:rsidRPr="00D830B0">
        <w:rPr>
          <w:rStyle w:val="ffline"/>
          <w:lang w:val="en-US"/>
        </w:rPr>
        <w:t xml:space="preserve"> </w:t>
      </w:r>
      <w:proofErr w:type="spellStart"/>
      <w:r w:rsidRPr="00D830B0">
        <w:rPr>
          <w:rStyle w:val="ffline"/>
          <w:lang w:val="en-US"/>
        </w:rPr>
        <w:t>nalkdllkdm</w:t>
      </w:r>
      <w:proofErr w:type="spellEnd"/>
      <w:r w:rsidRPr="00D830B0">
        <w:rPr>
          <w:rStyle w:val="ffline"/>
          <w:lang w:val="en-US"/>
        </w:rPr>
        <w:t xml:space="preserve"> </w:t>
      </w:r>
      <w:proofErr w:type="spellStart"/>
      <w:r w:rsidRPr="00D830B0">
        <w:rPr>
          <w:rStyle w:val="ffline"/>
          <w:lang w:val="en-US"/>
        </w:rPr>
        <w:t>nqsslakecp</w:t>
      </w:r>
      <w:proofErr w:type="spellEnd"/>
      <w:r w:rsidRPr="00D830B0">
        <w:rPr>
          <w:rStyle w:val="ffline"/>
          <w:lang w:val="en-US"/>
        </w:rPr>
        <w:t xml:space="preserve"> </w:t>
      </w:r>
      <w:proofErr w:type="spellStart"/>
      <w:r w:rsidRPr="00D830B0">
        <w:rPr>
          <w:rStyle w:val="ffline"/>
          <w:lang w:val="en-US"/>
        </w:rPr>
        <w:t>lsqsmissiv</w:t>
      </w:r>
      <w:proofErr w:type="spellEnd"/>
      <w:r w:rsidRPr="00D830B0">
        <w:rPr>
          <w:rStyle w:val="ffline"/>
          <w:lang w:val="en-US"/>
        </w:rPr>
        <w:t xml:space="preserve"> </w:t>
      </w:r>
      <w:proofErr w:type="spellStart"/>
      <w:r w:rsidRPr="00D830B0">
        <w:rPr>
          <w:rStyle w:val="ffline"/>
          <w:lang w:val="en-US"/>
        </w:rPr>
        <w:t>nstyyanvsa</w:t>
      </w:r>
      <w:proofErr w:type="spellEnd"/>
      <w:r w:rsidRPr="00D830B0">
        <w:rPr>
          <w:rStyle w:val="ffline"/>
          <w:lang w:val="en-US"/>
        </w:rPr>
        <w:t xml:space="preserve"> </w:t>
      </w:r>
      <w:proofErr w:type="spellStart"/>
      <w:r w:rsidRPr="00D830B0">
        <w:rPr>
          <w:rStyle w:val="ffline"/>
          <w:lang w:val="en-US"/>
        </w:rPr>
        <w:t>akcqefgrwy</w:t>
      </w:r>
      <w:proofErr w:type="spellEnd"/>
      <w:r w:rsidRPr="00D830B0">
        <w:rPr>
          <w:lang w:val="en-US"/>
        </w:rPr>
        <w:t xml:space="preserve">       241 </w:t>
      </w:r>
      <w:proofErr w:type="spellStart"/>
      <w:r w:rsidRPr="00D830B0">
        <w:rPr>
          <w:rStyle w:val="ffline"/>
          <w:lang w:val="en-US"/>
        </w:rPr>
        <w:t>khfkktkdmm</w:t>
      </w:r>
      <w:proofErr w:type="spellEnd"/>
      <w:r w:rsidRPr="00D830B0">
        <w:rPr>
          <w:rStyle w:val="ffline"/>
          <w:lang w:val="en-US"/>
        </w:rPr>
        <w:t xml:space="preserve"> </w:t>
      </w:r>
      <w:proofErr w:type="spellStart"/>
      <w:r w:rsidRPr="00D830B0">
        <w:rPr>
          <w:rStyle w:val="ffline"/>
          <w:lang w:val="en-US"/>
        </w:rPr>
        <w:t>vemdslsels</w:t>
      </w:r>
      <w:proofErr w:type="spellEnd"/>
      <w:r w:rsidRPr="00D830B0">
        <w:rPr>
          <w:rStyle w:val="ffline"/>
          <w:lang w:val="en-US"/>
        </w:rPr>
        <w:t xml:space="preserve"> </w:t>
      </w:r>
      <w:proofErr w:type="spellStart"/>
      <w:r w:rsidRPr="00D830B0">
        <w:rPr>
          <w:rStyle w:val="ffline"/>
          <w:lang w:val="en-US"/>
        </w:rPr>
        <w:t>qqganhvnfg</w:t>
      </w:r>
      <w:proofErr w:type="spellEnd"/>
      <w:r w:rsidRPr="00D830B0">
        <w:rPr>
          <w:rStyle w:val="ffline"/>
          <w:lang w:val="en-US"/>
        </w:rPr>
        <w:t xml:space="preserve"> </w:t>
      </w:r>
      <w:proofErr w:type="spellStart"/>
      <w:r w:rsidRPr="00D830B0">
        <w:rPr>
          <w:rStyle w:val="ffline"/>
          <w:lang w:val="en-US"/>
        </w:rPr>
        <w:t>qqpvpgntae</w:t>
      </w:r>
      <w:proofErr w:type="spellEnd"/>
      <w:r w:rsidRPr="00D830B0">
        <w:rPr>
          <w:rStyle w:val="ffline"/>
          <w:lang w:val="en-US"/>
        </w:rPr>
        <w:t xml:space="preserve"> </w:t>
      </w:r>
      <w:proofErr w:type="spellStart"/>
      <w:r w:rsidRPr="00D830B0">
        <w:rPr>
          <w:rStyle w:val="ffline"/>
          <w:lang w:val="en-US"/>
        </w:rPr>
        <w:t>qppspaqlsh</w:t>
      </w:r>
      <w:proofErr w:type="spellEnd"/>
      <w:r w:rsidRPr="00D830B0">
        <w:rPr>
          <w:rStyle w:val="ffline"/>
          <w:lang w:val="en-US"/>
        </w:rPr>
        <w:t xml:space="preserve"> </w:t>
      </w:r>
      <w:proofErr w:type="spellStart"/>
      <w:r w:rsidRPr="00D830B0">
        <w:rPr>
          <w:rStyle w:val="ffline"/>
          <w:lang w:val="en-US"/>
        </w:rPr>
        <w:t>gsqpsvrtpl</w:t>
      </w:r>
      <w:proofErr w:type="spellEnd"/>
      <w:r w:rsidRPr="00D830B0">
        <w:rPr>
          <w:lang w:val="en-US"/>
        </w:rPr>
        <w:t xml:space="preserve">       301 </w:t>
      </w:r>
      <w:proofErr w:type="spellStart"/>
      <w:r w:rsidRPr="00D830B0">
        <w:rPr>
          <w:rStyle w:val="ffline"/>
          <w:lang w:val="en-US"/>
        </w:rPr>
        <w:t>pnlhpglvst</w:t>
      </w:r>
      <w:proofErr w:type="spellEnd"/>
      <w:r w:rsidRPr="00D830B0">
        <w:rPr>
          <w:rStyle w:val="ffline"/>
          <w:lang w:val="en-US"/>
        </w:rPr>
        <w:t xml:space="preserve"> </w:t>
      </w:r>
      <w:proofErr w:type="spellStart"/>
      <w:r w:rsidRPr="00D830B0">
        <w:rPr>
          <w:rStyle w:val="ffline"/>
          <w:lang w:val="en-US"/>
        </w:rPr>
        <w:t>pispqlvnqq</w:t>
      </w:r>
      <w:proofErr w:type="spellEnd"/>
      <w:r w:rsidRPr="00D830B0">
        <w:rPr>
          <w:rStyle w:val="ffline"/>
          <w:lang w:val="en-US"/>
        </w:rPr>
        <w:t xml:space="preserve"> </w:t>
      </w:r>
      <w:proofErr w:type="spellStart"/>
      <w:r w:rsidRPr="00D830B0">
        <w:rPr>
          <w:rStyle w:val="ffline"/>
          <w:lang w:val="en-US"/>
        </w:rPr>
        <w:t>lvmaqllnqq</w:t>
      </w:r>
      <w:proofErr w:type="spellEnd"/>
      <w:r w:rsidRPr="00D830B0">
        <w:rPr>
          <w:rStyle w:val="ffline"/>
          <w:lang w:val="en-US"/>
        </w:rPr>
        <w:t xml:space="preserve"> </w:t>
      </w:r>
      <w:proofErr w:type="spellStart"/>
      <w:r w:rsidRPr="00D830B0">
        <w:rPr>
          <w:rStyle w:val="ffline"/>
          <w:lang w:val="en-US"/>
        </w:rPr>
        <w:t>yavnrllaqq</w:t>
      </w:r>
      <w:proofErr w:type="spellEnd"/>
      <w:r w:rsidRPr="00D830B0">
        <w:rPr>
          <w:rStyle w:val="ffline"/>
          <w:lang w:val="en-US"/>
        </w:rPr>
        <w:t xml:space="preserve"> </w:t>
      </w:r>
      <w:proofErr w:type="spellStart"/>
      <w:r w:rsidRPr="00D830B0">
        <w:rPr>
          <w:rStyle w:val="ffline"/>
          <w:lang w:val="en-US"/>
        </w:rPr>
        <w:t>slnqqylnhp</w:t>
      </w:r>
      <w:proofErr w:type="spellEnd"/>
      <w:r w:rsidRPr="00D830B0">
        <w:rPr>
          <w:rStyle w:val="ffline"/>
          <w:lang w:val="en-US"/>
        </w:rPr>
        <w:t xml:space="preserve"> </w:t>
      </w:r>
      <w:proofErr w:type="spellStart"/>
      <w:r w:rsidRPr="00D830B0">
        <w:rPr>
          <w:rStyle w:val="ffline"/>
          <w:lang w:val="en-US"/>
        </w:rPr>
        <w:t>ppvsrsmnkp</w:t>
      </w:r>
      <w:proofErr w:type="spellEnd"/>
      <w:r w:rsidRPr="00D830B0">
        <w:rPr>
          <w:lang w:val="en-US"/>
        </w:rPr>
        <w:t xml:space="preserve">       361 </w:t>
      </w:r>
      <w:proofErr w:type="spellStart"/>
      <w:r w:rsidRPr="00D830B0">
        <w:rPr>
          <w:rStyle w:val="ffline"/>
          <w:lang w:val="en-US"/>
        </w:rPr>
        <w:t>leqqvstnte</w:t>
      </w:r>
      <w:proofErr w:type="spellEnd"/>
      <w:r w:rsidRPr="00D830B0">
        <w:rPr>
          <w:rStyle w:val="ffline"/>
          <w:lang w:val="en-US"/>
        </w:rPr>
        <w:t xml:space="preserve"> </w:t>
      </w:r>
      <w:proofErr w:type="spellStart"/>
      <w:r w:rsidRPr="00D830B0">
        <w:rPr>
          <w:rStyle w:val="ffline"/>
          <w:lang w:val="en-US"/>
        </w:rPr>
        <w:t>vsseiyqwvr</w:t>
      </w:r>
      <w:proofErr w:type="spellEnd"/>
      <w:r w:rsidRPr="00D830B0">
        <w:rPr>
          <w:rStyle w:val="ffline"/>
          <w:lang w:val="en-US"/>
        </w:rPr>
        <w:t xml:space="preserve"> </w:t>
      </w:r>
      <w:proofErr w:type="spellStart"/>
      <w:r w:rsidRPr="00D830B0">
        <w:rPr>
          <w:rStyle w:val="ffline"/>
          <w:lang w:val="en-US"/>
        </w:rPr>
        <w:t>delkragisq</w:t>
      </w:r>
      <w:proofErr w:type="spellEnd"/>
      <w:r w:rsidRPr="00D830B0">
        <w:rPr>
          <w:rStyle w:val="ffline"/>
          <w:lang w:val="en-US"/>
        </w:rPr>
        <w:t xml:space="preserve"> </w:t>
      </w:r>
      <w:proofErr w:type="spellStart"/>
      <w:r w:rsidRPr="00D830B0">
        <w:rPr>
          <w:rStyle w:val="ffline"/>
          <w:lang w:val="en-US"/>
        </w:rPr>
        <w:t>avfarvafnr</w:t>
      </w:r>
      <w:proofErr w:type="spellEnd"/>
      <w:r w:rsidRPr="00D830B0">
        <w:rPr>
          <w:rStyle w:val="ffline"/>
          <w:lang w:val="en-US"/>
        </w:rPr>
        <w:t xml:space="preserve"> </w:t>
      </w:r>
      <w:proofErr w:type="spellStart"/>
      <w:r w:rsidRPr="00D830B0">
        <w:rPr>
          <w:rStyle w:val="ffline"/>
          <w:lang w:val="en-US"/>
        </w:rPr>
        <w:t>tqgllseilr</w:t>
      </w:r>
      <w:proofErr w:type="spellEnd"/>
      <w:r w:rsidRPr="00D830B0">
        <w:rPr>
          <w:rStyle w:val="ffline"/>
          <w:lang w:val="en-US"/>
        </w:rPr>
        <w:t xml:space="preserve"> </w:t>
      </w:r>
      <w:proofErr w:type="spellStart"/>
      <w:r w:rsidRPr="00D830B0">
        <w:rPr>
          <w:rStyle w:val="ffline"/>
          <w:lang w:val="en-US"/>
        </w:rPr>
        <w:t>keedpktasq</w:t>
      </w:r>
      <w:proofErr w:type="spellEnd"/>
      <w:r w:rsidRPr="00D830B0">
        <w:rPr>
          <w:lang w:val="en-US"/>
        </w:rPr>
        <w:t xml:space="preserve">       421 </w:t>
      </w:r>
      <w:proofErr w:type="spellStart"/>
      <w:r w:rsidRPr="00D830B0">
        <w:rPr>
          <w:rStyle w:val="ffline"/>
          <w:lang w:val="en-US"/>
        </w:rPr>
        <w:t>sllvnlramq</w:t>
      </w:r>
      <w:proofErr w:type="spellEnd"/>
      <w:r w:rsidRPr="00D830B0">
        <w:rPr>
          <w:rStyle w:val="ffline"/>
          <w:lang w:val="en-US"/>
        </w:rPr>
        <w:t xml:space="preserve"> </w:t>
      </w:r>
      <w:proofErr w:type="spellStart"/>
      <w:r w:rsidRPr="00D830B0">
        <w:rPr>
          <w:rStyle w:val="ffline"/>
          <w:lang w:val="en-US"/>
        </w:rPr>
        <w:t>nflqlpeaer</w:t>
      </w:r>
      <w:proofErr w:type="spellEnd"/>
      <w:r w:rsidRPr="00D830B0">
        <w:rPr>
          <w:rStyle w:val="ffline"/>
          <w:lang w:val="en-US"/>
        </w:rPr>
        <w:t xml:space="preserve"> </w:t>
      </w:r>
      <w:proofErr w:type="spellStart"/>
      <w:r w:rsidRPr="00D830B0">
        <w:rPr>
          <w:rStyle w:val="ffline"/>
          <w:lang w:val="en-US"/>
        </w:rPr>
        <w:t>driyqderer</w:t>
      </w:r>
      <w:proofErr w:type="spellEnd"/>
      <w:r w:rsidRPr="00D830B0">
        <w:rPr>
          <w:rStyle w:val="ffline"/>
          <w:lang w:val="en-US"/>
        </w:rPr>
        <w:t xml:space="preserve"> </w:t>
      </w:r>
      <w:proofErr w:type="spellStart"/>
      <w:r w:rsidRPr="00D830B0">
        <w:rPr>
          <w:rStyle w:val="ffline"/>
          <w:lang w:val="en-US"/>
        </w:rPr>
        <w:t>slnaasamgp</w:t>
      </w:r>
      <w:proofErr w:type="spellEnd"/>
      <w:r w:rsidRPr="00D830B0">
        <w:rPr>
          <w:rStyle w:val="ffline"/>
          <w:lang w:val="en-US"/>
        </w:rPr>
        <w:t xml:space="preserve"> </w:t>
      </w:r>
      <w:proofErr w:type="spellStart"/>
      <w:r w:rsidRPr="00D830B0">
        <w:rPr>
          <w:rStyle w:val="ffline"/>
          <w:lang w:val="en-US"/>
        </w:rPr>
        <w:t>aplistppsr</w:t>
      </w:r>
      <w:proofErr w:type="spellEnd"/>
      <w:r w:rsidRPr="00D830B0">
        <w:rPr>
          <w:rStyle w:val="ffline"/>
          <w:lang w:val="en-US"/>
        </w:rPr>
        <w:t xml:space="preserve"> </w:t>
      </w:r>
      <w:proofErr w:type="spellStart"/>
      <w:r w:rsidRPr="00D830B0">
        <w:rPr>
          <w:rStyle w:val="ffline"/>
          <w:lang w:val="en-US"/>
        </w:rPr>
        <w:t>ppqvktatia</w:t>
      </w:r>
      <w:proofErr w:type="spellEnd"/>
      <w:r w:rsidRPr="00D830B0">
        <w:rPr>
          <w:lang w:val="en-US"/>
        </w:rPr>
        <w:t xml:space="preserve">       481 </w:t>
      </w:r>
      <w:proofErr w:type="spellStart"/>
      <w:r w:rsidRPr="00D830B0">
        <w:rPr>
          <w:rStyle w:val="ffline"/>
          <w:lang w:val="en-US"/>
        </w:rPr>
        <w:t>terngkpenn</w:t>
      </w:r>
      <w:proofErr w:type="spellEnd"/>
      <w:r w:rsidRPr="00D830B0">
        <w:rPr>
          <w:rStyle w:val="ffline"/>
          <w:lang w:val="en-US"/>
        </w:rPr>
        <w:t xml:space="preserve"> </w:t>
      </w:r>
      <w:proofErr w:type="spellStart"/>
      <w:r w:rsidRPr="00D830B0">
        <w:rPr>
          <w:rStyle w:val="ffline"/>
          <w:lang w:val="en-US"/>
        </w:rPr>
        <w:t>tmninasiyd</w:t>
      </w:r>
      <w:proofErr w:type="spellEnd"/>
      <w:r w:rsidRPr="00D830B0">
        <w:rPr>
          <w:rStyle w:val="ffline"/>
          <w:lang w:val="en-US"/>
        </w:rPr>
        <w:t xml:space="preserve"> </w:t>
      </w:r>
      <w:proofErr w:type="spellStart"/>
      <w:r w:rsidRPr="00D830B0">
        <w:rPr>
          <w:rStyle w:val="ffline"/>
          <w:lang w:val="en-US"/>
        </w:rPr>
        <w:t>eiqqemkrak</w:t>
      </w:r>
      <w:proofErr w:type="spellEnd"/>
      <w:r w:rsidRPr="00D830B0">
        <w:rPr>
          <w:rStyle w:val="ffline"/>
          <w:lang w:val="en-US"/>
        </w:rPr>
        <w:t xml:space="preserve"> </w:t>
      </w:r>
      <w:proofErr w:type="spellStart"/>
      <w:r w:rsidRPr="00D830B0">
        <w:rPr>
          <w:rStyle w:val="ffline"/>
          <w:lang w:val="en-US"/>
        </w:rPr>
        <w:t>vsqalfakva</w:t>
      </w:r>
      <w:proofErr w:type="spellEnd"/>
      <w:r w:rsidRPr="00D830B0">
        <w:rPr>
          <w:rStyle w:val="ffline"/>
          <w:lang w:val="en-US"/>
        </w:rPr>
        <w:t xml:space="preserve"> </w:t>
      </w:r>
      <w:proofErr w:type="spellStart"/>
      <w:r w:rsidRPr="00D830B0">
        <w:rPr>
          <w:rStyle w:val="ffline"/>
          <w:lang w:val="en-US"/>
        </w:rPr>
        <w:t>atksqgwlce</w:t>
      </w:r>
      <w:proofErr w:type="spellEnd"/>
      <w:r w:rsidRPr="00D830B0">
        <w:rPr>
          <w:rStyle w:val="ffline"/>
          <w:lang w:val="en-US"/>
        </w:rPr>
        <w:t xml:space="preserve"> </w:t>
      </w:r>
      <w:proofErr w:type="spellStart"/>
      <w:r w:rsidRPr="00D830B0">
        <w:rPr>
          <w:rStyle w:val="ffline"/>
          <w:lang w:val="en-US"/>
        </w:rPr>
        <w:t>llrwkedpsp</w:t>
      </w:r>
      <w:proofErr w:type="spellEnd"/>
      <w:r w:rsidRPr="00D830B0">
        <w:rPr>
          <w:lang w:val="en-US"/>
        </w:rPr>
        <w:t xml:space="preserve">       541 </w:t>
      </w:r>
      <w:proofErr w:type="spellStart"/>
      <w:r w:rsidRPr="00D830B0">
        <w:rPr>
          <w:rStyle w:val="ffline"/>
          <w:lang w:val="en-US"/>
        </w:rPr>
        <w:t>enrtlwenls</w:t>
      </w:r>
      <w:proofErr w:type="spellEnd"/>
      <w:r w:rsidRPr="00D830B0">
        <w:rPr>
          <w:rStyle w:val="ffline"/>
          <w:lang w:val="en-US"/>
        </w:rPr>
        <w:t xml:space="preserve"> </w:t>
      </w:r>
      <w:proofErr w:type="spellStart"/>
      <w:r w:rsidRPr="00D830B0">
        <w:rPr>
          <w:rStyle w:val="ffline"/>
          <w:lang w:val="en-US"/>
        </w:rPr>
        <w:t>mirrflslpq</w:t>
      </w:r>
      <w:proofErr w:type="spellEnd"/>
      <w:r w:rsidRPr="00D830B0">
        <w:rPr>
          <w:rStyle w:val="ffline"/>
          <w:lang w:val="en-US"/>
        </w:rPr>
        <w:t xml:space="preserve"> </w:t>
      </w:r>
      <w:proofErr w:type="spellStart"/>
      <w:r w:rsidRPr="00D830B0">
        <w:rPr>
          <w:rStyle w:val="ffline"/>
          <w:lang w:val="en-US"/>
        </w:rPr>
        <w:t>perdaiyeqe</w:t>
      </w:r>
      <w:proofErr w:type="spellEnd"/>
      <w:r w:rsidRPr="00D830B0">
        <w:rPr>
          <w:rStyle w:val="ffline"/>
          <w:lang w:val="en-US"/>
        </w:rPr>
        <w:t xml:space="preserve"> </w:t>
      </w:r>
      <w:proofErr w:type="spellStart"/>
      <w:r w:rsidRPr="00D830B0">
        <w:rPr>
          <w:rStyle w:val="ffline"/>
          <w:lang w:val="en-US"/>
        </w:rPr>
        <w:t>snavhhhgdr</w:t>
      </w:r>
      <w:proofErr w:type="spellEnd"/>
      <w:r w:rsidRPr="00D830B0">
        <w:rPr>
          <w:rStyle w:val="ffline"/>
          <w:lang w:val="en-US"/>
        </w:rPr>
        <w:t xml:space="preserve"> </w:t>
      </w:r>
      <w:proofErr w:type="spellStart"/>
      <w:r w:rsidRPr="00D830B0">
        <w:rPr>
          <w:rStyle w:val="ffline"/>
          <w:lang w:val="en-US"/>
        </w:rPr>
        <w:t>pphiihvpae</w:t>
      </w:r>
      <w:proofErr w:type="spellEnd"/>
      <w:r w:rsidRPr="00D830B0">
        <w:rPr>
          <w:rStyle w:val="ffline"/>
          <w:lang w:val="en-US"/>
        </w:rPr>
        <w:t xml:space="preserve"> </w:t>
      </w:r>
      <w:proofErr w:type="spellStart"/>
      <w:r w:rsidRPr="00D830B0">
        <w:rPr>
          <w:rStyle w:val="ffline"/>
          <w:lang w:val="en-US"/>
        </w:rPr>
        <w:t>qiqspspttl</w:t>
      </w:r>
      <w:proofErr w:type="spellEnd"/>
      <w:r w:rsidRPr="00D830B0">
        <w:rPr>
          <w:lang w:val="en-US"/>
        </w:rPr>
        <w:t xml:space="preserve">       601 </w:t>
      </w:r>
      <w:proofErr w:type="spellStart"/>
      <w:r w:rsidRPr="00D830B0">
        <w:rPr>
          <w:rStyle w:val="ffline"/>
          <w:lang w:val="en-US"/>
        </w:rPr>
        <w:t>gtgdsrgvfl</w:t>
      </w:r>
      <w:proofErr w:type="spellEnd"/>
      <w:r w:rsidRPr="00D830B0">
        <w:rPr>
          <w:rStyle w:val="ffline"/>
          <w:lang w:val="en-US"/>
        </w:rPr>
        <w:t xml:space="preserve"> </w:t>
      </w:r>
      <w:proofErr w:type="spellStart"/>
      <w:r w:rsidRPr="00D830B0">
        <w:rPr>
          <w:rStyle w:val="ffline"/>
          <w:lang w:val="en-US"/>
        </w:rPr>
        <w:t>pglltpapwl</w:t>
      </w:r>
      <w:proofErr w:type="spellEnd"/>
      <w:r w:rsidRPr="00D830B0">
        <w:rPr>
          <w:rStyle w:val="ffline"/>
          <w:lang w:val="en-US"/>
        </w:rPr>
        <w:t xml:space="preserve"> </w:t>
      </w:r>
      <w:proofErr w:type="spellStart"/>
      <w:r w:rsidRPr="00D830B0">
        <w:rPr>
          <w:rStyle w:val="ffline"/>
          <w:lang w:val="en-US"/>
        </w:rPr>
        <w:t>gaapqvsghk</w:t>
      </w:r>
      <w:proofErr w:type="spellEnd"/>
      <w:r w:rsidRPr="00D830B0">
        <w:rPr>
          <w:rStyle w:val="ffline"/>
          <w:lang w:val="en-US"/>
        </w:rPr>
        <w:t xml:space="preserve"> </w:t>
      </w:r>
      <w:proofErr w:type="spellStart"/>
      <w:r w:rsidRPr="00D830B0">
        <w:rPr>
          <w:rStyle w:val="ffline"/>
          <w:lang w:val="en-US"/>
        </w:rPr>
        <w:t>lqvtytskrg</w:t>
      </w:r>
      <w:proofErr w:type="spellEnd"/>
      <w:r w:rsidRPr="00D830B0">
        <w:rPr>
          <w:rStyle w:val="ffline"/>
          <w:lang w:val="en-US"/>
        </w:rPr>
        <w:t xml:space="preserve"> </w:t>
      </w:r>
      <w:proofErr w:type="spellStart"/>
      <w:r w:rsidRPr="00D830B0">
        <w:rPr>
          <w:rStyle w:val="ffline"/>
          <w:lang w:val="en-US"/>
        </w:rPr>
        <w:t>ggiktcslgq</w:t>
      </w:r>
      <w:proofErr w:type="spellEnd"/>
      <w:r w:rsidRPr="00D830B0">
        <w:rPr>
          <w:rStyle w:val="ffline"/>
          <w:lang w:val="en-US"/>
        </w:rPr>
        <w:t xml:space="preserve"> </w:t>
      </w:r>
      <w:proofErr w:type="spellStart"/>
      <w:r w:rsidRPr="00D830B0">
        <w:rPr>
          <w:rStyle w:val="ffline"/>
          <w:lang w:val="en-US"/>
        </w:rPr>
        <w:t>nfqtckghti</w:t>
      </w:r>
      <w:proofErr w:type="spellEnd"/>
      <w:r w:rsidRPr="00D830B0">
        <w:rPr>
          <w:lang w:val="en-US"/>
        </w:rPr>
        <w:t xml:space="preserve">       661 </w:t>
      </w:r>
      <w:proofErr w:type="spellStart"/>
      <w:r w:rsidRPr="00D830B0">
        <w:rPr>
          <w:rStyle w:val="ffline"/>
          <w:lang w:val="en-US"/>
        </w:rPr>
        <w:t>tvvvardhca</w:t>
      </w:r>
      <w:proofErr w:type="spellEnd"/>
      <w:r w:rsidRPr="00D830B0">
        <w:rPr>
          <w:rStyle w:val="ffline"/>
          <w:lang w:val="en-US"/>
        </w:rPr>
        <w:t xml:space="preserve"> </w:t>
      </w:r>
      <w:proofErr w:type="spellStart"/>
      <w:r w:rsidRPr="00D830B0">
        <w:rPr>
          <w:rStyle w:val="ffline"/>
          <w:lang w:val="en-US"/>
        </w:rPr>
        <w:t>sgfslvlisw</w:t>
      </w:r>
      <w:proofErr w:type="spellEnd"/>
      <w:r w:rsidRPr="00D830B0">
        <w:rPr>
          <w:rStyle w:val="ffline"/>
          <w:lang w:val="en-US"/>
        </w:rPr>
        <w:t xml:space="preserve"> </w:t>
      </w:r>
      <w:proofErr w:type="spellStart"/>
      <w:r w:rsidRPr="00D830B0">
        <w:rPr>
          <w:rStyle w:val="ffline"/>
          <w:lang w:val="en-US"/>
        </w:rPr>
        <w:t>schgtclhss</w:t>
      </w:r>
      <w:proofErr w:type="spellEnd"/>
      <w:r w:rsidRPr="00D830B0">
        <w:rPr>
          <w:rStyle w:val="ffline"/>
          <w:lang w:val="en-US"/>
        </w:rPr>
        <w:t xml:space="preserve"> </w:t>
      </w:r>
      <w:proofErr w:type="spellStart"/>
      <w:r w:rsidRPr="00D830B0">
        <w:rPr>
          <w:rStyle w:val="ffline"/>
          <w:lang w:val="en-US"/>
        </w:rPr>
        <w:t>tegtplprrg</w:t>
      </w:r>
      <w:proofErr w:type="spellEnd"/>
      <w:r w:rsidRPr="00D830B0">
        <w:rPr>
          <w:rStyle w:val="ffline"/>
          <w:lang w:val="en-US"/>
        </w:rPr>
        <w:t xml:space="preserve"> </w:t>
      </w:r>
      <w:proofErr w:type="spellStart"/>
      <w:r w:rsidRPr="00D830B0">
        <w:rPr>
          <w:rStyle w:val="ffline"/>
          <w:lang w:val="en-US"/>
        </w:rPr>
        <w:t>glqtlsaqld</w:t>
      </w:r>
      <w:proofErr w:type="spellEnd"/>
      <w:r w:rsidRPr="00D830B0">
        <w:rPr>
          <w:rStyle w:val="ffline"/>
          <w:lang w:val="en-US"/>
        </w:rPr>
        <w:t xml:space="preserve"> </w:t>
      </w:r>
      <w:proofErr w:type="spellStart"/>
      <w:r w:rsidRPr="00D830B0">
        <w:rPr>
          <w:rStyle w:val="ffline"/>
          <w:lang w:val="en-US"/>
        </w:rPr>
        <w:t>lskdtiikff</w:t>
      </w:r>
      <w:proofErr w:type="spellEnd"/>
      <w:r w:rsidRPr="00D830B0">
        <w:rPr>
          <w:lang w:val="en-US"/>
        </w:rPr>
        <w:t xml:space="preserve">       721 </w:t>
      </w:r>
      <w:proofErr w:type="spellStart"/>
      <w:r w:rsidRPr="00D830B0">
        <w:rPr>
          <w:rStyle w:val="ffline"/>
          <w:lang w:val="en-US"/>
        </w:rPr>
        <w:t>qnqryylkhh</w:t>
      </w:r>
      <w:proofErr w:type="spellEnd"/>
      <w:r w:rsidRPr="00D830B0">
        <w:rPr>
          <w:rStyle w:val="ffline"/>
          <w:lang w:val="en-US"/>
        </w:rPr>
        <w:t xml:space="preserve"> </w:t>
      </w:r>
      <w:proofErr w:type="spellStart"/>
      <w:r w:rsidRPr="00D830B0">
        <w:rPr>
          <w:rStyle w:val="ffline"/>
          <w:lang w:val="en-US"/>
        </w:rPr>
        <w:t>gklkdnsgle</w:t>
      </w:r>
      <w:proofErr w:type="spellEnd"/>
      <w:r w:rsidRPr="00D830B0">
        <w:rPr>
          <w:rStyle w:val="ffline"/>
          <w:lang w:val="en-US"/>
        </w:rPr>
        <w:t xml:space="preserve"> </w:t>
      </w:r>
      <w:proofErr w:type="spellStart"/>
      <w:r w:rsidRPr="00D830B0">
        <w:rPr>
          <w:rStyle w:val="ffline"/>
          <w:lang w:val="en-US"/>
        </w:rPr>
        <w:t>vdvaeykeee</w:t>
      </w:r>
      <w:proofErr w:type="spellEnd"/>
      <w:r w:rsidRPr="00D830B0">
        <w:rPr>
          <w:rStyle w:val="ffline"/>
          <w:lang w:val="en-US"/>
        </w:rPr>
        <w:t xml:space="preserve"> </w:t>
      </w:r>
      <w:proofErr w:type="spellStart"/>
      <w:r w:rsidRPr="00D830B0">
        <w:rPr>
          <w:rStyle w:val="ffline"/>
          <w:lang w:val="en-US"/>
        </w:rPr>
        <w:t>llkdleesvq</w:t>
      </w:r>
      <w:proofErr w:type="spellEnd"/>
      <w:r w:rsidRPr="00D830B0">
        <w:rPr>
          <w:rStyle w:val="ffline"/>
          <w:lang w:val="en-US"/>
        </w:rPr>
        <w:t xml:space="preserve"> </w:t>
      </w:r>
      <w:proofErr w:type="spellStart"/>
      <w:r w:rsidRPr="00D830B0">
        <w:rPr>
          <w:rStyle w:val="ffline"/>
          <w:lang w:val="en-US"/>
        </w:rPr>
        <w:t>dknantlfsv</w:t>
      </w:r>
      <w:proofErr w:type="spellEnd"/>
      <w:r w:rsidRPr="00D830B0">
        <w:rPr>
          <w:rStyle w:val="ffline"/>
          <w:lang w:val="en-US"/>
        </w:rPr>
        <w:t xml:space="preserve"> </w:t>
      </w:r>
      <w:proofErr w:type="spellStart"/>
      <w:r w:rsidRPr="00D830B0">
        <w:rPr>
          <w:rStyle w:val="ffline"/>
          <w:lang w:val="en-US"/>
        </w:rPr>
        <w:t>kleeelsveg</w:t>
      </w:r>
      <w:proofErr w:type="spellEnd"/>
      <w:r w:rsidRPr="00D830B0">
        <w:rPr>
          <w:lang w:val="en-US"/>
        </w:rPr>
        <w:t xml:space="preserve">       781 </w:t>
      </w:r>
      <w:proofErr w:type="spellStart"/>
      <w:r w:rsidRPr="00D830B0">
        <w:rPr>
          <w:rStyle w:val="ffline"/>
          <w:lang w:val="en-US"/>
        </w:rPr>
        <w:t>ntdinadlkd</w:t>
      </w:r>
      <w:proofErr w:type="spellEnd"/>
    </w:p>
    <w:p w14:paraId="1D736304" w14:textId="77777777" w:rsidR="00B14F7E" w:rsidRDefault="00B14F7E" w:rsidP="00B14F7E">
      <w:pPr>
        <w:rPr>
          <w:rFonts w:ascii="Georgia" w:hAnsi="Georgia"/>
          <w:lang w:val="en-US"/>
        </w:rPr>
      </w:pPr>
    </w:p>
    <w:p w14:paraId="6EAA4114" w14:textId="534ACBDE" w:rsidR="00B14F7E" w:rsidRPr="00D156CF" w:rsidRDefault="00B14F7E" w:rsidP="00B14F7E">
      <w:pPr>
        <w:rPr>
          <w:rFonts w:asciiTheme="majorHAnsi" w:hAnsiTheme="majorHAnsi"/>
          <w:b/>
          <w:color w:val="FF6600"/>
          <w:lang w:val="en-US"/>
        </w:rPr>
      </w:pPr>
      <w:r w:rsidRPr="00D156CF">
        <w:rPr>
          <w:rFonts w:asciiTheme="majorHAnsi" w:hAnsiTheme="majorHAnsi"/>
          <w:b/>
          <w:lang w:val="en-US"/>
        </w:rPr>
        <w:t>human/</w:t>
      </w:r>
      <w:r w:rsidRPr="00D156CF">
        <w:rPr>
          <w:rFonts w:asciiTheme="majorHAnsi" w:hAnsiTheme="majorHAnsi"/>
          <w:b/>
          <w:color w:val="FF6600"/>
          <w:lang w:val="en-US"/>
        </w:rPr>
        <w:t>dog 100</w:t>
      </w:r>
      <w:ins w:id="120" w:author="Alexander Resch" w:date="2022-01-19T19:27:00Z">
        <w:r w:rsidR="00956FC5">
          <w:rPr>
            <w:rFonts w:asciiTheme="majorHAnsi" w:hAnsiTheme="majorHAnsi"/>
            <w:b/>
            <w:color w:val="FF6600"/>
            <w:lang w:val="en-US"/>
          </w:rPr>
          <w:t xml:space="preserve"> </w:t>
        </w:r>
      </w:ins>
      <w:r w:rsidRPr="00D156CF">
        <w:rPr>
          <w:rFonts w:asciiTheme="majorHAnsi" w:hAnsiTheme="majorHAnsi"/>
          <w:b/>
          <w:color w:val="FF6600"/>
          <w:lang w:val="en-US"/>
        </w:rPr>
        <w:t>% sequence homology:</w:t>
      </w:r>
    </w:p>
    <w:p w14:paraId="148F980D" w14:textId="77777777" w:rsidR="00B14F7E" w:rsidRPr="00D156CF" w:rsidRDefault="00B14F7E" w:rsidP="00B14F7E">
      <w:pPr>
        <w:rPr>
          <w:rFonts w:asciiTheme="majorHAnsi" w:hAnsiTheme="majorHAnsi"/>
          <w:lang w:val="en-US"/>
        </w:rPr>
      </w:pPr>
      <w:proofErr w:type="spellStart"/>
      <w:r w:rsidRPr="00D156CF">
        <w:rPr>
          <w:rFonts w:asciiTheme="majorHAnsi" w:hAnsiTheme="majorHAnsi"/>
          <w:lang w:val="en-US"/>
        </w:rPr>
        <w:t>gtmlpvfcvv</w:t>
      </w:r>
      <w:proofErr w:type="spellEnd"/>
      <w:r w:rsidRPr="00D156CF">
        <w:rPr>
          <w:rFonts w:asciiTheme="majorHAnsi" w:hAnsiTheme="majorHAnsi"/>
          <w:lang w:val="en-US"/>
        </w:rPr>
        <w:t xml:space="preserve"> </w:t>
      </w:r>
      <w:proofErr w:type="spellStart"/>
      <w:r w:rsidRPr="00D156CF">
        <w:rPr>
          <w:rFonts w:asciiTheme="majorHAnsi" w:hAnsiTheme="majorHAnsi"/>
          <w:lang w:val="en-US"/>
        </w:rPr>
        <w:t>ehyenaieyd</w:t>
      </w:r>
      <w:proofErr w:type="spellEnd"/>
      <w:r w:rsidRPr="00D156CF">
        <w:rPr>
          <w:rFonts w:asciiTheme="majorHAnsi" w:hAnsiTheme="majorHAnsi"/>
          <w:lang w:val="en-US"/>
        </w:rPr>
        <w:t xml:space="preserve"> </w:t>
      </w:r>
      <w:proofErr w:type="spellStart"/>
      <w:r w:rsidRPr="00D156CF">
        <w:rPr>
          <w:rFonts w:asciiTheme="majorHAnsi" w:hAnsiTheme="majorHAnsi"/>
          <w:lang w:val="en-US"/>
        </w:rPr>
        <w:t>ckeehaefvl</w:t>
      </w:r>
      <w:proofErr w:type="spellEnd"/>
      <w:r w:rsidRPr="00D156CF">
        <w:rPr>
          <w:rFonts w:asciiTheme="majorHAnsi" w:hAnsiTheme="majorHAnsi"/>
          <w:lang w:val="en-US"/>
        </w:rPr>
        <w:t xml:space="preserve"> </w:t>
      </w:r>
      <w:proofErr w:type="spellStart"/>
      <w:r w:rsidRPr="00D156CF">
        <w:rPr>
          <w:rFonts w:asciiTheme="majorHAnsi" w:hAnsiTheme="majorHAnsi"/>
          <w:lang w:val="en-US"/>
        </w:rPr>
        <w:t>vrkdmlfnql</w:t>
      </w:r>
      <w:proofErr w:type="spellEnd"/>
      <w:r w:rsidRPr="00D156CF">
        <w:rPr>
          <w:rFonts w:asciiTheme="majorHAnsi" w:hAnsiTheme="majorHAnsi"/>
          <w:lang w:val="en-US"/>
        </w:rPr>
        <w:t xml:space="preserve"> </w:t>
      </w:r>
      <w:proofErr w:type="spellStart"/>
      <w:r w:rsidRPr="00D156CF">
        <w:rPr>
          <w:rFonts w:asciiTheme="majorHAnsi" w:hAnsiTheme="majorHAnsi"/>
          <w:lang w:val="en-US"/>
        </w:rPr>
        <w:t>iemallslgy</w:t>
      </w:r>
      <w:proofErr w:type="spellEnd"/>
      <w:r w:rsidRPr="00D156CF">
        <w:rPr>
          <w:rFonts w:asciiTheme="majorHAnsi" w:hAnsiTheme="majorHAnsi"/>
          <w:lang w:val="en-US"/>
        </w:rPr>
        <w:t xml:space="preserve"> </w:t>
      </w:r>
      <w:proofErr w:type="spellStart"/>
      <w:r w:rsidRPr="00D156CF">
        <w:rPr>
          <w:rFonts w:asciiTheme="majorHAnsi" w:hAnsiTheme="majorHAnsi"/>
          <w:lang w:val="en-US"/>
        </w:rPr>
        <w:t>shssaaqakg</w:t>
      </w:r>
      <w:proofErr w:type="spellEnd"/>
      <w:r w:rsidRPr="00D156CF">
        <w:rPr>
          <w:rFonts w:asciiTheme="majorHAnsi" w:hAnsiTheme="majorHAnsi"/>
          <w:lang w:val="en-US"/>
        </w:rPr>
        <w:t xml:space="preserve"> </w:t>
      </w:r>
      <w:proofErr w:type="spellStart"/>
      <w:r w:rsidRPr="00D156CF">
        <w:rPr>
          <w:rFonts w:asciiTheme="majorHAnsi" w:hAnsiTheme="majorHAnsi"/>
          <w:lang w:val="en-US"/>
        </w:rPr>
        <w:t>liqvgkwnpv</w:t>
      </w:r>
      <w:proofErr w:type="spellEnd"/>
      <w:r w:rsidRPr="00D156CF">
        <w:rPr>
          <w:rFonts w:asciiTheme="majorHAnsi" w:hAnsiTheme="majorHAnsi"/>
          <w:lang w:val="en-US"/>
        </w:rPr>
        <w:t xml:space="preserve"> </w:t>
      </w:r>
      <w:proofErr w:type="spellStart"/>
      <w:r w:rsidRPr="00D156CF">
        <w:rPr>
          <w:rFonts w:asciiTheme="majorHAnsi" w:hAnsiTheme="majorHAnsi"/>
          <w:lang w:val="en-US"/>
        </w:rPr>
        <w:t>plsyvtdapd</w:t>
      </w:r>
      <w:proofErr w:type="spellEnd"/>
      <w:r w:rsidRPr="00D156CF">
        <w:rPr>
          <w:rFonts w:asciiTheme="majorHAnsi" w:hAnsiTheme="majorHAnsi"/>
          <w:lang w:val="en-US"/>
        </w:rPr>
        <w:t xml:space="preserve"> </w:t>
      </w:r>
    </w:p>
    <w:p w14:paraId="63C8E0E5" w14:textId="77777777" w:rsidR="00B14F7E" w:rsidRPr="00D156CF" w:rsidRDefault="00B14F7E" w:rsidP="00B14F7E">
      <w:pPr>
        <w:rPr>
          <w:rFonts w:asciiTheme="majorHAnsi" w:hAnsiTheme="majorHAnsi"/>
          <w:lang w:val="en-US"/>
        </w:rPr>
      </w:pPr>
      <w:proofErr w:type="spellStart"/>
      <w:r w:rsidRPr="00D156CF">
        <w:rPr>
          <w:rFonts w:asciiTheme="majorHAnsi" w:hAnsiTheme="majorHAnsi" w:cs="Courier"/>
          <w:color w:val="FF6600"/>
          <w:lang w:val="en-US"/>
        </w:rPr>
        <w:t>gtmlpvfcvv</w:t>
      </w:r>
      <w:proofErr w:type="spellEnd"/>
      <w:r w:rsidRPr="00D156CF">
        <w:rPr>
          <w:rFonts w:asciiTheme="majorHAnsi" w:hAnsiTheme="majorHAnsi" w:cs="Courier"/>
          <w:color w:val="FF6600"/>
          <w:lang w:val="en-US"/>
        </w:rPr>
        <w:t xml:space="preserve"> </w:t>
      </w:r>
      <w:proofErr w:type="spellStart"/>
      <w:r w:rsidRPr="00D156CF">
        <w:rPr>
          <w:rFonts w:asciiTheme="majorHAnsi" w:hAnsiTheme="majorHAnsi" w:cs="Courier"/>
          <w:color w:val="FF6600"/>
          <w:lang w:val="en-US"/>
        </w:rPr>
        <w:t>ehyenaieyd</w:t>
      </w:r>
      <w:proofErr w:type="spellEnd"/>
      <w:r w:rsidRPr="00D156CF">
        <w:rPr>
          <w:rFonts w:asciiTheme="majorHAnsi" w:hAnsiTheme="majorHAnsi" w:cs="Courier"/>
          <w:color w:val="FF6600"/>
          <w:lang w:val="en-US"/>
        </w:rPr>
        <w:t xml:space="preserve"> </w:t>
      </w:r>
      <w:proofErr w:type="spellStart"/>
      <w:r w:rsidRPr="00D156CF">
        <w:rPr>
          <w:rFonts w:asciiTheme="majorHAnsi" w:hAnsiTheme="majorHAnsi" w:cs="Courier"/>
          <w:color w:val="FF6600"/>
          <w:lang w:val="en-US"/>
        </w:rPr>
        <w:t>ckeehaefvl</w:t>
      </w:r>
      <w:proofErr w:type="spellEnd"/>
      <w:r w:rsidRPr="00D156CF">
        <w:rPr>
          <w:rFonts w:asciiTheme="majorHAnsi" w:hAnsiTheme="majorHAnsi" w:cs="Courier"/>
          <w:color w:val="FF6600"/>
          <w:lang w:val="en-US"/>
        </w:rPr>
        <w:t xml:space="preserve"> </w:t>
      </w:r>
      <w:proofErr w:type="spellStart"/>
      <w:r w:rsidRPr="00D156CF">
        <w:rPr>
          <w:rFonts w:asciiTheme="majorHAnsi" w:hAnsiTheme="majorHAnsi" w:cs="Courier"/>
          <w:color w:val="FF6600"/>
          <w:lang w:val="en-US"/>
        </w:rPr>
        <w:t>vrkdmlfnql</w:t>
      </w:r>
      <w:proofErr w:type="spellEnd"/>
      <w:r w:rsidRPr="00D156CF">
        <w:rPr>
          <w:rFonts w:asciiTheme="majorHAnsi" w:hAnsiTheme="majorHAnsi" w:cs="Courier"/>
          <w:color w:val="FF6600"/>
          <w:lang w:val="en-US"/>
        </w:rPr>
        <w:t xml:space="preserve"> </w:t>
      </w:r>
      <w:proofErr w:type="spellStart"/>
      <w:r w:rsidRPr="00D156CF">
        <w:rPr>
          <w:rFonts w:asciiTheme="majorHAnsi" w:hAnsiTheme="majorHAnsi" w:cs="Courier"/>
          <w:color w:val="FF6600"/>
          <w:lang w:val="en-US"/>
        </w:rPr>
        <w:t>iemallslgy</w:t>
      </w:r>
      <w:proofErr w:type="spellEnd"/>
      <w:r w:rsidRPr="00D156CF">
        <w:rPr>
          <w:rFonts w:asciiTheme="majorHAnsi" w:hAnsiTheme="majorHAnsi" w:cs="Courier"/>
          <w:color w:val="FF6600"/>
          <w:lang w:val="en-US"/>
        </w:rPr>
        <w:t xml:space="preserve"> </w:t>
      </w:r>
      <w:proofErr w:type="spellStart"/>
      <w:r w:rsidRPr="00D156CF">
        <w:rPr>
          <w:rFonts w:asciiTheme="majorHAnsi" w:hAnsiTheme="majorHAnsi" w:cs="Courier"/>
          <w:color w:val="FF6600"/>
          <w:lang w:val="en-US"/>
        </w:rPr>
        <w:t>shssaaqakg</w:t>
      </w:r>
      <w:proofErr w:type="spellEnd"/>
      <w:r w:rsidRPr="00D156CF">
        <w:rPr>
          <w:rFonts w:asciiTheme="majorHAnsi" w:hAnsiTheme="majorHAnsi" w:cs="Courier"/>
          <w:color w:val="FF6600"/>
          <w:lang w:val="en-US"/>
        </w:rPr>
        <w:t xml:space="preserve"> </w:t>
      </w:r>
      <w:proofErr w:type="spellStart"/>
      <w:r w:rsidRPr="00D156CF">
        <w:rPr>
          <w:rFonts w:asciiTheme="majorHAnsi" w:hAnsiTheme="majorHAnsi" w:cs="Courier"/>
          <w:color w:val="FF6600"/>
          <w:lang w:val="en-US"/>
        </w:rPr>
        <w:t>liqvgkwnpv</w:t>
      </w:r>
      <w:proofErr w:type="spellEnd"/>
      <w:r w:rsidRPr="00D156CF">
        <w:rPr>
          <w:rFonts w:asciiTheme="majorHAnsi" w:hAnsiTheme="majorHAnsi" w:cs="Courier"/>
          <w:color w:val="FF6600"/>
          <w:lang w:val="en-US"/>
        </w:rPr>
        <w:t xml:space="preserve"> </w:t>
      </w:r>
      <w:proofErr w:type="spellStart"/>
      <w:r w:rsidRPr="00D156CF">
        <w:rPr>
          <w:rFonts w:asciiTheme="majorHAnsi" w:hAnsiTheme="majorHAnsi" w:cs="Courier"/>
          <w:color w:val="FF6600"/>
          <w:lang w:val="en-US"/>
        </w:rPr>
        <w:t>plsyvtdapd</w:t>
      </w:r>
      <w:proofErr w:type="spellEnd"/>
    </w:p>
    <w:p w14:paraId="2C68978C" w14:textId="77777777" w:rsidR="00B14F7E" w:rsidRPr="00D156CF" w:rsidRDefault="00B14F7E" w:rsidP="00B14F7E">
      <w:pPr>
        <w:rPr>
          <w:rFonts w:asciiTheme="majorHAnsi" w:hAnsiTheme="majorHAnsi"/>
          <w:lang w:val="en-US"/>
        </w:rPr>
      </w:pPr>
    </w:p>
    <w:p w14:paraId="438A8DFB" w14:textId="77777777" w:rsidR="00B14F7E" w:rsidRPr="00D156CF" w:rsidRDefault="00B14F7E" w:rsidP="00B14F7E">
      <w:pPr>
        <w:rPr>
          <w:b/>
          <w:lang w:val="en-US"/>
        </w:rPr>
      </w:pPr>
      <w:proofErr w:type="spellStart"/>
      <w:r w:rsidRPr="00D156CF">
        <w:rPr>
          <w:rFonts w:asciiTheme="majorHAnsi" w:hAnsiTheme="majorHAnsi"/>
          <w:lang w:val="en-US"/>
        </w:rPr>
        <w:t>atvadmlqdv</w:t>
      </w:r>
      <w:proofErr w:type="spellEnd"/>
      <w:r w:rsidRPr="00D156CF">
        <w:rPr>
          <w:rFonts w:asciiTheme="majorHAnsi" w:hAnsiTheme="majorHAnsi"/>
          <w:lang w:val="en-US"/>
        </w:rPr>
        <w:t xml:space="preserve"> </w:t>
      </w:r>
      <w:proofErr w:type="spellStart"/>
      <w:r w:rsidRPr="00D156CF">
        <w:rPr>
          <w:rFonts w:asciiTheme="majorHAnsi" w:hAnsiTheme="majorHAnsi"/>
          <w:lang w:val="en-US"/>
        </w:rPr>
        <w:t>yhvvtlkiql</w:t>
      </w:r>
      <w:proofErr w:type="spellEnd"/>
      <w:r w:rsidRPr="00D156CF">
        <w:rPr>
          <w:rFonts w:asciiTheme="majorHAnsi" w:hAnsiTheme="majorHAnsi"/>
          <w:lang w:val="en-US"/>
        </w:rPr>
        <w:t xml:space="preserve"> </w:t>
      </w:r>
      <w:proofErr w:type="spellStart"/>
      <w:r w:rsidRPr="00D156CF">
        <w:rPr>
          <w:rFonts w:asciiTheme="majorHAnsi" w:hAnsiTheme="majorHAnsi"/>
          <w:lang w:val="en-US"/>
        </w:rPr>
        <w:t>hs</w:t>
      </w:r>
      <w:proofErr w:type="spellEnd"/>
    </w:p>
    <w:p w14:paraId="3575B1E6" w14:textId="77777777" w:rsidR="00B14F7E" w:rsidRPr="00D156CF" w:rsidRDefault="00B14F7E" w:rsidP="00B14F7E">
      <w:pPr>
        <w:rPr>
          <w:rStyle w:val="ffline"/>
          <w:rFonts w:asciiTheme="majorHAnsi" w:hAnsiTheme="majorHAnsi"/>
          <w:color w:val="FF6600"/>
          <w:lang w:val="en-US"/>
        </w:rPr>
      </w:pPr>
      <w:proofErr w:type="spellStart"/>
      <w:r w:rsidRPr="00D156CF">
        <w:rPr>
          <w:rStyle w:val="ffline"/>
          <w:rFonts w:asciiTheme="majorHAnsi" w:hAnsiTheme="majorHAnsi"/>
          <w:color w:val="FF6600"/>
          <w:lang w:val="en-US"/>
        </w:rPr>
        <w:t>atvadmlqdv</w:t>
      </w:r>
      <w:proofErr w:type="spellEnd"/>
      <w:r w:rsidRPr="00D156CF">
        <w:rPr>
          <w:rStyle w:val="ffline"/>
          <w:rFonts w:asciiTheme="majorHAnsi" w:hAnsiTheme="majorHAnsi"/>
          <w:color w:val="FF6600"/>
          <w:lang w:val="en-US"/>
        </w:rPr>
        <w:t xml:space="preserve"> </w:t>
      </w:r>
      <w:proofErr w:type="spellStart"/>
      <w:r w:rsidRPr="00D156CF">
        <w:rPr>
          <w:rStyle w:val="ffline"/>
          <w:rFonts w:asciiTheme="majorHAnsi" w:hAnsiTheme="majorHAnsi"/>
          <w:color w:val="FF6600"/>
          <w:lang w:val="en-US"/>
        </w:rPr>
        <w:t>yhvvtlkiql</w:t>
      </w:r>
      <w:proofErr w:type="spellEnd"/>
      <w:r w:rsidRPr="00D156CF">
        <w:rPr>
          <w:rStyle w:val="ffline"/>
          <w:rFonts w:asciiTheme="majorHAnsi" w:hAnsiTheme="majorHAnsi"/>
          <w:color w:val="FF6600"/>
          <w:lang w:val="en-US"/>
        </w:rPr>
        <w:t xml:space="preserve"> </w:t>
      </w:r>
      <w:proofErr w:type="spellStart"/>
      <w:r w:rsidRPr="00D156CF">
        <w:rPr>
          <w:rStyle w:val="ffline"/>
          <w:rFonts w:asciiTheme="majorHAnsi" w:hAnsiTheme="majorHAnsi"/>
          <w:color w:val="FF6600"/>
          <w:lang w:val="en-US"/>
        </w:rPr>
        <w:t>hs</w:t>
      </w:r>
      <w:proofErr w:type="spellEnd"/>
    </w:p>
    <w:p w14:paraId="7F36849D" w14:textId="77777777" w:rsidR="00B14F7E" w:rsidRDefault="00B14F7E" w:rsidP="00B14F7E">
      <w:pPr>
        <w:rPr>
          <w:rFonts w:ascii="Georgia" w:hAnsi="Georgia"/>
          <w:lang w:val="en-US"/>
        </w:rPr>
      </w:pPr>
      <w:r>
        <w:rPr>
          <w:rFonts w:ascii="Georgia" w:hAnsi="Georgia"/>
          <w:lang w:val="en-US"/>
        </w:rPr>
        <w:t>____ ____ ____ ____</w:t>
      </w:r>
    </w:p>
    <w:p w14:paraId="698A86D9" w14:textId="77777777" w:rsidR="00B14F7E" w:rsidRPr="00BD0083" w:rsidRDefault="00B14F7E" w:rsidP="00B14F7E">
      <w:pPr>
        <w:rPr>
          <w:rFonts w:asciiTheme="majorHAnsi" w:hAnsiTheme="majorHAnsi"/>
          <w:lang w:val="en-US"/>
        </w:rPr>
      </w:pPr>
      <w:r>
        <w:rPr>
          <w:rFonts w:asciiTheme="majorHAnsi" w:hAnsiTheme="majorHAnsi"/>
          <w:b/>
          <w:lang w:val="en-US"/>
        </w:rPr>
        <w:t>C</w:t>
      </w:r>
      <w:r w:rsidRPr="00EC7F94">
        <w:rPr>
          <w:rFonts w:asciiTheme="majorHAnsi" w:hAnsiTheme="majorHAnsi"/>
          <w:b/>
          <w:lang w:val="en-US"/>
        </w:rPr>
        <w:t>at</w:t>
      </w:r>
      <w:r w:rsidRPr="00EC7F94">
        <w:rPr>
          <w:rFonts w:asciiTheme="majorHAnsi" w:hAnsiTheme="majorHAnsi"/>
          <w:lang w:val="en-US"/>
        </w:rPr>
        <w:t xml:space="preserve"> (</w:t>
      </w:r>
      <w:r w:rsidRPr="00EC7F94">
        <w:rPr>
          <w:rFonts w:asciiTheme="majorHAnsi" w:hAnsiTheme="majorHAnsi"/>
          <w:i/>
          <w:lang w:val="en-US"/>
        </w:rPr>
        <w:t xml:space="preserve">Felis </w:t>
      </w:r>
      <w:proofErr w:type="spellStart"/>
      <w:r w:rsidRPr="00EC7F94">
        <w:rPr>
          <w:rFonts w:asciiTheme="majorHAnsi" w:hAnsiTheme="majorHAnsi"/>
          <w:i/>
          <w:lang w:val="en-US"/>
        </w:rPr>
        <w:t>catus</w:t>
      </w:r>
      <w:proofErr w:type="spellEnd"/>
      <w:r w:rsidRPr="00EC7F94">
        <w:rPr>
          <w:rFonts w:asciiTheme="majorHAnsi" w:hAnsiTheme="majorHAnsi"/>
          <w:lang w:val="en-US"/>
        </w:rPr>
        <w:t xml:space="preserve">, DNA-binding protein </w:t>
      </w:r>
      <w:r w:rsidRPr="00264898">
        <w:rPr>
          <w:rFonts w:asciiTheme="majorHAnsi" w:hAnsiTheme="majorHAnsi"/>
          <w:b/>
          <w:lang w:val="en-US"/>
        </w:rPr>
        <w:t>SATB1</w:t>
      </w:r>
      <w:r w:rsidRPr="00EC7F94">
        <w:rPr>
          <w:rFonts w:asciiTheme="majorHAnsi" w:hAnsiTheme="majorHAnsi"/>
          <w:lang w:val="en-US"/>
        </w:rPr>
        <w:t xml:space="preserve"> isoform X4, 100% </w:t>
      </w:r>
      <w:r>
        <w:rPr>
          <w:rFonts w:asciiTheme="majorHAnsi" w:hAnsiTheme="majorHAnsi"/>
          <w:lang w:val="en-US"/>
        </w:rPr>
        <w:t>sequence identity</w:t>
      </w:r>
      <w:r w:rsidRPr="00EC7F94">
        <w:rPr>
          <w:rFonts w:asciiTheme="majorHAnsi" w:hAnsiTheme="majorHAnsi"/>
          <w:lang w:val="en-US"/>
        </w:rPr>
        <w:t xml:space="preserve"> (XP_011284516.1)</w:t>
      </w:r>
      <w:r>
        <w:rPr>
          <w:rFonts w:asciiTheme="majorHAnsi" w:hAnsiTheme="majorHAnsi"/>
          <w:lang w:val="en-US"/>
        </w:rPr>
        <w:t>:</w:t>
      </w:r>
      <w:r w:rsidRPr="00EC7F94">
        <w:rPr>
          <w:rFonts w:asciiTheme="majorHAnsi" w:hAnsiTheme="majorHAnsi"/>
          <w:lang w:val="en-US"/>
        </w:rPr>
        <w:t xml:space="preserve"> </w:t>
      </w:r>
    </w:p>
    <w:p w14:paraId="026430F1" w14:textId="77777777" w:rsidR="00B14F7E" w:rsidRPr="00D830B0" w:rsidRDefault="00B14F7E" w:rsidP="00B14F7E">
      <w:pPr>
        <w:pStyle w:val="HTMLVorformatiert"/>
        <w:rPr>
          <w:lang w:val="en-US"/>
        </w:rPr>
      </w:pPr>
      <w:r w:rsidRPr="00D830B0">
        <w:rPr>
          <w:lang w:val="en-US"/>
        </w:rPr>
        <w:t xml:space="preserve">1 </w:t>
      </w:r>
      <w:proofErr w:type="spellStart"/>
      <w:r w:rsidRPr="00D830B0">
        <w:rPr>
          <w:rStyle w:val="ffline"/>
          <w:lang w:val="en-US"/>
        </w:rPr>
        <w:t>mdhlneatqg</w:t>
      </w:r>
      <w:proofErr w:type="spellEnd"/>
      <w:r w:rsidRPr="00D830B0">
        <w:rPr>
          <w:rStyle w:val="ffline"/>
          <w:lang w:val="en-US"/>
        </w:rPr>
        <w:t xml:space="preserve"> </w:t>
      </w:r>
      <w:proofErr w:type="spellStart"/>
      <w:r w:rsidRPr="00D830B0">
        <w:rPr>
          <w:rStyle w:val="ffline"/>
          <w:lang w:val="en-US"/>
        </w:rPr>
        <w:t>kehsemsnnv</w:t>
      </w:r>
      <w:proofErr w:type="spellEnd"/>
      <w:r w:rsidRPr="00D830B0">
        <w:rPr>
          <w:rStyle w:val="ffline"/>
          <w:lang w:val="en-US"/>
        </w:rPr>
        <w:t xml:space="preserve"> </w:t>
      </w:r>
      <w:proofErr w:type="spellStart"/>
      <w:r w:rsidRPr="00D830B0">
        <w:rPr>
          <w:rStyle w:val="ffline"/>
          <w:lang w:val="en-US"/>
        </w:rPr>
        <w:t>sdpkgppaki</w:t>
      </w:r>
      <w:proofErr w:type="spellEnd"/>
      <w:r w:rsidRPr="00D830B0">
        <w:rPr>
          <w:rStyle w:val="ffline"/>
          <w:lang w:val="en-US"/>
        </w:rPr>
        <w:t xml:space="preserve"> </w:t>
      </w:r>
      <w:proofErr w:type="spellStart"/>
      <w:r w:rsidRPr="00D830B0">
        <w:rPr>
          <w:rStyle w:val="ffline"/>
          <w:lang w:val="en-US"/>
        </w:rPr>
        <w:t>arleqngspl</w:t>
      </w:r>
      <w:proofErr w:type="spellEnd"/>
      <w:r w:rsidRPr="00D830B0">
        <w:rPr>
          <w:rStyle w:val="ffline"/>
          <w:lang w:val="en-US"/>
        </w:rPr>
        <w:t xml:space="preserve"> </w:t>
      </w:r>
      <w:proofErr w:type="spellStart"/>
      <w:r w:rsidRPr="00D830B0">
        <w:rPr>
          <w:rStyle w:val="ffline"/>
          <w:lang w:val="en-US"/>
        </w:rPr>
        <w:t>grgrlgstga</w:t>
      </w:r>
      <w:proofErr w:type="spellEnd"/>
      <w:r w:rsidRPr="00D830B0">
        <w:rPr>
          <w:rStyle w:val="ffline"/>
          <w:lang w:val="en-US"/>
        </w:rPr>
        <w:t xml:space="preserve"> </w:t>
      </w:r>
      <w:proofErr w:type="spellStart"/>
      <w:r w:rsidRPr="00D830B0">
        <w:rPr>
          <w:rStyle w:val="ffline"/>
          <w:lang w:val="en-US"/>
        </w:rPr>
        <w:t>kmqgvplkhs</w:t>
      </w:r>
      <w:proofErr w:type="spellEnd"/>
      <w:r w:rsidRPr="00D830B0">
        <w:rPr>
          <w:lang w:val="en-US"/>
        </w:rPr>
        <w:t xml:space="preserve">        61 </w:t>
      </w:r>
      <w:proofErr w:type="spellStart"/>
      <w:r w:rsidRPr="00D830B0">
        <w:rPr>
          <w:rStyle w:val="ffline"/>
          <w:lang w:val="en-US"/>
        </w:rPr>
        <w:t>ghlmktnlrk</w:t>
      </w:r>
      <w:proofErr w:type="spellEnd"/>
      <w:r w:rsidRPr="00D830B0">
        <w:rPr>
          <w:rStyle w:val="ffline"/>
          <w:lang w:val="en-US"/>
        </w:rPr>
        <w:t xml:space="preserve"> </w:t>
      </w:r>
      <w:proofErr w:type="spellStart"/>
      <w:r w:rsidRPr="00D830B0">
        <w:rPr>
          <w:rStyle w:val="ffline"/>
          <w:color w:val="FF6600"/>
          <w:lang w:val="en-US"/>
        </w:rPr>
        <w:t>gtmlpvfcvv</w:t>
      </w:r>
      <w:proofErr w:type="spellEnd"/>
      <w:r w:rsidRPr="00D830B0">
        <w:rPr>
          <w:rStyle w:val="ffline"/>
          <w:color w:val="FF6600"/>
          <w:lang w:val="en-US"/>
        </w:rPr>
        <w:t xml:space="preserve"> </w:t>
      </w:r>
      <w:proofErr w:type="spellStart"/>
      <w:r w:rsidRPr="00D830B0">
        <w:rPr>
          <w:rStyle w:val="ffline"/>
          <w:color w:val="FF6600"/>
          <w:lang w:val="en-US"/>
        </w:rPr>
        <w:t>ehyenaieyd</w:t>
      </w:r>
      <w:proofErr w:type="spellEnd"/>
      <w:r w:rsidRPr="00D830B0">
        <w:rPr>
          <w:rStyle w:val="ffline"/>
          <w:color w:val="FF6600"/>
          <w:lang w:val="en-US"/>
        </w:rPr>
        <w:t xml:space="preserve"> </w:t>
      </w:r>
      <w:proofErr w:type="spellStart"/>
      <w:r w:rsidRPr="00D830B0">
        <w:rPr>
          <w:rStyle w:val="ffline"/>
          <w:color w:val="FF6600"/>
          <w:lang w:val="en-US"/>
        </w:rPr>
        <w:t>ckeehaefvl</w:t>
      </w:r>
      <w:proofErr w:type="spellEnd"/>
      <w:r w:rsidRPr="00D830B0">
        <w:rPr>
          <w:rStyle w:val="ffline"/>
          <w:color w:val="FF6600"/>
          <w:lang w:val="en-US"/>
        </w:rPr>
        <w:t xml:space="preserve"> </w:t>
      </w:r>
      <w:proofErr w:type="spellStart"/>
      <w:r w:rsidRPr="00D830B0">
        <w:rPr>
          <w:rStyle w:val="ffline"/>
          <w:color w:val="FF6600"/>
          <w:lang w:val="en-US"/>
        </w:rPr>
        <w:t>vrkdmlfnql</w:t>
      </w:r>
      <w:proofErr w:type="spellEnd"/>
      <w:r w:rsidRPr="00D830B0">
        <w:rPr>
          <w:rStyle w:val="ffline"/>
          <w:color w:val="FF6600"/>
          <w:lang w:val="en-US"/>
        </w:rPr>
        <w:t xml:space="preserve"> </w:t>
      </w:r>
      <w:proofErr w:type="spellStart"/>
      <w:r w:rsidRPr="00D830B0">
        <w:rPr>
          <w:rStyle w:val="ffline"/>
          <w:color w:val="FF6600"/>
          <w:lang w:val="en-US"/>
        </w:rPr>
        <w:t>iemallslgy</w:t>
      </w:r>
      <w:proofErr w:type="spellEnd"/>
      <w:r w:rsidRPr="00D830B0">
        <w:rPr>
          <w:color w:val="FF6600"/>
          <w:lang w:val="en-US"/>
        </w:rPr>
        <w:t xml:space="preserve">       121 </w:t>
      </w:r>
      <w:proofErr w:type="spellStart"/>
      <w:r w:rsidRPr="00D830B0">
        <w:rPr>
          <w:rStyle w:val="ffline"/>
          <w:color w:val="FF6600"/>
          <w:lang w:val="en-US"/>
        </w:rPr>
        <w:t>shssaaqakg</w:t>
      </w:r>
      <w:proofErr w:type="spellEnd"/>
      <w:r w:rsidRPr="00D830B0">
        <w:rPr>
          <w:rStyle w:val="ffline"/>
          <w:color w:val="FF6600"/>
          <w:lang w:val="en-US"/>
        </w:rPr>
        <w:t xml:space="preserve"> </w:t>
      </w:r>
      <w:proofErr w:type="spellStart"/>
      <w:r w:rsidRPr="00D830B0">
        <w:rPr>
          <w:rStyle w:val="ffline"/>
          <w:color w:val="FF6600"/>
          <w:lang w:val="en-US"/>
        </w:rPr>
        <w:t>liqvgkwnpv</w:t>
      </w:r>
      <w:proofErr w:type="spellEnd"/>
      <w:r w:rsidRPr="00D830B0">
        <w:rPr>
          <w:rStyle w:val="ffline"/>
          <w:color w:val="FF6600"/>
          <w:lang w:val="en-US"/>
        </w:rPr>
        <w:t xml:space="preserve"> </w:t>
      </w:r>
      <w:proofErr w:type="spellStart"/>
      <w:r w:rsidRPr="00D830B0">
        <w:rPr>
          <w:rStyle w:val="ffline"/>
          <w:color w:val="FF6600"/>
          <w:lang w:val="en-US"/>
        </w:rPr>
        <w:t>plsyvtdapd</w:t>
      </w:r>
      <w:proofErr w:type="spellEnd"/>
      <w:r w:rsidRPr="00D830B0">
        <w:rPr>
          <w:rStyle w:val="ffline"/>
          <w:color w:val="FF6600"/>
          <w:lang w:val="en-US"/>
        </w:rPr>
        <w:t xml:space="preserve"> </w:t>
      </w:r>
      <w:proofErr w:type="spellStart"/>
      <w:r w:rsidRPr="00D830B0">
        <w:rPr>
          <w:rStyle w:val="ffline"/>
          <w:color w:val="FF6600"/>
          <w:lang w:val="en-US"/>
        </w:rPr>
        <w:t>atvadmlqdv</w:t>
      </w:r>
      <w:proofErr w:type="spellEnd"/>
      <w:r w:rsidRPr="00D830B0">
        <w:rPr>
          <w:rStyle w:val="ffline"/>
          <w:color w:val="FF6600"/>
          <w:lang w:val="en-US"/>
        </w:rPr>
        <w:t xml:space="preserve"> </w:t>
      </w:r>
      <w:proofErr w:type="spellStart"/>
      <w:r w:rsidRPr="00D830B0">
        <w:rPr>
          <w:rStyle w:val="ffline"/>
          <w:color w:val="FF6600"/>
          <w:lang w:val="en-US"/>
        </w:rPr>
        <w:t>yhvvtlkiql</w:t>
      </w:r>
      <w:proofErr w:type="spellEnd"/>
      <w:r w:rsidRPr="00D830B0">
        <w:rPr>
          <w:rStyle w:val="ffline"/>
          <w:color w:val="FF6600"/>
          <w:lang w:val="en-US"/>
        </w:rPr>
        <w:t xml:space="preserve"> </w:t>
      </w:r>
      <w:proofErr w:type="spellStart"/>
      <w:r w:rsidRPr="00D830B0">
        <w:rPr>
          <w:rStyle w:val="ffline"/>
          <w:color w:val="FF6600"/>
          <w:lang w:val="en-US"/>
        </w:rPr>
        <w:t>hs</w:t>
      </w:r>
      <w:r w:rsidRPr="00D830B0">
        <w:rPr>
          <w:rStyle w:val="ffline"/>
          <w:lang w:val="en-US"/>
        </w:rPr>
        <w:t>cpkledlp</w:t>
      </w:r>
      <w:proofErr w:type="spellEnd"/>
      <w:r w:rsidRPr="00D830B0">
        <w:rPr>
          <w:lang w:val="en-US"/>
        </w:rPr>
        <w:t xml:space="preserve">       181 </w:t>
      </w:r>
      <w:proofErr w:type="spellStart"/>
      <w:r w:rsidRPr="00D830B0">
        <w:rPr>
          <w:rStyle w:val="ffline"/>
          <w:lang w:val="en-US"/>
        </w:rPr>
        <w:t>peqwshttvr</w:t>
      </w:r>
      <w:proofErr w:type="spellEnd"/>
      <w:r w:rsidRPr="00D830B0">
        <w:rPr>
          <w:rStyle w:val="ffline"/>
          <w:lang w:val="en-US"/>
        </w:rPr>
        <w:t xml:space="preserve"> </w:t>
      </w:r>
      <w:proofErr w:type="spellStart"/>
      <w:r w:rsidRPr="00D830B0">
        <w:rPr>
          <w:rStyle w:val="ffline"/>
          <w:lang w:val="en-US"/>
        </w:rPr>
        <w:t>nalkdllkdm</w:t>
      </w:r>
      <w:proofErr w:type="spellEnd"/>
      <w:r w:rsidRPr="00D830B0">
        <w:rPr>
          <w:rStyle w:val="ffline"/>
          <w:lang w:val="en-US"/>
        </w:rPr>
        <w:t xml:space="preserve"> </w:t>
      </w:r>
      <w:proofErr w:type="spellStart"/>
      <w:r w:rsidRPr="00D830B0">
        <w:rPr>
          <w:rStyle w:val="ffline"/>
          <w:lang w:val="en-US"/>
        </w:rPr>
        <w:t>nqsslakecp</w:t>
      </w:r>
      <w:proofErr w:type="spellEnd"/>
      <w:r w:rsidRPr="00D830B0">
        <w:rPr>
          <w:rStyle w:val="ffline"/>
          <w:lang w:val="en-US"/>
        </w:rPr>
        <w:t xml:space="preserve"> </w:t>
      </w:r>
      <w:proofErr w:type="spellStart"/>
      <w:r w:rsidRPr="00D830B0">
        <w:rPr>
          <w:rStyle w:val="ffline"/>
          <w:lang w:val="en-US"/>
        </w:rPr>
        <w:t>lsqsmissiv</w:t>
      </w:r>
      <w:proofErr w:type="spellEnd"/>
      <w:r w:rsidRPr="00D830B0">
        <w:rPr>
          <w:rStyle w:val="ffline"/>
          <w:lang w:val="en-US"/>
        </w:rPr>
        <w:t xml:space="preserve"> </w:t>
      </w:r>
      <w:proofErr w:type="spellStart"/>
      <w:r w:rsidRPr="00D830B0">
        <w:rPr>
          <w:rStyle w:val="ffline"/>
          <w:lang w:val="en-US"/>
        </w:rPr>
        <w:t>nstyyanvsa</w:t>
      </w:r>
      <w:proofErr w:type="spellEnd"/>
      <w:r w:rsidRPr="00D830B0">
        <w:rPr>
          <w:rStyle w:val="ffline"/>
          <w:lang w:val="en-US"/>
        </w:rPr>
        <w:t xml:space="preserve"> </w:t>
      </w:r>
      <w:proofErr w:type="spellStart"/>
      <w:r w:rsidRPr="00D830B0">
        <w:rPr>
          <w:rStyle w:val="ffline"/>
          <w:lang w:val="en-US"/>
        </w:rPr>
        <w:t>akcqefgrwy</w:t>
      </w:r>
      <w:proofErr w:type="spellEnd"/>
      <w:r w:rsidRPr="00D830B0">
        <w:rPr>
          <w:lang w:val="en-US"/>
        </w:rPr>
        <w:t xml:space="preserve">       241 </w:t>
      </w:r>
      <w:proofErr w:type="spellStart"/>
      <w:r w:rsidRPr="00D830B0">
        <w:rPr>
          <w:rStyle w:val="ffline"/>
          <w:lang w:val="en-US"/>
        </w:rPr>
        <w:t>khfkktkdmm</w:t>
      </w:r>
      <w:proofErr w:type="spellEnd"/>
      <w:r w:rsidRPr="00D830B0">
        <w:rPr>
          <w:rStyle w:val="ffline"/>
          <w:lang w:val="en-US"/>
        </w:rPr>
        <w:t xml:space="preserve"> </w:t>
      </w:r>
      <w:proofErr w:type="spellStart"/>
      <w:r w:rsidRPr="00D830B0">
        <w:rPr>
          <w:rStyle w:val="ffline"/>
          <w:lang w:val="en-US"/>
        </w:rPr>
        <w:t>vemdslsels</w:t>
      </w:r>
      <w:proofErr w:type="spellEnd"/>
      <w:r w:rsidRPr="00D830B0">
        <w:rPr>
          <w:rStyle w:val="ffline"/>
          <w:lang w:val="en-US"/>
        </w:rPr>
        <w:t xml:space="preserve"> </w:t>
      </w:r>
      <w:proofErr w:type="spellStart"/>
      <w:r w:rsidRPr="00D830B0">
        <w:rPr>
          <w:rStyle w:val="ffline"/>
          <w:lang w:val="en-US"/>
        </w:rPr>
        <w:t>qqganhvnfg</w:t>
      </w:r>
      <w:proofErr w:type="spellEnd"/>
      <w:r w:rsidRPr="00D830B0">
        <w:rPr>
          <w:rStyle w:val="ffline"/>
          <w:lang w:val="en-US"/>
        </w:rPr>
        <w:t xml:space="preserve"> </w:t>
      </w:r>
      <w:proofErr w:type="spellStart"/>
      <w:r w:rsidRPr="00D830B0">
        <w:rPr>
          <w:rStyle w:val="ffline"/>
          <w:lang w:val="en-US"/>
        </w:rPr>
        <w:t>qqpvpgntae</w:t>
      </w:r>
      <w:proofErr w:type="spellEnd"/>
      <w:r w:rsidRPr="00D830B0">
        <w:rPr>
          <w:rStyle w:val="ffline"/>
          <w:lang w:val="en-US"/>
        </w:rPr>
        <w:t xml:space="preserve"> </w:t>
      </w:r>
      <w:proofErr w:type="spellStart"/>
      <w:r w:rsidRPr="00D830B0">
        <w:rPr>
          <w:rStyle w:val="ffline"/>
          <w:lang w:val="en-US"/>
        </w:rPr>
        <w:t>qppspaqlsh</w:t>
      </w:r>
      <w:proofErr w:type="spellEnd"/>
      <w:r w:rsidRPr="00D830B0">
        <w:rPr>
          <w:rStyle w:val="ffline"/>
          <w:lang w:val="en-US"/>
        </w:rPr>
        <w:t xml:space="preserve"> </w:t>
      </w:r>
      <w:proofErr w:type="spellStart"/>
      <w:r w:rsidRPr="00D830B0">
        <w:rPr>
          <w:rStyle w:val="ffline"/>
          <w:lang w:val="en-US"/>
        </w:rPr>
        <w:t>gnqpsvrtpl</w:t>
      </w:r>
      <w:proofErr w:type="spellEnd"/>
      <w:r w:rsidRPr="00D830B0">
        <w:rPr>
          <w:lang w:val="en-US"/>
        </w:rPr>
        <w:t xml:space="preserve">       301 </w:t>
      </w:r>
      <w:proofErr w:type="spellStart"/>
      <w:r w:rsidRPr="00D830B0">
        <w:rPr>
          <w:rStyle w:val="ffline"/>
          <w:lang w:val="en-US"/>
        </w:rPr>
        <w:t>pnlhpglvst</w:t>
      </w:r>
      <w:proofErr w:type="spellEnd"/>
      <w:r w:rsidRPr="00D830B0">
        <w:rPr>
          <w:rStyle w:val="ffline"/>
          <w:lang w:val="en-US"/>
        </w:rPr>
        <w:t xml:space="preserve"> </w:t>
      </w:r>
      <w:proofErr w:type="spellStart"/>
      <w:r w:rsidRPr="00D830B0">
        <w:rPr>
          <w:rStyle w:val="ffline"/>
          <w:lang w:val="en-US"/>
        </w:rPr>
        <w:t>pispqlvnqq</w:t>
      </w:r>
      <w:proofErr w:type="spellEnd"/>
      <w:r w:rsidRPr="00D830B0">
        <w:rPr>
          <w:rStyle w:val="ffline"/>
          <w:lang w:val="en-US"/>
        </w:rPr>
        <w:t xml:space="preserve"> </w:t>
      </w:r>
      <w:proofErr w:type="spellStart"/>
      <w:r w:rsidRPr="00D830B0">
        <w:rPr>
          <w:rStyle w:val="ffline"/>
          <w:lang w:val="en-US"/>
        </w:rPr>
        <w:t>lvmaqllnqq</w:t>
      </w:r>
      <w:proofErr w:type="spellEnd"/>
      <w:r w:rsidRPr="00D830B0">
        <w:rPr>
          <w:rStyle w:val="ffline"/>
          <w:lang w:val="en-US"/>
        </w:rPr>
        <w:t xml:space="preserve"> </w:t>
      </w:r>
      <w:proofErr w:type="spellStart"/>
      <w:r w:rsidRPr="00D830B0">
        <w:rPr>
          <w:rStyle w:val="ffline"/>
          <w:lang w:val="en-US"/>
        </w:rPr>
        <w:t>yavnrllaqq</w:t>
      </w:r>
      <w:proofErr w:type="spellEnd"/>
      <w:r w:rsidRPr="00D830B0">
        <w:rPr>
          <w:rStyle w:val="ffline"/>
          <w:lang w:val="en-US"/>
        </w:rPr>
        <w:t xml:space="preserve"> </w:t>
      </w:r>
      <w:proofErr w:type="spellStart"/>
      <w:r w:rsidRPr="00D830B0">
        <w:rPr>
          <w:rStyle w:val="ffline"/>
          <w:lang w:val="en-US"/>
        </w:rPr>
        <w:t>slnqqylnhp</w:t>
      </w:r>
      <w:proofErr w:type="spellEnd"/>
      <w:r w:rsidRPr="00D830B0">
        <w:rPr>
          <w:rStyle w:val="ffline"/>
          <w:lang w:val="en-US"/>
        </w:rPr>
        <w:t xml:space="preserve"> </w:t>
      </w:r>
      <w:proofErr w:type="spellStart"/>
      <w:r w:rsidRPr="00D830B0">
        <w:rPr>
          <w:rStyle w:val="ffline"/>
          <w:lang w:val="en-US"/>
        </w:rPr>
        <w:t>ppvsrsmnkp</w:t>
      </w:r>
      <w:proofErr w:type="spellEnd"/>
      <w:r w:rsidRPr="00D830B0">
        <w:rPr>
          <w:lang w:val="en-US"/>
        </w:rPr>
        <w:t xml:space="preserve">       361 </w:t>
      </w:r>
      <w:proofErr w:type="spellStart"/>
      <w:r w:rsidRPr="00D830B0">
        <w:rPr>
          <w:rStyle w:val="ffline"/>
          <w:lang w:val="en-US"/>
        </w:rPr>
        <w:t>leqqvstnte</w:t>
      </w:r>
      <w:proofErr w:type="spellEnd"/>
      <w:r w:rsidRPr="00D830B0">
        <w:rPr>
          <w:rStyle w:val="ffline"/>
          <w:lang w:val="en-US"/>
        </w:rPr>
        <w:t xml:space="preserve"> </w:t>
      </w:r>
      <w:proofErr w:type="spellStart"/>
      <w:r w:rsidRPr="00D830B0">
        <w:rPr>
          <w:rStyle w:val="ffline"/>
          <w:lang w:val="en-US"/>
        </w:rPr>
        <w:t>vsseiyqwvr</w:t>
      </w:r>
      <w:proofErr w:type="spellEnd"/>
      <w:r w:rsidRPr="00D830B0">
        <w:rPr>
          <w:rStyle w:val="ffline"/>
          <w:lang w:val="en-US"/>
        </w:rPr>
        <w:t xml:space="preserve"> </w:t>
      </w:r>
      <w:proofErr w:type="spellStart"/>
      <w:r w:rsidRPr="00D830B0">
        <w:rPr>
          <w:rStyle w:val="ffline"/>
          <w:lang w:val="en-US"/>
        </w:rPr>
        <w:t>delkragisq</w:t>
      </w:r>
      <w:proofErr w:type="spellEnd"/>
      <w:r w:rsidRPr="00D830B0">
        <w:rPr>
          <w:rStyle w:val="ffline"/>
          <w:lang w:val="en-US"/>
        </w:rPr>
        <w:t xml:space="preserve"> </w:t>
      </w:r>
      <w:proofErr w:type="spellStart"/>
      <w:r w:rsidRPr="00D830B0">
        <w:rPr>
          <w:rStyle w:val="ffline"/>
          <w:lang w:val="en-US"/>
        </w:rPr>
        <w:t>avfarvafnr</w:t>
      </w:r>
      <w:proofErr w:type="spellEnd"/>
      <w:r w:rsidRPr="00D830B0">
        <w:rPr>
          <w:rStyle w:val="ffline"/>
          <w:lang w:val="en-US"/>
        </w:rPr>
        <w:t xml:space="preserve"> </w:t>
      </w:r>
      <w:proofErr w:type="spellStart"/>
      <w:r w:rsidRPr="00D830B0">
        <w:rPr>
          <w:rStyle w:val="ffline"/>
          <w:lang w:val="en-US"/>
        </w:rPr>
        <w:t>tqgllseilr</w:t>
      </w:r>
      <w:proofErr w:type="spellEnd"/>
      <w:r w:rsidRPr="00D830B0">
        <w:rPr>
          <w:rStyle w:val="ffline"/>
          <w:lang w:val="en-US"/>
        </w:rPr>
        <w:t xml:space="preserve"> </w:t>
      </w:r>
      <w:proofErr w:type="spellStart"/>
      <w:r w:rsidRPr="00D830B0">
        <w:rPr>
          <w:rStyle w:val="ffline"/>
          <w:lang w:val="en-US"/>
        </w:rPr>
        <w:t>keedpktasq</w:t>
      </w:r>
      <w:proofErr w:type="spellEnd"/>
      <w:r w:rsidRPr="00D830B0">
        <w:rPr>
          <w:lang w:val="en-US"/>
        </w:rPr>
        <w:t xml:space="preserve">       421 </w:t>
      </w:r>
      <w:proofErr w:type="spellStart"/>
      <w:r w:rsidRPr="00D830B0">
        <w:rPr>
          <w:rStyle w:val="ffline"/>
          <w:lang w:val="en-US"/>
        </w:rPr>
        <w:t>sllvnlramq</w:t>
      </w:r>
      <w:proofErr w:type="spellEnd"/>
      <w:r w:rsidRPr="00D830B0">
        <w:rPr>
          <w:rStyle w:val="ffline"/>
          <w:lang w:val="en-US"/>
        </w:rPr>
        <w:t xml:space="preserve"> </w:t>
      </w:r>
      <w:proofErr w:type="spellStart"/>
      <w:r w:rsidRPr="00D830B0">
        <w:rPr>
          <w:rStyle w:val="ffline"/>
          <w:lang w:val="en-US"/>
        </w:rPr>
        <w:t>nflqlpeaer</w:t>
      </w:r>
      <w:proofErr w:type="spellEnd"/>
      <w:r w:rsidRPr="00D830B0">
        <w:rPr>
          <w:rStyle w:val="ffline"/>
          <w:lang w:val="en-US"/>
        </w:rPr>
        <w:t xml:space="preserve"> </w:t>
      </w:r>
      <w:proofErr w:type="spellStart"/>
      <w:r w:rsidRPr="00D830B0">
        <w:rPr>
          <w:rStyle w:val="ffline"/>
          <w:lang w:val="en-US"/>
        </w:rPr>
        <w:t>driyqderer</w:t>
      </w:r>
      <w:proofErr w:type="spellEnd"/>
      <w:r w:rsidRPr="00D830B0">
        <w:rPr>
          <w:rStyle w:val="ffline"/>
          <w:lang w:val="en-US"/>
        </w:rPr>
        <w:t xml:space="preserve"> </w:t>
      </w:r>
      <w:proofErr w:type="spellStart"/>
      <w:r w:rsidRPr="00D830B0">
        <w:rPr>
          <w:rStyle w:val="ffline"/>
          <w:lang w:val="en-US"/>
        </w:rPr>
        <w:t>slnaasamgp</w:t>
      </w:r>
      <w:proofErr w:type="spellEnd"/>
      <w:r w:rsidRPr="00D830B0">
        <w:rPr>
          <w:rStyle w:val="ffline"/>
          <w:lang w:val="en-US"/>
        </w:rPr>
        <w:t xml:space="preserve"> </w:t>
      </w:r>
      <w:proofErr w:type="spellStart"/>
      <w:r w:rsidRPr="00D830B0">
        <w:rPr>
          <w:rStyle w:val="ffline"/>
          <w:lang w:val="en-US"/>
        </w:rPr>
        <w:t>aplistppsr</w:t>
      </w:r>
      <w:proofErr w:type="spellEnd"/>
      <w:r w:rsidRPr="00D830B0">
        <w:rPr>
          <w:rStyle w:val="ffline"/>
          <w:lang w:val="en-US"/>
        </w:rPr>
        <w:t xml:space="preserve"> </w:t>
      </w:r>
      <w:proofErr w:type="spellStart"/>
      <w:r w:rsidRPr="00D830B0">
        <w:rPr>
          <w:rStyle w:val="ffline"/>
          <w:lang w:val="en-US"/>
        </w:rPr>
        <w:t>ppqvktatia</w:t>
      </w:r>
      <w:proofErr w:type="spellEnd"/>
      <w:r w:rsidRPr="00D830B0">
        <w:rPr>
          <w:lang w:val="en-US"/>
        </w:rPr>
        <w:t xml:space="preserve">       481 </w:t>
      </w:r>
      <w:proofErr w:type="spellStart"/>
      <w:r w:rsidRPr="00D830B0">
        <w:rPr>
          <w:rStyle w:val="ffline"/>
          <w:lang w:val="en-US"/>
        </w:rPr>
        <w:t>terngkpenn</w:t>
      </w:r>
      <w:proofErr w:type="spellEnd"/>
      <w:r w:rsidRPr="00D830B0">
        <w:rPr>
          <w:rStyle w:val="ffline"/>
          <w:lang w:val="en-US"/>
        </w:rPr>
        <w:t xml:space="preserve"> </w:t>
      </w:r>
      <w:proofErr w:type="spellStart"/>
      <w:r w:rsidRPr="00D830B0">
        <w:rPr>
          <w:rStyle w:val="ffline"/>
          <w:lang w:val="en-US"/>
        </w:rPr>
        <w:t>tmninasiyd</w:t>
      </w:r>
      <w:proofErr w:type="spellEnd"/>
      <w:r w:rsidRPr="00D830B0">
        <w:rPr>
          <w:rStyle w:val="ffline"/>
          <w:lang w:val="en-US"/>
        </w:rPr>
        <w:t xml:space="preserve"> </w:t>
      </w:r>
      <w:proofErr w:type="spellStart"/>
      <w:r w:rsidRPr="00D830B0">
        <w:rPr>
          <w:rStyle w:val="ffline"/>
          <w:lang w:val="en-US"/>
        </w:rPr>
        <w:t>eiqqemkrak</w:t>
      </w:r>
      <w:proofErr w:type="spellEnd"/>
      <w:r w:rsidRPr="00D830B0">
        <w:rPr>
          <w:rStyle w:val="ffline"/>
          <w:lang w:val="en-US"/>
        </w:rPr>
        <w:t xml:space="preserve"> </w:t>
      </w:r>
      <w:proofErr w:type="spellStart"/>
      <w:r w:rsidRPr="00D830B0">
        <w:rPr>
          <w:rStyle w:val="ffline"/>
          <w:lang w:val="en-US"/>
        </w:rPr>
        <w:t>vsqalfakva</w:t>
      </w:r>
      <w:proofErr w:type="spellEnd"/>
      <w:r w:rsidRPr="00D830B0">
        <w:rPr>
          <w:rStyle w:val="ffline"/>
          <w:lang w:val="en-US"/>
        </w:rPr>
        <w:t xml:space="preserve"> </w:t>
      </w:r>
      <w:proofErr w:type="spellStart"/>
      <w:r w:rsidRPr="00D830B0">
        <w:rPr>
          <w:rStyle w:val="ffline"/>
          <w:lang w:val="en-US"/>
        </w:rPr>
        <w:t>atksqgwlce</w:t>
      </w:r>
      <w:proofErr w:type="spellEnd"/>
      <w:r w:rsidRPr="00D830B0">
        <w:rPr>
          <w:rStyle w:val="ffline"/>
          <w:lang w:val="en-US"/>
        </w:rPr>
        <w:t xml:space="preserve"> </w:t>
      </w:r>
      <w:proofErr w:type="spellStart"/>
      <w:r w:rsidRPr="00D830B0">
        <w:rPr>
          <w:rStyle w:val="ffline"/>
          <w:lang w:val="en-US"/>
        </w:rPr>
        <w:t>llrwkedpsp</w:t>
      </w:r>
      <w:proofErr w:type="spellEnd"/>
      <w:r w:rsidRPr="00D830B0">
        <w:rPr>
          <w:lang w:val="en-US"/>
        </w:rPr>
        <w:t xml:space="preserve">       541 </w:t>
      </w:r>
      <w:proofErr w:type="spellStart"/>
      <w:r w:rsidRPr="00D830B0">
        <w:rPr>
          <w:rStyle w:val="ffline"/>
          <w:lang w:val="en-US"/>
        </w:rPr>
        <w:t>enrtlwenls</w:t>
      </w:r>
      <w:proofErr w:type="spellEnd"/>
      <w:r w:rsidRPr="00D830B0">
        <w:rPr>
          <w:rStyle w:val="ffline"/>
          <w:lang w:val="en-US"/>
        </w:rPr>
        <w:t xml:space="preserve"> </w:t>
      </w:r>
      <w:proofErr w:type="spellStart"/>
      <w:r w:rsidRPr="00D830B0">
        <w:rPr>
          <w:rStyle w:val="ffline"/>
          <w:lang w:val="en-US"/>
        </w:rPr>
        <w:t>mirrflslpq</w:t>
      </w:r>
      <w:proofErr w:type="spellEnd"/>
      <w:r w:rsidRPr="00D830B0">
        <w:rPr>
          <w:rStyle w:val="ffline"/>
          <w:lang w:val="en-US"/>
        </w:rPr>
        <w:t xml:space="preserve"> </w:t>
      </w:r>
      <w:proofErr w:type="spellStart"/>
      <w:r w:rsidRPr="00D830B0">
        <w:rPr>
          <w:rStyle w:val="ffline"/>
          <w:lang w:val="en-US"/>
        </w:rPr>
        <w:t>perdaiyeqe</w:t>
      </w:r>
      <w:proofErr w:type="spellEnd"/>
      <w:r w:rsidRPr="00D830B0">
        <w:rPr>
          <w:rStyle w:val="ffline"/>
          <w:lang w:val="en-US"/>
        </w:rPr>
        <w:t xml:space="preserve"> </w:t>
      </w:r>
      <w:proofErr w:type="spellStart"/>
      <w:r w:rsidRPr="00D830B0">
        <w:rPr>
          <w:rStyle w:val="ffline"/>
          <w:lang w:val="en-US"/>
        </w:rPr>
        <w:t>snavhhhgdr</w:t>
      </w:r>
      <w:proofErr w:type="spellEnd"/>
      <w:r w:rsidRPr="00D830B0">
        <w:rPr>
          <w:rStyle w:val="ffline"/>
          <w:lang w:val="en-US"/>
        </w:rPr>
        <w:t xml:space="preserve"> </w:t>
      </w:r>
      <w:proofErr w:type="spellStart"/>
      <w:r w:rsidRPr="00D830B0">
        <w:rPr>
          <w:rStyle w:val="ffline"/>
          <w:lang w:val="en-US"/>
        </w:rPr>
        <w:t>pphiihvpae</w:t>
      </w:r>
      <w:proofErr w:type="spellEnd"/>
      <w:r w:rsidRPr="00D830B0">
        <w:rPr>
          <w:rStyle w:val="ffline"/>
          <w:lang w:val="en-US"/>
        </w:rPr>
        <w:t xml:space="preserve"> </w:t>
      </w:r>
      <w:proofErr w:type="spellStart"/>
      <w:r w:rsidRPr="00D830B0">
        <w:rPr>
          <w:rStyle w:val="ffline"/>
          <w:lang w:val="en-US"/>
        </w:rPr>
        <w:t>qiqqpqaqaq</w:t>
      </w:r>
      <w:proofErr w:type="spellEnd"/>
      <w:r w:rsidRPr="00D830B0">
        <w:rPr>
          <w:lang w:val="en-US"/>
        </w:rPr>
        <w:t xml:space="preserve">       601 </w:t>
      </w:r>
      <w:proofErr w:type="spellStart"/>
      <w:r w:rsidRPr="00D830B0">
        <w:rPr>
          <w:rStyle w:val="ffline"/>
          <w:lang w:val="en-US"/>
        </w:rPr>
        <w:t>qqpappppqa</w:t>
      </w:r>
      <w:proofErr w:type="spellEnd"/>
      <w:r w:rsidRPr="00D830B0">
        <w:rPr>
          <w:rStyle w:val="ffline"/>
          <w:lang w:val="en-US"/>
        </w:rPr>
        <w:t xml:space="preserve"> </w:t>
      </w:r>
      <w:proofErr w:type="spellStart"/>
      <w:r w:rsidRPr="00D830B0">
        <w:rPr>
          <w:rStyle w:val="ffline"/>
          <w:lang w:val="en-US"/>
        </w:rPr>
        <w:t>qaqqpagprl</w:t>
      </w:r>
      <w:proofErr w:type="spellEnd"/>
      <w:r w:rsidRPr="00D830B0">
        <w:rPr>
          <w:rStyle w:val="ffline"/>
          <w:lang w:val="en-US"/>
        </w:rPr>
        <w:t xml:space="preserve"> </w:t>
      </w:r>
      <w:proofErr w:type="spellStart"/>
      <w:r w:rsidRPr="00D830B0">
        <w:rPr>
          <w:rStyle w:val="ffline"/>
          <w:lang w:val="en-US"/>
        </w:rPr>
        <w:t>pprqptvasp</w:t>
      </w:r>
      <w:proofErr w:type="spellEnd"/>
      <w:r w:rsidRPr="00D830B0">
        <w:rPr>
          <w:rStyle w:val="ffline"/>
          <w:lang w:val="en-US"/>
        </w:rPr>
        <w:t xml:space="preserve"> </w:t>
      </w:r>
      <w:proofErr w:type="spellStart"/>
      <w:r w:rsidRPr="00D830B0">
        <w:rPr>
          <w:rStyle w:val="ffline"/>
          <w:lang w:val="en-US"/>
        </w:rPr>
        <w:t>aeaedenrqk</w:t>
      </w:r>
      <w:proofErr w:type="spellEnd"/>
      <w:r w:rsidRPr="00D830B0">
        <w:rPr>
          <w:rStyle w:val="ffline"/>
          <w:lang w:val="en-US"/>
        </w:rPr>
        <w:t xml:space="preserve"> </w:t>
      </w:r>
      <w:proofErr w:type="spellStart"/>
      <w:r w:rsidRPr="00D830B0">
        <w:rPr>
          <w:rStyle w:val="ffline"/>
          <w:lang w:val="en-US"/>
        </w:rPr>
        <w:t>trprtkisve</w:t>
      </w:r>
      <w:proofErr w:type="spellEnd"/>
      <w:r w:rsidRPr="00D830B0">
        <w:rPr>
          <w:rStyle w:val="ffline"/>
          <w:lang w:val="en-US"/>
        </w:rPr>
        <w:t xml:space="preserve"> </w:t>
      </w:r>
      <w:proofErr w:type="spellStart"/>
      <w:r w:rsidRPr="00D830B0">
        <w:rPr>
          <w:rStyle w:val="ffline"/>
          <w:lang w:val="en-US"/>
        </w:rPr>
        <w:t>algilqsfiq</w:t>
      </w:r>
      <w:proofErr w:type="spellEnd"/>
      <w:r w:rsidRPr="00D830B0">
        <w:rPr>
          <w:lang w:val="en-US"/>
        </w:rPr>
        <w:t xml:space="preserve">       </w:t>
      </w:r>
      <w:r w:rsidRPr="00D830B0">
        <w:rPr>
          <w:lang w:val="en-US"/>
        </w:rPr>
        <w:lastRenderedPageBreak/>
        <w:t xml:space="preserve">661 </w:t>
      </w:r>
      <w:proofErr w:type="spellStart"/>
      <w:r w:rsidRPr="00D830B0">
        <w:rPr>
          <w:rStyle w:val="ffline"/>
          <w:lang w:val="en-US"/>
        </w:rPr>
        <w:t>dvglypdeea</w:t>
      </w:r>
      <w:proofErr w:type="spellEnd"/>
      <w:r w:rsidRPr="00D830B0">
        <w:rPr>
          <w:rStyle w:val="ffline"/>
          <w:lang w:val="en-US"/>
        </w:rPr>
        <w:t xml:space="preserve"> </w:t>
      </w:r>
      <w:proofErr w:type="spellStart"/>
      <w:r w:rsidRPr="00D830B0">
        <w:rPr>
          <w:rStyle w:val="ffline"/>
          <w:lang w:val="en-US"/>
        </w:rPr>
        <w:t>iqtlsaqldl</w:t>
      </w:r>
      <w:proofErr w:type="spellEnd"/>
      <w:r w:rsidRPr="00D830B0">
        <w:rPr>
          <w:rStyle w:val="ffline"/>
          <w:lang w:val="en-US"/>
        </w:rPr>
        <w:t xml:space="preserve"> </w:t>
      </w:r>
      <w:proofErr w:type="spellStart"/>
      <w:r w:rsidRPr="00D830B0">
        <w:rPr>
          <w:rStyle w:val="ffline"/>
          <w:lang w:val="en-US"/>
        </w:rPr>
        <w:t>pkytiikffq</w:t>
      </w:r>
      <w:proofErr w:type="spellEnd"/>
      <w:r w:rsidRPr="00D830B0">
        <w:rPr>
          <w:rStyle w:val="ffline"/>
          <w:lang w:val="en-US"/>
        </w:rPr>
        <w:t xml:space="preserve"> </w:t>
      </w:r>
      <w:proofErr w:type="spellStart"/>
      <w:r w:rsidRPr="00D830B0">
        <w:rPr>
          <w:rStyle w:val="ffline"/>
          <w:lang w:val="en-US"/>
        </w:rPr>
        <w:t>nqryylkhhg</w:t>
      </w:r>
      <w:proofErr w:type="spellEnd"/>
      <w:r w:rsidRPr="00D830B0">
        <w:rPr>
          <w:rStyle w:val="ffline"/>
          <w:lang w:val="en-US"/>
        </w:rPr>
        <w:t xml:space="preserve"> </w:t>
      </w:r>
      <w:proofErr w:type="spellStart"/>
      <w:r w:rsidRPr="00D830B0">
        <w:rPr>
          <w:rStyle w:val="ffline"/>
          <w:lang w:val="en-US"/>
        </w:rPr>
        <w:t>klkdnsglev</w:t>
      </w:r>
      <w:proofErr w:type="spellEnd"/>
      <w:r w:rsidRPr="00D830B0">
        <w:rPr>
          <w:rStyle w:val="ffline"/>
          <w:lang w:val="en-US"/>
        </w:rPr>
        <w:t xml:space="preserve"> </w:t>
      </w:r>
      <w:proofErr w:type="spellStart"/>
      <w:r w:rsidRPr="00D830B0">
        <w:rPr>
          <w:rStyle w:val="ffline"/>
          <w:lang w:val="en-US"/>
        </w:rPr>
        <w:t>dvaeykeeel</w:t>
      </w:r>
      <w:proofErr w:type="spellEnd"/>
      <w:r w:rsidRPr="00D830B0">
        <w:rPr>
          <w:lang w:val="en-US"/>
        </w:rPr>
        <w:t xml:space="preserve">       721 </w:t>
      </w:r>
      <w:proofErr w:type="spellStart"/>
      <w:r w:rsidRPr="00D830B0">
        <w:rPr>
          <w:rStyle w:val="ffline"/>
          <w:lang w:val="en-US"/>
        </w:rPr>
        <w:t>lkdleesaqd</w:t>
      </w:r>
      <w:proofErr w:type="spellEnd"/>
      <w:r w:rsidRPr="00D830B0">
        <w:rPr>
          <w:rStyle w:val="ffline"/>
          <w:lang w:val="en-US"/>
        </w:rPr>
        <w:t xml:space="preserve"> </w:t>
      </w:r>
      <w:proofErr w:type="spellStart"/>
      <w:r w:rsidRPr="00D830B0">
        <w:rPr>
          <w:rStyle w:val="ffline"/>
          <w:lang w:val="en-US"/>
        </w:rPr>
        <w:t>knantlfsvk</w:t>
      </w:r>
      <w:proofErr w:type="spellEnd"/>
      <w:r w:rsidRPr="00D830B0">
        <w:rPr>
          <w:rStyle w:val="ffline"/>
          <w:lang w:val="en-US"/>
        </w:rPr>
        <w:t xml:space="preserve"> </w:t>
      </w:r>
      <w:proofErr w:type="spellStart"/>
      <w:r w:rsidRPr="00D830B0">
        <w:rPr>
          <w:rStyle w:val="ffline"/>
          <w:lang w:val="en-US"/>
        </w:rPr>
        <w:t>leeelsvegn</w:t>
      </w:r>
      <w:proofErr w:type="spellEnd"/>
      <w:r w:rsidRPr="00D830B0">
        <w:rPr>
          <w:rStyle w:val="ffline"/>
          <w:lang w:val="en-US"/>
        </w:rPr>
        <w:t xml:space="preserve"> </w:t>
      </w:r>
      <w:proofErr w:type="spellStart"/>
      <w:r w:rsidRPr="00D830B0">
        <w:rPr>
          <w:rStyle w:val="ffline"/>
          <w:lang w:val="en-US"/>
        </w:rPr>
        <w:t>tdintdlkd</w:t>
      </w:r>
      <w:proofErr w:type="spellEnd"/>
    </w:p>
    <w:p w14:paraId="58B63590" w14:textId="77777777" w:rsidR="00B14F7E" w:rsidRDefault="00B14F7E" w:rsidP="00B14F7E">
      <w:pPr>
        <w:rPr>
          <w:rFonts w:ascii="Georgia" w:hAnsi="Georgia"/>
          <w:lang w:val="en-US"/>
        </w:rPr>
      </w:pPr>
    </w:p>
    <w:p w14:paraId="6131AF01" w14:textId="0CF28547" w:rsidR="00B14F7E" w:rsidRPr="00D156CF" w:rsidRDefault="00B14F7E" w:rsidP="00B14F7E">
      <w:pPr>
        <w:rPr>
          <w:rFonts w:asciiTheme="majorHAnsi" w:hAnsiTheme="majorHAnsi"/>
          <w:b/>
          <w:lang w:val="en-US"/>
        </w:rPr>
      </w:pPr>
      <w:r w:rsidRPr="00D156CF">
        <w:rPr>
          <w:rFonts w:asciiTheme="majorHAnsi" w:hAnsiTheme="majorHAnsi"/>
          <w:b/>
          <w:lang w:val="en-US"/>
        </w:rPr>
        <w:t>human/</w:t>
      </w:r>
      <w:del w:id="121" w:author="Alexander Resch" w:date="2022-01-19T19:26:00Z">
        <w:r w:rsidRPr="00D156CF" w:rsidDel="00956FC5">
          <w:rPr>
            <w:rFonts w:asciiTheme="majorHAnsi" w:hAnsiTheme="majorHAnsi"/>
            <w:b/>
            <w:lang w:val="en-US"/>
          </w:rPr>
          <w:delText xml:space="preserve"> </w:delText>
        </w:r>
      </w:del>
      <w:r w:rsidRPr="00D156CF">
        <w:rPr>
          <w:rFonts w:asciiTheme="majorHAnsi" w:hAnsiTheme="majorHAnsi"/>
          <w:b/>
          <w:color w:val="FF6600"/>
          <w:lang w:val="en-US"/>
        </w:rPr>
        <w:t>cat 100</w:t>
      </w:r>
      <w:ins w:id="122" w:author="Alexander Resch" w:date="2022-01-19T19:26:00Z">
        <w:r w:rsidR="00956FC5">
          <w:rPr>
            <w:rFonts w:asciiTheme="majorHAnsi" w:hAnsiTheme="majorHAnsi"/>
            <w:b/>
            <w:color w:val="FF6600"/>
            <w:lang w:val="en-US"/>
          </w:rPr>
          <w:t xml:space="preserve"> </w:t>
        </w:r>
      </w:ins>
      <w:r w:rsidRPr="00D156CF">
        <w:rPr>
          <w:rFonts w:asciiTheme="majorHAnsi" w:hAnsiTheme="majorHAnsi"/>
          <w:b/>
          <w:color w:val="FF6600"/>
          <w:lang w:val="en-US"/>
        </w:rPr>
        <w:t>% sequence homology:</w:t>
      </w:r>
    </w:p>
    <w:p w14:paraId="4A13941A" w14:textId="77777777" w:rsidR="00B14F7E" w:rsidRPr="00D156CF" w:rsidRDefault="00B14F7E" w:rsidP="00B14F7E">
      <w:pPr>
        <w:rPr>
          <w:rFonts w:asciiTheme="majorHAnsi" w:hAnsiTheme="majorHAnsi"/>
          <w:lang w:val="en-US"/>
        </w:rPr>
      </w:pPr>
      <w:proofErr w:type="spellStart"/>
      <w:r w:rsidRPr="00D156CF">
        <w:rPr>
          <w:rFonts w:asciiTheme="majorHAnsi" w:hAnsiTheme="majorHAnsi"/>
          <w:lang w:val="en-US"/>
        </w:rPr>
        <w:t>gtmlpvfcvv</w:t>
      </w:r>
      <w:proofErr w:type="spellEnd"/>
      <w:r w:rsidRPr="00D156CF">
        <w:rPr>
          <w:rFonts w:asciiTheme="majorHAnsi" w:hAnsiTheme="majorHAnsi"/>
          <w:lang w:val="en-US"/>
        </w:rPr>
        <w:t xml:space="preserve"> </w:t>
      </w:r>
      <w:proofErr w:type="spellStart"/>
      <w:r w:rsidRPr="00D156CF">
        <w:rPr>
          <w:rFonts w:asciiTheme="majorHAnsi" w:hAnsiTheme="majorHAnsi"/>
          <w:lang w:val="en-US"/>
        </w:rPr>
        <w:t>ehyenaieyd</w:t>
      </w:r>
      <w:proofErr w:type="spellEnd"/>
      <w:r w:rsidRPr="00D156CF">
        <w:rPr>
          <w:rFonts w:asciiTheme="majorHAnsi" w:hAnsiTheme="majorHAnsi"/>
          <w:lang w:val="en-US"/>
        </w:rPr>
        <w:t xml:space="preserve"> </w:t>
      </w:r>
      <w:proofErr w:type="spellStart"/>
      <w:r w:rsidRPr="00D156CF">
        <w:rPr>
          <w:rFonts w:asciiTheme="majorHAnsi" w:hAnsiTheme="majorHAnsi"/>
          <w:lang w:val="en-US"/>
        </w:rPr>
        <w:t>ckeehaefvl</w:t>
      </w:r>
      <w:proofErr w:type="spellEnd"/>
      <w:r w:rsidRPr="00D156CF">
        <w:rPr>
          <w:rFonts w:asciiTheme="majorHAnsi" w:hAnsiTheme="majorHAnsi"/>
          <w:lang w:val="en-US"/>
        </w:rPr>
        <w:t xml:space="preserve"> </w:t>
      </w:r>
      <w:proofErr w:type="spellStart"/>
      <w:r w:rsidRPr="00D156CF">
        <w:rPr>
          <w:rFonts w:asciiTheme="majorHAnsi" w:hAnsiTheme="majorHAnsi"/>
          <w:lang w:val="en-US"/>
        </w:rPr>
        <w:t>vrkdmlfnql</w:t>
      </w:r>
      <w:proofErr w:type="spellEnd"/>
      <w:r w:rsidRPr="00D156CF">
        <w:rPr>
          <w:rFonts w:asciiTheme="majorHAnsi" w:hAnsiTheme="majorHAnsi"/>
          <w:lang w:val="en-US"/>
        </w:rPr>
        <w:t xml:space="preserve"> </w:t>
      </w:r>
      <w:proofErr w:type="spellStart"/>
      <w:r w:rsidRPr="00D156CF">
        <w:rPr>
          <w:rFonts w:asciiTheme="majorHAnsi" w:hAnsiTheme="majorHAnsi"/>
          <w:lang w:val="en-US"/>
        </w:rPr>
        <w:t>iemallslgy</w:t>
      </w:r>
      <w:proofErr w:type="spellEnd"/>
      <w:r w:rsidRPr="00D156CF">
        <w:rPr>
          <w:rFonts w:asciiTheme="majorHAnsi" w:hAnsiTheme="majorHAnsi"/>
          <w:lang w:val="en-US"/>
        </w:rPr>
        <w:t xml:space="preserve"> </w:t>
      </w:r>
      <w:proofErr w:type="spellStart"/>
      <w:r w:rsidRPr="00D156CF">
        <w:rPr>
          <w:rFonts w:asciiTheme="majorHAnsi" w:hAnsiTheme="majorHAnsi"/>
          <w:lang w:val="en-US"/>
        </w:rPr>
        <w:t>shssaaqakg</w:t>
      </w:r>
      <w:proofErr w:type="spellEnd"/>
      <w:r w:rsidRPr="00D156CF">
        <w:rPr>
          <w:rFonts w:asciiTheme="majorHAnsi" w:hAnsiTheme="majorHAnsi"/>
          <w:lang w:val="en-US"/>
        </w:rPr>
        <w:t xml:space="preserve"> </w:t>
      </w:r>
      <w:proofErr w:type="spellStart"/>
      <w:r w:rsidRPr="00D156CF">
        <w:rPr>
          <w:rFonts w:asciiTheme="majorHAnsi" w:hAnsiTheme="majorHAnsi"/>
          <w:lang w:val="en-US"/>
        </w:rPr>
        <w:t>liqvgkwnpv</w:t>
      </w:r>
      <w:proofErr w:type="spellEnd"/>
      <w:r w:rsidRPr="00D156CF">
        <w:rPr>
          <w:rFonts w:asciiTheme="majorHAnsi" w:hAnsiTheme="majorHAnsi"/>
          <w:lang w:val="en-US"/>
        </w:rPr>
        <w:t xml:space="preserve"> </w:t>
      </w:r>
      <w:proofErr w:type="spellStart"/>
      <w:r w:rsidRPr="00D156CF">
        <w:rPr>
          <w:rFonts w:asciiTheme="majorHAnsi" w:hAnsiTheme="majorHAnsi"/>
          <w:lang w:val="en-US"/>
        </w:rPr>
        <w:t>plsyvtdapd</w:t>
      </w:r>
      <w:proofErr w:type="spellEnd"/>
      <w:r w:rsidRPr="00D156CF">
        <w:rPr>
          <w:rFonts w:asciiTheme="majorHAnsi" w:hAnsiTheme="majorHAnsi"/>
          <w:lang w:val="en-US"/>
        </w:rPr>
        <w:t xml:space="preserve"> </w:t>
      </w:r>
    </w:p>
    <w:p w14:paraId="6C258202" w14:textId="77777777" w:rsidR="00B14F7E" w:rsidRPr="00D156CF" w:rsidRDefault="00B14F7E" w:rsidP="00B14F7E">
      <w:pPr>
        <w:rPr>
          <w:rFonts w:asciiTheme="majorHAnsi" w:hAnsiTheme="majorHAnsi"/>
          <w:lang w:val="en-US"/>
        </w:rPr>
      </w:pPr>
      <w:proofErr w:type="spellStart"/>
      <w:r w:rsidRPr="00D156CF">
        <w:rPr>
          <w:rStyle w:val="ffline"/>
          <w:rFonts w:asciiTheme="majorHAnsi" w:hAnsiTheme="majorHAnsi"/>
          <w:color w:val="FF6600"/>
          <w:lang w:val="en-US"/>
        </w:rPr>
        <w:t>gtmlpvfcvv</w:t>
      </w:r>
      <w:proofErr w:type="spellEnd"/>
      <w:r w:rsidRPr="00D156CF">
        <w:rPr>
          <w:rStyle w:val="ffline"/>
          <w:rFonts w:asciiTheme="majorHAnsi" w:hAnsiTheme="majorHAnsi"/>
          <w:color w:val="FF6600"/>
          <w:lang w:val="en-US"/>
        </w:rPr>
        <w:t xml:space="preserve"> </w:t>
      </w:r>
      <w:proofErr w:type="spellStart"/>
      <w:r w:rsidRPr="00D156CF">
        <w:rPr>
          <w:rStyle w:val="ffline"/>
          <w:rFonts w:asciiTheme="majorHAnsi" w:hAnsiTheme="majorHAnsi"/>
          <w:color w:val="FF6600"/>
          <w:lang w:val="en-US"/>
        </w:rPr>
        <w:t>ehyenaieyd</w:t>
      </w:r>
      <w:proofErr w:type="spellEnd"/>
      <w:r w:rsidRPr="00D156CF">
        <w:rPr>
          <w:rStyle w:val="ffline"/>
          <w:rFonts w:asciiTheme="majorHAnsi" w:hAnsiTheme="majorHAnsi"/>
          <w:color w:val="FF6600"/>
          <w:lang w:val="en-US"/>
        </w:rPr>
        <w:t xml:space="preserve"> </w:t>
      </w:r>
      <w:proofErr w:type="spellStart"/>
      <w:r w:rsidRPr="00D156CF">
        <w:rPr>
          <w:rStyle w:val="ffline"/>
          <w:rFonts w:asciiTheme="majorHAnsi" w:hAnsiTheme="majorHAnsi"/>
          <w:color w:val="FF6600"/>
          <w:lang w:val="en-US"/>
        </w:rPr>
        <w:t>ckeehaefvl</w:t>
      </w:r>
      <w:proofErr w:type="spellEnd"/>
      <w:r w:rsidRPr="00D156CF">
        <w:rPr>
          <w:rStyle w:val="ffline"/>
          <w:rFonts w:asciiTheme="majorHAnsi" w:hAnsiTheme="majorHAnsi"/>
          <w:color w:val="FF6600"/>
          <w:lang w:val="en-US"/>
        </w:rPr>
        <w:t xml:space="preserve"> </w:t>
      </w:r>
      <w:proofErr w:type="spellStart"/>
      <w:r w:rsidRPr="00D156CF">
        <w:rPr>
          <w:rStyle w:val="ffline"/>
          <w:rFonts w:asciiTheme="majorHAnsi" w:hAnsiTheme="majorHAnsi"/>
          <w:color w:val="FF6600"/>
          <w:lang w:val="en-US"/>
        </w:rPr>
        <w:t>vrkdmlfnql</w:t>
      </w:r>
      <w:proofErr w:type="spellEnd"/>
      <w:r w:rsidRPr="00D156CF">
        <w:rPr>
          <w:rStyle w:val="ffline"/>
          <w:rFonts w:asciiTheme="majorHAnsi" w:hAnsiTheme="majorHAnsi"/>
          <w:color w:val="FF6600"/>
          <w:lang w:val="en-US"/>
        </w:rPr>
        <w:t xml:space="preserve"> </w:t>
      </w:r>
      <w:proofErr w:type="spellStart"/>
      <w:r w:rsidRPr="00D156CF">
        <w:rPr>
          <w:rStyle w:val="ffline"/>
          <w:rFonts w:asciiTheme="majorHAnsi" w:hAnsiTheme="majorHAnsi"/>
          <w:color w:val="FF6600"/>
          <w:lang w:val="en-US"/>
        </w:rPr>
        <w:t>iemallslgy</w:t>
      </w:r>
      <w:proofErr w:type="spellEnd"/>
      <w:r w:rsidRPr="00D156CF">
        <w:rPr>
          <w:rFonts w:asciiTheme="majorHAnsi" w:hAnsiTheme="majorHAnsi"/>
          <w:color w:val="FF6600"/>
          <w:lang w:val="en-US"/>
        </w:rPr>
        <w:t xml:space="preserve"> </w:t>
      </w:r>
      <w:proofErr w:type="spellStart"/>
      <w:r w:rsidRPr="00D156CF">
        <w:rPr>
          <w:rStyle w:val="ffline"/>
          <w:rFonts w:asciiTheme="majorHAnsi" w:hAnsiTheme="majorHAnsi"/>
          <w:color w:val="FF6600"/>
          <w:lang w:val="en-US"/>
        </w:rPr>
        <w:t>shssaaqakg</w:t>
      </w:r>
      <w:proofErr w:type="spellEnd"/>
      <w:r w:rsidRPr="00D156CF">
        <w:rPr>
          <w:rStyle w:val="ffline"/>
          <w:rFonts w:asciiTheme="majorHAnsi" w:hAnsiTheme="majorHAnsi"/>
          <w:color w:val="FF6600"/>
          <w:lang w:val="en-US"/>
        </w:rPr>
        <w:t xml:space="preserve"> </w:t>
      </w:r>
      <w:proofErr w:type="spellStart"/>
      <w:r w:rsidRPr="00D156CF">
        <w:rPr>
          <w:rStyle w:val="ffline"/>
          <w:rFonts w:asciiTheme="majorHAnsi" w:hAnsiTheme="majorHAnsi"/>
          <w:color w:val="FF6600"/>
          <w:lang w:val="en-US"/>
        </w:rPr>
        <w:t>liqvgkwnpv</w:t>
      </w:r>
      <w:proofErr w:type="spellEnd"/>
      <w:r w:rsidRPr="00D156CF">
        <w:rPr>
          <w:rStyle w:val="ffline"/>
          <w:rFonts w:asciiTheme="majorHAnsi" w:hAnsiTheme="majorHAnsi"/>
          <w:color w:val="FF6600"/>
          <w:lang w:val="en-US"/>
        </w:rPr>
        <w:t xml:space="preserve"> </w:t>
      </w:r>
      <w:proofErr w:type="spellStart"/>
      <w:r w:rsidRPr="00D156CF">
        <w:rPr>
          <w:rStyle w:val="ffline"/>
          <w:rFonts w:asciiTheme="majorHAnsi" w:hAnsiTheme="majorHAnsi"/>
          <w:color w:val="FF6600"/>
          <w:lang w:val="en-US"/>
        </w:rPr>
        <w:t>plsyvtdapd</w:t>
      </w:r>
      <w:proofErr w:type="spellEnd"/>
    </w:p>
    <w:p w14:paraId="75F97B63" w14:textId="77777777" w:rsidR="00B14F7E" w:rsidRPr="00D156CF" w:rsidRDefault="00B14F7E" w:rsidP="00B14F7E">
      <w:pPr>
        <w:rPr>
          <w:rFonts w:asciiTheme="majorHAnsi" w:hAnsiTheme="majorHAnsi"/>
          <w:lang w:val="en-US"/>
        </w:rPr>
      </w:pPr>
    </w:p>
    <w:p w14:paraId="7EFF7E1F" w14:textId="77777777" w:rsidR="00B14F7E" w:rsidRPr="00D156CF" w:rsidRDefault="00B14F7E" w:rsidP="00B14F7E">
      <w:pPr>
        <w:rPr>
          <w:b/>
          <w:lang w:val="en-US"/>
        </w:rPr>
      </w:pPr>
      <w:proofErr w:type="spellStart"/>
      <w:r w:rsidRPr="00D156CF">
        <w:rPr>
          <w:rFonts w:asciiTheme="majorHAnsi" w:hAnsiTheme="majorHAnsi"/>
          <w:lang w:val="en-US"/>
        </w:rPr>
        <w:t>atvadmlqdv</w:t>
      </w:r>
      <w:proofErr w:type="spellEnd"/>
      <w:r w:rsidRPr="00D156CF">
        <w:rPr>
          <w:rFonts w:asciiTheme="majorHAnsi" w:hAnsiTheme="majorHAnsi"/>
          <w:lang w:val="en-US"/>
        </w:rPr>
        <w:t xml:space="preserve"> </w:t>
      </w:r>
      <w:proofErr w:type="spellStart"/>
      <w:r w:rsidRPr="00D156CF">
        <w:rPr>
          <w:rFonts w:asciiTheme="majorHAnsi" w:hAnsiTheme="majorHAnsi"/>
          <w:lang w:val="en-US"/>
        </w:rPr>
        <w:t>yhvvtlkiql</w:t>
      </w:r>
      <w:proofErr w:type="spellEnd"/>
      <w:r w:rsidRPr="00D156CF">
        <w:rPr>
          <w:rFonts w:asciiTheme="majorHAnsi" w:hAnsiTheme="majorHAnsi"/>
          <w:lang w:val="en-US"/>
        </w:rPr>
        <w:t xml:space="preserve"> </w:t>
      </w:r>
      <w:proofErr w:type="spellStart"/>
      <w:r w:rsidRPr="00D156CF">
        <w:rPr>
          <w:rFonts w:asciiTheme="majorHAnsi" w:hAnsiTheme="majorHAnsi"/>
          <w:lang w:val="en-US"/>
        </w:rPr>
        <w:t>hs</w:t>
      </w:r>
      <w:proofErr w:type="spellEnd"/>
    </w:p>
    <w:p w14:paraId="2A966087" w14:textId="77777777" w:rsidR="00B14F7E" w:rsidRPr="00D156CF" w:rsidRDefault="00B14F7E" w:rsidP="00B14F7E">
      <w:pPr>
        <w:rPr>
          <w:rFonts w:asciiTheme="majorHAnsi" w:hAnsiTheme="majorHAnsi"/>
          <w:color w:val="FF6600"/>
          <w:lang w:val="en-US"/>
        </w:rPr>
      </w:pPr>
      <w:proofErr w:type="spellStart"/>
      <w:r w:rsidRPr="00D156CF">
        <w:rPr>
          <w:rStyle w:val="ffline"/>
          <w:rFonts w:asciiTheme="majorHAnsi" w:hAnsiTheme="majorHAnsi"/>
          <w:color w:val="FF6600"/>
          <w:lang w:val="en-US"/>
        </w:rPr>
        <w:t>atvadmlqdv</w:t>
      </w:r>
      <w:proofErr w:type="spellEnd"/>
      <w:r w:rsidRPr="00D156CF">
        <w:rPr>
          <w:rStyle w:val="ffline"/>
          <w:rFonts w:asciiTheme="majorHAnsi" w:hAnsiTheme="majorHAnsi"/>
          <w:color w:val="FF6600"/>
          <w:lang w:val="en-US"/>
        </w:rPr>
        <w:t xml:space="preserve"> </w:t>
      </w:r>
      <w:proofErr w:type="spellStart"/>
      <w:r w:rsidRPr="00D156CF">
        <w:rPr>
          <w:rStyle w:val="ffline"/>
          <w:rFonts w:asciiTheme="majorHAnsi" w:hAnsiTheme="majorHAnsi"/>
          <w:color w:val="FF6600"/>
          <w:lang w:val="en-US"/>
        </w:rPr>
        <w:t>yhvvtlkiql</w:t>
      </w:r>
      <w:proofErr w:type="spellEnd"/>
      <w:r w:rsidRPr="00D156CF">
        <w:rPr>
          <w:rStyle w:val="ffline"/>
          <w:rFonts w:asciiTheme="majorHAnsi" w:hAnsiTheme="majorHAnsi"/>
          <w:color w:val="FF6600"/>
          <w:lang w:val="en-US"/>
        </w:rPr>
        <w:t xml:space="preserve"> </w:t>
      </w:r>
      <w:proofErr w:type="spellStart"/>
      <w:r w:rsidRPr="00D156CF">
        <w:rPr>
          <w:rStyle w:val="ffline"/>
          <w:rFonts w:asciiTheme="majorHAnsi" w:hAnsiTheme="majorHAnsi"/>
          <w:color w:val="FF6600"/>
          <w:lang w:val="en-US"/>
        </w:rPr>
        <w:t>hs</w:t>
      </w:r>
      <w:proofErr w:type="spellEnd"/>
    </w:p>
    <w:p w14:paraId="6601D8DB" w14:textId="77777777" w:rsidR="00B14F7E" w:rsidRDefault="00B14F7E" w:rsidP="00B14F7E">
      <w:pPr>
        <w:rPr>
          <w:rFonts w:ascii="Georgia" w:hAnsi="Georgia"/>
          <w:lang w:val="en-US"/>
        </w:rPr>
      </w:pPr>
      <w:r>
        <w:rPr>
          <w:rFonts w:ascii="Georgia" w:hAnsi="Georgia"/>
          <w:lang w:val="en-US"/>
        </w:rPr>
        <w:t>____ ____ ____ ____</w:t>
      </w:r>
    </w:p>
    <w:p w14:paraId="6FE94424" w14:textId="77777777" w:rsidR="00B14F7E" w:rsidRPr="00BD0083" w:rsidRDefault="00B14F7E" w:rsidP="00B14F7E">
      <w:pPr>
        <w:rPr>
          <w:rFonts w:asciiTheme="majorHAnsi" w:hAnsiTheme="majorHAnsi"/>
          <w:lang w:val="en-US"/>
        </w:rPr>
      </w:pPr>
      <w:r>
        <w:rPr>
          <w:rFonts w:asciiTheme="majorHAnsi" w:hAnsiTheme="majorHAnsi"/>
          <w:b/>
          <w:lang w:val="en-US"/>
        </w:rPr>
        <w:t>H</w:t>
      </w:r>
      <w:r w:rsidRPr="007040CB">
        <w:rPr>
          <w:rFonts w:asciiTheme="majorHAnsi" w:hAnsiTheme="majorHAnsi"/>
          <w:b/>
          <w:lang w:val="en-US"/>
        </w:rPr>
        <w:t>orse</w:t>
      </w:r>
      <w:r w:rsidRPr="00EC7F94">
        <w:rPr>
          <w:rFonts w:asciiTheme="majorHAnsi" w:hAnsiTheme="majorHAnsi"/>
          <w:lang w:val="en-US"/>
        </w:rPr>
        <w:t>, (</w:t>
      </w:r>
      <w:r w:rsidRPr="00EC7F94">
        <w:rPr>
          <w:rFonts w:asciiTheme="majorHAnsi" w:hAnsiTheme="majorHAnsi"/>
          <w:i/>
          <w:lang w:val="en-US"/>
        </w:rPr>
        <w:t>Equus caballus</w:t>
      </w:r>
      <w:r w:rsidRPr="00EC7F94">
        <w:rPr>
          <w:rFonts w:asciiTheme="majorHAnsi" w:hAnsiTheme="majorHAnsi"/>
          <w:lang w:val="en-US"/>
        </w:rPr>
        <w:t xml:space="preserve">, DNA-binding protein </w:t>
      </w:r>
      <w:r w:rsidRPr="00264898">
        <w:rPr>
          <w:rFonts w:asciiTheme="majorHAnsi" w:hAnsiTheme="majorHAnsi"/>
          <w:b/>
          <w:lang w:val="en-US"/>
        </w:rPr>
        <w:t>SATB1</w:t>
      </w:r>
      <w:r w:rsidRPr="00EC7F94">
        <w:rPr>
          <w:rFonts w:asciiTheme="majorHAnsi" w:hAnsiTheme="majorHAnsi"/>
          <w:lang w:val="en-US"/>
        </w:rPr>
        <w:t xml:space="preserve"> isoform X1, 100% </w:t>
      </w:r>
      <w:r>
        <w:rPr>
          <w:rFonts w:asciiTheme="majorHAnsi" w:hAnsiTheme="majorHAnsi"/>
          <w:lang w:val="en-US"/>
        </w:rPr>
        <w:t>sequence identity</w:t>
      </w:r>
      <w:r w:rsidRPr="00EC7F94">
        <w:rPr>
          <w:rFonts w:asciiTheme="majorHAnsi" w:hAnsiTheme="majorHAnsi"/>
          <w:lang w:val="en-US"/>
        </w:rPr>
        <w:t xml:space="preserve"> (XP_014587330.2)</w:t>
      </w:r>
      <w:r>
        <w:rPr>
          <w:rFonts w:asciiTheme="majorHAnsi" w:hAnsiTheme="majorHAnsi"/>
          <w:lang w:val="en-US"/>
        </w:rPr>
        <w:t>:</w:t>
      </w:r>
    </w:p>
    <w:p w14:paraId="62E7F936" w14:textId="77777777" w:rsidR="00B14F7E" w:rsidRPr="00D830B0" w:rsidRDefault="00B14F7E" w:rsidP="00B14F7E">
      <w:pPr>
        <w:pStyle w:val="HTMLVorformatiert"/>
        <w:rPr>
          <w:lang w:val="en-US"/>
        </w:rPr>
      </w:pPr>
      <w:r w:rsidRPr="00D830B0">
        <w:rPr>
          <w:lang w:val="en-US"/>
        </w:rPr>
        <w:t xml:space="preserve">1 </w:t>
      </w:r>
      <w:proofErr w:type="spellStart"/>
      <w:r w:rsidRPr="00D830B0">
        <w:rPr>
          <w:rStyle w:val="ffline"/>
          <w:lang w:val="en-US"/>
        </w:rPr>
        <w:t>mdhlneatqg</w:t>
      </w:r>
      <w:proofErr w:type="spellEnd"/>
      <w:r w:rsidRPr="00D830B0">
        <w:rPr>
          <w:rStyle w:val="ffline"/>
          <w:lang w:val="en-US"/>
        </w:rPr>
        <w:t xml:space="preserve"> </w:t>
      </w:r>
      <w:proofErr w:type="spellStart"/>
      <w:r w:rsidRPr="00D830B0">
        <w:rPr>
          <w:rStyle w:val="ffline"/>
          <w:lang w:val="en-US"/>
        </w:rPr>
        <w:t>kehsemsnnv</w:t>
      </w:r>
      <w:proofErr w:type="spellEnd"/>
      <w:r w:rsidRPr="00D830B0">
        <w:rPr>
          <w:rStyle w:val="ffline"/>
          <w:lang w:val="en-US"/>
        </w:rPr>
        <w:t xml:space="preserve"> </w:t>
      </w:r>
      <w:proofErr w:type="spellStart"/>
      <w:r w:rsidRPr="00D830B0">
        <w:rPr>
          <w:rStyle w:val="ffline"/>
          <w:lang w:val="en-US"/>
        </w:rPr>
        <w:t>sdpkgppaki</w:t>
      </w:r>
      <w:proofErr w:type="spellEnd"/>
      <w:r w:rsidRPr="00D830B0">
        <w:rPr>
          <w:rStyle w:val="ffline"/>
          <w:lang w:val="en-US"/>
        </w:rPr>
        <w:t xml:space="preserve"> </w:t>
      </w:r>
      <w:proofErr w:type="spellStart"/>
      <w:r w:rsidRPr="00D830B0">
        <w:rPr>
          <w:rStyle w:val="ffline"/>
          <w:lang w:val="en-US"/>
        </w:rPr>
        <w:t>arleqngspl</w:t>
      </w:r>
      <w:proofErr w:type="spellEnd"/>
      <w:r w:rsidRPr="00D830B0">
        <w:rPr>
          <w:rStyle w:val="ffline"/>
          <w:lang w:val="en-US"/>
        </w:rPr>
        <w:t xml:space="preserve"> </w:t>
      </w:r>
      <w:proofErr w:type="spellStart"/>
      <w:r w:rsidRPr="00D830B0">
        <w:rPr>
          <w:rStyle w:val="ffline"/>
          <w:lang w:val="en-US"/>
        </w:rPr>
        <w:t>grgrlgstga</w:t>
      </w:r>
      <w:proofErr w:type="spellEnd"/>
      <w:r w:rsidRPr="00D830B0">
        <w:rPr>
          <w:rStyle w:val="ffline"/>
          <w:lang w:val="en-US"/>
        </w:rPr>
        <w:t xml:space="preserve"> </w:t>
      </w:r>
      <w:proofErr w:type="spellStart"/>
      <w:r w:rsidRPr="00D830B0">
        <w:rPr>
          <w:rStyle w:val="ffline"/>
          <w:lang w:val="en-US"/>
        </w:rPr>
        <w:t>kmqgvplkhs</w:t>
      </w:r>
      <w:proofErr w:type="spellEnd"/>
      <w:r w:rsidRPr="00D830B0">
        <w:rPr>
          <w:lang w:val="en-US"/>
        </w:rPr>
        <w:t xml:space="preserve">        61 </w:t>
      </w:r>
      <w:proofErr w:type="spellStart"/>
      <w:r w:rsidRPr="00D830B0">
        <w:rPr>
          <w:rStyle w:val="ffline"/>
          <w:lang w:val="en-US"/>
        </w:rPr>
        <w:t>ghlmktnlrk</w:t>
      </w:r>
      <w:proofErr w:type="spellEnd"/>
      <w:r w:rsidRPr="00D830B0">
        <w:rPr>
          <w:rStyle w:val="ffline"/>
          <w:lang w:val="en-US"/>
        </w:rPr>
        <w:t xml:space="preserve"> </w:t>
      </w:r>
      <w:proofErr w:type="spellStart"/>
      <w:r w:rsidRPr="00D830B0">
        <w:rPr>
          <w:rStyle w:val="ffline"/>
          <w:color w:val="FF6600"/>
          <w:lang w:val="en-US"/>
        </w:rPr>
        <w:t>gtmlpvfcvv</w:t>
      </w:r>
      <w:proofErr w:type="spellEnd"/>
      <w:r w:rsidRPr="00D830B0">
        <w:rPr>
          <w:rStyle w:val="ffline"/>
          <w:color w:val="FF6600"/>
          <w:lang w:val="en-US"/>
        </w:rPr>
        <w:t xml:space="preserve"> </w:t>
      </w:r>
      <w:proofErr w:type="spellStart"/>
      <w:r w:rsidRPr="00D830B0">
        <w:rPr>
          <w:rStyle w:val="ffline"/>
          <w:color w:val="FF6600"/>
          <w:lang w:val="en-US"/>
        </w:rPr>
        <w:t>ehyenaieyd</w:t>
      </w:r>
      <w:proofErr w:type="spellEnd"/>
      <w:r w:rsidRPr="00D830B0">
        <w:rPr>
          <w:rStyle w:val="ffline"/>
          <w:color w:val="FF6600"/>
          <w:lang w:val="en-US"/>
        </w:rPr>
        <w:t xml:space="preserve"> </w:t>
      </w:r>
      <w:proofErr w:type="spellStart"/>
      <w:r w:rsidRPr="00D830B0">
        <w:rPr>
          <w:rStyle w:val="ffline"/>
          <w:color w:val="FF6600"/>
          <w:lang w:val="en-US"/>
        </w:rPr>
        <w:t>ckeehaefvl</w:t>
      </w:r>
      <w:proofErr w:type="spellEnd"/>
      <w:r w:rsidRPr="00D830B0">
        <w:rPr>
          <w:rStyle w:val="ffline"/>
          <w:color w:val="FF6600"/>
          <w:lang w:val="en-US"/>
        </w:rPr>
        <w:t xml:space="preserve"> </w:t>
      </w:r>
      <w:proofErr w:type="spellStart"/>
      <w:r w:rsidRPr="00D830B0">
        <w:rPr>
          <w:rStyle w:val="ffline"/>
          <w:color w:val="FF6600"/>
          <w:lang w:val="en-US"/>
        </w:rPr>
        <w:t>vrkdmlfnql</w:t>
      </w:r>
      <w:proofErr w:type="spellEnd"/>
      <w:r w:rsidRPr="00D830B0">
        <w:rPr>
          <w:rStyle w:val="ffline"/>
          <w:color w:val="FF6600"/>
          <w:lang w:val="en-US"/>
        </w:rPr>
        <w:t xml:space="preserve"> </w:t>
      </w:r>
      <w:proofErr w:type="spellStart"/>
      <w:r w:rsidRPr="00D830B0">
        <w:rPr>
          <w:rStyle w:val="ffline"/>
          <w:color w:val="FF6600"/>
          <w:lang w:val="en-US"/>
        </w:rPr>
        <w:t>iemallslgy</w:t>
      </w:r>
      <w:proofErr w:type="spellEnd"/>
      <w:r w:rsidRPr="00D830B0">
        <w:rPr>
          <w:color w:val="FF6600"/>
          <w:lang w:val="en-US"/>
        </w:rPr>
        <w:t xml:space="preserve">       121 </w:t>
      </w:r>
      <w:proofErr w:type="spellStart"/>
      <w:r w:rsidRPr="00D830B0">
        <w:rPr>
          <w:rStyle w:val="ffline"/>
          <w:color w:val="FF6600"/>
          <w:lang w:val="en-US"/>
        </w:rPr>
        <w:t>shssaaqakg</w:t>
      </w:r>
      <w:proofErr w:type="spellEnd"/>
      <w:r w:rsidRPr="00D830B0">
        <w:rPr>
          <w:rStyle w:val="ffline"/>
          <w:color w:val="FF6600"/>
          <w:lang w:val="en-US"/>
        </w:rPr>
        <w:t xml:space="preserve"> </w:t>
      </w:r>
      <w:proofErr w:type="spellStart"/>
      <w:r w:rsidRPr="00D830B0">
        <w:rPr>
          <w:rStyle w:val="ffline"/>
          <w:color w:val="FF6600"/>
          <w:lang w:val="en-US"/>
        </w:rPr>
        <w:t>liqvgkwnpv</w:t>
      </w:r>
      <w:proofErr w:type="spellEnd"/>
      <w:r w:rsidRPr="00D830B0">
        <w:rPr>
          <w:rStyle w:val="ffline"/>
          <w:color w:val="FF6600"/>
          <w:lang w:val="en-US"/>
        </w:rPr>
        <w:t xml:space="preserve"> </w:t>
      </w:r>
      <w:proofErr w:type="spellStart"/>
      <w:r w:rsidRPr="00D830B0">
        <w:rPr>
          <w:rStyle w:val="ffline"/>
          <w:color w:val="FF6600"/>
          <w:lang w:val="en-US"/>
        </w:rPr>
        <w:t>plsyvtdapd</w:t>
      </w:r>
      <w:proofErr w:type="spellEnd"/>
      <w:r w:rsidRPr="00D830B0">
        <w:rPr>
          <w:rStyle w:val="ffline"/>
          <w:color w:val="FF6600"/>
          <w:lang w:val="en-US"/>
        </w:rPr>
        <w:t xml:space="preserve"> </w:t>
      </w:r>
      <w:proofErr w:type="spellStart"/>
      <w:r w:rsidRPr="00D830B0">
        <w:rPr>
          <w:rStyle w:val="ffline"/>
          <w:color w:val="FF6600"/>
          <w:lang w:val="en-US"/>
        </w:rPr>
        <w:t>atvadmlqdv</w:t>
      </w:r>
      <w:proofErr w:type="spellEnd"/>
      <w:r w:rsidRPr="00D830B0">
        <w:rPr>
          <w:rStyle w:val="ffline"/>
          <w:color w:val="FF6600"/>
          <w:lang w:val="en-US"/>
        </w:rPr>
        <w:t xml:space="preserve"> </w:t>
      </w:r>
      <w:proofErr w:type="spellStart"/>
      <w:r w:rsidRPr="00D830B0">
        <w:rPr>
          <w:rStyle w:val="ffline"/>
          <w:color w:val="FF6600"/>
          <w:lang w:val="en-US"/>
        </w:rPr>
        <w:t>yhvvtlkiql</w:t>
      </w:r>
      <w:proofErr w:type="spellEnd"/>
      <w:r w:rsidRPr="00D830B0">
        <w:rPr>
          <w:rStyle w:val="ffline"/>
          <w:color w:val="FF6600"/>
          <w:lang w:val="en-US"/>
        </w:rPr>
        <w:t xml:space="preserve"> </w:t>
      </w:r>
      <w:proofErr w:type="spellStart"/>
      <w:r w:rsidRPr="00D830B0">
        <w:rPr>
          <w:rStyle w:val="ffline"/>
          <w:color w:val="FF6600"/>
          <w:lang w:val="en-US"/>
        </w:rPr>
        <w:t>hs</w:t>
      </w:r>
      <w:r w:rsidRPr="00D830B0">
        <w:rPr>
          <w:rStyle w:val="ffline"/>
          <w:lang w:val="en-US"/>
        </w:rPr>
        <w:t>cpkledlp</w:t>
      </w:r>
      <w:proofErr w:type="spellEnd"/>
      <w:r w:rsidRPr="00D830B0">
        <w:rPr>
          <w:lang w:val="en-US"/>
        </w:rPr>
        <w:t xml:space="preserve">       181 </w:t>
      </w:r>
      <w:proofErr w:type="spellStart"/>
      <w:r w:rsidRPr="00D830B0">
        <w:rPr>
          <w:rStyle w:val="ffline"/>
          <w:lang w:val="en-US"/>
        </w:rPr>
        <w:t>peqwshttvr</w:t>
      </w:r>
      <w:proofErr w:type="spellEnd"/>
      <w:r w:rsidRPr="00D830B0">
        <w:rPr>
          <w:rStyle w:val="ffline"/>
          <w:lang w:val="en-US"/>
        </w:rPr>
        <w:t xml:space="preserve"> </w:t>
      </w:r>
      <w:proofErr w:type="spellStart"/>
      <w:r w:rsidRPr="00D830B0">
        <w:rPr>
          <w:rStyle w:val="ffline"/>
          <w:lang w:val="en-US"/>
        </w:rPr>
        <w:t>nalkdllkdm</w:t>
      </w:r>
      <w:proofErr w:type="spellEnd"/>
      <w:r w:rsidRPr="00D830B0">
        <w:rPr>
          <w:rStyle w:val="ffline"/>
          <w:lang w:val="en-US"/>
        </w:rPr>
        <w:t xml:space="preserve"> </w:t>
      </w:r>
      <w:proofErr w:type="spellStart"/>
      <w:r w:rsidRPr="00D830B0">
        <w:rPr>
          <w:rStyle w:val="ffline"/>
          <w:lang w:val="en-US"/>
        </w:rPr>
        <w:t>nqsslakecp</w:t>
      </w:r>
      <w:proofErr w:type="spellEnd"/>
      <w:r w:rsidRPr="00D830B0">
        <w:rPr>
          <w:rStyle w:val="ffline"/>
          <w:lang w:val="en-US"/>
        </w:rPr>
        <w:t xml:space="preserve"> </w:t>
      </w:r>
      <w:proofErr w:type="spellStart"/>
      <w:r w:rsidRPr="00D830B0">
        <w:rPr>
          <w:rStyle w:val="ffline"/>
          <w:lang w:val="en-US"/>
        </w:rPr>
        <w:t>lsqsmissiv</w:t>
      </w:r>
      <w:proofErr w:type="spellEnd"/>
      <w:r w:rsidRPr="00D830B0">
        <w:rPr>
          <w:rStyle w:val="ffline"/>
          <w:lang w:val="en-US"/>
        </w:rPr>
        <w:t xml:space="preserve"> </w:t>
      </w:r>
      <w:proofErr w:type="spellStart"/>
      <w:r w:rsidRPr="00D830B0">
        <w:rPr>
          <w:rStyle w:val="ffline"/>
          <w:lang w:val="en-US"/>
        </w:rPr>
        <w:t>nstyyanvsa</w:t>
      </w:r>
      <w:proofErr w:type="spellEnd"/>
      <w:r w:rsidRPr="00D830B0">
        <w:rPr>
          <w:rStyle w:val="ffline"/>
          <w:lang w:val="en-US"/>
        </w:rPr>
        <w:t xml:space="preserve"> </w:t>
      </w:r>
      <w:proofErr w:type="spellStart"/>
      <w:r w:rsidRPr="00D830B0">
        <w:rPr>
          <w:rStyle w:val="ffline"/>
          <w:lang w:val="en-US"/>
        </w:rPr>
        <w:t>akcqefgrwy</w:t>
      </w:r>
      <w:proofErr w:type="spellEnd"/>
      <w:r w:rsidRPr="00D830B0">
        <w:rPr>
          <w:lang w:val="en-US"/>
        </w:rPr>
        <w:t xml:space="preserve">       241 </w:t>
      </w:r>
      <w:proofErr w:type="spellStart"/>
      <w:r w:rsidRPr="00D830B0">
        <w:rPr>
          <w:rStyle w:val="ffline"/>
          <w:lang w:val="en-US"/>
        </w:rPr>
        <w:t>khfkktkdmm</w:t>
      </w:r>
      <w:proofErr w:type="spellEnd"/>
      <w:r w:rsidRPr="00D830B0">
        <w:rPr>
          <w:rStyle w:val="ffline"/>
          <w:lang w:val="en-US"/>
        </w:rPr>
        <w:t xml:space="preserve"> </w:t>
      </w:r>
      <w:proofErr w:type="spellStart"/>
      <w:r w:rsidRPr="00D830B0">
        <w:rPr>
          <w:rStyle w:val="ffline"/>
          <w:lang w:val="en-US"/>
        </w:rPr>
        <w:t>vemdslsels</w:t>
      </w:r>
      <w:proofErr w:type="spellEnd"/>
      <w:r w:rsidRPr="00D830B0">
        <w:rPr>
          <w:rStyle w:val="ffline"/>
          <w:lang w:val="en-US"/>
        </w:rPr>
        <w:t xml:space="preserve"> </w:t>
      </w:r>
      <w:proofErr w:type="spellStart"/>
      <w:r w:rsidRPr="00D830B0">
        <w:rPr>
          <w:rStyle w:val="ffline"/>
          <w:lang w:val="en-US"/>
        </w:rPr>
        <w:t>qqganhvnfg</w:t>
      </w:r>
      <w:proofErr w:type="spellEnd"/>
      <w:r w:rsidRPr="00D830B0">
        <w:rPr>
          <w:rStyle w:val="ffline"/>
          <w:lang w:val="en-US"/>
        </w:rPr>
        <w:t xml:space="preserve"> </w:t>
      </w:r>
      <w:proofErr w:type="spellStart"/>
      <w:r w:rsidRPr="00D830B0">
        <w:rPr>
          <w:rStyle w:val="ffline"/>
          <w:lang w:val="en-US"/>
        </w:rPr>
        <w:t>qqpvpgntae</w:t>
      </w:r>
      <w:proofErr w:type="spellEnd"/>
      <w:r w:rsidRPr="00D830B0">
        <w:rPr>
          <w:rStyle w:val="ffline"/>
          <w:lang w:val="en-US"/>
        </w:rPr>
        <w:t xml:space="preserve"> </w:t>
      </w:r>
      <w:proofErr w:type="spellStart"/>
      <w:r w:rsidRPr="00D830B0">
        <w:rPr>
          <w:rStyle w:val="ffline"/>
          <w:lang w:val="en-US"/>
        </w:rPr>
        <w:t>qppspaqlsh</w:t>
      </w:r>
      <w:proofErr w:type="spellEnd"/>
      <w:r w:rsidRPr="00D830B0">
        <w:rPr>
          <w:rStyle w:val="ffline"/>
          <w:lang w:val="en-US"/>
        </w:rPr>
        <w:t xml:space="preserve"> </w:t>
      </w:r>
      <w:proofErr w:type="spellStart"/>
      <w:r w:rsidRPr="00D830B0">
        <w:rPr>
          <w:rStyle w:val="ffline"/>
          <w:lang w:val="en-US"/>
        </w:rPr>
        <w:t>gsqpsvrtpl</w:t>
      </w:r>
      <w:proofErr w:type="spellEnd"/>
      <w:r w:rsidRPr="00D830B0">
        <w:rPr>
          <w:lang w:val="en-US"/>
        </w:rPr>
        <w:t xml:space="preserve">       301 </w:t>
      </w:r>
      <w:proofErr w:type="spellStart"/>
      <w:r w:rsidRPr="00D830B0">
        <w:rPr>
          <w:rStyle w:val="ffline"/>
          <w:lang w:val="en-US"/>
        </w:rPr>
        <w:t>pnlhpglvst</w:t>
      </w:r>
      <w:proofErr w:type="spellEnd"/>
      <w:r w:rsidRPr="00D830B0">
        <w:rPr>
          <w:rStyle w:val="ffline"/>
          <w:lang w:val="en-US"/>
        </w:rPr>
        <w:t xml:space="preserve"> </w:t>
      </w:r>
      <w:proofErr w:type="spellStart"/>
      <w:r w:rsidRPr="00D830B0">
        <w:rPr>
          <w:rStyle w:val="ffline"/>
          <w:lang w:val="en-US"/>
        </w:rPr>
        <w:t>pispqlvnqq</w:t>
      </w:r>
      <w:proofErr w:type="spellEnd"/>
      <w:r w:rsidRPr="00D830B0">
        <w:rPr>
          <w:rStyle w:val="ffline"/>
          <w:lang w:val="en-US"/>
        </w:rPr>
        <w:t xml:space="preserve"> </w:t>
      </w:r>
      <w:proofErr w:type="spellStart"/>
      <w:r w:rsidRPr="00D830B0">
        <w:rPr>
          <w:rStyle w:val="ffline"/>
          <w:lang w:val="en-US"/>
        </w:rPr>
        <w:t>lvmaqllnqq</w:t>
      </w:r>
      <w:proofErr w:type="spellEnd"/>
      <w:r w:rsidRPr="00D830B0">
        <w:rPr>
          <w:rStyle w:val="ffline"/>
          <w:lang w:val="en-US"/>
        </w:rPr>
        <w:t xml:space="preserve"> </w:t>
      </w:r>
      <w:proofErr w:type="spellStart"/>
      <w:r w:rsidRPr="00D830B0">
        <w:rPr>
          <w:rStyle w:val="ffline"/>
          <w:lang w:val="en-US"/>
        </w:rPr>
        <w:t>yavnrllaqq</w:t>
      </w:r>
      <w:proofErr w:type="spellEnd"/>
      <w:r w:rsidRPr="00D830B0">
        <w:rPr>
          <w:rStyle w:val="ffline"/>
          <w:lang w:val="en-US"/>
        </w:rPr>
        <w:t xml:space="preserve"> </w:t>
      </w:r>
      <w:proofErr w:type="spellStart"/>
      <w:r w:rsidRPr="00D830B0">
        <w:rPr>
          <w:rStyle w:val="ffline"/>
          <w:lang w:val="en-US"/>
        </w:rPr>
        <w:t>slnqqylnhp</w:t>
      </w:r>
      <w:proofErr w:type="spellEnd"/>
      <w:r w:rsidRPr="00D830B0">
        <w:rPr>
          <w:rStyle w:val="ffline"/>
          <w:lang w:val="en-US"/>
        </w:rPr>
        <w:t xml:space="preserve"> </w:t>
      </w:r>
      <w:proofErr w:type="spellStart"/>
      <w:r w:rsidRPr="00D830B0">
        <w:rPr>
          <w:rStyle w:val="ffline"/>
          <w:lang w:val="en-US"/>
        </w:rPr>
        <w:t>ppvsrsmnkp</w:t>
      </w:r>
      <w:proofErr w:type="spellEnd"/>
      <w:r w:rsidRPr="00D830B0">
        <w:rPr>
          <w:lang w:val="en-US"/>
        </w:rPr>
        <w:t xml:space="preserve">       361 </w:t>
      </w:r>
      <w:proofErr w:type="spellStart"/>
      <w:r w:rsidRPr="00D830B0">
        <w:rPr>
          <w:rStyle w:val="ffline"/>
          <w:lang w:val="en-US"/>
        </w:rPr>
        <w:t>leqqvstnte</w:t>
      </w:r>
      <w:proofErr w:type="spellEnd"/>
      <w:r w:rsidRPr="00D830B0">
        <w:rPr>
          <w:rStyle w:val="ffline"/>
          <w:lang w:val="en-US"/>
        </w:rPr>
        <w:t xml:space="preserve"> </w:t>
      </w:r>
      <w:proofErr w:type="spellStart"/>
      <w:r w:rsidRPr="00D830B0">
        <w:rPr>
          <w:rStyle w:val="ffline"/>
          <w:lang w:val="en-US"/>
        </w:rPr>
        <w:t>vsseiyqwvr</w:t>
      </w:r>
      <w:proofErr w:type="spellEnd"/>
      <w:r w:rsidRPr="00D830B0">
        <w:rPr>
          <w:rStyle w:val="ffline"/>
          <w:lang w:val="en-US"/>
        </w:rPr>
        <w:t xml:space="preserve"> </w:t>
      </w:r>
      <w:proofErr w:type="spellStart"/>
      <w:r w:rsidRPr="00D830B0">
        <w:rPr>
          <w:rStyle w:val="ffline"/>
          <w:lang w:val="en-US"/>
        </w:rPr>
        <w:t>delkragisq</w:t>
      </w:r>
      <w:proofErr w:type="spellEnd"/>
      <w:r w:rsidRPr="00D830B0">
        <w:rPr>
          <w:rStyle w:val="ffline"/>
          <w:lang w:val="en-US"/>
        </w:rPr>
        <w:t xml:space="preserve"> </w:t>
      </w:r>
      <w:proofErr w:type="spellStart"/>
      <w:r w:rsidRPr="00D830B0">
        <w:rPr>
          <w:rStyle w:val="ffline"/>
          <w:lang w:val="en-US"/>
        </w:rPr>
        <w:t>avfarvafnr</w:t>
      </w:r>
      <w:proofErr w:type="spellEnd"/>
      <w:r w:rsidRPr="00D830B0">
        <w:rPr>
          <w:rStyle w:val="ffline"/>
          <w:lang w:val="en-US"/>
        </w:rPr>
        <w:t xml:space="preserve"> </w:t>
      </w:r>
      <w:proofErr w:type="spellStart"/>
      <w:r w:rsidRPr="00D830B0">
        <w:rPr>
          <w:rStyle w:val="ffline"/>
          <w:lang w:val="en-US"/>
        </w:rPr>
        <w:t>tqgllseilr</w:t>
      </w:r>
      <w:proofErr w:type="spellEnd"/>
      <w:r w:rsidRPr="00D830B0">
        <w:rPr>
          <w:rStyle w:val="ffline"/>
          <w:lang w:val="en-US"/>
        </w:rPr>
        <w:t xml:space="preserve"> </w:t>
      </w:r>
      <w:proofErr w:type="spellStart"/>
      <w:r w:rsidRPr="00D830B0">
        <w:rPr>
          <w:rStyle w:val="ffline"/>
          <w:lang w:val="en-US"/>
        </w:rPr>
        <w:t>keedpktasq</w:t>
      </w:r>
      <w:proofErr w:type="spellEnd"/>
      <w:r w:rsidRPr="00D830B0">
        <w:rPr>
          <w:lang w:val="en-US"/>
        </w:rPr>
        <w:t xml:space="preserve">       421 </w:t>
      </w:r>
      <w:proofErr w:type="spellStart"/>
      <w:r w:rsidRPr="00D830B0">
        <w:rPr>
          <w:rStyle w:val="ffline"/>
          <w:lang w:val="en-US"/>
        </w:rPr>
        <w:t>sllvnlramq</w:t>
      </w:r>
      <w:proofErr w:type="spellEnd"/>
      <w:r w:rsidRPr="00D830B0">
        <w:rPr>
          <w:rStyle w:val="ffline"/>
          <w:lang w:val="en-US"/>
        </w:rPr>
        <w:t xml:space="preserve"> </w:t>
      </w:r>
      <w:proofErr w:type="spellStart"/>
      <w:r w:rsidRPr="00D830B0">
        <w:rPr>
          <w:rStyle w:val="ffline"/>
          <w:lang w:val="en-US"/>
        </w:rPr>
        <w:t>nflqlpeaer</w:t>
      </w:r>
      <w:proofErr w:type="spellEnd"/>
      <w:r w:rsidRPr="00D830B0">
        <w:rPr>
          <w:rStyle w:val="ffline"/>
          <w:lang w:val="en-US"/>
        </w:rPr>
        <w:t xml:space="preserve"> </w:t>
      </w:r>
      <w:proofErr w:type="spellStart"/>
      <w:r w:rsidRPr="00D830B0">
        <w:rPr>
          <w:rStyle w:val="ffline"/>
          <w:lang w:val="en-US"/>
        </w:rPr>
        <w:t>driyqderer</w:t>
      </w:r>
      <w:proofErr w:type="spellEnd"/>
      <w:r w:rsidRPr="00D830B0">
        <w:rPr>
          <w:rStyle w:val="ffline"/>
          <w:lang w:val="en-US"/>
        </w:rPr>
        <w:t xml:space="preserve"> </w:t>
      </w:r>
      <w:proofErr w:type="spellStart"/>
      <w:r w:rsidRPr="00D830B0">
        <w:rPr>
          <w:rStyle w:val="ffline"/>
          <w:lang w:val="en-US"/>
        </w:rPr>
        <w:t>slnaasamgp</w:t>
      </w:r>
      <w:proofErr w:type="spellEnd"/>
      <w:r w:rsidRPr="00D830B0">
        <w:rPr>
          <w:rStyle w:val="ffline"/>
          <w:lang w:val="en-US"/>
        </w:rPr>
        <w:t xml:space="preserve"> </w:t>
      </w:r>
      <w:proofErr w:type="spellStart"/>
      <w:r w:rsidRPr="00D830B0">
        <w:rPr>
          <w:rStyle w:val="ffline"/>
          <w:lang w:val="en-US"/>
        </w:rPr>
        <w:t>aplistppsr</w:t>
      </w:r>
      <w:proofErr w:type="spellEnd"/>
      <w:r w:rsidRPr="00D830B0">
        <w:rPr>
          <w:rStyle w:val="ffline"/>
          <w:lang w:val="en-US"/>
        </w:rPr>
        <w:t xml:space="preserve"> </w:t>
      </w:r>
      <w:proofErr w:type="spellStart"/>
      <w:r w:rsidRPr="00D830B0">
        <w:rPr>
          <w:rStyle w:val="ffline"/>
          <w:lang w:val="en-US"/>
        </w:rPr>
        <w:t>ppqvktatia</w:t>
      </w:r>
      <w:proofErr w:type="spellEnd"/>
      <w:r w:rsidRPr="00D830B0">
        <w:rPr>
          <w:lang w:val="en-US"/>
        </w:rPr>
        <w:t xml:space="preserve">       481 </w:t>
      </w:r>
      <w:proofErr w:type="spellStart"/>
      <w:r w:rsidRPr="00D830B0">
        <w:rPr>
          <w:rStyle w:val="ffline"/>
          <w:lang w:val="en-US"/>
        </w:rPr>
        <w:t>terngkpenn</w:t>
      </w:r>
      <w:proofErr w:type="spellEnd"/>
      <w:r w:rsidRPr="00D830B0">
        <w:rPr>
          <w:rStyle w:val="ffline"/>
          <w:lang w:val="en-US"/>
        </w:rPr>
        <w:t xml:space="preserve"> </w:t>
      </w:r>
      <w:proofErr w:type="spellStart"/>
      <w:r w:rsidRPr="00D830B0">
        <w:rPr>
          <w:rStyle w:val="ffline"/>
          <w:lang w:val="en-US"/>
        </w:rPr>
        <w:t>tmninasiyd</w:t>
      </w:r>
      <w:proofErr w:type="spellEnd"/>
      <w:r w:rsidRPr="00D830B0">
        <w:rPr>
          <w:rStyle w:val="ffline"/>
          <w:lang w:val="en-US"/>
        </w:rPr>
        <w:t xml:space="preserve"> </w:t>
      </w:r>
      <w:proofErr w:type="spellStart"/>
      <w:r w:rsidRPr="00D830B0">
        <w:rPr>
          <w:rStyle w:val="ffline"/>
          <w:lang w:val="en-US"/>
        </w:rPr>
        <w:t>eiqqemkrak</w:t>
      </w:r>
      <w:proofErr w:type="spellEnd"/>
      <w:r w:rsidRPr="00D830B0">
        <w:rPr>
          <w:rStyle w:val="ffline"/>
          <w:lang w:val="en-US"/>
        </w:rPr>
        <w:t xml:space="preserve"> </w:t>
      </w:r>
      <w:proofErr w:type="spellStart"/>
      <w:r w:rsidRPr="00D830B0">
        <w:rPr>
          <w:rStyle w:val="ffline"/>
          <w:lang w:val="en-US"/>
        </w:rPr>
        <w:t>vsqalfakva</w:t>
      </w:r>
      <w:proofErr w:type="spellEnd"/>
      <w:r w:rsidRPr="00D830B0">
        <w:rPr>
          <w:rStyle w:val="ffline"/>
          <w:lang w:val="en-US"/>
        </w:rPr>
        <w:t xml:space="preserve"> </w:t>
      </w:r>
      <w:proofErr w:type="spellStart"/>
      <w:r w:rsidRPr="00D830B0">
        <w:rPr>
          <w:rStyle w:val="ffline"/>
          <w:lang w:val="en-US"/>
        </w:rPr>
        <w:t>atksqgwlce</w:t>
      </w:r>
      <w:proofErr w:type="spellEnd"/>
      <w:r w:rsidRPr="00D830B0">
        <w:rPr>
          <w:rStyle w:val="ffline"/>
          <w:lang w:val="en-US"/>
        </w:rPr>
        <w:t xml:space="preserve"> </w:t>
      </w:r>
      <w:proofErr w:type="spellStart"/>
      <w:r w:rsidRPr="00D830B0">
        <w:rPr>
          <w:rStyle w:val="ffline"/>
          <w:lang w:val="en-US"/>
        </w:rPr>
        <w:t>llrwkedpsp</w:t>
      </w:r>
      <w:proofErr w:type="spellEnd"/>
      <w:r w:rsidRPr="00D830B0">
        <w:rPr>
          <w:lang w:val="en-US"/>
        </w:rPr>
        <w:t xml:space="preserve">       541 </w:t>
      </w:r>
      <w:proofErr w:type="spellStart"/>
      <w:r w:rsidRPr="00D830B0">
        <w:rPr>
          <w:rStyle w:val="ffline"/>
          <w:lang w:val="en-US"/>
        </w:rPr>
        <w:t>enrtlwenls</w:t>
      </w:r>
      <w:proofErr w:type="spellEnd"/>
      <w:r w:rsidRPr="00D830B0">
        <w:rPr>
          <w:rStyle w:val="ffline"/>
          <w:lang w:val="en-US"/>
        </w:rPr>
        <w:t xml:space="preserve"> </w:t>
      </w:r>
      <w:proofErr w:type="spellStart"/>
      <w:r w:rsidRPr="00D830B0">
        <w:rPr>
          <w:rStyle w:val="ffline"/>
          <w:lang w:val="en-US"/>
        </w:rPr>
        <w:t>mirrflslpq</w:t>
      </w:r>
      <w:proofErr w:type="spellEnd"/>
      <w:r w:rsidRPr="00D830B0">
        <w:rPr>
          <w:rStyle w:val="ffline"/>
          <w:lang w:val="en-US"/>
        </w:rPr>
        <w:t xml:space="preserve"> </w:t>
      </w:r>
      <w:proofErr w:type="spellStart"/>
      <w:r w:rsidRPr="00D830B0">
        <w:rPr>
          <w:rStyle w:val="ffline"/>
          <w:lang w:val="en-US"/>
        </w:rPr>
        <w:t>perdaiyeqe</w:t>
      </w:r>
      <w:proofErr w:type="spellEnd"/>
      <w:r w:rsidRPr="00D830B0">
        <w:rPr>
          <w:rStyle w:val="ffline"/>
          <w:lang w:val="en-US"/>
        </w:rPr>
        <w:t xml:space="preserve"> </w:t>
      </w:r>
      <w:proofErr w:type="spellStart"/>
      <w:r w:rsidRPr="00D830B0">
        <w:rPr>
          <w:rStyle w:val="ffline"/>
          <w:lang w:val="en-US"/>
        </w:rPr>
        <w:t>snavhhhgdr</w:t>
      </w:r>
      <w:proofErr w:type="spellEnd"/>
      <w:r w:rsidRPr="00D830B0">
        <w:rPr>
          <w:rStyle w:val="ffline"/>
          <w:lang w:val="en-US"/>
        </w:rPr>
        <w:t xml:space="preserve"> </w:t>
      </w:r>
      <w:proofErr w:type="spellStart"/>
      <w:r w:rsidRPr="00D830B0">
        <w:rPr>
          <w:rStyle w:val="ffline"/>
          <w:lang w:val="en-US"/>
        </w:rPr>
        <w:t>pphiihvpae</w:t>
      </w:r>
      <w:proofErr w:type="spellEnd"/>
      <w:r w:rsidRPr="00D830B0">
        <w:rPr>
          <w:rStyle w:val="ffline"/>
          <w:lang w:val="en-US"/>
        </w:rPr>
        <w:t xml:space="preserve"> </w:t>
      </w:r>
      <w:proofErr w:type="spellStart"/>
      <w:r w:rsidRPr="00D830B0">
        <w:rPr>
          <w:rStyle w:val="ffline"/>
          <w:lang w:val="en-US"/>
        </w:rPr>
        <w:t>qiqqpppqpq</w:t>
      </w:r>
      <w:proofErr w:type="spellEnd"/>
      <w:r w:rsidRPr="00D830B0">
        <w:rPr>
          <w:lang w:val="en-US"/>
        </w:rPr>
        <w:t xml:space="preserve">       601 </w:t>
      </w:r>
      <w:proofErr w:type="spellStart"/>
      <w:r w:rsidRPr="00D830B0">
        <w:rPr>
          <w:rStyle w:val="ffline"/>
          <w:lang w:val="en-US"/>
        </w:rPr>
        <w:t>qppppppqpq</w:t>
      </w:r>
      <w:proofErr w:type="spellEnd"/>
      <w:r w:rsidRPr="00D830B0">
        <w:rPr>
          <w:rStyle w:val="ffline"/>
          <w:lang w:val="en-US"/>
        </w:rPr>
        <w:t xml:space="preserve"> </w:t>
      </w:r>
      <w:proofErr w:type="spellStart"/>
      <w:r w:rsidRPr="00D830B0">
        <w:rPr>
          <w:rStyle w:val="ffline"/>
          <w:lang w:val="en-US"/>
        </w:rPr>
        <w:t>aqqpagprlp</w:t>
      </w:r>
      <w:proofErr w:type="spellEnd"/>
      <w:r w:rsidRPr="00D830B0">
        <w:rPr>
          <w:rStyle w:val="ffline"/>
          <w:lang w:val="en-US"/>
        </w:rPr>
        <w:t xml:space="preserve"> </w:t>
      </w:r>
      <w:proofErr w:type="spellStart"/>
      <w:r w:rsidRPr="00D830B0">
        <w:rPr>
          <w:rStyle w:val="ffline"/>
          <w:lang w:val="en-US"/>
        </w:rPr>
        <w:t>prqptvaspa</w:t>
      </w:r>
      <w:proofErr w:type="spellEnd"/>
      <w:r w:rsidRPr="00D830B0">
        <w:rPr>
          <w:rStyle w:val="ffline"/>
          <w:lang w:val="en-US"/>
        </w:rPr>
        <w:t xml:space="preserve"> </w:t>
      </w:r>
      <w:proofErr w:type="spellStart"/>
      <w:r w:rsidRPr="00D830B0">
        <w:rPr>
          <w:rStyle w:val="ffline"/>
          <w:lang w:val="en-US"/>
        </w:rPr>
        <w:t>eaedenrqkt</w:t>
      </w:r>
      <w:proofErr w:type="spellEnd"/>
      <w:r w:rsidRPr="00D830B0">
        <w:rPr>
          <w:rStyle w:val="ffline"/>
          <w:lang w:val="en-US"/>
        </w:rPr>
        <w:t xml:space="preserve"> </w:t>
      </w:r>
      <w:proofErr w:type="spellStart"/>
      <w:r w:rsidRPr="00D830B0">
        <w:rPr>
          <w:rStyle w:val="ffline"/>
          <w:lang w:val="en-US"/>
        </w:rPr>
        <w:t>rprtkisvea</w:t>
      </w:r>
      <w:proofErr w:type="spellEnd"/>
      <w:r w:rsidRPr="00D830B0">
        <w:rPr>
          <w:rStyle w:val="ffline"/>
          <w:lang w:val="en-US"/>
        </w:rPr>
        <w:t xml:space="preserve"> </w:t>
      </w:r>
      <w:proofErr w:type="spellStart"/>
      <w:r w:rsidRPr="00D830B0">
        <w:rPr>
          <w:rStyle w:val="ffline"/>
          <w:lang w:val="en-US"/>
        </w:rPr>
        <w:t>lgilqsfiqd</w:t>
      </w:r>
      <w:proofErr w:type="spellEnd"/>
      <w:r w:rsidRPr="00D830B0">
        <w:rPr>
          <w:lang w:val="en-US"/>
        </w:rPr>
        <w:t xml:space="preserve">       661 </w:t>
      </w:r>
      <w:proofErr w:type="spellStart"/>
      <w:r w:rsidRPr="00D830B0">
        <w:rPr>
          <w:rStyle w:val="ffline"/>
          <w:lang w:val="en-US"/>
        </w:rPr>
        <w:t>vglypdeeai</w:t>
      </w:r>
      <w:proofErr w:type="spellEnd"/>
      <w:r w:rsidRPr="00D830B0">
        <w:rPr>
          <w:rStyle w:val="ffline"/>
          <w:lang w:val="en-US"/>
        </w:rPr>
        <w:t xml:space="preserve"> </w:t>
      </w:r>
      <w:proofErr w:type="spellStart"/>
      <w:r w:rsidRPr="00D830B0">
        <w:rPr>
          <w:rStyle w:val="ffline"/>
          <w:lang w:val="en-US"/>
        </w:rPr>
        <w:t>qtlsaqldlp</w:t>
      </w:r>
      <w:proofErr w:type="spellEnd"/>
      <w:r w:rsidRPr="00D830B0">
        <w:rPr>
          <w:rStyle w:val="ffline"/>
          <w:lang w:val="en-US"/>
        </w:rPr>
        <w:t xml:space="preserve"> </w:t>
      </w:r>
      <w:proofErr w:type="spellStart"/>
      <w:r w:rsidRPr="00D830B0">
        <w:rPr>
          <w:rStyle w:val="ffline"/>
          <w:lang w:val="en-US"/>
        </w:rPr>
        <w:t>kytiikffqn</w:t>
      </w:r>
      <w:proofErr w:type="spellEnd"/>
      <w:r w:rsidRPr="00D830B0">
        <w:rPr>
          <w:rStyle w:val="ffline"/>
          <w:lang w:val="en-US"/>
        </w:rPr>
        <w:t xml:space="preserve"> </w:t>
      </w:r>
      <w:proofErr w:type="spellStart"/>
      <w:r w:rsidRPr="00D830B0">
        <w:rPr>
          <w:rStyle w:val="ffline"/>
          <w:lang w:val="en-US"/>
        </w:rPr>
        <w:t>qryylkhhgk</w:t>
      </w:r>
      <w:proofErr w:type="spellEnd"/>
      <w:r w:rsidRPr="00D830B0">
        <w:rPr>
          <w:rStyle w:val="ffline"/>
          <w:lang w:val="en-US"/>
        </w:rPr>
        <w:t xml:space="preserve"> </w:t>
      </w:r>
      <w:proofErr w:type="spellStart"/>
      <w:r w:rsidRPr="00D830B0">
        <w:rPr>
          <w:rStyle w:val="ffline"/>
          <w:lang w:val="en-US"/>
        </w:rPr>
        <w:t>lkdnsglevd</w:t>
      </w:r>
      <w:proofErr w:type="spellEnd"/>
      <w:r w:rsidRPr="00D830B0">
        <w:rPr>
          <w:rStyle w:val="ffline"/>
          <w:lang w:val="en-US"/>
        </w:rPr>
        <w:t xml:space="preserve"> </w:t>
      </w:r>
      <w:proofErr w:type="spellStart"/>
      <w:r w:rsidRPr="00D830B0">
        <w:rPr>
          <w:rStyle w:val="ffline"/>
          <w:lang w:val="en-US"/>
        </w:rPr>
        <w:t>vaeykeeell</w:t>
      </w:r>
      <w:proofErr w:type="spellEnd"/>
      <w:r w:rsidRPr="00D830B0">
        <w:rPr>
          <w:lang w:val="en-US"/>
        </w:rPr>
        <w:t xml:space="preserve">       721 </w:t>
      </w:r>
      <w:proofErr w:type="spellStart"/>
      <w:r w:rsidRPr="00D830B0">
        <w:rPr>
          <w:rStyle w:val="ffline"/>
          <w:lang w:val="en-US"/>
        </w:rPr>
        <w:t>kdleesvqdk</w:t>
      </w:r>
      <w:proofErr w:type="spellEnd"/>
      <w:r w:rsidRPr="00D830B0">
        <w:rPr>
          <w:rStyle w:val="ffline"/>
          <w:lang w:val="en-US"/>
        </w:rPr>
        <w:t xml:space="preserve"> </w:t>
      </w:r>
      <w:proofErr w:type="spellStart"/>
      <w:r w:rsidRPr="00D830B0">
        <w:rPr>
          <w:rStyle w:val="ffline"/>
          <w:lang w:val="en-US"/>
        </w:rPr>
        <w:t>nantlfsvkl</w:t>
      </w:r>
      <w:proofErr w:type="spellEnd"/>
      <w:r w:rsidRPr="00D830B0">
        <w:rPr>
          <w:rStyle w:val="ffline"/>
          <w:lang w:val="en-US"/>
        </w:rPr>
        <w:t xml:space="preserve"> </w:t>
      </w:r>
      <w:proofErr w:type="spellStart"/>
      <w:r w:rsidRPr="00D830B0">
        <w:rPr>
          <w:rStyle w:val="ffline"/>
          <w:lang w:val="en-US"/>
        </w:rPr>
        <w:t>eeelsvegnt</w:t>
      </w:r>
      <w:proofErr w:type="spellEnd"/>
      <w:r w:rsidRPr="00D830B0">
        <w:rPr>
          <w:rStyle w:val="ffline"/>
          <w:lang w:val="en-US"/>
        </w:rPr>
        <w:t xml:space="preserve"> </w:t>
      </w:r>
      <w:proofErr w:type="spellStart"/>
      <w:r w:rsidRPr="00D830B0">
        <w:rPr>
          <w:rStyle w:val="ffline"/>
          <w:lang w:val="en-US"/>
        </w:rPr>
        <w:t>dinadlkd</w:t>
      </w:r>
      <w:proofErr w:type="spellEnd"/>
    </w:p>
    <w:p w14:paraId="78506840" w14:textId="77777777" w:rsidR="00B14F7E" w:rsidRDefault="00B14F7E" w:rsidP="00B14F7E">
      <w:pPr>
        <w:rPr>
          <w:rFonts w:ascii="Georgia" w:hAnsi="Georgia"/>
          <w:lang w:val="en-US"/>
        </w:rPr>
      </w:pPr>
    </w:p>
    <w:p w14:paraId="3FBC6513" w14:textId="6444A843" w:rsidR="00B14F7E" w:rsidRPr="00D156CF" w:rsidRDefault="00B14F7E" w:rsidP="00B14F7E">
      <w:pPr>
        <w:rPr>
          <w:rFonts w:asciiTheme="majorHAnsi" w:hAnsiTheme="majorHAnsi"/>
          <w:b/>
          <w:lang w:val="en-US"/>
        </w:rPr>
      </w:pPr>
      <w:r w:rsidRPr="00D156CF">
        <w:rPr>
          <w:rFonts w:asciiTheme="majorHAnsi" w:hAnsiTheme="majorHAnsi"/>
          <w:b/>
          <w:lang w:val="en-US"/>
        </w:rPr>
        <w:t>human/</w:t>
      </w:r>
      <w:del w:id="123" w:author="Alexander Resch" w:date="2022-01-19T19:26:00Z">
        <w:r w:rsidRPr="00D156CF" w:rsidDel="00956FC5">
          <w:rPr>
            <w:rFonts w:asciiTheme="majorHAnsi" w:hAnsiTheme="majorHAnsi"/>
            <w:b/>
            <w:lang w:val="en-US"/>
          </w:rPr>
          <w:delText xml:space="preserve"> </w:delText>
        </w:r>
      </w:del>
      <w:r w:rsidRPr="00D156CF">
        <w:rPr>
          <w:rFonts w:asciiTheme="majorHAnsi" w:hAnsiTheme="majorHAnsi"/>
          <w:b/>
          <w:color w:val="FF6600"/>
          <w:lang w:val="en-US"/>
        </w:rPr>
        <w:t>horse 100</w:t>
      </w:r>
      <w:ins w:id="124" w:author="Alexander Resch" w:date="2022-01-19T19:26:00Z">
        <w:r w:rsidR="00956FC5">
          <w:rPr>
            <w:rFonts w:asciiTheme="majorHAnsi" w:hAnsiTheme="majorHAnsi"/>
            <w:b/>
            <w:color w:val="FF6600"/>
            <w:lang w:val="en-US"/>
          </w:rPr>
          <w:t xml:space="preserve"> </w:t>
        </w:r>
      </w:ins>
      <w:r w:rsidRPr="00D156CF">
        <w:rPr>
          <w:rFonts w:asciiTheme="majorHAnsi" w:hAnsiTheme="majorHAnsi"/>
          <w:b/>
          <w:color w:val="FF6600"/>
          <w:lang w:val="en-US"/>
        </w:rPr>
        <w:t>% sequence homology:</w:t>
      </w:r>
    </w:p>
    <w:p w14:paraId="397E4D43" w14:textId="77777777" w:rsidR="00B14F7E" w:rsidRPr="00D156CF" w:rsidRDefault="00B14F7E" w:rsidP="00B14F7E">
      <w:pPr>
        <w:rPr>
          <w:rFonts w:asciiTheme="majorHAnsi" w:hAnsiTheme="majorHAnsi"/>
          <w:lang w:val="en-US"/>
        </w:rPr>
      </w:pPr>
      <w:proofErr w:type="spellStart"/>
      <w:r w:rsidRPr="00D156CF">
        <w:rPr>
          <w:rFonts w:asciiTheme="majorHAnsi" w:hAnsiTheme="majorHAnsi"/>
          <w:lang w:val="en-US"/>
        </w:rPr>
        <w:t>gtmlpvfcvv</w:t>
      </w:r>
      <w:proofErr w:type="spellEnd"/>
      <w:r w:rsidRPr="00D156CF">
        <w:rPr>
          <w:rFonts w:asciiTheme="majorHAnsi" w:hAnsiTheme="majorHAnsi"/>
          <w:lang w:val="en-US"/>
        </w:rPr>
        <w:t xml:space="preserve"> </w:t>
      </w:r>
      <w:proofErr w:type="spellStart"/>
      <w:r w:rsidRPr="00D156CF">
        <w:rPr>
          <w:rFonts w:asciiTheme="majorHAnsi" w:hAnsiTheme="majorHAnsi"/>
          <w:lang w:val="en-US"/>
        </w:rPr>
        <w:t>ehyenaieyd</w:t>
      </w:r>
      <w:proofErr w:type="spellEnd"/>
      <w:r w:rsidRPr="00D156CF">
        <w:rPr>
          <w:rFonts w:asciiTheme="majorHAnsi" w:hAnsiTheme="majorHAnsi"/>
          <w:lang w:val="en-US"/>
        </w:rPr>
        <w:t xml:space="preserve"> </w:t>
      </w:r>
      <w:proofErr w:type="spellStart"/>
      <w:r w:rsidRPr="00D156CF">
        <w:rPr>
          <w:rFonts w:asciiTheme="majorHAnsi" w:hAnsiTheme="majorHAnsi"/>
          <w:lang w:val="en-US"/>
        </w:rPr>
        <w:t>ckeehaefvl</w:t>
      </w:r>
      <w:proofErr w:type="spellEnd"/>
      <w:r w:rsidRPr="00D156CF">
        <w:rPr>
          <w:rFonts w:asciiTheme="majorHAnsi" w:hAnsiTheme="majorHAnsi"/>
          <w:lang w:val="en-US"/>
        </w:rPr>
        <w:t xml:space="preserve"> </w:t>
      </w:r>
      <w:proofErr w:type="spellStart"/>
      <w:r w:rsidRPr="00D156CF">
        <w:rPr>
          <w:rFonts w:asciiTheme="majorHAnsi" w:hAnsiTheme="majorHAnsi"/>
          <w:lang w:val="en-US"/>
        </w:rPr>
        <w:t>vrkdmlfnql</w:t>
      </w:r>
      <w:proofErr w:type="spellEnd"/>
      <w:r w:rsidRPr="00D156CF">
        <w:rPr>
          <w:rFonts w:asciiTheme="majorHAnsi" w:hAnsiTheme="majorHAnsi"/>
          <w:lang w:val="en-US"/>
        </w:rPr>
        <w:t xml:space="preserve"> </w:t>
      </w:r>
      <w:proofErr w:type="spellStart"/>
      <w:r w:rsidRPr="00D156CF">
        <w:rPr>
          <w:rFonts w:asciiTheme="majorHAnsi" w:hAnsiTheme="majorHAnsi"/>
          <w:lang w:val="en-US"/>
        </w:rPr>
        <w:t>iemallslgy</w:t>
      </w:r>
      <w:proofErr w:type="spellEnd"/>
      <w:r w:rsidRPr="00D156CF">
        <w:rPr>
          <w:rFonts w:asciiTheme="majorHAnsi" w:hAnsiTheme="majorHAnsi"/>
          <w:lang w:val="en-US"/>
        </w:rPr>
        <w:t xml:space="preserve"> </w:t>
      </w:r>
      <w:proofErr w:type="spellStart"/>
      <w:r w:rsidRPr="00D156CF">
        <w:rPr>
          <w:rFonts w:asciiTheme="majorHAnsi" w:hAnsiTheme="majorHAnsi"/>
          <w:lang w:val="en-US"/>
        </w:rPr>
        <w:t>shssaaqakg</w:t>
      </w:r>
      <w:proofErr w:type="spellEnd"/>
      <w:r w:rsidRPr="00D156CF">
        <w:rPr>
          <w:rFonts w:asciiTheme="majorHAnsi" w:hAnsiTheme="majorHAnsi"/>
          <w:lang w:val="en-US"/>
        </w:rPr>
        <w:t xml:space="preserve"> </w:t>
      </w:r>
      <w:proofErr w:type="spellStart"/>
      <w:r w:rsidRPr="00D156CF">
        <w:rPr>
          <w:rFonts w:asciiTheme="majorHAnsi" w:hAnsiTheme="majorHAnsi"/>
          <w:lang w:val="en-US"/>
        </w:rPr>
        <w:t>liqvgkwnpv</w:t>
      </w:r>
      <w:proofErr w:type="spellEnd"/>
      <w:r w:rsidRPr="00D156CF">
        <w:rPr>
          <w:rFonts w:asciiTheme="majorHAnsi" w:hAnsiTheme="majorHAnsi"/>
          <w:lang w:val="en-US"/>
        </w:rPr>
        <w:t xml:space="preserve"> </w:t>
      </w:r>
      <w:proofErr w:type="spellStart"/>
      <w:r w:rsidRPr="00D156CF">
        <w:rPr>
          <w:rFonts w:asciiTheme="majorHAnsi" w:hAnsiTheme="majorHAnsi"/>
          <w:lang w:val="en-US"/>
        </w:rPr>
        <w:t>plsyvtdapd</w:t>
      </w:r>
      <w:proofErr w:type="spellEnd"/>
      <w:r w:rsidRPr="00D156CF">
        <w:rPr>
          <w:rFonts w:asciiTheme="majorHAnsi" w:hAnsiTheme="majorHAnsi"/>
          <w:lang w:val="en-US"/>
        </w:rPr>
        <w:t xml:space="preserve"> </w:t>
      </w:r>
    </w:p>
    <w:p w14:paraId="3D66E87E" w14:textId="77777777" w:rsidR="00B14F7E" w:rsidRPr="00D156CF" w:rsidRDefault="00B14F7E" w:rsidP="00B14F7E">
      <w:pPr>
        <w:rPr>
          <w:rFonts w:asciiTheme="majorHAnsi" w:hAnsiTheme="majorHAnsi"/>
          <w:lang w:val="en-US"/>
        </w:rPr>
      </w:pPr>
      <w:proofErr w:type="spellStart"/>
      <w:r w:rsidRPr="00D156CF">
        <w:rPr>
          <w:rStyle w:val="ffline"/>
          <w:rFonts w:asciiTheme="majorHAnsi" w:hAnsiTheme="majorHAnsi"/>
          <w:color w:val="FF6600"/>
          <w:lang w:val="en-US"/>
        </w:rPr>
        <w:t>gtmlpvfcvv</w:t>
      </w:r>
      <w:proofErr w:type="spellEnd"/>
      <w:r w:rsidRPr="00D156CF">
        <w:rPr>
          <w:rStyle w:val="ffline"/>
          <w:rFonts w:asciiTheme="majorHAnsi" w:hAnsiTheme="majorHAnsi"/>
          <w:color w:val="FF6600"/>
          <w:lang w:val="en-US"/>
        </w:rPr>
        <w:t xml:space="preserve"> </w:t>
      </w:r>
      <w:proofErr w:type="spellStart"/>
      <w:r w:rsidRPr="00D156CF">
        <w:rPr>
          <w:rStyle w:val="ffline"/>
          <w:rFonts w:asciiTheme="majorHAnsi" w:hAnsiTheme="majorHAnsi"/>
          <w:color w:val="FF6600"/>
          <w:lang w:val="en-US"/>
        </w:rPr>
        <w:t>ehyenaieyd</w:t>
      </w:r>
      <w:proofErr w:type="spellEnd"/>
      <w:r w:rsidRPr="00D156CF">
        <w:rPr>
          <w:rStyle w:val="ffline"/>
          <w:rFonts w:asciiTheme="majorHAnsi" w:hAnsiTheme="majorHAnsi"/>
          <w:color w:val="FF6600"/>
          <w:lang w:val="en-US"/>
        </w:rPr>
        <w:t xml:space="preserve"> </w:t>
      </w:r>
      <w:proofErr w:type="spellStart"/>
      <w:r w:rsidRPr="00D156CF">
        <w:rPr>
          <w:rStyle w:val="ffline"/>
          <w:rFonts w:asciiTheme="majorHAnsi" w:hAnsiTheme="majorHAnsi"/>
          <w:color w:val="FF6600"/>
          <w:lang w:val="en-US"/>
        </w:rPr>
        <w:t>ckeehaefvl</w:t>
      </w:r>
      <w:proofErr w:type="spellEnd"/>
      <w:r w:rsidRPr="00D156CF">
        <w:rPr>
          <w:rStyle w:val="ffline"/>
          <w:rFonts w:asciiTheme="majorHAnsi" w:hAnsiTheme="majorHAnsi"/>
          <w:color w:val="FF6600"/>
          <w:lang w:val="en-US"/>
        </w:rPr>
        <w:t xml:space="preserve"> </w:t>
      </w:r>
      <w:proofErr w:type="spellStart"/>
      <w:r w:rsidRPr="00D156CF">
        <w:rPr>
          <w:rStyle w:val="ffline"/>
          <w:rFonts w:asciiTheme="majorHAnsi" w:hAnsiTheme="majorHAnsi"/>
          <w:color w:val="FF6600"/>
          <w:lang w:val="en-US"/>
        </w:rPr>
        <w:t>vrkdmlfnql</w:t>
      </w:r>
      <w:proofErr w:type="spellEnd"/>
      <w:r w:rsidRPr="00D156CF">
        <w:rPr>
          <w:rStyle w:val="ffline"/>
          <w:rFonts w:asciiTheme="majorHAnsi" w:hAnsiTheme="majorHAnsi"/>
          <w:color w:val="FF6600"/>
          <w:lang w:val="en-US"/>
        </w:rPr>
        <w:t xml:space="preserve"> </w:t>
      </w:r>
      <w:proofErr w:type="spellStart"/>
      <w:r w:rsidRPr="00D156CF">
        <w:rPr>
          <w:rStyle w:val="ffline"/>
          <w:rFonts w:asciiTheme="majorHAnsi" w:hAnsiTheme="majorHAnsi"/>
          <w:color w:val="FF6600"/>
          <w:lang w:val="en-US"/>
        </w:rPr>
        <w:t>iemallslgy</w:t>
      </w:r>
      <w:proofErr w:type="spellEnd"/>
      <w:r w:rsidRPr="00D156CF">
        <w:rPr>
          <w:rStyle w:val="ffline"/>
          <w:rFonts w:asciiTheme="majorHAnsi" w:hAnsiTheme="majorHAnsi"/>
          <w:color w:val="FF6600"/>
          <w:lang w:val="en-US"/>
        </w:rPr>
        <w:t xml:space="preserve"> </w:t>
      </w:r>
      <w:proofErr w:type="spellStart"/>
      <w:r w:rsidRPr="00D156CF">
        <w:rPr>
          <w:rStyle w:val="ffline"/>
          <w:rFonts w:asciiTheme="majorHAnsi" w:hAnsiTheme="majorHAnsi"/>
          <w:color w:val="FF6600"/>
          <w:lang w:val="en-US"/>
        </w:rPr>
        <w:t>shssaaqakg</w:t>
      </w:r>
      <w:proofErr w:type="spellEnd"/>
      <w:r w:rsidRPr="00D156CF">
        <w:rPr>
          <w:rStyle w:val="ffline"/>
          <w:rFonts w:asciiTheme="majorHAnsi" w:hAnsiTheme="majorHAnsi"/>
          <w:color w:val="FF6600"/>
          <w:lang w:val="en-US"/>
        </w:rPr>
        <w:t xml:space="preserve"> </w:t>
      </w:r>
      <w:proofErr w:type="spellStart"/>
      <w:r w:rsidRPr="00D156CF">
        <w:rPr>
          <w:rStyle w:val="ffline"/>
          <w:rFonts w:asciiTheme="majorHAnsi" w:hAnsiTheme="majorHAnsi"/>
          <w:color w:val="FF6600"/>
          <w:lang w:val="en-US"/>
        </w:rPr>
        <w:t>liqvgkwnpv</w:t>
      </w:r>
      <w:proofErr w:type="spellEnd"/>
      <w:r w:rsidRPr="00D156CF">
        <w:rPr>
          <w:rStyle w:val="ffline"/>
          <w:rFonts w:asciiTheme="majorHAnsi" w:hAnsiTheme="majorHAnsi"/>
          <w:color w:val="FF6600"/>
          <w:lang w:val="en-US"/>
        </w:rPr>
        <w:t xml:space="preserve"> </w:t>
      </w:r>
      <w:proofErr w:type="spellStart"/>
      <w:r w:rsidRPr="00D156CF">
        <w:rPr>
          <w:rStyle w:val="ffline"/>
          <w:rFonts w:asciiTheme="majorHAnsi" w:hAnsiTheme="majorHAnsi"/>
          <w:color w:val="FF6600"/>
          <w:lang w:val="en-US"/>
        </w:rPr>
        <w:t>plsyvtdapd</w:t>
      </w:r>
      <w:proofErr w:type="spellEnd"/>
    </w:p>
    <w:p w14:paraId="2FF20BDB" w14:textId="77777777" w:rsidR="00B14F7E" w:rsidRPr="00D156CF" w:rsidRDefault="00B14F7E" w:rsidP="00B14F7E">
      <w:pPr>
        <w:rPr>
          <w:rFonts w:asciiTheme="majorHAnsi" w:hAnsiTheme="majorHAnsi"/>
          <w:lang w:val="en-US"/>
        </w:rPr>
      </w:pPr>
    </w:p>
    <w:p w14:paraId="73BDA17A" w14:textId="77777777" w:rsidR="00B14F7E" w:rsidRPr="00D156CF" w:rsidRDefault="00B14F7E" w:rsidP="00B14F7E">
      <w:pPr>
        <w:rPr>
          <w:b/>
          <w:lang w:val="en-US"/>
        </w:rPr>
      </w:pPr>
      <w:proofErr w:type="spellStart"/>
      <w:r w:rsidRPr="00D156CF">
        <w:rPr>
          <w:rFonts w:asciiTheme="majorHAnsi" w:hAnsiTheme="majorHAnsi"/>
          <w:lang w:val="en-US"/>
        </w:rPr>
        <w:t>atvadmlqdv</w:t>
      </w:r>
      <w:proofErr w:type="spellEnd"/>
      <w:r w:rsidRPr="00D156CF">
        <w:rPr>
          <w:rFonts w:asciiTheme="majorHAnsi" w:hAnsiTheme="majorHAnsi"/>
          <w:lang w:val="en-US"/>
        </w:rPr>
        <w:t xml:space="preserve"> </w:t>
      </w:r>
      <w:proofErr w:type="spellStart"/>
      <w:r w:rsidRPr="00D156CF">
        <w:rPr>
          <w:rFonts w:asciiTheme="majorHAnsi" w:hAnsiTheme="majorHAnsi"/>
          <w:lang w:val="en-US"/>
        </w:rPr>
        <w:t>yhvvtlkiql</w:t>
      </w:r>
      <w:proofErr w:type="spellEnd"/>
      <w:r w:rsidRPr="00D156CF">
        <w:rPr>
          <w:rFonts w:asciiTheme="majorHAnsi" w:hAnsiTheme="majorHAnsi"/>
          <w:lang w:val="en-US"/>
        </w:rPr>
        <w:t xml:space="preserve"> </w:t>
      </w:r>
      <w:proofErr w:type="spellStart"/>
      <w:r w:rsidRPr="00D156CF">
        <w:rPr>
          <w:rFonts w:asciiTheme="majorHAnsi" w:hAnsiTheme="majorHAnsi"/>
          <w:lang w:val="en-US"/>
        </w:rPr>
        <w:t>hs</w:t>
      </w:r>
      <w:proofErr w:type="spellEnd"/>
    </w:p>
    <w:p w14:paraId="4CE8CC1E" w14:textId="77777777" w:rsidR="00B14F7E" w:rsidRPr="00D156CF" w:rsidRDefault="00B14F7E" w:rsidP="00B14F7E">
      <w:pPr>
        <w:rPr>
          <w:rFonts w:asciiTheme="majorHAnsi" w:hAnsiTheme="majorHAnsi"/>
          <w:color w:val="FF6600"/>
          <w:lang w:val="en-US"/>
        </w:rPr>
      </w:pPr>
      <w:proofErr w:type="spellStart"/>
      <w:r w:rsidRPr="00D156CF">
        <w:rPr>
          <w:rStyle w:val="ffline"/>
          <w:rFonts w:asciiTheme="majorHAnsi" w:hAnsiTheme="majorHAnsi"/>
          <w:color w:val="FF6600"/>
          <w:lang w:val="en-US"/>
        </w:rPr>
        <w:t>atvadmlqdv</w:t>
      </w:r>
      <w:proofErr w:type="spellEnd"/>
      <w:r w:rsidRPr="00D156CF">
        <w:rPr>
          <w:rStyle w:val="ffline"/>
          <w:rFonts w:asciiTheme="majorHAnsi" w:hAnsiTheme="majorHAnsi"/>
          <w:color w:val="FF6600"/>
          <w:lang w:val="en-US"/>
        </w:rPr>
        <w:t xml:space="preserve"> </w:t>
      </w:r>
      <w:proofErr w:type="spellStart"/>
      <w:r w:rsidRPr="00D156CF">
        <w:rPr>
          <w:rStyle w:val="ffline"/>
          <w:rFonts w:asciiTheme="majorHAnsi" w:hAnsiTheme="majorHAnsi"/>
          <w:color w:val="FF6600"/>
          <w:lang w:val="en-US"/>
        </w:rPr>
        <w:t>yhvvtlkiql</w:t>
      </w:r>
      <w:proofErr w:type="spellEnd"/>
      <w:r w:rsidRPr="00D156CF">
        <w:rPr>
          <w:rStyle w:val="ffline"/>
          <w:rFonts w:asciiTheme="majorHAnsi" w:hAnsiTheme="majorHAnsi"/>
          <w:color w:val="FF6600"/>
          <w:lang w:val="en-US"/>
        </w:rPr>
        <w:t xml:space="preserve"> </w:t>
      </w:r>
      <w:proofErr w:type="spellStart"/>
      <w:r w:rsidRPr="00D156CF">
        <w:rPr>
          <w:rStyle w:val="ffline"/>
          <w:rFonts w:asciiTheme="majorHAnsi" w:hAnsiTheme="majorHAnsi"/>
          <w:color w:val="FF6600"/>
          <w:lang w:val="en-US"/>
        </w:rPr>
        <w:t>hs</w:t>
      </w:r>
      <w:proofErr w:type="spellEnd"/>
    </w:p>
    <w:p w14:paraId="19EB6C0C" w14:textId="77777777" w:rsidR="00B14F7E" w:rsidRDefault="00B14F7E" w:rsidP="00B14F7E">
      <w:pPr>
        <w:rPr>
          <w:rFonts w:ascii="Georgia" w:hAnsi="Georgia"/>
          <w:lang w:val="en-US"/>
        </w:rPr>
      </w:pPr>
      <w:r>
        <w:rPr>
          <w:rFonts w:ascii="Georgia" w:hAnsi="Georgia"/>
          <w:lang w:val="en-US"/>
        </w:rPr>
        <w:t>____ ____ ____ ____</w:t>
      </w:r>
    </w:p>
    <w:p w14:paraId="779CD755" w14:textId="77777777" w:rsidR="00B14F7E" w:rsidRPr="00EC7F94" w:rsidRDefault="00B14F7E" w:rsidP="00B14F7E">
      <w:pPr>
        <w:rPr>
          <w:rFonts w:asciiTheme="majorHAnsi" w:hAnsiTheme="majorHAnsi"/>
          <w:lang w:val="en-US"/>
        </w:rPr>
      </w:pPr>
      <w:r>
        <w:rPr>
          <w:rFonts w:asciiTheme="majorHAnsi" w:hAnsiTheme="majorHAnsi"/>
          <w:b/>
          <w:lang w:val="en-US"/>
        </w:rPr>
        <w:t>Wild boar</w:t>
      </w:r>
      <w:r w:rsidRPr="00EC7F94">
        <w:rPr>
          <w:rFonts w:asciiTheme="majorHAnsi" w:hAnsiTheme="majorHAnsi"/>
          <w:lang w:val="en-US"/>
        </w:rPr>
        <w:t xml:space="preserve"> (</w:t>
      </w:r>
      <w:r w:rsidRPr="00EC7F94">
        <w:rPr>
          <w:rFonts w:asciiTheme="majorHAnsi" w:hAnsiTheme="majorHAnsi"/>
          <w:i/>
          <w:lang w:val="en-US"/>
        </w:rPr>
        <w:t>Sus scrofa</w:t>
      </w:r>
      <w:r w:rsidRPr="00EC7F94">
        <w:rPr>
          <w:rFonts w:asciiTheme="majorHAnsi" w:hAnsiTheme="majorHAnsi"/>
          <w:lang w:val="en-US"/>
        </w:rPr>
        <w:t xml:space="preserve">, DNA-binding protein </w:t>
      </w:r>
      <w:r w:rsidRPr="00264898">
        <w:rPr>
          <w:rFonts w:asciiTheme="majorHAnsi" w:hAnsiTheme="majorHAnsi"/>
          <w:b/>
          <w:lang w:val="en-US"/>
        </w:rPr>
        <w:t>SATB1</w:t>
      </w:r>
      <w:r w:rsidRPr="00EC7F94">
        <w:rPr>
          <w:rFonts w:asciiTheme="majorHAnsi" w:hAnsiTheme="majorHAnsi"/>
          <w:lang w:val="en-US"/>
        </w:rPr>
        <w:t xml:space="preserve">, 100% </w:t>
      </w:r>
      <w:r>
        <w:rPr>
          <w:rFonts w:asciiTheme="majorHAnsi" w:hAnsiTheme="majorHAnsi"/>
          <w:lang w:val="en-US"/>
        </w:rPr>
        <w:t>sequence identity</w:t>
      </w:r>
      <w:r w:rsidRPr="00EC7F94">
        <w:rPr>
          <w:rFonts w:asciiTheme="majorHAnsi" w:hAnsiTheme="majorHAnsi"/>
          <w:lang w:val="en-US"/>
        </w:rPr>
        <w:t xml:space="preserve"> (XP_003358373.2) </w:t>
      </w:r>
    </w:p>
    <w:p w14:paraId="56FDC2F3" w14:textId="77777777" w:rsidR="00B14F7E" w:rsidRPr="00BD0083" w:rsidRDefault="00B14F7E" w:rsidP="00B14F7E">
      <w:pPr>
        <w:rPr>
          <w:rFonts w:asciiTheme="majorHAnsi" w:hAnsiTheme="majorHAnsi"/>
          <w:lang w:val="en-US"/>
        </w:rPr>
      </w:pPr>
      <w:r w:rsidRPr="00EC7F94">
        <w:rPr>
          <w:rFonts w:asciiTheme="majorHAnsi" w:hAnsiTheme="majorHAnsi"/>
          <w:lang w:val="en-US"/>
        </w:rPr>
        <w:t xml:space="preserve">DNA-binding protein </w:t>
      </w:r>
      <w:r w:rsidRPr="00264898">
        <w:rPr>
          <w:rFonts w:asciiTheme="majorHAnsi" w:hAnsiTheme="majorHAnsi"/>
          <w:b/>
          <w:lang w:val="en-US"/>
        </w:rPr>
        <w:t>SATB1</w:t>
      </w:r>
      <w:r w:rsidRPr="00EC7F94">
        <w:rPr>
          <w:rFonts w:asciiTheme="majorHAnsi" w:hAnsiTheme="majorHAnsi"/>
          <w:lang w:val="en-US"/>
        </w:rPr>
        <w:t xml:space="preserve">, 100% </w:t>
      </w:r>
      <w:r>
        <w:rPr>
          <w:rFonts w:asciiTheme="majorHAnsi" w:hAnsiTheme="majorHAnsi"/>
          <w:lang w:val="en-US"/>
        </w:rPr>
        <w:t>sequence identity</w:t>
      </w:r>
      <w:r w:rsidRPr="00EC7F94">
        <w:rPr>
          <w:rFonts w:asciiTheme="majorHAnsi" w:hAnsiTheme="majorHAnsi"/>
          <w:lang w:val="en-US"/>
        </w:rPr>
        <w:t xml:space="preserve"> (XP_003358373.2)</w:t>
      </w:r>
      <w:r>
        <w:rPr>
          <w:rFonts w:asciiTheme="majorHAnsi" w:hAnsiTheme="majorHAnsi"/>
          <w:lang w:val="en-US"/>
        </w:rPr>
        <w:t>:</w:t>
      </w:r>
    </w:p>
    <w:p w14:paraId="602CD3D8" w14:textId="77777777" w:rsidR="00B14F7E" w:rsidRPr="00D830B0" w:rsidRDefault="00B14F7E" w:rsidP="00B14F7E">
      <w:pPr>
        <w:pStyle w:val="HTMLVorformatiert"/>
        <w:rPr>
          <w:lang w:val="en-US"/>
        </w:rPr>
      </w:pPr>
      <w:r w:rsidRPr="00D830B0">
        <w:rPr>
          <w:lang w:val="en-US"/>
        </w:rPr>
        <w:t xml:space="preserve">1 </w:t>
      </w:r>
      <w:proofErr w:type="spellStart"/>
      <w:r w:rsidRPr="00D830B0">
        <w:rPr>
          <w:rStyle w:val="ffline"/>
          <w:lang w:val="en-US"/>
        </w:rPr>
        <w:t>mdhlneatqg</w:t>
      </w:r>
      <w:proofErr w:type="spellEnd"/>
      <w:r w:rsidRPr="00D830B0">
        <w:rPr>
          <w:rStyle w:val="ffline"/>
          <w:lang w:val="en-US"/>
        </w:rPr>
        <w:t xml:space="preserve"> </w:t>
      </w:r>
      <w:proofErr w:type="spellStart"/>
      <w:r w:rsidRPr="00D830B0">
        <w:rPr>
          <w:rStyle w:val="ffline"/>
          <w:lang w:val="en-US"/>
        </w:rPr>
        <w:t>kehsemsnnv</w:t>
      </w:r>
      <w:proofErr w:type="spellEnd"/>
      <w:r w:rsidRPr="00D830B0">
        <w:rPr>
          <w:rStyle w:val="ffline"/>
          <w:lang w:val="en-US"/>
        </w:rPr>
        <w:t xml:space="preserve"> </w:t>
      </w:r>
      <w:proofErr w:type="spellStart"/>
      <w:r w:rsidRPr="00D830B0">
        <w:rPr>
          <w:rStyle w:val="ffline"/>
          <w:lang w:val="en-US"/>
        </w:rPr>
        <w:t>sdpkgppaki</w:t>
      </w:r>
      <w:proofErr w:type="spellEnd"/>
      <w:r w:rsidRPr="00D830B0">
        <w:rPr>
          <w:rStyle w:val="ffline"/>
          <w:lang w:val="en-US"/>
        </w:rPr>
        <w:t xml:space="preserve"> </w:t>
      </w:r>
      <w:proofErr w:type="spellStart"/>
      <w:r w:rsidRPr="00D830B0">
        <w:rPr>
          <w:rStyle w:val="ffline"/>
          <w:lang w:val="en-US"/>
        </w:rPr>
        <w:t>arleqngspl</w:t>
      </w:r>
      <w:proofErr w:type="spellEnd"/>
      <w:r w:rsidRPr="00D830B0">
        <w:rPr>
          <w:rStyle w:val="ffline"/>
          <w:lang w:val="en-US"/>
        </w:rPr>
        <w:t xml:space="preserve"> </w:t>
      </w:r>
      <w:proofErr w:type="spellStart"/>
      <w:r w:rsidRPr="00D830B0">
        <w:rPr>
          <w:rStyle w:val="ffline"/>
          <w:lang w:val="en-US"/>
        </w:rPr>
        <w:t>grgrlgstga</w:t>
      </w:r>
      <w:proofErr w:type="spellEnd"/>
      <w:r w:rsidRPr="00D830B0">
        <w:rPr>
          <w:rStyle w:val="ffline"/>
          <w:lang w:val="en-US"/>
        </w:rPr>
        <w:t xml:space="preserve"> </w:t>
      </w:r>
      <w:proofErr w:type="spellStart"/>
      <w:r w:rsidRPr="00D830B0">
        <w:rPr>
          <w:rStyle w:val="ffline"/>
          <w:lang w:val="en-US"/>
        </w:rPr>
        <w:t>kmqgvplkhs</w:t>
      </w:r>
      <w:proofErr w:type="spellEnd"/>
      <w:r w:rsidRPr="00D830B0">
        <w:rPr>
          <w:lang w:val="en-US"/>
        </w:rPr>
        <w:t xml:space="preserve">        61 </w:t>
      </w:r>
      <w:proofErr w:type="spellStart"/>
      <w:r w:rsidRPr="00D830B0">
        <w:rPr>
          <w:rStyle w:val="ffline"/>
          <w:lang w:val="en-US"/>
        </w:rPr>
        <w:t>ghlmksnlrk</w:t>
      </w:r>
      <w:proofErr w:type="spellEnd"/>
      <w:r w:rsidRPr="00D830B0">
        <w:rPr>
          <w:rStyle w:val="ffline"/>
          <w:lang w:val="en-US"/>
        </w:rPr>
        <w:t xml:space="preserve"> </w:t>
      </w:r>
      <w:proofErr w:type="spellStart"/>
      <w:r w:rsidRPr="00D830B0">
        <w:rPr>
          <w:rStyle w:val="ffline"/>
          <w:color w:val="FF6600"/>
          <w:lang w:val="en-US"/>
        </w:rPr>
        <w:t>gtmlpvfcvv</w:t>
      </w:r>
      <w:proofErr w:type="spellEnd"/>
      <w:r w:rsidRPr="00D830B0">
        <w:rPr>
          <w:rStyle w:val="ffline"/>
          <w:color w:val="FF6600"/>
          <w:lang w:val="en-US"/>
        </w:rPr>
        <w:t xml:space="preserve"> </w:t>
      </w:r>
      <w:proofErr w:type="spellStart"/>
      <w:r w:rsidRPr="00D830B0">
        <w:rPr>
          <w:rStyle w:val="ffline"/>
          <w:color w:val="FF6600"/>
          <w:lang w:val="en-US"/>
        </w:rPr>
        <w:t>ehyenaieyd</w:t>
      </w:r>
      <w:proofErr w:type="spellEnd"/>
      <w:r w:rsidRPr="00D830B0">
        <w:rPr>
          <w:rStyle w:val="ffline"/>
          <w:color w:val="FF6600"/>
          <w:lang w:val="en-US"/>
        </w:rPr>
        <w:t xml:space="preserve"> </w:t>
      </w:r>
      <w:proofErr w:type="spellStart"/>
      <w:r w:rsidRPr="00D830B0">
        <w:rPr>
          <w:rStyle w:val="ffline"/>
          <w:color w:val="FF6600"/>
          <w:lang w:val="en-US"/>
        </w:rPr>
        <w:t>ckeehaefvl</w:t>
      </w:r>
      <w:proofErr w:type="spellEnd"/>
      <w:r w:rsidRPr="00D830B0">
        <w:rPr>
          <w:rStyle w:val="ffline"/>
          <w:color w:val="FF6600"/>
          <w:lang w:val="en-US"/>
        </w:rPr>
        <w:t xml:space="preserve"> </w:t>
      </w:r>
      <w:proofErr w:type="spellStart"/>
      <w:r w:rsidRPr="00D830B0">
        <w:rPr>
          <w:rStyle w:val="ffline"/>
          <w:color w:val="FF6600"/>
          <w:lang w:val="en-US"/>
        </w:rPr>
        <w:t>vrkdmlfnql</w:t>
      </w:r>
      <w:proofErr w:type="spellEnd"/>
      <w:r w:rsidRPr="00D830B0">
        <w:rPr>
          <w:rStyle w:val="ffline"/>
          <w:color w:val="FF6600"/>
          <w:lang w:val="en-US"/>
        </w:rPr>
        <w:t xml:space="preserve"> </w:t>
      </w:r>
      <w:proofErr w:type="spellStart"/>
      <w:r w:rsidRPr="00D830B0">
        <w:rPr>
          <w:rStyle w:val="ffline"/>
          <w:color w:val="FF6600"/>
          <w:lang w:val="en-US"/>
        </w:rPr>
        <w:t>iemallslgy</w:t>
      </w:r>
      <w:proofErr w:type="spellEnd"/>
      <w:r w:rsidRPr="00D830B0">
        <w:rPr>
          <w:color w:val="FF6600"/>
          <w:lang w:val="en-US"/>
        </w:rPr>
        <w:t xml:space="preserve">       121 </w:t>
      </w:r>
      <w:proofErr w:type="spellStart"/>
      <w:r w:rsidRPr="00D830B0">
        <w:rPr>
          <w:rStyle w:val="ffline"/>
          <w:color w:val="FF6600"/>
          <w:lang w:val="en-US"/>
        </w:rPr>
        <w:t>shssaaqakg</w:t>
      </w:r>
      <w:proofErr w:type="spellEnd"/>
      <w:r w:rsidRPr="00D830B0">
        <w:rPr>
          <w:rStyle w:val="ffline"/>
          <w:color w:val="FF6600"/>
          <w:lang w:val="en-US"/>
        </w:rPr>
        <w:t xml:space="preserve"> </w:t>
      </w:r>
      <w:proofErr w:type="spellStart"/>
      <w:r w:rsidRPr="00D830B0">
        <w:rPr>
          <w:rStyle w:val="ffline"/>
          <w:color w:val="FF6600"/>
          <w:lang w:val="en-US"/>
        </w:rPr>
        <w:t>liqvgkwnpv</w:t>
      </w:r>
      <w:proofErr w:type="spellEnd"/>
      <w:r w:rsidRPr="00D830B0">
        <w:rPr>
          <w:rStyle w:val="ffline"/>
          <w:color w:val="FF6600"/>
          <w:lang w:val="en-US"/>
        </w:rPr>
        <w:t xml:space="preserve"> </w:t>
      </w:r>
      <w:proofErr w:type="spellStart"/>
      <w:r w:rsidRPr="00D830B0">
        <w:rPr>
          <w:rStyle w:val="ffline"/>
          <w:color w:val="FF6600"/>
          <w:lang w:val="en-US"/>
        </w:rPr>
        <w:t>plsyvtdapd</w:t>
      </w:r>
      <w:proofErr w:type="spellEnd"/>
      <w:r w:rsidRPr="00D830B0">
        <w:rPr>
          <w:rStyle w:val="ffline"/>
          <w:color w:val="FF6600"/>
          <w:lang w:val="en-US"/>
        </w:rPr>
        <w:t xml:space="preserve"> </w:t>
      </w:r>
      <w:proofErr w:type="spellStart"/>
      <w:r w:rsidRPr="00D830B0">
        <w:rPr>
          <w:rStyle w:val="ffline"/>
          <w:color w:val="FF6600"/>
          <w:lang w:val="en-US"/>
        </w:rPr>
        <w:t>atvadmlqdv</w:t>
      </w:r>
      <w:proofErr w:type="spellEnd"/>
      <w:r w:rsidRPr="00D830B0">
        <w:rPr>
          <w:rStyle w:val="ffline"/>
          <w:color w:val="FF6600"/>
          <w:lang w:val="en-US"/>
        </w:rPr>
        <w:t xml:space="preserve"> </w:t>
      </w:r>
      <w:proofErr w:type="spellStart"/>
      <w:r w:rsidRPr="00D830B0">
        <w:rPr>
          <w:rStyle w:val="ffline"/>
          <w:color w:val="FF6600"/>
          <w:lang w:val="en-US"/>
        </w:rPr>
        <w:t>yhvvtlkiql</w:t>
      </w:r>
      <w:proofErr w:type="spellEnd"/>
      <w:r w:rsidRPr="00D830B0">
        <w:rPr>
          <w:rStyle w:val="ffline"/>
          <w:color w:val="FF6600"/>
          <w:lang w:val="en-US"/>
        </w:rPr>
        <w:t xml:space="preserve"> </w:t>
      </w:r>
      <w:proofErr w:type="spellStart"/>
      <w:r w:rsidRPr="00D830B0">
        <w:rPr>
          <w:rStyle w:val="ffline"/>
          <w:color w:val="FF6600"/>
          <w:lang w:val="en-US"/>
        </w:rPr>
        <w:t>hs</w:t>
      </w:r>
      <w:r w:rsidRPr="00D830B0">
        <w:rPr>
          <w:rStyle w:val="ffline"/>
          <w:lang w:val="en-US"/>
        </w:rPr>
        <w:t>cpkledxp</w:t>
      </w:r>
      <w:proofErr w:type="spellEnd"/>
      <w:r w:rsidRPr="00D830B0">
        <w:rPr>
          <w:lang w:val="en-US"/>
        </w:rPr>
        <w:t xml:space="preserve">       181 </w:t>
      </w:r>
      <w:proofErr w:type="spellStart"/>
      <w:r w:rsidRPr="00D830B0">
        <w:rPr>
          <w:rStyle w:val="ffline"/>
          <w:lang w:val="en-US"/>
        </w:rPr>
        <w:t>peqwshttvr</w:t>
      </w:r>
      <w:proofErr w:type="spellEnd"/>
      <w:r w:rsidRPr="00D830B0">
        <w:rPr>
          <w:rStyle w:val="ffline"/>
          <w:lang w:val="en-US"/>
        </w:rPr>
        <w:t xml:space="preserve"> </w:t>
      </w:r>
      <w:proofErr w:type="spellStart"/>
      <w:r w:rsidRPr="00D830B0">
        <w:rPr>
          <w:rStyle w:val="ffline"/>
          <w:lang w:val="en-US"/>
        </w:rPr>
        <w:t>nalkdllkdm</w:t>
      </w:r>
      <w:proofErr w:type="spellEnd"/>
      <w:r w:rsidRPr="00D830B0">
        <w:rPr>
          <w:rStyle w:val="ffline"/>
          <w:lang w:val="en-US"/>
        </w:rPr>
        <w:t xml:space="preserve"> </w:t>
      </w:r>
      <w:proofErr w:type="spellStart"/>
      <w:r w:rsidRPr="00D830B0">
        <w:rPr>
          <w:rStyle w:val="ffline"/>
          <w:lang w:val="en-US"/>
        </w:rPr>
        <w:t>nqsslakecp</w:t>
      </w:r>
      <w:proofErr w:type="spellEnd"/>
      <w:r w:rsidRPr="00D830B0">
        <w:rPr>
          <w:rStyle w:val="ffline"/>
          <w:lang w:val="en-US"/>
        </w:rPr>
        <w:t xml:space="preserve"> </w:t>
      </w:r>
      <w:proofErr w:type="spellStart"/>
      <w:r w:rsidRPr="00D830B0">
        <w:rPr>
          <w:rStyle w:val="ffline"/>
          <w:lang w:val="en-US"/>
        </w:rPr>
        <w:t>lsqsmissiv</w:t>
      </w:r>
      <w:proofErr w:type="spellEnd"/>
      <w:r w:rsidRPr="00D830B0">
        <w:rPr>
          <w:rStyle w:val="ffline"/>
          <w:lang w:val="en-US"/>
        </w:rPr>
        <w:t xml:space="preserve"> </w:t>
      </w:r>
      <w:proofErr w:type="spellStart"/>
      <w:r w:rsidRPr="00D830B0">
        <w:rPr>
          <w:rStyle w:val="ffline"/>
          <w:lang w:val="en-US"/>
        </w:rPr>
        <w:t>nstyyanvsa</w:t>
      </w:r>
      <w:proofErr w:type="spellEnd"/>
      <w:r w:rsidRPr="00D830B0">
        <w:rPr>
          <w:rStyle w:val="ffline"/>
          <w:lang w:val="en-US"/>
        </w:rPr>
        <w:t xml:space="preserve"> </w:t>
      </w:r>
      <w:proofErr w:type="spellStart"/>
      <w:r w:rsidRPr="00D830B0">
        <w:rPr>
          <w:rStyle w:val="ffline"/>
          <w:lang w:val="en-US"/>
        </w:rPr>
        <w:t>akcqefgrwy</w:t>
      </w:r>
      <w:proofErr w:type="spellEnd"/>
      <w:r w:rsidRPr="00D830B0">
        <w:rPr>
          <w:lang w:val="en-US"/>
        </w:rPr>
        <w:t xml:space="preserve">       241 </w:t>
      </w:r>
      <w:proofErr w:type="spellStart"/>
      <w:r w:rsidRPr="00D830B0">
        <w:rPr>
          <w:rStyle w:val="ffline"/>
          <w:lang w:val="en-US"/>
        </w:rPr>
        <w:t>khfkktkdmm</w:t>
      </w:r>
      <w:proofErr w:type="spellEnd"/>
      <w:r w:rsidRPr="00D830B0">
        <w:rPr>
          <w:rStyle w:val="ffline"/>
          <w:lang w:val="en-US"/>
        </w:rPr>
        <w:t xml:space="preserve"> </w:t>
      </w:r>
      <w:proofErr w:type="spellStart"/>
      <w:r w:rsidRPr="00D830B0">
        <w:rPr>
          <w:rStyle w:val="ffline"/>
          <w:lang w:val="en-US"/>
        </w:rPr>
        <w:t>vemdslsels</w:t>
      </w:r>
      <w:proofErr w:type="spellEnd"/>
      <w:r w:rsidRPr="00D830B0">
        <w:rPr>
          <w:rStyle w:val="ffline"/>
          <w:lang w:val="en-US"/>
        </w:rPr>
        <w:t xml:space="preserve"> </w:t>
      </w:r>
      <w:proofErr w:type="spellStart"/>
      <w:r w:rsidRPr="00D830B0">
        <w:rPr>
          <w:rStyle w:val="ffline"/>
          <w:lang w:val="en-US"/>
        </w:rPr>
        <w:t>qqganhvnfg</w:t>
      </w:r>
      <w:proofErr w:type="spellEnd"/>
      <w:r w:rsidRPr="00D830B0">
        <w:rPr>
          <w:rStyle w:val="ffline"/>
          <w:lang w:val="en-US"/>
        </w:rPr>
        <w:t xml:space="preserve"> </w:t>
      </w:r>
      <w:proofErr w:type="spellStart"/>
      <w:r w:rsidRPr="00D830B0">
        <w:rPr>
          <w:rStyle w:val="ffline"/>
          <w:lang w:val="en-US"/>
        </w:rPr>
        <w:t>qqpvpgntve</w:t>
      </w:r>
      <w:proofErr w:type="spellEnd"/>
      <w:r w:rsidRPr="00D830B0">
        <w:rPr>
          <w:rStyle w:val="ffline"/>
          <w:lang w:val="en-US"/>
        </w:rPr>
        <w:t xml:space="preserve"> </w:t>
      </w:r>
      <w:proofErr w:type="spellStart"/>
      <w:r w:rsidRPr="00D830B0">
        <w:rPr>
          <w:rStyle w:val="ffline"/>
          <w:lang w:val="en-US"/>
        </w:rPr>
        <w:t>qppspaqlsh</w:t>
      </w:r>
      <w:proofErr w:type="spellEnd"/>
      <w:r w:rsidRPr="00D830B0">
        <w:rPr>
          <w:rStyle w:val="ffline"/>
          <w:lang w:val="en-US"/>
        </w:rPr>
        <w:t xml:space="preserve"> </w:t>
      </w:r>
      <w:proofErr w:type="spellStart"/>
      <w:r w:rsidRPr="00D830B0">
        <w:rPr>
          <w:rStyle w:val="ffline"/>
          <w:lang w:val="en-US"/>
        </w:rPr>
        <w:t>gsqpsvrtpl</w:t>
      </w:r>
      <w:proofErr w:type="spellEnd"/>
      <w:r w:rsidRPr="00D830B0">
        <w:rPr>
          <w:lang w:val="en-US"/>
        </w:rPr>
        <w:t xml:space="preserve">       301 </w:t>
      </w:r>
      <w:proofErr w:type="spellStart"/>
      <w:r w:rsidRPr="00D830B0">
        <w:rPr>
          <w:rStyle w:val="ffline"/>
          <w:lang w:val="en-US"/>
        </w:rPr>
        <w:t>pnlhpglvst</w:t>
      </w:r>
      <w:proofErr w:type="spellEnd"/>
      <w:r w:rsidRPr="00D830B0">
        <w:rPr>
          <w:rStyle w:val="ffline"/>
          <w:lang w:val="en-US"/>
        </w:rPr>
        <w:t xml:space="preserve"> </w:t>
      </w:r>
      <w:proofErr w:type="spellStart"/>
      <w:r w:rsidRPr="00D830B0">
        <w:rPr>
          <w:rStyle w:val="ffline"/>
          <w:lang w:val="en-US"/>
        </w:rPr>
        <w:t>pispqlvnqq</w:t>
      </w:r>
      <w:proofErr w:type="spellEnd"/>
      <w:r w:rsidRPr="00D830B0">
        <w:rPr>
          <w:rStyle w:val="ffline"/>
          <w:lang w:val="en-US"/>
        </w:rPr>
        <w:t xml:space="preserve"> </w:t>
      </w:r>
      <w:proofErr w:type="spellStart"/>
      <w:r w:rsidRPr="00D830B0">
        <w:rPr>
          <w:rStyle w:val="ffline"/>
          <w:lang w:val="en-US"/>
        </w:rPr>
        <w:t>lvmaqllnqq</w:t>
      </w:r>
      <w:proofErr w:type="spellEnd"/>
      <w:r w:rsidRPr="00D830B0">
        <w:rPr>
          <w:rStyle w:val="ffline"/>
          <w:lang w:val="en-US"/>
        </w:rPr>
        <w:t xml:space="preserve"> </w:t>
      </w:r>
      <w:proofErr w:type="spellStart"/>
      <w:r w:rsidRPr="00D830B0">
        <w:rPr>
          <w:rStyle w:val="ffline"/>
          <w:lang w:val="en-US"/>
        </w:rPr>
        <w:t>yavnrllaqq</w:t>
      </w:r>
      <w:proofErr w:type="spellEnd"/>
      <w:r w:rsidRPr="00D830B0">
        <w:rPr>
          <w:rStyle w:val="ffline"/>
          <w:lang w:val="en-US"/>
        </w:rPr>
        <w:t xml:space="preserve"> </w:t>
      </w:r>
      <w:proofErr w:type="spellStart"/>
      <w:r w:rsidRPr="00D830B0">
        <w:rPr>
          <w:rStyle w:val="ffline"/>
          <w:lang w:val="en-US"/>
        </w:rPr>
        <w:t>slnqqylnhp</w:t>
      </w:r>
      <w:proofErr w:type="spellEnd"/>
      <w:r w:rsidRPr="00D830B0">
        <w:rPr>
          <w:rStyle w:val="ffline"/>
          <w:lang w:val="en-US"/>
        </w:rPr>
        <w:t xml:space="preserve"> </w:t>
      </w:r>
      <w:proofErr w:type="spellStart"/>
      <w:r w:rsidRPr="00D830B0">
        <w:rPr>
          <w:rStyle w:val="ffline"/>
          <w:lang w:val="en-US"/>
        </w:rPr>
        <w:t>ppvsrsmnkp</w:t>
      </w:r>
      <w:proofErr w:type="spellEnd"/>
      <w:r w:rsidRPr="00D830B0">
        <w:rPr>
          <w:lang w:val="en-US"/>
        </w:rPr>
        <w:t xml:space="preserve">       361 </w:t>
      </w:r>
      <w:proofErr w:type="spellStart"/>
      <w:r w:rsidRPr="00D830B0">
        <w:rPr>
          <w:rStyle w:val="ffline"/>
          <w:lang w:val="en-US"/>
        </w:rPr>
        <w:t>leqqvstnte</w:t>
      </w:r>
      <w:proofErr w:type="spellEnd"/>
      <w:r w:rsidRPr="00D830B0">
        <w:rPr>
          <w:rStyle w:val="ffline"/>
          <w:lang w:val="en-US"/>
        </w:rPr>
        <w:t xml:space="preserve"> </w:t>
      </w:r>
      <w:proofErr w:type="spellStart"/>
      <w:r w:rsidRPr="00D830B0">
        <w:rPr>
          <w:rStyle w:val="ffline"/>
          <w:lang w:val="en-US"/>
        </w:rPr>
        <w:t>vsseiyqwvr</w:t>
      </w:r>
      <w:proofErr w:type="spellEnd"/>
      <w:r w:rsidRPr="00D830B0">
        <w:rPr>
          <w:rStyle w:val="ffline"/>
          <w:lang w:val="en-US"/>
        </w:rPr>
        <w:t xml:space="preserve"> </w:t>
      </w:r>
      <w:proofErr w:type="spellStart"/>
      <w:r w:rsidRPr="00D830B0">
        <w:rPr>
          <w:rStyle w:val="ffline"/>
          <w:lang w:val="en-US"/>
        </w:rPr>
        <w:t>delkragisq</w:t>
      </w:r>
      <w:proofErr w:type="spellEnd"/>
      <w:r w:rsidRPr="00D830B0">
        <w:rPr>
          <w:rStyle w:val="ffline"/>
          <w:lang w:val="en-US"/>
        </w:rPr>
        <w:t xml:space="preserve"> </w:t>
      </w:r>
      <w:proofErr w:type="spellStart"/>
      <w:r w:rsidRPr="00D830B0">
        <w:rPr>
          <w:rStyle w:val="ffline"/>
          <w:lang w:val="en-US"/>
        </w:rPr>
        <w:t>avfarvafnr</w:t>
      </w:r>
      <w:proofErr w:type="spellEnd"/>
      <w:r w:rsidRPr="00D830B0">
        <w:rPr>
          <w:rStyle w:val="ffline"/>
          <w:lang w:val="en-US"/>
        </w:rPr>
        <w:t xml:space="preserve"> </w:t>
      </w:r>
      <w:proofErr w:type="spellStart"/>
      <w:r w:rsidRPr="00D830B0">
        <w:rPr>
          <w:rStyle w:val="ffline"/>
          <w:lang w:val="en-US"/>
        </w:rPr>
        <w:t>tqgllseilr</w:t>
      </w:r>
      <w:proofErr w:type="spellEnd"/>
      <w:r w:rsidRPr="00D830B0">
        <w:rPr>
          <w:rStyle w:val="ffline"/>
          <w:lang w:val="en-US"/>
        </w:rPr>
        <w:t xml:space="preserve"> </w:t>
      </w:r>
      <w:proofErr w:type="spellStart"/>
      <w:r w:rsidRPr="00D830B0">
        <w:rPr>
          <w:rStyle w:val="ffline"/>
          <w:lang w:val="en-US"/>
        </w:rPr>
        <w:t>keedpktasq</w:t>
      </w:r>
      <w:proofErr w:type="spellEnd"/>
      <w:r w:rsidRPr="00D830B0">
        <w:rPr>
          <w:lang w:val="en-US"/>
        </w:rPr>
        <w:t xml:space="preserve">       421 </w:t>
      </w:r>
      <w:proofErr w:type="spellStart"/>
      <w:r w:rsidRPr="00D830B0">
        <w:rPr>
          <w:rStyle w:val="ffline"/>
          <w:lang w:val="en-US"/>
        </w:rPr>
        <w:t>sllvnlramq</w:t>
      </w:r>
      <w:proofErr w:type="spellEnd"/>
      <w:r w:rsidRPr="00D830B0">
        <w:rPr>
          <w:rStyle w:val="ffline"/>
          <w:lang w:val="en-US"/>
        </w:rPr>
        <w:t xml:space="preserve"> </w:t>
      </w:r>
      <w:proofErr w:type="spellStart"/>
      <w:r w:rsidRPr="00D830B0">
        <w:rPr>
          <w:rStyle w:val="ffline"/>
          <w:lang w:val="en-US"/>
        </w:rPr>
        <w:t>nflqlpeaer</w:t>
      </w:r>
      <w:proofErr w:type="spellEnd"/>
      <w:r w:rsidRPr="00D830B0">
        <w:rPr>
          <w:rStyle w:val="ffline"/>
          <w:lang w:val="en-US"/>
        </w:rPr>
        <w:t xml:space="preserve"> </w:t>
      </w:r>
      <w:proofErr w:type="spellStart"/>
      <w:r w:rsidRPr="00D830B0">
        <w:rPr>
          <w:rStyle w:val="ffline"/>
          <w:lang w:val="en-US"/>
        </w:rPr>
        <w:t>driyqderer</w:t>
      </w:r>
      <w:proofErr w:type="spellEnd"/>
      <w:r w:rsidRPr="00D830B0">
        <w:rPr>
          <w:rStyle w:val="ffline"/>
          <w:lang w:val="en-US"/>
        </w:rPr>
        <w:t xml:space="preserve"> </w:t>
      </w:r>
      <w:proofErr w:type="spellStart"/>
      <w:r w:rsidRPr="00D830B0">
        <w:rPr>
          <w:rStyle w:val="ffline"/>
          <w:lang w:val="en-US"/>
        </w:rPr>
        <w:t>slnaasamgp</w:t>
      </w:r>
      <w:proofErr w:type="spellEnd"/>
      <w:r w:rsidRPr="00D830B0">
        <w:rPr>
          <w:rStyle w:val="ffline"/>
          <w:lang w:val="en-US"/>
        </w:rPr>
        <w:t xml:space="preserve"> </w:t>
      </w:r>
      <w:proofErr w:type="spellStart"/>
      <w:r w:rsidRPr="00D830B0">
        <w:rPr>
          <w:rStyle w:val="ffline"/>
          <w:lang w:val="en-US"/>
        </w:rPr>
        <w:t>aplistppsr</w:t>
      </w:r>
      <w:proofErr w:type="spellEnd"/>
      <w:r w:rsidRPr="00D830B0">
        <w:rPr>
          <w:rStyle w:val="ffline"/>
          <w:lang w:val="en-US"/>
        </w:rPr>
        <w:t xml:space="preserve"> </w:t>
      </w:r>
      <w:proofErr w:type="spellStart"/>
      <w:r w:rsidRPr="00D830B0">
        <w:rPr>
          <w:rStyle w:val="ffline"/>
          <w:lang w:val="en-US"/>
        </w:rPr>
        <w:t>ppqvktatia</w:t>
      </w:r>
      <w:proofErr w:type="spellEnd"/>
      <w:r w:rsidRPr="00D830B0">
        <w:rPr>
          <w:lang w:val="en-US"/>
        </w:rPr>
        <w:t xml:space="preserve">       481 </w:t>
      </w:r>
      <w:proofErr w:type="spellStart"/>
      <w:r w:rsidRPr="00D830B0">
        <w:rPr>
          <w:rStyle w:val="ffline"/>
          <w:lang w:val="en-US"/>
        </w:rPr>
        <w:t>terngkpenn</w:t>
      </w:r>
      <w:proofErr w:type="spellEnd"/>
      <w:r w:rsidRPr="00D830B0">
        <w:rPr>
          <w:rStyle w:val="ffline"/>
          <w:lang w:val="en-US"/>
        </w:rPr>
        <w:t xml:space="preserve"> </w:t>
      </w:r>
      <w:proofErr w:type="spellStart"/>
      <w:r w:rsidRPr="00D830B0">
        <w:rPr>
          <w:rStyle w:val="ffline"/>
          <w:lang w:val="en-US"/>
        </w:rPr>
        <w:t>tmninasiyd</w:t>
      </w:r>
      <w:proofErr w:type="spellEnd"/>
      <w:r w:rsidRPr="00D830B0">
        <w:rPr>
          <w:rStyle w:val="ffline"/>
          <w:lang w:val="en-US"/>
        </w:rPr>
        <w:t xml:space="preserve"> </w:t>
      </w:r>
      <w:proofErr w:type="spellStart"/>
      <w:r w:rsidRPr="00D830B0">
        <w:rPr>
          <w:rStyle w:val="ffline"/>
          <w:lang w:val="en-US"/>
        </w:rPr>
        <w:t>eiqqemkrak</w:t>
      </w:r>
      <w:proofErr w:type="spellEnd"/>
      <w:r w:rsidRPr="00D830B0">
        <w:rPr>
          <w:rStyle w:val="ffline"/>
          <w:lang w:val="en-US"/>
        </w:rPr>
        <w:t xml:space="preserve"> </w:t>
      </w:r>
      <w:proofErr w:type="spellStart"/>
      <w:r w:rsidRPr="00D830B0">
        <w:rPr>
          <w:rStyle w:val="ffline"/>
          <w:lang w:val="en-US"/>
        </w:rPr>
        <w:t>vsqalfakva</w:t>
      </w:r>
      <w:proofErr w:type="spellEnd"/>
      <w:r w:rsidRPr="00D830B0">
        <w:rPr>
          <w:rStyle w:val="ffline"/>
          <w:lang w:val="en-US"/>
        </w:rPr>
        <w:t xml:space="preserve"> </w:t>
      </w:r>
      <w:proofErr w:type="spellStart"/>
      <w:r w:rsidRPr="00D830B0">
        <w:rPr>
          <w:rStyle w:val="ffline"/>
          <w:lang w:val="en-US"/>
        </w:rPr>
        <w:t>atksqgwlce</w:t>
      </w:r>
      <w:proofErr w:type="spellEnd"/>
      <w:r w:rsidRPr="00D830B0">
        <w:rPr>
          <w:rStyle w:val="ffline"/>
          <w:lang w:val="en-US"/>
        </w:rPr>
        <w:t xml:space="preserve"> </w:t>
      </w:r>
      <w:proofErr w:type="spellStart"/>
      <w:r w:rsidRPr="00D830B0">
        <w:rPr>
          <w:rStyle w:val="ffline"/>
          <w:lang w:val="en-US"/>
        </w:rPr>
        <w:t>llrwkedpsp</w:t>
      </w:r>
      <w:proofErr w:type="spellEnd"/>
      <w:r w:rsidRPr="00D830B0">
        <w:rPr>
          <w:lang w:val="en-US"/>
        </w:rPr>
        <w:t xml:space="preserve">       </w:t>
      </w:r>
      <w:r w:rsidRPr="00D830B0">
        <w:rPr>
          <w:lang w:val="en-US"/>
        </w:rPr>
        <w:lastRenderedPageBreak/>
        <w:t xml:space="preserve">541 </w:t>
      </w:r>
      <w:proofErr w:type="spellStart"/>
      <w:r w:rsidRPr="00D830B0">
        <w:rPr>
          <w:rStyle w:val="ffline"/>
          <w:lang w:val="en-US"/>
        </w:rPr>
        <w:t>enrtlwenls</w:t>
      </w:r>
      <w:proofErr w:type="spellEnd"/>
      <w:r w:rsidRPr="00D830B0">
        <w:rPr>
          <w:rStyle w:val="ffline"/>
          <w:lang w:val="en-US"/>
        </w:rPr>
        <w:t xml:space="preserve"> </w:t>
      </w:r>
      <w:proofErr w:type="spellStart"/>
      <w:r w:rsidRPr="00D830B0">
        <w:rPr>
          <w:rStyle w:val="ffline"/>
          <w:lang w:val="en-US"/>
        </w:rPr>
        <w:t>mirrflslpq</w:t>
      </w:r>
      <w:proofErr w:type="spellEnd"/>
      <w:r w:rsidRPr="00D830B0">
        <w:rPr>
          <w:rStyle w:val="ffline"/>
          <w:lang w:val="en-US"/>
        </w:rPr>
        <w:t xml:space="preserve"> </w:t>
      </w:r>
      <w:proofErr w:type="spellStart"/>
      <w:r w:rsidRPr="00D830B0">
        <w:rPr>
          <w:rStyle w:val="ffline"/>
          <w:lang w:val="en-US"/>
        </w:rPr>
        <w:t>perdaiyeqe</w:t>
      </w:r>
      <w:proofErr w:type="spellEnd"/>
      <w:r w:rsidRPr="00D830B0">
        <w:rPr>
          <w:rStyle w:val="ffline"/>
          <w:lang w:val="en-US"/>
        </w:rPr>
        <w:t xml:space="preserve"> </w:t>
      </w:r>
      <w:proofErr w:type="spellStart"/>
      <w:r w:rsidRPr="00D830B0">
        <w:rPr>
          <w:rStyle w:val="ffline"/>
          <w:lang w:val="en-US"/>
        </w:rPr>
        <w:t>snavhhhgdr</w:t>
      </w:r>
      <w:proofErr w:type="spellEnd"/>
      <w:r w:rsidRPr="00D830B0">
        <w:rPr>
          <w:rStyle w:val="ffline"/>
          <w:lang w:val="en-US"/>
        </w:rPr>
        <w:t xml:space="preserve"> </w:t>
      </w:r>
      <w:proofErr w:type="spellStart"/>
      <w:r w:rsidRPr="00D830B0">
        <w:rPr>
          <w:rStyle w:val="ffline"/>
          <w:lang w:val="en-US"/>
        </w:rPr>
        <w:t>pphiihvpae</w:t>
      </w:r>
      <w:proofErr w:type="spellEnd"/>
      <w:r w:rsidRPr="00D830B0">
        <w:rPr>
          <w:rStyle w:val="ffline"/>
          <w:lang w:val="en-US"/>
        </w:rPr>
        <w:t xml:space="preserve"> </w:t>
      </w:r>
      <w:proofErr w:type="spellStart"/>
      <w:r w:rsidRPr="00D830B0">
        <w:rPr>
          <w:rStyle w:val="ffline"/>
          <w:lang w:val="en-US"/>
        </w:rPr>
        <w:t>qiqqppaqaq</w:t>
      </w:r>
      <w:proofErr w:type="spellEnd"/>
      <w:r w:rsidRPr="00D830B0">
        <w:rPr>
          <w:lang w:val="en-US"/>
        </w:rPr>
        <w:t xml:space="preserve">       601 </w:t>
      </w:r>
      <w:proofErr w:type="spellStart"/>
      <w:r w:rsidRPr="00D830B0">
        <w:rPr>
          <w:rStyle w:val="ffline"/>
          <w:lang w:val="en-US"/>
        </w:rPr>
        <w:t>pqpapppaqa</w:t>
      </w:r>
      <w:proofErr w:type="spellEnd"/>
      <w:r w:rsidRPr="00D830B0">
        <w:rPr>
          <w:rStyle w:val="ffline"/>
          <w:lang w:val="en-US"/>
        </w:rPr>
        <w:t xml:space="preserve"> </w:t>
      </w:r>
      <w:proofErr w:type="spellStart"/>
      <w:r w:rsidRPr="00D830B0">
        <w:rPr>
          <w:rStyle w:val="ffline"/>
          <w:lang w:val="en-US"/>
        </w:rPr>
        <w:t>qaqqpqagpr</w:t>
      </w:r>
      <w:proofErr w:type="spellEnd"/>
      <w:r w:rsidRPr="00D830B0">
        <w:rPr>
          <w:rStyle w:val="ffline"/>
          <w:lang w:val="en-US"/>
        </w:rPr>
        <w:t xml:space="preserve"> </w:t>
      </w:r>
      <w:proofErr w:type="spellStart"/>
      <w:r w:rsidRPr="00D830B0">
        <w:rPr>
          <w:rStyle w:val="ffline"/>
          <w:lang w:val="en-US"/>
        </w:rPr>
        <w:t>lpprqptvaa</w:t>
      </w:r>
      <w:proofErr w:type="spellEnd"/>
      <w:r w:rsidRPr="00D830B0">
        <w:rPr>
          <w:rStyle w:val="ffline"/>
          <w:lang w:val="en-US"/>
        </w:rPr>
        <w:t xml:space="preserve"> </w:t>
      </w:r>
      <w:proofErr w:type="spellStart"/>
      <w:r w:rsidRPr="00D830B0">
        <w:rPr>
          <w:rStyle w:val="ffline"/>
          <w:lang w:val="en-US"/>
        </w:rPr>
        <w:t>paeaeedsrq</w:t>
      </w:r>
      <w:proofErr w:type="spellEnd"/>
      <w:r w:rsidRPr="00D830B0">
        <w:rPr>
          <w:rStyle w:val="ffline"/>
          <w:lang w:val="en-US"/>
        </w:rPr>
        <w:t xml:space="preserve"> </w:t>
      </w:r>
      <w:proofErr w:type="spellStart"/>
      <w:r w:rsidRPr="00D830B0">
        <w:rPr>
          <w:rStyle w:val="ffline"/>
          <w:lang w:val="en-US"/>
        </w:rPr>
        <w:t>karprtkisv</w:t>
      </w:r>
      <w:proofErr w:type="spellEnd"/>
      <w:r w:rsidRPr="00D830B0">
        <w:rPr>
          <w:rStyle w:val="ffline"/>
          <w:lang w:val="en-US"/>
        </w:rPr>
        <w:t xml:space="preserve"> </w:t>
      </w:r>
      <w:proofErr w:type="spellStart"/>
      <w:r w:rsidRPr="00D830B0">
        <w:rPr>
          <w:rStyle w:val="ffline"/>
          <w:lang w:val="en-US"/>
        </w:rPr>
        <w:t>ealgilqsfi</w:t>
      </w:r>
      <w:proofErr w:type="spellEnd"/>
      <w:r w:rsidRPr="00D830B0">
        <w:rPr>
          <w:lang w:val="en-US"/>
        </w:rPr>
        <w:t xml:space="preserve">       661 </w:t>
      </w:r>
      <w:proofErr w:type="spellStart"/>
      <w:r w:rsidRPr="00D830B0">
        <w:rPr>
          <w:rStyle w:val="ffline"/>
          <w:lang w:val="en-US"/>
        </w:rPr>
        <w:t>qdvglypdee</w:t>
      </w:r>
      <w:proofErr w:type="spellEnd"/>
      <w:r w:rsidRPr="00D830B0">
        <w:rPr>
          <w:rStyle w:val="ffline"/>
          <w:lang w:val="en-US"/>
        </w:rPr>
        <w:t xml:space="preserve"> </w:t>
      </w:r>
      <w:proofErr w:type="spellStart"/>
      <w:r w:rsidRPr="00D830B0">
        <w:rPr>
          <w:rStyle w:val="ffline"/>
          <w:lang w:val="en-US"/>
        </w:rPr>
        <w:t>aiqtlsaqld</w:t>
      </w:r>
      <w:proofErr w:type="spellEnd"/>
      <w:r w:rsidRPr="00D830B0">
        <w:rPr>
          <w:rStyle w:val="ffline"/>
          <w:lang w:val="en-US"/>
        </w:rPr>
        <w:t xml:space="preserve"> </w:t>
      </w:r>
      <w:proofErr w:type="spellStart"/>
      <w:r w:rsidRPr="00D830B0">
        <w:rPr>
          <w:rStyle w:val="ffline"/>
          <w:lang w:val="en-US"/>
        </w:rPr>
        <w:t>lpkytiikff</w:t>
      </w:r>
      <w:proofErr w:type="spellEnd"/>
      <w:r w:rsidRPr="00D830B0">
        <w:rPr>
          <w:rStyle w:val="ffline"/>
          <w:lang w:val="en-US"/>
        </w:rPr>
        <w:t xml:space="preserve"> </w:t>
      </w:r>
      <w:proofErr w:type="spellStart"/>
      <w:r w:rsidRPr="00D830B0">
        <w:rPr>
          <w:rStyle w:val="ffline"/>
          <w:lang w:val="en-US"/>
        </w:rPr>
        <w:t>qnqryylkhh</w:t>
      </w:r>
      <w:proofErr w:type="spellEnd"/>
      <w:r w:rsidRPr="00D830B0">
        <w:rPr>
          <w:rStyle w:val="ffline"/>
          <w:lang w:val="en-US"/>
        </w:rPr>
        <w:t xml:space="preserve"> </w:t>
      </w:r>
      <w:proofErr w:type="spellStart"/>
      <w:r w:rsidRPr="00D830B0">
        <w:rPr>
          <w:rStyle w:val="ffline"/>
          <w:lang w:val="en-US"/>
        </w:rPr>
        <w:t>gklkdnsgle</w:t>
      </w:r>
      <w:proofErr w:type="spellEnd"/>
      <w:r w:rsidRPr="00D830B0">
        <w:rPr>
          <w:rStyle w:val="ffline"/>
          <w:lang w:val="en-US"/>
        </w:rPr>
        <w:t xml:space="preserve"> </w:t>
      </w:r>
      <w:proofErr w:type="spellStart"/>
      <w:r w:rsidRPr="00D830B0">
        <w:rPr>
          <w:rStyle w:val="ffline"/>
          <w:lang w:val="en-US"/>
        </w:rPr>
        <w:t>vdvaeykeee</w:t>
      </w:r>
      <w:proofErr w:type="spellEnd"/>
      <w:r w:rsidRPr="00D830B0">
        <w:rPr>
          <w:lang w:val="en-US"/>
        </w:rPr>
        <w:t xml:space="preserve">       721 </w:t>
      </w:r>
      <w:proofErr w:type="spellStart"/>
      <w:r w:rsidRPr="00D830B0">
        <w:rPr>
          <w:rStyle w:val="ffline"/>
          <w:lang w:val="en-US"/>
        </w:rPr>
        <w:t>llkdleesvq</w:t>
      </w:r>
      <w:proofErr w:type="spellEnd"/>
      <w:r w:rsidRPr="00D830B0">
        <w:rPr>
          <w:rStyle w:val="ffline"/>
          <w:lang w:val="en-US"/>
        </w:rPr>
        <w:t xml:space="preserve"> </w:t>
      </w:r>
      <w:proofErr w:type="spellStart"/>
      <w:r w:rsidRPr="00D830B0">
        <w:rPr>
          <w:rStyle w:val="ffline"/>
          <w:lang w:val="en-US"/>
        </w:rPr>
        <w:t>dknantlfsv</w:t>
      </w:r>
      <w:proofErr w:type="spellEnd"/>
      <w:r w:rsidRPr="00D830B0">
        <w:rPr>
          <w:rStyle w:val="ffline"/>
          <w:lang w:val="en-US"/>
        </w:rPr>
        <w:t xml:space="preserve"> </w:t>
      </w:r>
      <w:proofErr w:type="spellStart"/>
      <w:r w:rsidRPr="00D830B0">
        <w:rPr>
          <w:rStyle w:val="ffline"/>
          <w:lang w:val="en-US"/>
        </w:rPr>
        <w:t>kledelaveg</w:t>
      </w:r>
      <w:proofErr w:type="spellEnd"/>
      <w:r w:rsidRPr="00D830B0">
        <w:rPr>
          <w:rStyle w:val="ffline"/>
          <w:lang w:val="en-US"/>
        </w:rPr>
        <w:t xml:space="preserve"> </w:t>
      </w:r>
      <w:proofErr w:type="spellStart"/>
      <w:r w:rsidRPr="00D830B0">
        <w:rPr>
          <w:rStyle w:val="ffline"/>
          <w:lang w:val="en-US"/>
        </w:rPr>
        <w:t>ntdinadvkd</w:t>
      </w:r>
      <w:proofErr w:type="spellEnd"/>
    </w:p>
    <w:p w14:paraId="32C7F111" w14:textId="77777777" w:rsidR="00B14F7E" w:rsidRDefault="00B14F7E" w:rsidP="00B14F7E">
      <w:pPr>
        <w:rPr>
          <w:rFonts w:ascii="Georgia" w:hAnsi="Georgia"/>
          <w:lang w:val="en-US"/>
        </w:rPr>
      </w:pPr>
    </w:p>
    <w:p w14:paraId="3B77ECB9" w14:textId="3178E23E" w:rsidR="00B14F7E" w:rsidRPr="00D830B0" w:rsidRDefault="00B14F7E" w:rsidP="00B14F7E">
      <w:pPr>
        <w:rPr>
          <w:rFonts w:asciiTheme="majorHAnsi" w:hAnsiTheme="majorHAnsi"/>
          <w:b/>
          <w:lang w:val="en-US"/>
        </w:rPr>
      </w:pPr>
      <w:r w:rsidRPr="00D830B0">
        <w:rPr>
          <w:rFonts w:asciiTheme="majorHAnsi" w:hAnsiTheme="majorHAnsi"/>
          <w:b/>
          <w:lang w:val="en-US"/>
        </w:rPr>
        <w:t>human/</w:t>
      </w:r>
      <w:del w:id="125" w:author="Alexander Resch" w:date="2022-01-19T19:26:00Z">
        <w:r w:rsidRPr="00D830B0" w:rsidDel="00956FC5">
          <w:rPr>
            <w:rFonts w:asciiTheme="majorHAnsi" w:hAnsiTheme="majorHAnsi"/>
            <w:b/>
            <w:lang w:val="en-US"/>
          </w:rPr>
          <w:delText xml:space="preserve"> </w:delText>
        </w:r>
      </w:del>
      <w:r w:rsidRPr="00D830B0">
        <w:rPr>
          <w:rFonts w:asciiTheme="majorHAnsi" w:hAnsiTheme="majorHAnsi"/>
          <w:b/>
          <w:color w:val="FF6600"/>
          <w:lang w:val="en-US"/>
        </w:rPr>
        <w:t>Wild boar 100</w:t>
      </w:r>
      <w:ins w:id="126" w:author="Alexander Resch" w:date="2022-01-19T19:26:00Z">
        <w:r w:rsidR="00956FC5">
          <w:rPr>
            <w:rFonts w:asciiTheme="majorHAnsi" w:hAnsiTheme="majorHAnsi"/>
            <w:b/>
            <w:color w:val="FF6600"/>
            <w:lang w:val="en-US"/>
          </w:rPr>
          <w:t xml:space="preserve"> </w:t>
        </w:r>
      </w:ins>
      <w:r w:rsidRPr="00D830B0">
        <w:rPr>
          <w:rFonts w:asciiTheme="majorHAnsi" w:hAnsiTheme="majorHAnsi"/>
          <w:b/>
          <w:color w:val="FF6600"/>
          <w:lang w:val="en-US"/>
        </w:rPr>
        <w:t>% sequence homology:</w:t>
      </w:r>
    </w:p>
    <w:p w14:paraId="02C13CFE" w14:textId="77777777" w:rsidR="00B14F7E" w:rsidRPr="00D156CF" w:rsidRDefault="00B14F7E" w:rsidP="00B14F7E">
      <w:pPr>
        <w:rPr>
          <w:rFonts w:asciiTheme="majorHAnsi" w:hAnsiTheme="majorHAnsi"/>
          <w:lang w:val="en-US"/>
        </w:rPr>
      </w:pPr>
      <w:proofErr w:type="spellStart"/>
      <w:r w:rsidRPr="00D156CF">
        <w:rPr>
          <w:rFonts w:asciiTheme="majorHAnsi" w:hAnsiTheme="majorHAnsi"/>
          <w:lang w:val="en-US"/>
        </w:rPr>
        <w:t>gtmlpvfcvv</w:t>
      </w:r>
      <w:proofErr w:type="spellEnd"/>
      <w:r w:rsidRPr="00D156CF">
        <w:rPr>
          <w:rFonts w:asciiTheme="majorHAnsi" w:hAnsiTheme="majorHAnsi"/>
          <w:lang w:val="en-US"/>
        </w:rPr>
        <w:t xml:space="preserve"> </w:t>
      </w:r>
      <w:proofErr w:type="spellStart"/>
      <w:r w:rsidRPr="00D156CF">
        <w:rPr>
          <w:rFonts w:asciiTheme="majorHAnsi" w:hAnsiTheme="majorHAnsi"/>
          <w:lang w:val="en-US"/>
        </w:rPr>
        <w:t>ehyenaieyd</w:t>
      </w:r>
      <w:proofErr w:type="spellEnd"/>
      <w:r w:rsidRPr="00D156CF">
        <w:rPr>
          <w:rFonts w:asciiTheme="majorHAnsi" w:hAnsiTheme="majorHAnsi"/>
          <w:lang w:val="en-US"/>
        </w:rPr>
        <w:t xml:space="preserve"> </w:t>
      </w:r>
      <w:proofErr w:type="spellStart"/>
      <w:r w:rsidRPr="00D156CF">
        <w:rPr>
          <w:rFonts w:asciiTheme="majorHAnsi" w:hAnsiTheme="majorHAnsi"/>
          <w:lang w:val="en-US"/>
        </w:rPr>
        <w:t>ckeehaefvl</w:t>
      </w:r>
      <w:proofErr w:type="spellEnd"/>
      <w:r w:rsidRPr="00D156CF">
        <w:rPr>
          <w:rFonts w:asciiTheme="majorHAnsi" w:hAnsiTheme="majorHAnsi"/>
          <w:lang w:val="en-US"/>
        </w:rPr>
        <w:t xml:space="preserve"> </w:t>
      </w:r>
      <w:proofErr w:type="spellStart"/>
      <w:r w:rsidRPr="00D156CF">
        <w:rPr>
          <w:rFonts w:asciiTheme="majorHAnsi" w:hAnsiTheme="majorHAnsi"/>
          <w:lang w:val="en-US"/>
        </w:rPr>
        <w:t>vrkdmlfnql</w:t>
      </w:r>
      <w:proofErr w:type="spellEnd"/>
      <w:r w:rsidRPr="00D156CF">
        <w:rPr>
          <w:rFonts w:asciiTheme="majorHAnsi" w:hAnsiTheme="majorHAnsi"/>
          <w:lang w:val="en-US"/>
        </w:rPr>
        <w:t xml:space="preserve"> </w:t>
      </w:r>
      <w:proofErr w:type="spellStart"/>
      <w:r w:rsidRPr="00D156CF">
        <w:rPr>
          <w:rFonts w:asciiTheme="majorHAnsi" w:hAnsiTheme="majorHAnsi"/>
          <w:lang w:val="en-US"/>
        </w:rPr>
        <w:t>iemallslgy</w:t>
      </w:r>
      <w:proofErr w:type="spellEnd"/>
      <w:r w:rsidRPr="00D156CF">
        <w:rPr>
          <w:rFonts w:asciiTheme="majorHAnsi" w:hAnsiTheme="majorHAnsi"/>
          <w:lang w:val="en-US"/>
        </w:rPr>
        <w:t xml:space="preserve"> </w:t>
      </w:r>
      <w:proofErr w:type="spellStart"/>
      <w:r w:rsidRPr="00D156CF">
        <w:rPr>
          <w:rFonts w:asciiTheme="majorHAnsi" w:hAnsiTheme="majorHAnsi"/>
          <w:lang w:val="en-US"/>
        </w:rPr>
        <w:t>shssaaqakg</w:t>
      </w:r>
      <w:proofErr w:type="spellEnd"/>
      <w:r w:rsidRPr="00D156CF">
        <w:rPr>
          <w:rFonts w:asciiTheme="majorHAnsi" w:hAnsiTheme="majorHAnsi"/>
          <w:lang w:val="en-US"/>
        </w:rPr>
        <w:t xml:space="preserve"> </w:t>
      </w:r>
      <w:proofErr w:type="spellStart"/>
      <w:r w:rsidRPr="00D156CF">
        <w:rPr>
          <w:rFonts w:asciiTheme="majorHAnsi" w:hAnsiTheme="majorHAnsi"/>
          <w:lang w:val="en-US"/>
        </w:rPr>
        <w:t>liqvgkwnpv</w:t>
      </w:r>
      <w:proofErr w:type="spellEnd"/>
      <w:r w:rsidRPr="00D156CF">
        <w:rPr>
          <w:rFonts w:asciiTheme="majorHAnsi" w:hAnsiTheme="majorHAnsi"/>
          <w:lang w:val="en-US"/>
        </w:rPr>
        <w:t xml:space="preserve"> </w:t>
      </w:r>
      <w:proofErr w:type="spellStart"/>
      <w:r w:rsidRPr="00D156CF">
        <w:rPr>
          <w:rFonts w:asciiTheme="majorHAnsi" w:hAnsiTheme="majorHAnsi"/>
          <w:lang w:val="en-US"/>
        </w:rPr>
        <w:t>plsyvtdapd</w:t>
      </w:r>
      <w:proofErr w:type="spellEnd"/>
      <w:r w:rsidRPr="00D156CF">
        <w:rPr>
          <w:rFonts w:asciiTheme="majorHAnsi" w:hAnsiTheme="majorHAnsi"/>
          <w:lang w:val="en-US"/>
        </w:rPr>
        <w:t xml:space="preserve"> </w:t>
      </w:r>
    </w:p>
    <w:p w14:paraId="4A4D9033" w14:textId="77777777" w:rsidR="00B14F7E" w:rsidRPr="00D156CF" w:rsidRDefault="00B14F7E" w:rsidP="00B14F7E">
      <w:pPr>
        <w:rPr>
          <w:rFonts w:asciiTheme="majorHAnsi" w:hAnsiTheme="majorHAnsi"/>
          <w:lang w:val="en-US"/>
        </w:rPr>
      </w:pPr>
      <w:proofErr w:type="spellStart"/>
      <w:r w:rsidRPr="00D156CF">
        <w:rPr>
          <w:rStyle w:val="ffline"/>
          <w:rFonts w:asciiTheme="majorHAnsi" w:hAnsiTheme="majorHAnsi"/>
          <w:color w:val="FF6600"/>
          <w:lang w:val="en-US"/>
        </w:rPr>
        <w:t>gtmlpvfcvv</w:t>
      </w:r>
      <w:proofErr w:type="spellEnd"/>
      <w:r w:rsidRPr="00D156CF">
        <w:rPr>
          <w:rStyle w:val="ffline"/>
          <w:rFonts w:asciiTheme="majorHAnsi" w:hAnsiTheme="majorHAnsi"/>
          <w:color w:val="FF6600"/>
          <w:lang w:val="en-US"/>
        </w:rPr>
        <w:t xml:space="preserve"> </w:t>
      </w:r>
      <w:proofErr w:type="spellStart"/>
      <w:r w:rsidRPr="00D156CF">
        <w:rPr>
          <w:rStyle w:val="ffline"/>
          <w:rFonts w:asciiTheme="majorHAnsi" w:hAnsiTheme="majorHAnsi"/>
          <w:color w:val="FF6600"/>
          <w:lang w:val="en-US"/>
        </w:rPr>
        <w:t>ehyenaieyd</w:t>
      </w:r>
      <w:proofErr w:type="spellEnd"/>
      <w:r w:rsidRPr="00D156CF">
        <w:rPr>
          <w:rStyle w:val="ffline"/>
          <w:rFonts w:asciiTheme="majorHAnsi" w:hAnsiTheme="majorHAnsi"/>
          <w:color w:val="FF6600"/>
          <w:lang w:val="en-US"/>
        </w:rPr>
        <w:t xml:space="preserve"> </w:t>
      </w:r>
      <w:proofErr w:type="spellStart"/>
      <w:r w:rsidRPr="00D156CF">
        <w:rPr>
          <w:rStyle w:val="ffline"/>
          <w:rFonts w:asciiTheme="majorHAnsi" w:hAnsiTheme="majorHAnsi"/>
          <w:color w:val="FF6600"/>
          <w:lang w:val="en-US"/>
        </w:rPr>
        <w:t>ckeehaefvl</w:t>
      </w:r>
      <w:proofErr w:type="spellEnd"/>
      <w:r w:rsidRPr="00D156CF">
        <w:rPr>
          <w:rStyle w:val="ffline"/>
          <w:rFonts w:asciiTheme="majorHAnsi" w:hAnsiTheme="majorHAnsi"/>
          <w:color w:val="FF6600"/>
          <w:lang w:val="en-US"/>
        </w:rPr>
        <w:t xml:space="preserve"> </w:t>
      </w:r>
      <w:proofErr w:type="spellStart"/>
      <w:r w:rsidRPr="00D156CF">
        <w:rPr>
          <w:rStyle w:val="ffline"/>
          <w:rFonts w:asciiTheme="majorHAnsi" w:hAnsiTheme="majorHAnsi"/>
          <w:color w:val="FF6600"/>
          <w:lang w:val="en-US"/>
        </w:rPr>
        <w:t>vrkdmlfnql</w:t>
      </w:r>
      <w:proofErr w:type="spellEnd"/>
      <w:r w:rsidRPr="00D156CF">
        <w:rPr>
          <w:rStyle w:val="ffline"/>
          <w:rFonts w:asciiTheme="majorHAnsi" w:hAnsiTheme="majorHAnsi"/>
          <w:color w:val="FF6600"/>
          <w:lang w:val="en-US"/>
        </w:rPr>
        <w:t xml:space="preserve"> </w:t>
      </w:r>
      <w:proofErr w:type="spellStart"/>
      <w:r w:rsidRPr="00D156CF">
        <w:rPr>
          <w:rStyle w:val="ffline"/>
          <w:rFonts w:asciiTheme="majorHAnsi" w:hAnsiTheme="majorHAnsi"/>
          <w:color w:val="FF6600"/>
          <w:lang w:val="en-US"/>
        </w:rPr>
        <w:t>iemallslgy</w:t>
      </w:r>
      <w:proofErr w:type="spellEnd"/>
      <w:r w:rsidRPr="00D156CF">
        <w:rPr>
          <w:rStyle w:val="ffline"/>
          <w:rFonts w:asciiTheme="majorHAnsi" w:hAnsiTheme="majorHAnsi"/>
          <w:color w:val="FF6600"/>
          <w:lang w:val="en-US"/>
        </w:rPr>
        <w:t xml:space="preserve"> </w:t>
      </w:r>
      <w:proofErr w:type="spellStart"/>
      <w:r w:rsidRPr="00D156CF">
        <w:rPr>
          <w:rStyle w:val="ffline"/>
          <w:rFonts w:asciiTheme="majorHAnsi" w:hAnsiTheme="majorHAnsi"/>
          <w:color w:val="FF6600"/>
          <w:lang w:val="en-US"/>
        </w:rPr>
        <w:t>shssaaqakg</w:t>
      </w:r>
      <w:proofErr w:type="spellEnd"/>
      <w:r w:rsidRPr="00D156CF">
        <w:rPr>
          <w:rStyle w:val="ffline"/>
          <w:rFonts w:asciiTheme="majorHAnsi" w:hAnsiTheme="majorHAnsi"/>
          <w:color w:val="FF6600"/>
          <w:lang w:val="en-US"/>
        </w:rPr>
        <w:t xml:space="preserve"> </w:t>
      </w:r>
      <w:proofErr w:type="spellStart"/>
      <w:r w:rsidRPr="00D156CF">
        <w:rPr>
          <w:rStyle w:val="ffline"/>
          <w:rFonts w:asciiTheme="majorHAnsi" w:hAnsiTheme="majorHAnsi"/>
          <w:color w:val="FF6600"/>
          <w:lang w:val="en-US"/>
        </w:rPr>
        <w:t>liqvgkwnpv</w:t>
      </w:r>
      <w:proofErr w:type="spellEnd"/>
      <w:r w:rsidRPr="00D156CF">
        <w:rPr>
          <w:rStyle w:val="ffline"/>
          <w:rFonts w:asciiTheme="majorHAnsi" w:hAnsiTheme="majorHAnsi"/>
          <w:color w:val="FF6600"/>
          <w:lang w:val="en-US"/>
        </w:rPr>
        <w:t xml:space="preserve"> </w:t>
      </w:r>
      <w:proofErr w:type="spellStart"/>
      <w:r w:rsidRPr="00D156CF">
        <w:rPr>
          <w:rStyle w:val="ffline"/>
          <w:rFonts w:asciiTheme="majorHAnsi" w:hAnsiTheme="majorHAnsi"/>
          <w:color w:val="FF6600"/>
          <w:lang w:val="en-US"/>
        </w:rPr>
        <w:t>plsyvtdapd</w:t>
      </w:r>
      <w:proofErr w:type="spellEnd"/>
    </w:p>
    <w:p w14:paraId="1CA1C9A7" w14:textId="77777777" w:rsidR="00B14F7E" w:rsidRPr="00D156CF" w:rsidRDefault="00B14F7E" w:rsidP="00B14F7E">
      <w:pPr>
        <w:rPr>
          <w:rFonts w:asciiTheme="majorHAnsi" w:hAnsiTheme="majorHAnsi"/>
          <w:lang w:val="en-US"/>
        </w:rPr>
      </w:pPr>
    </w:p>
    <w:p w14:paraId="05C1BCFA" w14:textId="77777777" w:rsidR="00B14F7E" w:rsidRPr="00D156CF" w:rsidRDefault="00B14F7E" w:rsidP="00B14F7E">
      <w:pPr>
        <w:rPr>
          <w:b/>
          <w:lang w:val="en-US"/>
        </w:rPr>
      </w:pPr>
      <w:proofErr w:type="spellStart"/>
      <w:r w:rsidRPr="00D156CF">
        <w:rPr>
          <w:rFonts w:asciiTheme="majorHAnsi" w:hAnsiTheme="majorHAnsi"/>
          <w:lang w:val="en-US"/>
        </w:rPr>
        <w:t>atvadmlqdv</w:t>
      </w:r>
      <w:proofErr w:type="spellEnd"/>
      <w:r w:rsidRPr="00D156CF">
        <w:rPr>
          <w:rFonts w:asciiTheme="majorHAnsi" w:hAnsiTheme="majorHAnsi"/>
          <w:lang w:val="en-US"/>
        </w:rPr>
        <w:t xml:space="preserve"> </w:t>
      </w:r>
      <w:proofErr w:type="spellStart"/>
      <w:r w:rsidRPr="00D156CF">
        <w:rPr>
          <w:rFonts w:asciiTheme="majorHAnsi" w:hAnsiTheme="majorHAnsi"/>
          <w:lang w:val="en-US"/>
        </w:rPr>
        <w:t>yhvvtlkiql</w:t>
      </w:r>
      <w:proofErr w:type="spellEnd"/>
      <w:r w:rsidRPr="00D156CF">
        <w:rPr>
          <w:rFonts w:asciiTheme="majorHAnsi" w:hAnsiTheme="majorHAnsi"/>
          <w:lang w:val="en-US"/>
        </w:rPr>
        <w:t xml:space="preserve"> </w:t>
      </w:r>
      <w:proofErr w:type="spellStart"/>
      <w:r w:rsidRPr="00D156CF">
        <w:rPr>
          <w:rFonts w:asciiTheme="majorHAnsi" w:hAnsiTheme="majorHAnsi"/>
          <w:lang w:val="en-US"/>
        </w:rPr>
        <w:t>hs</w:t>
      </w:r>
      <w:proofErr w:type="spellEnd"/>
    </w:p>
    <w:p w14:paraId="747B63DC" w14:textId="77777777" w:rsidR="00B14F7E" w:rsidRPr="00D156CF" w:rsidRDefault="00B14F7E" w:rsidP="00B14F7E">
      <w:pPr>
        <w:rPr>
          <w:rStyle w:val="ffline"/>
          <w:rFonts w:asciiTheme="majorHAnsi" w:hAnsiTheme="majorHAnsi"/>
          <w:color w:val="FF6600"/>
          <w:lang w:val="en-US"/>
        </w:rPr>
      </w:pPr>
      <w:proofErr w:type="spellStart"/>
      <w:r w:rsidRPr="00D156CF">
        <w:rPr>
          <w:rStyle w:val="ffline"/>
          <w:rFonts w:asciiTheme="majorHAnsi" w:hAnsiTheme="majorHAnsi"/>
          <w:color w:val="FF6600"/>
          <w:lang w:val="en-US"/>
        </w:rPr>
        <w:t>atvadmlqdv</w:t>
      </w:r>
      <w:proofErr w:type="spellEnd"/>
      <w:r w:rsidRPr="00D156CF">
        <w:rPr>
          <w:rStyle w:val="ffline"/>
          <w:rFonts w:asciiTheme="majorHAnsi" w:hAnsiTheme="majorHAnsi"/>
          <w:color w:val="FF6600"/>
          <w:lang w:val="en-US"/>
        </w:rPr>
        <w:t xml:space="preserve"> </w:t>
      </w:r>
      <w:proofErr w:type="spellStart"/>
      <w:r w:rsidRPr="00D156CF">
        <w:rPr>
          <w:rStyle w:val="ffline"/>
          <w:rFonts w:asciiTheme="majorHAnsi" w:hAnsiTheme="majorHAnsi"/>
          <w:color w:val="FF6600"/>
          <w:lang w:val="en-US"/>
        </w:rPr>
        <w:t>yhvvtlkiql</w:t>
      </w:r>
      <w:proofErr w:type="spellEnd"/>
      <w:r w:rsidRPr="00D156CF">
        <w:rPr>
          <w:rStyle w:val="ffline"/>
          <w:rFonts w:asciiTheme="majorHAnsi" w:hAnsiTheme="majorHAnsi"/>
          <w:color w:val="FF6600"/>
          <w:lang w:val="en-US"/>
        </w:rPr>
        <w:t xml:space="preserve"> </w:t>
      </w:r>
      <w:proofErr w:type="spellStart"/>
      <w:r w:rsidRPr="00D156CF">
        <w:rPr>
          <w:rStyle w:val="ffline"/>
          <w:rFonts w:asciiTheme="majorHAnsi" w:hAnsiTheme="majorHAnsi"/>
          <w:color w:val="FF6600"/>
          <w:lang w:val="en-US"/>
        </w:rPr>
        <w:t>hs</w:t>
      </w:r>
      <w:proofErr w:type="spellEnd"/>
    </w:p>
    <w:p w14:paraId="3CB2F319" w14:textId="77777777" w:rsidR="00B14F7E" w:rsidRDefault="00B14F7E" w:rsidP="00B14F7E">
      <w:pPr>
        <w:rPr>
          <w:rFonts w:ascii="Georgia" w:hAnsi="Georgia"/>
          <w:lang w:val="en-US"/>
        </w:rPr>
      </w:pPr>
      <w:r>
        <w:rPr>
          <w:rFonts w:ascii="Georgia" w:hAnsi="Georgia"/>
          <w:lang w:val="en-US"/>
        </w:rPr>
        <w:t>____ ____ ____ ____</w:t>
      </w:r>
    </w:p>
    <w:p w14:paraId="3824C972" w14:textId="77777777" w:rsidR="00B14F7E" w:rsidRPr="00BD0083" w:rsidRDefault="00B14F7E" w:rsidP="00B14F7E">
      <w:pPr>
        <w:rPr>
          <w:rFonts w:asciiTheme="majorHAnsi" w:hAnsiTheme="majorHAnsi"/>
          <w:lang w:val="en-US"/>
        </w:rPr>
      </w:pPr>
      <w:r>
        <w:rPr>
          <w:rFonts w:asciiTheme="majorHAnsi" w:hAnsiTheme="majorHAnsi"/>
          <w:b/>
          <w:lang w:val="en-US"/>
        </w:rPr>
        <w:t>C</w:t>
      </w:r>
      <w:r w:rsidRPr="007040CB">
        <w:rPr>
          <w:rFonts w:asciiTheme="majorHAnsi" w:hAnsiTheme="majorHAnsi"/>
          <w:b/>
          <w:lang w:val="en-US"/>
        </w:rPr>
        <w:t>ow</w:t>
      </w:r>
      <w:r w:rsidRPr="007040CB">
        <w:rPr>
          <w:rFonts w:asciiTheme="majorHAnsi" w:hAnsiTheme="majorHAnsi"/>
          <w:lang w:val="en-US"/>
        </w:rPr>
        <w:t xml:space="preserve"> (</w:t>
      </w:r>
      <w:r w:rsidRPr="00D830B0">
        <w:rPr>
          <w:rFonts w:asciiTheme="majorHAnsi" w:eastAsia="Times New Roman" w:hAnsiTheme="majorHAnsi"/>
          <w:i/>
          <w:lang w:val="en-US"/>
        </w:rPr>
        <w:t>Bos taurus</w:t>
      </w:r>
      <w:r w:rsidRPr="00D830B0">
        <w:rPr>
          <w:rFonts w:asciiTheme="majorHAnsi" w:eastAsia="Times New Roman" w:hAnsiTheme="majorHAnsi"/>
          <w:lang w:val="en-US"/>
        </w:rPr>
        <w:t xml:space="preserve">, </w:t>
      </w:r>
      <w:r w:rsidRPr="007040CB">
        <w:rPr>
          <w:rFonts w:asciiTheme="majorHAnsi" w:hAnsiTheme="majorHAnsi"/>
          <w:lang w:val="en-US"/>
        </w:rPr>
        <w:t>DNA-bin</w:t>
      </w:r>
      <w:r>
        <w:rPr>
          <w:rFonts w:asciiTheme="majorHAnsi" w:hAnsiTheme="majorHAnsi"/>
          <w:lang w:val="en-US"/>
        </w:rPr>
        <w:t xml:space="preserve">ding protein </w:t>
      </w:r>
      <w:r w:rsidRPr="00264898">
        <w:rPr>
          <w:rFonts w:asciiTheme="majorHAnsi" w:hAnsiTheme="majorHAnsi"/>
          <w:b/>
          <w:lang w:val="en-US"/>
        </w:rPr>
        <w:t>SATB1</w:t>
      </w:r>
      <w:r>
        <w:rPr>
          <w:rFonts w:asciiTheme="majorHAnsi" w:hAnsiTheme="majorHAnsi"/>
          <w:lang w:val="en-US"/>
        </w:rPr>
        <w:t>, 100% sequence identity</w:t>
      </w:r>
      <w:r w:rsidRPr="00EC7F94">
        <w:rPr>
          <w:rFonts w:asciiTheme="majorHAnsi" w:hAnsiTheme="majorHAnsi"/>
          <w:lang w:val="en-US"/>
        </w:rPr>
        <w:t xml:space="preserve"> </w:t>
      </w:r>
      <w:r w:rsidRPr="007040CB">
        <w:rPr>
          <w:rFonts w:asciiTheme="majorHAnsi" w:hAnsiTheme="majorHAnsi"/>
          <w:lang w:val="en-US"/>
        </w:rPr>
        <w:t>(NP_001095510.1)</w:t>
      </w:r>
      <w:r>
        <w:rPr>
          <w:rFonts w:asciiTheme="majorHAnsi" w:hAnsiTheme="majorHAnsi"/>
          <w:lang w:val="en-US"/>
        </w:rPr>
        <w:t>)</w:t>
      </w:r>
    </w:p>
    <w:p w14:paraId="7650D933" w14:textId="77777777" w:rsidR="00B14F7E" w:rsidRPr="00BD0083" w:rsidRDefault="00B14F7E" w:rsidP="00B14F7E">
      <w:pPr>
        <w:rPr>
          <w:rFonts w:asciiTheme="majorHAnsi" w:hAnsiTheme="majorHAnsi"/>
          <w:lang w:val="en-US"/>
        </w:rPr>
      </w:pPr>
      <w:r w:rsidRPr="007040CB">
        <w:rPr>
          <w:rFonts w:asciiTheme="majorHAnsi" w:hAnsiTheme="majorHAnsi"/>
          <w:lang w:val="en-US"/>
        </w:rPr>
        <w:t>DNA-bin</w:t>
      </w:r>
      <w:r>
        <w:rPr>
          <w:rFonts w:asciiTheme="majorHAnsi" w:hAnsiTheme="majorHAnsi"/>
          <w:lang w:val="en-US"/>
        </w:rPr>
        <w:t xml:space="preserve">ding protein </w:t>
      </w:r>
      <w:r w:rsidRPr="000F6854">
        <w:rPr>
          <w:rFonts w:asciiTheme="majorHAnsi" w:hAnsiTheme="majorHAnsi"/>
          <w:b/>
          <w:lang w:val="en-US"/>
        </w:rPr>
        <w:t>SATB1</w:t>
      </w:r>
      <w:r>
        <w:rPr>
          <w:rFonts w:asciiTheme="majorHAnsi" w:hAnsiTheme="majorHAnsi"/>
          <w:lang w:val="en-US"/>
        </w:rPr>
        <w:t>, 100% sequence identity</w:t>
      </w:r>
      <w:r w:rsidRPr="007040CB">
        <w:rPr>
          <w:rFonts w:asciiTheme="majorHAnsi" w:hAnsiTheme="majorHAnsi"/>
          <w:lang w:val="en-US"/>
        </w:rPr>
        <w:t xml:space="preserve"> (NP_001095510.1)</w:t>
      </w:r>
      <w:r>
        <w:rPr>
          <w:rFonts w:asciiTheme="majorHAnsi" w:hAnsiTheme="majorHAnsi"/>
          <w:lang w:val="en-US"/>
        </w:rPr>
        <w:t>:</w:t>
      </w:r>
    </w:p>
    <w:p w14:paraId="16A981FA" w14:textId="77777777" w:rsidR="00B14F7E" w:rsidRPr="00D830B0" w:rsidRDefault="00B14F7E" w:rsidP="00B14F7E">
      <w:pPr>
        <w:pStyle w:val="HTMLVorformatiert"/>
        <w:rPr>
          <w:lang w:val="en-US"/>
        </w:rPr>
      </w:pPr>
      <w:r w:rsidRPr="00D830B0">
        <w:rPr>
          <w:lang w:val="en-US"/>
        </w:rPr>
        <w:t xml:space="preserve">1 </w:t>
      </w:r>
      <w:proofErr w:type="spellStart"/>
      <w:r w:rsidRPr="00D830B0">
        <w:rPr>
          <w:rStyle w:val="ffline"/>
          <w:lang w:val="en-US"/>
        </w:rPr>
        <w:t>mdhlneatqg</w:t>
      </w:r>
      <w:proofErr w:type="spellEnd"/>
      <w:r w:rsidRPr="00D830B0">
        <w:rPr>
          <w:rStyle w:val="ffline"/>
          <w:lang w:val="en-US"/>
        </w:rPr>
        <w:t xml:space="preserve"> </w:t>
      </w:r>
      <w:proofErr w:type="spellStart"/>
      <w:r w:rsidRPr="00D830B0">
        <w:rPr>
          <w:rStyle w:val="ffline"/>
          <w:lang w:val="en-US"/>
        </w:rPr>
        <w:t>kehsemsnnv</w:t>
      </w:r>
      <w:proofErr w:type="spellEnd"/>
      <w:r w:rsidRPr="00D830B0">
        <w:rPr>
          <w:rStyle w:val="ffline"/>
          <w:lang w:val="en-US"/>
        </w:rPr>
        <w:t xml:space="preserve"> </w:t>
      </w:r>
      <w:proofErr w:type="spellStart"/>
      <w:r w:rsidRPr="00D830B0">
        <w:rPr>
          <w:rStyle w:val="ffline"/>
          <w:lang w:val="en-US"/>
        </w:rPr>
        <w:t>sdpkgppaki</w:t>
      </w:r>
      <w:proofErr w:type="spellEnd"/>
      <w:r w:rsidRPr="00D830B0">
        <w:rPr>
          <w:rStyle w:val="ffline"/>
          <w:lang w:val="en-US"/>
        </w:rPr>
        <w:t xml:space="preserve"> </w:t>
      </w:r>
      <w:proofErr w:type="spellStart"/>
      <w:r w:rsidRPr="00D830B0">
        <w:rPr>
          <w:rStyle w:val="ffline"/>
          <w:lang w:val="en-US"/>
        </w:rPr>
        <w:t>arleqngspl</w:t>
      </w:r>
      <w:proofErr w:type="spellEnd"/>
      <w:r w:rsidRPr="00D830B0">
        <w:rPr>
          <w:rStyle w:val="ffline"/>
          <w:lang w:val="en-US"/>
        </w:rPr>
        <w:t xml:space="preserve"> </w:t>
      </w:r>
      <w:proofErr w:type="spellStart"/>
      <w:r w:rsidRPr="00D830B0">
        <w:rPr>
          <w:rStyle w:val="ffline"/>
          <w:lang w:val="en-US"/>
        </w:rPr>
        <w:t>grgrlgstga</w:t>
      </w:r>
      <w:proofErr w:type="spellEnd"/>
      <w:r w:rsidRPr="00D830B0">
        <w:rPr>
          <w:rStyle w:val="ffline"/>
          <w:lang w:val="en-US"/>
        </w:rPr>
        <w:t xml:space="preserve"> </w:t>
      </w:r>
      <w:proofErr w:type="spellStart"/>
      <w:r w:rsidRPr="00D830B0">
        <w:rPr>
          <w:rStyle w:val="ffline"/>
          <w:lang w:val="en-US"/>
        </w:rPr>
        <w:t>kmqgvplkhs</w:t>
      </w:r>
      <w:proofErr w:type="spellEnd"/>
      <w:r w:rsidRPr="00D830B0">
        <w:rPr>
          <w:lang w:val="en-US"/>
        </w:rPr>
        <w:t xml:space="preserve">        61 </w:t>
      </w:r>
      <w:proofErr w:type="spellStart"/>
      <w:r w:rsidRPr="00D830B0">
        <w:rPr>
          <w:rStyle w:val="ffline"/>
          <w:lang w:val="en-US"/>
        </w:rPr>
        <w:t>ghlmksnlrk</w:t>
      </w:r>
      <w:proofErr w:type="spellEnd"/>
      <w:r w:rsidRPr="00D830B0">
        <w:rPr>
          <w:rStyle w:val="ffline"/>
          <w:lang w:val="en-US"/>
        </w:rPr>
        <w:t xml:space="preserve"> </w:t>
      </w:r>
      <w:proofErr w:type="spellStart"/>
      <w:r w:rsidRPr="00D830B0">
        <w:rPr>
          <w:rStyle w:val="ffline"/>
          <w:color w:val="FF6600"/>
          <w:lang w:val="en-US"/>
        </w:rPr>
        <w:t>gtmlpvfcvv</w:t>
      </w:r>
      <w:proofErr w:type="spellEnd"/>
      <w:r w:rsidRPr="00D830B0">
        <w:rPr>
          <w:rStyle w:val="ffline"/>
          <w:color w:val="FF6600"/>
          <w:lang w:val="en-US"/>
        </w:rPr>
        <w:t xml:space="preserve"> </w:t>
      </w:r>
      <w:proofErr w:type="spellStart"/>
      <w:r w:rsidRPr="00D830B0">
        <w:rPr>
          <w:rStyle w:val="ffline"/>
          <w:color w:val="FF6600"/>
          <w:lang w:val="en-US"/>
        </w:rPr>
        <w:t>ehyenaieyd</w:t>
      </w:r>
      <w:proofErr w:type="spellEnd"/>
      <w:r w:rsidRPr="00D830B0">
        <w:rPr>
          <w:rStyle w:val="ffline"/>
          <w:color w:val="FF6600"/>
          <w:lang w:val="en-US"/>
        </w:rPr>
        <w:t xml:space="preserve"> </w:t>
      </w:r>
      <w:proofErr w:type="spellStart"/>
      <w:r w:rsidRPr="00D830B0">
        <w:rPr>
          <w:rStyle w:val="ffline"/>
          <w:color w:val="FF6600"/>
          <w:lang w:val="en-US"/>
        </w:rPr>
        <w:t>ckeehaefvl</w:t>
      </w:r>
      <w:proofErr w:type="spellEnd"/>
      <w:r w:rsidRPr="00D830B0">
        <w:rPr>
          <w:rStyle w:val="ffline"/>
          <w:color w:val="FF6600"/>
          <w:lang w:val="en-US"/>
        </w:rPr>
        <w:t xml:space="preserve"> </w:t>
      </w:r>
      <w:proofErr w:type="spellStart"/>
      <w:r w:rsidRPr="00D830B0">
        <w:rPr>
          <w:rStyle w:val="ffline"/>
          <w:color w:val="FF6600"/>
          <w:lang w:val="en-US"/>
        </w:rPr>
        <w:t>vrkdmlfnql</w:t>
      </w:r>
      <w:proofErr w:type="spellEnd"/>
      <w:r w:rsidRPr="00D830B0">
        <w:rPr>
          <w:rStyle w:val="ffline"/>
          <w:color w:val="FF6600"/>
          <w:lang w:val="en-US"/>
        </w:rPr>
        <w:t xml:space="preserve"> </w:t>
      </w:r>
      <w:proofErr w:type="spellStart"/>
      <w:r w:rsidRPr="00D830B0">
        <w:rPr>
          <w:rStyle w:val="ffline"/>
          <w:color w:val="FF6600"/>
          <w:lang w:val="en-US"/>
        </w:rPr>
        <w:t>iemallslgy</w:t>
      </w:r>
      <w:proofErr w:type="spellEnd"/>
      <w:r w:rsidRPr="00D830B0">
        <w:rPr>
          <w:color w:val="FF6600"/>
          <w:lang w:val="en-US"/>
        </w:rPr>
        <w:t xml:space="preserve">       121 </w:t>
      </w:r>
      <w:proofErr w:type="spellStart"/>
      <w:r w:rsidRPr="00D830B0">
        <w:rPr>
          <w:rStyle w:val="ffline"/>
          <w:color w:val="FF6600"/>
          <w:lang w:val="en-US"/>
        </w:rPr>
        <w:t>shssaaqakg</w:t>
      </w:r>
      <w:proofErr w:type="spellEnd"/>
      <w:r w:rsidRPr="00D830B0">
        <w:rPr>
          <w:rStyle w:val="ffline"/>
          <w:color w:val="FF6600"/>
          <w:lang w:val="en-US"/>
        </w:rPr>
        <w:t xml:space="preserve"> </w:t>
      </w:r>
      <w:proofErr w:type="spellStart"/>
      <w:r w:rsidRPr="00D830B0">
        <w:rPr>
          <w:rStyle w:val="ffline"/>
          <w:color w:val="FF6600"/>
          <w:lang w:val="en-US"/>
        </w:rPr>
        <w:t>liqvgkwnpv</w:t>
      </w:r>
      <w:proofErr w:type="spellEnd"/>
      <w:r w:rsidRPr="00D830B0">
        <w:rPr>
          <w:rStyle w:val="ffline"/>
          <w:color w:val="FF6600"/>
          <w:lang w:val="en-US"/>
        </w:rPr>
        <w:t xml:space="preserve"> </w:t>
      </w:r>
      <w:proofErr w:type="spellStart"/>
      <w:r w:rsidRPr="00D830B0">
        <w:rPr>
          <w:rStyle w:val="ffline"/>
          <w:color w:val="FF6600"/>
          <w:lang w:val="en-US"/>
        </w:rPr>
        <w:t>plsyvtdapd</w:t>
      </w:r>
      <w:proofErr w:type="spellEnd"/>
      <w:r w:rsidRPr="00D830B0">
        <w:rPr>
          <w:rStyle w:val="ffline"/>
          <w:color w:val="FF6600"/>
          <w:lang w:val="en-US"/>
        </w:rPr>
        <w:t xml:space="preserve"> </w:t>
      </w:r>
      <w:proofErr w:type="spellStart"/>
      <w:r w:rsidRPr="00D830B0">
        <w:rPr>
          <w:rStyle w:val="ffline"/>
          <w:color w:val="FF6600"/>
          <w:lang w:val="en-US"/>
        </w:rPr>
        <w:t>atvadmlqdv</w:t>
      </w:r>
      <w:proofErr w:type="spellEnd"/>
      <w:r w:rsidRPr="00D830B0">
        <w:rPr>
          <w:rStyle w:val="ffline"/>
          <w:color w:val="FF6600"/>
          <w:lang w:val="en-US"/>
        </w:rPr>
        <w:t xml:space="preserve"> </w:t>
      </w:r>
      <w:proofErr w:type="spellStart"/>
      <w:r w:rsidRPr="00D830B0">
        <w:rPr>
          <w:rStyle w:val="ffline"/>
          <w:color w:val="FF6600"/>
          <w:lang w:val="en-US"/>
        </w:rPr>
        <w:t>yhvvtlkiql</w:t>
      </w:r>
      <w:proofErr w:type="spellEnd"/>
      <w:r w:rsidRPr="00D830B0">
        <w:rPr>
          <w:rStyle w:val="ffline"/>
          <w:color w:val="FF6600"/>
          <w:lang w:val="en-US"/>
        </w:rPr>
        <w:t xml:space="preserve"> </w:t>
      </w:r>
      <w:proofErr w:type="spellStart"/>
      <w:r w:rsidRPr="00D830B0">
        <w:rPr>
          <w:rStyle w:val="ffline"/>
          <w:color w:val="FF6600"/>
          <w:lang w:val="en-US"/>
        </w:rPr>
        <w:t>hs</w:t>
      </w:r>
      <w:r w:rsidRPr="00D830B0">
        <w:rPr>
          <w:rStyle w:val="ffline"/>
          <w:lang w:val="en-US"/>
        </w:rPr>
        <w:t>cpkledlp</w:t>
      </w:r>
      <w:proofErr w:type="spellEnd"/>
      <w:r w:rsidRPr="00D830B0">
        <w:rPr>
          <w:lang w:val="en-US"/>
        </w:rPr>
        <w:t xml:space="preserve">       181 </w:t>
      </w:r>
      <w:proofErr w:type="spellStart"/>
      <w:r w:rsidRPr="00D830B0">
        <w:rPr>
          <w:rStyle w:val="ffline"/>
          <w:lang w:val="en-US"/>
        </w:rPr>
        <w:t>peqwshttvr</w:t>
      </w:r>
      <w:proofErr w:type="spellEnd"/>
      <w:r w:rsidRPr="00D830B0">
        <w:rPr>
          <w:rStyle w:val="ffline"/>
          <w:lang w:val="en-US"/>
        </w:rPr>
        <w:t xml:space="preserve"> </w:t>
      </w:r>
      <w:proofErr w:type="spellStart"/>
      <w:r w:rsidRPr="00D830B0">
        <w:rPr>
          <w:rStyle w:val="ffline"/>
          <w:lang w:val="en-US"/>
        </w:rPr>
        <w:t>nalkdllkdm</w:t>
      </w:r>
      <w:proofErr w:type="spellEnd"/>
      <w:r w:rsidRPr="00D830B0">
        <w:rPr>
          <w:rStyle w:val="ffline"/>
          <w:lang w:val="en-US"/>
        </w:rPr>
        <w:t xml:space="preserve"> </w:t>
      </w:r>
      <w:proofErr w:type="spellStart"/>
      <w:r w:rsidRPr="00D830B0">
        <w:rPr>
          <w:rStyle w:val="ffline"/>
          <w:lang w:val="en-US"/>
        </w:rPr>
        <w:t>nqsslakecp</w:t>
      </w:r>
      <w:proofErr w:type="spellEnd"/>
      <w:r w:rsidRPr="00D830B0">
        <w:rPr>
          <w:rStyle w:val="ffline"/>
          <w:lang w:val="en-US"/>
        </w:rPr>
        <w:t xml:space="preserve"> </w:t>
      </w:r>
      <w:proofErr w:type="spellStart"/>
      <w:r w:rsidRPr="00D830B0">
        <w:rPr>
          <w:rStyle w:val="ffline"/>
          <w:lang w:val="en-US"/>
        </w:rPr>
        <w:t>lsqsmissiv</w:t>
      </w:r>
      <w:proofErr w:type="spellEnd"/>
      <w:r w:rsidRPr="00D830B0">
        <w:rPr>
          <w:rStyle w:val="ffline"/>
          <w:lang w:val="en-US"/>
        </w:rPr>
        <w:t xml:space="preserve"> </w:t>
      </w:r>
      <w:proofErr w:type="spellStart"/>
      <w:r w:rsidRPr="00D830B0">
        <w:rPr>
          <w:rStyle w:val="ffline"/>
          <w:lang w:val="en-US"/>
        </w:rPr>
        <w:t>nstyyanvsa</w:t>
      </w:r>
      <w:proofErr w:type="spellEnd"/>
      <w:r w:rsidRPr="00D830B0">
        <w:rPr>
          <w:rStyle w:val="ffline"/>
          <w:lang w:val="en-US"/>
        </w:rPr>
        <w:t xml:space="preserve"> </w:t>
      </w:r>
      <w:proofErr w:type="spellStart"/>
      <w:r w:rsidRPr="00D830B0">
        <w:rPr>
          <w:rStyle w:val="ffline"/>
          <w:lang w:val="en-US"/>
        </w:rPr>
        <w:t>akcqefgrwy</w:t>
      </w:r>
      <w:proofErr w:type="spellEnd"/>
      <w:r w:rsidRPr="00D830B0">
        <w:rPr>
          <w:lang w:val="en-US"/>
        </w:rPr>
        <w:t xml:space="preserve">       241 </w:t>
      </w:r>
      <w:proofErr w:type="spellStart"/>
      <w:r w:rsidRPr="00D830B0">
        <w:rPr>
          <w:rStyle w:val="ffline"/>
          <w:lang w:val="en-US"/>
        </w:rPr>
        <w:t>khfkktkdmm</w:t>
      </w:r>
      <w:proofErr w:type="spellEnd"/>
      <w:r w:rsidRPr="00D830B0">
        <w:rPr>
          <w:rStyle w:val="ffline"/>
          <w:lang w:val="en-US"/>
        </w:rPr>
        <w:t xml:space="preserve"> </w:t>
      </w:r>
      <w:proofErr w:type="spellStart"/>
      <w:r w:rsidRPr="00D830B0">
        <w:rPr>
          <w:rStyle w:val="ffline"/>
          <w:lang w:val="en-US"/>
        </w:rPr>
        <w:t>vemdslsels</w:t>
      </w:r>
      <w:proofErr w:type="spellEnd"/>
      <w:r w:rsidRPr="00D830B0">
        <w:rPr>
          <w:rStyle w:val="ffline"/>
          <w:lang w:val="en-US"/>
        </w:rPr>
        <w:t xml:space="preserve"> </w:t>
      </w:r>
      <w:proofErr w:type="spellStart"/>
      <w:r w:rsidRPr="00D830B0">
        <w:rPr>
          <w:rStyle w:val="ffline"/>
          <w:lang w:val="en-US"/>
        </w:rPr>
        <w:t>qqganhvsfg</w:t>
      </w:r>
      <w:proofErr w:type="spellEnd"/>
      <w:r w:rsidRPr="00D830B0">
        <w:rPr>
          <w:rStyle w:val="ffline"/>
          <w:lang w:val="en-US"/>
        </w:rPr>
        <w:t xml:space="preserve"> </w:t>
      </w:r>
      <w:proofErr w:type="spellStart"/>
      <w:r w:rsidRPr="00D830B0">
        <w:rPr>
          <w:rStyle w:val="ffline"/>
          <w:lang w:val="en-US"/>
        </w:rPr>
        <w:t>qqpapgstae</w:t>
      </w:r>
      <w:proofErr w:type="spellEnd"/>
      <w:r w:rsidRPr="00D830B0">
        <w:rPr>
          <w:rStyle w:val="ffline"/>
          <w:lang w:val="en-US"/>
        </w:rPr>
        <w:t xml:space="preserve"> </w:t>
      </w:r>
      <w:proofErr w:type="spellStart"/>
      <w:r w:rsidRPr="00D830B0">
        <w:rPr>
          <w:rStyle w:val="ffline"/>
          <w:lang w:val="en-US"/>
        </w:rPr>
        <w:t>qppspaqlsh</w:t>
      </w:r>
      <w:proofErr w:type="spellEnd"/>
      <w:r w:rsidRPr="00D830B0">
        <w:rPr>
          <w:rStyle w:val="ffline"/>
          <w:lang w:val="en-US"/>
        </w:rPr>
        <w:t xml:space="preserve"> </w:t>
      </w:r>
      <w:proofErr w:type="spellStart"/>
      <w:r w:rsidRPr="00D830B0">
        <w:rPr>
          <w:rStyle w:val="ffline"/>
          <w:lang w:val="en-US"/>
        </w:rPr>
        <w:t>gsqpsvrtpl</w:t>
      </w:r>
      <w:proofErr w:type="spellEnd"/>
      <w:r w:rsidRPr="00D830B0">
        <w:rPr>
          <w:lang w:val="en-US"/>
        </w:rPr>
        <w:t xml:space="preserve">       301 </w:t>
      </w:r>
      <w:proofErr w:type="spellStart"/>
      <w:r w:rsidRPr="00D830B0">
        <w:rPr>
          <w:rStyle w:val="ffline"/>
          <w:lang w:val="en-US"/>
        </w:rPr>
        <w:t>pnlhpglvst</w:t>
      </w:r>
      <w:proofErr w:type="spellEnd"/>
      <w:r w:rsidRPr="00D830B0">
        <w:rPr>
          <w:rStyle w:val="ffline"/>
          <w:lang w:val="en-US"/>
        </w:rPr>
        <w:t xml:space="preserve"> </w:t>
      </w:r>
      <w:proofErr w:type="spellStart"/>
      <w:r w:rsidRPr="00D830B0">
        <w:rPr>
          <w:rStyle w:val="ffline"/>
          <w:lang w:val="en-US"/>
        </w:rPr>
        <w:t>pispqlvnqq</w:t>
      </w:r>
      <w:proofErr w:type="spellEnd"/>
      <w:r w:rsidRPr="00D830B0">
        <w:rPr>
          <w:rStyle w:val="ffline"/>
          <w:lang w:val="en-US"/>
        </w:rPr>
        <w:t xml:space="preserve"> </w:t>
      </w:r>
      <w:proofErr w:type="spellStart"/>
      <w:r w:rsidRPr="00D830B0">
        <w:rPr>
          <w:rStyle w:val="ffline"/>
          <w:lang w:val="en-US"/>
        </w:rPr>
        <w:t>lvmaqllnqq</w:t>
      </w:r>
      <w:proofErr w:type="spellEnd"/>
      <w:r w:rsidRPr="00D830B0">
        <w:rPr>
          <w:rStyle w:val="ffline"/>
          <w:lang w:val="en-US"/>
        </w:rPr>
        <w:t xml:space="preserve"> </w:t>
      </w:r>
      <w:proofErr w:type="spellStart"/>
      <w:r w:rsidRPr="00D830B0">
        <w:rPr>
          <w:rStyle w:val="ffline"/>
          <w:lang w:val="en-US"/>
        </w:rPr>
        <w:t>yavnrllaqq</w:t>
      </w:r>
      <w:proofErr w:type="spellEnd"/>
      <w:r w:rsidRPr="00D830B0">
        <w:rPr>
          <w:rStyle w:val="ffline"/>
          <w:lang w:val="en-US"/>
        </w:rPr>
        <w:t xml:space="preserve"> </w:t>
      </w:r>
      <w:proofErr w:type="spellStart"/>
      <w:r w:rsidRPr="00D830B0">
        <w:rPr>
          <w:rStyle w:val="ffline"/>
          <w:lang w:val="en-US"/>
        </w:rPr>
        <w:t>slnqqylnhp</w:t>
      </w:r>
      <w:proofErr w:type="spellEnd"/>
      <w:r w:rsidRPr="00D830B0">
        <w:rPr>
          <w:rStyle w:val="ffline"/>
          <w:lang w:val="en-US"/>
        </w:rPr>
        <w:t xml:space="preserve"> </w:t>
      </w:r>
      <w:proofErr w:type="spellStart"/>
      <w:r w:rsidRPr="00D830B0">
        <w:rPr>
          <w:rStyle w:val="ffline"/>
          <w:lang w:val="en-US"/>
        </w:rPr>
        <w:t>ppvsrsmnkp</w:t>
      </w:r>
      <w:proofErr w:type="spellEnd"/>
      <w:r w:rsidRPr="00D830B0">
        <w:rPr>
          <w:lang w:val="en-US"/>
        </w:rPr>
        <w:t xml:space="preserve">       361 </w:t>
      </w:r>
      <w:proofErr w:type="spellStart"/>
      <w:r w:rsidRPr="00D830B0">
        <w:rPr>
          <w:rStyle w:val="ffline"/>
          <w:lang w:val="en-US"/>
        </w:rPr>
        <w:t>leqqvstnte</w:t>
      </w:r>
      <w:proofErr w:type="spellEnd"/>
      <w:r w:rsidRPr="00D830B0">
        <w:rPr>
          <w:rStyle w:val="ffline"/>
          <w:lang w:val="en-US"/>
        </w:rPr>
        <w:t xml:space="preserve"> </w:t>
      </w:r>
      <w:proofErr w:type="spellStart"/>
      <w:r w:rsidRPr="00D830B0">
        <w:rPr>
          <w:rStyle w:val="ffline"/>
          <w:lang w:val="en-US"/>
        </w:rPr>
        <w:t>vsseiyqwvr</w:t>
      </w:r>
      <w:proofErr w:type="spellEnd"/>
      <w:r w:rsidRPr="00D830B0">
        <w:rPr>
          <w:rStyle w:val="ffline"/>
          <w:lang w:val="en-US"/>
        </w:rPr>
        <w:t xml:space="preserve"> </w:t>
      </w:r>
      <w:proofErr w:type="spellStart"/>
      <w:r w:rsidRPr="00D830B0">
        <w:rPr>
          <w:rStyle w:val="ffline"/>
          <w:lang w:val="en-US"/>
        </w:rPr>
        <w:t>delkragisq</w:t>
      </w:r>
      <w:proofErr w:type="spellEnd"/>
      <w:r w:rsidRPr="00D830B0">
        <w:rPr>
          <w:rStyle w:val="ffline"/>
          <w:lang w:val="en-US"/>
        </w:rPr>
        <w:t xml:space="preserve"> </w:t>
      </w:r>
      <w:proofErr w:type="spellStart"/>
      <w:r w:rsidRPr="00D830B0">
        <w:rPr>
          <w:rStyle w:val="ffline"/>
          <w:lang w:val="en-US"/>
        </w:rPr>
        <w:t>avfarvafnr</w:t>
      </w:r>
      <w:proofErr w:type="spellEnd"/>
      <w:r w:rsidRPr="00D830B0">
        <w:rPr>
          <w:rStyle w:val="ffline"/>
          <w:lang w:val="en-US"/>
        </w:rPr>
        <w:t xml:space="preserve"> </w:t>
      </w:r>
      <w:proofErr w:type="spellStart"/>
      <w:r w:rsidRPr="00D830B0">
        <w:rPr>
          <w:rStyle w:val="ffline"/>
          <w:lang w:val="en-US"/>
        </w:rPr>
        <w:t>tqgllseilr</w:t>
      </w:r>
      <w:proofErr w:type="spellEnd"/>
      <w:r w:rsidRPr="00D830B0">
        <w:rPr>
          <w:rStyle w:val="ffline"/>
          <w:lang w:val="en-US"/>
        </w:rPr>
        <w:t xml:space="preserve"> </w:t>
      </w:r>
      <w:proofErr w:type="spellStart"/>
      <w:r w:rsidRPr="00D830B0">
        <w:rPr>
          <w:rStyle w:val="ffline"/>
          <w:lang w:val="en-US"/>
        </w:rPr>
        <w:t>keedpktasq</w:t>
      </w:r>
      <w:proofErr w:type="spellEnd"/>
      <w:r w:rsidRPr="00D830B0">
        <w:rPr>
          <w:lang w:val="en-US"/>
        </w:rPr>
        <w:t xml:space="preserve">       421 </w:t>
      </w:r>
      <w:proofErr w:type="spellStart"/>
      <w:r w:rsidRPr="00D830B0">
        <w:rPr>
          <w:rStyle w:val="ffline"/>
          <w:lang w:val="en-US"/>
        </w:rPr>
        <w:t>sllvnlramq</w:t>
      </w:r>
      <w:proofErr w:type="spellEnd"/>
      <w:r w:rsidRPr="00D830B0">
        <w:rPr>
          <w:rStyle w:val="ffline"/>
          <w:lang w:val="en-US"/>
        </w:rPr>
        <w:t xml:space="preserve"> </w:t>
      </w:r>
      <w:proofErr w:type="spellStart"/>
      <w:r w:rsidRPr="00D830B0">
        <w:rPr>
          <w:rStyle w:val="ffline"/>
          <w:lang w:val="en-US"/>
        </w:rPr>
        <w:t>nflqlpeaer</w:t>
      </w:r>
      <w:proofErr w:type="spellEnd"/>
      <w:r w:rsidRPr="00D830B0">
        <w:rPr>
          <w:rStyle w:val="ffline"/>
          <w:lang w:val="en-US"/>
        </w:rPr>
        <w:t xml:space="preserve"> </w:t>
      </w:r>
      <w:proofErr w:type="spellStart"/>
      <w:r w:rsidRPr="00D830B0">
        <w:rPr>
          <w:rStyle w:val="ffline"/>
          <w:lang w:val="en-US"/>
        </w:rPr>
        <w:t>driyqderer</w:t>
      </w:r>
      <w:proofErr w:type="spellEnd"/>
      <w:r w:rsidRPr="00D830B0">
        <w:rPr>
          <w:rStyle w:val="ffline"/>
          <w:lang w:val="en-US"/>
        </w:rPr>
        <w:t xml:space="preserve"> </w:t>
      </w:r>
      <w:proofErr w:type="spellStart"/>
      <w:r w:rsidRPr="00D830B0">
        <w:rPr>
          <w:rStyle w:val="ffline"/>
          <w:lang w:val="en-US"/>
        </w:rPr>
        <w:t>slnaasamgp</w:t>
      </w:r>
      <w:proofErr w:type="spellEnd"/>
      <w:r w:rsidRPr="00D830B0">
        <w:rPr>
          <w:rStyle w:val="ffline"/>
          <w:lang w:val="en-US"/>
        </w:rPr>
        <w:t xml:space="preserve"> </w:t>
      </w:r>
      <w:proofErr w:type="spellStart"/>
      <w:r w:rsidRPr="00D830B0">
        <w:rPr>
          <w:rStyle w:val="ffline"/>
          <w:lang w:val="en-US"/>
        </w:rPr>
        <w:t>aplistppsr</w:t>
      </w:r>
      <w:proofErr w:type="spellEnd"/>
      <w:r w:rsidRPr="00D830B0">
        <w:rPr>
          <w:rStyle w:val="ffline"/>
          <w:lang w:val="en-US"/>
        </w:rPr>
        <w:t xml:space="preserve"> </w:t>
      </w:r>
      <w:proofErr w:type="spellStart"/>
      <w:r w:rsidRPr="00D830B0">
        <w:rPr>
          <w:rStyle w:val="ffline"/>
          <w:lang w:val="en-US"/>
        </w:rPr>
        <w:t>ppqvktatia</w:t>
      </w:r>
      <w:proofErr w:type="spellEnd"/>
      <w:r w:rsidRPr="00D830B0">
        <w:rPr>
          <w:lang w:val="en-US"/>
        </w:rPr>
        <w:t xml:space="preserve">       481 </w:t>
      </w:r>
      <w:proofErr w:type="spellStart"/>
      <w:r w:rsidRPr="00D830B0">
        <w:rPr>
          <w:rStyle w:val="ffline"/>
          <w:lang w:val="en-US"/>
        </w:rPr>
        <w:t>terngkpenn</w:t>
      </w:r>
      <w:proofErr w:type="spellEnd"/>
      <w:r w:rsidRPr="00D830B0">
        <w:rPr>
          <w:rStyle w:val="ffline"/>
          <w:lang w:val="en-US"/>
        </w:rPr>
        <w:t xml:space="preserve"> </w:t>
      </w:r>
      <w:proofErr w:type="spellStart"/>
      <w:r w:rsidRPr="00D830B0">
        <w:rPr>
          <w:rStyle w:val="ffline"/>
          <w:lang w:val="en-US"/>
        </w:rPr>
        <w:t>tmninasiyd</w:t>
      </w:r>
      <w:proofErr w:type="spellEnd"/>
      <w:r w:rsidRPr="00D830B0">
        <w:rPr>
          <w:rStyle w:val="ffline"/>
          <w:lang w:val="en-US"/>
        </w:rPr>
        <w:t xml:space="preserve"> </w:t>
      </w:r>
      <w:proofErr w:type="spellStart"/>
      <w:r w:rsidRPr="00D830B0">
        <w:rPr>
          <w:rStyle w:val="ffline"/>
          <w:lang w:val="en-US"/>
        </w:rPr>
        <w:t>eiqqemkrak</w:t>
      </w:r>
      <w:proofErr w:type="spellEnd"/>
      <w:r w:rsidRPr="00D830B0">
        <w:rPr>
          <w:rStyle w:val="ffline"/>
          <w:lang w:val="en-US"/>
        </w:rPr>
        <w:t xml:space="preserve"> </w:t>
      </w:r>
      <w:proofErr w:type="spellStart"/>
      <w:r w:rsidRPr="00D830B0">
        <w:rPr>
          <w:rStyle w:val="ffline"/>
          <w:lang w:val="en-US"/>
        </w:rPr>
        <w:t>vsqalfakva</w:t>
      </w:r>
      <w:proofErr w:type="spellEnd"/>
      <w:r w:rsidRPr="00D830B0">
        <w:rPr>
          <w:rStyle w:val="ffline"/>
          <w:lang w:val="en-US"/>
        </w:rPr>
        <w:t xml:space="preserve"> </w:t>
      </w:r>
      <w:proofErr w:type="spellStart"/>
      <w:r w:rsidRPr="00D830B0">
        <w:rPr>
          <w:rStyle w:val="ffline"/>
          <w:lang w:val="en-US"/>
        </w:rPr>
        <w:t>atksqgwlce</w:t>
      </w:r>
      <w:proofErr w:type="spellEnd"/>
      <w:r w:rsidRPr="00D830B0">
        <w:rPr>
          <w:rStyle w:val="ffline"/>
          <w:lang w:val="en-US"/>
        </w:rPr>
        <w:t xml:space="preserve"> </w:t>
      </w:r>
      <w:proofErr w:type="spellStart"/>
      <w:r w:rsidRPr="00D830B0">
        <w:rPr>
          <w:rStyle w:val="ffline"/>
          <w:lang w:val="en-US"/>
        </w:rPr>
        <w:t>llrwkedpsp</w:t>
      </w:r>
      <w:proofErr w:type="spellEnd"/>
      <w:r w:rsidRPr="00D830B0">
        <w:rPr>
          <w:lang w:val="en-US"/>
        </w:rPr>
        <w:t xml:space="preserve">       541 </w:t>
      </w:r>
      <w:proofErr w:type="spellStart"/>
      <w:r w:rsidRPr="00D830B0">
        <w:rPr>
          <w:rStyle w:val="ffline"/>
          <w:lang w:val="en-US"/>
        </w:rPr>
        <w:t>enrtlwenls</w:t>
      </w:r>
      <w:proofErr w:type="spellEnd"/>
      <w:r w:rsidRPr="00D830B0">
        <w:rPr>
          <w:rStyle w:val="ffline"/>
          <w:lang w:val="en-US"/>
        </w:rPr>
        <w:t xml:space="preserve"> </w:t>
      </w:r>
      <w:proofErr w:type="spellStart"/>
      <w:r w:rsidRPr="00D830B0">
        <w:rPr>
          <w:rStyle w:val="ffline"/>
          <w:lang w:val="en-US"/>
        </w:rPr>
        <w:t>mirrflslpq</w:t>
      </w:r>
      <w:proofErr w:type="spellEnd"/>
      <w:r w:rsidRPr="00D830B0">
        <w:rPr>
          <w:rStyle w:val="ffline"/>
          <w:lang w:val="en-US"/>
        </w:rPr>
        <w:t xml:space="preserve"> </w:t>
      </w:r>
      <w:proofErr w:type="spellStart"/>
      <w:r w:rsidRPr="00D830B0">
        <w:rPr>
          <w:rStyle w:val="ffline"/>
          <w:lang w:val="en-US"/>
        </w:rPr>
        <w:t>perdaiyeqe</w:t>
      </w:r>
      <w:proofErr w:type="spellEnd"/>
      <w:r w:rsidRPr="00D830B0">
        <w:rPr>
          <w:rStyle w:val="ffline"/>
          <w:lang w:val="en-US"/>
        </w:rPr>
        <w:t xml:space="preserve"> </w:t>
      </w:r>
      <w:proofErr w:type="spellStart"/>
      <w:r w:rsidRPr="00D830B0">
        <w:rPr>
          <w:rStyle w:val="ffline"/>
          <w:lang w:val="en-US"/>
        </w:rPr>
        <w:t>snavhhhgdr</w:t>
      </w:r>
      <w:proofErr w:type="spellEnd"/>
      <w:r w:rsidRPr="00D830B0">
        <w:rPr>
          <w:rStyle w:val="ffline"/>
          <w:lang w:val="en-US"/>
        </w:rPr>
        <w:t xml:space="preserve"> </w:t>
      </w:r>
      <w:proofErr w:type="spellStart"/>
      <w:r w:rsidRPr="00D830B0">
        <w:rPr>
          <w:rStyle w:val="ffline"/>
          <w:lang w:val="en-US"/>
        </w:rPr>
        <w:t>pphiihvpae</w:t>
      </w:r>
      <w:proofErr w:type="spellEnd"/>
      <w:r w:rsidRPr="00D830B0">
        <w:rPr>
          <w:rStyle w:val="ffline"/>
          <w:lang w:val="en-US"/>
        </w:rPr>
        <w:t xml:space="preserve"> </w:t>
      </w:r>
      <w:proofErr w:type="spellStart"/>
      <w:r w:rsidRPr="00D830B0">
        <w:rPr>
          <w:rStyle w:val="ffline"/>
          <w:lang w:val="en-US"/>
        </w:rPr>
        <w:t>qiqppqappq</w:t>
      </w:r>
      <w:proofErr w:type="spellEnd"/>
      <w:r w:rsidRPr="00D830B0">
        <w:rPr>
          <w:lang w:val="en-US"/>
        </w:rPr>
        <w:t xml:space="preserve">       601 </w:t>
      </w:r>
      <w:proofErr w:type="spellStart"/>
      <w:r w:rsidRPr="00D830B0">
        <w:rPr>
          <w:rStyle w:val="ffline"/>
          <w:lang w:val="en-US"/>
        </w:rPr>
        <w:t>pqpapppapa</w:t>
      </w:r>
      <w:proofErr w:type="spellEnd"/>
      <w:r w:rsidRPr="00D830B0">
        <w:rPr>
          <w:rStyle w:val="ffline"/>
          <w:lang w:val="en-US"/>
        </w:rPr>
        <w:t xml:space="preserve"> </w:t>
      </w:r>
      <w:proofErr w:type="spellStart"/>
      <w:r w:rsidRPr="00D830B0">
        <w:rPr>
          <w:rStyle w:val="ffline"/>
          <w:lang w:val="en-US"/>
        </w:rPr>
        <w:t>qappppagpr</w:t>
      </w:r>
      <w:proofErr w:type="spellEnd"/>
      <w:r w:rsidRPr="00D830B0">
        <w:rPr>
          <w:rStyle w:val="ffline"/>
          <w:lang w:val="en-US"/>
        </w:rPr>
        <w:t xml:space="preserve"> </w:t>
      </w:r>
      <w:proofErr w:type="spellStart"/>
      <w:r w:rsidRPr="00D830B0">
        <w:rPr>
          <w:rStyle w:val="ffline"/>
          <w:lang w:val="en-US"/>
        </w:rPr>
        <w:t>lparqppaaa</w:t>
      </w:r>
      <w:proofErr w:type="spellEnd"/>
      <w:r w:rsidRPr="00D830B0">
        <w:rPr>
          <w:rStyle w:val="ffline"/>
          <w:lang w:val="en-US"/>
        </w:rPr>
        <w:t xml:space="preserve"> </w:t>
      </w:r>
      <w:proofErr w:type="spellStart"/>
      <w:r w:rsidRPr="00D830B0">
        <w:rPr>
          <w:rStyle w:val="ffline"/>
          <w:lang w:val="en-US"/>
        </w:rPr>
        <w:t>paeaedesrp</w:t>
      </w:r>
      <w:proofErr w:type="spellEnd"/>
      <w:r w:rsidRPr="00D830B0">
        <w:rPr>
          <w:rStyle w:val="ffline"/>
          <w:lang w:val="en-US"/>
        </w:rPr>
        <w:t xml:space="preserve"> </w:t>
      </w:r>
      <w:proofErr w:type="spellStart"/>
      <w:r w:rsidRPr="00D830B0">
        <w:rPr>
          <w:rStyle w:val="ffline"/>
          <w:lang w:val="en-US"/>
        </w:rPr>
        <w:t>karprtkisv</w:t>
      </w:r>
      <w:proofErr w:type="spellEnd"/>
      <w:r w:rsidRPr="00D830B0">
        <w:rPr>
          <w:rStyle w:val="ffline"/>
          <w:lang w:val="en-US"/>
        </w:rPr>
        <w:t xml:space="preserve"> </w:t>
      </w:r>
      <w:proofErr w:type="spellStart"/>
      <w:r w:rsidRPr="00D830B0">
        <w:rPr>
          <w:rStyle w:val="ffline"/>
          <w:lang w:val="en-US"/>
        </w:rPr>
        <w:t>ealgilqsfm</w:t>
      </w:r>
      <w:proofErr w:type="spellEnd"/>
      <w:r w:rsidRPr="00D830B0">
        <w:rPr>
          <w:lang w:val="en-US"/>
        </w:rPr>
        <w:t xml:space="preserve">       661 </w:t>
      </w:r>
      <w:proofErr w:type="spellStart"/>
      <w:r w:rsidRPr="00D830B0">
        <w:rPr>
          <w:rStyle w:val="ffline"/>
          <w:lang w:val="en-US"/>
        </w:rPr>
        <w:t>qdvglhpdee</w:t>
      </w:r>
      <w:proofErr w:type="spellEnd"/>
      <w:r w:rsidRPr="00D830B0">
        <w:rPr>
          <w:rStyle w:val="ffline"/>
          <w:lang w:val="en-US"/>
        </w:rPr>
        <w:t xml:space="preserve"> </w:t>
      </w:r>
      <w:proofErr w:type="spellStart"/>
      <w:r w:rsidRPr="00D830B0">
        <w:rPr>
          <w:rStyle w:val="ffline"/>
          <w:lang w:val="en-US"/>
        </w:rPr>
        <w:t>aiqtlsaqld</w:t>
      </w:r>
      <w:proofErr w:type="spellEnd"/>
      <w:r w:rsidRPr="00D830B0">
        <w:rPr>
          <w:rStyle w:val="ffline"/>
          <w:lang w:val="en-US"/>
        </w:rPr>
        <w:t xml:space="preserve"> </w:t>
      </w:r>
      <w:proofErr w:type="spellStart"/>
      <w:r w:rsidRPr="00D830B0">
        <w:rPr>
          <w:rStyle w:val="ffline"/>
          <w:lang w:val="en-US"/>
        </w:rPr>
        <w:t>lpqhtvikff</w:t>
      </w:r>
      <w:proofErr w:type="spellEnd"/>
      <w:r w:rsidRPr="00D830B0">
        <w:rPr>
          <w:rStyle w:val="ffline"/>
          <w:lang w:val="en-US"/>
        </w:rPr>
        <w:t xml:space="preserve"> </w:t>
      </w:r>
      <w:proofErr w:type="spellStart"/>
      <w:r w:rsidRPr="00D830B0">
        <w:rPr>
          <w:rStyle w:val="ffline"/>
          <w:lang w:val="en-US"/>
        </w:rPr>
        <w:t>qnqryhlkhh</w:t>
      </w:r>
      <w:proofErr w:type="spellEnd"/>
      <w:r w:rsidRPr="00D830B0">
        <w:rPr>
          <w:rStyle w:val="ffline"/>
          <w:lang w:val="en-US"/>
        </w:rPr>
        <w:t xml:space="preserve"> </w:t>
      </w:r>
      <w:proofErr w:type="spellStart"/>
      <w:r w:rsidRPr="00D830B0">
        <w:rPr>
          <w:rStyle w:val="ffline"/>
          <w:lang w:val="en-US"/>
        </w:rPr>
        <w:t>grlkdhagle</w:t>
      </w:r>
      <w:proofErr w:type="spellEnd"/>
      <w:r w:rsidRPr="00D830B0">
        <w:rPr>
          <w:rStyle w:val="ffline"/>
          <w:lang w:val="en-US"/>
        </w:rPr>
        <w:t xml:space="preserve"> </w:t>
      </w:r>
      <w:proofErr w:type="spellStart"/>
      <w:r w:rsidRPr="00D830B0">
        <w:rPr>
          <w:rStyle w:val="ffline"/>
          <w:lang w:val="en-US"/>
        </w:rPr>
        <w:t>vdvadykdde</w:t>
      </w:r>
      <w:proofErr w:type="spellEnd"/>
      <w:r w:rsidRPr="00D830B0">
        <w:rPr>
          <w:lang w:val="en-US"/>
        </w:rPr>
        <w:t xml:space="preserve">       721 </w:t>
      </w:r>
      <w:proofErr w:type="spellStart"/>
      <w:r w:rsidRPr="00D830B0">
        <w:rPr>
          <w:rStyle w:val="ffline"/>
          <w:lang w:val="en-US"/>
        </w:rPr>
        <w:t>llqdpdegap</w:t>
      </w:r>
      <w:proofErr w:type="spellEnd"/>
      <w:r w:rsidRPr="00D830B0">
        <w:rPr>
          <w:rStyle w:val="ffline"/>
          <w:lang w:val="en-US"/>
        </w:rPr>
        <w:t xml:space="preserve"> </w:t>
      </w:r>
      <w:proofErr w:type="spellStart"/>
      <w:r w:rsidRPr="00D830B0">
        <w:rPr>
          <w:rStyle w:val="ffline"/>
          <w:lang w:val="en-US"/>
        </w:rPr>
        <w:t>gagasplfav</w:t>
      </w:r>
      <w:proofErr w:type="spellEnd"/>
      <w:r w:rsidRPr="00D830B0">
        <w:rPr>
          <w:rStyle w:val="ffline"/>
          <w:lang w:val="en-US"/>
        </w:rPr>
        <w:t xml:space="preserve"> </w:t>
      </w:r>
      <w:proofErr w:type="spellStart"/>
      <w:r w:rsidRPr="00D830B0">
        <w:rPr>
          <w:rStyle w:val="ffline"/>
          <w:lang w:val="en-US"/>
        </w:rPr>
        <w:t>kledepaadg</w:t>
      </w:r>
      <w:proofErr w:type="spellEnd"/>
      <w:r w:rsidRPr="00D830B0">
        <w:rPr>
          <w:rStyle w:val="ffline"/>
          <w:lang w:val="en-US"/>
        </w:rPr>
        <w:t xml:space="preserve"> </w:t>
      </w:r>
      <w:proofErr w:type="spellStart"/>
      <w:r w:rsidRPr="00D830B0">
        <w:rPr>
          <w:rStyle w:val="ffline"/>
          <w:lang w:val="en-US"/>
        </w:rPr>
        <w:t>stdasadard</w:t>
      </w:r>
      <w:proofErr w:type="spellEnd"/>
    </w:p>
    <w:p w14:paraId="7FEBFE73" w14:textId="77777777" w:rsidR="00B14F7E" w:rsidRDefault="00B14F7E" w:rsidP="00B14F7E">
      <w:pPr>
        <w:rPr>
          <w:rFonts w:ascii="Georgia" w:hAnsi="Georgia"/>
          <w:lang w:val="en-US"/>
        </w:rPr>
      </w:pPr>
    </w:p>
    <w:p w14:paraId="1B8D8F8B" w14:textId="584FFE31" w:rsidR="00B14F7E" w:rsidRPr="00D156CF" w:rsidRDefault="00B14F7E" w:rsidP="00B14F7E">
      <w:pPr>
        <w:rPr>
          <w:rFonts w:asciiTheme="majorHAnsi" w:hAnsiTheme="majorHAnsi"/>
          <w:b/>
          <w:lang w:val="en-US"/>
        </w:rPr>
      </w:pPr>
      <w:r w:rsidRPr="00D156CF">
        <w:rPr>
          <w:rFonts w:asciiTheme="majorHAnsi" w:hAnsiTheme="majorHAnsi"/>
          <w:b/>
          <w:lang w:val="en-US"/>
        </w:rPr>
        <w:t>human/</w:t>
      </w:r>
      <w:del w:id="127" w:author="Alexander Resch" w:date="2022-01-19T19:26:00Z">
        <w:r w:rsidRPr="00D156CF" w:rsidDel="00956FC5">
          <w:rPr>
            <w:rFonts w:asciiTheme="majorHAnsi" w:hAnsiTheme="majorHAnsi"/>
            <w:b/>
            <w:lang w:val="en-US"/>
          </w:rPr>
          <w:delText xml:space="preserve"> </w:delText>
        </w:r>
      </w:del>
      <w:r w:rsidRPr="00D156CF">
        <w:rPr>
          <w:rFonts w:asciiTheme="majorHAnsi" w:hAnsiTheme="majorHAnsi"/>
          <w:b/>
          <w:color w:val="FF6600"/>
          <w:lang w:val="en-US"/>
        </w:rPr>
        <w:t>cow 100</w:t>
      </w:r>
      <w:ins w:id="128" w:author="Alexander Resch" w:date="2022-01-19T19:26:00Z">
        <w:r w:rsidR="00956FC5">
          <w:rPr>
            <w:rFonts w:asciiTheme="majorHAnsi" w:hAnsiTheme="majorHAnsi"/>
            <w:b/>
            <w:color w:val="FF6600"/>
            <w:lang w:val="en-US"/>
          </w:rPr>
          <w:t xml:space="preserve"> </w:t>
        </w:r>
      </w:ins>
      <w:r w:rsidRPr="00D156CF">
        <w:rPr>
          <w:rFonts w:asciiTheme="majorHAnsi" w:hAnsiTheme="majorHAnsi"/>
          <w:b/>
          <w:color w:val="FF6600"/>
          <w:lang w:val="en-US"/>
        </w:rPr>
        <w:t>% sequence homology:</w:t>
      </w:r>
    </w:p>
    <w:p w14:paraId="20C89473" w14:textId="77777777" w:rsidR="00B14F7E" w:rsidRPr="00D156CF" w:rsidRDefault="00B14F7E" w:rsidP="00B14F7E">
      <w:pPr>
        <w:rPr>
          <w:rFonts w:asciiTheme="majorHAnsi" w:hAnsiTheme="majorHAnsi"/>
          <w:lang w:val="en-US"/>
        </w:rPr>
      </w:pPr>
      <w:proofErr w:type="spellStart"/>
      <w:r w:rsidRPr="00D156CF">
        <w:rPr>
          <w:rFonts w:asciiTheme="majorHAnsi" w:hAnsiTheme="majorHAnsi"/>
          <w:lang w:val="en-US"/>
        </w:rPr>
        <w:t>gtmlpvfcvv</w:t>
      </w:r>
      <w:proofErr w:type="spellEnd"/>
      <w:r w:rsidRPr="00D156CF">
        <w:rPr>
          <w:rFonts w:asciiTheme="majorHAnsi" w:hAnsiTheme="majorHAnsi"/>
          <w:lang w:val="en-US"/>
        </w:rPr>
        <w:t xml:space="preserve"> </w:t>
      </w:r>
      <w:proofErr w:type="spellStart"/>
      <w:r w:rsidRPr="00D156CF">
        <w:rPr>
          <w:rFonts w:asciiTheme="majorHAnsi" w:hAnsiTheme="majorHAnsi"/>
          <w:lang w:val="en-US"/>
        </w:rPr>
        <w:t>ehyenaieyd</w:t>
      </w:r>
      <w:proofErr w:type="spellEnd"/>
      <w:r w:rsidRPr="00D156CF">
        <w:rPr>
          <w:rFonts w:asciiTheme="majorHAnsi" w:hAnsiTheme="majorHAnsi"/>
          <w:lang w:val="en-US"/>
        </w:rPr>
        <w:t xml:space="preserve"> </w:t>
      </w:r>
      <w:proofErr w:type="spellStart"/>
      <w:r w:rsidRPr="00D156CF">
        <w:rPr>
          <w:rFonts w:asciiTheme="majorHAnsi" w:hAnsiTheme="majorHAnsi"/>
          <w:lang w:val="en-US"/>
        </w:rPr>
        <w:t>ckeehaefvl</w:t>
      </w:r>
      <w:proofErr w:type="spellEnd"/>
      <w:r w:rsidRPr="00D156CF">
        <w:rPr>
          <w:rFonts w:asciiTheme="majorHAnsi" w:hAnsiTheme="majorHAnsi"/>
          <w:lang w:val="en-US"/>
        </w:rPr>
        <w:t xml:space="preserve"> </w:t>
      </w:r>
      <w:proofErr w:type="spellStart"/>
      <w:r w:rsidRPr="00D156CF">
        <w:rPr>
          <w:rFonts w:asciiTheme="majorHAnsi" w:hAnsiTheme="majorHAnsi"/>
          <w:lang w:val="en-US"/>
        </w:rPr>
        <w:t>vrkdmlfnql</w:t>
      </w:r>
      <w:proofErr w:type="spellEnd"/>
      <w:r w:rsidRPr="00D156CF">
        <w:rPr>
          <w:rFonts w:asciiTheme="majorHAnsi" w:hAnsiTheme="majorHAnsi"/>
          <w:lang w:val="en-US"/>
        </w:rPr>
        <w:t xml:space="preserve"> </w:t>
      </w:r>
      <w:proofErr w:type="spellStart"/>
      <w:r w:rsidRPr="00D156CF">
        <w:rPr>
          <w:rFonts w:asciiTheme="majorHAnsi" w:hAnsiTheme="majorHAnsi"/>
          <w:lang w:val="en-US"/>
        </w:rPr>
        <w:t>iemallslgy</w:t>
      </w:r>
      <w:proofErr w:type="spellEnd"/>
      <w:r w:rsidRPr="00D156CF">
        <w:rPr>
          <w:rFonts w:asciiTheme="majorHAnsi" w:hAnsiTheme="majorHAnsi"/>
          <w:lang w:val="en-US"/>
        </w:rPr>
        <w:t xml:space="preserve"> </w:t>
      </w:r>
      <w:proofErr w:type="spellStart"/>
      <w:r w:rsidRPr="00D156CF">
        <w:rPr>
          <w:rFonts w:asciiTheme="majorHAnsi" w:hAnsiTheme="majorHAnsi"/>
          <w:lang w:val="en-US"/>
        </w:rPr>
        <w:t>shssaaqakg</w:t>
      </w:r>
      <w:proofErr w:type="spellEnd"/>
      <w:r w:rsidRPr="00D156CF">
        <w:rPr>
          <w:rFonts w:asciiTheme="majorHAnsi" w:hAnsiTheme="majorHAnsi"/>
          <w:lang w:val="en-US"/>
        </w:rPr>
        <w:t xml:space="preserve"> </w:t>
      </w:r>
      <w:proofErr w:type="spellStart"/>
      <w:r w:rsidRPr="00D156CF">
        <w:rPr>
          <w:rFonts w:asciiTheme="majorHAnsi" w:hAnsiTheme="majorHAnsi"/>
          <w:lang w:val="en-US"/>
        </w:rPr>
        <w:t>liqvgkwnpv</w:t>
      </w:r>
      <w:proofErr w:type="spellEnd"/>
      <w:r w:rsidRPr="00D156CF">
        <w:rPr>
          <w:rFonts w:asciiTheme="majorHAnsi" w:hAnsiTheme="majorHAnsi"/>
          <w:lang w:val="en-US"/>
        </w:rPr>
        <w:t xml:space="preserve"> </w:t>
      </w:r>
      <w:proofErr w:type="spellStart"/>
      <w:r w:rsidRPr="00D156CF">
        <w:rPr>
          <w:rFonts w:asciiTheme="majorHAnsi" w:hAnsiTheme="majorHAnsi"/>
          <w:lang w:val="en-US"/>
        </w:rPr>
        <w:t>plsyvtdapd</w:t>
      </w:r>
      <w:proofErr w:type="spellEnd"/>
      <w:r w:rsidRPr="00D156CF">
        <w:rPr>
          <w:rFonts w:asciiTheme="majorHAnsi" w:hAnsiTheme="majorHAnsi"/>
          <w:lang w:val="en-US"/>
        </w:rPr>
        <w:t xml:space="preserve"> </w:t>
      </w:r>
    </w:p>
    <w:p w14:paraId="49F3C828" w14:textId="77777777" w:rsidR="00B14F7E" w:rsidRPr="00D156CF" w:rsidRDefault="00B14F7E" w:rsidP="00B14F7E">
      <w:pPr>
        <w:rPr>
          <w:rFonts w:asciiTheme="majorHAnsi" w:hAnsiTheme="majorHAnsi"/>
          <w:lang w:val="en-US"/>
        </w:rPr>
      </w:pPr>
      <w:proofErr w:type="spellStart"/>
      <w:r w:rsidRPr="00D156CF">
        <w:rPr>
          <w:rStyle w:val="ffline"/>
          <w:rFonts w:asciiTheme="majorHAnsi" w:hAnsiTheme="majorHAnsi"/>
          <w:color w:val="FF6600"/>
          <w:lang w:val="en-US"/>
        </w:rPr>
        <w:t>gtmlpvfcvv</w:t>
      </w:r>
      <w:proofErr w:type="spellEnd"/>
      <w:r w:rsidRPr="00D156CF">
        <w:rPr>
          <w:rStyle w:val="ffline"/>
          <w:rFonts w:asciiTheme="majorHAnsi" w:hAnsiTheme="majorHAnsi"/>
          <w:color w:val="FF6600"/>
          <w:lang w:val="en-US"/>
        </w:rPr>
        <w:t xml:space="preserve"> </w:t>
      </w:r>
      <w:proofErr w:type="spellStart"/>
      <w:r w:rsidRPr="00D156CF">
        <w:rPr>
          <w:rStyle w:val="ffline"/>
          <w:rFonts w:asciiTheme="majorHAnsi" w:hAnsiTheme="majorHAnsi"/>
          <w:color w:val="FF6600"/>
          <w:lang w:val="en-US"/>
        </w:rPr>
        <w:t>ehyenaieyd</w:t>
      </w:r>
      <w:proofErr w:type="spellEnd"/>
      <w:r w:rsidRPr="00D156CF">
        <w:rPr>
          <w:rStyle w:val="ffline"/>
          <w:rFonts w:asciiTheme="majorHAnsi" w:hAnsiTheme="majorHAnsi"/>
          <w:color w:val="FF6600"/>
          <w:lang w:val="en-US"/>
        </w:rPr>
        <w:t xml:space="preserve"> </w:t>
      </w:r>
      <w:proofErr w:type="spellStart"/>
      <w:r w:rsidRPr="00D156CF">
        <w:rPr>
          <w:rStyle w:val="ffline"/>
          <w:rFonts w:asciiTheme="majorHAnsi" w:hAnsiTheme="majorHAnsi"/>
          <w:color w:val="FF6600"/>
          <w:lang w:val="en-US"/>
        </w:rPr>
        <w:t>ckeehaefvl</w:t>
      </w:r>
      <w:proofErr w:type="spellEnd"/>
      <w:r w:rsidRPr="00D156CF">
        <w:rPr>
          <w:rStyle w:val="ffline"/>
          <w:rFonts w:asciiTheme="majorHAnsi" w:hAnsiTheme="majorHAnsi"/>
          <w:color w:val="FF6600"/>
          <w:lang w:val="en-US"/>
        </w:rPr>
        <w:t xml:space="preserve"> </w:t>
      </w:r>
      <w:proofErr w:type="spellStart"/>
      <w:r w:rsidRPr="00D156CF">
        <w:rPr>
          <w:rStyle w:val="ffline"/>
          <w:rFonts w:asciiTheme="majorHAnsi" w:hAnsiTheme="majorHAnsi"/>
          <w:color w:val="FF6600"/>
          <w:lang w:val="en-US"/>
        </w:rPr>
        <w:t>vrkdmlfnql</w:t>
      </w:r>
      <w:proofErr w:type="spellEnd"/>
      <w:r w:rsidRPr="00D156CF">
        <w:rPr>
          <w:rStyle w:val="ffline"/>
          <w:rFonts w:asciiTheme="majorHAnsi" w:hAnsiTheme="majorHAnsi"/>
          <w:color w:val="FF6600"/>
          <w:lang w:val="en-US"/>
        </w:rPr>
        <w:t xml:space="preserve"> </w:t>
      </w:r>
      <w:proofErr w:type="spellStart"/>
      <w:r w:rsidRPr="00D156CF">
        <w:rPr>
          <w:rStyle w:val="ffline"/>
          <w:rFonts w:asciiTheme="majorHAnsi" w:hAnsiTheme="majorHAnsi"/>
          <w:color w:val="FF6600"/>
          <w:lang w:val="en-US"/>
        </w:rPr>
        <w:t>iemallslgy</w:t>
      </w:r>
      <w:proofErr w:type="spellEnd"/>
      <w:r w:rsidRPr="00D156CF">
        <w:rPr>
          <w:rFonts w:asciiTheme="majorHAnsi" w:hAnsiTheme="majorHAnsi"/>
          <w:color w:val="FF6600"/>
          <w:lang w:val="en-US"/>
        </w:rPr>
        <w:t xml:space="preserve"> </w:t>
      </w:r>
      <w:proofErr w:type="spellStart"/>
      <w:r w:rsidRPr="00D156CF">
        <w:rPr>
          <w:rStyle w:val="ffline"/>
          <w:rFonts w:asciiTheme="majorHAnsi" w:hAnsiTheme="majorHAnsi"/>
          <w:color w:val="FF6600"/>
          <w:lang w:val="en-US"/>
        </w:rPr>
        <w:t>shssaaqakg</w:t>
      </w:r>
      <w:proofErr w:type="spellEnd"/>
      <w:r w:rsidRPr="00D156CF">
        <w:rPr>
          <w:rStyle w:val="ffline"/>
          <w:rFonts w:asciiTheme="majorHAnsi" w:hAnsiTheme="majorHAnsi"/>
          <w:color w:val="FF6600"/>
          <w:lang w:val="en-US"/>
        </w:rPr>
        <w:t xml:space="preserve"> </w:t>
      </w:r>
      <w:proofErr w:type="spellStart"/>
      <w:r w:rsidRPr="00D156CF">
        <w:rPr>
          <w:rStyle w:val="ffline"/>
          <w:rFonts w:asciiTheme="majorHAnsi" w:hAnsiTheme="majorHAnsi"/>
          <w:color w:val="FF6600"/>
          <w:lang w:val="en-US"/>
        </w:rPr>
        <w:t>liqvgkwnpv</w:t>
      </w:r>
      <w:proofErr w:type="spellEnd"/>
      <w:r w:rsidRPr="00D156CF">
        <w:rPr>
          <w:rStyle w:val="ffline"/>
          <w:rFonts w:asciiTheme="majorHAnsi" w:hAnsiTheme="majorHAnsi"/>
          <w:color w:val="FF6600"/>
          <w:lang w:val="en-US"/>
        </w:rPr>
        <w:t xml:space="preserve"> </w:t>
      </w:r>
      <w:proofErr w:type="spellStart"/>
      <w:r w:rsidRPr="00D156CF">
        <w:rPr>
          <w:rStyle w:val="ffline"/>
          <w:rFonts w:asciiTheme="majorHAnsi" w:hAnsiTheme="majorHAnsi"/>
          <w:color w:val="FF6600"/>
          <w:lang w:val="en-US"/>
        </w:rPr>
        <w:t>plsyvtdapd</w:t>
      </w:r>
      <w:proofErr w:type="spellEnd"/>
    </w:p>
    <w:p w14:paraId="28529234" w14:textId="77777777" w:rsidR="00B14F7E" w:rsidRPr="00D156CF" w:rsidRDefault="00B14F7E" w:rsidP="00B14F7E">
      <w:pPr>
        <w:rPr>
          <w:rFonts w:asciiTheme="majorHAnsi" w:hAnsiTheme="majorHAnsi"/>
          <w:lang w:val="en-US"/>
        </w:rPr>
      </w:pPr>
    </w:p>
    <w:p w14:paraId="02BFAF68" w14:textId="77777777" w:rsidR="00B14F7E" w:rsidRPr="000807E2" w:rsidRDefault="00B14F7E" w:rsidP="00B14F7E">
      <w:pPr>
        <w:rPr>
          <w:b/>
          <w:lang w:val="en-US"/>
        </w:rPr>
      </w:pPr>
      <w:proofErr w:type="spellStart"/>
      <w:r w:rsidRPr="00FB0682">
        <w:rPr>
          <w:rFonts w:asciiTheme="majorHAnsi" w:hAnsiTheme="majorHAnsi"/>
          <w:lang w:val="en-US"/>
        </w:rPr>
        <w:t>atvadmlqdv</w:t>
      </w:r>
      <w:proofErr w:type="spellEnd"/>
      <w:r w:rsidRPr="00FB0682">
        <w:rPr>
          <w:rFonts w:asciiTheme="majorHAnsi" w:hAnsiTheme="majorHAnsi"/>
          <w:lang w:val="en-US"/>
        </w:rPr>
        <w:t xml:space="preserve"> </w:t>
      </w:r>
      <w:proofErr w:type="spellStart"/>
      <w:r w:rsidRPr="00FB0682">
        <w:rPr>
          <w:rFonts w:asciiTheme="majorHAnsi" w:hAnsiTheme="majorHAnsi"/>
          <w:lang w:val="en-US"/>
        </w:rPr>
        <w:t>yhvvtlkiql</w:t>
      </w:r>
      <w:proofErr w:type="spellEnd"/>
      <w:r w:rsidRPr="00FB0682">
        <w:rPr>
          <w:rFonts w:asciiTheme="majorHAnsi" w:hAnsiTheme="majorHAnsi"/>
          <w:lang w:val="en-US"/>
        </w:rPr>
        <w:t xml:space="preserve"> </w:t>
      </w:r>
      <w:proofErr w:type="spellStart"/>
      <w:r w:rsidRPr="00FB0682">
        <w:rPr>
          <w:rFonts w:asciiTheme="majorHAnsi" w:hAnsiTheme="majorHAnsi"/>
          <w:lang w:val="en-US"/>
        </w:rPr>
        <w:t>hs</w:t>
      </w:r>
      <w:proofErr w:type="spellEnd"/>
    </w:p>
    <w:p w14:paraId="0EB8EC72" w14:textId="77777777" w:rsidR="00B14F7E" w:rsidRPr="00D156CF" w:rsidRDefault="00B14F7E" w:rsidP="00B14F7E">
      <w:pPr>
        <w:rPr>
          <w:rStyle w:val="ffline"/>
          <w:rFonts w:asciiTheme="majorHAnsi" w:hAnsiTheme="majorHAnsi"/>
          <w:color w:val="FF6600"/>
          <w:lang w:val="en-US"/>
        </w:rPr>
      </w:pPr>
      <w:proofErr w:type="spellStart"/>
      <w:r w:rsidRPr="00D156CF">
        <w:rPr>
          <w:rStyle w:val="ffline"/>
          <w:rFonts w:asciiTheme="majorHAnsi" w:hAnsiTheme="majorHAnsi"/>
          <w:color w:val="FF6600"/>
          <w:lang w:val="en-US"/>
        </w:rPr>
        <w:t>atvadmlqdv</w:t>
      </w:r>
      <w:proofErr w:type="spellEnd"/>
      <w:r w:rsidRPr="00D156CF">
        <w:rPr>
          <w:rStyle w:val="ffline"/>
          <w:rFonts w:asciiTheme="majorHAnsi" w:hAnsiTheme="majorHAnsi"/>
          <w:color w:val="FF6600"/>
          <w:lang w:val="en-US"/>
        </w:rPr>
        <w:t xml:space="preserve"> </w:t>
      </w:r>
      <w:proofErr w:type="spellStart"/>
      <w:r w:rsidRPr="00D156CF">
        <w:rPr>
          <w:rStyle w:val="ffline"/>
          <w:rFonts w:asciiTheme="majorHAnsi" w:hAnsiTheme="majorHAnsi"/>
          <w:color w:val="FF6600"/>
          <w:lang w:val="en-US"/>
        </w:rPr>
        <w:t>yhvvtlkiql</w:t>
      </w:r>
      <w:proofErr w:type="spellEnd"/>
      <w:r w:rsidRPr="00D156CF">
        <w:rPr>
          <w:rStyle w:val="ffline"/>
          <w:rFonts w:asciiTheme="majorHAnsi" w:hAnsiTheme="majorHAnsi"/>
          <w:color w:val="FF6600"/>
          <w:lang w:val="en-US"/>
        </w:rPr>
        <w:t xml:space="preserve"> </w:t>
      </w:r>
      <w:proofErr w:type="spellStart"/>
      <w:r w:rsidRPr="00D156CF">
        <w:rPr>
          <w:rStyle w:val="ffline"/>
          <w:rFonts w:asciiTheme="majorHAnsi" w:hAnsiTheme="majorHAnsi"/>
          <w:color w:val="FF6600"/>
          <w:lang w:val="en-US"/>
        </w:rPr>
        <w:t>hs</w:t>
      </w:r>
      <w:proofErr w:type="spellEnd"/>
    </w:p>
    <w:p w14:paraId="675385B7" w14:textId="77777777" w:rsidR="00B14F7E" w:rsidRDefault="00B14F7E" w:rsidP="00B14F7E">
      <w:pPr>
        <w:rPr>
          <w:rFonts w:ascii="Georgia" w:hAnsi="Georgia"/>
          <w:lang w:val="en-US"/>
        </w:rPr>
      </w:pPr>
      <w:r>
        <w:rPr>
          <w:rFonts w:ascii="Georgia" w:hAnsi="Georgia"/>
          <w:lang w:val="en-US"/>
        </w:rPr>
        <w:t>____ ____ ____ ____</w:t>
      </w:r>
    </w:p>
    <w:p w14:paraId="0A3DA615" w14:textId="77777777" w:rsidR="00B14F7E" w:rsidRPr="00BD0083" w:rsidRDefault="00B14F7E" w:rsidP="00B14F7E">
      <w:pPr>
        <w:rPr>
          <w:rFonts w:asciiTheme="majorHAnsi" w:hAnsiTheme="majorHAnsi"/>
          <w:lang w:val="en-US"/>
        </w:rPr>
      </w:pPr>
      <w:r>
        <w:rPr>
          <w:rFonts w:asciiTheme="majorHAnsi" w:hAnsiTheme="majorHAnsi"/>
          <w:b/>
          <w:lang w:val="en-US"/>
        </w:rPr>
        <w:t>S</w:t>
      </w:r>
      <w:r w:rsidRPr="007040CB">
        <w:rPr>
          <w:rFonts w:asciiTheme="majorHAnsi" w:hAnsiTheme="majorHAnsi"/>
          <w:b/>
          <w:lang w:val="en-US"/>
        </w:rPr>
        <w:t>heep</w:t>
      </w:r>
      <w:r w:rsidRPr="007040CB">
        <w:rPr>
          <w:rFonts w:asciiTheme="majorHAnsi" w:hAnsiTheme="majorHAnsi"/>
          <w:lang w:val="en-US"/>
        </w:rPr>
        <w:t xml:space="preserve"> (</w:t>
      </w:r>
      <w:r w:rsidRPr="007040CB">
        <w:rPr>
          <w:rFonts w:asciiTheme="majorHAnsi" w:hAnsiTheme="majorHAnsi"/>
          <w:i/>
          <w:lang w:val="en-US"/>
        </w:rPr>
        <w:t xml:space="preserve">Ovis </w:t>
      </w:r>
      <w:proofErr w:type="spellStart"/>
      <w:r w:rsidRPr="007040CB">
        <w:rPr>
          <w:rFonts w:asciiTheme="majorHAnsi" w:hAnsiTheme="majorHAnsi"/>
          <w:i/>
          <w:lang w:val="en-US"/>
        </w:rPr>
        <w:t>aries</w:t>
      </w:r>
      <w:proofErr w:type="spellEnd"/>
      <w:r w:rsidRPr="007040CB">
        <w:rPr>
          <w:rFonts w:asciiTheme="majorHAnsi" w:hAnsiTheme="majorHAnsi"/>
          <w:lang w:val="en-US"/>
        </w:rPr>
        <w:t xml:space="preserve">, DNA-binding protein </w:t>
      </w:r>
      <w:r w:rsidRPr="00264898">
        <w:rPr>
          <w:rFonts w:asciiTheme="majorHAnsi" w:hAnsiTheme="majorHAnsi"/>
          <w:b/>
          <w:lang w:val="en-US"/>
        </w:rPr>
        <w:t>SATB1</w:t>
      </w:r>
      <w:r w:rsidRPr="007040CB">
        <w:rPr>
          <w:rFonts w:asciiTheme="majorHAnsi" w:hAnsiTheme="majorHAnsi"/>
          <w:lang w:val="en-US"/>
        </w:rPr>
        <w:t xml:space="preserve">, 100% </w:t>
      </w:r>
      <w:r>
        <w:rPr>
          <w:rFonts w:asciiTheme="majorHAnsi" w:hAnsiTheme="majorHAnsi"/>
          <w:lang w:val="en-US"/>
        </w:rPr>
        <w:t>sequence identity (XP_027817855.1))</w:t>
      </w:r>
      <w:r w:rsidRPr="007040CB">
        <w:rPr>
          <w:rFonts w:asciiTheme="majorHAnsi" w:hAnsiTheme="majorHAnsi"/>
          <w:lang w:val="en-US"/>
        </w:rPr>
        <w:t xml:space="preserve"> </w:t>
      </w:r>
    </w:p>
    <w:p w14:paraId="7A193CFB" w14:textId="77777777" w:rsidR="00B14F7E" w:rsidRPr="00D156CF" w:rsidRDefault="00B14F7E" w:rsidP="00B14F7E">
      <w:pPr>
        <w:pStyle w:val="HTMLVorformatiert"/>
        <w:rPr>
          <w:lang w:val="en-US"/>
        </w:rPr>
      </w:pPr>
      <w:r w:rsidRPr="00D156CF">
        <w:rPr>
          <w:lang w:val="en-US"/>
        </w:rPr>
        <w:t xml:space="preserve">1 </w:t>
      </w:r>
      <w:proofErr w:type="spellStart"/>
      <w:r w:rsidRPr="00D156CF">
        <w:rPr>
          <w:rStyle w:val="ffline"/>
          <w:lang w:val="en-US"/>
        </w:rPr>
        <w:t>mdhlneatqg</w:t>
      </w:r>
      <w:proofErr w:type="spellEnd"/>
      <w:r w:rsidRPr="00D156CF">
        <w:rPr>
          <w:rStyle w:val="ffline"/>
          <w:lang w:val="en-US"/>
        </w:rPr>
        <w:t xml:space="preserve"> </w:t>
      </w:r>
      <w:proofErr w:type="spellStart"/>
      <w:r w:rsidRPr="00D156CF">
        <w:rPr>
          <w:rStyle w:val="ffline"/>
          <w:lang w:val="en-US"/>
        </w:rPr>
        <w:t>kehsemsnnv</w:t>
      </w:r>
      <w:proofErr w:type="spellEnd"/>
      <w:r w:rsidRPr="00D156CF">
        <w:rPr>
          <w:rStyle w:val="ffline"/>
          <w:lang w:val="en-US"/>
        </w:rPr>
        <w:t xml:space="preserve"> </w:t>
      </w:r>
      <w:proofErr w:type="spellStart"/>
      <w:r w:rsidRPr="00D156CF">
        <w:rPr>
          <w:rStyle w:val="ffline"/>
          <w:lang w:val="en-US"/>
        </w:rPr>
        <w:t>sdpkgppaki</w:t>
      </w:r>
      <w:proofErr w:type="spellEnd"/>
      <w:r w:rsidRPr="00D156CF">
        <w:rPr>
          <w:rStyle w:val="ffline"/>
          <w:lang w:val="en-US"/>
        </w:rPr>
        <w:t xml:space="preserve"> </w:t>
      </w:r>
      <w:proofErr w:type="spellStart"/>
      <w:r w:rsidRPr="00D156CF">
        <w:rPr>
          <w:rStyle w:val="ffline"/>
          <w:lang w:val="en-US"/>
        </w:rPr>
        <w:t>arleqngspl</w:t>
      </w:r>
      <w:proofErr w:type="spellEnd"/>
      <w:r w:rsidRPr="00D156CF">
        <w:rPr>
          <w:rStyle w:val="ffline"/>
          <w:lang w:val="en-US"/>
        </w:rPr>
        <w:t xml:space="preserve"> </w:t>
      </w:r>
      <w:proofErr w:type="spellStart"/>
      <w:r w:rsidRPr="00D156CF">
        <w:rPr>
          <w:rStyle w:val="ffline"/>
          <w:lang w:val="en-US"/>
        </w:rPr>
        <w:t>grgrlgstga</w:t>
      </w:r>
      <w:proofErr w:type="spellEnd"/>
      <w:r w:rsidRPr="00D156CF">
        <w:rPr>
          <w:rStyle w:val="ffline"/>
          <w:lang w:val="en-US"/>
        </w:rPr>
        <w:t xml:space="preserve"> </w:t>
      </w:r>
      <w:proofErr w:type="spellStart"/>
      <w:r w:rsidRPr="00D156CF">
        <w:rPr>
          <w:rStyle w:val="ffline"/>
          <w:lang w:val="en-US"/>
        </w:rPr>
        <w:t>kmqgvplkhs</w:t>
      </w:r>
      <w:proofErr w:type="spellEnd"/>
      <w:r w:rsidRPr="00D156CF">
        <w:rPr>
          <w:lang w:val="en-US"/>
        </w:rPr>
        <w:t xml:space="preserve">        61 </w:t>
      </w:r>
      <w:proofErr w:type="spellStart"/>
      <w:r w:rsidRPr="00D156CF">
        <w:rPr>
          <w:rStyle w:val="ffline"/>
          <w:lang w:val="en-US"/>
        </w:rPr>
        <w:t>ghlmksnlrk</w:t>
      </w:r>
      <w:proofErr w:type="spellEnd"/>
      <w:r w:rsidRPr="00D156CF">
        <w:rPr>
          <w:rStyle w:val="ffline"/>
          <w:lang w:val="en-US"/>
        </w:rPr>
        <w:t xml:space="preserve"> </w:t>
      </w:r>
      <w:proofErr w:type="spellStart"/>
      <w:r w:rsidRPr="00D156CF">
        <w:rPr>
          <w:rStyle w:val="ffline"/>
          <w:color w:val="FF6600"/>
          <w:lang w:val="en-US"/>
        </w:rPr>
        <w:t>gtmlpvfcvv</w:t>
      </w:r>
      <w:proofErr w:type="spellEnd"/>
      <w:r w:rsidRPr="00D156CF">
        <w:rPr>
          <w:rStyle w:val="ffline"/>
          <w:color w:val="FF6600"/>
          <w:lang w:val="en-US"/>
        </w:rPr>
        <w:t xml:space="preserve"> </w:t>
      </w:r>
      <w:proofErr w:type="spellStart"/>
      <w:r w:rsidRPr="00D156CF">
        <w:rPr>
          <w:rStyle w:val="ffline"/>
          <w:color w:val="FF6600"/>
          <w:lang w:val="en-US"/>
        </w:rPr>
        <w:t>ehyenaieyd</w:t>
      </w:r>
      <w:proofErr w:type="spellEnd"/>
      <w:r w:rsidRPr="00D156CF">
        <w:rPr>
          <w:rStyle w:val="ffline"/>
          <w:color w:val="FF6600"/>
          <w:lang w:val="en-US"/>
        </w:rPr>
        <w:t xml:space="preserve"> </w:t>
      </w:r>
      <w:proofErr w:type="spellStart"/>
      <w:r w:rsidRPr="00D156CF">
        <w:rPr>
          <w:rStyle w:val="ffline"/>
          <w:color w:val="FF6600"/>
          <w:lang w:val="en-US"/>
        </w:rPr>
        <w:t>ckeehaefvl</w:t>
      </w:r>
      <w:proofErr w:type="spellEnd"/>
      <w:r w:rsidRPr="00D156CF">
        <w:rPr>
          <w:rStyle w:val="ffline"/>
          <w:color w:val="FF6600"/>
          <w:lang w:val="en-US"/>
        </w:rPr>
        <w:t xml:space="preserve"> </w:t>
      </w:r>
      <w:proofErr w:type="spellStart"/>
      <w:r w:rsidRPr="00D156CF">
        <w:rPr>
          <w:rStyle w:val="ffline"/>
          <w:color w:val="FF6600"/>
          <w:lang w:val="en-US"/>
        </w:rPr>
        <w:t>vrkdmlfnql</w:t>
      </w:r>
      <w:proofErr w:type="spellEnd"/>
      <w:r w:rsidRPr="00D156CF">
        <w:rPr>
          <w:rStyle w:val="ffline"/>
          <w:color w:val="FF6600"/>
          <w:lang w:val="en-US"/>
        </w:rPr>
        <w:t xml:space="preserve"> </w:t>
      </w:r>
      <w:proofErr w:type="spellStart"/>
      <w:r w:rsidRPr="00D156CF">
        <w:rPr>
          <w:rStyle w:val="ffline"/>
          <w:color w:val="FF6600"/>
          <w:lang w:val="en-US"/>
        </w:rPr>
        <w:t>iemallslgy</w:t>
      </w:r>
      <w:proofErr w:type="spellEnd"/>
      <w:r w:rsidRPr="00D156CF">
        <w:rPr>
          <w:color w:val="FF6600"/>
          <w:lang w:val="en-US"/>
        </w:rPr>
        <w:t xml:space="preserve">       121 </w:t>
      </w:r>
      <w:proofErr w:type="spellStart"/>
      <w:r w:rsidRPr="00D156CF">
        <w:rPr>
          <w:rStyle w:val="ffline"/>
          <w:color w:val="FF6600"/>
          <w:lang w:val="en-US"/>
        </w:rPr>
        <w:t>shssaaqakg</w:t>
      </w:r>
      <w:proofErr w:type="spellEnd"/>
      <w:r w:rsidRPr="00D156CF">
        <w:rPr>
          <w:rStyle w:val="ffline"/>
          <w:color w:val="FF6600"/>
          <w:lang w:val="en-US"/>
        </w:rPr>
        <w:t xml:space="preserve"> </w:t>
      </w:r>
      <w:proofErr w:type="spellStart"/>
      <w:r w:rsidRPr="00D156CF">
        <w:rPr>
          <w:rStyle w:val="ffline"/>
          <w:color w:val="FF6600"/>
          <w:lang w:val="en-US"/>
        </w:rPr>
        <w:t>liqvgkwnpv</w:t>
      </w:r>
      <w:proofErr w:type="spellEnd"/>
      <w:r w:rsidRPr="00D156CF">
        <w:rPr>
          <w:rStyle w:val="ffline"/>
          <w:color w:val="FF6600"/>
          <w:lang w:val="en-US"/>
        </w:rPr>
        <w:t xml:space="preserve"> </w:t>
      </w:r>
      <w:proofErr w:type="spellStart"/>
      <w:r w:rsidRPr="00D156CF">
        <w:rPr>
          <w:rStyle w:val="ffline"/>
          <w:color w:val="FF6600"/>
          <w:lang w:val="en-US"/>
        </w:rPr>
        <w:t>plsyvtdapd</w:t>
      </w:r>
      <w:proofErr w:type="spellEnd"/>
      <w:r w:rsidRPr="00D156CF">
        <w:rPr>
          <w:rStyle w:val="ffline"/>
          <w:color w:val="FF6600"/>
          <w:lang w:val="en-US"/>
        </w:rPr>
        <w:t xml:space="preserve"> </w:t>
      </w:r>
      <w:proofErr w:type="spellStart"/>
      <w:r w:rsidRPr="00D156CF">
        <w:rPr>
          <w:rStyle w:val="ffline"/>
          <w:color w:val="FF6600"/>
          <w:lang w:val="en-US"/>
        </w:rPr>
        <w:t>atvadmlqdv</w:t>
      </w:r>
      <w:proofErr w:type="spellEnd"/>
      <w:r w:rsidRPr="00D156CF">
        <w:rPr>
          <w:rStyle w:val="ffline"/>
          <w:color w:val="FF6600"/>
          <w:lang w:val="en-US"/>
        </w:rPr>
        <w:t xml:space="preserve"> </w:t>
      </w:r>
      <w:proofErr w:type="spellStart"/>
      <w:r w:rsidRPr="00D156CF">
        <w:rPr>
          <w:rStyle w:val="ffline"/>
          <w:color w:val="FF6600"/>
          <w:lang w:val="en-US"/>
        </w:rPr>
        <w:t>yhvvtlkiql</w:t>
      </w:r>
      <w:proofErr w:type="spellEnd"/>
      <w:r w:rsidRPr="00D156CF">
        <w:rPr>
          <w:rStyle w:val="ffline"/>
          <w:lang w:val="en-US"/>
        </w:rPr>
        <w:t xml:space="preserve"> </w:t>
      </w:r>
      <w:proofErr w:type="spellStart"/>
      <w:r w:rsidRPr="00D156CF">
        <w:rPr>
          <w:rStyle w:val="ffline"/>
          <w:color w:val="FF6600"/>
          <w:lang w:val="en-US"/>
        </w:rPr>
        <w:t>hs</w:t>
      </w:r>
      <w:r w:rsidRPr="00D156CF">
        <w:rPr>
          <w:rStyle w:val="ffline"/>
          <w:lang w:val="en-US"/>
        </w:rPr>
        <w:t>cpkledlp</w:t>
      </w:r>
      <w:proofErr w:type="spellEnd"/>
      <w:r w:rsidRPr="00D156CF">
        <w:rPr>
          <w:lang w:val="en-US"/>
        </w:rPr>
        <w:t xml:space="preserve">       181 </w:t>
      </w:r>
      <w:proofErr w:type="spellStart"/>
      <w:r w:rsidRPr="00D156CF">
        <w:rPr>
          <w:rStyle w:val="ffline"/>
          <w:lang w:val="en-US"/>
        </w:rPr>
        <w:t>peqwshttvr</w:t>
      </w:r>
      <w:proofErr w:type="spellEnd"/>
      <w:r w:rsidRPr="00D156CF">
        <w:rPr>
          <w:rStyle w:val="ffline"/>
          <w:lang w:val="en-US"/>
        </w:rPr>
        <w:t xml:space="preserve"> </w:t>
      </w:r>
      <w:proofErr w:type="spellStart"/>
      <w:r w:rsidRPr="00D156CF">
        <w:rPr>
          <w:rStyle w:val="ffline"/>
          <w:lang w:val="en-US"/>
        </w:rPr>
        <w:t>nalkdllkdm</w:t>
      </w:r>
      <w:proofErr w:type="spellEnd"/>
      <w:r w:rsidRPr="00D156CF">
        <w:rPr>
          <w:rStyle w:val="ffline"/>
          <w:lang w:val="en-US"/>
        </w:rPr>
        <w:t xml:space="preserve"> </w:t>
      </w:r>
      <w:proofErr w:type="spellStart"/>
      <w:r w:rsidRPr="00D156CF">
        <w:rPr>
          <w:rStyle w:val="ffline"/>
          <w:lang w:val="en-US"/>
        </w:rPr>
        <w:t>nqsslakecp</w:t>
      </w:r>
      <w:proofErr w:type="spellEnd"/>
      <w:r w:rsidRPr="00D156CF">
        <w:rPr>
          <w:rStyle w:val="ffline"/>
          <w:lang w:val="en-US"/>
        </w:rPr>
        <w:t xml:space="preserve"> </w:t>
      </w:r>
      <w:proofErr w:type="spellStart"/>
      <w:r w:rsidRPr="00D156CF">
        <w:rPr>
          <w:rStyle w:val="ffline"/>
          <w:lang w:val="en-US"/>
        </w:rPr>
        <w:t>lsqsmissiv</w:t>
      </w:r>
      <w:proofErr w:type="spellEnd"/>
      <w:r w:rsidRPr="00D156CF">
        <w:rPr>
          <w:rStyle w:val="ffline"/>
          <w:lang w:val="en-US"/>
        </w:rPr>
        <w:t xml:space="preserve"> </w:t>
      </w:r>
      <w:proofErr w:type="spellStart"/>
      <w:r w:rsidRPr="00D156CF">
        <w:rPr>
          <w:rStyle w:val="ffline"/>
          <w:lang w:val="en-US"/>
        </w:rPr>
        <w:t>nstyyanvsa</w:t>
      </w:r>
      <w:proofErr w:type="spellEnd"/>
      <w:r w:rsidRPr="00D156CF">
        <w:rPr>
          <w:rStyle w:val="ffline"/>
          <w:lang w:val="en-US"/>
        </w:rPr>
        <w:t xml:space="preserve"> </w:t>
      </w:r>
      <w:proofErr w:type="spellStart"/>
      <w:r w:rsidRPr="00D156CF">
        <w:rPr>
          <w:rStyle w:val="ffline"/>
          <w:lang w:val="en-US"/>
        </w:rPr>
        <w:t>akcqefgrwy</w:t>
      </w:r>
      <w:proofErr w:type="spellEnd"/>
      <w:r w:rsidRPr="00D156CF">
        <w:rPr>
          <w:lang w:val="en-US"/>
        </w:rPr>
        <w:t xml:space="preserve">       241 </w:t>
      </w:r>
      <w:proofErr w:type="spellStart"/>
      <w:r w:rsidRPr="00D156CF">
        <w:rPr>
          <w:rStyle w:val="ffline"/>
          <w:lang w:val="en-US"/>
        </w:rPr>
        <w:t>khfkktkdmm</w:t>
      </w:r>
      <w:proofErr w:type="spellEnd"/>
      <w:r w:rsidRPr="00D156CF">
        <w:rPr>
          <w:rStyle w:val="ffline"/>
          <w:lang w:val="en-US"/>
        </w:rPr>
        <w:t xml:space="preserve"> </w:t>
      </w:r>
      <w:proofErr w:type="spellStart"/>
      <w:r w:rsidRPr="00D156CF">
        <w:rPr>
          <w:rStyle w:val="ffline"/>
          <w:lang w:val="en-US"/>
        </w:rPr>
        <w:t>vemdslsels</w:t>
      </w:r>
      <w:proofErr w:type="spellEnd"/>
      <w:r w:rsidRPr="00D156CF">
        <w:rPr>
          <w:rStyle w:val="ffline"/>
          <w:lang w:val="en-US"/>
        </w:rPr>
        <w:t xml:space="preserve"> </w:t>
      </w:r>
      <w:proofErr w:type="spellStart"/>
      <w:r w:rsidRPr="00D156CF">
        <w:rPr>
          <w:rStyle w:val="ffline"/>
          <w:lang w:val="en-US"/>
        </w:rPr>
        <w:t>qqganhvsfg</w:t>
      </w:r>
      <w:proofErr w:type="spellEnd"/>
      <w:r w:rsidRPr="00D156CF">
        <w:rPr>
          <w:rStyle w:val="ffline"/>
          <w:lang w:val="en-US"/>
        </w:rPr>
        <w:t xml:space="preserve"> </w:t>
      </w:r>
      <w:proofErr w:type="spellStart"/>
      <w:r w:rsidRPr="00D156CF">
        <w:rPr>
          <w:rStyle w:val="ffline"/>
          <w:lang w:val="en-US"/>
        </w:rPr>
        <w:t>qqpapgstae</w:t>
      </w:r>
      <w:proofErr w:type="spellEnd"/>
      <w:r w:rsidRPr="00D156CF">
        <w:rPr>
          <w:rStyle w:val="ffline"/>
          <w:lang w:val="en-US"/>
        </w:rPr>
        <w:t xml:space="preserve"> </w:t>
      </w:r>
      <w:proofErr w:type="spellStart"/>
      <w:r w:rsidRPr="00D156CF">
        <w:rPr>
          <w:rStyle w:val="ffline"/>
          <w:lang w:val="en-US"/>
        </w:rPr>
        <w:t>qppspaqlsh</w:t>
      </w:r>
      <w:proofErr w:type="spellEnd"/>
      <w:r w:rsidRPr="00D156CF">
        <w:rPr>
          <w:rStyle w:val="ffline"/>
          <w:lang w:val="en-US"/>
        </w:rPr>
        <w:t xml:space="preserve"> </w:t>
      </w:r>
      <w:proofErr w:type="spellStart"/>
      <w:r w:rsidRPr="00D156CF">
        <w:rPr>
          <w:rStyle w:val="ffline"/>
          <w:lang w:val="en-US"/>
        </w:rPr>
        <w:t>gsqpsvrtpl</w:t>
      </w:r>
      <w:proofErr w:type="spellEnd"/>
      <w:r w:rsidRPr="00D156CF">
        <w:rPr>
          <w:lang w:val="en-US"/>
        </w:rPr>
        <w:t xml:space="preserve">       301 </w:t>
      </w:r>
      <w:proofErr w:type="spellStart"/>
      <w:r w:rsidRPr="00D156CF">
        <w:rPr>
          <w:rStyle w:val="ffline"/>
          <w:lang w:val="en-US"/>
        </w:rPr>
        <w:t>pnlhpglvst</w:t>
      </w:r>
      <w:proofErr w:type="spellEnd"/>
      <w:r w:rsidRPr="00D156CF">
        <w:rPr>
          <w:rStyle w:val="ffline"/>
          <w:lang w:val="en-US"/>
        </w:rPr>
        <w:t xml:space="preserve"> </w:t>
      </w:r>
      <w:proofErr w:type="spellStart"/>
      <w:r w:rsidRPr="00D156CF">
        <w:rPr>
          <w:rStyle w:val="ffline"/>
          <w:lang w:val="en-US"/>
        </w:rPr>
        <w:t>pispqlvnqq</w:t>
      </w:r>
      <w:proofErr w:type="spellEnd"/>
      <w:r w:rsidRPr="00D156CF">
        <w:rPr>
          <w:rStyle w:val="ffline"/>
          <w:lang w:val="en-US"/>
        </w:rPr>
        <w:t xml:space="preserve"> </w:t>
      </w:r>
      <w:proofErr w:type="spellStart"/>
      <w:r w:rsidRPr="00D156CF">
        <w:rPr>
          <w:rStyle w:val="ffline"/>
          <w:lang w:val="en-US"/>
        </w:rPr>
        <w:t>lvmaqllnqq</w:t>
      </w:r>
      <w:proofErr w:type="spellEnd"/>
      <w:r w:rsidRPr="00D156CF">
        <w:rPr>
          <w:rStyle w:val="ffline"/>
          <w:lang w:val="en-US"/>
        </w:rPr>
        <w:t xml:space="preserve"> </w:t>
      </w:r>
      <w:proofErr w:type="spellStart"/>
      <w:r w:rsidRPr="00D156CF">
        <w:rPr>
          <w:rStyle w:val="ffline"/>
          <w:lang w:val="en-US"/>
        </w:rPr>
        <w:t>yavnrllaqq</w:t>
      </w:r>
      <w:proofErr w:type="spellEnd"/>
      <w:r w:rsidRPr="00D156CF">
        <w:rPr>
          <w:rStyle w:val="ffline"/>
          <w:lang w:val="en-US"/>
        </w:rPr>
        <w:t xml:space="preserve"> </w:t>
      </w:r>
      <w:proofErr w:type="spellStart"/>
      <w:r w:rsidRPr="00D156CF">
        <w:rPr>
          <w:rStyle w:val="ffline"/>
          <w:lang w:val="en-US"/>
        </w:rPr>
        <w:t>slnqqylnhp</w:t>
      </w:r>
      <w:proofErr w:type="spellEnd"/>
      <w:r w:rsidRPr="00D156CF">
        <w:rPr>
          <w:rStyle w:val="ffline"/>
          <w:lang w:val="en-US"/>
        </w:rPr>
        <w:t xml:space="preserve"> </w:t>
      </w:r>
      <w:proofErr w:type="spellStart"/>
      <w:r w:rsidRPr="00D156CF">
        <w:rPr>
          <w:rStyle w:val="ffline"/>
          <w:lang w:val="en-US"/>
        </w:rPr>
        <w:t>ppvsrsmnkp</w:t>
      </w:r>
      <w:proofErr w:type="spellEnd"/>
      <w:r w:rsidRPr="00D156CF">
        <w:rPr>
          <w:lang w:val="en-US"/>
        </w:rPr>
        <w:t xml:space="preserve">       361 </w:t>
      </w:r>
      <w:proofErr w:type="spellStart"/>
      <w:r w:rsidRPr="00D156CF">
        <w:rPr>
          <w:rStyle w:val="ffline"/>
          <w:lang w:val="en-US"/>
        </w:rPr>
        <w:t>leqqvstnte</w:t>
      </w:r>
      <w:proofErr w:type="spellEnd"/>
      <w:r w:rsidRPr="00D156CF">
        <w:rPr>
          <w:rStyle w:val="ffline"/>
          <w:lang w:val="en-US"/>
        </w:rPr>
        <w:t xml:space="preserve"> </w:t>
      </w:r>
      <w:proofErr w:type="spellStart"/>
      <w:r w:rsidRPr="00D156CF">
        <w:rPr>
          <w:rStyle w:val="ffline"/>
          <w:lang w:val="en-US"/>
        </w:rPr>
        <w:t>vsseiyqwvr</w:t>
      </w:r>
      <w:proofErr w:type="spellEnd"/>
      <w:r w:rsidRPr="00D156CF">
        <w:rPr>
          <w:rStyle w:val="ffline"/>
          <w:lang w:val="en-US"/>
        </w:rPr>
        <w:t xml:space="preserve"> </w:t>
      </w:r>
      <w:proofErr w:type="spellStart"/>
      <w:r w:rsidRPr="00D156CF">
        <w:rPr>
          <w:rStyle w:val="ffline"/>
          <w:lang w:val="en-US"/>
        </w:rPr>
        <w:t>delkragisq</w:t>
      </w:r>
      <w:proofErr w:type="spellEnd"/>
      <w:r w:rsidRPr="00D156CF">
        <w:rPr>
          <w:rStyle w:val="ffline"/>
          <w:lang w:val="en-US"/>
        </w:rPr>
        <w:t xml:space="preserve"> </w:t>
      </w:r>
      <w:proofErr w:type="spellStart"/>
      <w:r w:rsidRPr="00D156CF">
        <w:rPr>
          <w:rStyle w:val="ffline"/>
          <w:lang w:val="en-US"/>
        </w:rPr>
        <w:t>avfarvafnr</w:t>
      </w:r>
      <w:proofErr w:type="spellEnd"/>
      <w:r w:rsidRPr="00D156CF">
        <w:rPr>
          <w:rStyle w:val="ffline"/>
          <w:lang w:val="en-US"/>
        </w:rPr>
        <w:t xml:space="preserve"> </w:t>
      </w:r>
      <w:proofErr w:type="spellStart"/>
      <w:r w:rsidRPr="00D156CF">
        <w:rPr>
          <w:rStyle w:val="ffline"/>
          <w:lang w:val="en-US"/>
        </w:rPr>
        <w:t>tqgllseilr</w:t>
      </w:r>
      <w:proofErr w:type="spellEnd"/>
      <w:r w:rsidRPr="00D156CF">
        <w:rPr>
          <w:rStyle w:val="ffline"/>
          <w:lang w:val="en-US"/>
        </w:rPr>
        <w:t xml:space="preserve"> </w:t>
      </w:r>
      <w:proofErr w:type="spellStart"/>
      <w:r w:rsidRPr="00D156CF">
        <w:rPr>
          <w:rStyle w:val="ffline"/>
          <w:lang w:val="en-US"/>
        </w:rPr>
        <w:t>keedpktasq</w:t>
      </w:r>
      <w:proofErr w:type="spellEnd"/>
      <w:r w:rsidRPr="00D156CF">
        <w:rPr>
          <w:lang w:val="en-US"/>
        </w:rPr>
        <w:t xml:space="preserve">       421 </w:t>
      </w:r>
      <w:proofErr w:type="spellStart"/>
      <w:r w:rsidRPr="00D156CF">
        <w:rPr>
          <w:rStyle w:val="ffline"/>
          <w:lang w:val="en-US"/>
        </w:rPr>
        <w:t>sllvnlramq</w:t>
      </w:r>
      <w:proofErr w:type="spellEnd"/>
      <w:r w:rsidRPr="00D156CF">
        <w:rPr>
          <w:rStyle w:val="ffline"/>
          <w:lang w:val="en-US"/>
        </w:rPr>
        <w:t xml:space="preserve"> </w:t>
      </w:r>
      <w:proofErr w:type="spellStart"/>
      <w:r w:rsidRPr="00D156CF">
        <w:rPr>
          <w:rStyle w:val="ffline"/>
          <w:lang w:val="en-US"/>
        </w:rPr>
        <w:t>nflqlpeaer</w:t>
      </w:r>
      <w:proofErr w:type="spellEnd"/>
      <w:r w:rsidRPr="00D156CF">
        <w:rPr>
          <w:rStyle w:val="ffline"/>
          <w:lang w:val="en-US"/>
        </w:rPr>
        <w:t xml:space="preserve"> </w:t>
      </w:r>
      <w:proofErr w:type="spellStart"/>
      <w:r w:rsidRPr="00D156CF">
        <w:rPr>
          <w:rStyle w:val="ffline"/>
          <w:lang w:val="en-US"/>
        </w:rPr>
        <w:t>driyqderer</w:t>
      </w:r>
      <w:proofErr w:type="spellEnd"/>
      <w:r w:rsidRPr="00D156CF">
        <w:rPr>
          <w:rStyle w:val="ffline"/>
          <w:lang w:val="en-US"/>
        </w:rPr>
        <w:t xml:space="preserve"> </w:t>
      </w:r>
      <w:proofErr w:type="spellStart"/>
      <w:r w:rsidRPr="00D156CF">
        <w:rPr>
          <w:rStyle w:val="ffline"/>
          <w:lang w:val="en-US"/>
        </w:rPr>
        <w:t>slnaasamgp</w:t>
      </w:r>
      <w:proofErr w:type="spellEnd"/>
      <w:r w:rsidRPr="00D156CF">
        <w:rPr>
          <w:rStyle w:val="ffline"/>
          <w:lang w:val="en-US"/>
        </w:rPr>
        <w:t xml:space="preserve"> </w:t>
      </w:r>
      <w:proofErr w:type="spellStart"/>
      <w:r w:rsidRPr="00D156CF">
        <w:rPr>
          <w:rStyle w:val="ffline"/>
          <w:lang w:val="en-US"/>
        </w:rPr>
        <w:t>aplistppsr</w:t>
      </w:r>
      <w:proofErr w:type="spellEnd"/>
      <w:r w:rsidRPr="00D156CF">
        <w:rPr>
          <w:rStyle w:val="ffline"/>
          <w:lang w:val="en-US"/>
        </w:rPr>
        <w:t xml:space="preserve"> </w:t>
      </w:r>
      <w:proofErr w:type="spellStart"/>
      <w:r w:rsidRPr="00D156CF">
        <w:rPr>
          <w:rStyle w:val="ffline"/>
          <w:lang w:val="en-US"/>
        </w:rPr>
        <w:t>ppqvktatia</w:t>
      </w:r>
      <w:proofErr w:type="spellEnd"/>
      <w:r w:rsidRPr="00D156CF">
        <w:rPr>
          <w:lang w:val="en-US"/>
        </w:rPr>
        <w:t xml:space="preserve">       </w:t>
      </w:r>
      <w:r w:rsidRPr="00D156CF">
        <w:rPr>
          <w:lang w:val="en-US"/>
        </w:rPr>
        <w:lastRenderedPageBreak/>
        <w:t xml:space="preserve">481 </w:t>
      </w:r>
      <w:proofErr w:type="spellStart"/>
      <w:r w:rsidRPr="00D156CF">
        <w:rPr>
          <w:rStyle w:val="ffline"/>
          <w:lang w:val="en-US"/>
        </w:rPr>
        <w:t>terngkpenn</w:t>
      </w:r>
      <w:proofErr w:type="spellEnd"/>
      <w:r w:rsidRPr="00D156CF">
        <w:rPr>
          <w:rStyle w:val="ffline"/>
          <w:lang w:val="en-US"/>
        </w:rPr>
        <w:t xml:space="preserve"> </w:t>
      </w:r>
      <w:proofErr w:type="spellStart"/>
      <w:r w:rsidRPr="00D156CF">
        <w:rPr>
          <w:rStyle w:val="ffline"/>
          <w:lang w:val="en-US"/>
        </w:rPr>
        <w:t>tmninasiyd</w:t>
      </w:r>
      <w:proofErr w:type="spellEnd"/>
      <w:r w:rsidRPr="00D156CF">
        <w:rPr>
          <w:rStyle w:val="ffline"/>
          <w:lang w:val="en-US"/>
        </w:rPr>
        <w:t xml:space="preserve"> </w:t>
      </w:r>
      <w:proofErr w:type="spellStart"/>
      <w:r w:rsidRPr="00D156CF">
        <w:rPr>
          <w:rStyle w:val="ffline"/>
          <w:lang w:val="en-US"/>
        </w:rPr>
        <w:t>eiqqemkrak</w:t>
      </w:r>
      <w:proofErr w:type="spellEnd"/>
      <w:r w:rsidRPr="00D156CF">
        <w:rPr>
          <w:rStyle w:val="ffline"/>
          <w:lang w:val="en-US"/>
        </w:rPr>
        <w:t xml:space="preserve"> </w:t>
      </w:r>
      <w:proofErr w:type="spellStart"/>
      <w:r w:rsidRPr="00D156CF">
        <w:rPr>
          <w:rStyle w:val="ffline"/>
          <w:lang w:val="en-US"/>
        </w:rPr>
        <w:t>vsqalfakva</w:t>
      </w:r>
      <w:proofErr w:type="spellEnd"/>
      <w:r w:rsidRPr="00D156CF">
        <w:rPr>
          <w:rStyle w:val="ffline"/>
          <w:lang w:val="en-US"/>
        </w:rPr>
        <w:t xml:space="preserve"> </w:t>
      </w:r>
      <w:proofErr w:type="spellStart"/>
      <w:r w:rsidRPr="00D156CF">
        <w:rPr>
          <w:rStyle w:val="ffline"/>
          <w:lang w:val="en-US"/>
        </w:rPr>
        <w:t>atksqgwlce</w:t>
      </w:r>
      <w:proofErr w:type="spellEnd"/>
      <w:r w:rsidRPr="00D156CF">
        <w:rPr>
          <w:rStyle w:val="ffline"/>
          <w:lang w:val="en-US"/>
        </w:rPr>
        <w:t xml:space="preserve"> </w:t>
      </w:r>
      <w:proofErr w:type="spellStart"/>
      <w:r w:rsidRPr="00D156CF">
        <w:rPr>
          <w:rStyle w:val="ffline"/>
          <w:lang w:val="en-US"/>
        </w:rPr>
        <w:t>llrwkedpsp</w:t>
      </w:r>
      <w:proofErr w:type="spellEnd"/>
      <w:r w:rsidRPr="00D156CF">
        <w:rPr>
          <w:lang w:val="en-US"/>
        </w:rPr>
        <w:t xml:space="preserve">       541 </w:t>
      </w:r>
      <w:proofErr w:type="spellStart"/>
      <w:r w:rsidRPr="00D156CF">
        <w:rPr>
          <w:rStyle w:val="ffline"/>
          <w:lang w:val="en-US"/>
        </w:rPr>
        <w:t>enrtlwenls</w:t>
      </w:r>
      <w:proofErr w:type="spellEnd"/>
      <w:r w:rsidRPr="00D156CF">
        <w:rPr>
          <w:rStyle w:val="ffline"/>
          <w:lang w:val="en-US"/>
        </w:rPr>
        <w:t xml:space="preserve"> </w:t>
      </w:r>
      <w:proofErr w:type="spellStart"/>
      <w:r w:rsidRPr="00D156CF">
        <w:rPr>
          <w:rStyle w:val="ffline"/>
          <w:lang w:val="en-US"/>
        </w:rPr>
        <w:t>mirrflslpq</w:t>
      </w:r>
      <w:proofErr w:type="spellEnd"/>
      <w:r w:rsidRPr="00D156CF">
        <w:rPr>
          <w:rStyle w:val="ffline"/>
          <w:lang w:val="en-US"/>
        </w:rPr>
        <w:t xml:space="preserve"> </w:t>
      </w:r>
      <w:proofErr w:type="spellStart"/>
      <w:r w:rsidRPr="00D156CF">
        <w:rPr>
          <w:rStyle w:val="ffline"/>
          <w:lang w:val="en-US"/>
        </w:rPr>
        <w:t>perdaiyeqe</w:t>
      </w:r>
      <w:proofErr w:type="spellEnd"/>
      <w:r w:rsidRPr="00D156CF">
        <w:rPr>
          <w:rStyle w:val="ffline"/>
          <w:lang w:val="en-US"/>
        </w:rPr>
        <w:t xml:space="preserve"> </w:t>
      </w:r>
      <w:proofErr w:type="spellStart"/>
      <w:r w:rsidRPr="00D156CF">
        <w:rPr>
          <w:rStyle w:val="ffline"/>
          <w:lang w:val="en-US"/>
        </w:rPr>
        <w:t>snaghhhgdr</w:t>
      </w:r>
      <w:proofErr w:type="spellEnd"/>
      <w:r w:rsidRPr="00D156CF">
        <w:rPr>
          <w:rStyle w:val="ffline"/>
          <w:lang w:val="en-US"/>
        </w:rPr>
        <w:t xml:space="preserve"> </w:t>
      </w:r>
      <w:proofErr w:type="spellStart"/>
      <w:r w:rsidRPr="00D156CF">
        <w:rPr>
          <w:rStyle w:val="ffline"/>
          <w:lang w:val="en-US"/>
        </w:rPr>
        <w:t>pphvihvpae</w:t>
      </w:r>
      <w:proofErr w:type="spellEnd"/>
      <w:r w:rsidRPr="00D156CF">
        <w:rPr>
          <w:rStyle w:val="ffline"/>
          <w:lang w:val="en-US"/>
        </w:rPr>
        <w:t xml:space="preserve"> </w:t>
      </w:r>
      <w:proofErr w:type="spellStart"/>
      <w:r w:rsidRPr="00D156CF">
        <w:rPr>
          <w:rStyle w:val="ffline"/>
          <w:lang w:val="en-US"/>
        </w:rPr>
        <w:t>qmqspsptal</w:t>
      </w:r>
      <w:proofErr w:type="spellEnd"/>
      <w:r w:rsidRPr="00D156CF">
        <w:rPr>
          <w:lang w:val="en-US"/>
        </w:rPr>
        <w:t xml:space="preserve">       601 </w:t>
      </w:r>
      <w:proofErr w:type="spellStart"/>
      <w:r w:rsidRPr="00D156CF">
        <w:rPr>
          <w:rStyle w:val="ffline"/>
          <w:lang w:val="en-US"/>
        </w:rPr>
        <w:t>gqgesrgirp</w:t>
      </w:r>
      <w:proofErr w:type="spellEnd"/>
      <w:r w:rsidRPr="00D156CF">
        <w:rPr>
          <w:rStyle w:val="ffline"/>
          <w:lang w:val="en-US"/>
        </w:rPr>
        <w:t xml:space="preserve"> </w:t>
      </w:r>
      <w:proofErr w:type="spellStart"/>
      <w:r w:rsidRPr="00D156CF">
        <w:rPr>
          <w:rStyle w:val="ffline"/>
          <w:lang w:val="en-US"/>
        </w:rPr>
        <w:t>rgwycstgeq</w:t>
      </w:r>
      <w:proofErr w:type="spellEnd"/>
      <w:r w:rsidRPr="00D156CF">
        <w:rPr>
          <w:rStyle w:val="ffline"/>
          <w:lang w:val="en-US"/>
        </w:rPr>
        <w:t xml:space="preserve"> </w:t>
      </w:r>
      <w:proofErr w:type="spellStart"/>
      <w:r w:rsidRPr="00D156CF">
        <w:rPr>
          <w:rStyle w:val="ffline"/>
          <w:lang w:val="en-US"/>
        </w:rPr>
        <w:t>aqppqappqp</w:t>
      </w:r>
      <w:proofErr w:type="spellEnd"/>
      <w:r w:rsidRPr="00D156CF">
        <w:rPr>
          <w:rStyle w:val="ffline"/>
          <w:lang w:val="en-US"/>
        </w:rPr>
        <w:t xml:space="preserve"> </w:t>
      </w:r>
      <w:proofErr w:type="spellStart"/>
      <w:r w:rsidRPr="00D156CF">
        <w:rPr>
          <w:rStyle w:val="ffline"/>
          <w:lang w:val="en-US"/>
        </w:rPr>
        <w:t>qpapppapaq</w:t>
      </w:r>
      <w:proofErr w:type="spellEnd"/>
      <w:r w:rsidRPr="00D156CF">
        <w:rPr>
          <w:rStyle w:val="ffline"/>
          <w:lang w:val="en-US"/>
        </w:rPr>
        <w:t xml:space="preserve"> </w:t>
      </w:r>
      <w:proofErr w:type="spellStart"/>
      <w:r w:rsidRPr="00D156CF">
        <w:rPr>
          <w:rStyle w:val="ffline"/>
          <w:lang w:val="en-US"/>
        </w:rPr>
        <w:t>appppagprl</w:t>
      </w:r>
      <w:proofErr w:type="spellEnd"/>
      <w:r w:rsidRPr="00D156CF">
        <w:rPr>
          <w:rStyle w:val="ffline"/>
          <w:lang w:val="en-US"/>
        </w:rPr>
        <w:t xml:space="preserve"> </w:t>
      </w:r>
      <w:proofErr w:type="spellStart"/>
      <w:r w:rsidRPr="00D156CF">
        <w:rPr>
          <w:rStyle w:val="ffline"/>
          <w:lang w:val="en-US"/>
        </w:rPr>
        <w:t>parqppaaap</w:t>
      </w:r>
      <w:proofErr w:type="spellEnd"/>
      <w:r w:rsidRPr="00D156CF">
        <w:rPr>
          <w:lang w:val="en-US"/>
        </w:rPr>
        <w:t xml:space="preserve">       661 </w:t>
      </w:r>
      <w:proofErr w:type="spellStart"/>
      <w:r w:rsidRPr="00D156CF">
        <w:rPr>
          <w:rStyle w:val="ffline"/>
          <w:lang w:val="en-US"/>
        </w:rPr>
        <w:t>aeaedesrpk</w:t>
      </w:r>
      <w:proofErr w:type="spellEnd"/>
      <w:r w:rsidRPr="00D156CF">
        <w:rPr>
          <w:rStyle w:val="ffline"/>
          <w:lang w:val="en-US"/>
        </w:rPr>
        <w:t xml:space="preserve"> </w:t>
      </w:r>
      <w:proofErr w:type="spellStart"/>
      <w:r w:rsidRPr="00D156CF">
        <w:rPr>
          <w:rStyle w:val="ffline"/>
          <w:lang w:val="en-US"/>
        </w:rPr>
        <w:t>arprtkisve</w:t>
      </w:r>
      <w:proofErr w:type="spellEnd"/>
      <w:r w:rsidRPr="00D156CF">
        <w:rPr>
          <w:rStyle w:val="ffline"/>
          <w:lang w:val="en-US"/>
        </w:rPr>
        <w:t xml:space="preserve"> </w:t>
      </w:r>
      <w:proofErr w:type="spellStart"/>
      <w:r w:rsidRPr="00D156CF">
        <w:rPr>
          <w:rStyle w:val="ffline"/>
          <w:lang w:val="en-US"/>
        </w:rPr>
        <w:t>algilqsfmq</w:t>
      </w:r>
      <w:proofErr w:type="spellEnd"/>
      <w:r w:rsidRPr="00D156CF">
        <w:rPr>
          <w:rStyle w:val="ffline"/>
          <w:lang w:val="en-US"/>
        </w:rPr>
        <w:t xml:space="preserve"> </w:t>
      </w:r>
      <w:proofErr w:type="spellStart"/>
      <w:r w:rsidRPr="00D156CF">
        <w:rPr>
          <w:rStyle w:val="ffline"/>
          <w:lang w:val="en-US"/>
        </w:rPr>
        <w:t>dvglhpdeea</w:t>
      </w:r>
      <w:proofErr w:type="spellEnd"/>
      <w:r w:rsidRPr="00D156CF">
        <w:rPr>
          <w:rStyle w:val="ffline"/>
          <w:lang w:val="en-US"/>
        </w:rPr>
        <w:t xml:space="preserve"> </w:t>
      </w:r>
      <w:proofErr w:type="spellStart"/>
      <w:r w:rsidRPr="00D156CF">
        <w:rPr>
          <w:rStyle w:val="ffline"/>
          <w:lang w:val="en-US"/>
        </w:rPr>
        <w:t>iqtlsaqldl</w:t>
      </w:r>
      <w:proofErr w:type="spellEnd"/>
      <w:r w:rsidRPr="00D156CF">
        <w:rPr>
          <w:rStyle w:val="ffline"/>
          <w:lang w:val="en-US"/>
        </w:rPr>
        <w:t xml:space="preserve"> </w:t>
      </w:r>
      <w:proofErr w:type="spellStart"/>
      <w:r w:rsidRPr="00D156CF">
        <w:rPr>
          <w:rStyle w:val="ffline"/>
          <w:lang w:val="en-US"/>
        </w:rPr>
        <w:t>pqhtvikffq</w:t>
      </w:r>
      <w:proofErr w:type="spellEnd"/>
      <w:r w:rsidRPr="00D156CF">
        <w:rPr>
          <w:lang w:val="en-US"/>
        </w:rPr>
        <w:t xml:space="preserve">       721 </w:t>
      </w:r>
      <w:proofErr w:type="spellStart"/>
      <w:r w:rsidRPr="00D156CF">
        <w:rPr>
          <w:rStyle w:val="ffline"/>
          <w:lang w:val="en-US"/>
        </w:rPr>
        <w:t>nqryhlkhhg</w:t>
      </w:r>
      <w:proofErr w:type="spellEnd"/>
      <w:r w:rsidRPr="00D156CF">
        <w:rPr>
          <w:rStyle w:val="ffline"/>
          <w:lang w:val="en-US"/>
        </w:rPr>
        <w:t xml:space="preserve"> </w:t>
      </w:r>
      <w:proofErr w:type="spellStart"/>
      <w:r w:rsidRPr="00D156CF">
        <w:rPr>
          <w:rStyle w:val="ffline"/>
          <w:lang w:val="en-US"/>
        </w:rPr>
        <w:t>rlkdhaglev</w:t>
      </w:r>
      <w:proofErr w:type="spellEnd"/>
      <w:r w:rsidRPr="00D156CF">
        <w:rPr>
          <w:rStyle w:val="ffline"/>
          <w:lang w:val="en-US"/>
        </w:rPr>
        <w:t xml:space="preserve"> </w:t>
      </w:r>
      <w:proofErr w:type="spellStart"/>
      <w:r w:rsidRPr="00D156CF">
        <w:rPr>
          <w:rStyle w:val="ffline"/>
          <w:lang w:val="en-US"/>
        </w:rPr>
        <w:t>dvadykddel</w:t>
      </w:r>
      <w:proofErr w:type="spellEnd"/>
      <w:r w:rsidRPr="00D156CF">
        <w:rPr>
          <w:rStyle w:val="ffline"/>
          <w:lang w:val="en-US"/>
        </w:rPr>
        <w:t xml:space="preserve"> </w:t>
      </w:r>
      <w:proofErr w:type="spellStart"/>
      <w:r w:rsidRPr="00D156CF">
        <w:rPr>
          <w:rStyle w:val="ffline"/>
          <w:lang w:val="en-US"/>
        </w:rPr>
        <w:t>lqdpdegapg</w:t>
      </w:r>
      <w:proofErr w:type="spellEnd"/>
      <w:r w:rsidRPr="00D156CF">
        <w:rPr>
          <w:rStyle w:val="ffline"/>
          <w:lang w:val="en-US"/>
        </w:rPr>
        <w:t xml:space="preserve"> </w:t>
      </w:r>
      <w:proofErr w:type="spellStart"/>
      <w:r w:rsidRPr="00D156CF">
        <w:rPr>
          <w:rStyle w:val="ffline"/>
          <w:lang w:val="en-US"/>
        </w:rPr>
        <w:t>agasplfavk</w:t>
      </w:r>
      <w:proofErr w:type="spellEnd"/>
      <w:r w:rsidRPr="00D156CF">
        <w:rPr>
          <w:rStyle w:val="ffline"/>
          <w:lang w:val="en-US"/>
        </w:rPr>
        <w:t xml:space="preserve"> </w:t>
      </w:r>
      <w:proofErr w:type="spellStart"/>
      <w:r w:rsidRPr="00D156CF">
        <w:rPr>
          <w:rStyle w:val="ffline"/>
          <w:lang w:val="en-US"/>
        </w:rPr>
        <w:t>leeepaadgs</w:t>
      </w:r>
      <w:proofErr w:type="spellEnd"/>
      <w:r w:rsidRPr="00D156CF">
        <w:rPr>
          <w:lang w:val="en-US"/>
        </w:rPr>
        <w:t xml:space="preserve">       781 </w:t>
      </w:r>
      <w:proofErr w:type="spellStart"/>
      <w:r w:rsidRPr="00D156CF">
        <w:rPr>
          <w:rStyle w:val="ffline"/>
          <w:lang w:val="en-US"/>
        </w:rPr>
        <w:t>tdasadard</w:t>
      </w:r>
      <w:proofErr w:type="spellEnd"/>
    </w:p>
    <w:p w14:paraId="354562B8" w14:textId="77777777" w:rsidR="00B14F7E" w:rsidRDefault="00B14F7E" w:rsidP="00B14F7E">
      <w:pPr>
        <w:rPr>
          <w:rFonts w:ascii="Georgia" w:hAnsi="Georgia"/>
          <w:lang w:val="en-US"/>
        </w:rPr>
      </w:pPr>
    </w:p>
    <w:p w14:paraId="41E8F84C" w14:textId="15CB84D1" w:rsidR="00B14F7E" w:rsidRPr="00D156CF" w:rsidRDefault="00B14F7E" w:rsidP="00B14F7E">
      <w:pPr>
        <w:rPr>
          <w:rFonts w:asciiTheme="majorHAnsi" w:hAnsiTheme="majorHAnsi"/>
          <w:b/>
          <w:lang w:val="en-US"/>
        </w:rPr>
      </w:pPr>
      <w:r w:rsidRPr="00D156CF">
        <w:rPr>
          <w:rFonts w:asciiTheme="majorHAnsi" w:hAnsiTheme="majorHAnsi"/>
          <w:b/>
          <w:lang w:val="en-US"/>
        </w:rPr>
        <w:t xml:space="preserve">human/ </w:t>
      </w:r>
      <w:r w:rsidRPr="00D156CF">
        <w:rPr>
          <w:rFonts w:asciiTheme="majorHAnsi" w:hAnsiTheme="majorHAnsi"/>
          <w:b/>
          <w:color w:val="FF6600"/>
          <w:lang w:val="en-US"/>
        </w:rPr>
        <w:t>sheep 100</w:t>
      </w:r>
      <w:ins w:id="129" w:author="Alexander Resch" w:date="2022-01-19T19:27:00Z">
        <w:r w:rsidR="00956FC5">
          <w:rPr>
            <w:rFonts w:asciiTheme="majorHAnsi" w:hAnsiTheme="majorHAnsi"/>
            <w:b/>
            <w:color w:val="FF6600"/>
            <w:lang w:val="en-US"/>
          </w:rPr>
          <w:t xml:space="preserve"> </w:t>
        </w:r>
      </w:ins>
      <w:r w:rsidRPr="00D156CF">
        <w:rPr>
          <w:rFonts w:asciiTheme="majorHAnsi" w:hAnsiTheme="majorHAnsi"/>
          <w:b/>
          <w:color w:val="FF6600"/>
          <w:lang w:val="en-US"/>
        </w:rPr>
        <w:t>% sequence homology:</w:t>
      </w:r>
    </w:p>
    <w:p w14:paraId="218A5214" w14:textId="77777777" w:rsidR="00B14F7E" w:rsidRPr="00D156CF" w:rsidRDefault="00B14F7E" w:rsidP="00B14F7E">
      <w:pPr>
        <w:rPr>
          <w:rFonts w:asciiTheme="majorHAnsi" w:hAnsiTheme="majorHAnsi"/>
          <w:lang w:val="en-US"/>
        </w:rPr>
      </w:pPr>
      <w:proofErr w:type="spellStart"/>
      <w:r w:rsidRPr="00D156CF">
        <w:rPr>
          <w:rFonts w:asciiTheme="majorHAnsi" w:hAnsiTheme="majorHAnsi"/>
          <w:lang w:val="en-US"/>
        </w:rPr>
        <w:t>gtmlpvfcvv</w:t>
      </w:r>
      <w:proofErr w:type="spellEnd"/>
      <w:r w:rsidRPr="00D156CF">
        <w:rPr>
          <w:rFonts w:asciiTheme="majorHAnsi" w:hAnsiTheme="majorHAnsi"/>
          <w:lang w:val="en-US"/>
        </w:rPr>
        <w:t xml:space="preserve"> </w:t>
      </w:r>
      <w:proofErr w:type="spellStart"/>
      <w:r w:rsidRPr="00D156CF">
        <w:rPr>
          <w:rFonts w:asciiTheme="majorHAnsi" w:hAnsiTheme="majorHAnsi"/>
          <w:lang w:val="en-US"/>
        </w:rPr>
        <w:t>ehyenaieyd</w:t>
      </w:r>
      <w:proofErr w:type="spellEnd"/>
      <w:r w:rsidRPr="00D156CF">
        <w:rPr>
          <w:rFonts w:asciiTheme="majorHAnsi" w:hAnsiTheme="majorHAnsi"/>
          <w:lang w:val="en-US"/>
        </w:rPr>
        <w:t xml:space="preserve"> </w:t>
      </w:r>
      <w:proofErr w:type="spellStart"/>
      <w:r w:rsidRPr="00D156CF">
        <w:rPr>
          <w:rFonts w:asciiTheme="majorHAnsi" w:hAnsiTheme="majorHAnsi"/>
          <w:lang w:val="en-US"/>
        </w:rPr>
        <w:t>ckeehaefvl</w:t>
      </w:r>
      <w:proofErr w:type="spellEnd"/>
      <w:r w:rsidRPr="00D156CF">
        <w:rPr>
          <w:rFonts w:asciiTheme="majorHAnsi" w:hAnsiTheme="majorHAnsi"/>
          <w:lang w:val="en-US"/>
        </w:rPr>
        <w:t xml:space="preserve"> </w:t>
      </w:r>
      <w:proofErr w:type="spellStart"/>
      <w:r w:rsidRPr="00D156CF">
        <w:rPr>
          <w:rFonts w:asciiTheme="majorHAnsi" w:hAnsiTheme="majorHAnsi"/>
          <w:lang w:val="en-US"/>
        </w:rPr>
        <w:t>vrkdmlfnql</w:t>
      </w:r>
      <w:proofErr w:type="spellEnd"/>
      <w:r w:rsidRPr="00D156CF">
        <w:rPr>
          <w:rFonts w:asciiTheme="majorHAnsi" w:hAnsiTheme="majorHAnsi"/>
          <w:lang w:val="en-US"/>
        </w:rPr>
        <w:t xml:space="preserve"> </w:t>
      </w:r>
      <w:proofErr w:type="spellStart"/>
      <w:r w:rsidRPr="00D156CF">
        <w:rPr>
          <w:rFonts w:asciiTheme="majorHAnsi" w:hAnsiTheme="majorHAnsi"/>
          <w:lang w:val="en-US"/>
        </w:rPr>
        <w:t>iemallslgy</w:t>
      </w:r>
      <w:proofErr w:type="spellEnd"/>
      <w:r w:rsidRPr="00D156CF">
        <w:rPr>
          <w:rFonts w:asciiTheme="majorHAnsi" w:hAnsiTheme="majorHAnsi"/>
          <w:lang w:val="en-US"/>
        </w:rPr>
        <w:t xml:space="preserve"> </w:t>
      </w:r>
      <w:proofErr w:type="spellStart"/>
      <w:r w:rsidRPr="00D156CF">
        <w:rPr>
          <w:rFonts w:asciiTheme="majorHAnsi" w:hAnsiTheme="majorHAnsi"/>
          <w:lang w:val="en-US"/>
        </w:rPr>
        <w:t>shssaaqakg</w:t>
      </w:r>
      <w:proofErr w:type="spellEnd"/>
      <w:r w:rsidRPr="00D156CF">
        <w:rPr>
          <w:rFonts w:asciiTheme="majorHAnsi" w:hAnsiTheme="majorHAnsi"/>
          <w:lang w:val="en-US"/>
        </w:rPr>
        <w:t xml:space="preserve"> </w:t>
      </w:r>
      <w:proofErr w:type="spellStart"/>
      <w:r w:rsidRPr="00D156CF">
        <w:rPr>
          <w:rFonts w:asciiTheme="majorHAnsi" w:hAnsiTheme="majorHAnsi"/>
          <w:lang w:val="en-US"/>
        </w:rPr>
        <w:t>liqvgkwnpv</w:t>
      </w:r>
      <w:proofErr w:type="spellEnd"/>
      <w:r w:rsidRPr="00D156CF">
        <w:rPr>
          <w:rFonts w:asciiTheme="majorHAnsi" w:hAnsiTheme="majorHAnsi"/>
          <w:lang w:val="en-US"/>
        </w:rPr>
        <w:t xml:space="preserve"> </w:t>
      </w:r>
      <w:proofErr w:type="spellStart"/>
      <w:r w:rsidRPr="00D156CF">
        <w:rPr>
          <w:rFonts w:asciiTheme="majorHAnsi" w:hAnsiTheme="majorHAnsi"/>
          <w:lang w:val="en-US"/>
        </w:rPr>
        <w:t>plsyvtdapd</w:t>
      </w:r>
      <w:proofErr w:type="spellEnd"/>
      <w:r w:rsidRPr="00D156CF">
        <w:rPr>
          <w:rFonts w:asciiTheme="majorHAnsi" w:hAnsiTheme="majorHAnsi"/>
          <w:lang w:val="en-US"/>
        </w:rPr>
        <w:t xml:space="preserve"> </w:t>
      </w:r>
    </w:p>
    <w:p w14:paraId="527B9445" w14:textId="77777777" w:rsidR="00B14F7E" w:rsidRPr="00FB0682" w:rsidRDefault="00B14F7E" w:rsidP="00B14F7E">
      <w:pPr>
        <w:rPr>
          <w:rFonts w:asciiTheme="majorHAnsi" w:hAnsiTheme="majorHAnsi"/>
          <w:lang w:val="en-US"/>
        </w:rPr>
      </w:pPr>
      <w:proofErr w:type="spellStart"/>
      <w:r w:rsidRPr="00D156CF">
        <w:rPr>
          <w:rStyle w:val="ffline"/>
          <w:rFonts w:asciiTheme="majorHAnsi" w:hAnsiTheme="majorHAnsi"/>
          <w:color w:val="FF6600"/>
          <w:lang w:val="en-US"/>
        </w:rPr>
        <w:t>gtmlpvfcvv</w:t>
      </w:r>
      <w:proofErr w:type="spellEnd"/>
      <w:r w:rsidRPr="00D156CF">
        <w:rPr>
          <w:rStyle w:val="ffline"/>
          <w:rFonts w:asciiTheme="majorHAnsi" w:hAnsiTheme="majorHAnsi"/>
          <w:color w:val="FF6600"/>
          <w:lang w:val="en-US"/>
        </w:rPr>
        <w:t xml:space="preserve"> </w:t>
      </w:r>
      <w:proofErr w:type="spellStart"/>
      <w:r w:rsidRPr="00D156CF">
        <w:rPr>
          <w:rStyle w:val="ffline"/>
          <w:rFonts w:asciiTheme="majorHAnsi" w:hAnsiTheme="majorHAnsi"/>
          <w:color w:val="FF6600"/>
          <w:lang w:val="en-US"/>
        </w:rPr>
        <w:t>ehyenaieyd</w:t>
      </w:r>
      <w:proofErr w:type="spellEnd"/>
      <w:r w:rsidRPr="00D156CF">
        <w:rPr>
          <w:rStyle w:val="ffline"/>
          <w:rFonts w:asciiTheme="majorHAnsi" w:hAnsiTheme="majorHAnsi"/>
          <w:color w:val="FF6600"/>
          <w:lang w:val="en-US"/>
        </w:rPr>
        <w:t xml:space="preserve"> </w:t>
      </w:r>
      <w:proofErr w:type="spellStart"/>
      <w:r w:rsidRPr="00D156CF">
        <w:rPr>
          <w:rStyle w:val="ffline"/>
          <w:rFonts w:asciiTheme="majorHAnsi" w:hAnsiTheme="majorHAnsi"/>
          <w:color w:val="FF6600"/>
          <w:lang w:val="en-US"/>
        </w:rPr>
        <w:t>ckeehaefvl</w:t>
      </w:r>
      <w:proofErr w:type="spellEnd"/>
      <w:r w:rsidRPr="00D156CF">
        <w:rPr>
          <w:rStyle w:val="ffline"/>
          <w:rFonts w:asciiTheme="majorHAnsi" w:hAnsiTheme="majorHAnsi"/>
          <w:color w:val="FF6600"/>
          <w:lang w:val="en-US"/>
        </w:rPr>
        <w:t xml:space="preserve"> </w:t>
      </w:r>
      <w:proofErr w:type="spellStart"/>
      <w:r w:rsidRPr="00D156CF">
        <w:rPr>
          <w:rStyle w:val="ffline"/>
          <w:rFonts w:asciiTheme="majorHAnsi" w:hAnsiTheme="majorHAnsi"/>
          <w:color w:val="FF6600"/>
          <w:lang w:val="en-US"/>
        </w:rPr>
        <w:t>vrkdmlfnql</w:t>
      </w:r>
      <w:proofErr w:type="spellEnd"/>
      <w:r w:rsidRPr="00D156CF">
        <w:rPr>
          <w:rStyle w:val="ffline"/>
          <w:rFonts w:asciiTheme="majorHAnsi" w:hAnsiTheme="majorHAnsi"/>
          <w:color w:val="FF6600"/>
          <w:lang w:val="en-US"/>
        </w:rPr>
        <w:t xml:space="preserve"> </w:t>
      </w:r>
      <w:proofErr w:type="spellStart"/>
      <w:r w:rsidRPr="00D156CF">
        <w:rPr>
          <w:rStyle w:val="ffline"/>
          <w:rFonts w:asciiTheme="majorHAnsi" w:hAnsiTheme="majorHAnsi"/>
          <w:color w:val="FF6600"/>
          <w:lang w:val="en-US"/>
        </w:rPr>
        <w:t>iemallslgy</w:t>
      </w:r>
      <w:proofErr w:type="spellEnd"/>
      <w:r w:rsidRPr="00D156CF">
        <w:rPr>
          <w:rFonts w:asciiTheme="majorHAnsi" w:hAnsiTheme="majorHAnsi"/>
          <w:color w:val="FF6600"/>
          <w:lang w:val="en-US"/>
        </w:rPr>
        <w:t xml:space="preserve"> </w:t>
      </w:r>
      <w:proofErr w:type="spellStart"/>
      <w:r w:rsidRPr="00D156CF">
        <w:rPr>
          <w:rStyle w:val="ffline"/>
          <w:rFonts w:asciiTheme="majorHAnsi" w:hAnsiTheme="majorHAnsi"/>
          <w:color w:val="FF6600"/>
          <w:lang w:val="en-US"/>
        </w:rPr>
        <w:t>shssaaqakg</w:t>
      </w:r>
      <w:proofErr w:type="spellEnd"/>
      <w:r w:rsidRPr="00D156CF">
        <w:rPr>
          <w:rStyle w:val="ffline"/>
          <w:rFonts w:asciiTheme="majorHAnsi" w:hAnsiTheme="majorHAnsi"/>
          <w:color w:val="FF6600"/>
          <w:lang w:val="en-US"/>
        </w:rPr>
        <w:t xml:space="preserve"> </w:t>
      </w:r>
      <w:proofErr w:type="spellStart"/>
      <w:r w:rsidRPr="00D156CF">
        <w:rPr>
          <w:rStyle w:val="ffline"/>
          <w:rFonts w:asciiTheme="majorHAnsi" w:hAnsiTheme="majorHAnsi"/>
          <w:color w:val="FF6600"/>
          <w:lang w:val="en-US"/>
        </w:rPr>
        <w:t>liqvgkwnpv</w:t>
      </w:r>
      <w:proofErr w:type="spellEnd"/>
      <w:r w:rsidRPr="00D156CF">
        <w:rPr>
          <w:rStyle w:val="ffline"/>
          <w:rFonts w:asciiTheme="majorHAnsi" w:hAnsiTheme="majorHAnsi"/>
          <w:color w:val="FF6600"/>
          <w:lang w:val="en-US"/>
        </w:rPr>
        <w:t xml:space="preserve"> </w:t>
      </w:r>
      <w:proofErr w:type="spellStart"/>
      <w:r w:rsidRPr="00D156CF">
        <w:rPr>
          <w:rStyle w:val="ffline"/>
          <w:rFonts w:asciiTheme="majorHAnsi" w:hAnsiTheme="majorHAnsi"/>
          <w:color w:val="FF6600"/>
          <w:lang w:val="en-US"/>
        </w:rPr>
        <w:t>plsyvtdapd</w:t>
      </w:r>
      <w:proofErr w:type="spellEnd"/>
    </w:p>
    <w:p w14:paraId="69F3EE16" w14:textId="77777777" w:rsidR="00B14F7E" w:rsidRPr="00D156CF" w:rsidRDefault="00B14F7E" w:rsidP="00B14F7E">
      <w:pPr>
        <w:rPr>
          <w:rStyle w:val="ffline"/>
          <w:color w:val="FF6600"/>
          <w:lang w:val="en-US"/>
        </w:rPr>
      </w:pPr>
    </w:p>
    <w:p w14:paraId="4E01A5B9" w14:textId="77777777" w:rsidR="00B14F7E" w:rsidRPr="00FB0682" w:rsidRDefault="00B14F7E" w:rsidP="00B14F7E">
      <w:pPr>
        <w:rPr>
          <w:b/>
          <w:lang w:val="en-US"/>
        </w:rPr>
      </w:pPr>
      <w:proofErr w:type="spellStart"/>
      <w:r w:rsidRPr="00FB0682">
        <w:rPr>
          <w:rFonts w:asciiTheme="majorHAnsi" w:hAnsiTheme="majorHAnsi"/>
          <w:lang w:val="en-US"/>
        </w:rPr>
        <w:t>atvadmlqdv</w:t>
      </w:r>
      <w:proofErr w:type="spellEnd"/>
      <w:r w:rsidRPr="00FB0682">
        <w:rPr>
          <w:rFonts w:asciiTheme="majorHAnsi" w:hAnsiTheme="majorHAnsi"/>
          <w:lang w:val="en-US"/>
        </w:rPr>
        <w:t xml:space="preserve"> </w:t>
      </w:r>
      <w:proofErr w:type="spellStart"/>
      <w:r w:rsidRPr="00FB0682">
        <w:rPr>
          <w:rFonts w:asciiTheme="majorHAnsi" w:hAnsiTheme="majorHAnsi"/>
          <w:lang w:val="en-US"/>
        </w:rPr>
        <w:t>yhvvtlkiql</w:t>
      </w:r>
      <w:proofErr w:type="spellEnd"/>
      <w:r w:rsidRPr="00FB0682">
        <w:rPr>
          <w:rFonts w:asciiTheme="majorHAnsi" w:hAnsiTheme="majorHAnsi"/>
          <w:lang w:val="en-US"/>
        </w:rPr>
        <w:t xml:space="preserve"> </w:t>
      </w:r>
      <w:proofErr w:type="spellStart"/>
      <w:r w:rsidRPr="00FB0682">
        <w:rPr>
          <w:rFonts w:asciiTheme="majorHAnsi" w:hAnsiTheme="majorHAnsi"/>
          <w:lang w:val="en-US"/>
        </w:rPr>
        <w:t>hs</w:t>
      </w:r>
      <w:proofErr w:type="spellEnd"/>
    </w:p>
    <w:p w14:paraId="303F7AFB" w14:textId="77777777" w:rsidR="00B14F7E" w:rsidRPr="00D156CF" w:rsidRDefault="00B14F7E" w:rsidP="00B14F7E">
      <w:pPr>
        <w:rPr>
          <w:rFonts w:asciiTheme="majorHAnsi" w:hAnsiTheme="majorHAnsi"/>
          <w:color w:val="FF6600"/>
          <w:lang w:val="en-US"/>
        </w:rPr>
      </w:pPr>
      <w:proofErr w:type="spellStart"/>
      <w:r w:rsidRPr="00D156CF">
        <w:rPr>
          <w:rStyle w:val="ffline"/>
          <w:rFonts w:asciiTheme="majorHAnsi" w:hAnsiTheme="majorHAnsi"/>
          <w:color w:val="FF6600"/>
          <w:lang w:val="en-US"/>
        </w:rPr>
        <w:t>atvadmlqdv</w:t>
      </w:r>
      <w:proofErr w:type="spellEnd"/>
      <w:r w:rsidRPr="00D156CF">
        <w:rPr>
          <w:rStyle w:val="ffline"/>
          <w:rFonts w:asciiTheme="majorHAnsi" w:hAnsiTheme="majorHAnsi"/>
          <w:color w:val="FF6600"/>
          <w:lang w:val="en-US"/>
        </w:rPr>
        <w:t xml:space="preserve"> </w:t>
      </w:r>
      <w:proofErr w:type="spellStart"/>
      <w:r w:rsidRPr="00D156CF">
        <w:rPr>
          <w:rStyle w:val="ffline"/>
          <w:rFonts w:asciiTheme="majorHAnsi" w:hAnsiTheme="majorHAnsi"/>
          <w:color w:val="FF6600"/>
          <w:lang w:val="en-US"/>
        </w:rPr>
        <w:t>yhvvtlkiql</w:t>
      </w:r>
      <w:proofErr w:type="spellEnd"/>
      <w:r w:rsidRPr="00D156CF">
        <w:rPr>
          <w:rStyle w:val="ffline"/>
          <w:rFonts w:asciiTheme="majorHAnsi" w:hAnsiTheme="majorHAnsi"/>
          <w:color w:val="FF6600"/>
          <w:lang w:val="en-US"/>
        </w:rPr>
        <w:t xml:space="preserve"> </w:t>
      </w:r>
      <w:proofErr w:type="spellStart"/>
      <w:r w:rsidRPr="00D156CF">
        <w:rPr>
          <w:rStyle w:val="ffline"/>
          <w:rFonts w:asciiTheme="majorHAnsi" w:hAnsiTheme="majorHAnsi"/>
          <w:color w:val="FF6600"/>
          <w:lang w:val="en-US"/>
        </w:rPr>
        <w:t>hs</w:t>
      </w:r>
      <w:proofErr w:type="spellEnd"/>
    </w:p>
    <w:p w14:paraId="0E5DC1AF" w14:textId="77777777" w:rsidR="00B14F7E" w:rsidRDefault="00B14F7E" w:rsidP="00B14F7E">
      <w:pPr>
        <w:rPr>
          <w:rFonts w:ascii="Georgia" w:hAnsi="Georgia"/>
          <w:lang w:val="en-US"/>
        </w:rPr>
      </w:pPr>
      <w:r>
        <w:rPr>
          <w:rFonts w:ascii="Georgia" w:hAnsi="Georgia"/>
          <w:lang w:val="en-US"/>
        </w:rPr>
        <w:t>____ ____ ____ ____</w:t>
      </w:r>
    </w:p>
    <w:p w14:paraId="3DDC0987" w14:textId="77777777" w:rsidR="00B14F7E" w:rsidRPr="00BD0083" w:rsidRDefault="00B14F7E" w:rsidP="00B14F7E">
      <w:pPr>
        <w:rPr>
          <w:rFonts w:asciiTheme="majorHAnsi" w:hAnsiTheme="majorHAnsi"/>
          <w:lang w:val="en-US"/>
        </w:rPr>
      </w:pPr>
      <w:r w:rsidRPr="00D156CF">
        <w:rPr>
          <w:rFonts w:asciiTheme="majorHAnsi" w:hAnsiTheme="majorHAnsi"/>
          <w:b/>
          <w:lang w:val="en-US"/>
        </w:rPr>
        <w:t>G</w:t>
      </w:r>
      <w:r w:rsidRPr="007040CB">
        <w:rPr>
          <w:rFonts w:asciiTheme="majorHAnsi" w:hAnsiTheme="majorHAnsi"/>
          <w:b/>
          <w:lang w:val="en-US"/>
        </w:rPr>
        <w:t>uinea pig</w:t>
      </w:r>
      <w:r w:rsidRPr="007040CB">
        <w:rPr>
          <w:rFonts w:asciiTheme="majorHAnsi" w:hAnsiTheme="majorHAnsi"/>
          <w:lang w:val="en-US"/>
        </w:rPr>
        <w:t xml:space="preserve"> (</w:t>
      </w:r>
      <w:r w:rsidRPr="007040CB">
        <w:rPr>
          <w:rFonts w:asciiTheme="majorHAnsi" w:hAnsiTheme="majorHAnsi"/>
          <w:i/>
          <w:lang w:val="en-US"/>
        </w:rPr>
        <w:t>Cavia porcellus</w:t>
      </w:r>
      <w:r w:rsidRPr="007040CB">
        <w:rPr>
          <w:rFonts w:asciiTheme="majorHAnsi" w:hAnsiTheme="majorHAnsi"/>
          <w:lang w:val="en-US"/>
        </w:rPr>
        <w:t xml:space="preserve">, DNA-binding protein </w:t>
      </w:r>
      <w:r w:rsidRPr="00264898">
        <w:rPr>
          <w:rFonts w:asciiTheme="majorHAnsi" w:hAnsiTheme="majorHAnsi"/>
          <w:b/>
          <w:lang w:val="en-US"/>
        </w:rPr>
        <w:t>SATB1</w:t>
      </w:r>
      <w:r w:rsidRPr="007040CB">
        <w:rPr>
          <w:rFonts w:asciiTheme="majorHAnsi" w:hAnsiTheme="majorHAnsi"/>
          <w:lang w:val="en-US"/>
        </w:rPr>
        <w:t xml:space="preserve"> isoform X1, </w:t>
      </w:r>
      <w:r>
        <w:rPr>
          <w:rFonts w:asciiTheme="majorHAnsi" w:hAnsiTheme="majorHAnsi"/>
          <w:lang w:val="en-US"/>
        </w:rPr>
        <w:t>100% sequence identity (XP_005008358.1))</w:t>
      </w:r>
    </w:p>
    <w:p w14:paraId="3D66474D" w14:textId="77777777" w:rsidR="00B14F7E" w:rsidRPr="00D156CF" w:rsidRDefault="00B14F7E" w:rsidP="00B14F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sz w:val="20"/>
          <w:szCs w:val="20"/>
          <w:lang w:val="en-US"/>
        </w:rPr>
      </w:pPr>
      <w:r w:rsidRPr="00D156CF">
        <w:rPr>
          <w:rFonts w:ascii="Courier" w:hAnsi="Courier" w:cs="Courier"/>
          <w:sz w:val="20"/>
          <w:szCs w:val="20"/>
          <w:lang w:val="en-US"/>
        </w:rPr>
        <w:t xml:space="preserve">1 </w:t>
      </w:r>
      <w:proofErr w:type="spellStart"/>
      <w:r w:rsidRPr="00D156CF">
        <w:rPr>
          <w:rFonts w:ascii="Courier" w:hAnsi="Courier" w:cs="Courier"/>
          <w:sz w:val="20"/>
          <w:szCs w:val="20"/>
          <w:lang w:val="en-US"/>
        </w:rPr>
        <w:t>mdhlnettqg</w:t>
      </w:r>
      <w:proofErr w:type="spellEnd"/>
      <w:r w:rsidRPr="00D156CF">
        <w:rPr>
          <w:rFonts w:ascii="Courier" w:hAnsi="Courier" w:cs="Courier"/>
          <w:sz w:val="20"/>
          <w:szCs w:val="20"/>
          <w:lang w:val="en-US"/>
        </w:rPr>
        <w:t xml:space="preserve"> </w:t>
      </w:r>
      <w:proofErr w:type="spellStart"/>
      <w:r w:rsidRPr="00D156CF">
        <w:rPr>
          <w:rFonts w:ascii="Courier" w:hAnsi="Courier" w:cs="Courier"/>
          <w:sz w:val="20"/>
          <w:szCs w:val="20"/>
          <w:lang w:val="en-US"/>
        </w:rPr>
        <w:t>kehsemsnnv</w:t>
      </w:r>
      <w:proofErr w:type="spellEnd"/>
      <w:r w:rsidRPr="00D156CF">
        <w:rPr>
          <w:rFonts w:ascii="Courier" w:hAnsi="Courier" w:cs="Courier"/>
          <w:sz w:val="20"/>
          <w:szCs w:val="20"/>
          <w:lang w:val="en-US"/>
        </w:rPr>
        <w:t xml:space="preserve"> </w:t>
      </w:r>
      <w:proofErr w:type="spellStart"/>
      <w:r w:rsidRPr="00D156CF">
        <w:rPr>
          <w:rFonts w:ascii="Courier" w:hAnsi="Courier" w:cs="Courier"/>
          <w:sz w:val="20"/>
          <w:szCs w:val="20"/>
          <w:lang w:val="en-US"/>
        </w:rPr>
        <w:t>sdpkgppaki</w:t>
      </w:r>
      <w:proofErr w:type="spellEnd"/>
      <w:r w:rsidRPr="00D156CF">
        <w:rPr>
          <w:rFonts w:ascii="Courier" w:hAnsi="Courier" w:cs="Courier"/>
          <w:sz w:val="20"/>
          <w:szCs w:val="20"/>
          <w:lang w:val="en-US"/>
        </w:rPr>
        <w:t xml:space="preserve"> </w:t>
      </w:r>
      <w:proofErr w:type="spellStart"/>
      <w:r w:rsidRPr="00D156CF">
        <w:rPr>
          <w:rFonts w:ascii="Courier" w:hAnsi="Courier" w:cs="Courier"/>
          <w:sz w:val="20"/>
          <w:szCs w:val="20"/>
          <w:lang w:val="en-US"/>
        </w:rPr>
        <w:t>arleqngspl</w:t>
      </w:r>
      <w:proofErr w:type="spellEnd"/>
      <w:r w:rsidRPr="00D156CF">
        <w:rPr>
          <w:rFonts w:ascii="Courier" w:hAnsi="Courier" w:cs="Courier"/>
          <w:sz w:val="20"/>
          <w:szCs w:val="20"/>
          <w:lang w:val="en-US"/>
        </w:rPr>
        <w:t xml:space="preserve"> </w:t>
      </w:r>
      <w:proofErr w:type="spellStart"/>
      <w:r w:rsidRPr="00D156CF">
        <w:rPr>
          <w:rFonts w:ascii="Courier" w:hAnsi="Courier" w:cs="Courier"/>
          <w:sz w:val="20"/>
          <w:szCs w:val="20"/>
          <w:lang w:val="en-US"/>
        </w:rPr>
        <w:t>grgrlgstga</w:t>
      </w:r>
      <w:proofErr w:type="spellEnd"/>
      <w:r w:rsidRPr="00D156CF">
        <w:rPr>
          <w:rFonts w:ascii="Courier" w:hAnsi="Courier" w:cs="Courier"/>
          <w:sz w:val="20"/>
          <w:szCs w:val="20"/>
          <w:lang w:val="en-US"/>
        </w:rPr>
        <w:t xml:space="preserve"> </w:t>
      </w:r>
      <w:proofErr w:type="spellStart"/>
      <w:r w:rsidRPr="00D156CF">
        <w:rPr>
          <w:rFonts w:ascii="Courier" w:hAnsi="Courier" w:cs="Courier"/>
          <w:sz w:val="20"/>
          <w:szCs w:val="20"/>
          <w:lang w:val="en-US"/>
        </w:rPr>
        <w:t>kmqgvplkhs</w:t>
      </w:r>
      <w:proofErr w:type="spellEnd"/>
      <w:r w:rsidRPr="00D156CF">
        <w:rPr>
          <w:rFonts w:ascii="Courier" w:hAnsi="Courier" w:cs="Courier"/>
          <w:sz w:val="20"/>
          <w:szCs w:val="20"/>
          <w:lang w:val="en-US"/>
        </w:rPr>
        <w:t xml:space="preserve">        61 </w:t>
      </w:r>
      <w:proofErr w:type="spellStart"/>
      <w:r w:rsidRPr="00D156CF">
        <w:rPr>
          <w:rFonts w:ascii="Courier" w:hAnsi="Courier" w:cs="Courier"/>
          <w:sz w:val="20"/>
          <w:szCs w:val="20"/>
          <w:lang w:val="en-US"/>
        </w:rPr>
        <w:t>ghlmktnlrk</w:t>
      </w:r>
      <w:proofErr w:type="spellEnd"/>
      <w:r w:rsidRPr="00D156CF">
        <w:rPr>
          <w:rFonts w:ascii="Courier" w:hAnsi="Courier" w:cs="Courier"/>
          <w:sz w:val="20"/>
          <w:szCs w:val="20"/>
          <w:lang w:val="en-US"/>
        </w:rPr>
        <w:t xml:space="preserve"> </w:t>
      </w:r>
      <w:proofErr w:type="spellStart"/>
      <w:r w:rsidRPr="00D156CF">
        <w:rPr>
          <w:rFonts w:ascii="Courier" w:hAnsi="Courier" w:cs="Courier"/>
          <w:color w:val="FF6600"/>
          <w:sz w:val="20"/>
          <w:szCs w:val="20"/>
          <w:lang w:val="en-US"/>
        </w:rPr>
        <w:t>gtmlpvfcvv</w:t>
      </w:r>
      <w:proofErr w:type="spellEnd"/>
      <w:r w:rsidRPr="00D156CF">
        <w:rPr>
          <w:rFonts w:ascii="Courier" w:hAnsi="Courier" w:cs="Courier"/>
          <w:color w:val="FF6600"/>
          <w:sz w:val="20"/>
          <w:szCs w:val="20"/>
          <w:lang w:val="en-US"/>
        </w:rPr>
        <w:t xml:space="preserve"> </w:t>
      </w:r>
      <w:proofErr w:type="spellStart"/>
      <w:r w:rsidRPr="00D156CF">
        <w:rPr>
          <w:rFonts w:ascii="Courier" w:hAnsi="Courier" w:cs="Courier"/>
          <w:color w:val="FF6600"/>
          <w:sz w:val="20"/>
          <w:szCs w:val="20"/>
          <w:lang w:val="en-US"/>
        </w:rPr>
        <w:t>ehyenaieyd</w:t>
      </w:r>
      <w:proofErr w:type="spellEnd"/>
      <w:r w:rsidRPr="00D156CF">
        <w:rPr>
          <w:rFonts w:ascii="Courier" w:hAnsi="Courier" w:cs="Courier"/>
          <w:color w:val="FF6600"/>
          <w:sz w:val="20"/>
          <w:szCs w:val="20"/>
          <w:lang w:val="en-US"/>
        </w:rPr>
        <w:t xml:space="preserve"> </w:t>
      </w:r>
      <w:proofErr w:type="spellStart"/>
      <w:r w:rsidRPr="00D156CF">
        <w:rPr>
          <w:rFonts w:ascii="Courier" w:hAnsi="Courier" w:cs="Courier"/>
          <w:color w:val="FF6600"/>
          <w:sz w:val="20"/>
          <w:szCs w:val="20"/>
          <w:lang w:val="en-US"/>
        </w:rPr>
        <w:t>ckeehaefvl</w:t>
      </w:r>
      <w:proofErr w:type="spellEnd"/>
      <w:r w:rsidRPr="00D156CF">
        <w:rPr>
          <w:rFonts w:ascii="Courier" w:hAnsi="Courier" w:cs="Courier"/>
          <w:color w:val="FF6600"/>
          <w:sz w:val="20"/>
          <w:szCs w:val="20"/>
          <w:lang w:val="en-US"/>
        </w:rPr>
        <w:t xml:space="preserve"> </w:t>
      </w:r>
      <w:proofErr w:type="spellStart"/>
      <w:r w:rsidRPr="00D156CF">
        <w:rPr>
          <w:rFonts w:ascii="Courier" w:hAnsi="Courier" w:cs="Courier"/>
          <w:color w:val="FF6600"/>
          <w:sz w:val="20"/>
          <w:szCs w:val="20"/>
          <w:lang w:val="en-US"/>
        </w:rPr>
        <w:t>vrkdmlfnql</w:t>
      </w:r>
      <w:proofErr w:type="spellEnd"/>
      <w:r w:rsidRPr="00D156CF">
        <w:rPr>
          <w:rFonts w:ascii="Courier" w:hAnsi="Courier" w:cs="Courier"/>
          <w:color w:val="FF6600"/>
          <w:sz w:val="20"/>
          <w:szCs w:val="20"/>
          <w:lang w:val="en-US"/>
        </w:rPr>
        <w:t xml:space="preserve"> </w:t>
      </w:r>
      <w:proofErr w:type="spellStart"/>
      <w:r w:rsidRPr="00D156CF">
        <w:rPr>
          <w:rFonts w:ascii="Courier" w:hAnsi="Courier" w:cs="Courier"/>
          <w:color w:val="FF6600"/>
          <w:sz w:val="20"/>
          <w:szCs w:val="20"/>
          <w:lang w:val="en-US"/>
        </w:rPr>
        <w:t>iemallslgy</w:t>
      </w:r>
      <w:proofErr w:type="spellEnd"/>
      <w:r w:rsidRPr="00D156CF">
        <w:rPr>
          <w:rFonts w:ascii="Courier" w:hAnsi="Courier" w:cs="Courier"/>
          <w:sz w:val="20"/>
          <w:szCs w:val="20"/>
          <w:lang w:val="en-US"/>
        </w:rPr>
        <w:t xml:space="preserve">       121 </w:t>
      </w:r>
      <w:proofErr w:type="spellStart"/>
      <w:r w:rsidRPr="00D156CF">
        <w:rPr>
          <w:rFonts w:ascii="Courier" w:hAnsi="Courier" w:cs="Courier"/>
          <w:color w:val="FF6600"/>
          <w:sz w:val="20"/>
          <w:szCs w:val="20"/>
          <w:lang w:val="en-US"/>
        </w:rPr>
        <w:t>shssaaqakg</w:t>
      </w:r>
      <w:proofErr w:type="spellEnd"/>
      <w:r w:rsidRPr="00D156CF">
        <w:rPr>
          <w:rFonts w:ascii="Courier" w:hAnsi="Courier" w:cs="Courier"/>
          <w:color w:val="FF6600"/>
          <w:sz w:val="20"/>
          <w:szCs w:val="20"/>
          <w:lang w:val="en-US"/>
        </w:rPr>
        <w:t xml:space="preserve"> </w:t>
      </w:r>
      <w:proofErr w:type="spellStart"/>
      <w:r w:rsidRPr="00D156CF">
        <w:rPr>
          <w:rFonts w:ascii="Courier" w:hAnsi="Courier" w:cs="Courier"/>
          <w:color w:val="FF6600"/>
          <w:sz w:val="20"/>
          <w:szCs w:val="20"/>
          <w:lang w:val="en-US"/>
        </w:rPr>
        <w:t>liqvgkwnpv</w:t>
      </w:r>
      <w:proofErr w:type="spellEnd"/>
      <w:r w:rsidRPr="00D156CF">
        <w:rPr>
          <w:rFonts w:ascii="Courier" w:hAnsi="Courier" w:cs="Courier"/>
          <w:color w:val="FF6600"/>
          <w:sz w:val="20"/>
          <w:szCs w:val="20"/>
          <w:lang w:val="en-US"/>
        </w:rPr>
        <w:t xml:space="preserve"> </w:t>
      </w:r>
      <w:proofErr w:type="spellStart"/>
      <w:r w:rsidRPr="00D156CF">
        <w:rPr>
          <w:rFonts w:ascii="Courier" w:hAnsi="Courier" w:cs="Courier"/>
          <w:color w:val="FF6600"/>
          <w:sz w:val="20"/>
          <w:szCs w:val="20"/>
          <w:lang w:val="en-US"/>
        </w:rPr>
        <w:t>plsyvtdapd</w:t>
      </w:r>
      <w:proofErr w:type="spellEnd"/>
      <w:r w:rsidRPr="00D156CF">
        <w:rPr>
          <w:rFonts w:ascii="Courier" w:hAnsi="Courier" w:cs="Courier"/>
          <w:color w:val="FF6600"/>
          <w:sz w:val="20"/>
          <w:szCs w:val="20"/>
          <w:lang w:val="en-US"/>
        </w:rPr>
        <w:t xml:space="preserve"> </w:t>
      </w:r>
      <w:proofErr w:type="spellStart"/>
      <w:r w:rsidRPr="00D156CF">
        <w:rPr>
          <w:rFonts w:ascii="Courier" w:hAnsi="Courier" w:cs="Courier"/>
          <w:color w:val="FF6600"/>
          <w:sz w:val="20"/>
          <w:szCs w:val="20"/>
          <w:lang w:val="en-US"/>
        </w:rPr>
        <w:t>atvadmlqdv</w:t>
      </w:r>
      <w:proofErr w:type="spellEnd"/>
      <w:r w:rsidRPr="00D156CF">
        <w:rPr>
          <w:rFonts w:ascii="Courier" w:hAnsi="Courier" w:cs="Courier"/>
          <w:color w:val="FF6600"/>
          <w:sz w:val="20"/>
          <w:szCs w:val="20"/>
          <w:lang w:val="en-US"/>
        </w:rPr>
        <w:t xml:space="preserve"> </w:t>
      </w:r>
      <w:proofErr w:type="spellStart"/>
      <w:r w:rsidRPr="00D156CF">
        <w:rPr>
          <w:rFonts w:ascii="Courier" w:hAnsi="Courier" w:cs="Courier"/>
          <w:color w:val="FF6600"/>
          <w:sz w:val="20"/>
          <w:szCs w:val="20"/>
          <w:lang w:val="en-US"/>
        </w:rPr>
        <w:t>yhvvtlkiql</w:t>
      </w:r>
      <w:proofErr w:type="spellEnd"/>
      <w:r w:rsidRPr="00D156CF">
        <w:rPr>
          <w:rFonts w:ascii="Courier" w:hAnsi="Courier" w:cs="Courier"/>
          <w:sz w:val="20"/>
          <w:szCs w:val="20"/>
          <w:lang w:val="en-US"/>
        </w:rPr>
        <w:t xml:space="preserve"> </w:t>
      </w:r>
      <w:proofErr w:type="spellStart"/>
      <w:r w:rsidRPr="00D156CF">
        <w:rPr>
          <w:rFonts w:ascii="Courier" w:hAnsi="Courier" w:cs="Courier"/>
          <w:color w:val="FF6600"/>
          <w:sz w:val="20"/>
          <w:szCs w:val="20"/>
          <w:lang w:val="en-US"/>
        </w:rPr>
        <w:t>hs</w:t>
      </w:r>
      <w:r w:rsidRPr="00D156CF">
        <w:rPr>
          <w:rFonts w:ascii="Courier" w:hAnsi="Courier" w:cs="Courier"/>
          <w:sz w:val="20"/>
          <w:szCs w:val="20"/>
          <w:lang w:val="en-US"/>
        </w:rPr>
        <w:t>cpkledlp</w:t>
      </w:r>
      <w:proofErr w:type="spellEnd"/>
      <w:r w:rsidRPr="00D156CF">
        <w:rPr>
          <w:rFonts w:ascii="Courier" w:hAnsi="Courier" w:cs="Courier"/>
          <w:sz w:val="20"/>
          <w:szCs w:val="20"/>
          <w:lang w:val="en-US"/>
        </w:rPr>
        <w:t xml:space="preserve">       181 </w:t>
      </w:r>
      <w:proofErr w:type="spellStart"/>
      <w:r w:rsidRPr="00D156CF">
        <w:rPr>
          <w:rFonts w:ascii="Courier" w:hAnsi="Courier" w:cs="Courier"/>
          <w:sz w:val="20"/>
          <w:szCs w:val="20"/>
          <w:lang w:val="en-US"/>
        </w:rPr>
        <w:t>peqwshttvr</w:t>
      </w:r>
      <w:proofErr w:type="spellEnd"/>
      <w:r w:rsidRPr="00D156CF">
        <w:rPr>
          <w:rFonts w:ascii="Courier" w:hAnsi="Courier" w:cs="Courier"/>
          <w:sz w:val="20"/>
          <w:szCs w:val="20"/>
          <w:lang w:val="en-US"/>
        </w:rPr>
        <w:t xml:space="preserve"> </w:t>
      </w:r>
      <w:proofErr w:type="spellStart"/>
      <w:r w:rsidRPr="00D156CF">
        <w:rPr>
          <w:rFonts w:ascii="Courier" w:hAnsi="Courier" w:cs="Courier"/>
          <w:sz w:val="20"/>
          <w:szCs w:val="20"/>
          <w:lang w:val="en-US"/>
        </w:rPr>
        <w:t>nalkdllkdm</w:t>
      </w:r>
      <w:proofErr w:type="spellEnd"/>
      <w:r w:rsidRPr="00D156CF">
        <w:rPr>
          <w:rFonts w:ascii="Courier" w:hAnsi="Courier" w:cs="Courier"/>
          <w:sz w:val="20"/>
          <w:szCs w:val="20"/>
          <w:lang w:val="en-US"/>
        </w:rPr>
        <w:t xml:space="preserve"> </w:t>
      </w:r>
      <w:proofErr w:type="spellStart"/>
      <w:r w:rsidRPr="00D156CF">
        <w:rPr>
          <w:rFonts w:ascii="Courier" w:hAnsi="Courier" w:cs="Courier"/>
          <w:sz w:val="20"/>
          <w:szCs w:val="20"/>
          <w:lang w:val="en-US"/>
        </w:rPr>
        <w:t>nqsslakecp</w:t>
      </w:r>
      <w:proofErr w:type="spellEnd"/>
      <w:r w:rsidRPr="00D156CF">
        <w:rPr>
          <w:rFonts w:ascii="Courier" w:hAnsi="Courier" w:cs="Courier"/>
          <w:sz w:val="20"/>
          <w:szCs w:val="20"/>
          <w:lang w:val="en-US"/>
        </w:rPr>
        <w:t xml:space="preserve"> </w:t>
      </w:r>
      <w:proofErr w:type="spellStart"/>
      <w:r w:rsidRPr="00D156CF">
        <w:rPr>
          <w:rFonts w:ascii="Courier" w:hAnsi="Courier" w:cs="Courier"/>
          <w:sz w:val="20"/>
          <w:szCs w:val="20"/>
          <w:lang w:val="en-US"/>
        </w:rPr>
        <w:t>lsqsmissiv</w:t>
      </w:r>
      <w:proofErr w:type="spellEnd"/>
      <w:r w:rsidRPr="00D156CF">
        <w:rPr>
          <w:rFonts w:ascii="Courier" w:hAnsi="Courier" w:cs="Courier"/>
          <w:sz w:val="20"/>
          <w:szCs w:val="20"/>
          <w:lang w:val="en-US"/>
        </w:rPr>
        <w:t xml:space="preserve"> </w:t>
      </w:r>
      <w:proofErr w:type="spellStart"/>
      <w:r w:rsidRPr="00D156CF">
        <w:rPr>
          <w:rFonts w:ascii="Courier" w:hAnsi="Courier" w:cs="Courier"/>
          <w:sz w:val="20"/>
          <w:szCs w:val="20"/>
          <w:lang w:val="en-US"/>
        </w:rPr>
        <w:t>nstyyanvsa</w:t>
      </w:r>
      <w:proofErr w:type="spellEnd"/>
      <w:r w:rsidRPr="00D156CF">
        <w:rPr>
          <w:rFonts w:ascii="Courier" w:hAnsi="Courier" w:cs="Courier"/>
          <w:sz w:val="20"/>
          <w:szCs w:val="20"/>
          <w:lang w:val="en-US"/>
        </w:rPr>
        <w:t xml:space="preserve"> </w:t>
      </w:r>
      <w:proofErr w:type="spellStart"/>
      <w:r w:rsidRPr="00D156CF">
        <w:rPr>
          <w:rFonts w:ascii="Courier" w:hAnsi="Courier" w:cs="Courier"/>
          <w:sz w:val="20"/>
          <w:szCs w:val="20"/>
          <w:lang w:val="en-US"/>
        </w:rPr>
        <w:t>akcqefgrwy</w:t>
      </w:r>
      <w:proofErr w:type="spellEnd"/>
      <w:r w:rsidRPr="00D156CF">
        <w:rPr>
          <w:rFonts w:ascii="Courier" w:hAnsi="Courier" w:cs="Courier"/>
          <w:sz w:val="20"/>
          <w:szCs w:val="20"/>
          <w:lang w:val="en-US"/>
        </w:rPr>
        <w:t xml:space="preserve">       241 </w:t>
      </w:r>
      <w:proofErr w:type="spellStart"/>
      <w:r w:rsidRPr="00D156CF">
        <w:rPr>
          <w:rFonts w:ascii="Courier" w:hAnsi="Courier" w:cs="Courier"/>
          <w:sz w:val="20"/>
          <w:szCs w:val="20"/>
          <w:lang w:val="en-US"/>
        </w:rPr>
        <w:t>khfkktkdmm</w:t>
      </w:r>
      <w:proofErr w:type="spellEnd"/>
      <w:r w:rsidRPr="00D156CF">
        <w:rPr>
          <w:rFonts w:ascii="Courier" w:hAnsi="Courier" w:cs="Courier"/>
          <w:sz w:val="20"/>
          <w:szCs w:val="20"/>
          <w:lang w:val="en-US"/>
        </w:rPr>
        <w:t xml:space="preserve"> </w:t>
      </w:r>
      <w:proofErr w:type="spellStart"/>
      <w:r w:rsidRPr="00D156CF">
        <w:rPr>
          <w:rFonts w:ascii="Courier" w:hAnsi="Courier" w:cs="Courier"/>
          <w:sz w:val="20"/>
          <w:szCs w:val="20"/>
          <w:lang w:val="en-US"/>
        </w:rPr>
        <w:t>vemdslsels</w:t>
      </w:r>
      <w:proofErr w:type="spellEnd"/>
      <w:r w:rsidRPr="00D156CF">
        <w:rPr>
          <w:rFonts w:ascii="Courier" w:hAnsi="Courier" w:cs="Courier"/>
          <w:sz w:val="20"/>
          <w:szCs w:val="20"/>
          <w:lang w:val="en-US"/>
        </w:rPr>
        <w:t xml:space="preserve"> </w:t>
      </w:r>
      <w:proofErr w:type="spellStart"/>
      <w:r w:rsidRPr="00D156CF">
        <w:rPr>
          <w:rFonts w:ascii="Courier" w:hAnsi="Courier" w:cs="Courier"/>
          <w:sz w:val="20"/>
          <w:szCs w:val="20"/>
          <w:lang w:val="en-US"/>
        </w:rPr>
        <w:t>qqganhvnfg</w:t>
      </w:r>
      <w:proofErr w:type="spellEnd"/>
      <w:r w:rsidRPr="00D156CF">
        <w:rPr>
          <w:rFonts w:ascii="Courier" w:hAnsi="Courier" w:cs="Courier"/>
          <w:sz w:val="20"/>
          <w:szCs w:val="20"/>
          <w:lang w:val="en-US"/>
        </w:rPr>
        <w:t xml:space="preserve"> </w:t>
      </w:r>
      <w:proofErr w:type="spellStart"/>
      <w:r w:rsidRPr="00D156CF">
        <w:rPr>
          <w:rFonts w:ascii="Courier" w:hAnsi="Courier" w:cs="Courier"/>
          <w:sz w:val="20"/>
          <w:szCs w:val="20"/>
          <w:lang w:val="en-US"/>
        </w:rPr>
        <w:t>qqpvpgntae</w:t>
      </w:r>
      <w:proofErr w:type="spellEnd"/>
      <w:r w:rsidRPr="00D156CF">
        <w:rPr>
          <w:rFonts w:ascii="Courier" w:hAnsi="Courier" w:cs="Courier"/>
          <w:sz w:val="20"/>
          <w:szCs w:val="20"/>
          <w:lang w:val="en-US"/>
        </w:rPr>
        <w:t xml:space="preserve"> </w:t>
      </w:r>
      <w:proofErr w:type="spellStart"/>
      <w:r w:rsidRPr="00D156CF">
        <w:rPr>
          <w:rFonts w:ascii="Courier" w:hAnsi="Courier" w:cs="Courier"/>
          <w:sz w:val="20"/>
          <w:szCs w:val="20"/>
          <w:lang w:val="en-US"/>
        </w:rPr>
        <w:t>qppspaqlsh</w:t>
      </w:r>
      <w:proofErr w:type="spellEnd"/>
      <w:r w:rsidRPr="00D156CF">
        <w:rPr>
          <w:rFonts w:ascii="Courier" w:hAnsi="Courier" w:cs="Courier"/>
          <w:sz w:val="20"/>
          <w:szCs w:val="20"/>
          <w:lang w:val="en-US"/>
        </w:rPr>
        <w:t xml:space="preserve"> </w:t>
      </w:r>
      <w:proofErr w:type="spellStart"/>
      <w:r w:rsidRPr="00D156CF">
        <w:rPr>
          <w:rFonts w:ascii="Courier" w:hAnsi="Courier" w:cs="Courier"/>
          <w:sz w:val="20"/>
          <w:szCs w:val="20"/>
          <w:lang w:val="en-US"/>
        </w:rPr>
        <w:t>gsqpsvrtpl</w:t>
      </w:r>
      <w:proofErr w:type="spellEnd"/>
      <w:r w:rsidRPr="00D156CF">
        <w:rPr>
          <w:rFonts w:ascii="Courier" w:hAnsi="Courier" w:cs="Courier"/>
          <w:sz w:val="20"/>
          <w:szCs w:val="20"/>
          <w:lang w:val="en-US"/>
        </w:rPr>
        <w:t xml:space="preserve">       301 </w:t>
      </w:r>
      <w:proofErr w:type="spellStart"/>
      <w:r w:rsidRPr="00D156CF">
        <w:rPr>
          <w:rFonts w:ascii="Courier" w:hAnsi="Courier" w:cs="Courier"/>
          <w:sz w:val="20"/>
          <w:szCs w:val="20"/>
          <w:lang w:val="en-US"/>
        </w:rPr>
        <w:t>pnlhpglvst</w:t>
      </w:r>
      <w:proofErr w:type="spellEnd"/>
      <w:r w:rsidRPr="00D156CF">
        <w:rPr>
          <w:rFonts w:ascii="Courier" w:hAnsi="Courier" w:cs="Courier"/>
          <w:sz w:val="20"/>
          <w:szCs w:val="20"/>
          <w:lang w:val="en-US"/>
        </w:rPr>
        <w:t xml:space="preserve"> </w:t>
      </w:r>
      <w:proofErr w:type="spellStart"/>
      <w:r w:rsidRPr="00D156CF">
        <w:rPr>
          <w:rFonts w:ascii="Courier" w:hAnsi="Courier" w:cs="Courier"/>
          <w:sz w:val="20"/>
          <w:szCs w:val="20"/>
          <w:lang w:val="en-US"/>
        </w:rPr>
        <w:t>pispqlvnqq</w:t>
      </w:r>
      <w:proofErr w:type="spellEnd"/>
      <w:r w:rsidRPr="00D156CF">
        <w:rPr>
          <w:rFonts w:ascii="Courier" w:hAnsi="Courier" w:cs="Courier"/>
          <w:sz w:val="20"/>
          <w:szCs w:val="20"/>
          <w:lang w:val="en-US"/>
        </w:rPr>
        <w:t xml:space="preserve"> </w:t>
      </w:r>
      <w:proofErr w:type="spellStart"/>
      <w:r w:rsidRPr="00D156CF">
        <w:rPr>
          <w:rFonts w:ascii="Courier" w:hAnsi="Courier" w:cs="Courier"/>
          <w:sz w:val="20"/>
          <w:szCs w:val="20"/>
          <w:lang w:val="en-US"/>
        </w:rPr>
        <w:t>lvmaqllnqq</w:t>
      </w:r>
      <w:proofErr w:type="spellEnd"/>
      <w:r w:rsidRPr="00D156CF">
        <w:rPr>
          <w:rFonts w:ascii="Courier" w:hAnsi="Courier" w:cs="Courier"/>
          <w:sz w:val="20"/>
          <w:szCs w:val="20"/>
          <w:lang w:val="en-US"/>
        </w:rPr>
        <w:t xml:space="preserve"> </w:t>
      </w:r>
      <w:proofErr w:type="spellStart"/>
      <w:r w:rsidRPr="00D156CF">
        <w:rPr>
          <w:rFonts w:ascii="Courier" w:hAnsi="Courier" w:cs="Courier"/>
          <w:sz w:val="20"/>
          <w:szCs w:val="20"/>
          <w:lang w:val="en-US"/>
        </w:rPr>
        <w:t>yavnrllaqq</w:t>
      </w:r>
      <w:proofErr w:type="spellEnd"/>
      <w:r w:rsidRPr="00D156CF">
        <w:rPr>
          <w:rFonts w:ascii="Courier" w:hAnsi="Courier" w:cs="Courier"/>
          <w:sz w:val="20"/>
          <w:szCs w:val="20"/>
          <w:lang w:val="en-US"/>
        </w:rPr>
        <w:t xml:space="preserve"> </w:t>
      </w:r>
      <w:proofErr w:type="spellStart"/>
      <w:r w:rsidRPr="00D156CF">
        <w:rPr>
          <w:rFonts w:ascii="Courier" w:hAnsi="Courier" w:cs="Courier"/>
          <w:sz w:val="20"/>
          <w:szCs w:val="20"/>
          <w:lang w:val="en-US"/>
        </w:rPr>
        <w:t>slnqqylnhp</w:t>
      </w:r>
      <w:proofErr w:type="spellEnd"/>
      <w:r w:rsidRPr="00D156CF">
        <w:rPr>
          <w:rFonts w:ascii="Courier" w:hAnsi="Courier" w:cs="Courier"/>
          <w:sz w:val="20"/>
          <w:szCs w:val="20"/>
          <w:lang w:val="en-US"/>
        </w:rPr>
        <w:t xml:space="preserve"> </w:t>
      </w:r>
      <w:proofErr w:type="spellStart"/>
      <w:r w:rsidRPr="00D156CF">
        <w:rPr>
          <w:rFonts w:ascii="Courier" w:hAnsi="Courier" w:cs="Courier"/>
          <w:sz w:val="20"/>
          <w:szCs w:val="20"/>
          <w:lang w:val="en-US"/>
        </w:rPr>
        <w:t>ppvsrsmnkp</w:t>
      </w:r>
      <w:proofErr w:type="spellEnd"/>
      <w:r w:rsidRPr="00D156CF">
        <w:rPr>
          <w:rFonts w:ascii="Courier" w:hAnsi="Courier" w:cs="Courier"/>
          <w:sz w:val="20"/>
          <w:szCs w:val="20"/>
          <w:lang w:val="en-US"/>
        </w:rPr>
        <w:t xml:space="preserve">       361 </w:t>
      </w:r>
      <w:proofErr w:type="spellStart"/>
      <w:r w:rsidRPr="00D156CF">
        <w:rPr>
          <w:rFonts w:ascii="Courier" w:hAnsi="Courier" w:cs="Courier"/>
          <w:sz w:val="20"/>
          <w:szCs w:val="20"/>
          <w:lang w:val="en-US"/>
        </w:rPr>
        <w:t>leqqvstnte</w:t>
      </w:r>
      <w:proofErr w:type="spellEnd"/>
      <w:r w:rsidRPr="00D156CF">
        <w:rPr>
          <w:rFonts w:ascii="Courier" w:hAnsi="Courier" w:cs="Courier"/>
          <w:sz w:val="20"/>
          <w:szCs w:val="20"/>
          <w:lang w:val="en-US"/>
        </w:rPr>
        <w:t xml:space="preserve"> </w:t>
      </w:r>
      <w:proofErr w:type="spellStart"/>
      <w:r w:rsidRPr="00D156CF">
        <w:rPr>
          <w:rFonts w:ascii="Courier" w:hAnsi="Courier" w:cs="Courier"/>
          <w:sz w:val="20"/>
          <w:szCs w:val="20"/>
          <w:lang w:val="en-US"/>
        </w:rPr>
        <w:t>vsseiyqwvr</w:t>
      </w:r>
      <w:proofErr w:type="spellEnd"/>
      <w:r w:rsidRPr="00D156CF">
        <w:rPr>
          <w:rFonts w:ascii="Courier" w:hAnsi="Courier" w:cs="Courier"/>
          <w:sz w:val="20"/>
          <w:szCs w:val="20"/>
          <w:lang w:val="en-US"/>
        </w:rPr>
        <w:t xml:space="preserve"> </w:t>
      </w:r>
      <w:proofErr w:type="spellStart"/>
      <w:r w:rsidRPr="00D156CF">
        <w:rPr>
          <w:rFonts w:ascii="Courier" w:hAnsi="Courier" w:cs="Courier"/>
          <w:sz w:val="20"/>
          <w:szCs w:val="20"/>
          <w:lang w:val="en-US"/>
        </w:rPr>
        <w:t>delkragisq</w:t>
      </w:r>
      <w:proofErr w:type="spellEnd"/>
      <w:r w:rsidRPr="00D156CF">
        <w:rPr>
          <w:rFonts w:ascii="Courier" w:hAnsi="Courier" w:cs="Courier"/>
          <w:sz w:val="20"/>
          <w:szCs w:val="20"/>
          <w:lang w:val="en-US"/>
        </w:rPr>
        <w:t xml:space="preserve"> </w:t>
      </w:r>
      <w:proofErr w:type="spellStart"/>
      <w:r w:rsidRPr="00D156CF">
        <w:rPr>
          <w:rFonts w:ascii="Courier" w:hAnsi="Courier" w:cs="Courier"/>
          <w:sz w:val="20"/>
          <w:szCs w:val="20"/>
          <w:lang w:val="en-US"/>
        </w:rPr>
        <w:t>avfarvafnr</w:t>
      </w:r>
      <w:proofErr w:type="spellEnd"/>
      <w:r w:rsidRPr="00D156CF">
        <w:rPr>
          <w:rFonts w:ascii="Courier" w:hAnsi="Courier" w:cs="Courier"/>
          <w:sz w:val="20"/>
          <w:szCs w:val="20"/>
          <w:lang w:val="en-US"/>
        </w:rPr>
        <w:t xml:space="preserve"> </w:t>
      </w:r>
      <w:proofErr w:type="spellStart"/>
      <w:r w:rsidRPr="00D156CF">
        <w:rPr>
          <w:rFonts w:ascii="Courier" w:hAnsi="Courier" w:cs="Courier"/>
          <w:sz w:val="20"/>
          <w:szCs w:val="20"/>
          <w:lang w:val="en-US"/>
        </w:rPr>
        <w:t>tqgllseilr</w:t>
      </w:r>
      <w:proofErr w:type="spellEnd"/>
      <w:r w:rsidRPr="00D156CF">
        <w:rPr>
          <w:rFonts w:ascii="Courier" w:hAnsi="Courier" w:cs="Courier"/>
          <w:sz w:val="20"/>
          <w:szCs w:val="20"/>
          <w:lang w:val="en-US"/>
        </w:rPr>
        <w:t xml:space="preserve"> </w:t>
      </w:r>
      <w:proofErr w:type="spellStart"/>
      <w:r w:rsidRPr="00D156CF">
        <w:rPr>
          <w:rFonts w:ascii="Courier" w:hAnsi="Courier" w:cs="Courier"/>
          <w:sz w:val="20"/>
          <w:szCs w:val="20"/>
          <w:lang w:val="en-US"/>
        </w:rPr>
        <w:t>keedpktasq</w:t>
      </w:r>
      <w:proofErr w:type="spellEnd"/>
      <w:r w:rsidRPr="00D156CF">
        <w:rPr>
          <w:rFonts w:ascii="Courier" w:hAnsi="Courier" w:cs="Courier"/>
          <w:sz w:val="20"/>
          <w:szCs w:val="20"/>
          <w:lang w:val="en-US"/>
        </w:rPr>
        <w:t xml:space="preserve">       421 </w:t>
      </w:r>
      <w:proofErr w:type="spellStart"/>
      <w:r w:rsidRPr="00D156CF">
        <w:rPr>
          <w:rFonts w:ascii="Courier" w:hAnsi="Courier" w:cs="Courier"/>
          <w:sz w:val="20"/>
          <w:szCs w:val="20"/>
          <w:lang w:val="en-US"/>
        </w:rPr>
        <w:t>sllvnlramq</w:t>
      </w:r>
      <w:proofErr w:type="spellEnd"/>
      <w:r w:rsidRPr="00D156CF">
        <w:rPr>
          <w:rFonts w:ascii="Courier" w:hAnsi="Courier" w:cs="Courier"/>
          <w:sz w:val="20"/>
          <w:szCs w:val="20"/>
          <w:lang w:val="en-US"/>
        </w:rPr>
        <w:t xml:space="preserve"> </w:t>
      </w:r>
      <w:proofErr w:type="spellStart"/>
      <w:r w:rsidRPr="00D156CF">
        <w:rPr>
          <w:rFonts w:ascii="Courier" w:hAnsi="Courier" w:cs="Courier"/>
          <w:sz w:val="20"/>
          <w:szCs w:val="20"/>
          <w:lang w:val="en-US"/>
        </w:rPr>
        <w:t>nflqlpeaer</w:t>
      </w:r>
      <w:proofErr w:type="spellEnd"/>
      <w:r w:rsidRPr="00D156CF">
        <w:rPr>
          <w:rFonts w:ascii="Courier" w:hAnsi="Courier" w:cs="Courier"/>
          <w:sz w:val="20"/>
          <w:szCs w:val="20"/>
          <w:lang w:val="en-US"/>
        </w:rPr>
        <w:t xml:space="preserve"> </w:t>
      </w:r>
      <w:proofErr w:type="spellStart"/>
      <w:r w:rsidRPr="00D156CF">
        <w:rPr>
          <w:rFonts w:ascii="Courier" w:hAnsi="Courier" w:cs="Courier"/>
          <w:sz w:val="20"/>
          <w:szCs w:val="20"/>
          <w:lang w:val="en-US"/>
        </w:rPr>
        <w:t>driyqderer</w:t>
      </w:r>
      <w:proofErr w:type="spellEnd"/>
      <w:r w:rsidRPr="00D156CF">
        <w:rPr>
          <w:rFonts w:ascii="Courier" w:hAnsi="Courier" w:cs="Courier"/>
          <w:sz w:val="20"/>
          <w:szCs w:val="20"/>
          <w:lang w:val="en-US"/>
        </w:rPr>
        <w:t xml:space="preserve"> </w:t>
      </w:r>
      <w:proofErr w:type="spellStart"/>
      <w:r w:rsidRPr="00D156CF">
        <w:rPr>
          <w:rFonts w:ascii="Courier" w:hAnsi="Courier" w:cs="Courier"/>
          <w:sz w:val="20"/>
          <w:szCs w:val="20"/>
          <w:lang w:val="en-US"/>
        </w:rPr>
        <w:t>slnaasamgp</w:t>
      </w:r>
      <w:proofErr w:type="spellEnd"/>
      <w:r w:rsidRPr="00D156CF">
        <w:rPr>
          <w:rFonts w:ascii="Courier" w:hAnsi="Courier" w:cs="Courier"/>
          <w:sz w:val="20"/>
          <w:szCs w:val="20"/>
          <w:lang w:val="en-US"/>
        </w:rPr>
        <w:t xml:space="preserve"> </w:t>
      </w:r>
      <w:proofErr w:type="spellStart"/>
      <w:r w:rsidRPr="00D156CF">
        <w:rPr>
          <w:rFonts w:ascii="Courier" w:hAnsi="Courier" w:cs="Courier"/>
          <w:sz w:val="20"/>
          <w:szCs w:val="20"/>
          <w:lang w:val="en-US"/>
        </w:rPr>
        <w:t>aplistppsr</w:t>
      </w:r>
      <w:proofErr w:type="spellEnd"/>
      <w:r w:rsidRPr="00D156CF">
        <w:rPr>
          <w:rFonts w:ascii="Courier" w:hAnsi="Courier" w:cs="Courier"/>
          <w:sz w:val="20"/>
          <w:szCs w:val="20"/>
          <w:lang w:val="en-US"/>
        </w:rPr>
        <w:t xml:space="preserve"> </w:t>
      </w:r>
      <w:proofErr w:type="spellStart"/>
      <w:r w:rsidRPr="00D156CF">
        <w:rPr>
          <w:rFonts w:ascii="Courier" w:hAnsi="Courier" w:cs="Courier"/>
          <w:sz w:val="20"/>
          <w:szCs w:val="20"/>
          <w:lang w:val="en-US"/>
        </w:rPr>
        <w:t>ppqvktatia</w:t>
      </w:r>
      <w:proofErr w:type="spellEnd"/>
      <w:r w:rsidRPr="00D156CF">
        <w:rPr>
          <w:rFonts w:ascii="Courier" w:hAnsi="Courier" w:cs="Courier"/>
          <w:sz w:val="20"/>
          <w:szCs w:val="20"/>
          <w:lang w:val="en-US"/>
        </w:rPr>
        <w:t xml:space="preserve">       481 </w:t>
      </w:r>
      <w:proofErr w:type="spellStart"/>
      <w:r w:rsidRPr="00D156CF">
        <w:rPr>
          <w:rFonts w:ascii="Courier" w:hAnsi="Courier" w:cs="Courier"/>
          <w:sz w:val="20"/>
          <w:szCs w:val="20"/>
          <w:lang w:val="en-US"/>
        </w:rPr>
        <w:t>serngkpenn</w:t>
      </w:r>
      <w:proofErr w:type="spellEnd"/>
      <w:r w:rsidRPr="00D156CF">
        <w:rPr>
          <w:rFonts w:ascii="Courier" w:hAnsi="Courier" w:cs="Courier"/>
          <w:sz w:val="20"/>
          <w:szCs w:val="20"/>
          <w:lang w:val="en-US"/>
        </w:rPr>
        <w:t xml:space="preserve"> </w:t>
      </w:r>
      <w:proofErr w:type="spellStart"/>
      <w:r w:rsidRPr="00D156CF">
        <w:rPr>
          <w:rFonts w:ascii="Courier" w:hAnsi="Courier" w:cs="Courier"/>
          <w:sz w:val="20"/>
          <w:szCs w:val="20"/>
          <w:lang w:val="en-US"/>
        </w:rPr>
        <w:t>tmninasiyd</w:t>
      </w:r>
      <w:proofErr w:type="spellEnd"/>
      <w:r w:rsidRPr="00D156CF">
        <w:rPr>
          <w:rFonts w:ascii="Courier" w:hAnsi="Courier" w:cs="Courier"/>
          <w:sz w:val="20"/>
          <w:szCs w:val="20"/>
          <w:lang w:val="en-US"/>
        </w:rPr>
        <w:t xml:space="preserve"> </w:t>
      </w:r>
      <w:proofErr w:type="spellStart"/>
      <w:r w:rsidRPr="00D156CF">
        <w:rPr>
          <w:rFonts w:ascii="Courier" w:hAnsi="Courier" w:cs="Courier"/>
          <w:sz w:val="20"/>
          <w:szCs w:val="20"/>
          <w:lang w:val="en-US"/>
        </w:rPr>
        <w:t>eiqqemkrak</w:t>
      </w:r>
      <w:proofErr w:type="spellEnd"/>
      <w:r w:rsidRPr="00D156CF">
        <w:rPr>
          <w:rFonts w:ascii="Courier" w:hAnsi="Courier" w:cs="Courier"/>
          <w:sz w:val="20"/>
          <w:szCs w:val="20"/>
          <w:lang w:val="en-US"/>
        </w:rPr>
        <w:t xml:space="preserve"> </w:t>
      </w:r>
      <w:proofErr w:type="spellStart"/>
      <w:r w:rsidRPr="00D156CF">
        <w:rPr>
          <w:rFonts w:ascii="Courier" w:hAnsi="Courier" w:cs="Courier"/>
          <w:sz w:val="20"/>
          <w:szCs w:val="20"/>
          <w:lang w:val="en-US"/>
        </w:rPr>
        <w:t>vsqalfakva</w:t>
      </w:r>
      <w:proofErr w:type="spellEnd"/>
      <w:r w:rsidRPr="00D156CF">
        <w:rPr>
          <w:rFonts w:ascii="Courier" w:hAnsi="Courier" w:cs="Courier"/>
          <w:sz w:val="20"/>
          <w:szCs w:val="20"/>
          <w:lang w:val="en-US"/>
        </w:rPr>
        <w:t xml:space="preserve"> </w:t>
      </w:r>
      <w:proofErr w:type="spellStart"/>
      <w:r w:rsidRPr="00D156CF">
        <w:rPr>
          <w:rFonts w:ascii="Courier" w:hAnsi="Courier" w:cs="Courier"/>
          <w:sz w:val="20"/>
          <w:szCs w:val="20"/>
          <w:lang w:val="en-US"/>
        </w:rPr>
        <w:t>atksqgwlce</w:t>
      </w:r>
      <w:proofErr w:type="spellEnd"/>
      <w:r w:rsidRPr="00D156CF">
        <w:rPr>
          <w:rFonts w:ascii="Courier" w:hAnsi="Courier" w:cs="Courier"/>
          <w:sz w:val="20"/>
          <w:szCs w:val="20"/>
          <w:lang w:val="en-US"/>
        </w:rPr>
        <w:t xml:space="preserve"> </w:t>
      </w:r>
      <w:proofErr w:type="spellStart"/>
      <w:r w:rsidRPr="00D156CF">
        <w:rPr>
          <w:rFonts w:ascii="Courier" w:hAnsi="Courier" w:cs="Courier"/>
          <w:sz w:val="20"/>
          <w:szCs w:val="20"/>
          <w:lang w:val="en-US"/>
        </w:rPr>
        <w:t>llrwkedpsp</w:t>
      </w:r>
      <w:proofErr w:type="spellEnd"/>
      <w:r w:rsidRPr="00D156CF">
        <w:rPr>
          <w:rFonts w:ascii="Courier" w:hAnsi="Courier" w:cs="Courier"/>
          <w:sz w:val="20"/>
          <w:szCs w:val="20"/>
          <w:lang w:val="en-US"/>
        </w:rPr>
        <w:t xml:space="preserve">       541 </w:t>
      </w:r>
      <w:proofErr w:type="spellStart"/>
      <w:r w:rsidRPr="00D156CF">
        <w:rPr>
          <w:rFonts w:ascii="Courier" w:hAnsi="Courier" w:cs="Courier"/>
          <w:sz w:val="20"/>
          <w:szCs w:val="20"/>
          <w:lang w:val="en-US"/>
        </w:rPr>
        <w:t>enrtlwenls</w:t>
      </w:r>
      <w:proofErr w:type="spellEnd"/>
      <w:r w:rsidRPr="00D156CF">
        <w:rPr>
          <w:rFonts w:ascii="Courier" w:hAnsi="Courier" w:cs="Courier"/>
          <w:sz w:val="20"/>
          <w:szCs w:val="20"/>
          <w:lang w:val="en-US"/>
        </w:rPr>
        <w:t xml:space="preserve"> </w:t>
      </w:r>
      <w:proofErr w:type="spellStart"/>
      <w:r w:rsidRPr="00D156CF">
        <w:rPr>
          <w:rFonts w:ascii="Courier" w:hAnsi="Courier" w:cs="Courier"/>
          <w:sz w:val="20"/>
          <w:szCs w:val="20"/>
          <w:lang w:val="en-US"/>
        </w:rPr>
        <w:t>mirrflslpq</w:t>
      </w:r>
      <w:proofErr w:type="spellEnd"/>
      <w:r w:rsidRPr="00D156CF">
        <w:rPr>
          <w:rFonts w:ascii="Courier" w:hAnsi="Courier" w:cs="Courier"/>
          <w:sz w:val="20"/>
          <w:szCs w:val="20"/>
          <w:lang w:val="en-US"/>
        </w:rPr>
        <w:t xml:space="preserve"> </w:t>
      </w:r>
      <w:proofErr w:type="spellStart"/>
      <w:r w:rsidRPr="00D156CF">
        <w:rPr>
          <w:rFonts w:ascii="Courier" w:hAnsi="Courier" w:cs="Courier"/>
          <w:sz w:val="20"/>
          <w:szCs w:val="20"/>
          <w:lang w:val="en-US"/>
        </w:rPr>
        <w:t>perdaiyeqe</w:t>
      </w:r>
      <w:proofErr w:type="spellEnd"/>
      <w:r w:rsidRPr="00D156CF">
        <w:rPr>
          <w:rFonts w:ascii="Courier" w:hAnsi="Courier" w:cs="Courier"/>
          <w:sz w:val="20"/>
          <w:szCs w:val="20"/>
          <w:lang w:val="en-US"/>
        </w:rPr>
        <w:t xml:space="preserve"> </w:t>
      </w:r>
      <w:proofErr w:type="spellStart"/>
      <w:r w:rsidRPr="00D156CF">
        <w:rPr>
          <w:rFonts w:ascii="Courier" w:hAnsi="Courier" w:cs="Courier"/>
          <w:sz w:val="20"/>
          <w:szCs w:val="20"/>
          <w:lang w:val="en-US"/>
        </w:rPr>
        <w:t>snavhhhgdr</w:t>
      </w:r>
      <w:proofErr w:type="spellEnd"/>
      <w:r w:rsidRPr="00D156CF">
        <w:rPr>
          <w:rFonts w:ascii="Courier" w:hAnsi="Courier" w:cs="Courier"/>
          <w:sz w:val="20"/>
          <w:szCs w:val="20"/>
          <w:lang w:val="en-US"/>
        </w:rPr>
        <w:t xml:space="preserve"> </w:t>
      </w:r>
      <w:proofErr w:type="spellStart"/>
      <w:r w:rsidRPr="00D156CF">
        <w:rPr>
          <w:rFonts w:ascii="Courier" w:hAnsi="Courier" w:cs="Courier"/>
          <w:sz w:val="20"/>
          <w:szCs w:val="20"/>
          <w:lang w:val="en-US"/>
        </w:rPr>
        <w:t>pphiihvpae</w:t>
      </w:r>
      <w:proofErr w:type="spellEnd"/>
      <w:r w:rsidRPr="00D156CF">
        <w:rPr>
          <w:rFonts w:ascii="Courier" w:hAnsi="Courier" w:cs="Courier"/>
          <w:sz w:val="20"/>
          <w:szCs w:val="20"/>
          <w:lang w:val="en-US"/>
        </w:rPr>
        <w:t xml:space="preserve"> </w:t>
      </w:r>
      <w:proofErr w:type="spellStart"/>
      <w:r w:rsidRPr="00D156CF">
        <w:rPr>
          <w:rFonts w:ascii="Courier" w:hAnsi="Courier" w:cs="Courier"/>
          <w:sz w:val="20"/>
          <w:szCs w:val="20"/>
          <w:lang w:val="en-US"/>
        </w:rPr>
        <w:t>qlqqqqqqqq</w:t>
      </w:r>
      <w:proofErr w:type="spellEnd"/>
      <w:r w:rsidRPr="00D156CF">
        <w:rPr>
          <w:rFonts w:ascii="Courier" w:hAnsi="Courier" w:cs="Courier"/>
          <w:sz w:val="20"/>
          <w:szCs w:val="20"/>
          <w:lang w:val="en-US"/>
        </w:rPr>
        <w:t xml:space="preserve">       601 </w:t>
      </w:r>
      <w:proofErr w:type="spellStart"/>
      <w:r w:rsidRPr="00D156CF">
        <w:rPr>
          <w:rFonts w:ascii="Courier" w:hAnsi="Courier" w:cs="Courier"/>
          <w:sz w:val="20"/>
          <w:szCs w:val="20"/>
          <w:lang w:val="en-US"/>
        </w:rPr>
        <w:t>qqqqqppapp</w:t>
      </w:r>
      <w:proofErr w:type="spellEnd"/>
      <w:r w:rsidRPr="00D156CF">
        <w:rPr>
          <w:rFonts w:ascii="Courier" w:hAnsi="Courier" w:cs="Courier"/>
          <w:sz w:val="20"/>
          <w:szCs w:val="20"/>
          <w:lang w:val="en-US"/>
        </w:rPr>
        <w:t xml:space="preserve"> </w:t>
      </w:r>
      <w:proofErr w:type="spellStart"/>
      <w:r w:rsidRPr="00D156CF">
        <w:rPr>
          <w:rFonts w:ascii="Courier" w:hAnsi="Courier" w:cs="Courier"/>
          <w:sz w:val="20"/>
          <w:szCs w:val="20"/>
          <w:lang w:val="en-US"/>
        </w:rPr>
        <w:t>qpqpqpqpqa</w:t>
      </w:r>
      <w:proofErr w:type="spellEnd"/>
      <w:r w:rsidRPr="00D156CF">
        <w:rPr>
          <w:rFonts w:ascii="Courier" w:hAnsi="Courier" w:cs="Courier"/>
          <w:sz w:val="20"/>
          <w:szCs w:val="20"/>
          <w:lang w:val="en-US"/>
        </w:rPr>
        <w:t xml:space="preserve"> </w:t>
      </w:r>
      <w:proofErr w:type="spellStart"/>
      <w:r w:rsidRPr="00D156CF">
        <w:rPr>
          <w:rFonts w:ascii="Courier" w:hAnsi="Courier" w:cs="Courier"/>
          <w:sz w:val="20"/>
          <w:szCs w:val="20"/>
          <w:lang w:val="en-US"/>
        </w:rPr>
        <w:t>qagprlpprq</w:t>
      </w:r>
      <w:proofErr w:type="spellEnd"/>
      <w:r w:rsidRPr="00D156CF">
        <w:rPr>
          <w:rFonts w:ascii="Courier" w:hAnsi="Courier" w:cs="Courier"/>
          <w:sz w:val="20"/>
          <w:szCs w:val="20"/>
          <w:lang w:val="en-US"/>
        </w:rPr>
        <w:t xml:space="preserve"> </w:t>
      </w:r>
      <w:proofErr w:type="spellStart"/>
      <w:r w:rsidRPr="00D156CF">
        <w:rPr>
          <w:rFonts w:ascii="Courier" w:hAnsi="Courier" w:cs="Courier"/>
          <w:sz w:val="20"/>
          <w:szCs w:val="20"/>
          <w:lang w:val="en-US"/>
        </w:rPr>
        <w:t>ptvaspaesd</w:t>
      </w:r>
      <w:proofErr w:type="spellEnd"/>
      <w:r w:rsidRPr="00D156CF">
        <w:rPr>
          <w:rFonts w:ascii="Courier" w:hAnsi="Courier" w:cs="Courier"/>
          <w:sz w:val="20"/>
          <w:szCs w:val="20"/>
          <w:lang w:val="en-US"/>
        </w:rPr>
        <w:t xml:space="preserve"> </w:t>
      </w:r>
      <w:proofErr w:type="spellStart"/>
      <w:r w:rsidRPr="00D156CF">
        <w:rPr>
          <w:rFonts w:ascii="Courier" w:hAnsi="Courier" w:cs="Courier"/>
          <w:sz w:val="20"/>
          <w:szCs w:val="20"/>
          <w:lang w:val="en-US"/>
        </w:rPr>
        <w:t>eenrqksrpr</w:t>
      </w:r>
      <w:proofErr w:type="spellEnd"/>
      <w:r w:rsidRPr="00D156CF">
        <w:rPr>
          <w:rFonts w:ascii="Courier" w:hAnsi="Courier" w:cs="Courier"/>
          <w:sz w:val="20"/>
          <w:szCs w:val="20"/>
          <w:lang w:val="en-US"/>
        </w:rPr>
        <w:t xml:space="preserve"> </w:t>
      </w:r>
      <w:proofErr w:type="spellStart"/>
      <w:r w:rsidRPr="00D156CF">
        <w:rPr>
          <w:rFonts w:ascii="Courier" w:hAnsi="Courier" w:cs="Courier"/>
          <w:sz w:val="20"/>
          <w:szCs w:val="20"/>
          <w:lang w:val="en-US"/>
        </w:rPr>
        <w:t>tkisvealgi</w:t>
      </w:r>
      <w:proofErr w:type="spellEnd"/>
      <w:r w:rsidRPr="00D156CF">
        <w:rPr>
          <w:rFonts w:ascii="Courier" w:hAnsi="Courier" w:cs="Courier"/>
          <w:sz w:val="20"/>
          <w:szCs w:val="20"/>
          <w:lang w:val="en-US"/>
        </w:rPr>
        <w:t xml:space="preserve">       661 </w:t>
      </w:r>
      <w:proofErr w:type="spellStart"/>
      <w:r w:rsidRPr="00D156CF">
        <w:rPr>
          <w:rFonts w:ascii="Courier" w:hAnsi="Courier" w:cs="Courier"/>
          <w:sz w:val="20"/>
          <w:szCs w:val="20"/>
          <w:lang w:val="en-US"/>
        </w:rPr>
        <w:t>lqsfiqdvgl</w:t>
      </w:r>
      <w:proofErr w:type="spellEnd"/>
      <w:r w:rsidRPr="00D156CF">
        <w:rPr>
          <w:rFonts w:ascii="Courier" w:hAnsi="Courier" w:cs="Courier"/>
          <w:sz w:val="20"/>
          <w:szCs w:val="20"/>
          <w:lang w:val="en-US"/>
        </w:rPr>
        <w:t xml:space="preserve"> </w:t>
      </w:r>
      <w:proofErr w:type="spellStart"/>
      <w:r w:rsidRPr="00D156CF">
        <w:rPr>
          <w:rFonts w:ascii="Courier" w:hAnsi="Courier" w:cs="Courier"/>
          <w:sz w:val="20"/>
          <w:szCs w:val="20"/>
          <w:lang w:val="en-US"/>
        </w:rPr>
        <w:t>ypdeeaiqtl</w:t>
      </w:r>
      <w:proofErr w:type="spellEnd"/>
      <w:r w:rsidRPr="00D156CF">
        <w:rPr>
          <w:rFonts w:ascii="Courier" w:hAnsi="Courier" w:cs="Courier"/>
          <w:sz w:val="20"/>
          <w:szCs w:val="20"/>
          <w:lang w:val="en-US"/>
        </w:rPr>
        <w:t xml:space="preserve"> </w:t>
      </w:r>
      <w:proofErr w:type="spellStart"/>
      <w:r w:rsidRPr="00D156CF">
        <w:rPr>
          <w:rFonts w:ascii="Courier" w:hAnsi="Courier" w:cs="Courier"/>
          <w:sz w:val="20"/>
          <w:szCs w:val="20"/>
          <w:lang w:val="en-US"/>
        </w:rPr>
        <w:t>saqldlpkyt</w:t>
      </w:r>
      <w:proofErr w:type="spellEnd"/>
      <w:r w:rsidRPr="00D156CF">
        <w:rPr>
          <w:rFonts w:ascii="Courier" w:hAnsi="Courier" w:cs="Courier"/>
          <w:sz w:val="20"/>
          <w:szCs w:val="20"/>
          <w:lang w:val="en-US"/>
        </w:rPr>
        <w:t xml:space="preserve"> </w:t>
      </w:r>
      <w:proofErr w:type="spellStart"/>
      <w:r w:rsidRPr="00D156CF">
        <w:rPr>
          <w:rFonts w:ascii="Courier" w:hAnsi="Courier" w:cs="Courier"/>
          <w:sz w:val="20"/>
          <w:szCs w:val="20"/>
          <w:lang w:val="en-US"/>
        </w:rPr>
        <w:t>iikffqnqry</w:t>
      </w:r>
      <w:proofErr w:type="spellEnd"/>
      <w:r w:rsidRPr="00D156CF">
        <w:rPr>
          <w:rFonts w:ascii="Courier" w:hAnsi="Courier" w:cs="Courier"/>
          <w:sz w:val="20"/>
          <w:szCs w:val="20"/>
          <w:lang w:val="en-US"/>
        </w:rPr>
        <w:t xml:space="preserve"> </w:t>
      </w:r>
      <w:proofErr w:type="spellStart"/>
      <w:r w:rsidRPr="00D156CF">
        <w:rPr>
          <w:rFonts w:ascii="Courier" w:hAnsi="Courier" w:cs="Courier"/>
          <w:sz w:val="20"/>
          <w:szCs w:val="20"/>
          <w:lang w:val="en-US"/>
        </w:rPr>
        <w:t>ylkhhgklkd</w:t>
      </w:r>
      <w:proofErr w:type="spellEnd"/>
      <w:r w:rsidRPr="00D156CF">
        <w:rPr>
          <w:rFonts w:ascii="Courier" w:hAnsi="Courier" w:cs="Courier"/>
          <w:sz w:val="20"/>
          <w:szCs w:val="20"/>
          <w:lang w:val="en-US"/>
        </w:rPr>
        <w:t xml:space="preserve"> </w:t>
      </w:r>
      <w:proofErr w:type="spellStart"/>
      <w:r w:rsidRPr="00D156CF">
        <w:rPr>
          <w:rFonts w:ascii="Courier" w:hAnsi="Courier" w:cs="Courier"/>
          <w:sz w:val="20"/>
          <w:szCs w:val="20"/>
          <w:lang w:val="en-US"/>
        </w:rPr>
        <w:t>nsglevdvae</w:t>
      </w:r>
      <w:proofErr w:type="spellEnd"/>
      <w:r w:rsidRPr="00D156CF">
        <w:rPr>
          <w:rFonts w:ascii="Courier" w:hAnsi="Courier" w:cs="Courier"/>
          <w:sz w:val="20"/>
          <w:szCs w:val="20"/>
          <w:lang w:val="en-US"/>
        </w:rPr>
        <w:t xml:space="preserve">       721 </w:t>
      </w:r>
      <w:proofErr w:type="spellStart"/>
      <w:r w:rsidRPr="00D156CF">
        <w:rPr>
          <w:rFonts w:ascii="Courier" w:hAnsi="Courier" w:cs="Courier"/>
          <w:sz w:val="20"/>
          <w:szCs w:val="20"/>
          <w:lang w:val="en-US"/>
        </w:rPr>
        <w:t>ykeeellkdl</w:t>
      </w:r>
      <w:proofErr w:type="spellEnd"/>
      <w:r w:rsidRPr="00D156CF">
        <w:rPr>
          <w:rFonts w:ascii="Courier" w:hAnsi="Courier" w:cs="Courier"/>
          <w:sz w:val="20"/>
          <w:szCs w:val="20"/>
          <w:lang w:val="en-US"/>
        </w:rPr>
        <w:t xml:space="preserve"> </w:t>
      </w:r>
      <w:proofErr w:type="spellStart"/>
      <w:r w:rsidRPr="00D156CF">
        <w:rPr>
          <w:rFonts w:ascii="Courier" w:hAnsi="Courier" w:cs="Courier"/>
          <w:sz w:val="20"/>
          <w:szCs w:val="20"/>
          <w:lang w:val="en-US"/>
        </w:rPr>
        <w:t>eesvldknan</w:t>
      </w:r>
      <w:proofErr w:type="spellEnd"/>
      <w:r w:rsidRPr="00D156CF">
        <w:rPr>
          <w:rFonts w:ascii="Courier" w:hAnsi="Courier" w:cs="Courier"/>
          <w:sz w:val="20"/>
          <w:szCs w:val="20"/>
          <w:lang w:val="en-US"/>
        </w:rPr>
        <w:t xml:space="preserve"> </w:t>
      </w:r>
      <w:proofErr w:type="spellStart"/>
      <w:r w:rsidRPr="00D156CF">
        <w:rPr>
          <w:rFonts w:ascii="Courier" w:hAnsi="Courier" w:cs="Courier"/>
          <w:sz w:val="20"/>
          <w:szCs w:val="20"/>
          <w:lang w:val="en-US"/>
        </w:rPr>
        <w:t>tlfsvkleee</w:t>
      </w:r>
      <w:proofErr w:type="spellEnd"/>
      <w:r w:rsidRPr="00D156CF">
        <w:rPr>
          <w:rFonts w:ascii="Courier" w:hAnsi="Courier" w:cs="Courier"/>
          <w:sz w:val="20"/>
          <w:szCs w:val="20"/>
          <w:lang w:val="en-US"/>
        </w:rPr>
        <w:t xml:space="preserve"> </w:t>
      </w:r>
      <w:proofErr w:type="spellStart"/>
      <w:r w:rsidRPr="00D156CF">
        <w:rPr>
          <w:rFonts w:ascii="Courier" w:hAnsi="Courier" w:cs="Courier"/>
          <w:sz w:val="20"/>
          <w:szCs w:val="20"/>
          <w:lang w:val="en-US"/>
        </w:rPr>
        <w:t>lsvegntdid</w:t>
      </w:r>
      <w:proofErr w:type="spellEnd"/>
      <w:r w:rsidRPr="00D156CF">
        <w:rPr>
          <w:rFonts w:ascii="Courier" w:hAnsi="Courier" w:cs="Courier"/>
          <w:sz w:val="20"/>
          <w:szCs w:val="20"/>
          <w:lang w:val="en-US"/>
        </w:rPr>
        <w:t xml:space="preserve"> </w:t>
      </w:r>
      <w:proofErr w:type="spellStart"/>
      <w:r w:rsidRPr="00D156CF">
        <w:rPr>
          <w:rFonts w:ascii="Courier" w:hAnsi="Courier" w:cs="Courier"/>
          <w:sz w:val="20"/>
          <w:szCs w:val="20"/>
          <w:lang w:val="en-US"/>
        </w:rPr>
        <w:t>adlkd</w:t>
      </w:r>
      <w:proofErr w:type="spellEnd"/>
    </w:p>
    <w:p w14:paraId="17CA24D9" w14:textId="33F5965F" w:rsidR="00B14F7E" w:rsidRPr="00D156CF" w:rsidRDefault="00B14F7E" w:rsidP="00B14F7E">
      <w:pPr>
        <w:rPr>
          <w:rFonts w:asciiTheme="majorHAnsi" w:hAnsiTheme="majorHAnsi"/>
          <w:b/>
          <w:lang w:val="en-US"/>
        </w:rPr>
      </w:pPr>
      <w:r w:rsidRPr="00D156CF">
        <w:rPr>
          <w:rFonts w:asciiTheme="majorHAnsi" w:hAnsiTheme="majorHAnsi"/>
          <w:b/>
          <w:lang w:val="en-US"/>
        </w:rPr>
        <w:t>human/</w:t>
      </w:r>
      <w:del w:id="130" w:author="Alexander Resch" w:date="2022-01-19T19:27:00Z">
        <w:r w:rsidRPr="00D156CF" w:rsidDel="00956FC5">
          <w:rPr>
            <w:rFonts w:asciiTheme="majorHAnsi" w:hAnsiTheme="majorHAnsi"/>
            <w:b/>
            <w:lang w:val="en-US"/>
          </w:rPr>
          <w:delText xml:space="preserve"> </w:delText>
        </w:r>
      </w:del>
      <w:r w:rsidRPr="00D156CF">
        <w:rPr>
          <w:rFonts w:asciiTheme="majorHAnsi" w:hAnsiTheme="majorHAnsi"/>
          <w:b/>
          <w:color w:val="FF6600"/>
          <w:lang w:val="en-US"/>
        </w:rPr>
        <w:t>Guinea pig 100</w:t>
      </w:r>
      <w:ins w:id="131" w:author="Alexander Resch" w:date="2022-01-19T19:27:00Z">
        <w:r w:rsidR="00956FC5">
          <w:rPr>
            <w:rFonts w:asciiTheme="majorHAnsi" w:hAnsiTheme="majorHAnsi"/>
            <w:b/>
            <w:color w:val="FF6600"/>
            <w:lang w:val="en-US"/>
          </w:rPr>
          <w:t xml:space="preserve"> </w:t>
        </w:r>
      </w:ins>
      <w:r w:rsidRPr="00D156CF">
        <w:rPr>
          <w:rFonts w:asciiTheme="majorHAnsi" w:hAnsiTheme="majorHAnsi"/>
          <w:b/>
          <w:color w:val="FF6600"/>
          <w:lang w:val="en-US"/>
        </w:rPr>
        <w:t>% sequence homology:</w:t>
      </w:r>
    </w:p>
    <w:p w14:paraId="40F4646F" w14:textId="77777777" w:rsidR="00B14F7E" w:rsidRPr="00D156CF" w:rsidRDefault="00B14F7E" w:rsidP="00B14F7E">
      <w:pPr>
        <w:rPr>
          <w:rFonts w:asciiTheme="majorHAnsi" w:hAnsiTheme="majorHAnsi"/>
          <w:lang w:val="en-US"/>
        </w:rPr>
      </w:pPr>
      <w:proofErr w:type="spellStart"/>
      <w:r w:rsidRPr="00D156CF">
        <w:rPr>
          <w:rFonts w:asciiTheme="majorHAnsi" w:hAnsiTheme="majorHAnsi"/>
          <w:lang w:val="en-US"/>
        </w:rPr>
        <w:t>gtmlpvfcvv</w:t>
      </w:r>
      <w:proofErr w:type="spellEnd"/>
      <w:r w:rsidRPr="00D156CF">
        <w:rPr>
          <w:rFonts w:asciiTheme="majorHAnsi" w:hAnsiTheme="majorHAnsi"/>
          <w:lang w:val="en-US"/>
        </w:rPr>
        <w:t xml:space="preserve"> </w:t>
      </w:r>
      <w:proofErr w:type="spellStart"/>
      <w:r w:rsidRPr="00D156CF">
        <w:rPr>
          <w:rFonts w:asciiTheme="majorHAnsi" w:hAnsiTheme="majorHAnsi"/>
          <w:lang w:val="en-US"/>
        </w:rPr>
        <w:t>ehyenaieyd</w:t>
      </w:r>
      <w:proofErr w:type="spellEnd"/>
      <w:r w:rsidRPr="00D156CF">
        <w:rPr>
          <w:rFonts w:asciiTheme="majorHAnsi" w:hAnsiTheme="majorHAnsi"/>
          <w:lang w:val="en-US"/>
        </w:rPr>
        <w:t xml:space="preserve"> </w:t>
      </w:r>
      <w:proofErr w:type="spellStart"/>
      <w:r w:rsidRPr="00D156CF">
        <w:rPr>
          <w:rFonts w:asciiTheme="majorHAnsi" w:hAnsiTheme="majorHAnsi"/>
          <w:lang w:val="en-US"/>
        </w:rPr>
        <w:t>ckeehaefvl</w:t>
      </w:r>
      <w:proofErr w:type="spellEnd"/>
      <w:r w:rsidRPr="00D156CF">
        <w:rPr>
          <w:rFonts w:asciiTheme="majorHAnsi" w:hAnsiTheme="majorHAnsi"/>
          <w:lang w:val="en-US"/>
        </w:rPr>
        <w:t xml:space="preserve"> </w:t>
      </w:r>
      <w:proofErr w:type="spellStart"/>
      <w:r w:rsidRPr="00D156CF">
        <w:rPr>
          <w:rFonts w:asciiTheme="majorHAnsi" w:hAnsiTheme="majorHAnsi"/>
          <w:lang w:val="en-US"/>
        </w:rPr>
        <w:t>vrkdmlfnql</w:t>
      </w:r>
      <w:proofErr w:type="spellEnd"/>
      <w:r w:rsidRPr="00D156CF">
        <w:rPr>
          <w:rFonts w:asciiTheme="majorHAnsi" w:hAnsiTheme="majorHAnsi"/>
          <w:lang w:val="en-US"/>
        </w:rPr>
        <w:t xml:space="preserve"> </w:t>
      </w:r>
      <w:proofErr w:type="spellStart"/>
      <w:r w:rsidRPr="00D156CF">
        <w:rPr>
          <w:rFonts w:asciiTheme="majorHAnsi" w:hAnsiTheme="majorHAnsi"/>
          <w:lang w:val="en-US"/>
        </w:rPr>
        <w:t>iemallslgy</w:t>
      </w:r>
      <w:proofErr w:type="spellEnd"/>
      <w:r w:rsidRPr="00D156CF">
        <w:rPr>
          <w:rFonts w:asciiTheme="majorHAnsi" w:hAnsiTheme="majorHAnsi"/>
          <w:lang w:val="en-US"/>
        </w:rPr>
        <w:t xml:space="preserve"> </w:t>
      </w:r>
      <w:proofErr w:type="spellStart"/>
      <w:r w:rsidRPr="00D156CF">
        <w:rPr>
          <w:rFonts w:asciiTheme="majorHAnsi" w:hAnsiTheme="majorHAnsi"/>
          <w:lang w:val="en-US"/>
        </w:rPr>
        <w:t>shssaaqakg</w:t>
      </w:r>
      <w:proofErr w:type="spellEnd"/>
      <w:r w:rsidRPr="00D156CF">
        <w:rPr>
          <w:rFonts w:asciiTheme="majorHAnsi" w:hAnsiTheme="majorHAnsi"/>
          <w:lang w:val="en-US"/>
        </w:rPr>
        <w:t xml:space="preserve"> </w:t>
      </w:r>
      <w:proofErr w:type="spellStart"/>
      <w:r w:rsidRPr="00D156CF">
        <w:rPr>
          <w:rFonts w:asciiTheme="majorHAnsi" w:hAnsiTheme="majorHAnsi"/>
          <w:lang w:val="en-US"/>
        </w:rPr>
        <w:t>liqvgkwnpv</w:t>
      </w:r>
      <w:proofErr w:type="spellEnd"/>
      <w:r w:rsidRPr="00D156CF">
        <w:rPr>
          <w:rFonts w:asciiTheme="majorHAnsi" w:hAnsiTheme="majorHAnsi"/>
          <w:lang w:val="en-US"/>
        </w:rPr>
        <w:t xml:space="preserve"> </w:t>
      </w:r>
      <w:proofErr w:type="spellStart"/>
      <w:r w:rsidRPr="00D156CF">
        <w:rPr>
          <w:rFonts w:asciiTheme="majorHAnsi" w:hAnsiTheme="majorHAnsi"/>
          <w:lang w:val="en-US"/>
        </w:rPr>
        <w:t>plsyvtdapd</w:t>
      </w:r>
      <w:proofErr w:type="spellEnd"/>
      <w:r w:rsidRPr="00D156CF">
        <w:rPr>
          <w:rFonts w:asciiTheme="majorHAnsi" w:hAnsiTheme="majorHAnsi"/>
          <w:lang w:val="en-US"/>
        </w:rPr>
        <w:t xml:space="preserve"> </w:t>
      </w:r>
    </w:p>
    <w:p w14:paraId="7ABDDABA" w14:textId="77777777" w:rsidR="00B14F7E" w:rsidRPr="00FB0682" w:rsidRDefault="00B14F7E" w:rsidP="00B14F7E">
      <w:pPr>
        <w:rPr>
          <w:rFonts w:asciiTheme="majorHAnsi" w:hAnsiTheme="majorHAnsi"/>
          <w:lang w:val="en-US"/>
        </w:rPr>
      </w:pPr>
      <w:proofErr w:type="spellStart"/>
      <w:r w:rsidRPr="00D156CF">
        <w:rPr>
          <w:rFonts w:asciiTheme="majorHAnsi" w:hAnsiTheme="majorHAnsi" w:cs="Courier"/>
          <w:color w:val="FF6600"/>
          <w:lang w:val="en-US"/>
        </w:rPr>
        <w:t>gtmlpvfcvv</w:t>
      </w:r>
      <w:proofErr w:type="spellEnd"/>
      <w:r w:rsidRPr="00D156CF">
        <w:rPr>
          <w:rFonts w:asciiTheme="majorHAnsi" w:hAnsiTheme="majorHAnsi" w:cs="Courier"/>
          <w:color w:val="FF6600"/>
          <w:lang w:val="en-US"/>
        </w:rPr>
        <w:t xml:space="preserve"> </w:t>
      </w:r>
      <w:proofErr w:type="spellStart"/>
      <w:r w:rsidRPr="00D156CF">
        <w:rPr>
          <w:rFonts w:asciiTheme="majorHAnsi" w:hAnsiTheme="majorHAnsi" w:cs="Courier"/>
          <w:color w:val="FF6600"/>
          <w:lang w:val="en-US"/>
        </w:rPr>
        <w:t>ehyenaieyd</w:t>
      </w:r>
      <w:proofErr w:type="spellEnd"/>
      <w:r w:rsidRPr="00D156CF">
        <w:rPr>
          <w:rFonts w:asciiTheme="majorHAnsi" w:hAnsiTheme="majorHAnsi" w:cs="Courier"/>
          <w:color w:val="FF6600"/>
          <w:lang w:val="en-US"/>
        </w:rPr>
        <w:t xml:space="preserve"> </w:t>
      </w:r>
      <w:proofErr w:type="spellStart"/>
      <w:r w:rsidRPr="00D156CF">
        <w:rPr>
          <w:rFonts w:asciiTheme="majorHAnsi" w:hAnsiTheme="majorHAnsi" w:cs="Courier"/>
          <w:color w:val="FF6600"/>
          <w:lang w:val="en-US"/>
        </w:rPr>
        <w:t>ckeehaefvl</w:t>
      </w:r>
      <w:proofErr w:type="spellEnd"/>
      <w:r w:rsidRPr="00D156CF">
        <w:rPr>
          <w:rFonts w:asciiTheme="majorHAnsi" w:hAnsiTheme="majorHAnsi" w:cs="Courier"/>
          <w:color w:val="FF6600"/>
          <w:lang w:val="en-US"/>
        </w:rPr>
        <w:t xml:space="preserve"> </w:t>
      </w:r>
      <w:proofErr w:type="spellStart"/>
      <w:r w:rsidRPr="00D156CF">
        <w:rPr>
          <w:rFonts w:asciiTheme="majorHAnsi" w:hAnsiTheme="majorHAnsi" w:cs="Courier"/>
          <w:color w:val="FF6600"/>
          <w:lang w:val="en-US"/>
        </w:rPr>
        <w:t>vrkdmlfnql</w:t>
      </w:r>
      <w:proofErr w:type="spellEnd"/>
      <w:r w:rsidRPr="00D156CF">
        <w:rPr>
          <w:rFonts w:asciiTheme="majorHAnsi" w:hAnsiTheme="majorHAnsi" w:cs="Courier"/>
          <w:color w:val="FF6600"/>
          <w:lang w:val="en-US"/>
        </w:rPr>
        <w:t xml:space="preserve"> </w:t>
      </w:r>
      <w:proofErr w:type="spellStart"/>
      <w:r w:rsidRPr="00D156CF">
        <w:rPr>
          <w:rFonts w:asciiTheme="majorHAnsi" w:hAnsiTheme="majorHAnsi" w:cs="Courier"/>
          <w:color w:val="FF6600"/>
          <w:lang w:val="en-US"/>
        </w:rPr>
        <w:t>iemallslgy</w:t>
      </w:r>
      <w:proofErr w:type="spellEnd"/>
      <w:r w:rsidRPr="00D156CF">
        <w:rPr>
          <w:rFonts w:asciiTheme="majorHAnsi" w:hAnsiTheme="majorHAnsi" w:cs="Courier"/>
          <w:lang w:val="en-US"/>
        </w:rPr>
        <w:t xml:space="preserve"> </w:t>
      </w:r>
      <w:proofErr w:type="spellStart"/>
      <w:r w:rsidRPr="00D156CF">
        <w:rPr>
          <w:rFonts w:asciiTheme="majorHAnsi" w:hAnsiTheme="majorHAnsi" w:cs="Courier"/>
          <w:color w:val="FF6600"/>
          <w:lang w:val="en-US"/>
        </w:rPr>
        <w:t>shssaaqakg</w:t>
      </w:r>
      <w:proofErr w:type="spellEnd"/>
      <w:r w:rsidRPr="00D156CF">
        <w:rPr>
          <w:rFonts w:asciiTheme="majorHAnsi" w:hAnsiTheme="majorHAnsi" w:cs="Courier"/>
          <w:color w:val="FF6600"/>
          <w:lang w:val="en-US"/>
        </w:rPr>
        <w:t xml:space="preserve"> </w:t>
      </w:r>
      <w:proofErr w:type="spellStart"/>
      <w:r w:rsidRPr="00D156CF">
        <w:rPr>
          <w:rFonts w:asciiTheme="majorHAnsi" w:hAnsiTheme="majorHAnsi" w:cs="Courier"/>
          <w:color w:val="FF6600"/>
          <w:lang w:val="en-US"/>
        </w:rPr>
        <w:t>liqvgkwnpv</w:t>
      </w:r>
      <w:proofErr w:type="spellEnd"/>
      <w:r w:rsidRPr="00D156CF">
        <w:rPr>
          <w:rFonts w:asciiTheme="majorHAnsi" w:hAnsiTheme="majorHAnsi" w:cs="Courier"/>
          <w:color w:val="FF6600"/>
          <w:lang w:val="en-US"/>
        </w:rPr>
        <w:t xml:space="preserve"> </w:t>
      </w:r>
      <w:proofErr w:type="spellStart"/>
      <w:r w:rsidRPr="00D156CF">
        <w:rPr>
          <w:rFonts w:asciiTheme="majorHAnsi" w:hAnsiTheme="majorHAnsi" w:cs="Courier"/>
          <w:color w:val="FF6600"/>
          <w:lang w:val="en-US"/>
        </w:rPr>
        <w:t>plsyvtdapd</w:t>
      </w:r>
      <w:proofErr w:type="spellEnd"/>
    </w:p>
    <w:p w14:paraId="607CFAB1" w14:textId="77777777" w:rsidR="00B14F7E" w:rsidRPr="00FB0682" w:rsidRDefault="00B14F7E" w:rsidP="00B14F7E">
      <w:pPr>
        <w:rPr>
          <w:rFonts w:asciiTheme="majorHAnsi" w:hAnsiTheme="majorHAnsi"/>
          <w:lang w:val="en-US"/>
        </w:rPr>
      </w:pPr>
    </w:p>
    <w:p w14:paraId="35AA5283" w14:textId="77777777" w:rsidR="00B14F7E" w:rsidRPr="009908D0" w:rsidRDefault="00B14F7E" w:rsidP="00B14F7E">
      <w:pPr>
        <w:rPr>
          <w:b/>
          <w:lang w:val="en-US"/>
        </w:rPr>
      </w:pPr>
      <w:proofErr w:type="spellStart"/>
      <w:r w:rsidRPr="000807E2">
        <w:rPr>
          <w:rFonts w:asciiTheme="majorHAnsi" w:hAnsiTheme="majorHAnsi"/>
          <w:lang w:val="en-US"/>
        </w:rPr>
        <w:t>atvadmlqdv</w:t>
      </w:r>
      <w:proofErr w:type="spellEnd"/>
      <w:r w:rsidRPr="000807E2">
        <w:rPr>
          <w:rFonts w:asciiTheme="majorHAnsi" w:hAnsiTheme="majorHAnsi"/>
          <w:lang w:val="en-US"/>
        </w:rPr>
        <w:t xml:space="preserve"> </w:t>
      </w:r>
      <w:proofErr w:type="spellStart"/>
      <w:r w:rsidRPr="000807E2">
        <w:rPr>
          <w:rFonts w:asciiTheme="majorHAnsi" w:hAnsiTheme="majorHAnsi"/>
          <w:lang w:val="en-US"/>
        </w:rPr>
        <w:t>yhvvtlkiql</w:t>
      </w:r>
      <w:proofErr w:type="spellEnd"/>
      <w:r w:rsidRPr="000807E2">
        <w:rPr>
          <w:rFonts w:asciiTheme="majorHAnsi" w:hAnsiTheme="majorHAnsi"/>
          <w:lang w:val="en-US"/>
        </w:rPr>
        <w:t xml:space="preserve"> </w:t>
      </w:r>
      <w:proofErr w:type="spellStart"/>
      <w:r w:rsidRPr="000807E2">
        <w:rPr>
          <w:rFonts w:asciiTheme="majorHAnsi" w:hAnsiTheme="majorHAnsi"/>
          <w:lang w:val="en-US"/>
        </w:rPr>
        <w:t>hs</w:t>
      </w:r>
      <w:proofErr w:type="spellEnd"/>
    </w:p>
    <w:p w14:paraId="622C28E1" w14:textId="77777777" w:rsidR="00B14F7E" w:rsidRPr="00D156CF" w:rsidRDefault="00B14F7E" w:rsidP="00B14F7E">
      <w:pPr>
        <w:rPr>
          <w:rFonts w:asciiTheme="majorHAnsi" w:hAnsiTheme="majorHAnsi"/>
          <w:lang w:val="en-US"/>
        </w:rPr>
      </w:pPr>
      <w:proofErr w:type="spellStart"/>
      <w:r w:rsidRPr="00D156CF">
        <w:rPr>
          <w:rFonts w:asciiTheme="majorHAnsi" w:hAnsiTheme="majorHAnsi" w:cs="Courier"/>
          <w:color w:val="FF6600"/>
          <w:lang w:val="en-US"/>
        </w:rPr>
        <w:t>atvadmlqdv</w:t>
      </w:r>
      <w:proofErr w:type="spellEnd"/>
      <w:r w:rsidRPr="00D156CF">
        <w:rPr>
          <w:rFonts w:asciiTheme="majorHAnsi" w:hAnsiTheme="majorHAnsi" w:cs="Courier"/>
          <w:color w:val="FF6600"/>
          <w:lang w:val="en-US"/>
        </w:rPr>
        <w:t xml:space="preserve"> </w:t>
      </w:r>
      <w:proofErr w:type="spellStart"/>
      <w:r w:rsidRPr="00D156CF">
        <w:rPr>
          <w:rFonts w:asciiTheme="majorHAnsi" w:hAnsiTheme="majorHAnsi" w:cs="Courier"/>
          <w:color w:val="FF6600"/>
          <w:lang w:val="en-US"/>
        </w:rPr>
        <w:t>yhvvtlkiql</w:t>
      </w:r>
      <w:proofErr w:type="spellEnd"/>
      <w:r w:rsidRPr="00D156CF">
        <w:rPr>
          <w:rFonts w:asciiTheme="majorHAnsi" w:hAnsiTheme="majorHAnsi" w:cs="Courier"/>
          <w:lang w:val="en-US"/>
        </w:rPr>
        <w:t xml:space="preserve"> </w:t>
      </w:r>
      <w:proofErr w:type="spellStart"/>
      <w:r w:rsidRPr="00D156CF">
        <w:rPr>
          <w:rFonts w:asciiTheme="majorHAnsi" w:hAnsiTheme="majorHAnsi" w:cs="Courier"/>
          <w:color w:val="FF6600"/>
          <w:lang w:val="en-US"/>
        </w:rPr>
        <w:t>hs</w:t>
      </w:r>
      <w:proofErr w:type="spellEnd"/>
      <w:r w:rsidRPr="00D156CF">
        <w:rPr>
          <w:rFonts w:asciiTheme="majorHAnsi" w:hAnsiTheme="majorHAnsi" w:cs="Courier"/>
          <w:lang w:val="en-US"/>
        </w:rPr>
        <w:t xml:space="preserve">  </w:t>
      </w:r>
    </w:p>
    <w:p w14:paraId="53292FE8" w14:textId="77777777" w:rsidR="00B14F7E" w:rsidRDefault="00B14F7E" w:rsidP="00B14F7E">
      <w:pPr>
        <w:rPr>
          <w:rFonts w:ascii="Georgia" w:hAnsi="Georgia"/>
          <w:lang w:val="en-US"/>
        </w:rPr>
      </w:pPr>
      <w:r>
        <w:rPr>
          <w:rFonts w:ascii="Georgia" w:hAnsi="Georgia"/>
          <w:lang w:val="en-US"/>
        </w:rPr>
        <w:t>____ ____ ____ ____</w:t>
      </w:r>
    </w:p>
    <w:p w14:paraId="6E1FADE5" w14:textId="77777777" w:rsidR="00B14F7E" w:rsidRPr="00BD0083" w:rsidRDefault="00B14F7E" w:rsidP="00B14F7E">
      <w:pPr>
        <w:rPr>
          <w:rFonts w:asciiTheme="majorHAnsi" w:hAnsiTheme="majorHAnsi"/>
          <w:lang w:val="en-US"/>
        </w:rPr>
      </w:pPr>
      <w:r>
        <w:rPr>
          <w:rFonts w:asciiTheme="majorHAnsi" w:hAnsiTheme="majorHAnsi"/>
          <w:b/>
          <w:lang w:val="en-US"/>
        </w:rPr>
        <w:t>R</w:t>
      </w:r>
      <w:r w:rsidRPr="00B33505">
        <w:rPr>
          <w:rFonts w:asciiTheme="majorHAnsi" w:hAnsiTheme="majorHAnsi"/>
          <w:b/>
          <w:lang w:val="en-US"/>
        </w:rPr>
        <w:t>abbit</w:t>
      </w:r>
      <w:r w:rsidRPr="00B33505">
        <w:rPr>
          <w:rFonts w:asciiTheme="majorHAnsi" w:hAnsiTheme="majorHAnsi"/>
          <w:lang w:val="en-US"/>
        </w:rPr>
        <w:t xml:space="preserve"> (</w:t>
      </w:r>
      <w:r w:rsidRPr="00D156CF">
        <w:rPr>
          <w:rFonts w:asciiTheme="majorHAnsi" w:eastAsia="Times New Roman" w:hAnsiTheme="majorHAnsi"/>
          <w:i/>
          <w:iCs/>
          <w:lang w:val="en-US"/>
        </w:rPr>
        <w:t>Oryctolagus cuniculus,</w:t>
      </w:r>
      <w:r w:rsidRPr="00B33505">
        <w:rPr>
          <w:rFonts w:asciiTheme="majorHAnsi" w:hAnsiTheme="majorHAnsi"/>
          <w:lang w:val="en-US"/>
        </w:rPr>
        <w:t xml:space="preserve"> DNA-binding protein </w:t>
      </w:r>
      <w:r w:rsidRPr="000E3D5C">
        <w:rPr>
          <w:rFonts w:asciiTheme="majorHAnsi" w:hAnsiTheme="majorHAnsi"/>
          <w:b/>
          <w:lang w:val="en-US"/>
        </w:rPr>
        <w:t>SATB1</w:t>
      </w:r>
      <w:r w:rsidRPr="00B33505">
        <w:rPr>
          <w:rFonts w:asciiTheme="majorHAnsi" w:hAnsiTheme="majorHAnsi"/>
          <w:lang w:val="en-US"/>
        </w:rPr>
        <w:t xml:space="preserve"> 100% </w:t>
      </w:r>
      <w:r>
        <w:rPr>
          <w:rFonts w:asciiTheme="majorHAnsi" w:hAnsiTheme="majorHAnsi"/>
          <w:lang w:val="en-US"/>
        </w:rPr>
        <w:t>sequence identity</w:t>
      </w:r>
      <w:r w:rsidRPr="00B33505">
        <w:rPr>
          <w:rFonts w:asciiTheme="majorHAnsi" w:hAnsiTheme="majorHAnsi"/>
          <w:lang w:val="en-US"/>
        </w:rPr>
        <w:t xml:space="preserve"> (XP_008264272.1)) </w:t>
      </w:r>
    </w:p>
    <w:p w14:paraId="505F297E" w14:textId="77777777" w:rsidR="00B14F7E" w:rsidRPr="00D156CF" w:rsidRDefault="00B14F7E" w:rsidP="00B14F7E">
      <w:pPr>
        <w:pStyle w:val="HTMLVorformatiert"/>
        <w:rPr>
          <w:lang w:val="en-US"/>
        </w:rPr>
      </w:pPr>
      <w:r w:rsidRPr="00D156CF">
        <w:rPr>
          <w:lang w:val="en-US"/>
        </w:rPr>
        <w:t xml:space="preserve">1 </w:t>
      </w:r>
      <w:proofErr w:type="spellStart"/>
      <w:r w:rsidRPr="00D156CF">
        <w:rPr>
          <w:rStyle w:val="ffline"/>
          <w:lang w:val="en-US"/>
        </w:rPr>
        <w:t>mdhlneatqg</w:t>
      </w:r>
      <w:proofErr w:type="spellEnd"/>
      <w:r w:rsidRPr="00D156CF">
        <w:rPr>
          <w:rStyle w:val="ffline"/>
          <w:lang w:val="en-US"/>
        </w:rPr>
        <w:t xml:space="preserve"> </w:t>
      </w:r>
      <w:proofErr w:type="spellStart"/>
      <w:r w:rsidRPr="00D156CF">
        <w:rPr>
          <w:rStyle w:val="ffline"/>
          <w:lang w:val="en-US"/>
        </w:rPr>
        <w:t>kehsemsnnv</w:t>
      </w:r>
      <w:proofErr w:type="spellEnd"/>
      <w:r w:rsidRPr="00D156CF">
        <w:rPr>
          <w:rStyle w:val="ffline"/>
          <w:lang w:val="en-US"/>
        </w:rPr>
        <w:t xml:space="preserve"> </w:t>
      </w:r>
      <w:proofErr w:type="spellStart"/>
      <w:r w:rsidRPr="00D156CF">
        <w:rPr>
          <w:rStyle w:val="ffline"/>
          <w:lang w:val="en-US"/>
        </w:rPr>
        <w:t>sdpkgppaki</w:t>
      </w:r>
      <w:proofErr w:type="spellEnd"/>
      <w:r w:rsidRPr="00D156CF">
        <w:rPr>
          <w:rStyle w:val="ffline"/>
          <w:lang w:val="en-US"/>
        </w:rPr>
        <w:t xml:space="preserve"> </w:t>
      </w:r>
      <w:proofErr w:type="spellStart"/>
      <w:r w:rsidRPr="00D156CF">
        <w:rPr>
          <w:rStyle w:val="ffline"/>
          <w:lang w:val="en-US"/>
        </w:rPr>
        <w:t>arleqngspl</w:t>
      </w:r>
      <w:proofErr w:type="spellEnd"/>
      <w:r w:rsidRPr="00D156CF">
        <w:rPr>
          <w:rStyle w:val="ffline"/>
          <w:lang w:val="en-US"/>
        </w:rPr>
        <w:t xml:space="preserve"> </w:t>
      </w:r>
      <w:proofErr w:type="spellStart"/>
      <w:r w:rsidRPr="00D156CF">
        <w:rPr>
          <w:rStyle w:val="ffline"/>
          <w:lang w:val="en-US"/>
        </w:rPr>
        <w:t>grgrlgstga</w:t>
      </w:r>
      <w:proofErr w:type="spellEnd"/>
      <w:r w:rsidRPr="00D156CF">
        <w:rPr>
          <w:rStyle w:val="ffline"/>
          <w:lang w:val="en-US"/>
        </w:rPr>
        <w:t xml:space="preserve"> </w:t>
      </w:r>
      <w:proofErr w:type="spellStart"/>
      <w:r w:rsidRPr="00D156CF">
        <w:rPr>
          <w:rStyle w:val="ffline"/>
          <w:lang w:val="en-US"/>
        </w:rPr>
        <w:t>kmqgvplkhs</w:t>
      </w:r>
      <w:proofErr w:type="spellEnd"/>
      <w:r w:rsidRPr="00D156CF">
        <w:rPr>
          <w:lang w:val="en-US"/>
        </w:rPr>
        <w:t xml:space="preserve">        61 </w:t>
      </w:r>
      <w:proofErr w:type="spellStart"/>
      <w:r w:rsidRPr="00D156CF">
        <w:rPr>
          <w:rStyle w:val="ffline"/>
          <w:lang w:val="en-US"/>
        </w:rPr>
        <w:t>ghlmktnlrk</w:t>
      </w:r>
      <w:proofErr w:type="spellEnd"/>
      <w:r w:rsidRPr="00D156CF">
        <w:rPr>
          <w:rStyle w:val="ffline"/>
          <w:lang w:val="en-US"/>
        </w:rPr>
        <w:t xml:space="preserve"> </w:t>
      </w:r>
      <w:proofErr w:type="spellStart"/>
      <w:r w:rsidRPr="00D156CF">
        <w:rPr>
          <w:rStyle w:val="ffline"/>
          <w:color w:val="FF6600"/>
          <w:lang w:val="en-US"/>
        </w:rPr>
        <w:t>gtmlpvfcvv</w:t>
      </w:r>
      <w:proofErr w:type="spellEnd"/>
      <w:r w:rsidRPr="00D156CF">
        <w:rPr>
          <w:rStyle w:val="ffline"/>
          <w:color w:val="FF6600"/>
          <w:lang w:val="en-US"/>
        </w:rPr>
        <w:t xml:space="preserve"> </w:t>
      </w:r>
      <w:proofErr w:type="spellStart"/>
      <w:r w:rsidRPr="00D156CF">
        <w:rPr>
          <w:rStyle w:val="ffline"/>
          <w:color w:val="FF6600"/>
          <w:lang w:val="en-US"/>
        </w:rPr>
        <w:t>ehyenaieyd</w:t>
      </w:r>
      <w:proofErr w:type="spellEnd"/>
      <w:r w:rsidRPr="00D156CF">
        <w:rPr>
          <w:rStyle w:val="ffline"/>
          <w:color w:val="FF6600"/>
          <w:lang w:val="en-US"/>
        </w:rPr>
        <w:t xml:space="preserve"> </w:t>
      </w:r>
      <w:proofErr w:type="spellStart"/>
      <w:r w:rsidRPr="00D156CF">
        <w:rPr>
          <w:rStyle w:val="ffline"/>
          <w:color w:val="FF6600"/>
          <w:lang w:val="en-US"/>
        </w:rPr>
        <w:t>ckeehaefvl</w:t>
      </w:r>
      <w:proofErr w:type="spellEnd"/>
      <w:r w:rsidRPr="00D156CF">
        <w:rPr>
          <w:rStyle w:val="ffline"/>
          <w:color w:val="FF6600"/>
          <w:lang w:val="en-US"/>
        </w:rPr>
        <w:t xml:space="preserve"> </w:t>
      </w:r>
      <w:proofErr w:type="spellStart"/>
      <w:r w:rsidRPr="00D156CF">
        <w:rPr>
          <w:rStyle w:val="ffline"/>
          <w:color w:val="FF6600"/>
          <w:lang w:val="en-US"/>
        </w:rPr>
        <w:t>vrkdmlfnql</w:t>
      </w:r>
      <w:proofErr w:type="spellEnd"/>
      <w:r w:rsidRPr="00D156CF">
        <w:rPr>
          <w:rStyle w:val="ffline"/>
          <w:color w:val="FF6600"/>
          <w:lang w:val="en-US"/>
        </w:rPr>
        <w:t xml:space="preserve"> </w:t>
      </w:r>
      <w:proofErr w:type="spellStart"/>
      <w:r w:rsidRPr="00D156CF">
        <w:rPr>
          <w:rStyle w:val="ffline"/>
          <w:color w:val="FF6600"/>
          <w:lang w:val="en-US"/>
        </w:rPr>
        <w:t>iemallslgy</w:t>
      </w:r>
      <w:proofErr w:type="spellEnd"/>
      <w:r w:rsidRPr="00D156CF">
        <w:rPr>
          <w:color w:val="FF6600"/>
          <w:lang w:val="en-US"/>
        </w:rPr>
        <w:t xml:space="preserve">       121 </w:t>
      </w:r>
      <w:proofErr w:type="spellStart"/>
      <w:r w:rsidRPr="00D156CF">
        <w:rPr>
          <w:rStyle w:val="ffline"/>
          <w:color w:val="FF6600"/>
          <w:lang w:val="en-US"/>
        </w:rPr>
        <w:t>shssaaqakg</w:t>
      </w:r>
      <w:proofErr w:type="spellEnd"/>
      <w:r w:rsidRPr="00D156CF">
        <w:rPr>
          <w:rStyle w:val="ffline"/>
          <w:color w:val="FF6600"/>
          <w:lang w:val="en-US"/>
        </w:rPr>
        <w:t xml:space="preserve"> </w:t>
      </w:r>
      <w:proofErr w:type="spellStart"/>
      <w:r w:rsidRPr="00D156CF">
        <w:rPr>
          <w:rStyle w:val="ffline"/>
          <w:color w:val="FF6600"/>
          <w:lang w:val="en-US"/>
        </w:rPr>
        <w:t>liqvgkwnpv</w:t>
      </w:r>
      <w:proofErr w:type="spellEnd"/>
      <w:r w:rsidRPr="00D156CF">
        <w:rPr>
          <w:rStyle w:val="ffline"/>
          <w:color w:val="FF6600"/>
          <w:lang w:val="en-US"/>
        </w:rPr>
        <w:t xml:space="preserve"> </w:t>
      </w:r>
      <w:proofErr w:type="spellStart"/>
      <w:r w:rsidRPr="00D156CF">
        <w:rPr>
          <w:rStyle w:val="ffline"/>
          <w:color w:val="FF6600"/>
          <w:lang w:val="en-US"/>
        </w:rPr>
        <w:t>plsyvtdapd</w:t>
      </w:r>
      <w:proofErr w:type="spellEnd"/>
      <w:r w:rsidRPr="00D156CF">
        <w:rPr>
          <w:rStyle w:val="ffline"/>
          <w:color w:val="FF6600"/>
          <w:lang w:val="en-US"/>
        </w:rPr>
        <w:t xml:space="preserve"> </w:t>
      </w:r>
      <w:proofErr w:type="spellStart"/>
      <w:r w:rsidRPr="00D156CF">
        <w:rPr>
          <w:rStyle w:val="ffline"/>
          <w:color w:val="FF6600"/>
          <w:lang w:val="en-US"/>
        </w:rPr>
        <w:t>atvadmlqdv</w:t>
      </w:r>
      <w:proofErr w:type="spellEnd"/>
      <w:r w:rsidRPr="00D156CF">
        <w:rPr>
          <w:rStyle w:val="ffline"/>
          <w:color w:val="FF6600"/>
          <w:lang w:val="en-US"/>
        </w:rPr>
        <w:t xml:space="preserve"> </w:t>
      </w:r>
      <w:proofErr w:type="spellStart"/>
      <w:r w:rsidRPr="00D156CF">
        <w:rPr>
          <w:rStyle w:val="ffline"/>
          <w:color w:val="FF6600"/>
          <w:lang w:val="en-US"/>
        </w:rPr>
        <w:t>yhvvtlkiql</w:t>
      </w:r>
      <w:proofErr w:type="spellEnd"/>
      <w:r w:rsidRPr="00D156CF">
        <w:rPr>
          <w:rStyle w:val="ffline"/>
          <w:lang w:val="en-US"/>
        </w:rPr>
        <w:t xml:space="preserve"> </w:t>
      </w:r>
      <w:proofErr w:type="spellStart"/>
      <w:r w:rsidRPr="00D156CF">
        <w:rPr>
          <w:rStyle w:val="ffline"/>
          <w:color w:val="FF6600"/>
          <w:lang w:val="en-US"/>
        </w:rPr>
        <w:t>hs</w:t>
      </w:r>
      <w:r w:rsidRPr="00D156CF">
        <w:rPr>
          <w:rStyle w:val="ffline"/>
          <w:lang w:val="en-US"/>
        </w:rPr>
        <w:t>cpkledlp</w:t>
      </w:r>
      <w:proofErr w:type="spellEnd"/>
      <w:r w:rsidRPr="00D156CF">
        <w:rPr>
          <w:lang w:val="en-US"/>
        </w:rPr>
        <w:t xml:space="preserve">       181 </w:t>
      </w:r>
      <w:proofErr w:type="spellStart"/>
      <w:r w:rsidRPr="00D156CF">
        <w:rPr>
          <w:rStyle w:val="ffline"/>
          <w:lang w:val="en-US"/>
        </w:rPr>
        <w:t>peqwshttvr</w:t>
      </w:r>
      <w:proofErr w:type="spellEnd"/>
      <w:r w:rsidRPr="00D156CF">
        <w:rPr>
          <w:rStyle w:val="ffline"/>
          <w:lang w:val="en-US"/>
        </w:rPr>
        <w:t xml:space="preserve"> </w:t>
      </w:r>
      <w:proofErr w:type="spellStart"/>
      <w:r w:rsidRPr="00D156CF">
        <w:rPr>
          <w:rStyle w:val="ffline"/>
          <w:lang w:val="en-US"/>
        </w:rPr>
        <w:t>nalkdllkdm</w:t>
      </w:r>
      <w:proofErr w:type="spellEnd"/>
      <w:r w:rsidRPr="00D156CF">
        <w:rPr>
          <w:rStyle w:val="ffline"/>
          <w:lang w:val="en-US"/>
        </w:rPr>
        <w:t xml:space="preserve"> </w:t>
      </w:r>
      <w:proofErr w:type="spellStart"/>
      <w:r w:rsidRPr="00D156CF">
        <w:rPr>
          <w:rStyle w:val="ffline"/>
          <w:lang w:val="en-US"/>
        </w:rPr>
        <w:t>nqsslakecp</w:t>
      </w:r>
      <w:proofErr w:type="spellEnd"/>
      <w:r w:rsidRPr="00D156CF">
        <w:rPr>
          <w:rStyle w:val="ffline"/>
          <w:lang w:val="en-US"/>
        </w:rPr>
        <w:t xml:space="preserve"> </w:t>
      </w:r>
      <w:proofErr w:type="spellStart"/>
      <w:r w:rsidRPr="00D156CF">
        <w:rPr>
          <w:rStyle w:val="ffline"/>
          <w:lang w:val="en-US"/>
        </w:rPr>
        <w:t>lsqsmissiv</w:t>
      </w:r>
      <w:proofErr w:type="spellEnd"/>
      <w:r w:rsidRPr="00D156CF">
        <w:rPr>
          <w:rStyle w:val="ffline"/>
          <w:lang w:val="en-US"/>
        </w:rPr>
        <w:t xml:space="preserve"> </w:t>
      </w:r>
      <w:proofErr w:type="spellStart"/>
      <w:r w:rsidRPr="00D156CF">
        <w:rPr>
          <w:rStyle w:val="ffline"/>
          <w:lang w:val="en-US"/>
        </w:rPr>
        <w:t>nstyyanvsa</w:t>
      </w:r>
      <w:proofErr w:type="spellEnd"/>
      <w:r w:rsidRPr="00D156CF">
        <w:rPr>
          <w:rStyle w:val="ffline"/>
          <w:lang w:val="en-US"/>
        </w:rPr>
        <w:t xml:space="preserve"> </w:t>
      </w:r>
      <w:proofErr w:type="spellStart"/>
      <w:r w:rsidRPr="00D156CF">
        <w:rPr>
          <w:rStyle w:val="ffline"/>
          <w:lang w:val="en-US"/>
        </w:rPr>
        <w:t>akcqefgrwy</w:t>
      </w:r>
      <w:proofErr w:type="spellEnd"/>
      <w:r w:rsidRPr="00D156CF">
        <w:rPr>
          <w:lang w:val="en-US"/>
        </w:rPr>
        <w:t xml:space="preserve">       241 </w:t>
      </w:r>
      <w:proofErr w:type="spellStart"/>
      <w:r w:rsidRPr="00D156CF">
        <w:rPr>
          <w:rStyle w:val="ffline"/>
          <w:lang w:val="en-US"/>
        </w:rPr>
        <w:t>khfkktkdmm</w:t>
      </w:r>
      <w:proofErr w:type="spellEnd"/>
      <w:r w:rsidRPr="00D156CF">
        <w:rPr>
          <w:rStyle w:val="ffline"/>
          <w:lang w:val="en-US"/>
        </w:rPr>
        <w:t xml:space="preserve"> </w:t>
      </w:r>
      <w:proofErr w:type="spellStart"/>
      <w:r w:rsidRPr="00D156CF">
        <w:rPr>
          <w:rStyle w:val="ffline"/>
          <w:lang w:val="en-US"/>
        </w:rPr>
        <w:t>vemdslsels</w:t>
      </w:r>
      <w:proofErr w:type="spellEnd"/>
      <w:r w:rsidRPr="00D156CF">
        <w:rPr>
          <w:rStyle w:val="ffline"/>
          <w:lang w:val="en-US"/>
        </w:rPr>
        <w:t xml:space="preserve"> </w:t>
      </w:r>
      <w:proofErr w:type="spellStart"/>
      <w:r w:rsidRPr="00D156CF">
        <w:rPr>
          <w:rStyle w:val="ffline"/>
          <w:lang w:val="en-US"/>
        </w:rPr>
        <w:t>qqganhvnfg</w:t>
      </w:r>
      <w:proofErr w:type="spellEnd"/>
      <w:r w:rsidRPr="00D156CF">
        <w:rPr>
          <w:rStyle w:val="ffline"/>
          <w:lang w:val="en-US"/>
        </w:rPr>
        <w:t xml:space="preserve"> </w:t>
      </w:r>
      <w:proofErr w:type="spellStart"/>
      <w:r w:rsidRPr="00D156CF">
        <w:rPr>
          <w:rStyle w:val="ffline"/>
          <w:lang w:val="en-US"/>
        </w:rPr>
        <w:t>qqpvpgntae</w:t>
      </w:r>
      <w:proofErr w:type="spellEnd"/>
      <w:r w:rsidRPr="00D156CF">
        <w:rPr>
          <w:rStyle w:val="ffline"/>
          <w:lang w:val="en-US"/>
        </w:rPr>
        <w:t xml:space="preserve"> </w:t>
      </w:r>
      <w:proofErr w:type="spellStart"/>
      <w:r w:rsidRPr="00D156CF">
        <w:rPr>
          <w:rStyle w:val="ffline"/>
          <w:lang w:val="en-US"/>
        </w:rPr>
        <w:t>qppspaqlsh</w:t>
      </w:r>
      <w:proofErr w:type="spellEnd"/>
      <w:r w:rsidRPr="00D156CF">
        <w:rPr>
          <w:rStyle w:val="ffline"/>
          <w:lang w:val="en-US"/>
        </w:rPr>
        <w:t xml:space="preserve"> </w:t>
      </w:r>
      <w:proofErr w:type="spellStart"/>
      <w:r w:rsidRPr="00D156CF">
        <w:rPr>
          <w:rStyle w:val="ffline"/>
          <w:lang w:val="en-US"/>
        </w:rPr>
        <w:t>gsqpsvrtpl</w:t>
      </w:r>
      <w:proofErr w:type="spellEnd"/>
      <w:r w:rsidRPr="00D156CF">
        <w:rPr>
          <w:lang w:val="en-US"/>
        </w:rPr>
        <w:t xml:space="preserve">       301 </w:t>
      </w:r>
      <w:proofErr w:type="spellStart"/>
      <w:r w:rsidRPr="00D156CF">
        <w:rPr>
          <w:rStyle w:val="ffline"/>
          <w:lang w:val="en-US"/>
        </w:rPr>
        <w:t>pnlhpglvst</w:t>
      </w:r>
      <w:proofErr w:type="spellEnd"/>
      <w:r w:rsidRPr="00D156CF">
        <w:rPr>
          <w:rStyle w:val="ffline"/>
          <w:lang w:val="en-US"/>
        </w:rPr>
        <w:t xml:space="preserve"> </w:t>
      </w:r>
      <w:proofErr w:type="spellStart"/>
      <w:r w:rsidRPr="00D156CF">
        <w:rPr>
          <w:rStyle w:val="ffline"/>
          <w:lang w:val="en-US"/>
        </w:rPr>
        <w:t>pispqlvnqq</w:t>
      </w:r>
      <w:proofErr w:type="spellEnd"/>
      <w:r w:rsidRPr="00D156CF">
        <w:rPr>
          <w:rStyle w:val="ffline"/>
          <w:lang w:val="en-US"/>
        </w:rPr>
        <w:t xml:space="preserve"> </w:t>
      </w:r>
      <w:proofErr w:type="spellStart"/>
      <w:r w:rsidRPr="00D156CF">
        <w:rPr>
          <w:rStyle w:val="ffline"/>
          <w:lang w:val="en-US"/>
        </w:rPr>
        <w:t>lvmaqllnqq</w:t>
      </w:r>
      <w:proofErr w:type="spellEnd"/>
      <w:r w:rsidRPr="00D156CF">
        <w:rPr>
          <w:rStyle w:val="ffline"/>
          <w:lang w:val="en-US"/>
        </w:rPr>
        <w:t xml:space="preserve"> </w:t>
      </w:r>
      <w:proofErr w:type="spellStart"/>
      <w:r w:rsidRPr="00D156CF">
        <w:rPr>
          <w:rStyle w:val="ffline"/>
          <w:lang w:val="en-US"/>
        </w:rPr>
        <w:t>yavnrllaqq</w:t>
      </w:r>
      <w:proofErr w:type="spellEnd"/>
      <w:r w:rsidRPr="00D156CF">
        <w:rPr>
          <w:rStyle w:val="ffline"/>
          <w:lang w:val="en-US"/>
        </w:rPr>
        <w:t xml:space="preserve"> </w:t>
      </w:r>
      <w:proofErr w:type="spellStart"/>
      <w:r w:rsidRPr="00D156CF">
        <w:rPr>
          <w:rStyle w:val="ffline"/>
          <w:lang w:val="en-US"/>
        </w:rPr>
        <w:t>slnqqylnhp</w:t>
      </w:r>
      <w:proofErr w:type="spellEnd"/>
      <w:r w:rsidRPr="00D156CF">
        <w:rPr>
          <w:rStyle w:val="ffline"/>
          <w:lang w:val="en-US"/>
        </w:rPr>
        <w:t xml:space="preserve"> </w:t>
      </w:r>
      <w:proofErr w:type="spellStart"/>
      <w:r w:rsidRPr="00D156CF">
        <w:rPr>
          <w:rStyle w:val="ffline"/>
          <w:lang w:val="en-US"/>
        </w:rPr>
        <w:t>ppvsrsmnkp</w:t>
      </w:r>
      <w:proofErr w:type="spellEnd"/>
      <w:r w:rsidRPr="00D156CF">
        <w:rPr>
          <w:lang w:val="en-US"/>
        </w:rPr>
        <w:t xml:space="preserve">       361 </w:t>
      </w:r>
      <w:proofErr w:type="spellStart"/>
      <w:r w:rsidRPr="00D156CF">
        <w:rPr>
          <w:rStyle w:val="ffline"/>
          <w:lang w:val="en-US"/>
        </w:rPr>
        <w:t>leqqvstnte</w:t>
      </w:r>
      <w:proofErr w:type="spellEnd"/>
      <w:r w:rsidRPr="00D156CF">
        <w:rPr>
          <w:rStyle w:val="ffline"/>
          <w:lang w:val="en-US"/>
        </w:rPr>
        <w:t xml:space="preserve"> </w:t>
      </w:r>
      <w:proofErr w:type="spellStart"/>
      <w:r w:rsidRPr="00D156CF">
        <w:rPr>
          <w:rStyle w:val="ffline"/>
          <w:lang w:val="en-US"/>
        </w:rPr>
        <w:t>vsseiyqwvr</w:t>
      </w:r>
      <w:proofErr w:type="spellEnd"/>
      <w:r w:rsidRPr="00D156CF">
        <w:rPr>
          <w:rStyle w:val="ffline"/>
          <w:lang w:val="en-US"/>
        </w:rPr>
        <w:t xml:space="preserve"> </w:t>
      </w:r>
      <w:proofErr w:type="spellStart"/>
      <w:r w:rsidRPr="00D156CF">
        <w:rPr>
          <w:rStyle w:val="ffline"/>
          <w:lang w:val="en-US"/>
        </w:rPr>
        <w:t>delkragisq</w:t>
      </w:r>
      <w:proofErr w:type="spellEnd"/>
      <w:r w:rsidRPr="00D156CF">
        <w:rPr>
          <w:rStyle w:val="ffline"/>
          <w:lang w:val="en-US"/>
        </w:rPr>
        <w:t xml:space="preserve"> </w:t>
      </w:r>
      <w:proofErr w:type="spellStart"/>
      <w:r w:rsidRPr="00D156CF">
        <w:rPr>
          <w:rStyle w:val="ffline"/>
          <w:lang w:val="en-US"/>
        </w:rPr>
        <w:t>avfarvafnr</w:t>
      </w:r>
      <w:proofErr w:type="spellEnd"/>
      <w:r w:rsidRPr="00D156CF">
        <w:rPr>
          <w:rStyle w:val="ffline"/>
          <w:lang w:val="en-US"/>
        </w:rPr>
        <w:t xml:space="preserve"> </w:t>
      </w:r>
      <w:proofErr w:type="spellStart"/>
      <w:r w:rsidRPr="00D156CF">
        <w:rPr>
          <w:rStyle w:val="ffline"/>
          <w:lang w:val="en-US"/>
        </w:rPr>
        <w:t>tqgllseilr</w:t>
      </w:r>
      <w:proofErr w:type="spellEnd"/>
      <w:r w:rsidRPr="00D156CF">
        <w:rPr>
          <w:rStyle w:val="ffline"/>
          <w:lang w:val="en-US"/>
        </w:rPr>
        <w:t xml:space="preserve"> </w:t>
      </w:r>
      <w:proofErr w:type="spellStart"/>
      <w:r w:rsidRPr="00D156CF">
        <w:rPr>
          <w:rStyle w:val="ffline"/>
          <w:lang w:val="en-US"/>
        </w:rPr>
        <w:t>keedpktasq</w:t>
      </w:r>
      <w:proofErr w:type="spellEnd"/>
      <w:r w:rsidRPr="00D156CF">
        <w:rPr>
          <w:lang w:val="en-US"/>
        </w:rPr>
        <w:t xml:space="preserve">       </w:t>
      </w:r>
      <w:r w:rsidRPr="00D156CF">
        <w:rPr>
          <w:lang w:val="en-US"/>
        </w:rPr>
        <w:lastRenderedPageBreak/>
        <w:t xml:space="preserve">421 </w:t>
      </w:r>
      <w:proofErr w:type="spellStart"/>
      <w:r w:rsidRPr="00D156CF">
        <w:rPr>
          <w:rStyle w:val="ffline"/>
          <w:lang w:val="en-US"/>
        </w:rPr>
        <w:t>sllvnlramq</w:t>
      </w:r>
      <w:proofErr w:type="spellEnd"/>
      <w:r w:rsidRPr="00D156CF">
        <w:rPr>
          <w:rStyle w:val="ffline"/>
          <w:lang w:val="en-US"/>
        </w:rPr>
        <w:t xml:space="preserve"> </w:t>
      </w:r>
      <w:proofErr w:type="spellStart"/>
      <w:r w:rsidRPr="00D156CF">
        <w:rPr>
          <w:rStyle w:val="ffline"/>
          <w:lang w:val="en-US"/>
        </w:rPr>
        <w:t>nflqlpeaer</w:t>
      </w:r>
      <w:proofErr w:type="spellEnd"/>
      <w:r w:rsidRPr="00D156CF">
        <w:rPr>
          <w:rStyle w:val="ffline"/>
          <w:lang w:val="en-US"/>
        </w:rPr>
        <w:t xml:space="preserve"> </w:t>
      </w:r>
      <w:proofErr w:type="spellStart"/>
      <w:r w:rsidRPr="00D156CF">
        <w:rPr>
          <w:rStyle w:val="ffline"/>
          <w:lang w:val="en-US"/>
        </w:rPr>
        <w:t>driyqderer</w:t>
      </w:r>
      <w:proofErr w:type="spellEnd"/>
      <w:r w:rsidRPr="00D156CF">
        <w:rPr>
          <w:rStyle w:val="ffline"/>
          <w:lang w:val="en-US"/>
        </w:rPr>
        <w:t xml:space="preserve"> </w:t>
      </w:r>
      <w:proofErr w:type="spellStart"/>
      <w:r w:rsidRPr="00D156CF">
        <w:rPr>
          <w:rStyle w:val="ffline"/>
          <w:lang w:val="en-US"/>
        </w:rPr>
        <w:t>slnaasamgp</w:t>
      </w:r>
      <w:proofErr w:type="spellEnd"/>
      <w:r w:rsidRPr="00D156CF">
        <w:rPr>
          <w:rStyle w:val="ffline"/>
          <w:lang w:val="en-US"/>
        </w:rPr>
        <w:t xml:space="preserve"> </w:t>
      </w:r>
      <w:proofErr w:type="spellStart"/>
      <w:r w:rsidRPr="00D156CF">
        <w:rPr>
          <w:rStyle w:val="ffline"/>
          <w:lang w:val="en-US"/>
        </w:rPr>
        <w:t>aplistppsr</w:t>
      </w:r>
      <w:proofErr w:type="spellEnd"/>
      <w:r w:rsidRPr="00D156CF">
        <w:rPr>
          <w:rStyle w:val="ffline"/>
          <w:lang w:val="en-US"/>
        </w:rPr>
        <w:t xml:space="preserve"> </w:t>
      </w:r>
      <w:proofErr w:type="spellStart"/>
      <w:r w:rsidRPr="00D156CF">
        <w:rPr>
          <w:rStyle w:val="ffline"/>
          <w:lang w:val="en-US"/>
        </w:rPr>
        <w:t>ppqvktatia</w:t>
      </w:r>
      <w:proofErr w:type="spellEnd"/>
      <w:r w:rsidRPr="00D156CF">
        <w:rPr>
          <w:lang w:val="en-US"/>
        </w:rPr>
        <w:t xml:space="preserve">       481 </w:t>
      </w:r>
      <w:proofErr w:type="spellStart"/>
      <w:r w:rsidRPr="00D156CF">
        <w:rPr>
          <w:rStyle w:val="ffline"/>
          <w:lang w:val="en-US"/>
        </w:rPr>
        <w:t>terngkpenn</w:t>
      </w:r>
      <w:proofErr w:type="spellEnd"/>
      <w:r w:rsidRPr="00D156CF">
        <w:rPr>
          <w:rStyle w:val="ffline"/>
          <w:lang w:val="en-US"/>
        </w:rPr>
        <w:t xml:space="preserve"> </w:t>
      </w:r>
      <w:proofErr w:type="spellStart"/>
      <w:r w:rsidRPr="00D156CF">
        <w:rPr>
          <w:rStyle w:val="ffline"/>
          <w:lang w:val="en-US"/>
        </w:rPr>
        <w:t>tmninasiyd</w:t>
      </w:r>
      <w:proofErr w:type="spellEnd"/>
      <w:r w:rsidRPr="00D156CF">
        <w:rPr>
          <w:rStyle w:val="ffline"/>
          <w:lang w:val="en-US"/>
        </w:rPr>
        <w:t xml:space="preserve"> </w:t>
      </w:r>
      <w:proofErr w:type="spellStart"/>
      <w:r w:rsidRPr="00D156CF">
        <w:rPr>
          <w:rStyle w:val="ffline"/>
          <w:lang w:val="en-US"/>
        </w:rPr>
        <w:t>eiqqemkrak</w:t>
      </w:r>
      <w:proofErr w:type="spellEnd"/>
      <w:r w:rsidRPr="00D156CF">
        <w:rPr>
          <w:rStyle w:val="ffline"/>
          <w:lang w:val="en-US"/>
        </w:rPr>
        <w:t xml:space="preserve"> </w:t>
      </w:r>
      <w:proofErr w:type="spellStart"/>
      <w:r w:rsidRPr="00D156CF">
        <w:rPr>
          <w:rStyle w:val="ffline"/>
          <w:lang w:val="en-US"/>
        </w:rPr>
        <w:t>vsqalfakva</w:t>
      </w:r>
      <w:proofErr w:type="spellEnd"/>
      <w:r w:rsidRPr="00D156CF">
        <w:rPr>
          <w:rStyle w:val="ffline"/>
          <w:lang w:val="en-US"/>
        </w:rPr>
        <w:t xml:space="preserve"> </w:t>
      </w:r>
      <w:proofErr w:type="spellStart"/>
      <w:r w:rsidRPr="00D156CF">
        <w:rPr>
          <w:rStyle w:val="ffline"/>
          <w:lang w:val="en-US"/>
        </w:rPr>
        <w:t>atksqgwlce</w:t>
      </w:r>
      <w:proofErr w:type="spellEnd"/>
      <w:r w:rsidRPr="00D156CF">
        <w:rPr>
          <w:rStyle w:val="ffline"/>
          <w:lang w:val="en-US"/>
        </w:rPr>
        <w:t xml:space="preserve"> </w:t>
      </w:r>
      <w:proofErr w:type="spellStart"/>
      <w:r w:rsidRPr="00D156CF">
        <w:rPr>
          <w:rStyle w:val="ffline"/>
          <w:lang w:val="en-US"/>
        </w:rPr>
        <w:t>llrwkedpsp</w:t>
      </w:r>
      <w:proofErr w:type="spellEnd"/>
      <w:r w:rsidRPr="00D156CF">
        <w:rPr>
          <w:lang w:val="en-US"/>
        </w:rPr>
        <w:t xml:space="preserve">       541 </w:t>
      </w:r>
      <w:proofErr w:type="spellStart"/>
      <w:r w:rsidRPr="00D156CF">
        <w:rPr>
          <w:rStyle w:val="ffline"/>
          <w:lang w:val="en-US"/>
        </w:rPr>
        <w:t>enrtlwenls</w:t>
      </w:r>
      <w:proofErr w:type="spellEnd"/>
      <w:r w:rsidRPr="00D156CF">
        <w:rPr>
          <w:rStyle w:val="ffline"/>
          <w:lang w:val="en-US"/>
        </w:rPr>
        <w:t xml:space="preserve"> </w:t>
      </w:r>
      <w:proofErr w:type="spellStart"/>
      <w:r w:rsidRPr="00D156CF">
        <w:rPr>
          <w:rStyle w:val="ffline"/>
          <w:lang w:val="en-US"/>
        </w:rPr>
        <w:t>mirrflslpq</w:t>
      </w:r>
      <w:proofErr w:type="spellEnd"/>
      <w:r w:rsidRPr="00D156CF">
        <w:rPr>
          <w:rStyle w:val="ffline"/>
          <w:lang w:val="en-US"/>
        </w:rPr>
        <w:t xml:space="preserve"> </w:t>
      </w:r>
      <w:proofErr w:type="spellStart"/>
      <w:r w:rsidRPr="00D156CF">
        <w:rPr>
          <w:rStyle w:val="ffline"/>
          <w:lang w:val="en-US"/>
        </w:rPr>
        <w:t>perdaiyeqe</w:t>
      </w:r>
      <w:proofErr w:type="spellEnd"/>
      <w:r w:rsidRPr="00D156CF">
        <w:rPr>
          <w:rStyle w:val="ffline"/>
          <w:lang w:val="en-US"/>
        </w:rPr>
        <w:t xml:space="preserve"> </w:t>
      </w:r>
      <w:proofErr w:type="spellStart"/>
      <w:r w:rsidRPr="00D156CF">
        <w:rPr>
          <w:rStyle w:val="ffline"/>
          <w:lang w:val="en-US"/>
        </w:rPr>
        <w:t>snavhhhgdr</w:t>
      </w:r>
      <w:proofErr w:type="spellEnd"/>
      <w:r w:rsidRPr="00D156CF">
        <w:rPr>
          <w:rStyle w:val="ffline"/>
          <w:lang w:val="en-US"/>
        </w:rPr>
        <w:t xml:space="preserve"> </w:t>
      </w:r>
      <w:proofErr w:type="spellStart"/>
      <w:r w:rsidRPr="00D156CF">
        <w:rPr>
          <w:rStyle w:val="ffline"/>
          <w:lang w:val="en-US"/>
        </w:rPr>
        <w:t>pphiihvpae</w:t>
      </w:r>
      <w:proofErr w:type="spellEnd"/>
      <w:r w:rsidRPr="00D156CF">
        <w:rPr>
          <w:rStyle w:val="ffline"/>
          <w:lang w:val="en-US"/>
        </w:rPr>
        <w:t xml:space="preserve"> </w:t>
      </w:r>
      <w:proofErr w:type="spellStart"/>
      <w:r w:rsidRPr="00D156CF">
        <w:rPr>
          <w:rStyle w:val="ffline"/>
          <w:lang w:val="en-US"/>
        </w:rPr>
        <w:t>qiqspspttl</w:t>
      </w:r>
      <w:proofErr w:type="spellEnd"/>
      <w:r w:rsidRPr="00D156CF">
        <w:rPr>
          <w:lang w:val="en-US"/>
        </w:rPr>
        <w:t xml:space="preserve">       601 </w:t>
      </w:r>
      <w:proofErr w:type="spellStart"/>
      <w:r w:rsidRPr="00D156CF">
        <w:rPr>
          <w:rStyle w:val="ffline"/>
          <w:lang w:val="en-US"/>
        </w:rPr>
        <w:t>gkgesrgvfl</w:t>
      </w:r>
      <w:proofErr w:type="spellEnd"/>
      <w:r w:rsidRPr="00D156CF">
        <w:rPr>
          <w:rStyle w:val="ffline"/>
          <w:lang w:val="en-US"/>
        </w:rPr>
        <w:t xml:space="preserve"> </w:t>
      </w:r>
      <w:proofErr w:type="spellStart"/>
      <w:r w:rsidRPr="00D156CF">
        <w:rPr>
          <w:rStyle w:val="ffline"/>
          <w:lang w:val="en-US"/>
        </w:rPr>
        <w:t>pglptpapwl</w:t>
      </w:r>
      <w:proofErr w:type="spellEnd"/>
      <w:r w:rsidRPr="00D156CF">
        <w:rPr>
          <w:rStyle w:val="ffline"/>
          <w:lang w:val="en-US"/>
        </w:rPr>
        <w:t xml:space="preserve"> </w:t>
      </w:r>
      <w:proofErr w:type="spellStart"/>
      <w:r w:rsidRPr="00D156CF">
        <w:rPr>
          <w:rStyle w:val="ffline"/>
          <w:lang w:val="en-US"/>
        </w:rPr>
        <w:t>gaapqqpqpq</w:t>
      </w:r>
      <w:proofErr w:type="spellEnd"/>
      <w:r w:rsidRPr="00D156CF">
        <w:rPr>
          <w:rStyle w:val="ffline"/>
          <w:lang w:val="en-US"/>
        </w:rPr>
        <w:t xml:space="preserve"> </w:t>
      </w:r>
      <w:proofErr w:type="spellStart"/>
      <w:r w:rsidRPr="00D156CF">
        <w:rPr>
          <w:rStyle w:val="ffline"/>
          <w:lang w:val="en-US"/>
        </w:rPr>
        <w:t>qqqqqqpapp</w:t>
      </w:r>
      <w:proofErr w:type="spellEnd"/>
      <w:r w:rsidRPr="00D156CF">
        <w:rPr>
          <w:rStyle w:val="ffline"/>
          <w:lang w:val="en-US"/>
        </w:rPr>
        <w:t xml:space="preserve"> </w:t>
      </w:r>
      <w:proofErr w:type="spellStart"/>
      <w:r w:rsidRPr="00D156CF">
        <w:rPr>
          <w:rStyle w:val="ffline"/>
          <w:lang w:val="en-US"/>
        </w:rPr>
        <w:t>ppqpqpqpqa</w:t>
      </w:r>
      <w:proofErr w:type="spellEnd"/>
      <w:r w:rsidRPr="00D156CF">
        <w:rPr>
          <w:rStyle w:val="ffline"/>
          <w:lang w:val="en-US"/>
        </w:rPr>
        <w:t xml:space="preserve"> </w:t>
      </w:r>
      <w:proofErr w:type="spellStart"/>
      <w:r w:rsidRPr="00D156CF">
        <w:rPr>
          <w:rStyle w:val="ffline"/>
          <w:lang w:val="en-US"/>
        </w:rPr>
        <w:t>gprlpprqpt</w:t>
      </w:r>
      <w:proofErr w:type="spellEnd"/>
      <w:r w:rsidRPr="00D156CF">
        <w:rPr>
          <w:lang w:val="en-US"/>
        </w:rPr>
        <w:t xml:space="preserve">       661 </w:t>
      </w:r>
      <w:proofErr w:type="spellStart"/>
      <w:r w:rsidRPr="00D156CF">
        <w:rPr>
          <w:rStyle w:val="ffline"/>
          <w:lang w:val="en-US"/>
        </w:rPr>
        <w:t>vaspaesdee</w:t>
      </w:r>
      <w:proofErr w:type="spellEnd"/>
      <w:r w:rsidRPr="00D156CF">
        <w:rPr>
          <w:rStyle w:val="ffline"/>
          <w:lang w:val="en-US"/>
        </w:rPr>
        <w:t xml:space="preserve"> </w:t>
      </w:r>
      <w:proofErr w:type="spellStart"/>
      <w:r w:rsidRPr="00D156CF">
        <w:rPr>
          <w:rStyle w:val="ffline"/>
          <w:lang w:val="en-US"/>
        </w:rPr>
        <w:t>nrqktrprtk</w:t>
      </w:r>
      <w:proofErr w:type="spellEnd"/>
      <w:r w:rsidRPr="00D156CF">
        <w:rPr>
          <w:rStyle w:val="ffline"/>
          <w:lang w:val="en-US"/>
        </w:rPr>
        <w:t xml:space="preserve"> </w:t>
      </w:r>
      <w:proofErr w:type="spellStart"/>
      <w:r w:rsidRPr="00D156CF">
        <w:rPr>
          <w:rStyle w:val="ffline"/>
          <w:lang w:val="en-US"/>
        </w:rPr>
        <w:t>isvealgilq</w:t>
      </w:r>
      <w:proofErr w:type="spellEnd"/>
      <w:r w:rsidRPr="00D156CF">
        <w:rPr>
          <w:rStyle w:val="ffline"/>
          <w:lang w:val="en-US"/>
        </w:rPr>
        <w:t xml:space="preserve"> </w:t>
      </w:r>
      <w:proofErr w:type="spellStart"/>
      <w:r w:rsidRPr="00D156CF">
        <w:rPr>
          <w:rStyle w:val="ffline"/>
          <w:lang w:val="en-US"/>
        </w:rPr>
        <w:t>sfiqdvglyp</w:t>
      </w:r>
      <w:proofErr w:type="spellEnd"/>
      <w:r w:rsidRPr="00D156CF">
        <w:rPr>
          <w:rStyle w:val="ffline"/>
          <w:lang w:val="en-US"/>
        </w:rPr>
        <w:t xml:space="preserve"> </w:t>
      </w:r>
      <w:proofErr w:type="spellStart"/>
      <w:r w:rsidRPr="00D156CF">
        <w:rPr>
          <w:rStyle w:val="ffline"/>
          <w:lang w:val="en-US"/>
        </w:rPr>
        <w:t>deeaiqtlsa</w:t>
      </w:r>
      <w:proofErr w:type="spellEnd"/>
      <w:r w:rsidRPr="00D156CF">
        <w:rPr>
          <w:rStyle w:val="ffline"/>
          <w:lang w:val="en-US"/>
        </w:rPr>
        <w:t xml:space="preserve"> </w:t>
      </w:r>
      <w:proofErr w:type="spellStart"/>
      <w:r w:rsidRPr="00D156CF">
        <w:rPr>
          <w:rStyle w:val="ffline"/>
          <w:lang w:val="en-US"/>
        </w:rPr>
        <w:t>qldlpkytii</w:t>
      </w:r>
      <w:proofErr w:type="spellEnd"/>
      <w:r w:rsidRPr="00D156CF">
        <w:rPr>
          <w:lang w:val="en-US"/>
        </w:rPr>
        <w:t xml:space="preserve">       721 </w:t>
      </w:r>
      <w:proofErr w:type="spellStart"/>
      <w:r w:rsidRPr="00D156CF">
        <w:rPr>
          <w:rStyle w:val="ffline"/>
          <w:lang w:val="en-US"/>
        </w:rPr>
        <w:t>kffqnqryyl</w:t>
      </w:r>
      <w:proofErr w:type="spellEnd"/>
      <w:r w:rsidRPr="00D156CF">
        <w:rPr>
          <w:rStyle w:val="ffline"/>
          <w:lang w:val="en-US"/>
        </w:rPr>
        <w:t xml:space="preserve"> </w:t>
      </w:r>
      <w:proofErr w:type="spellStart"/>
      <w:r w:rsidRPr="00D156CF">
        <w:rPr>
          <w:rStyle w:val="ffline"/>
          <w:lang w:val="en-US"/>
        </w:rPr>
        <w:t>khhgklkdns</w:t>
      </w:r>
      <w:proofErr w:type="spellEnd"/>
      <w:r w:rsidRPr="00D156CF">
        <w:rPr>
          <w:rStyle w:val="ffline"/>
          <w:lang w:val="en-US"/>
        </w:rPr>
        <w:t xml:space="preserve"> </w:t>
      </w:r>
      <w:proofErr w:type="spellStart"/>
      <w:r w:rsidRPr="00D156CF">
        <w:rPr>
          <w:rStyle w:val="ffline"/>
          <w:lang w:val="en-US"/>
        </w:rPr>
        <w:t>glevdvaeyk</w:t>
      </w:r>
      <w:proofErr w:type="spellEnd"/>
      <w:r w:rsidRPr="00D156CF">
        <w:rPr>
          <w:rStyle w:val="ffline"/>
          <w:lang w:val="en-US"/>
        </w:rPr>
        <w:t xml:space="preserve"> </w:t>
      </w:r>
      <w:proofErr w:type="spellStart"/>
      <w:r w:rsidRPr="00D156CF">
        <w:rPr>
          <w:rStyle w:val="ffline"/>
          <w:lang w:val="en-US"/>
        </w:rPr>
        <w:t>eeellkdlee</w:t>
      </w:r>
      <w:proofErr w:type="spellEnd"/>
      <w:r w:rsidRPr="00D156CF">
        <w:rPr>
          <w:rStyle w:val="ffline"/>
          <w:lang w:val="en-US"/>
        </w:rPr>
        <w:t xml:space="preserve"> </w:t>
      </w:r>
      <w:proofErr w:type="spellStart"/>
      <w:r w:rsidRPr="00D156CF">
        <w:rPr>
          <w:rStyle w:val="ffline"/>
          <w:lang w:val="en-US"/>
        </w:rPr>
        <w:t>svqdknantl</w:t>
      </w:r>
      <w:proofErr w:type="spellEnd"/>
      <w:r w:rsidRPr="00D156CF">
        <w:rPr>
          <w:rStyle w:val="ffline"/>
          <w:lang w:val="en-US"/>
        </w:rPr>
        <w:t xml:space="preserve"> </w:t>
      </w:r>
      <w:proofErr w:type="spellStart"/>
      <w:r w:rsidRPr="00D156CF">
        <w:rPr>
          <w:rStyle w:val="ffline"/>
          <w:lang w:val="en-US"/>
        </w:rPr>
        <w:t>fsvkleeels</w:t>
      </w:r>
      <w:proofErr w:type="spellEnd"/>
      <w:r w:rsidRPr="00D156CF">
        <w:rPr>
          <w:lang w:val="en-US"/>
        </w:rPr>
        <w:t xml:space="preserve">       781 </w:t>
      </w:r>
      <w:proofErr w:type="spellStart"/>
      <w:r w:rsidRPr="00D156CF">
        <w:rPr>
          <w:rStyle w:val="ffline"/>
          <w:lang w:val="en-US"/>
        </w:rPr>
        <w:t>vegntdisad</w:t>
      </w:r>
      <w:proofErr w:type="spellEnd"/>
      <w:r w:rsidRPr="00D156CF">
        <w:rPr>
          <w:rStyle w:val="ffline"/>
          <w:lang w:val="en-US"/>
        </w:rPr>
        <w:t xml:space="preserve"> </w:t>
      </w:r>
      <w:proofErr w:type="spellStart"/>
      <w:r w:rsidRPr="00D156CF">
        <w:rPr>
          <w:rStyle w:val="ffline"/>
          <w:lang w:val="en-US"/>
        </w:rPr>
        <w:t>lkd</w:t>
      </w:r>
      <w:proofErr w:type="spellEnd"/>
    </w:p>
    <w:p w14:paraId="6DC7B7FD" w14:textId="77777777" w:rsidR="00B14F7E" w:rsidRDefault="00B14F7E" w:rsidP="00B14F7E">
      <w:pPr>
        <w:rPr>
          <w:rFonts w:ascii="Georgia" w:hAnsi="Georgia"/>
          <w:lang w:val="en-US"/>
        </w:rPr>
      </w:pPr>
    </w:p>
    <w:p w14:paraId="21EA505C" w14:textId="656053D1" w:rsidR="00B14F7E" w:rsidRPr="00D156CF" w:rsidRDefault="00B14F7E" w:rsidP="00B14F7E">
      <w:pPr>
        <w:rPr>
          <w:rFonts w:asciiTheme="majorHAnsi" w:hAnsiTheme="majorHAnsi"/>
          <w:b/>
          <w:lang w:val="en-US"/>
        </w:rPr>
      </w:pPr>
      <w:r w:rsidRPr="00D156CF">
        <w:rPr>
          <w:rFonts w:asciiTheme="majorHAnsi" w:hAnsiTheme="majorHAnsi"/>
          <w:b/>
          <w:lang w:val="en-US"/>
        </w:rPr>
        <w:t>human/</w:t>
      </w:r>
      <w:del w:id="132" w:author="Alexander Resch" w:date="2022-01-19T19:27:00Z">
        <w:r w:rsidRPr="00D156CF" w:rsidDel="00956FC5">
          <w:rPr>
            <w:rFonts w:asciiTheme="majorHAnsi" w:hAnsiTheme="majorHAnsi"/>
            <w:b/>
            <w:lang w:val="en-US"/>
          </w:rPr>
          <w:delText xml:space="preserve"> </w:delText>
        </w:r>
      </w:del>
      <w:r w:rsidRPr="00D156CF">
        <w:rPr>
          <w:rFonts w:asciiTheme="majorHAnsi" w:hAnsiTheme="majorHAnsi"/>
          <w:b/>
          <w:color w:val="FF6600"/>
          <w:lang w:val="en-US"/>
        </w:rPr>
        <w:t>rabbit 100</w:t>
      </w:r>
      <w:ins w:id="133" w:author="Alexander Resch" w:date="2022-01-19T19:27:00Z">
        <w:r w:rsidR="00956FC5">
          <w:rPr>
            <w:rFonts w:asciiTheme="majorHAnsi" w:hAnsiTheme="majorHAnsi"/>
            <w:b/>
            <w:color w:val="FF6600"/>
            <w:lang w:val="en-US"/>
          </w:rPr>
          <w:t xml:space="preserve"> </w:t>
        </w:r>
      </w:ins>
      <w:r w:rsidRPr="00D156CF">
        <w:rPr>
          <w:rFonts w:asciiTheme="majorHAnsi" w:hAnsiTheme="majorHAnsi"/>
          <w:b/>
          <w:color w:val="FF6600"/>
          <w:lang w:val="en-US"/>
        </w:rPr>
        <w:t>% sequence homology:</w:t>
      </w:r>
    </w:p>
    <w:p w14:paraId="35199F2E" w14:textId="77777777" w:rsidR="00B14F7E" w:rsidRPr="00D156CF" w:rsidRDefault="00B14F7E" w:rsidP="00B14F7E">
      <w:pPr>
        <w:rPr>
          <w:rFonts w:asciiTheme="majorHAnsi" w:hAnsiTheme="majorHAnsi"/>
          <w:lang w:val="en-US"/>
        </w:rPr>
      </w:pPr>
      <w:proofErr w:type="spellStart"/>
      <w:r w:rsidRPr="00D156CF">
        <w:rPr>
          <w:rFonts w:asciiTheme="majorHAnsi" w:hAnsiTheme="majorHAnsi"/>
          <w:lang w:val="en-US"/>
        </w:rPr>
        <w:t>gtmlpvfcvv</w:t>
      </w:r>
      <w:proofErr w:type="spellEnd"/>
      <w:r w:rsidRPr="00D156CF">
        <w:rPr>
          <w:rFonts w:asciiTheme="majorHAnsi" w:hAnsiTheme="majorHAnsi"/>
          <w:lang w:val="en-US"/>
        </w:rPr>
        <w:t xml:space="preserve"> </w:t>
      </w:r>
      <w:proofErr w:type="spellStart"/>
      <w:r w:rsidRPr="00D156CF">
        <w:rPr>
          <w:rFonts w:asciiTheme="majorHAnsi" w:hAnsiTheme="majorHAnsi"/>
          <w:lang w:val="en-US"/>
        </w:rPr>
        <w:t>ehyenaieyd</w:t>
      </w:r>
      <w:proofErr w:type="spellEnd"/>
      <w:r w:rsidRPr="00D156CF">
        <w:rPr>
          <w:rFonts w:asciiTheme="majorHAnsi" w:hAnsiTheme="majorHAnsi"/>
          <w:lang w:val="en-US"/>
        </w:rPr>
        <w:t xml:space="preserve"> </w:t>
      </w:r>
      <w:proofErr w:type="spellStart"/>
      <w:r w:rsidRPr="00D156CF">
        <w:rPr>
          <w:rFonts w:asciiTheme="majorHAnsi" w:hAnsiTheme="majorHAnsi"/>
          <w:lang w:val="en-US"/>
        </w:rPr>
        <w:t>ckeehaefvl</w:t>
      </w:r>
      <w:proofErr w:type="spellEnd"/>
      <w:r w:rsidRPr="00D156CF">
        <w:rPr>
          <w:rFonts w:asciiTheme="majorHAnsi" w:hAnsiTheme="majorHAnsi"/>
          <w:lang w:val="en-US"/>
        </w:rPr>
        <w:t xml:space="preserve"> </w:t>
      </w:r>
      <w:proofErr w:type="spellStart"/>
      <w:r w:rsidRPr="00D156CF">
        <w:rPr>
          <w:rFonts w:asciiTheme="majorHAnsi" w:hAnsiTheme="majorHAnsi"/>
          <w:lang w:val="en-US"/>
        </w:rPr>
        <w:t>vrkdmlfnql</w:t>
      </w:r>
      <w:proofErr w:type="spellEnd"/>
      <w:r w:rsidRPr="00D156CF">
        <w:rPr>
          <w:rFonts w:asciiTheme="majorHAnsi" w:hAnsiTheme="majorHAnsi"/>
          <w:lang w:val="en-US"/>
        </w:rPr>
        <w:t xml:space="preserve"> </w:t>
      </w:r>
      <w:proofErr w:type="spellStart"/>
      <w:r w:rsidRPr="00D156CF">
        <w:rPr>
          <w:rFonts w:asciiTheme="majorHAnsi" w:hAnsiTheme="majorHAnsi"/>
          <w:lang w:val="en-US"/>
        </w:rPr>
        <w:t>iemallslgy</w:t>
      </w:r>
      <w:proofErr w:type="spellEnd"/>
      <w:r w:rsidRPr="00D156CF">
        <w:rPr>
          <w:rFonts w:asciiTheme="majorHAnsi" w:hAnsiTheme="majorHAnsi"/>
          <w:lang w:val="en-US"/>
        </w:rPr>
        <w:t xml:space="preserve"> </w:t>
      </w:r>
      <w:proofErr w:type="spellStart"/>
      <w:r w:rsidRPr="00D156CF">
        <w:rPr>
          <w:rFonts w:asciiTheme="majorHAnsi" w:hAnsiTheme="majorHAnsi"/>
          <w:lang w:val="en-US"/>
        </w:rPr>
        <w:t>shssaaqakg</w:t>
      </w:r>
      <w:proofErr w:type="spellEnd"/>
      <w:r w:rsidRPr="00D156CF">
        <w:rPr>
          <w:rFonts w:asciiTheme="majorHAnsi" w:hAnsiTheme="majorHAnsi"/>
          <w:lang w:val="en-US"/>
        </w:rPr>
        <w:t xml:space="preserve"> </w:t>
      </w:r>
      <w:proofErr w:type="spellStart"/>
      <w:r w:rsidRPr="00D156CF">
        <w:rPr>
          <w:rFonts w:asciiTheme="majorHAnsi" w:hAnsiTheme="majorHAnsi"/>
          <w:lang w:val="en-US"/>
        </w:rPr>
        <w:t>liqvgkwnpv</w:t>
      </w:r>
      <w:proofErr w:type="spellEnd"/>
      <w:r w:rsidRPr="00D156CF">
        <w:rPr>
          <w:rFonts w:asciiTheme="majorHAnsi" w:hAnsiTheme="majorHAnsi"/>
          <w:lang w:val="en-US"/>
        </w:rPr>
        <w:t xml:space="preserve"> </w:t>
      </w:r>
      <w:proofErr w:type="spellStart"/>
      <w:r w:rsidRPr="00D156CF">
        <w:rPr>
          <w:rFonts w:asciiTheme="majorHAnsi" w:hAnsiTheme="majorHAnsi"/>
          <w:lang w:val="en-US"/>
        </w:rPr>
        <w:t>plsyvtdapd</w:t>
      </w:r>
      <w:proofErr w:type="spellEnd"/>
      <w:r w:rsidRPr="00D156CF">
        <w:rPr>
          <w:rFonts w:asciiTheme="majorHAnsi" w:hAnsiTheme="majorHAnsi"/>
          <w:lang w:val="en-US"/>
        </w:rPr>
        <w:t xml:space="preserve"> </w:t>
      </w:r>
    </w:p>
    <w:p w14:paraId="32FC85AC" w14:textId="77777777" w:rsidR="00B14F7E" w:rsidRPr="00FB0682" w:rsidRDefault="00B14F7E" w:rsidP="00B14F7E">
      <w:pPr>
        <w:rPr>
          <w:rFonts w:asciiTheme="majorHAnsi" w:hAnsiTheme="majorHAnsi"/>
          <w:lang w:val="en-US"/>
        </w:rPr>
      </w:pPr>
      <w:proofErr w:type="spellStart"/>
      <w:r w:rsidRPr="00D156CF">
        <w:rPr>
          <w:rFonts w:asciiTheme="majorHAnsi" w:hAnsiTheme="majorHAnsi" w:cs="Courier"/>
          <w:color w:val="FF6600"/>
          <w:lang w:val="en-US"/>
        </w:rPr>
        <w:t>gtmlpvfcvv</w:t>
      </w:r>
      <w:proofErr w:type="spellEnd"/>
      <w:r w:rsidRPr="00D156CF">
        <w:rPr>
          <w:rFonts w:asciiTheme="majorHAnsi" w:hAnsiTheme="majorHAnsi" w:cs="Courier"/>
          <w:color w:val="FF6600"/>
          <w:lang w:val="en-US"/>
        </w:rPr>
        <w:t xml:space="preserve"> </w:t>
      </w:r>
      <w:proofErr w:type="spellStart"/>
      <w:r w:rsidRPr="00D156CF">
        <w:rPr>
          <w:rFonts w:asciiTheme="majorHAnsi" w:hAnsiTheme="majorHAnsi" w:cs="Courier"/>
          <w:color w:val="FF6600"/>
          <w:lang w:val="en-US"/>
        </w:rPr>
        <w:t>ehyenaieyd</w:t>
      </w:r>
      <w:proofErr w:type="spellEnd"/>
      <w:r w:rsidRPr="00D156CF">
        <w:rPr>
          <w:rFonts w:asciiTheme="majorHAnsi" w:hAnsiTheme="majorHAnsi" w:cs="Courier"/>
          <w:color w:val="FF6600"/>
          <w:lang w:val="en-US"/>
        </w:rPr>
        <w:t xml:space="preserve"> </w:t>
      </w:r>
      <w:proofErr w:type="spellStart"/>
      <w:r w:rsidRPr="00D156CF">
        <w:rPr>
          <w:rFonts w:asciiTheme="majorHAnsi" w:hAnsiTheme="majorHAnsi" w:cs="Courier"/>
          <w:color w:val="FF6600"/>
          <w:lang w:val="en-US"/>
        </w:rPr>
        <w:t>ckeehaefvl</w:t>
      </w:r>
      <w:proofErr w:type="spellEnd"/>
      <w:r w:rsidRPr="00D156CF">
        <w:rPr>
          <w:rFonts w:asciiTheme="majorHAnsi" w:hAnsiTheme="majorHAnsi" w:cs="Courier"/>
          <w:color w:val="FF6600"/>
          <w:lang w:val="en-US"/>
        </w:rPr>
        <w:t xml:space="preserve"> </w:t>
      </w:r>
      <w:proofErr w:type="spellStart"/>
      <w:r w:rsidRPr="00D156CF">
        <w:rPr>
          <w:rFonts w:asciiTheme="majorHAnsi" w:hAnsiTheme="majorHAnsi" w:cs="Courier"/>
          <w:color w:val="FF6600"/>
          <w:lang w:val="en-US"/>
        </w:rPr>
        <w:t>vrkdmlfnql</w:t>
      </w:r>
      <w:proofErr w:type="spellEnd"/>
      <w:r w:rsidRPr="00D156CF">
        <w:rPr>
          <w:rFonts w:asciiTheme="majorHAnsi" w:hAnsiTheme="majorHAnsi" w:cs="Courier"/>
          <w:color w:val="FF6600"/>
          <w:lang w:val="en-US"/>
        </w:rPr>
        <w:t xml:space="preserve"> </w:t>
      </w:r>
      <w:proofErr w:type="spellStart"/>
      <w:r w:rsidRPr="00D156CF">
        <w:rPr>
          <w:rFonts w:asciiTheme="majorHAnsi" w:hAnsiTheme="majorHAnsi" w:cs="Courier"/>
          <w:color w:val="FF6600"/>
          <w:lang w:val="en-US"/>
        </w:rPr>
        <w:t>iemallslgy</w:t>
      </w:r>
      <w:proofErr w:type="spellEnd"/>
      <w:r w:rsidRPr="00D156CF">
        <w:rPr>
          <w:rFonts w:asciiTheme="majorHAnsi" w:hAnsiTheme="majorHAnsi" w:cs="Courier"/>
          <w:lang w:val="en-US"/>
        </w:rPr>
        <w:t xml:space="preserve"> </w:t>
      </w:r>
      <w:proofErr w:type="spellStart"/>
      <w:r w:rsidRPr="00D156CF">
        <w:rPr>
          <w:rFonts w:asciiTheme="majorHAnsi" w:hAnsiTheme="majorHAnsi" w:cs="Courier"/>
          <w:color w:val="FF6600"/>
          <w:lang w:val="en-US"/>
        </w:rPr>
        <w:t>shssaaqakg</w:t>
      </w:r>
      <w:proofErr w:type="spellEnd"/>
      <w:r w:rsidRPr="00D156CF">
        <w:rPr>
          <w:rFonts w:asciiTheme="majorHAnsi" w:hAnsiTheme="majorHAnsi" w:cs="Courier"/>
          <w:color w:val="FF6600"/>
          <w:lang w:val="en-US"/>
        </w:rPr>
        <w:t xml:space="preserve"> </w:t>
      </w:r>
      <w:proofErr w:type="spellStart"/>
      <w:r w:rsidRPr="00D156CF">
        <w:rPr>
          <w:rFonts w:asciiTheme="majorHAnsi" w:hAnsiTheme="majorHAnsi" w:cs="Courier"/>
          <w:color w:val="FF6600"/>
          <w:lang w:val="en-US"/>
        </w:rPr>
        <w:t>liqvgkwnpv</w:t>
      </w:r>
      <w:proofErr w:type="spellEnd"/>
      <w:r w:rsidRPr="00D156CF">
        <w:rPr>
          <w:rFonts w:asciiTheme="majorHAnsi" w:hAnsiTheme="majorHAnsi" w:cs="Courier"/>
          <w:color w:val="FF6600"/>
          <w:lang w:val="en-US"/>
        </w:rPr>
        <w:t xml:space="preserve"> </w:t>
      </w:r>
      <w:proofErr w:type="spellStart"/>
      <w:r w:rsidRPr="00D156CF">
        <w:rPr>
          <w:rFonts w:asciiTheme="majorHAnsi" w:hAnsiTheme="majorHAnsi" w:cs="Courier"/>
          <w:color w:val="FF6600"/>
          <w:lang w:val="en-US"/>
        </w:rPr>
        <w:t>plsyvtdapd</w:t>
      </w:r>
      <w:proofErr w:type="spellEnd"/>
    </w:p>
    <w:p w14:paraId="1CA0E8C9" w14:textId="77777777" w:rsidR="00B14F7E" w:rsidRPr="000807E2" w:rsidRDefault="00B14F7E" w:rsidP="00B14F7E">
      <w:pPr>
        <w:rPr>
          <w:rFonts w:asciiTheme="majorHAnsi" w:hAnsiTheme="majorHAnsi"/>
          <w:lang w:val="en-US"/>
        </w:rPr>
      </w:pPr>
    </w:p>
    <w:p w14:paraId="640F1D91" w14:textId="77777777" w:rsidR="00B14F7E" w:rsidRPr="00FB0682" w:rsidRDefault="00B14F7E" w:rsidP="00B14F7E">
      <w:pPr>
        <w:rPr>
          <w:b/>
          <w:lang w:val="en-US"/>
        </w:rPr>
      </w:pPr>
      <w:proofErr w:type="spellStart"/>
      <w:r w:rsidRPr="009908D0">
        <w:rPr>
          <w:rFonts w:asciiTheme="majorHAnsi" w:hAnsiTheme="majorHAnsi"/>
          <w:lang w:val="en-US"/>
        </w:rPr>
        <w:t>atvadmlqdv</w:t>
      </w:r>
      <w:proofErr w:type="spellEnd"/>
      <w:r w:rsidRPr="009908D0">
        <w:rPr>
          <w:rFonts w:asciiTheme="majorHAnsi" w:hAnsiTheme="majorHAnsi"/>
          <w:lang w:val="en-US"/>
        </w:rPr>
        <w:t xml:space="preserve"> </w:t>
      </w:r>
      <w:proofErr w:type="spellStart"/>
      <w:r w:rsidRPr="009908D0">
        <w:rPr>
          <w:rFonts w:asciiTheme="majorHAnsi" w:hAnsiTheme="majorHAnsi"/>
          <w:lang w:val="en-US"/>
        </w:rPr>
        <w:t>yhvvtlkiql</w:t>
      </w:r>
      <w:proofErr w:type="spellEnd"/>
      <w:r w:rsidRPr="009908D0">
        <w:rPr>
          <w:rFonts w:asciiTheme="majorHAnsi" w:hAnsiTheme="majorHAnsi"/>
          <w:lang w:val="en-US"/>
        </w:rPr>
        <w:t xml:space="preserve"> </w:t>
      </w:r>
      <w:proofErr w:type="spellStart"/>
      <w:r w:rsidRPr="009908D0">
        <w:rPr>
          <w:rFonts w:asciiTheme="majorHAnsi" w:hAnsiTheme="majorHAnsi"/>
          <w:lang w:val="en-US"/>
        </w:rPr>
        <w:t>h</w:t>
      </w:r>
      <w:r w:rsidRPr="000224BA">
        <w:rPr>
          <w:rFonts w:asciiTheme="majorHAnsi" w:hAnsiTheme="majorHAnsi"/>
          <w:lang w:val="en-US"/>
        </w:rPr>
        <w:t>s</w:t>
      </w:r>
      <w:proofErr w:type="spellEnd"/>
    </w:p>
    <w:p w14:paraId="32EE2682" w14:textId="77777777" w:rsidR="00B14F7E" w:rsidRPr="00D156CF" w:rsidRDefault="00B14F7E" w:rsidP="00B14F7E">
      <w:pPr>
        <w:rPr>
          <w:rFonts w:asciiTheme="majorHAnsi" w:hAnsiTheme="majorHAnsi"/>
          <w:lang w:val="en-US"/>
        </w:rPr>
      </w:pPr>
      <w:proofErr w:type="spellStart"/>
      <w:r w:rsidRPr="00D156CF">
        <w:rPr>
          <w:rFonts w:asciiTheme="majorHAnsi" w:hAnsiTheme="majorHAnsi" w:cs="Courier"/>
          <w:color w:val="FF6600"/>
          <w:lang w:val="en-US"/>
        </w:rPr>
        <w:t>atvadmlqdv</w:t>
      </w:r>
      <w:proofErr w:type="spellEnd"/>
      <w:r w:rsidRPr="00D156CF">
        <w:rPr>
          <w:rFonts w:asciiTheme="majorHAnsi" w:hAnsiTheme="majorHAnsi" w:cs="Courier"/>
          <w:color w:val="FF6600"/>
          <w:lang w:val="en-US"/>
        </w:rPr>
        <w:t xml:space="preserve"> </w:t>
      </w:r>
      <w:proofErr w:type="spellStart"/>
      <w:r w:rsidRPr="00D156CF">
        <w:rPr>
          <w:rFonts w:asciiTheme="majorHAnsi" w:hAnsiTheme="majorHAnsi" w:cs="Courier"/>
          <w:color w:val="FF6600"/>
          <w:lang w:val="en-US"/>
        </w:rPr>
        <w:t>yhvvtlkiql</w:t>
      </w:r>
      <w:proofErr w:type="spellEnd"/>
      <w:r w:rsidRPr="00D156CF">
        <w:rPr>
          <w:rFonts w:asciiTheme="majorHAnsi" w:hAnsiTheme="majorHAnsi" w:cs="Courier"/>
          <w:lang w:val="en-US"/>
        </w:rPr>
        <w:t xml:space="preserve"> </w:t>
      </w:r>
      <w:proofErr w:type="spellStart"/>
      <w:r w:rsidRPr="00D156CF">
        <w:rPr>
          <w:rFonts w:asciiTheme="majorHAnsi" w:hAnsiTheme="majorHAnsi" w:cs="Courier"/>
          <w:color w:val="FF6600"/>
          <w:lang w:val="en-US"/>
        </w:rPr>
        <w:t>hs</w:t>
      </w:r>
      <w:proofErr w:type="spellEnd"/>
      <w:r w:rsidRPr="00D156CF">
        <w:rPr>
          <w:rFonts w:asciiTheme="majorHAnsi" w:hAnsiTheme="majorHAnsi" w:cs="Courier"/>
          <w:lang w:val="en-US"/>
        </w:rPr>
        <w:t xml:space="preserve">  </w:t>
      </w:r>
    </w:p>
    <w:p w14:paraId="7548131A" w14:textId="77777777" w:rsidR="00B14F7E" w:rsidRPr="00FB0682" w:rsidRDefault="00B14F7E" w:rsidP="00B14F7E">
      <w:pPr>
        <w:rPr>
          <w:rFonts w:ascii="Georgia" w:hAnsi="Georgia"/>
          <w:lang w:val="en-US"/>
        </w:rPr>
      </w:pPr>
      <w:r w:rsidRPr="00FB0682">
        <w:rPr>
          <w:rFonts w:ascii="Georgia" w:hAnsi="Georgia"/>
          <w:lang w:val="en-US"/>
        </w:rPr>
        <w:t>____ ____ ____ ____</w:t>
      </w:r>
    </w:p>
    <w:p w14:paraId="6911D064" w14:textId="77777777" w:rsidR="00B14F7E" w:rsidRPr="00FB0682" w:rsidRDefault="00B14F7E" w:rsidP="00B14F7E">
      <w:pPr>
        <w:rPr>
          <w:rFonts w:asciiTheme="majorHAnsi" w:hAnsiTheme="majorHAnsi"/>
          <w:lang w:val="en-US"/>
        </w:rPr>
      </w:pPr>
      <w:r w:rsidRPr="00FB0682">
        <w:rPr>
          <w:rFonts w:asciiTheme="majorHAnsi" w:hAnsiTheme="majorHAnsi"/>
          <w:b/>
          <w:lang w:val="en-US"/>
        </w:rPr>
        <w:t>Rodents</w:t>
      </w:r>
      <w:r w:rsidRPr="00FB0682">
        <w:rPr>
          <w:rFonts w:asciiTheme="majorHAnsi" w:hAnsiTheme="majorHAnsi"/>
          <w:lang w:val="en-US"/>
        </w:rPr>
        <w:t xml:space="preserve"> (prairie vole, </w:t>
      </w:r>
      <w:r w:rsidRPr="000807E2">
        <w:rPr>
          <w:rFonts w:asciiTheme="majorHAnsi" w:hAnsiTheme="majorHAnsi"/>
          <w:i/>
          <w:lang w:val="en-US"/>
        </w:rPr>
        <w:t xml:space="preserve">Microtus </w:t>
      </w:r>
      <w:proofErr w:type="spellStart"/>
      <w:r w:rsidRPr="000807E2">
        <w:rPr>
          <w:rFonts w:asciiTheme="majorHAnsi" w:hAnsiTheme="majorHAnsi"/>
          <w:i/>
          <w:lang w:val="en-US"/>
        </w:rPr>
        <w:t>ochrogaster</w:t>
      </w:r>
      <w:proofErr w:type="spellEnd"/>
      <w:r w:rsidRPr="000807E2">
        <w:rPr>
          <w:rFonts w:asciiTheme="majorHAnsi" w:hAnsiTheme="majorHAnsi"/>
          <w:i/>
          <w:lang w:val="en-US"/>
        </w:rPr>
        <w:t xml:space="preserve">, </w:t>
      </w:r>
      <w:r w:rsidRPr="00D156CF">
        <w:rPr>
          <w:rFonts w:asciiTheme="majorHAnsi" w:hAnsiTheme="majorHAnsi" w:cs="ávˇøÂ'11"/>
          <w:lang w:val="en-US"/>
        </w:rPr>
        <w:t xml:space="preserve">DNA-binding protein </w:t>
      </w:r>
      <w:r w:rsidRPr="00D156CF">
        <w:rPr>
          <w:rFonts w:asciiTheme="majorHAnsi" w:hAnsiTheme="majorHAnsi" w:cs="ávˇøÂ'11"/>
          <w:b/>
          <w:lang w:val="en-US"/>
        </w:rPr>
        <w:t>SATB1</w:t>
      </w:r>
      <w:r w:rsidRPr="00D156CF">
        <w:rPr>
          <w:rFonts w:asciiTheme="majorHAnsi" w:hAnsiTheme="majorHAnsi" w:cs="ávˇøÂ'11"/>
          <w:lang w:val="en-US"/>
        </w:rPr>
        <w:t xml:space="preserve"> isoform X1 </w:t>
      </w:r>
      <w:r w:rsidRPr="00FB0682">
        <w:rPr>
          <w:rFonts w:asciiTheme="majorHAnsi" w:hAnsiTheme="majorHAnsi"/>
          <w:lang w:val="en-US"/>
        </w:rPr>
        <w:t>sequence identity</w:t>
      </w:r>
      <w:r w:rsidRPr="00D156CF">
        <w:rPr>
          <w:rFonts w:asciiTheme="majorHAnsi" w:hAnsiTheme="majorHAnsi" w:cs="ávˇøÂ'11"/>
          <w:lang w:val="en-US"/>
        </w:rPr>
        <w:t xml:space="preserve"> 100 %, (XP_005368803.1)</w:t>
      </w:r>
      <w:r w:rsidRPr="00FB0682">
        <w:rPr>
          <w:rFonts w:asciiTheme="majorHAnsi" w:hAnsiTheme="majorHAnsi"/>
          <w:lang w:val="en-US"/>
        </w:rPr>
        <w:t>)</w:t>
      </w:r>
    </w:p>
    <w:p w14:paraId="6B748795" w14:textId="77777777" w:rsidR="00B14F7E" w:rsidRPr="00D156CF" w:rsidRDefault="00B14F7E" w:rsidP="00B14F7E">
      <w:pPr>
        <w:pStyle w:val="HTMLVorformatiert"/>
        <w:rPr>
          <w:lang w:val="en-US"/>
        </w:rPr>
      </w:pPr>
      <w:r w:rsidRPr="00D156CF">
        <w:rPr>
          <w:lang w:val="en-US"/>
        </w:rPr>
        <w:t xml:space="preserve">1 </w:t>
      </w:r>
      <w:proofErr w:type="spellStart"/>
      <w:r w:rsidRPr="00D156CF">
        <w:rPr>
          <w:rStyle w:val="ffline"/>
          <w:lang w:val="en-US"/>
        </w:rPr>
        <w:t>mdhlneatqg</w:t>
      </w:r>
      <w:proofErr w:type="spellEnd"/>
      <w:r w:rsidRPr="00D156CF">
        <w:rPr>
          <w:rStyle w:val="ffline"/>
          <w:lang w:val="en-US"/>
        </w:rPr>
        <w:t xml:space="preserve"> </w:t>
      </w:r>
      <w:proofErr w:type="spellStart"/>
      <w:r w:rsidRPr="00D156CF">
        <w:rPr>
          <w:rStyle w:val="ffline"/>
          <w:lang w:val="en-US"/>
        </w:rPr>
        <w:t>kehsemsnnv</w:t>
      </w:r>
      <w:proofErr w:type="spellEnd"/>
      <w:r w:rsidRPr="00D156CF">
        <w:rPr>
          <w:rStyle w:val="ffline"/>
          <w:lang w:val="en-US"/>
        </w:rPr>
        <w:t xml:space="preserve"> </w:t>
      </w:r>
      <w:proofErr w:type="spellStart"/>
      <w:r w:rsidRPr="00D156CF">
        <w:rPr>
          <w:rStyle w:val="ffline"/>
          <w:lang w:val="en-US"/>
        </w:rPr>
        <w:t>sdpkgppaki</w:t>
      </w:r>
      <w:proofErr w:type="spellEnd"/>
      <w:r w:rsidRPr="00D156CF">
        <w:rPr>
          <w:rStyle w:val="ffline"/>
          <w:lang w:val="en-US"/>
        </w:rPr>
        <w:t xml:space="preserve"> </w:t>
      </w:r>
      <w:proofErr w:type="spellStart"/>
      <w:r w:rsidRPr="00D156CF">
        <w:rPr>
          <w:rStyle w:val="ffline"/>
          <w:lang w:val="en-US"/>
        </w:rPr>
        <w:t>arleqngspl</w:t>
      </w:r>
      <w:proofErr w:type="spellEnd"/>
      <w:r w:rsidRPr="00D156CF">
        <w:rPr>
          <w:rStyle w:val="ffline"/>
          <w:lang w:val="en-US"/>
        </w:rPr>
        <w:t xml:space="preserve"> </w:t>
      </w:r>
      <w:proofErr w:type="spellStart"/>
      <w:r w:rsidRPr="00D156CF">
        <w:rPr>
          <w:rStyle w:val="ffline"/>
          <w:lang w:val="en-US"/>
        </w:rPr>
        <w:t>grgrlgstga</w:t>
      </w:r>
      <w:proofErr w:type="spellEnd"/>
      <w:r w:rsidRPr="00D156CF">
        <w:rPr>
          <w:rStyle w:val="ffline"/>
          <w:lang w:val="en-US"/>
        </w:rPr>
        <w:t xml:space="preserve"> </w:t>
      </w:r>
      <w:proofErr w:type="spellStart"/>
      <w:r w:rsidRPr="00D156CF">
        <w:rPr>
          <w:rStyle w:val="ffline"/>
          <w:lang w:val="en-US"/>
        </w:rPr>
        <w:t>kmqgvplkhs</w:t>
      </w:r>
      <w:proofErr w:type="spellEnd"/>
      <w:r w:rsidRPr="00D156CF">
        <w:rPr>
          <w:lang w:val="en-US"/>
        </w:rPr>
        <w:t xml:space="preserve">        61 </w:t>
      </w:r>
      <w:proofErr w:type="spellStart"/>
      <w:r w:rsidRPr="00D156CF">
        <w:rPr>
          <w:rStyle w:val="ffline"/>
          <w:lang w:val="en-US"/>
        </w:rPr>
        <w:t>ghlmkanlrk</w:t>
      </w:r>
      <w:proofErr w:type="spellEnd"/>
      <w:r w:rsidRPr="00D156CF">
        <w:rPr>
          <w:rStyle w:val="ffline"/>
          <w:lang w:val="en-US"/>
        </w:rPr>
        <w:t xml:space="preserve"> </w:t>
      </w:r>
      <w:proofErr w:type="spellStart"/>
      <w:r w:rsidRPr="00D156CF">
        <w:rPr>
          <w:rStyle w:val="ffline"/>
          <w:color w:val="FF6600"/>
          <w:lang w:val="en-US"/>
        </w:rPr>
        <w:t>gtmlpvfcvv</w:t>
      </w:r>
      <w:proofErr w:type="spellEnd"/>
      <w:r w:rsidRPr="00D156CF">
        <w:rPr>
          <w:rStyle w:val="ffline"/>
          <w:color w:val="FF6600"/>
          <w:lang w:val="en-US"/>
        </w:rPr>
        <w:t xml:space="preserve"> </w:t>
      </w:r>
      <w:proofErr w:type="spellStart"/>
      <w:r w:rsidRPr="00D156CF">
        <w:rPr>
          <w:rStyle w:val="ffline"/>
          <w:color w:val="FF6600"/>
          <w:lang w:val="en-US"/>
        </w:rPr>
        <w:t>ehyenaieyd</w:t>
      </w:r>
      <w:proofErr w:type="spellEnd"/>
      <w:r w:rsidRPr="00D156CF">
        <w:rPr>
          <w:rStyle w:val="ffline"/>
          <w:color w:val="FF6600"/>
          <w:lang w:val="en-US"/>
        </w:rPr>
        <w:t xml:space="preserve"> </w:t>
      </w:r>
      <w:proofErr w:type="spellStart"/>
      <w:r w:rsidRPr="00D156CF">
        <w:rPr>
          <w:rStyle w:val="ffline"/>
          <w:color w:val="FF6600"/>
          <w:lang w:val="en-US"/>
        </w:rPr>
        <w:t>ckeehaefvl</w:t>
      </w:r>
      <w:proofErr w:type="spellEnd"/>
      <w:r w:rsidRPr="00D156CF">
        <w:rPr>
          <w:rStyle w:val="ffline"/>
          <w:color w:val="FF6600"/>
          <w:lang w:val="en-US"/>
        </w:rPr>
        <w:t xml:space="preserve"> </w:t>
      </w:r>
      <w:proofErr w:type="spellStart"/>
      <w:r w:rsidRPr="00D156CF">
        <w:rPr>
          <w:rStyle w:val="ffline"/>
          <w:color w:val="FF6600"/>
          <w:lang w:val="en-US"/>
        </w:rPr>
        <w:t>vrkdmlfnql</w:t>
      </w:r>
      <w:proofErr w:type="spellEnd"/>
      <w:r w:rsidRPr="00D156CF">
        <w:rPr>
          <w:rStyle w:val="ffline"/>
          <w:color w:val="FF6600"/>
          <w:lang w:val="en-US"/>
        </w:rPr>
        <w:t xml:space="preserve"> </w:t>
      </w:r>
      <w:proofErr w:type="spellStart"/>
      <w:r w:rsidRPr="00D156CF">
        <w:rPr>
          <w:rStyle w:val="ffline"/>
          <w:color w:val="FF6600"/>
          <w:lang w:val="en-US"/>
        </w:rPr>
        <w:t>iemallslgy</w:t>
      </w:r>
      <w:proofErr w:type="spellEnd"/>
      <w:r w:rsidRPr="00D156CF">
        <w:rPr>
          <w:color w:val="FF6600"/>
          <w:lang w:val="en-US"/>
        </w:rPr>
        <w:t xml:space="preserve">       121 </w:t>
      </w:r>
      <w:proofErr w:type="spellStart"/>
      <w:r w:rsidRPr="00D156CF">
        <w:rPr>
          <w:rStyle w:val="ffline"/>
          <w:color w:val="FF6600"/>
          <w:lang w:val="en-US"/>
        </w:rPr>
        <w:t>shssaaqakg</w:t>
      </w:r>
      <w:proofErr w:type="spellEnd"/>
      <w:r w:rsidRPr="00D156CF">
        <w:rPr>
          <w:rStyle w:val="ffline"/>
          <w:color w:val="FF6600"/>
          <w:lang w:val="en-US"/>
        </w:rPr>
        <w:t xml:space="preserve"> </w:t>
      </w:r>
      <w:proofErr w:type="spellStart"/>
      <w:r w:rsidRPr="00D156CF">
        <w:rPr>
          <w:rStyle w:val="ffline"/>
          <w:color w:val="FF6600"/>
          <w:lang w:val="en-US"/>
        </w:rPr>
        <w:t>liqvgkwnpv</w:t>
      </w:r>
      <w:proofErr w:type="spellEnd"/>
      <w:r w:rsidRPr="00D156CF">
        <w:rPr>
          <w:rStyle w:val="ffline"/>
          <w:color w:val="FF6600"/>
          <w:lang w:val="en-US"/>
        </w:rPr>
        <w:t xml:space="preserve"> </w:t>
      </w:r>
      <w:proofErr w:type="spellStart"/>
      <w:r w:rsidRPr="00D156CF">
        <w:rPr>
          <w:rStyle w:val="ffline"/>
          <w:color w:val="FF6600"/>
          <w:lang w:val="en-US"/>
        </w:rPr>
        <w:t>plsyvtdapd</w:t>
      </w:r>
      <w:proofErr w:type="spellEnd"/>
      <w:r w:rsidRPr="00D156CF">
        <w:rPr>
          <w:rStyle w:val="ffline"/>
          <w:color w:val="FF6600"/>
          <w:lang w:val="en-US"/>
        </w:rPr>
        <w:t xml:space="preserve"> </w:t>
      </w:r>
      <w:proofErr w:type="spellStart"/>
      <w:r w:rsidRPr="00D156CF">
        <w:rPr>
          <w:rStyle w:val="ffline"/>
          <w:color w:val="FF6600"/>
          <w:lang w:val="en-US"/>
        </w:rPr>
        <w:t>atvadmlqdv</w:t>
      </w:r>
      <w:proofErr w:type="spellEnd"/>
      <w:r w:rsidRPr="00D156CF">
        <w:rPr>
          <w:rStyle w:val="ffline"/>
          <w:color w:val="FF6600"/>
          <w:lang w:val="en-US"/>
        </w:rPr>
        <w:t xml:space="preserve"> </w:t>
      </w:r>
      <w:proofErr w:type="spellStart"/>
      <w:r w:rsidRPr="00D156CF">
        <w:rPr>
          <w:rStyle w:val="ffline"/>
          <w:color w:val="FF6600"/>
          <w:lang w:val="en-US"/>
        </w:rPr>
        <w:t>yhvvtlkiql</w:t>
      </w:r>
      <w:proofErr w:type="spellEnd"/>
      <w:r w:rsidRPr="00D156CF">
        <w:rPr>
          <w:rStyle w:val="ffline"/>
          <w:lang w:val="en-US"/>
        </w:rPr>
        <w:t xml:space="preserve"> </w:t>
      </w:r>
      <w:proofErr w:type="spellStart"/>
      <w:r w:rsidRPr="00D156CF">
        <w:rPr>
          <w:rStyle w:val="ffline"/>
          <w:color w:val="FF6600"/>
          <w:lang w:val="en-US"/>
        </w:rPr>
        <w:t>hs</w:t>
      </w:r>
      <w:r w:rsidRPr="00D156CF">
        <w:rPr>
          <w:rStyle w:val="ffline"/>
          <w:lang w:val="en-US"/>
        </w:rPr>
        <w:t>cpkledlp</w:t>
      </w:r>
      <w:proofErr w:type="spellEnd"/>
      <w:r w:rsidRPr="00D156CF">
        <w:rPr>
          <w:lang w:val="en-US"/>
        </w:rPr>
        <w:t xml:space="preserve">       181 </w:t>
      </w:r>
      <w:proofErr w:type="spellStart"/>
      <w:r w:rsidRPr="00D156CF">
        <w:rPr>
          <w:rStyle w:val="ffline"/>
          <w:lang w:val="en-US"/>
        </w:rPr>
        <w:t>peqwshttvr</w:t>
      </w:r>
      <w:proofErr w:type="spellEnd"/>
      <w:r w:rsidRPr="00D156CF">
        <w:rPr>
          <w:rStyle w:val="ffline"/>
          <w:lang w:val="en-US"/>
        </w:rPr>
        <w:t xml:space="preserve"> </w:t>
      </w:r>
      <w:proofErr w:type="spellStart"/>
      <w:r w:rsidRPr="00D156CF">
        <w:rPr>
          <w:rStyle w:val="ffline"/>
          <w:lang w:val="en-US"/>
        </w:rPr>
        <w:t>nalkdllkdm</w:t>
      </w:r>
      <w:proofErr w:type="spellEnd"/>
      <w:r w:rsidRPr="00D156CF">
        <w:rPr>
          <w:rStyle w:val="ffline"/>
          <w:lang w:val="en-US"/>
        </w:rPr>
        <w:t xml:space="preserve"> </w:t>
      </w:r>
      <w:proofErr w:type="spellStart"/>
      <w:r w:rsidRPr="00D156CF">
        <w:rPr>
          <w:rStyle w:val="ffline"/>
          <w:lang w:val="en-US"/>
        </w:rPr>
        <w:t>nqsslakecp</w:t>
      </w:r>
      <w:proofErr w:type="spellEnd"/>
      <w:r w:rsidRPr="00D156CF">
        <w:rPr>
          <w:rStyle w:val="ffline"/>
          <w:lang w:val="en-US"/>
        </w:rPr>
        <w:t xml:space="preserve"> </w:t>
      </w:r>
      <w:proofErr w:type="spellStart"/>
      <w:r w:rsidRPr="00D156CF">
        <w:rPr>
          <w:rStyle w:val="ffline"/>
          <w:lang w:val="en-US"/>
        </w:rPr>
        <w:t>lsqsmissiv</w:t>
      </w:r>
      <w:proofErr w:type="spellEnd"/>
      <w:r w:rsidRPr="00D156CF">
        <w:rPr>
          <w:rStyle w:val="ffline"/>
          <w:lang w:val="en-US"/>
        </w:rPr>
        <w:t xml:space="preserve"> </w:t>
      </w:r>
      <w:proofErr w:type="spellStart"/>
      <w:r w:rsidRPr="00D156CF">
        <w:rPr>
          <w:rStyle w:val="ffline"/>
          <w:lang w:val="en-US"/>
        </w:rPr>
        <w:t>nstyyanvsa</w:t>
      </w:r>
      <w:proofErr w:type="spellEnd"/>
      <w:r w:rsidRPr="00D156CF">
        <w:rPr>
          <w:rStyle w:val="ffline"/>
          <w:lang w:val="en-US"/>
        </w:rPr>
        <w:t xml:space="preserve"> </w:t>
      </w:r>
      <w:proofErr w:type="spellStart"/>
      <w:r w:rsidRPr="00D156CF">
        <w:rPr>
          <w:rStyle w:val="ffline"/>
          <w:lang w:val="en-US"/>
        </w:rPr>
        <w:t>akcqefgrwy</w:t>
      </w:r>
      <w:proofErr w:type="spellEnd"/>
      <w:r w:rsidRPr="00D156CF">
        <w:rPr>
          <w:lang w:val="en-US"/>
        </w:rPr>
        <w:t xml:space="preserve">       241 </w:t>
      </w:r>
      <w:proofErr w:type="spellStart"/>
      <w:r w:rsidRPr="00D156CF">
        <w:rPr>
          <w:rStyle w:val="ffline"/>
          <w:lang w:val="en-US"/>
        </w:rPr>
        <w:t>khfkktkdmm</w:t>
      </w:r>
      <w:proofErr w:type="spellEnd"/>
      <w:r w:rsidRPr="00D156CF">
        <w:rPr>
          <w:rStyle w:val="ffline"/>
          <w:lang w:val="en-US"/>
        </w:rPr>
        <w:t xml:space="preserve"> </w:t>
      </w:r>
      <w:proofErr w:type="spellStart"/>
      <w:r w:rsidRPr="00D156CF">
        <w:rPr>
          <w:rStyle w:val="ffline"/>
          <w:lang w:val="en-US"/>
        </w:rPr>
        <w:t>vemdslsels</w:t>
      </w:r>
      <w:proofErr w:type="spellEnd"/>
      <w:r w:rsidRPr="00D156CF">
        <w:rPr>
          <w:rStyle w:val="ffline"/>
          <w:lang w:val="en-US"/>
        </w:rPr>
        <w:t xml:space="preserve"> </w:t>
      </w:r>
      <w:proofErr w:type="spellStart"/>
      <w:r w:rsidRPr="00D156CF">
        <w:rPr>
          <w:rStyle w:val="ffline"/>
          <w:lang w:val="en-US"/>
        </w:rPr>
        <w:t>qqgtnhvnfg</w:t>
      </w:r>
      <w:proofErr w:type="spellEnd"/>
      <w:r w:rsidRPr="00D156CF">
        <w:rPr>
          <w:rStyle w:val="ffline"/>
          <w:lang w:val="en-US"/>
        </w:rPr>
        <w:t xml:space="preserve"> </w:t>
      </w:r>
      <w:proofErr w:type="spellStart"/>
      <w:r w:rsidRPr="00D156CF">
        <w:rPr>
          <w:rStyle w:val="ffline"/>
          <w:lang w:val="en-US"/>
        </w:rPr>
        <w:t>qqpvpgntae</w:t>
      </w:r>
      <w:proofErr w:type="spellEnd"/>
      <w:r w:rsidRPr="00D156CF">
        <w:rPr>
          <w:rStyle w:val="ffline"/>
          <w:lang w:val="en-US"/>
        </w:rPr>
        <w:t xml:space="preserve"> </w:t>
      </w:r>
      <w:proofErr w:type="spellStart"/>
      <w:r w:rsidRPr="00D156CF">
        <w:rPr>
          <w:rStyle w:val="ffline"/>
          <w:lang w:val="en-US"/>
        </w:rPr>
        <w:t>qppspaqlsh</w:t>
      </w:r>
      <w:proofErr w:type="spellEnd"/>
      <w:r w:rsidRPr="00D156CF">
        <w:rPr>
          <w:rStyle w:val="ffline"/>
          <w:lang w:val="en-US"/>
        </w:rPr>
        <w:t xml:space="preserve"> </w:t>
      </w:r>
      <w:proofErr w:type="spellStart"/>
      <w:r w:rsidRPr="00D156CF">
        <w:rPr>
          <w:rStyle w:val="ffline"/>
          <w:lang w:val="en-US"/>
        </w:rPr>
        <w:t>gsqpsvrtpl</w:t>
      </w:r>
      <w:proofErr w:type="spellEnd"/>
      <w:r w:rsidRPr="00D156CF">
        <w:rPr>
          <w:lang w:val="en-US"/>
        </w:rPr>
        <w:t xml:space="preserve">       301 </w:t>
      </w:r>
      <w:proofErr w:type="spellStart"/>
      <w:r w:rsidRPr="00D156CF">
        <w:rPr>
          <w:rStyle w:val="ffline"/>
          <w:lang w:val="en-US"/>
        </w:rPr>
        <w:t>pnlhpglvst</w:t>
      </w:r>
      <w:proofErr w:type="spellEnd"/>
      <w:r w:rsidRPr="00D156CF">
        <w:rPr>
          <w:rStyle w:val="ffline"/>
          <w:lang w:val="en-US"/>
        </w:rPr>
        <w:t xml:space="preserve"> </w:t>
      </w:r>
      <w:proofErr w:type="spellStart"/>
      <w:r w:rsidRPr="00D156CF">
        <w:rPr>
          <w:rStyle w:val="ffline"/>
          <w:lang w:val="en-US"/>
        </w:rPr>
        <w:t>pispqlvnqq</w:t>
      </w:r>
      <w:proofErr w:type="spellEnd"/>
      <w:r w:rsidRPr="00D156CF">
        <w:rPr>
          <w:rStyle w:val="ffline"/>
          <w:lang w:val="en-US"/>
        </w:rPr>
        <w:t xml:space="preserve"> </w:t>
      </w:r>
      <w:proofErr w:type="spellStart"/>
      <w:r w:rsidRPr="00D156CF">
        <w:rPr>
          <w:rStyle w:val="ffline"/>
          <w:lang w:val="en-US"/>
        </w:rPr>
        <w:t>lvmaqllnqq</w:t>
      </w:r>
      <w:proofErr w:type="spellEnd"/>
      <w:r w:rsidRPr="00D156CF">
        <w:rPr>
          <w:rStyle w:val="ffline"/>
          <w:lang w:val="en-US"/>
        </w:rPr>
        <w:t xml:space="preserve"> </w:t>
      </w:r>
      <w:proofErr w:type="spellStart"/>
      <w:r w:rsidRPr="00D156CF">
        <w:rPr>
          <w:rStyle w:val="ffline"/>
          <w:lang w:val="en-US"/>
        </w:rPr>
        <w:t>yavnrllaqq</w:t>
      </w:r>
      <w:proofErr w:type="spellEnd"/>
      <w:r w:rsidRPr="00D156CF">
        <w:rPr>
          <w:rStyle w:val="ffline"/>
          <w:lang w:val="en-US"/>
        </w:rPr>
        <w:t xml:space="preserve"> </w:t>
      </w:r>
      <w:proofErr w:type="spellStart"/>
      <w:r w:rsidRPr="00D156CF">
        <w:rPr>
          <w:rStyle w:val="ffline"/>
          <w:lang w:val="en-US"/>
        </w:rPr>
        <w:t>slnqqylnhp</w:t>
      </w:r>
      <w:proofErr w:type="spellEnd"/>
      <w:r w:rsidRPr="00D156CF">
        <w:rPr>
          <w:rStyle w:val="ffline"/>
          <w:lang w:val="en-US"/>
        </w:rPr>
        <w:t xml:space="preserve"> </w:t>
      </w:r>
      <w:proofErr w:type="spellStart"/>
      <w:r w:rsidRPr="00D156CF">
        <w:rPr>
          <w:rStyle w:val="ffline"/>
          <w:lang w:val="en-US"/>
        </w:rPr>
        <w:t>ppvsrsmnkp</w:t>
      </w:r>
      <w:proofErr w:type="spellEnd"/>
      <w:r w:rsidRPr="00D156CF">
        <w:rPr>
          <w:lang w:val="en-US"/>
        </w:rPr>
        <w:t xml:space="preserve">       361 </w:t>
      </w:r>
      <w:proofErr w:type="spellStart"/>
      <w:r w:rsidRPr="00D156CF">
        <w:rPr>
          <w:rStyle w:val="ffline"/>
          <w:lang w:val="en-US"/>
        </w:rPr>
        <w:t>leqqvstnte</w:t>
      </w:r>
      <w:proofErr w:type="spellEnd"/>
      <w:r w:rsidRPr="00D156CF">
        <w:rPr>
          <w:rStyle w:val="ffline"/>
          <w:lang w:val="en-US"/>
        </w:rPr>
        <w:t xml:space="preserve"> </w:t>
      </w:r>
      <w:proofErr w:type="spellStart"/>
      <w:r w:rsidRPr="00D156CF">
        <w:rPr>
          <w:rStyle w:val="ffline"/>
          <w:lang w:val="en-US"/>
        </w:rPr>
        <w:t>vsseiyqwvr</w:t>
      </w:r>
      <w:proofErr w:type="spellEnd"/>
      <w:r w:rsidRPr="00D156CF">
        <w:rPr>
          <w:rStyle w:val="ffline"/>
          <w:lang w:val="en-US"/>
        </w:rPr>
        <w:t xml:space="preserve"> </w:t>
      </w:r>
      <w:proofErr w:type="spellStart"/>
      <w:r w:rsidRPr="00D156CF">
        <w:rPr>
          <w:rStyle w:val="ffline"/>
          <w:lang w:val="en-US"/>
        </w:rPr>
        <w:t>delkragisq</w:t>
      </w:r>
      <w:proofErr w:type="spellEnd"/>
      <w:r w:rsidRPr="00D156CF">
        <w:rPr>
          <w:rStyle w:val="ffline"/>
          <w:lang w:val="en-US"/>
        </w:rPr>
        <w:t xml:space="preserve"> </w:t>
      </w:r>
      <w:proofErr w:type="spellStart"/>
      <w:r w:rsidRPr="00D156CF">
        <w:rPr>
          <w:rStyle w:val="ffline"/>
          <w:lang w:val="en-US"/>
        </w:rPr>
        <w:t>avfarvafnr</w:t>
      </w:r>
      <w:proofErr w:type="spellEnd"/>
      <w:r w:rsidRPr="00D156CF">
        <w:rPr>
          <w:rStyle w:val="ffline"/>
          <w:lang w:val="en-US"/>
        </w:rPr>
        <w:t xml:space="preserve"> </w:t>
      </w:r>
      <w:proofErr w:type="spellStart"/>
      <w:r w:rsidRPr="00D156CF">
        <w:rPr>
          <w:rStyle w:val="ffline"/>
          <w:lang w:val="en-US"/>
        </w:rPr>
        <w:t>tqgllseilr</w:t>
      </w:r>
      <w:proofErr w:type="spellEnd"/>
      <w:r w:rsidRPr="00D156CF">
        <w:rPr>
          <w:rStyle w:val="ffline"/>
          <w:lang w:val="en-US"/>
        </w:rPr>
        <w:t xml:space="preserve"> </w:t>
      </w:r>
      <w:proofErr w:type="spellStart"/>
      <w:r w:rsidRPr="00D156CF">
        <w:rPr>
          <w:rStyle w:val="ffline"/>
          <w:lang w:val="en-US"/>
        </w:rPr>
        <w:t>keedpktasq</w:t>
      </w:r>
      <w:proofErr w:type="spellEnd"/>
      <w:r w:rsidRPr="00D156CF">
        <w:rPr>
          <w:lang w:val="en-US"/>
        </w:rPr>
        <w:t xml:space="preserve">       421 </w:t>
      </w:r>
      <w:proofErr w:type="spellStart"/>
      <w:r w:rsidRPr="00D156CF">
        <w:rPr>
          <w:rStyle w:val="ffline"/>
          <w:lang w:val="en-US"/>
        </w:rPr>
        <w:t>sllvnlramq</w:t>
      </w:r>
      <w:proofErr w:type="spellEnd"/>
      <w:r w:rsidRPr="00D156CF">
        <w:rPr>
          <w:rStyle w:val="ffline"/>
          <w:lang w:val="en-US"/>
        </w:rPr>
        <w:t xml:space="preserve"> </w:t>
      </w:r>
      <w:proofErr w:type="spellStart"/>
      <w:r w:rsidRPr="00D156CF">
        <w:rPr>
          <w:rStyle w:val="ffline"/>
          <w:lang w:val="en-US"/>
        </w:rPr>
        <w:t>nflqlpeaer</w:t>
      </w:r>
      <w:proofErr w:type="spellEnd"/>
      <w:r w:rsidRPr="00D156CF">
        <w:rPr>
          <w:rStyle w:val="ffline"/>
          <w:lang w:val="en-US"/>
        </w:rPr>
        <w:t xml:space="preserve"> </w:t>
      </w:r>
      <w:proofErr w:type="spellStart"/>
      <w:r w:rsidRPr="00D156CF">
        <w:rPr>
          <w:rStyle w:val="ffline"/>
          <w:lang w:val="en-US"/>
        </w:rPr>
        <w:t>driyqderer</w:t>
      </w:r>
      <w:proofErr w:type="spellEnd"/>
      <w:r w:rsidRPr="00D156CF">
        <w:rPr>
          <w:rStyle w:val="ffline"/>
          <w:lang w:val="en-US"/>
        </w:rPr>
        <w:t xml:space="preserve"> </w:t>
      </w:r>
      <w:proofErr w:type="spellStart"/>
      <w:r w:rsidRPr="00D156CF">
        <w:rPr>
          <w:rStyle w:val="ffline"/>
          <w:lang w:val="en-US"/>
        </w:rPr>
        <w:t>slnaasamgp</w:t>
      </w:r>
      <w:proofErr w:type="spellEnd"/>
      <w:r w:rsidRPr="00D156CF">
        <w:rPr>
          <w:rStyle w:val="ffline"/>
          <w:lang w:val="en-US"/>
        </w:rPr>
        <w:t xml:space="preserve"> </w:t>
      </w:r>
      <w:proofErr w:type="spellStart"/>
      <w:r w:rsidRPr="00D156CF">
        <w:rPr>
          <w:rStyle w:val="ffline"/>
          <w:lang w:val="en-US"/>
        </w:rPr>
        <w:t>apllstppsr</w:t>
      </w:r>
      <w:proofErr w:type="spellEnd"/>
      <w:r w:rsidRPr="00D156CF">
        <w:rPr>
          <w:rStyle w:val="ffline"/>
          <w:lang w:val="en-US"/>
        </w:rPr>
        <w:t xml:space="preserve"> </w:t>
      </w:r>
      <w:proofErr w:type="spellStart"/>
      <w:r w:rsidRPr="00D156CF">
        <w:rPr>
          <w:rStyle w:val="ffline"/>
          <w:lang w:val="en-US"/>
        </w:rPr>
        <w:t>ppqvktatla</w:t>
      </w:r>
      <w:proofErr w:type="spellEnd"/>
      <w:r w:rsidRPr="00D156CF">
        <w:rPr>
          <w:lang w:val="en-US"/>
        </w:rPr>
        <w:t xml:space="preserve">       481 </w:t>
      </w:r>
      <w:proofErr w:type="spellStart"/>
      <w:r w:rsidRPr="00D156CF">
        <w:rPr>
          <w:rStyle w:val="ffline"/>
          <w:lang w:val="en-US"/>
        </w:rPr>
        <w:t>terngkpenn</w:t>
      </w:r>
      <w:proofErr w:type="spellEnd"/>
      <w:r w:rsidRPr="00D156CF">
        <w:rPr>
          <w:rStyle w:val="ffline"/>
          <w:lang w:val="en-US"/>
        </w:rPr>
        <w:t xml:space="preserve"> </w:t>
      </w:r>
      <w:proofErr w:type="spellStart"/>
      <w:r w:rsidRPr="00D156CF">
        <w:rPr>
          <w:rStyle w:val="ffline"/>
          <w:lang w:val="en-US"/>
        </w:rPr>
        <w:t>tmninasiyd</w:t>
      </w:r>
      <w:proofErr w:type="spellEnd"/>
      <w:r w:rsidRPr="00D156CF">
        <w:rPr>
          <w:rStyle w:val="ffline"/>
          <w:lang w:val="en-US"/>
        </w:rPr>
        <w:t xml:space="preserve"> </w:t>
      </w:r>
      <w:proofErr w:type="spellStart"/>
      <w:r w:rsidRPr="00D156CF">
        <w:rPr>
          <w:rStyle w:val="ffline"/>
          <w:lang w:val="en-US"/>
        </w:rPr>
        <w:t>eiqqemkrak</w:t>
      </w:r>
      <w:proofErr w:type="spellEnd"/>
      <w:r w:rsidRPr="00D156CF">
        <w:rPr>
          <w:rStyle w:val="ffline"/>
          <w:lang w:val="en-US"/>
        </w:rPr>
        <w:t xml:space="preserve"> </w:t>
      </w:r>
      <w:proofErr w:type="spellStart"/>
      <w:r w:rsidRPr="00D156CF">
        <w:rPr>
          <w:rStyle w:val="ffline"/>
          <w:lang w:val="en-US"/>
        </w:rPr>
        <w:t>vsqalfakva</w:t>
      </w:r>
      <w:proofErr w:type="spellEnd"/>
      <w:r w:rsidRPr="00D156CF">
        <w:rPr>
          <w:rStyle w:val="ffline"/>
          <w:lang w:val="en-US"/>
        </w:rPr>
        <w:t xml:space="preserve"> </w:t>
      </w:r>
      <w:proofErr w:type="spellStart"/>
      <w:r w:rsidRPr="00D156CF">
        <w:rPr>
          <w:rStyle w:val="ffline"/>
          <w:lang w:val="en-US"/>
        </w:rPr>
        <w:t>atksqgwlce</w:t>
      </w:r>
      <w:proofErr w:type="spellEnd"/>
      <w:r w:rsidRPr="00D156CF">
        <w:rPr>
          <w:rStyle w:val="ffline"/>
          <w:lang w:val="en-US"/>
        </w:rPr>
        <w:t xml:space="preserve"> </w:t>
      </w:r>
      <w:proofErr w:type="spellStart"/>
      <w:r w:rsidRPr="00D156CF">
        <w:rPr>
          <w:rStyle w:val="ffline"/>
          <w:lang w:val="en-US"/>
        </w:rPr>
        <w:t>llrwkedpsp</w:t>
      </w:r>
      <w:proofErr w:type="spellEnd"/>
      <w:r w:rsidRPr="00D156CF">
        <w:rPr>
          <w:lang w:val="en-US"/>
        </w:rPr>
        <w:t xml:space="preserve">       541 </w:t>
      </w:r>
      <w:proofErr w:type="spellStart"/>
      <w:r w:rsidRPr="00D156CF">
        <w:rPr>
          <w:rStyle w:val="ffline"/>
          <w:lang w:val="en-US"/>
        </w:rPr>
        <w:t>enrtlwenls</w:t>
      </w:r>
      <w:proofErr w:type="spellEnd"/>
      <w:r w:rsidRPr="00D156CF">
        <w:rPr>
          <w:rStyle w:val="ffline"/>
          <w:lang w:val="en-US"/>
        </w:rPr>
        <w:t xml:space="preserve"> </w:t>
      </w:r>
      <w:proofErr w:type="spellStart"/>
      <w:r w:rsidRPr="00D156CF">
        <w:rPr>
          <w:rStyle w:val="ffline"/>
          <w:lang w:val="en-US"/>
        </w:rPr>
        <w:t>mirrflslpq</w:t>
      </w:r>
      <w:proofErr w:type="spellEnd"/>
      <w:r w:rsidRPr="00D156CF">
        <w:rPr>
          <w:rStyle w:val="ffline"/>
          <w:lang w:val="en-US"/>
        </w:rPr>
        <w:t xml:space="preserve"> </w:t>
      </w:r>
      <w:proofErr w:type="spellStart"/>
      <w:r w:rsidRPr="00D156CF">
        <w:rPr>
          <w:rStyle w:val="ffline"/>
          <w:lang w:val="en-US"/>
        </w:rPr>
        <w:t>serdaiyeqe</w:t>
      </w:r>
      <w:proofErr w:type="spellEnd"/>
      <w:r w:rsidRPr="00D156CF">
        <w:rPr>
          <w:rStyle w:val="ffline"/>
          <w:lang w:val="en-US"/>
        </w:rPr>
        <w:t xml:space="preserve"> </w:t>
      </w:r>
      <w:proofErr w:type="spellStart"/>
      <w:r w:rsidRPr="00D156CF">
        <w:rPr>
          <w:rStyle w:val="ffline"/>
          <w:lang w:val="en-US"/>
        </w:rPr>
        <w:t>snavhhhgdr</w:t>
      </w:r>
      <w:proofErr w:type="spellEnd"/>
      <w:r w:rsidRPr="00D156CF">
        <w:rPr>
          <w:rStyle w:val="ffline"/>
          <w:lang w:val="en-US"/>
        </w:rPr>
        <w:t xml:space="preserve"> </w:t>
      </w:r>
      <w:proofErr w:type="spellStart"/>
      <w:r w:rsidRPr="00D156CF">
        <w:rPr>
          <w:rStyle w:val="ffline"/>
          <w:lang w:val="en-US"/>
        </w:rPr>
        <w:t>pphiihvpae</w:t>
      </w:r>
      <w:proofErr w:type="spellEnd"/>
      <w:r w:rsidRPr="00D156CF">
        <w:rPr>
          <w:rStyle w:val="ffline"/>
          <w:lang w:val="en-US"/>
        </w:rPr>
        <w:t xml:space="preserve"> </w:t>
      </w:r>
      <w:proofErr w:type="spellStart"/>
      <w:r w:rsidRPr="00D156CF">
        <w:rPr>
          <w:rStyle w:val="ffline"/>
          <w:lang w:val="en-US"/>
        </w:rPr>
        <w:t>qiqspspstl</w:t>
      </w:r>
      <w:proofErr w:type="spellEnd"/>
      <w:r w:rsidRPr="00D156CF">
        <w:rPr>
          <w:lang w:val="en-US"/>
        </w:rPr>
        <w:t xml:space="preserve">       601 </w:t>
      </w:r>
      <w:proofErr w:type="spellStart"/>
      <w:r w:rsidRPr="00D156CF">
        <w:rPr>
          <w:rStyle w:val="ffline"/>
          <w:lang w:val="en-US"/>
        </w:rPr>
        <w:t>gkgesrcasl</w:t>
      </w:r>
      <w:proofErr w:type="spellEnd"/>
      <w:r w:rsidRPr="00D156CF">
        <w:rPr>
          <w:rStyle w:val="ffline"/>
          <w:lang w:val="en-US"/>
        </w:rPr>
        <w:t xml:space="preserve"> </w:t>
      </w:r>
      <w:proofErr w:type="spellStart"/>
      <w:r w:rsidRPr="00D156CF">
        <w:rPr>
          <w:rStyle w:val="ffline"/>
          <w:lang w:val="en-US"/>
        </w:rPr>
        <w:t>pglltpapwp</w:t>
      </w:r>
      <w:proofErr w:type="spellEnd"/>
      <w:r w:rsidRPr="00D156CF">
        <w:rPr>
          <w:rStyle w:val="ffline"/>
          <w:lang w:val="en-US"/>
        </w:rPr>
        <w:t xml:space="preserve"> </w:t>
      </w:r>
      <w:proofErr w:type="spellStart"/>
      <w:r w:rsidRPr="00D156CF">
        <w:rPr>
          <w:rStyle w:val="ffline"/>
          <w:lang w:val="en-US"/>
        </w:rPr>
        <w:t>saapqqqqqq</w:t>
      </w:r>
      <w:proofErr w:type="spellEnd"/>
      <w:r w:rsidRPr="00D156CF">
        <w:rPr>
          <w:rStyle w:val="ffline"/>
          <w:lang w:val="en-US"/>
        </w:rPr>
        <w:t xml:space="preserve"> </w:t>
      </w:r>
      <w:proofErr w:type="spellStart"/>
      <w:r w:rsidRPr="00D156CF">
        <w:rPr>
          <w:rStyle w:val="ffline"/>
          <w:lang w:val="en-US"/>
        </w:rPr>
        <w:t>qqqqqqpppp</w:t>
      </w:r>
      <w:proofErr w:type="spellEnd"/>
      <w:r w:rsidRPr="00D156CF">
        <w:rPr>
          <w:rStyle w:val="ffline"/>
          <w:lang w:val="en-US"/>
        </w:rPr>
        <w:t xml:space="preserve"> </w:t>
      </w:r>
      <w:proofErr w:type="spellStart"/>
      <w:r w:rsidRPr="00D156CF">
        <w:rPr>
          <w:rStyle w:val="ffline"/>
          <w:lang w:val="en-US"/>
        </w:rPr>
        <w:t>pqpqpqpqag</w:t>
      </w:r>
      <w:proofErr w:type="spellEnd"/>
      <w:r w:rsidRPr="00D156CF">
        <w:rPr>
          <w:rStyle w:val="ffline"/>
          <w:lang w:val="en-US"/>
        </w:rPr>
        <w:t xml:space="preserve"> </w:t>
      </w:r>
      <w:proofErr w:type="spellStart"/>
      <w:r w:rsidRPr="00D156CF">
        <w:rPr>
          <w:rStyle w:val="ffline"/>
          <w:lang w:val="en-US"/>
        </w:rPr>
        <w:t>prlpprqptv</w:t>
      </w:r>
      <w:proofErr w:type="spellEnd"/>
      <w:r w:rsidRPr="00D156CF">
        <w:rPr>
          <w:lang w:val="en-US"/>
        </w:rPr>
        <w:t xml:space="preserve">       661 </w:t>
      </w:r>
      <w:proofErr w:type="spellStart"/>
      <w:r w:rsidRPr="00D156CF">
        <w:rPr>
          <w:rStyle w:val="ffline"/>
          <w:lang w:val="en-US"/>
        </w:rPr>
        <w:t>assaesdeen</w:t>
      </w:r>
      <w:proofErr w:type="spellEnd"/>
      <w:r w:rsidRPr="00D156CF">
        <w:rPr>
          <w:rStyle w:val="ffline"/>
          <w:lang w:val="en-US"/>
        </w:rPr>
        <w:t xml:space="preserve"> </w:t>
      </w:r>
      <w:proofErr w:type="spellStart"/>
      <w:r w:rsidRPr="00D156CF">
        <w:rPr>
          <w:rStyle w:val="ffline"/>
          <w:lang w:val="en-US"/>
        </w:rPr>
        <w:t>rqktrprtki</w:t>
      </w:r>
      <w:proofErr w:type="spellEnd"/>
      <w:r w:rsidRPr="00D156CF">
        <w:rPr>
          <w:rStyle w:val="ffline"/>
          <w:lang w:val="en-US"/>
        </w:rPr>
        <w:t xml:space="preserve"> </w:t>
      </w:r>
      <w:proofErr w:type="spellStart"/>
      <w:r w:rsidRPr="00D156CF">
        <w:rPr>
          <w:rStyle w:val="ffline"/>
          <w:lang w:val="en-US"/>
        </w:rPr>
        <w:t>svealgilqs</w:t>
      </w:r>
      <w:proofErr w:type="spellEnd"/>
      <w:r w:rsidRPr="00D156CF">
        <w:rPr>
          <w:rStyle w:val="ffline"/>
          <w:lang w:val="en-US"/>
        </w:rPr>
        <w:t xml:space="preserve"> </w:t>
      </w:r>
      <w:proofErr w:type="spellStart"/>
      <w:r w:rsidRPr="00D156CF">
        <w:rPr>
          <w:rStyle w:val="ffline"/>
          <w:lang w:val="en-US"/>
        </w:rPr>
        <w:t>fiqdvglypd</w:t>
      </w:r>
      <w:proofErr w:type="spellEnd"/>
      <w:r w:rsidRPr="00D156CF">
        <w:rPr>
          <w:rStyle w:val="ffline"/>
          <w:lang w:val="en-US"/>
        </w:rPr>
        <w:t xml:space="preserve"> </w:t>
      </w:r>
      <w:proofErr w:type="spellStart"/>
      <w:r w:rsidRPr="00D156CF">
        <w:rPr>
          <w:rStyle w:val="ffline"/>
          <w:lang w:val="en-US"/>
        </w:rPr>
        <w:t>eeaiqtlsaq</w:t>
      </w:r>
      <w:proofErr w:type="spellEnd"/>
      <w:r w:rsidRPr="00D156CF">
        <w:rPr>
          <w:rStyle w:val="ffline"/>
          <w:lang w:val="en-US"/>
        </w:rPr>
        <w:t xml:space="preserve"> </w:t>
      </w:r>
      <w:proofErr w:type="spellStart"/>
      <w:r w:rsidRPr="00D156CF">
        <w:rPr>
          <w:rStyle w:val="ffline"/>
          <w:lang w:val="en-US"/>
        </w:rPr>
        <w:t>ldlpkytiik</w:t>
      </w:r>
      <w:proofErr w:type="spellEnd"/>
      <w:r w:rsidRPr="00D156CF">
        <w:rPr>
          <w:lang w:val="en-US"/>
        </w:rPr>
        <w:t xml:space="preserve">       721 </w:t>
      </w:r>
      <w:proofErr w:type="spellStart"/>
      <w:r w:rsidRPr="00D156CF">
        <w:rPr>
          <w:rStyle w:val="ffline"/>
          <w:lang w:val="en-US"/>
        </w:rPr>
        <w:t>ffqnqryylk</w:t>
      </w:r>
      <w:proofErr w:type="spellEnd"/>
      <w:r w:rsidRPr="00D156CF">
        <w:rPr>
          <w:rStyle w:val="ffline"/>
          <w:lang w:val="en-US"/>
        </w:rPr>
        <w:t xml:space="preserve"> </w:t>
      </w:r>
      <w:proofErr w:type="spellStart"/>
      <w:r w:rsidRPr="00D156CF">
        <w:rPr>
          <w:rStyle w:val="ffline"/>
          <w:lang w:val="en-US"/>
        </w:rPr>
        <w:t>hhgklkdnsg</w:t>
      </w:r>
      <w:proofErr w:type="spellEnd"/>
      <w:r w:rsidRPr="00D156CF">
        <w:rPr>
          <w:rStyle w:val="ffline"/>
          <w:lang w:val="en-US"/>
        </w:rPr>
        <w:t xml:space="preserve"> </w:t>
      </w:r>
      <w:proofErr w:type="spellStart"/>
      <w:r w:rsidRPr="00D156CF">
        <w:rPr>
          <w:rStyle w:val="ffline"/>
          <w:lang w:val="en-US"/>
        </w:rPr>
        <w:t>levdvaeyke</w:t>
      </w:r>
      <w:proofErr w:type="spellEnd"/>
      <w:r w:rsidRPr="00D156CF">
        <w:rPr>
          <w:rStyle w:val="ffline"/>
          <w:lang w:val="en-US"/>
        </w:rPr>
        <w:t xml:space="preserve"> </w:t>
      </w:r>
      <w:proofErr w:type="spellStart"/>
      <w:r w:rsidRPr="00D156CF">
        <w:rPr>
          <w:rStyle w:val="ffline"/>
          <w:lang w:val="en-US"/>
        </w:rPr>
        <w:t>eellkdlees</w:t>
      </w:r>
      <w:proofErr w:type="spellEnd"/>
      <w:r w:rsidRPr="00D156CF">
        <w:rPr>
          <w:rStyle w:val="ffline"/>
          <w:lang w:val="en-US"/>
        </w:rPr>
        <w:t xml:space="preserve"> </w:t>
      </w:r>
      <w:proofErr w:type="spellStart"/>
      <w:r w:rsidRPr="00D156CF">
        <w:rPr>
          <w:rStyle w:val="ffline"/>
          <w:lang w:val="en-US"/>
        </w:rPr>
        <w:t>vqdknantlf</w:t>
      </w:r>
      <w:proofErr w:type="spellEnd"/>
      <w:r w:rsidRPr="00D156CF">
        <w:rPr>
          <w:rStyle w:val="ffline"/>
          <w:lang w:val="en-US"/>
        </w:rPr>
        <w:t xml:space="preserve"> </w:t>
      </w:r>
      <w:proofErr w:type="spellStart"/>
      <w:r w:rsidRPr="00D156CF">
        <w:rPr>
          <w:rStyle w:val="ffline"/>
          <w:lang w:val="en-US"/>
        </w:rPr>
        <w:t>svklegelsv</w:t>
      </w:r>
      <w:proofErr w:type="spellEnd"/>
      <w:r w:rsidRPr="00D156CF">
        <w:rPr>
          <w:lang w:val="en-US"/>
        </w:rPr>
        <w:t xml:space="preserve">       781 </w:t>
      </w:r>
      <w:proofErr w:type="spellStart"/>
      <w:r w:rsidRPr="00D156CF">
        <w:rPr>
          <w:rStyle w:val="ffline"/>
          <w:lang w:val="en-US"/>
        </w:rPr>
        <w:t>egstdinadl</w:t>
      </w:r>
      <w:proofErr w:type="spellEnd"/>
      <w:r w:rsidRPr="00D156CF">
        <w:rPr>
          <w:rStyle w:val="ffline"/>
          <w:lang w:val="en-US"/>
        </w:rPr>
        <w:t xml:space="preserve"> </w:t>
      </w:r>
      <w:proofErr w:type="spellStart"/>
      <w:r w:rsidRPr="00D156CF">
        <w:rPr>
          <w:rStyle w:val="ffline"/>
          <w:lang w:val="en-US"/>
        </w:rPr>
        <w:t>kd</w:t>
      </w:r>
      <w:proofErr w:type="spellEnd"/>
    </w:p>
    <w:p w14:paraId="7082579C" w14:textId="77777777" w:rsidR="00B14F7E" w:rsidRPr="00FB0682" w:rsidRDefault="00B14F7E" w:rsidP="00B14F7E">
      <w:pPr>
        <w:rPr>
          <w:rFonts w:ascii="Georgia" w:hAnsi="Georgia"/>
          <w:lang w:val="en-US"/>
        </w:rPr>
      </w:pPr>
    </w:p>
    <w:p w14:paraId="5367FEDF" w14:textId="116746F5" w:rsidR="00B14F7E" w:rsidRPr="00D156CF" w:rsidRDefault="00B14F7E" w:rsidP="00B14F7E">
      <w:pPr>
        <w:rPr>
          <w:rFonts w:asciiTheme="majorHAnsi" w:hAnsiTheme="majorHAnsi"/>
          <w:b/>
          <w:lang w:val="en-US"/>
        </w:rPr>
      </w:pPr>
      <w:r w:rsidRPr="00D156CF">
        <w:rPr>
          <w:rFonts w:asciiTheme="majorHAnsi" w:hAnsiTheme="majorHAnsi"/>
          <w:b/>
          <w:lang w:val="en-US"/>
        </w:rPr>
        <w:t>human/</w:t>
      </w:r>
      <w:del w:id="134" w:author="Alexander Resch" w:date="2022-01-19T19:27:00Z">
        <w:r w:rsidRPr="00D156CF" w:rsidDel="007373DD">
          <w:rPr>
            <w:rFonts w:asciiTheme="majorHAnsi" w:hAnsiTheme="majorHAnsi"/>
            <w:b/>
            <w:lang w:val="en-US"/>
          </w:rPr>
          <w:delText xml:space="preserve"> </w:delText>
        </w:r>
      </w:del>
      <w:r w:rsidRPr="00D156CF">
        <w:rPr>
          <w:rFonts w:asciiTheme="majorHAnsi" w:hAnsiTheme="majorHAnsi"/>
          <w:b/>
          <w:color w:val="FF6600"/>
          <w:lang w:val="en-US"/>
        </w:rPr>
        <w:t>prairie vole 100</w:t>
      </w:r>
      <w:ins w:id="135" w:author="Alexander Resch" w:date="2022-01-19T19:27:00Z">
        <w:r w:rsidR="007373DD">
          <w:rPr>
            <w:rFonts w:asciiTheme="majorHAnsi" w:hAnsiTheme="majorHAnsi"/>
            <w:b/>
            <w:color w:val="FF6600"/>
            <w:lang w:val="en-US"/>
          </w:rPr>
          <w:t xml:space="preserve"> </w:t>
        </w:r>
      </w:ins>
      <w:r w:rsidRPr="00D156CF">
        <w:rPr>
          <w:rFonts w:asciiTheme="majorHAnsi" w:hAnsiTheme="majorHAnsi"/>
          <w:b/>
          <w:color w:val="FF6600"/>
          <w:lang w:val="en-US"/>
        </w:rPr>
        <w:t>% sequence homology:</w:t>
      </w:r>
    </w:p>
    <w:p w14:paraId="57A98CF3" w14:textId="77777777" w:rsidR="00B14F7E" w:rsidRPr="00D156CF" w:rsidRDefault="00B14F7E" w:rsidP="00B14F7E">
      <w:pPr>
        <w:rPr>
          <w:rFonts w:asciiTheme="majorHAnsi" w:hAnsiTheme="majorHAnsi"/>
          <w:lang w:val="en-US"/>
        </w:rPr>
      </w:pPr>
      <w:proofErr w:type="spellStart"/>
      <w:r w:rsidRPr="00D156CF">
        <w:rPr>
          <w:rFonts w:asciiTheme="majorHAnsi" w:hAnsiTheme="majorHAnsi"/>
          <w:lang w:val="en-US"/>
        </w:rPr>
        <w:t>gtmlpvfcvv</w:t>
      </w:r>
      <w:proofErr w:type="spellEnd"/>
      <w:r w:rsidRPr="00D156CF">
        <w:rPr>
          <w:rFonts w:asciiTheme="majorHAnsi" w:hAnsiTheme="majorHAnsi"/>
          <w:lang w:val="en-US"/>
        </w:rPr>
        <w:t xml:space="preserve"> </w:t>
      </w:r>
      <w:proofErr w:type="spellStart"/>
      <w:r w:rsidRPr="00D156CF">
        <w:rPr>
          <w:rFonts w:asciiTheme="majorHAnsi" w:hAnsiTheme="majorHAnsi"/>
          <w:lang w:val="en-US"/>
        </w:rPr>
        <w:t>ehyenaieyd</w:t>
      </w:r>
      <w:proofErr w:type="spellEnd"/>
      <w:r w:rsidRPr="00D156CF">
        <w:rPr>
          <w:rFonts w:asciiTheme="majorHAnsi" w:hAnsiTheme="majorHAnsi"/>
          <w:lang w:val="en-US"/>
        </w:rPr>
        <w:t xml:space="preserve"> </w:t>
      </w:r>
      <w:proofErr w:type="spellStart"/>
      <w:r w:rsidRPr="00D156CF">
        <w:rPr>
          <w:rFonts w:asciiTheme="majorHAnsi" w:hAnsiTheme="majorHAnsi"/>
          <w:lang w:val="en-US"/>
        </w:rPr>
        <w:t>ckeehaefvl</w:t>
      </w:r>
      <w:proofErr w:type="spellEnd"/>
      <w:r w:rsidRPr="00D156CF">
        <w:rPr>
          <w:rFonts w:asciiTheme="majorHAnsi" w:hAnsiTheme="majorHAnsi"/>
          <w:lang w:val="en-US"/>
        </w:rPr>
        <w:t xml:space="preserve"> </w:t>
      </w:r>
      <w:proofErr w:type="spellStart"/>
      <w:r w:rsidRPr="00D156CF">
        <w:rPr>
          <w:rFonts w:asciiTheme="majorHAnsi" w:hAnsiTheme="majorHAnsi"/>
          <w:lang w:val="en-US"/>
        </w:rPr>
        <w:t>vrkdmlfnql</w:t>
      </w:r>
      <w:proofErr w:type="spellEnd"/>
      <w:r w:rsidRPr="00D156CF">
        <w:rPr>
          <w:rFonts w:asciiTheme="majorHAnsi" w:hAnsiTheme="majorHAnsi"/>
          <w:lang w:val="en-US"/>
        </w:rPr>
        <w:t xml:space="preserve"> </w:t>
      </w:r>
      <w:proofErr w:type="spellStart"/>
      <w:r w:rsidRPr="00D156CF">
        <w:rPr>
          <w:rFonts w:asciiTheme="majorHAnsi" w:hAnsiTheme="majorHAnsi"/>
          <w:lang w:val="en-US"/>
        </w:rPr>
        <w:t>iemallslgy</w:t>
      </w:r>
      <w:proofErr w:type="spellEnd"/>
      <w:r w:rsidRPr="00D156CF">
        <w:rPr>
          <w:rFonts w:asciiTheme="majorHAnsi" w:hAnsiTheme="majorHAnsi"/>
          <w:lang w:val="en-US"/>
        </w:rPr>
        <w:t xml:space="preserve"> </w:t>
      </w:r>
      <w:proofErr w:type="spellStart"/>
      <w:r w:rsidRPr="00D156CF">
        <w:rPr>
          <w:rFonts w:asciiTheme="majorHAnsi" w:hAnsiTheme="majorHAnsi"/>
          <w:lang w:val="en-US"/>
        </w:rPr>
        <w:t>shssaaqakg</w:t>
      </w:r>
      <w:proofErr w:type="spellEnd"/>
      <w:r w:rsidRPr="00D156CF">
        <w:rPr>
          <w:rFonts w:asciiTheme="majorHAnsi" w:hAnsiTheme="majorHAnsi"/>
          <w:lang w:val="en-US"/>
        </w:rPr>
        <w:t xml:space="preserve"> </w:t>
      </w:r>
      <w:proofErr w:type="spellStart"/>
      <w:r w:rsidRPr="00D156CF">
        <w:rPr>
          <w:rFonts w:asciiTheme="majorHAnsi" w:hAnsiTheme="majorHAnsi"/>
          <w:lang w:val="en-US"/>
        </w:rPr>
        <w:t>liqvgkwnpv</w:t>
      </w:r>
      <w:proofErr w:type="spellEnd"/>
      <w:r w:rsidRPr="00D156CF">
        <w:rPr>
          <w:rFonts w:asciiTheme="majorHAnsi" w:hAnsiTheme="majorHAnsi"/>
          <w:lang w:val="en-US"/>
        </w:rPr>
        <w:t xml:space="preserve"> </w:t>
      </w:r>
      <w:proofErr w:type="spellStart"/>
      <w:r w:rsidRPr="00D156CF">
        <w:rPr>
          <w:rFonts w:asciiTheme="majorHAnsi" w:hAnsiTheme="majorHAnsi"/>
          <w:lang w:val="en-US"/>
        </w:rPr>
        <w:t>plsyvtdapd</w:t>
      </w:r>
      <w:proofErr w:type="spellEnd"/>
      <w:r w:rsidRPr="00D156CF">
        <w:rPr>
          <w:rFonts w:asciiTheme="majorHAnsi" w:hAnsiTheme="majorHAnsi"/>
          <w:lang w:val="en-US"/>
        </w:rPr>
        <w:t xml:space="preserve"> </w:t>
      </w:r>
    </w:p>
    <w:p w14:paraId="1E911B40" w14:textId="77777777" w:rsidR="00B14F7E" w:rsidRPr="00FB0682" w:rsidRDefault="00B14F7E" w:rsidP="00B14F7E">
      <w:pPr>
        <w:rPr>
          <w:rFonts w:asciiTheme="majorHAnsi" w:hAnsiTheme="majorHAnsi"/>
          <w:lang w:val="en-US"/>
        </w:rPr>
      </w:pPr>
      <w:proofErr w:type="spellStart"/>
      <w:r w:rsidRPr="00D156CF">
        <w:rPr>
          <w:rFonts w:asciiTheme="majorHAnsi" w:hAnsiTheme="majorHAnsi" w:cs="Courier"/>
          <w:color w:val="FF6600"/>
          <w:lang w:val="en-US"/>
        </w:rPr>
        <w:t>gtmlpvfcvv</w:t>
      </w:r>
      <w:proofErr w:type="spellEnd"/>
      <w:r w:rsidRPr="00D156CF">
        <w:rPr>
          <w:rFonts w:asciiTheme="majorHAnsi" w:hAnsiTheme="majorHAnsi" w:cs="Courier"/>
          <w:color w:val="FF6600"/>
          <w:lang w:val="en-US"/>
        </w:rPr>
        <w:t xml:space="preserve"> </w:t>
      </w:r>
      <w:proofErr w:type="spellStart"/>
      <w:r w:rsidRPr="00D156CF">
        <w:rPr>
          <w:rFonts w:asciiTheme="majorHAnsi" w:hAnsiTheme="majorHAnsi" w:cs="Courier"/>
          <w:color w:val="FF6600"/>
          <w:lang w:val="en-US"/>
        </w:rPr>
        <w:t>ehyenaieyd</w:t>
      </w:r>
      <w:proofErr w:type="spellEnd"/>
      <w:r w:rsidRPr="00D156CF">
        <w:rPr>
          <w:rFonts w:asciiTheme="majorHAnsi" w:hAnsiTheme="majorHAnsi" w:cs="Courier"/>
          <w:color w:val="FF6600"/>
          <w:lang w:val="en-US"/>
        </w:rPr>
        <w:t xml:space="preserve"> </w:t>
      </w:r>
      <w:proofErr w:type="spellStart"/>
      <w:r w:rsidRPr="00D156CF">
        <w:rPr>
          <w:rFonts w:asciiTheme="majorHAnsi" w:hAnsiTheme="majorHAnsi" w:cs="Courier"/>
          <w:color w:val="FF6600"/>
          <w:lang w:val="en-US"/>
        </w:rPr>
        <w:t>ckeehaefvl</w:t>
      </w:r>
      <w:proofErr w:type="spellEnd"/>
      <w:r w:rsidRPr="00D156CF">
        <w:rPr>
          <w:rFonts w:asciiTheme="majorHAnsi" w:hAnsiTheme="majorHAnsi" w:cs="Courier"/>
          <w:color w:val="FF6600"/>
          <w:lang w:val="en-US"/>
        </w:rPr>
        <w:t xml:space="preserve"> </w:t>
      </w:r>
      <w:proofErr w:type="spellStart"/>
      <w:r w:rsidRPr="00D156CF">
        <w:rPr>
          <w:rFonts w:asciiTheme="majorHAnsi" w:hAnsiTheme="majorHAnsi" w:cs="Courier"/>
          <w:color w:val="FF6600"/>
          <w:lang w:val="en-US"/>
        </w:rPr>
        <w:t>vrkdmlfnql</w:t>
      </w:r>
      <w:proofErr w:type="spellEnd"/>
      <w:r w:rsidRPr="00D156CF">
        <w:rPr>
          <w:rFonts w:asciiTheme="majorHAnsi" w:hAnsiTheme="majorHAnsi" w:cs="Courier"/>
          <w:color w:val="FF6600"/>
          <w:lang w:val="en-US"/>
        </w:rPr>
        <w:t xml:space="preserve"> </w:t>
      </w:r>
      <w:proofErr w:type="spellStart"/>
      <w:r w:rsidRPr="00D156CF">
        <w:rPr>
          <w:rFonts w:asciiTheme="majorHAnsi" w:hAnsiTheme="majorHAnsi" w:cs="Courier"/>
          <w:color w:val="FF6600"/>
          <w:lang w:val="en-US"/>
        </w:rPr>
        <w:t>iemallslgy</w:t>
      </w:r>
      <w:proofErr w:type="spellEnd"/>
      <w:r w:rsidRPr="00D156CF">
        <w:rPr>
          <w:rFonts w:asciiTheme="majorHAnsi" w:hAnsiTheme="majorHAnsi" w:cs="Courier"/>
          <w:lang w:val="en-US"/>
        </w:rPr>
        <w:t xml:space="preserve"> </w:t>
      </w:r>
      <w:proofErr w:type="spellStart"/>
      <w:r w:rsidRPr="00D156CF">
        <w:rPr>
          <w:rFonts w:asciiTheme="majorHAnsi" w:hAnsiTheme="majorHAnsi" w:cs="Courier"/>
          <w:color w:val="FF6600"/>
          <w:lang w:val="en-US"/>
        </w:rPr>
        <w:t>shssaaqakg</w:t>
      </w:r>
      <w:proofErr w:type="spellEnd"/>
      <w:r w:rsidRPr="00D156CF">
        <w:rPr>
          <w:rFonts w:asciiTheme="majorHAnsi" w:hAnsiTheme="majorHAnsi" w:cs="Courier"/>
          <w:color w:val="FF6600"/>
          <w:lang w:val="en-US"/>
        </w:rPr>
        <w:t xml:space="preserve"> </w:t>
      </w:r>
      <w:proofErr w:type="spellStart"/>
      <w:r w:rsidRPr="00D156CF">
        <w:rPr>
          <w:rFonts w:asciiTheme="majorHAnsi" w:hAnsiTheme="majorHAnsi" w:cs="Courier"/>
          <w:color w:val="FF6600"/>
          <w:lang w:val="en-US"/>
        </w:rPr>
        <w:t>liqvgkwnpv</w:t>
      </w:r>
      <w:proofErr w:type="spellEnd"/>
      <w:r w:rsidRPr="00D156CF">
        <w:rPr>
          <w:rFonts w:asciiTheme="majorHAnsi" w:hAnsiTheme="majorHAnsi" w:cs="Courier"/>
          <w:color w:val="FF6600"/>
          <w:lang w:val="en-US"/>
        </w:rPr>
        <w:t xml:space="preserve"> </w:t>
      </w:r>
      <w:proofErr w:type="spellStart"/>
      <w:r w:rsidRPr="00D156CF">
        <w:rPr>
          <w:rFonts w:asciiTheme="majorHAnsi" w:hAnsiTheme="majorHAnsi" w:cs="Courier"/>
          <w:color w:val="FF6600"/>
          <w:lang w:val="en-US"/>
        </w:rPr>
        <w:t>plsyvtdapd</w:t>
      </w:r>
      <w:proofErr w:type="spellEnd"/>
    </w:p>
    <w:p w14:paraId="3FCF18FA" w14:textId="77777777" w:rsidR="00B14F7E" w:rsidRPr="00D156CF" w:rsidRDefault="00B14F7E" w:rsidP="00B14F7E">
      <w:pPr>
        <w:rPr>
          <w:rStyle w:val="ffline"/>
          <w:color w:val="FF6600"/>
          <w:lang w:val="en-US"/>
        </w:rPr>
      </w:pPr>
    </w:p>
    <w:p w14:paraId="06FE078A" w14:textId="77777777" w:rsidR="00B14F7E" w:rsidRPr="00FB0682" w:rsidRDefault="00B14F7E" w:rsidP="00B14F7E">
      <w:pPr>
        <w:rPr>
          <w:b/>
          <w:lang w:val="en-US"/>
        </w:rPr>
      </w:pPr>
      <w:proofErr w:type="spellStart"/>
      <w:r w:rsidRPr="00FB0682">
        <w:rPr>
          <w:rFonts w:asciiTheme="majorHAnsi" w:hAnsiTheme="majorHAnsi"/>
          <w:lang w:val="en-US"/>
        </w:rPr>
        <w:t>atvadmlqdv</w:t>
      </w:r>
      <w:proofErr w:type="spellEnd"/>
      <w:r w:rsidRPr="00FB0682">
        <w:rPr>
          <w:rFonts w:asciiTheme="majorHAnsi" w:hAnsiTheme="majorHAnsi"/>
          <w:lang w:val="en-US"/>
        </w:rPr>
        <w:t xml:space="preserve"> </w:t>
      </w:r>
      <w:proofErr w:type="spellStart"/>
      <w:r w:rsidRPr="00FB0682">
        <w:rPr>
          <w:rFonts w:asciiTheme="majorHAnsi" w:hAnsiTheme="majorHAnsi"/>
          <w:lang w:val="en-US"/>
        </w:rPr>
        <w:t>yhvvtlkiql</w:t>
      </w:r>
      <w:proofErr w:type="spellEnd"/>
      <w:r w:rsidRPr="00FB0682">
        <w:rPr>
          <w:rFonts w:asciiTheme="majorHAnsi" w:hAnsiTheme="majorHAnsi"/>
          <w:lang w:val="en-US"/>
        </w:rPr>
        <w:t xml:space="preserve"> </w:t>
      </w:r>
      <w:proofErr w:type="spellStart"/>
      <w:r w:rsidRPr="00FB0682">
        <w:rPr>
          <w:rFonts w:asciiTheme="majorHAnsi" w:hAnsiTheme="majorHAnsi"/>
          <w:lang w:val="en-US"/>
        </w:rPr>
        <w:t>hs</w:t>
      </w:r>
      <w:proofErr w:type="spellEnd"/>
    </w:p>
    <w:p w14:paraId="5A73EF01" w14:textId="77777777" w:rsidR="00B14F7E" w:rsidRPr="00D156CF" w:rsidRDefault="00B14F7E" w:rsidP="00B14F7E">
      <w:pPr>
        <w:rPr>
          <w:rFonts w:asciiTheme="majorHAnsi" w:hAnsiTheme="majorHAnsi"/>
          <w:lang w:val="en-US"/>
        </w:rPr>
      </w:pPr>
      <w:proofErr w:type="spellStart"/>
      <w:r w:rsidRPr="00D156CF">
        <w:rPr>
          <w:rFonts w:asciiTheme="majorHAnsi" w:hAnsiTheme="majorHAnsi" w:cs="Courier"/>
          <w:color w:val="FF6600"/>
          <w:lang w:val="en-US"/>
        </w:rPr>
        <w:t>atvadmlqdv</w:t>
      </w:r>
      <w:proofErr w:type="spellEnd"/>
      <w:r w:rsidRPr="00D156CF">
        <w:rPr>
          <w:rFonts w:asciiTheme="majorHAnsi" w:hAnsiTheme="majorHAnsi" w:cs="Courier"/>
          <w:color w:val="FF6600"/>
          <w:lang w:val="en-US"/>
        </w:rPr>
        <w:t xml:space="preserve"> </w:t>
      </w:r>
      <w:proofErr w:type="spellStart"/>
      <w:r w:rsidRPr="00D156CF">
        <w:rPr>
          <w:rFonts w:asciiTheme="majorHAnsi" w:hAnsiTheme="majorHAnsi" w:cs="Courier"/>
          <w:color w:val="FF6600"/>
          <w:lang w:val="en-US"/>
        </w:rPr>
        <w:t>yhvvtlkiql</w:t>
      </w:r>
      <w:proofErr w:type="spellEnd"/>
      <w:r w:rsidRPr="00D156CF">
        <w:rPr>
          <w:rFonts w:asciiTheme="majorHAnsi" w:hAnsiTheme="majorHAnsi" w:cs="Courier"/>
          <w:lang w:val="en-US"/>
        </w:rPr>
        <w:t xml:space="preserve"> </w:t>
      </w:r>
      <w:proofErr w:type="spellStart"/>
      <w:r w:rsidRPr="00D156CF">
        <w:rPr>
          <w:rFonts w:asciiTheme="majorHAnsi" w:hAnsiTheme="majorHAnsi" w:cs="Courier"/>
          <w:color w:val="FF6600"/>
          <w:lang w:val="en-US"/>
        </w:rPr>
        <w:t>hs</w:t>
      </w:r>
      <w:proofErr w:type="spellEnd"/>
      <w:r w:rsidRPr="00D156CF">
        <w:rPr>
          <w:rFonts w:asciiTheme="majorHAnsi" w:hAnsiTheme="majorHAnsi" w:cs="Courier"/>
          <w:lang w:val="en-US"/>
        </w:rPr>
        <w:t xml:space="preserve">  </w:t>
      </w:r>
    </w:p>
    <w:p w14:paraId="2CA4EA35" w14:textId="77777777" w:rsidR="00B14F7E" w:rsidRPr="000807E2" w:rsidRDefault="00B14F7E" w:rsidP="00B14F7E">
      <w:pPr>
        <w:rPr>
          <w:rFonts w:ascii="Georgia" w:hAnsi="Georgia"/>
          <w:lang w:val="en-US"/>
        </w:rPr>
      </w:pPr>
      <w:r w:rsidRPr="00FB0682">
        <w:rPr>
          <w:rFonts w:ascii="Georgia" w:hAnsi="Georgia"/>
          <w:lang w:val="en-US"/>
        </w:rPr>
        <w:t>____ ____ ____ ____</w:t>
      </w:r>
    </w:p>
    <w:p w14:paraId="4DB9BBDC" w14:textId="77777777" w:rsidR="00B14F7E" w:rsidRPr="00FB0682" w:rsidRDefault="00B14F7E" w:rsidP="00B14F7E">
      <w:pPr>
        <w:rPr>
          <w:rFonts w:asciiTheme="majorHAnsi" w:hAnsiTheme="majorHAnsi"/>
          <w:lang w:val="en-US"/>
        </w:rPr>
      </w:pPr>
      <w:r w:rsidRPr="009908D0">
        <w:rPr>
          <w:rFonts w:asciiTheme="majorHAnsi" w:hAnsiTheme="majorHAnsi"/>
          <w:b/>
          <w:lang w:val="en-US"/>
        </w:rPr>
        <w:t>Chicken</w:t>
      </w:r>
      <w:r w:rsidRPr="009908D0">
        <w:rPr>
          <w:rFonts w:asciiTheme="majorHAnsi" w:hAnsiTheme="majorHAnsi"/>
          <w:lang w:val="en-US"/>
        </w:rPr>
        <w:t xml:space="preserve">, </w:t>
      </w:r>
      <w:r w:rsidRPr="000224BA">
        <w:rPr>
          <w:rFonts w:asciiTheme="majorHAnsi" w:hAnsiTheme="majorHAnsi"/>
          <w:i/>
          <w:lang w:val="en-US"/>
        </w:rPr>
        <w:t xml:space="preserve">Gallus </w:t>
      </w:r>
      <w:proofErr w:type="spellStart"/>
      <w:r w:rsidRPr="000224BA">
        <w:rPr>
          <w:rFonts w:asciiTheme="majorHAnsi" w:hAnsiTheme="majorHAnsi"/>
          <w:i/>
          <w:lang w:val="en-US"/>
        </w:rPr>
        <w:t>gallus</w:t>
      </w:r>
      <w:proofErr w:type="spellEnd"/>
      <w:r w:rsidRPr="00FB0682">
        <w:rPr>
          <w:rFonts w:asciiTheme="majorHAnsi" w:hAnsiTheme="majorHAnsi"/>
          <w:lang w:val="en-US"/>
        </w:rPr>
        <w:t xml:space="preserve">, DNA-binding protein </w:t>
      </w:r>
      <w:r w:rsidRPr="00FB0682">
        <w:rPr>
          <w:rFonts w:asciiTheme="majorHAnsi" w:hAnsiTheme="majorHAnsi"/>
          <w:b/>
          <w:lang w:val="en-US"/>
        </w:rPr>
        <w:t>SATB1</w:t>
      </w:r>
      <w:r w:rsidRPr="00FB0682">
        <w:rPr>
          <w:rFonts w:asciiTheme="majorHAnsi" w:hAnsiTheme="majorHAnsi"/>
          <w:lang w:val="en-US"/>
        </w:rPr>
        <w:t xml:space="preserve"> (NP_001186573.1) 98% sequence identity),</w:t>
      </w:r>
    </w:p>
    <w:p w14:paraId="6968C122" w14:textId="77777777" w:rsidR="00B14F7E" w:rsidRPr="00D156CF" w:rsidRDefault="00B14F7E" w:rsidP="00B14F7E">
      <w:pPr>
        <w:pStyle w:val="HTMLVorformatiert"/>
        <w:rPr>
          <w:lang w:val="en-US"/>
        </w:rPr>
      </w:pPr>
      <w:r w:rsidRPr="00D156CF">
        <w:rPr>
          <w:lang w:val="en-US"/>
        </w:rPr>
        <w:t xml:space="preserve">1 </w:t>
      </w:r>
      <w:proofErr w:type="spellStart"/>
      <w:r w:rsidRPr="00D156CF">
        <w:rPr>
          <w:rStyle w:val="ffline"/>
          <w:lang w:val="en-US"/>
        </w:rPr>
        <w:t>mdhlneatqg</w:t>
      </w:r>
      <w:proofErr w:type="spellEnd"/>
      <w:r w:rsidRPr="00D156CF">
        <w:rPr>
          <w:rStyle w:val="ffline"/>
          <w:lang w:val="en-US"/>
        </w:rPr>
        <w:t xml:space="preserve"> </w:t>
      </w:r>
      <w:proofErr w:type="spellStart"/>
      <w:r w:rsidRPr="00D156CF">
        <w:rPr>
          <w:rStyle w:val="ffline"/>
          <w:lang w:val="en-US"/>
        </w:rPr>
        <w:t>kehsemsnnv</w:t>
      </w:r>
      <w:proofErr w:type="spellEnd"/>
      <w:r w:rsidRPr="00D156CF">
        <w:rPr>
          <w:rStyle w:val="ffline"/>
          <w:lang w:val="en-US"/>
        </w:rPr>
        <w:t xml:space="preserve"> </w:t>
      </w:r>
      <w:proofErr w:type="spellStart"/>
      <w:r w:rsidRPr="00D156CF">
        <w:rPr>
          <w:rStyle w:val="ffline"/>
          <w:lang w:val="en-US"/>
        </w:rPr>
        <w:t>sdpkgppaki</w:t>
      </w:r>
      <w:proofErr w:type="spellEnd"/>
      <w:r w:rsidRPr="00D156CF">
        <w:rPr>
          <w:rStyle w:val="ffline"/>
          <w:lang w:val="en-US"/>
        </w:rPr>
        <w:t xml:space="preserve"> </w:t>
      </w:r>
      <w:proofErr w:type="spellStart"/>
      <w:r w:rsidRPr="00D156CF">
        <w:rPr>
          <w:rStyle w:val="ffline"/>
          <w:lang w:val="en-US"/>
        </w:rPr>
        <w:t>arleqngspl</w:t>
      </w:r>
      <w:proofErr w:type="spellEnd"/>
      <w:r w:rsidRPr="00D156CF">
        <w:rPr>
          <w:rStyle w:val="ffline"/>
          <w:lang w:val="en-US"/>
        </w:rPr>
        <w:t xml:space="preserve"> </w:t>
      </w:r>
      <w:proofErr w:type="spellStart"/>
      <w:r w:rsidRPr="00D156CF">
        <w:rPr>
          <w:rStyle w:val="ffline"/>
          <w:lang w:val="en-US"/>
        </w:rPr>
        <w:t>grgrlgstgt</w:t>
      </w:r>
      <w:proofErr w:type="spellEnd"/>
      <w:r w:rsidRPr="00D156CF">
        <w:rPr>
          <w:rStyle w:val="ffline"/>
          <w:lang w:val="en-US"/>
        </w:rPr>
        <w:t xml:space="preserve"> </w:t>
      </w:r>
      <w:proofErr w:type="spellStart"/>
      <w:r w:rsidRPr="00D156CF">
        <w:rPr>
          <w:rStyle w:val="ffline"/>
          <w:lang w:val="en-US"/>
        </w:rPr>
        <w:t>kmqgvplkhs</w:t>
      </w:r>
      <w:proofErr w:type="spellEnd"/>
      <w:r w:rsidRPr="00D156CF">
        <w:rPr>
          <w:lang w:val="en-US"/>
        </w:rPr>
        <w:t xml:space="preserve">        61 </w:t>
      </w:r>
      <w:proofErr w:type="spellStart"/>
      <w:r w:rsidRPr="00D156CF">
        <w:rPr>
          <w:rStyle w:val="ffline"/>
          <w:lang w:val="en-US"/>
        </w:rPr>
        <w:t>ghlmktnirk</w:t>
      </w:r>
      <w:proofErr w:type="spellEnd"/>
      <w:r w:rsidRPr="00D156CF">
        <w:rPr>
          <w:rStyle w:val="ffline"/>
          <w:lang w:val="en-US"/>
        </w:rPr>
        <w:t xml:space="preserve"> </w:t>
      </w:r>
      <w:proofErr w:type="spellStart"/>
      <w:r w:rsidRPr="00D156CF">
        <w:rPr>
          <w:rStyle w:val="ffline"/>
          <w:color w:val="FF6600"/>
          <w:lang w:val="en-US"/>
        </w:rPr>
        <w:t>gsmlpvfcvv</w:t>
      </w:r>
      <w:proofErr w:type="spellEnd"/>
      <w:r w:rsidRPr="00D156CF">
        <w:rPr>
          <w:rStyle w:val="ffline"/>
          <w:color w:val="FF6600"/>
          <w:lang w:val="en-US"/>
        </w:rPr>
        <w:t xml:space="preserve"> </w:t>
      </w:r>
      <w:proofErr w:type="spellStart"/>
      <w:r w:rsidRPr="00D156CF">
        <w:rPr>
          <w:rStyle w:val="ffline"/>
          <w:color w:val="FF6600"/>
          <w:lang w:val="en-US"/>
        </w:rPr>
        <w:t>ehyenaieyd</w:t>
      </w:r>
      <w:proofErr w:type="spellEnd"/>
      <w:r w:rsidRPr="00D156CF">
        <w:rPr>
          <w:rStyle w:val="ffline"/>
          <w:color w:val="FF6600"/>
          <w:lang w:val="en-US"/>
        </w:rPr>
        <w:t xml:space="preserve"> </w:t>
      </w:r>
      <w:proofErr w:type="spellStart"/>
      <w:r w:rsidRPr="00D156CF">
        <w:rPr>
          <w:rStyle w:val="ffline"/>
          <w:color w:val="FF6600"/>
          <w:lang w:val="en-US"/>
        </w:rPr>
        <w:t>skeehaefvl</w:t>
      </w:r>
      <w:proofErr w:type="spellEnd"/>
      <w:r w:rsidRPr="00D156CF">
        <w:rPr>
          <w:rStyle w:val="ffline"/>
          <w:color w:val="FF6600"/>
          <w:lang w:val="en-US"/>
        </w:rPr>
        <w:t xml:space="preserve"> </w:t>
      </w:r>
      <w:proofErr w:type="spellStart"/>
      <w:r w:rsidRPr="00D156CF">
        <w:rPr>
          <w:rStyle w:val="ffline"/>
          <w:color w:val="FF6600"/>
          <w:lang w:val="en-US"/>
        </w:rPr>
        <w:t>vrkdmlfnql</w:t>
      </w:r>
      <w:proofErr w:type="spellEnd"/>
      <w:r w:rsidRPr="00D156CF">
        <w:rPr>
          <w:rStyle w:val="ffline"/>
          <w:color w:val="FF6600"/>
          <w:lang w:val="en-US"/>
        </w:rPr>
        <w:t xml:space="preserve"> </w:t>
      </w:r>
      <w:proofErr w:type="spellStart"/>
      <w:r w:rsidRPr="00D156CF">
        <w:rPr>
          <w:rStyle w:val="ffline"/>
          <w:color w:val="FF6600"/>
          <w:lang w:val="en-US"/>
        </w:rPr>
        <w:t>iemallslgy</w:t>
      </w:r>
      <w:proofErr w:type="spellEnd"/>
      <w:r w:rsidRPr="00D156CF">
        <w:rPr>
          <w:color w:val="FF6600"/>
          <w:lang w:val="en-US"/>
        </w:rPr>
        <w:t xml:space="preserve">       121 </w:t>
      </w:r>
      <w:proofErr w:type="spellStart"/>
      <w:r w:rsidRPr="00D156CF">
        <w:rPr>
          <w:rStyle w:val="ffline"/>
          <w:color w:val="FF6600"/>
          <w:lang w:val="en-US"/>
        </w:rPr>
        <w:t>shssaaqakg</w:t>
      </w:r>
      <w:proofErr w:type="spellEnd"/>
      <w:r w:rsidRPr="00D156CF">
        <w:rPr>
          <w:rStyle w:val="ffline"/>
          <w:color w:val="FF6600"/>
          <w:lang w:val="en-US"/>
        </w:rPr>
        <w:t xml:space="preserve"> </w:t>
      </w:r>
      <w:proofErr w:type="spellStart"/>
      <w:r w:rsidRPr="00D156CF">
        <w:rPr>
          <w:rStyle w:val="ffline"/>
          <w:color w:val="FF6600"/>
          <w:lang w:val="en-US"/>
        </w:rPr>
        <w:t>liqvgkwnpv</w:t>
      </w:r>
      <w:proofErr w:type="spellEnd"/>
      <w:r w:rsidRPr="00D156CF">
        <w:rPr>
          <w:rStyle w:val="ffline"/>
          <w:color w:val="FF6600"/>
          <w:lang w:val="en-US"/>
        </w:rPr>
        <w:t xml:space="preserve"> </w:t>
      </w:r>
      <w:proofErr w:type="spellStart"/>
      <w:r w:rsidRPr="00D156CF">
        <w:rPr>
          <w:rStyle w:val="ffline"/>
          <w:color w:val="FF6600"/>
          <w:lang w:val="en-US"/>
        </w:rPr>
        <w:t>plsyvtdapd</w:t>
      </w:r>
      <w:proofErr w:type="spellEnd"/>
      <w:r w:rsidRPr="00D156CF">
        <w:rPr>
          <w:rStyle w:val="ffline"/>
          <w:color w:val="FF6600"/>
          <w:lang w:val="en-US"/>
        </w:rPr>
        <w:t xml:space="preserve"> </w:t>
      </w:r>
      <w:proofErr w:type="spellStart"/>
      <w:r w:rsidRPr="00D156CF">
        <w:rPr>
          <w:rStyle w:val="ffline"/>
          <w:color w:val="FF6600"/>
          <w:lang w:val="en-US"/>
        </w:rPr>
        <w:t>atvadmlqdv</w:t>
      </w:r>
      <w:proofErr w:type="spellEnd"/>
      <w:r w:rsidRPr="00D156CF">
        <w:rPr>
          <w:rStyle w:val="ffline"/>
          <w:color w:val="FF6600"/>
          <w:lang w:val="en-US"/>
        </w:rPr>
        <w:t xml:space="preserve"> </w:t>
      </w:r>
      <w:proofErr w:type="spellStart"/>
      <w:r w:rsidRPr="00D156CF">
        <w:rPr>
          <w:rStyle w:val="ffline"/>
          <w:color w:val="FF6600"/>
          <w:lang w:val="en-US"/>
        </w:rPr>
        <w:t>yhvvtlkiql</w:t>
      </w:r>
      <w:proofErr w:type="spellEnd"/>
      <w:r w:rsidRPr="00D156CF">
        <w:rPr>
          <w:rStyle w:val="ffline"/>
          <w:color w:val="FF6600"/>
          <w:lang w:val="en-US"/>
        </w:rPr>
        <w:t xml:space="preserve"> </w:t>
      </w:r>
      <w:proofErr w:type="spellStart"/>
      <w:r w:rsidRPr="00D156CF">
        <w:rPr>
          <w:rStyle w:val="ffline"/>
          <w:color w:val="FF6600"/>
          <w:lang w:val="en-US"/>
        </w:rPr>
        <w:t>hs</w:t>
      </w:r>
      <w:r w:rsidRPr="00D156CF">
        <w:rPr>
          <w:rStyle w:val="ffline"/>
          <w:lang w:val="en-US"/>
        </w:rPr>
        <w:t>cpkledlp</w:t>
      </w:r>
      <w:proofErr w:type="spellEnd"/>
      <w:r w:rsidRPr="00D156CF">
        <w:rPr>
          <w:lang w:val="en-US"/>
        </w:rPr>
        <w:t xml:space="preserve">       181 </w:t>
      </w:r>
      <w:proofErr w:type="spellStart"/>
      <w:r w:rsidRPr="00D156CF">
        <w:rPr>
          <w:rStyle w:val="ffline"/>
          <w:lang w:val="en-US"/>
        </w:rPr>
        <w:t>peqwshttvr</w:t>
      </w:r>
      <w:proofErr w:type="spellEnd"/>
      <w:r w:rsidRPr="00D156CF">
        <w:rPr>
          <w:rStyle w:val="ffline"/>
          <w:lang w:val="en-US"/>
        </w:rPr>
        <w:t xml:space="preserve"> </w:t>
      </w:r>
      <w:proofErr w:type="spellStart"/>
      <w:r w:rsidRPr="00D156CF">
        <w:rPr>
          <w:rStyle w:val="ffline"/>
          <w:lang w:val="en-US"/>
        </w:rPr>
        <w:t>nalkdllkdm</w:t>
      </w:r>
      <w:proofErr w:type="spellEnd"/>
      <w:r w:rsidRPr="00D156CF">
        <w:rPr>
          <w:rStyle w:val="ffline"/>
          <w:lang w:val="en-US"/>
        </w:rPr>
        <w:t xml:space="preserve"> </w:t>
      </w:r>
      <w:proofErr w:type="spellStart"/>
      <w:r w:rsidRPr="00D156CF">
        <w:rPr>
          <w:rStyle w:val="ffline"/>
          <w:lang w:val="en-US"/>
        </w:rPr>
        <w:t>nqsslakecp</w:t>
      </w:r>
      <w:proofErr w:type="spellEnd"/>
      <w:r w:rsidRPr="00D156CF">
        <w:rPr>
          <w:rStyle w:val="ffline"/>
          <w:lang w:val="en-US"/>
        </w:rPr>
        <w:t xml:space="preserve"> </w:t>
      </w:r>
      <w:proofErr w:type="spellStart"/>
      <w:r w:rsidRPr="00D156CF">
        <w:rPr>
          <w:rStyle w:val="ffline"/>
          <w:lang w:val="en-US"/>
        </w:rPr>
        <w:t>lsqsmissiv</w:t>
      </w:r>
      <w:proofErr w:type="spellEnd"/>
      <w:r w:rsidRPr="00D156CF">
        <w:rPr>
          <w:rStyle w:val="ffline"/>
          <w:lang w:val="en-US"/>
        </w:rPr>
        <w:t xml:space="preserve"> </w:t>
      </w:r>
      <w:proofErr w:type="spellStart"/>
      <w:r w:rsidRPr="00D156CF">
        <w:rPr>
          <w:rStyle w:val="ffline"/>
          <w:lang w:val="en-US"/>
        </w:rPr>
        <w:t>nstyyanvsa</w:t>
      </w:r>
      <w:proofErr w:type="spellEnd"/>
      <w:r w:rsidRPr="00D156CF">
        <w:rPr>
          <w:rStyle w:val="ffline"/>
          <w:lang w:val="en-US"/>
        </w:rPr>
        <w:t xml:space="preserve"> </w:t>
      </w:r>
      <w:proofErr w:type="spellStart"/>
      <w:r w:rsidRPr="00D156CF">
        <w:rPr>
          <w:rStyle w:val="ffline"/>
          <w:lang w:val="en-US"/>
        </w:rPr>
        <w:t>akcqefgrwy</w:t>
      </w:r>
      <w:proofErr w:type="spellEnd"/>
      <w:r w:rsidRPr="00D156CF">
        <w:rPr>
          <w:lang w:val="en-US"/>
        </w:rPr>
        <w:t xml:space="preserve">       241 </w:t>
      </w:r>
      <w:proofErr w:type="spellStart"/>
      <w:r w:rsidRPr="00D156CF">
        <w:rPr>
          <w:rStyle w:val="ffline"/>
          <w:lang w:val="en-US"/>
        </w:rPr>
        <w:t>khfkkakdmm</w:t>
      </w:r>
      <w:proofErr w:type="spellEnd"/>
      <w:r w:rsidRPr="00D156CF">
        <w:rPr>
          <w:rStyle w:val="ffline"/>
          <w:lang w:val="en-US"/>
        </w:rPr>
        <w:t xml:space="preserve"> </w:t>
      </w:r>
      <w:proofErr w:type="spellStart"/>
      <w:r w:rsidRPr="00D156CF">
        <w:rPr>
          <w:rStyle w:val="ffline"/>
          <w:lang w:val="en-US"/>
        </w:rPr>
        <w:t>vemdslsels</w:t>
      </w:r>
      <w:proofErr w:type="spellEnd"/>
      <w:r w:rsidRPr="00D156CF">
        <w:rPr>
          <w:rStyle w:val="ffline"/>
          <w:lang w:val="en-US"/>
        </w:rPr>
        <w:t xml:space="preserve"> </w:t>
      </w:r>
      <w:proofErr w:type="spellStart"/>
      <w:r w:rsidRPr="00D156CF">
        <w:rPr>
          <w:rStyle w:val="ffline"/>
          <w:lang w:val="en-US"/>
        </w:rPr>
        <w:t>qqganhvnfg</w:t>
      </w:r>
      <w:proofErr w:type="spellEnd"/>
      <w:r w:rsidRPr="00D156CF">
        <w:rPr>
          <w:rStyle w:val="ffline"/>
          <w:lang w:val="en-US"/>
        </w:rPr>
        <w:t xml:space="preserve"> </w:t>
      </w:r>
      <w:proofErr w:type="spellStart"/>
      <w:r w:rsidRPr="00D156CF">
        <w:rPr>
          <w:rStyle w:val="ffline"/>
          <w:lang w:val="en-US"/>
        </w:rPr>
        <w:t>qqpvpgntae</w:t>
      </w:r>
      <w:proofErr w:type="spellEnd"/>
      <w:r w:rsidRPr="00D156CF">
        <w:rPr>
          <w:rStyle w:val="ffline"/>
          <w:lang w:val="en-US"/>
        </w:rPr>
        <w:t xml:space="preserve"> </w:t>
      </w:r>
      <w:proofErr w:type="spellStart"/>
      <w:r w:rsidRPr="00D156CF">
        <w:rPr>
          <w:rStyle w:val="ffline"/>
          <w:lang w:val="en-US"/>
        </w:rPr>
        <w:t>qppspvqlsh</w:t>
      </w:r>
      <w:proofErr w:type="spellEnd"/>
      <w:r w:rsidRPr="00D156CF">
        <w:rPr>
          <w:rStyle w:val="ffline"/>
          <w:lang w:val="en-US"/>
        </w:rPr>
        <w:t xml:space="preserve"> </w:t>
      </w:r>
      <w:proofErr w:type="spellStart"/>
      <w:r w:rsidRPr="00D156CF">
        <w:rPr>
          <w:rStyle w:val="ffline"/>
          <w:lang w:val="en-US"/>
        </w:rPr>
        <w:t>gsqpsvrtpl</w:t>
      </w:r>
      <w:proofErr w:type="spellEnd"/>
      <w:r w:rsidRPr="00D156CF">
        <w:rPr>
          <w:lang w:val="en-US"/>
        </w:rPr>
        <w:t xml:space="preserve">       </w:t>
      </w:r>
      <w:r w:rsidRPr="00D156CF">
        <w:rPr>
          <w:lang w:val="en-US"/>
        </w:rPr>
        <w:lastRenderedPageBreak/>
        <w:t xml:space="preserve">301 </w:t>
      </w:r>
      <w:proofErr w:type="spellStart"/>
      <w:r w:rsidRPr="00D156CF">
        <w:rPr>
          <w:rStyle w:val="ffline"/>
          <w:lang w:val="en-US"/>
        </w:rPr>
        <w:t>pnlhpglvst</w:t>
      </w:r>
      <w:proofErr w:type="spellEnd"/>
      <w:r w:rsidRPr="00D156CF">
        <w:rPr>
          <w:rStyle w:val="ffline"/>
          <w:lang w:val="en-US"/>
        </w:rPr>
        <w:t xml:space="preserve"> </w:t>
      </w:r>
      <w:proofErr w:type="spellStart"/>
      <w:r w:rsidRPr="00D156CF">
        <w:rPr>
          <w:rStyle w:val="ffline"/>
          <w:lang w:val="en-US"/>
        </w:rPr>
        <w:t>pispqlvnqq</w:t>
      </w:r>
      <w:proofErr w:type="spellEnd"/>
      <w:r w:rsidRPr="00D156CF">
        <w:rPr>
          <w:rStyle w:val="ffline"/>
          <w:lang w:val="en-US"/>
        </w:rPr>
        <w:t xml:space="preserve"> </w:t>
      </w:r>
      <w:proofErr w:type="spellStart"/>
      <w:r w:rsidRPr="00D156CF">
        <w:rPr>
          <w:rStyle w:val="ffline"/>
          <w:lang w:val="en-US"/>
        </w:rPr>
        <w:t>lvmaqllnqq</w:t>
      </w:r>
      <w:proofErr w:type="spellEnd"/>
      <w:r w:rsidRPr="00D156CF">
        <w:rPr>
          <w:rStyle w:val="ffline"/>
          <w:lang w:val="en-US"/>
        </w:rPr>
        <w:t xml:space="preserve"> </w:t>
      </w:r>
      <w:proofErr w:type="spellStart"/>
      <w:r w:rsidRPr="00D156CF">
        <w:rPr>
          <w:rStyle w:val="ffline"/>
          <w:lang w:val="en-US"/>
        </w:rPr>
        <w:t>yavnrllaqq</w:t>
      </w:r>
      <w:proofErr w:type="spellEnd"/>
      <w:r w:rsidRPr="00D156CF">
        <w:rPr>
          <w:rStyle w:val="ffline"/>
          <w:lang w:val="en-US"/>
        </w:rPr>
        <w:t xml:space="preserve"> </w:t>
      </w:r>
      <w:proofErr w:type="spellStart"/>
      <w:r w:rsidRPr="00D156CF">
        <w:rPr>
          <w:rStyle w:val="ffline"/>
          <w:lang w:val="en-US"/>
        </w:rPr>
        <w:t>slnqqylnhp</w:t>
      </w:r>
      <w:proofErr w:type="spellEnd"/>
      <w:r w:rsidRPr="00D156CF">
        <w:rPr>
          <w:rStyle w:val="ffline"/>
          <w:lang w:val="en-US"/>
        </w:rPr>
        <w:t xml:space="preserve"> </w:t>
      </w:r>
      <w:proofErr w:type="spellStart"/>
      <w:r w:rsidRPr="00D156CF">
        <w:rPr>
          <w:rStyle w:val="ffline"/>
          <w:lang w:val="en-US"/>
        </w:rPr>
        <w:t>ppvsrsmnkp</w:t>
      </w:r>
      <w:proofErr w:type="spellEnd"/>
      <w:r w:rsidRPr="00D156CF">
        <w:rPr>
          <w:lang w:val="en-US"/>
        </w:rPr>
        <w:t xml:space="preserve">       361 </w:t>
      </w:r>
      <w:proofErr w:type="spellStart"/>
      <w:r w:rsidRPr="00D156CF">
        <w:rPr>
          <w:rStyle w:val="ffline"/>
          <w:lang w:val="en-US"/>
        </w:rPr>
        <w:t>leqqvstnte</w:t>
      </w:r>
      <w:proofErr w:type="spellEnd"/>
      <w:r w:rsidRPr="00D156CF">
        <w:rPr>
          <w:rStyle w:val="ffline"/>
          <w:lang w:val="en-US"/>
        </w:rPr>
        <w:t xml:space="preserve"> </w:t>
      </w:r>
      <w:proofErr w:type="spellStart"/>
      <w:r w:rsidRPr="00D156CF">
        <w:rPr>
          <w:rStyle w:val="ffline"/>
          <w:lang w:val="en-US"/>
        </w:rPr>
        <w:t>vsseiyqwvr</w:t>
      </w:r>
      <w:proofErr w:type="spellEnd"/>
      <w:r w:rsidRPr="00D156CF">
        <w:rPr>
          <w:rStyle w:val="ffline"/>
          <w:lang w:val="en-US"/>
        </w:rPr>
        <w:t xml:space="preserve"> </w:t>
      </w:r>
      <w:proofErr w:type="spellStart"/>
      <w:r w:rsidRPr="00D156CF">
        <w:rPr>
          <w:rStyle w:val="ffline"/>
          <w:lang w:val="en-US"/>
        </w:rPr>
        <w:t>delkragisq</w:t>
      </w:r>
      <w:proofErr w:type="spellEnd"/>
      <w:r w:rsidRPr="00D156CF">
        <w:rPr>
          <w:rStyle w:val="ffline"/>
          <w:lang w:val="en-US"/>
        </w:rPr>
        <w:t xml:space="preserve"> </w:t>
      </w:r>
      <w:proofErr w:type="spellStart"/>
      <w:r w:rsidRPr="00D156CF">
        <w:rPr>
          <w:rStyle w:val="ffline"/>
          <w:lang w:val="en-US"/>
        </w:rPr>
        <w:t>avfarvafnr</w:t>
      </w:r>
      <w:proofErr w:type="spellEnd"/>
      <w:r w:rsidRPr="00D156CF">
        <w:rPr>
          <w:rStyle w:val="ffline"/>
          <w:lang w:val="en-US"/>
        </w:rPr>
        <w:t xml:space="preserve"> </w:t>
      </w:r>
      <w:proofErr w:type="spellStart"/>
      <w:r w:rsidRPr="00D156CF">
        <w:rPr>
          <w:rStyle w:val="ffline"/>
          <w:lang w:val="en-US"/>
        </w:rPr>
        <w:t>tqgllseilr</w:t>
      </w:r>
      <w:proofErr w:type="spellEnd"/>
      <w:r w:rsidRPr="00D156CF">
        <w:rPr>
          <w:rStyle w:val="ffline"/>
          <w:lang w:val="en-US"/>
        </w:rPr>
        <w:t xml:space="preserve"> </w:t>
      </w:r>
      <w:proofErr w:type="spellStart"/>
      <w:r w:rsidRPr="00D156CF">
        <w:rPr>
          <w:rStyle w:val="ffline"/>
          <w:lang w:val="en-US"/>
        </w:rPr>
        <w:t>keedpktasq</w:t>
      </w:r>
      <w:proofErr w:type="spellEnd"/>
      <w:r w:rsidRPr="00D156CF">
        <w:rPr>
          <w:lang w:val="en-US"/>
        </w:rPr>
        <w:t xml:space="preserve">       421 </w:t>
      </w:r>
      <w:proofErr w:type="spellStart"/>
      <w:r w:rsidRPr="00D156CF">
        <w:rPr>
          <w:rStyle w:val="ffline"/>
          <w:lang w:val="en-US"/>
        </w:rPr>
        <w:t>sllvnlramq</w:t>
      </w:r>
      <w:proofErr w:type="spellEnd"/>
      <w:r w:rsidRPr="00D156CF">
        <w:rPr>
          <w:rStyle w:val="ffline"/>
          <w:lang w:val="en-US"/>
        </w:rPr>
        <w:t xml:space="preserve"> </w:t>
      </w:r>
      <w:proofErr w:type="spellStart"/>
      <w:r w:rsidRPr="00D156CF">
        <w:rPr>
          <w:rStyle w:val="ffline"/>
          <w:lang w:val="en-US"/>
        </w:rPr>
        <w:t>nflqlpeaer</w:t>
      </w:r>
      <w:proofErr w:type="spellEnd"/>
      <w:r w:rsidRPr="00D156CF">
        <w:rPr>
          <w:rStyle w:val="ffline"/>
          <w:lang w:val="en-US"/>
        </w:rPr>
        <w:t xml:space="preserve"> </w:t>
      </w:r>
      <w:proofErr w:type="spellStart"/>
      <w:r w:rsidRPr="00D156CF">
        <w:rPr>
          <w:rStyle w:val="ffline"/>
          <w:lang w:val="en-US"/>
        </w:rPr>
        <w:t>driyqderer</w:t>
      </w:r>
      <w:proofErr w:type="spellEnd"/>
      <w:r w:rsidRPr="00D156CF">
        <w:rPr>
          <w:rStyle w:val="ffline"/>
          <w:lang w:val="en-US"/>
        </w:rPr>
        <w:t xml:space="preserve"> </w:t>
      </w:r>
      <w:proofErr w:type="spellStart"/>
      <w:r w:rsidRPr="00D156CF">
        <w:rPr>
          <w:rStyle w:val="ffline"/>
          <w:lang w:val="en-US"/>
        </w:rPr>
        <w:t>slnaasamgp</w:t>
      </w:r>
      <w:proofErr w:type="spellEnd"/>
      <w:r w:rsidRPr="00D156CF">
        <w:rPr>
          <w:rStyle w:val="ffline"/>
          <w:lang w:val="en-US"/>
        </w:rPr>
        <w:t xml:space="preserve"> </w:t>
      </w:r>
      <w:proofErr w:type="spellStart"/>
      <w:r w:rsidRPr="00D156CF">
        <w:rPr>
          <w:rStyle w:val="ffline"/>
          <w:lang w:val="en-US"/>
        </w:rPr>
        <w:t>aplistppsr</w:t>
      </w:r>
      <w:proofErr w:type="spellEnd"/>
      <w:r w:rsidRPr="00D156CF">
        <w:rPr>
          <w:rStyle w:val="ffline"/>
          <w:lang w:val="en-US"/>
        </w:rPr>
        <w:t xml:space="preserve"> </w:t>
      </w:r>
      <w:proofErr w:type="spellStart"/>
      <w:r w:rsidRPr="00D156CF">
        <w:rPr>
          <w:rStyle w:val="ffline"/>
          <w:lang w:val="en-US"/>
        </w:rPr>
        <w:t>ppqvktatia</w:t>
      </w:r>
      <w:proofErr w:type="spellEnd"/>
      <w:r w:rsidRPr="00D156CF">
        <w:rPr>
          <w:lang w:val="en-US"/>
        </w:rPr>
        <w:t xml:space="preserve">       481 </w:t>
      </w:r>
      <w:proofErr w:type="spellStart"/>
      <w:r w:rsidRPr="00D156CF">
        <w:rPr>
          <w:rStyle w:val="ffline"/>
          <w:lang w:val="en-US"/>
        </w:rPr>
        <w:t>terngktenn</w:t>
      </w:r>
      <w:proofErr w:type="spellEnd"/>
      <w:r w:rsidRPr="00D156CF">
        <w:rPr>
          <w:rStyle w:val="ffline"/>
          <w:lang w:val="en-US"/>
        </w:rPr>
        <w:t xml:space="preserve"> </w:t>
      </w:r>
      <w:proofErr w:type="spellStart"/>
      <w:r w:rsidRPr="00D156CF">
        <w:rPr>
          <w:rStyle w:val="ffline"/>
          <w:lang w:val="en-US"/>
        </w:rPr>
        <w:t>smninasiyd</w:t>
      </w:r>
      <w:proofErr w:type="spellEnd"/>
      <w:r w:rsidRPr="00D156CF">
        <w:rPr>
          <w:rStyle w:val="ffline"/>
          <w:lang w:val="en-US"/>
        </w:rPr>
        <w:t xml:space="preserve"> </w:t>
      </w:r>
      <w:proofErr w:type="spellStart"/>
      <w:r w:rsidRPr="00D156CF">
        <w:rPr>
          <w:rStyle w:val="ffline"/>
          <w:lang w:val="en-US"/>
        </w:rPr>
        <w:t>eiqqemkrak</w:t>
      </w:r>
      <w:proofErr w:type="spellEnd"/>
      <w:r w:rsidRPr="00D156CF">
        <w:rPr>
          <w:rStyle w:val="ffline"/>
          <w:lang w:val="en-US"/>
        </w:rPr>
        <w:t xml:space="preserve"> </w:t>
      </w:r>
      <w:proofErr w:type="spellStart"/>
      <w:r w:rsidRPr="00D156CF">
        <w:rPr>
          <w:rStyle w:val="ffline"/>
          <w:lang w:val="en-US"/>
        </w:rPr>
        <w:t>vsqalfakva</w:t>
      </w:r>
      <w:proofErr w:type="spellEnd"/>
      <w:r w:rsidRPr="00D156CF">
        <w:rPr>
          <w:rStyle w:val="ffline"/>
          <w:lang w:val="en-US"/>
        </w:rPr>
        <w:t xml:space="preserve"> </w:t>
      </w:r>
      <w:proofErr w:type="spellStart"/>
      <w:r w:rsidRPr="00D156CF">
        <w:rPr>
          <w:rStyle w:val="ffline"/>
          <w:lang w:val="en-US"/>
        </w:rPr>
        <w:t>atksqgwlce</w:t>
      </w:r>
      <w:proofErr w:type="spellEnd"/>
      <w:r w:rsidRPr="00D156CF">
        <w:rPr>
          <w:rStyle w:val="ffline"/>
          <w:lang w:val="en-US"/>
        </w:rPr>
        <w:t xml:space="preserve"> </w:t>
      </w:r>
      <w:proofErr w:type="spellStart"/>
      <w:r w:rsidRPr="00D156CF">
        <w:rPr>
          <w:rStyle w:val="ffline"/>
          <w:lang w:val="en-US"/>
        </w:rPr>
        <w:t>llrwkedpsp</w:t>
      </w:r>
      <w:proofErr w:type="spellEnd"/>
      <w:r w:rsidRPr="00D156CF">
        <w:rPr>
          <w:lang w:val="en-US"/>
        </w:rPr>
        <w:t xml:space="preserve">       541 </w:t>
      </w:r>
      <w:proofErr w:type="spellStart"/>
      <w:r w:rsidRPr="00D156CF">
        <w:rPr>
          <w:rStyle w:val="ffline"/>
          <w:lang w:val="en-US"/>
        </w:rPr>
        <w:t>enrtlwenls</w:t>
      </w:r>
      <w:proofErr w:type="spellEnd"/>
      <w:r w:rsidRPr="00D156CF">
        <w:rPr>
          <w:rStyle w:val="ffline"/>
          <w:lang w:val="en-US"/>
        </w:rPr>
        <w:t xml:space="preserve"> </w:t>
      </w:r>
      <w:proofErr w:type="spellStart"/>
      <w:r w:rsidRPr="00D156CF">
        <w:rPr>
          <w:rStyle w:val="ffline"/>
          <w:lang w:val="en-US"/>
        </w:rPr>
        <w:t>mirrflslpq</w:t>
      </w:r>
      <w:proofErr w:type="spellEnd"/>
      <w:r w:rsidRPr="00D156CF">
        <w:rPr>
          <w:rStyle w:val="ffline"/>
          <w:lang w:val="en-US"/>
        </w:rPr>
        <w:t xml:space="preserve"> </w:t>
      </w:r>
      <w:proofErr w:type="spellStart"/>
      <w:r w:rsidRPr="00D156CF">
        <w:rPr>
          <w:rStyle w:val="ffline"/>
          <w:lang w:val="en-US"/>
        </w:rPr>
        <w:t>perdaiyeqe</w:t>
      </w:r>
      <w:proofErr w:type="spellEnd"/>
      <w:r w:rsidRPr="00D156CF">
        <w:rPr>
          <w:rStyle w:val="ffline"/>
          <w:lang w:val="en-US"/>
        </w:rPr>
        <w:t xml:space="preserve"> </w:t>
      </w:r>
      <w:proofErr w:type="spellStart"/>
      <w:r w:rsidRPr="00D156CF">
        <w:rPr>
          <w:rStyle w:val="ffline"/>
          <w:lang w:val="en-US"/>
        </w:rPr>
        <w:t>snavhhhgdr</w:t>
      </w:r>
      <w:proofErr w:type="spellEnd"/>
      <w:r w:rsidRPr="00D156CF">
        <w:rPr>
          <w:rStyle w:val="ffline"/>
          <w:lang w:val="en-US"/>
        </w:rPr>
        <w:t xml:space="preserve"> </w:t>
      </w:r>
      <w:proofErr w:type="spellStart"/>
      <w:r w:rsidRPr="00D156CF">
        <w:rPr>
          <w:rStyle w:val="ffline"/>
          <w:lang w:val="en-US"/>
        </w:rPr>
        <w:t>pshiihvpae</w:t>
      </w:r>
      <w:proofErr w:type="spellEnd"/>
      <w:r w:rsidRPr="00D156CF">
        <w:rPr>
          <w:rStyle w:val="ffline"/>
          <w:lang w:val="en-US"/>
        </w:rPr>
        <w:t xml:space="preserve"> </w:t>
      </w:r>
      <w:proofErr w:type="spellStart"/>
      <w:r w:rsidRPr="00D156CF">
        <w:rPr>
          <w:rStyle w:val="ffline"/>
          <w:lang w:val="en-US"/>
        </w:rPr>
        <w:t>qiqqqqqqqq</w:t>
      </w:r>
      <w:proofErr w:type="spellEnd"/>
      <w:r w:rsidRPr="00D156CF">
        <w:rPr>
          <w:lang w:val="en-US"/>
        </w:rPr>
        <w:t xml:space="preserve">       601 </w:t>
      </w:r>
      <w:proofErr w:type="spellStart"/>
      <w:r w:rsidRPr="00D156CF">
        <w:rPr>
          <w:rStyle w:val="ffline"/>
          <w:lang w:val="en-US"/>
        </w:rPr>
        <w:t>qqqqqqqqqq</w:t>
      </w:r>
      <w:proofErr w:type="spellEnd"/>
      <w:r w:rsidRPr="00D156CF">
        <w:rPr>
          <w:rStyle w:val="ffline"/>
          <w:lang w:val="en-US"/>
        </w:rPr>
        <w:t xml:space="preserve"> </w:t>
      </w:r>
      <w:proofErr w:type="spellStart"/>
      <w:r w:rsidRPr="00D156CF">
        <w:rPr>
          <w:rStyle w:val="ffline"/>
          <w:lang w:val="en-US"/>
        </w:rPr>
        <w:t>pgprlpprqp</w:t>
      </w:r>
      <w:proofErr w:type="spellEnd"/>
      <w:r w:rsidRPr="00D156CF">
        <w:rPr>
          <w:rStyle w:val="ffline"/>
          <w:lang w:val="en-US"/>
        </w:rPr>
        <w:t xml:space="preserve"> </w:t>
      </w:r>
      <w:proofErr w:type="spellStart"/>
      <w:r w:rsidRPr="00D156CF">
        <w:rPr>
          <w:rStyle w:val="ffline"/>
          <w:lang w:val="en-US"/>
        </w:rPr>
        <w:t>tvaspaesed</w:t>
      </w:r>
      <w:proofErr w:type="spellEnd"/>
      <w:r w:rsidRPr="00D156CF">
        <w:rPr>
          <w:rStyle w:val="ffline"/>
          <w:lang w:val="en-US"/>
        </w:rPr>
        <w:t xml:space="preserve"> </w:t>
      </w:r>
      <w:proofErr w:type="spellStart"/>
      <w:r w:rsidRPr="00D156CF">
        <w:rPr>
          <w:rStyle w:val="ffline"/>
          <w:lang w:val="en-US"/>
        </w:rPr>
        <w:t>enrqkprprt</w:t>
      </w:r>
      <w:proofErr w:type="spellEnd"/>
      <w:r w:rsidRPr="00D156CF">
        <w:rPr>
          <w:rStyle w:val="ffline"/>
          <w:lang w:val="en-US"/>
        </w:rPr>
        <w:t xml:space="preserve"> </w:t>
      </w:r>
      <w:proofErr w:type="spellStart"/>
      <w:r w:rsidRPr="00D156CF">
        <w:rPr>
          <w:rStyle w:val="ffline"/>
          <w:lang w:val="en-US"/>
        </w:rPr>
        <w:t>kisvealgil</w:t>
      </w:r>
      <w:proofErr w:type="spellEnd"/>
      <w:r w:rsidRPr="00D156CF">
        <w:rPr>
          <w:rStyle w:val="ffline"/>
          <w:lang w:val="en-US"/>
        </w:rPr>
        <w:t xml:space="preserve"> </w:t>
      </w:r>
      <w:proofErr w:type="spellStart"/>
      <w:r w:rsidRPr="00D156CF">
        <w:rPr>
          <w:rStyle w:val="ffline"/>
          <w:lang w:val="en-US"/>
        </w:rPr>
        <w:t>qsfiqdvgly</w:t>
      </w:r>
      <w:proofErr w:type="spellEnd"/>
      <w:r w:rsidRPr="00D156CF">
        <w:rPr>
          <w:lang w:val="en-US"/>
        </w:rPr>
        <w:t xml:space="preserve">       661 </w:t>
      </w:r>
      <w:proofErr w:type="spellStart"/>
      <w:r w:rsidRPr="00D156CF">
        <w:rPr>
          <w:rStyle w:val="ffline"/>
          <w:lang w:val="en-US"/>
        </w:rPr>
        <w:t>pdeeaiqtls</w:t>
      </w:r>
      <w:proofErr w:type="spellEnd"/>
      <w:r w:rsidRPr="00D156CF">
        <w:rPr>
          <w:rStyle w:val="ffline"/>
          <w:lang w:val="en-US"/>
        </w:rPr>
        <w:t xml:space="preserve"> </w:t>
      </w:r>
      <w:proofErr w:type="spellStart"/>
      <w:r w:rsidRPr="00D156CF">
        <w:rPr>
          <w:rStyle w:val="ffline"/>
          <w:lang w:val="en-US"/>
        </w:rPr>
        <w:t>aqldlpkyti</w:t>
      </w:r>
      <w:proofErr w:type="spellEnd"/>
      <w:r w:rsidRPr="00D156CF">
        <w:rPr>
          <w:rStyle w:val="ffline"/>
          <w:lang w:val="en-US"/>
        </w:rPr>
        <w:t xml:space="preserve"> </w:t>
      </w:r>
      <w:proofErr w:type="spellStart"/>
      <w:r w:rsidRPr="00D156CF">
        <w:rPr>
          <w:rStyle w:val="ffline"/>
          <w:lang w:val="en-US"/>
        </w:rPr>
        <w:t>ikffqnqryy</w:t>
      </w:r>
      <w:proofErr w:type="spellEnd"/>
      <w:r w:rsidRPr="00D156CF">
        <w:rPr>
          <w:rStyle w:val="ffline"/>
          <w:lang w:val="en-US"/>
        </w:rPr>
        <w:t xml:space="preserve"> </w:t>
      </w:r>
      <w:proofErr w:type="spellStart"/>
      <w:r w:rsidRPr="00D156CF">
        <w:rPr>
          <w:rStyle w:val="ffline"/>
          <w:lang w:val="en-US"/>
        </w:rPr>
        <w:t>lkhhgklkdn</w:t>
      </w:r>
      <w:proofErr w:type="spellEnd"/>
      <w:r w:rsidRPr="00D156CF">
        <w:rPr>
          <w:rStyle w:val="ffline"/>
          <w:lang w:val="en-US"/>
        </w:rPr>
        <w:t xml:space="preserve"> </w:t>
      </w:r>
      <w:proofErr w:type="spellStart"/>
      <w:r w:rsidRPr="00D156CF">
        <w:rPr>
          <w:rStyle w:val="ffline"/>
          <w:lang w:val="en-US"/>
        </w:rPr>
        <w:t>sglevdvaey</w:t>
      </w:r>
      <w:proofErr w:type="spellEnd"/>
      <w:r w:rsidRPr="00D156CF">
        <w:rPr>
          <w:rStyle w:val="ffline"/>
          <w:lang w:val="en-US"/>
        </w:rPr>
        <w:t xml:space="preserve"> </w:t>
      </w:r>
      <w:proofErr w:type="spellStart"/>
      <w:r w:rsidRPr="00D156CF">
        <w:rPr>
          <w:rStyle w:val="ffline"/>
          <w:lang w:val="en-US"/>
        </w:rPr>
        <w:t>keeellkdle</w:t>
      </w:r>
      <w:proofErr w:type="spellEnd"/>
      <w:r w:rsidRPr="00D156CF">
        <w:rPr>
          <w:lang w:val="en-US"/>
        </w:rPr>
        <w:t xml:space="preserve">       721 </w:t>
      </w:r>
      <w:proofErr w:type="spellStart"/>
      <w:r w:rsidRPr="00D156CF">
        <w:rPr>
          <w:rStyle w:val="ffline"/>
          <w:lang w:val="en-US"/>
        </w:rPr>
        <w:t>dsiqdknant</w:t>
      </w:r>
      <w:proofErr w:type="spellEnd"/>
      <w:r w:rsidRPr="00D156CF">
        <w:rPr>
          <w:rStyle w:val="ffline"/>
          <w:lang w:val="en-US"/>
        </w:rPr>
        <w:t xml:space="preserve"> </w:t>
      </w:r>
      <w:proofErr w:type="spellStart"/>
      <w:r w:rsidRPr="00D156CF">
        <w:rPr>
          <w:rStyle w:val="ffline"/>
          <w:lang w:val="en-US"/>
        </w:rPr>
        <w:t>lfsvkleeel</w:t>
      </w:r>
      <w:proofErr w:type="spellEnd"/>
      <w:r w:rsidRPr="00D156CF">
        <w:rPr>
          <w:rStyle w:val="ffline"/>
          <w:lang w:val="en-US"/>
        </w:rPr>
        <w:t xml:space="preserve"> </w:t>
      </w:r>
      <w:proofErr w:type="spellStart"/>
      <w:r w:rsidRPr="00D156CF">
        <w:rPr>
          <w:rStyle w:val="ffline"/>
          <w:lang w:val="en-US"/>
        </w:rPr>
        <w:t>svegnteina</w:t>
      </w:r>
      <w:proofErr w:type="spellEnd"/>
      <w:r w:rsidRPr="00D156CF">
        <w:rPr>
          <w:rStyle w:val="ffline"/>
          <w:lang w:val="en-US"/>
        </w:rPr>
        <w:t xml:space="preserve"> </w:t>
      </w:r>
      <w:proofErr w:type="spellStart"/>
      <w:r w:rsidRPr="00D156CF">
        <w:rPr>
          <w:rStyle w:val="ffline"/>
          <w:lang w:val="en-US"/>
        </w:rPr>
        <w:t>elkd</w:t>
      </w:r>
      <w:proofErr w:type="spellEnd"/>
    </w:p>
    <w:p w14:paraId="72C629DD" w14:textId="77777777" w:rsidR="00B14F7E" w:rsidRPr="00D156CF" w:rsidRDefault="00B14F7E" w:rsidP="00B14F7E">
      <w:pPr>
        <w:rPr>
          <w:rFonts w:asciiTheme="majorHAnsi" w:hAnsiTheme="majorHAnsi"/>
          <w:lang w:val="en-US"/>
        </w:rPr>
      </w:pPr>
    </w:p>
    <w:p w14:paraId="3740EE6F" w14:textId="5B0D041E" w:rsidR="00B14F7E" w:rsidRPr="00D156CF" w:rsidRDefault="00B14F7E" w:rsidP="00B14F7E">
      <w:pPr>
        <w:rPr>
          <w:rFonts w:asciiTheme="majorHAnsi" w:hAnsiTheme="majorHAnsi"/>
          <w:b/>
          <w:lang w:val="en-US"/>
        </w:rPr>
      </w:pPr>
      <w:r w:rsidRPr="00D156CF">
        <w:rPr>
          <w:rFonts w:asciiTheme="majorHAnsi" w:hAnsiTheme="majorHAnsi"/>
          <w:b/>
          <w:lang w:val="en-US"/>
        </w:rPr>
        <w:t>human/</w:t>
      </w:r>
      <w:del w:id="136" w:author="Alexander Resch" w:date="2022-01-19T19:27:00Z">
        <w:r w:rsidRPr="00D156CF" w:rsidDel="007373DD">
          <w:rPr>
            <w:rFonts w:asciiTheme="majorHAnsi" w:hAnsiTheme="majorHAnsi"/>
            <w:b/>
            <w:lang w:val="en-US"/>
          </w:rPr>
          <w:delText xml:space="preserve"> </w:delText>
        </w:r>
      </w:del>
      <w:r w:rsidRPr="00D156CF">
        <w:rPr>
          <w:rFonts w:asciiTheme="majorHAnsi" w:hAnsiTheme="majorHAnsi"/>
          <w:b/>
          <w:color w:val="FF6600"/>
          <w:lang w:val="en-US"/>
        </w:rPr>
        <w:t>chicken 98</w:t>
      </w:r>
      <w:ins w:id="137" w:author="Alexander Resch" w:date="2022-01-19T19:27:00Z">
        <w:r w:rsidR="007373DD">
          <w:rPr>
            <w:rFonts w:asciiTheme="majorHAnsi" w:hAnsiTheme="majorHAnsi"/>
            <w:b/>
            <w:color w:val="FF6600"/>
            <w:lang w:val="en-US"/>
          </w:rPr>
          <w:t xml:space="preserve"> </w:t>
        </w:r>
      </w:ins>
      <w:r w:rsidRPr="00D156CF">
        <w:rPr>
          <w:rFonts w:asciiTheme="majorHAnsi" w:hAnsiTheme="majorHAnsi"/>
          <w:b/>
          <w:color w:val="FF6600"/>
          <w:lang w:val="en-US"/>
        </w:rPr>
        <w:t>% sequence homology:</w:t>
      </w:r>
    </w:p>
    <w:p w14:paraId="5107E892" w14:textId="77777777" w:rsidR="00B14F7E" w:rsidRPr="00D156CF" w:rsidRDefault="00B14F7E" w:rsidP="00B14F7E">
      <w:pPr>
        <w:rPr>
          <w:rFonts w:asciiTheme="majorHAnsi" w:hAnsiTheme="majorHAnsi"/>
          <w:lang w:val="en-US"/>
        </w:rPr>
      </w:pPr>
      <w:proofErr w:type="spellStart"/>
      <w:r w:rsidRPr="00D156CF">
        <w:rPr>
          <w:rFonts w:asciiTheme="majorHAnsi" w:hAnsiTheme="majorHAnsi"/>
          <w:lang w:val="en-US"/>
        </w:rPr>
        <w:t>gtmlpvfcvv</w:t>
      </w:r>
      <w:proofErr w:type="spellEnd"/>
      <w:r w:rsidRPr="00D156CF">
        <w:rPr>
          <w:rFonts w:asciiTheme="majorHAnsi" w:hAnsiTheme="majorHAnsi"/>
          <w:lang w:val="en-US"/>
        </w:rPr>
        <w:t xml:space="preserve"> </w:t>
      </w:r>
      <w:proofErr w:type="spellStart"/>
      <w:r w:rsidRPr="00D156CF">
        <w:rPr>
          <w:rFonts w:asciiTheme="majorHAnsi" w:hAnsiTheme="majorHAnsi"/>
          <w:lang w:val="en-US"/>
        </w:rPr>
        <w:t>ehyenaieyd</w:t>
      </w:r>
      <w:proofErr w:type="spellEnd"/>
      <w:r w:rsidRPr="00D156CF">
        <w:rPr>
          <w:rFonts w:asciiTheme="majorHAnsi" w:hAnsiTheme="majorHAnsi"/>
          <w:lang w:val="en-US"/>
        </w:rPr>
        <w:t xml:space="preserve"> </w:t>
      </w:r>
      <w:proofErr w:type="spellStart"/>
      <w:r w:rsidRPr="00D156CF">
        <w:rPr>
          <w:rFonts w:asciiTheme="majorHAnsi" w:hAnsiTheme="majorHAnsi"/>
          <w:lang w:val="en-US"/>
        </w:rPr>
        <w:t>ckeehaefvl</w:t>
      </w:r>
      <w:proofErr w:type="spellEnd"/>
      <w:r w:rsidRPr="00D156CF">
        <w:rPr>
          <w:rFonts w:asciiTheme="majorHAnsi" w:hAnsiTheme="majorHAnsi"/>
          <w:lang w:val="en-US"/>
        </w:rPr>
        <w:t xml:space="preserve"> </w:t>
      </w:r>
      <w:proofErr w:type="spellStart"/>
      <w:r w:rsidRPr="00D156CF">
        <w:rPr>
          <w:rFonts w:asciiTheme="majorHAnsi" w:hAnsiTheme="majorHAnsi"/>
          <w:lang w:val="en-US"/>
        </w:rPr>
        <w:t>vrkdmlfnql</w:t>
      </w:r>
      <w:proofErr w:type="spellEnd"/>
      <w:r w:rsidRPr="00D156CF">
        <w:rPr>
          <w:rFonts w:asciiTheme="majorHAnsi" w:hAnsiTheme="majorHAnsi"/>
          <w:lang w:val="en-US"/>
        </w:rPr>
        <w:t xml:space="preserve"> </w:t>
      </w:r>
      <w:proofErr w:type="spellStart"/>
      <w:r w:rsidRPr="00D156CF">
        <w:rPr>
          <w:rFonts w:asciiTheme="majorHAnsi" w:hAnsiTheme="majorHAnsi"/>
          <w:lang w:val="en-US"/>
        </w:rPr>
        <w:t>iemallslgy</w:t>
      </w:r>
      <w:proofErr w:type="spellEnd"/>
      <w:r w:rsidRPr="00D156CF">
        <w:rPr>
          <w:rFonts w:asciiTheme="majorHAnsi" w:hAnsiTheme="majorHAnsi"/>
          <w:lang w:val="en-US"/>
        </w:rPr>
        <w:t xml:space="preserve"> </w:t>
      </w:r>
      <w:proofErr w:type="spellStart"/>
      <w:r w:rsidRPr="00D156CF">
        <w:rPr>
          <w:rFonts w:asciiTheme="majorHAnsi" w:hAnsiTheme="majorHAnsi"/>
          <w:lang w:val="en-US"/>
        </w:rPr>
        <w:t>shssaaqakg</w:t>
      </w:r>
      <w:proofErr w:type="spellEnd"/>
      <w:r w:rsidRPr="00D156CF">
        <w:rPr>
          <w:rFonts w:asciiTheme="majorHAnsi" w:hAnsiTheme="majorHAnsi"/>
          <w:lang w:val="en-US"/>
        </w:rPr>
        <w:t xml:space="preserve"> </w:t>
      </w:r>
      <w:proofErr w:type="spellStart"/>
      <w:r w:rsidRPr="00D156CF">
        <w:rPr>
          <w:rFonts w:asciiTheme="majorHAnsi" w:hAnsiTheme="majorHAnsi"/>
          <w:lang w:val="en-US"/>
        </w:rPr>
        <w:t>liqvgkwnpv</w:t>
      </w:r>
      <w:proofErr w:type="spellEnd"/>
      <w:r w:rsidRPr="00D156CF">
        <w:rPr>
          <w:rFonts w:asciiTheme="majorHAnsi" w:hAnsiTheme="majorHAnsi"/>
          <w:lang w:val="en-US"/>
        </w:rPr>
        <w:t xml:space="preserve"> </w:t>
      </w:r>
      <w:proofErr w:type="spellStart"/>
      <w:r w:rsidRPr="00D156CF">
        <w:rPr>
          <w:rFonts w:asciiTheme="majorHAnsi" w:hAnsiTheme="majorHAnsi"/>
          <w:lang w:val="en-US"/>
        </w:rPr>
        <w:t>plsyvtdapd</w:t>
      </w:r>
      <w:proofErr w:type="spellEnd"/>
      <w:r w:rsidRPr="00D156CF">
        <w:rPr>
          <w:rFonts w:asciiTheme="majorHAnsi" w:hAnsiTheme="majorHAnsi"/>
          <w:lang w:val="en-US"/>
        </w:rPr>
        <w:t xml:space="preserve"> </w:t>
      </w:r>
    </w:p>
    <w:p w14:paraId="3772177C" w14:textId="77777777" w:rsidR="00B14F7E" w:rsidRPr="00D156CF" w:rsidRDefault="00B14F7E" w:rsidP="00B14F7E">
      <w:pPr>
        <w:rPr>
          <w:rStyle w:val="ffline"/>
          <w:color w:val="FF6600"/>
          <w:lang w:val="en-US"/>
        </w:rPr>
      </w:pPr>
      <w:proofErr w:type="spellStart"/>
      <w:r w:rsidRPr="00D156CF">
        <w:rPr>
          <w:rStyle w:val="ffline"/>
          <w:rFonts w:asciiTheme="majorHAnsi" w:hAnsiTheme="majorHAnsi"/>
          <w:color w:val="FF6600"/>
          <w:lang w:val="en-US"/>
        </w:rPr>
        <w:t>g</w:t>
      </w:r>
      <w:r w:rsidRPr="00D156CF">
        <w:rPr>
          <w:rStyle w:val="ffline"/>
          <w:rFonts w:asciiTheme="majorHAnsi" w:hAnsiTheme="majorHAnsi"/>
          <w:color w:val="0000FF"/>
          <w:lang w:val="en-US"/>
        </w:rPr>
        <w:t>s</w:t>
      </w:r>
      <w:r w:rsidRPr="00D156CF">
        <w:rPr>
          <w:rStyle w:val="ffline"/>
          <w:rFonts w:asciiTheme="majorHAnsi" w:hAnsiTheme="majorHAnsi"/>
          <w:color w:val="FF6600"/>
          <w:lang w:val="en-US"/>
        </w:rPr>
        <w:t>mlpvfcvv</w:t>
      </w:r>
      <w:proofErr w:type="spellEnd"/>
      <w:r w:rsidRPr="00D156CF">
        <w:rPr>
          <w:rStyle w:val="ffline"/>
          <w:rFonts w:asciiTheme="majorHAnsi" w:hAnsiTheme="majorHAnsi"/>
          <w:color w:val="FF6600"/>
          <w:lang w:val="en-US"/>
        </w:rPr>
        <w:t xml:space="preserve"> </w:t>
      </w:r>
      <w:proofErr w:type="spellStart"/>
      <w:r w:rsidRPr="00D156CF">
        <w:rPr>
          <w:rStyle w:val="ffline"/>
          <w:rFonts w:asciiTheme="majorHAnsi" w:hAnsiTheme="majorHAnsi"/>
          <w:color w:val="FF6600"/>
          <w:lang w:val="en-US"/>
        </w:rPr>
        <w:t>ehyenaieyd</w:t>
      </w:r>
      <w:proofErr w:type="spellEnd"/>
      <w:r w:rsidRPr="00D156CF">
        <w:rPr>
          <w:rStyle w:val="ffline"/>
          <w:rFonts w:asciiTheme="majorHAnsi" w:hAnsiTheme="majorHAnsi"/>
          <w:color w:val="FF6600"/>
          <w:lang w:val="en-US"/>
        </w:rPr>
        <w:t xml:space="preserve"> </w:t>
      </w:r>
      <w:proofErr w:type="spellStart"/>
      <w:r w:rsidRPr="00D156CF">
        <w:rPr>
          <w:rStyle w:val="ffline"/>
          <w:rFonts w:asciiTheme="majorHAnsi" w:hAnsiTheme="majorHAnsi"/>
          <w:color w:val="FF6600"/>
          <w:lang w:val="en-US"/>
        </w:rPr>
        <w:t>skeehaefvl</w:t>
      </w:r>
      <w:proofErr w:type="spellEnd"/>
      <w:r w:rsidRPr="00D156CF">
        <w:rPr>
          <w:rStyle w:val="ffline"/>
          <w:rFonts w:asciiTheme="majorHAnsi" w:hAnsiTheme="majorHAnsi"/>
          <w:color w:val="FF6600"/>
          <w:lang w:val="en-US"/>
        </w:rPr>
        <w:t xml:space="preserve"> </w:t>
      </w:r>
      <w:proofErr w:type="spellStart"/>
      <w:r w:rsidRPr="00D156CF">
        <w:rPr>
          <w:rStyle w:val="ffline"/>
          <w:rFonts w:asciiTheme="majorHAnsi" w:hAnsiTheme="majorHAnsi"/>
          <w:color w:val="FF6600"/>
          <w:lang w:val="en-US"/>
        </w:rPr>
        <w:t>vrkdmlfnql</w:t>
      </w:r>
      <w:proofErr w:type="spellEnd"/>
      <w:r w:rsidRPr="00D156CF">
        <w:rPr>
          <w:rStyle w:val="ffline"/>
          <w:rFonts w:asciiTheme="majorHAnsi" w:hAnsiTheme="majorHAnsi"/>
          <w:color w:val="FF6600"/>
          <w:lang w:val="en-US"/>
        </w:rPr>
        <w:t xml:space="preserve"> </w:t>
      </w:r>
      <w:proofErr w:type="spellStart"/>
      <w:r w:rsidRPr="00D156CF">
        <w:rPr>
          <w:rStyle w:val="ffline"/>
          <w:rFonts w:asciiTheme="majorHAnsi" w:hAnsiTheme="majorHAnsi"/>
          <w:color w:val="FF6600"/>
          <w:lang w:val="en-US"/>
        </w:rPr>
        <w:t>iemallslgy</w:t>
      </w:r>
      <w:proofErr w:type="spellEnd"/>
      <w:r w:rsidRPr="00D156CF">
        <w:rPr>
          <w:rFonts w:asciiTheme="majorHAnsi" w:hAnsiTheme="majorHAnsi"/>
          <w:color w:val="FF6600"/>
          <w:lang w:val="en-US"/>
        </w:rPr>
        <w:t xml:space="preserve"> </w:t>
      </w:r>
      <w:proofErr w:type="spellStart"/>
      <w:r w:rsidRPr="00D156CF">
        <w:rPr>
          <w:rStyle w:val="ffline"/>
          <w:rFonts w:asciiTheme="majorHAnsi" w:hAnsiTheme="majorHAnsi"/>
          <w:color w:val="FF6600"/>
          <w:lang w:val="en-US"/>
        </w:rPr>
        <w:t>shssaaqakg</w:t>
      </w:r>
      <w:proofErr w:type="spellEnd"/>
      <w:r w:rsidRPr="00D156CF">
        <w:rPr>
          <w:rStyle w:val="ffline"/>
          <w:rFonts w:asciiTheme="majorHAnsi" w:hAnsiTheme="majorHAnsi"/>
          <w:color w:val="FF6600"/>
          <w:lang w:val="en-US"/>
        </w:rPr>
        <w:t xml:space="preserve"> </w:t>
      </w:r>
      <w:proofErr w:type="spellStart"/>
      <w:r w:rsidRPr="00D156CF">
        <w:rPr>
          <w:rStyle w:val="ffline"/>
          <w:rFonts w:asciiTheme="majorHAnsi" w:hAnsiTheme="majorHAnsi"/>
          <w:color w:val="FF6600"/>
          <w:lang w:val="en-US"/>
        </w:rPr>
        <w:t>liqvgkwnpv</w:t>
      </w:r>
      <w:proofErr w:type="spellEnd"/>
      <w:r w:rsidRPr="00D156CF">
        <w:rPr>
          <w:rStyle w:val="ffline"/>
          <w:rFonts w:asciiTheme="majorHAnsi" w:hAnsiTheme="majorHAnsi"/>
          <w:color w:val="FF6600"/>
          <w:lang w:val="en-US"/>
        </w:rPr>
        <w:t xml:space="preserve"> </w:t>
      </w:r>
      <w:proofErr w:type="spellStart"/>
      <w:r w:rsidRPr="00D156CF">
        <w:rPr>
          <w:rStyle w:val="ffline"/>
          <w:rFonts w:asciiTheme="majorHAnsi" w:hAnsiTheme="majorHAnsi"/>
          <w:color w:val="FF6600"/>
          <w:lang w:val="en-US"/>
        </w:rPr>
        <w:t>plsyvtdapd</w:t>
      </w:r>
      <w:proofErr w:type="spellEnd"/>
    </w:p>
    <w:p w14:paraId="2EFBBFD9" w14:textId="77777777" w:rsidR="00B14F7E" w:rsidRPr="00FB0682" w:rsidRDefault="00B14F7E" w:rsidP="00B14F7E">
      <w:pPr>
        <w:rPr>
          <w:rFonts w:asciiTheme="majorHAnsi" w:hAnsiTheme="majorHAnsi"/>
          <w:lang w:val="en-US"/>
        </w:rPr>
      </w:pPr>
    </w:p>
    <w:p w14:paraId="0AFBAC78" w14:textId="77777777" w:rsidR="00B14F7E" w:rsidRPr="00FB0682" w:rsidRDefault="00B14F7E" w:rsidP="00B14F7E">
      <w:pPr>
        <w:rPr>
          <w:b/>
          <w:lang w:val="en-US"/>
        </w:rPr>
      </w:pPr>
      <w:proofErr w:type="spellStart"/>
      <w:r w:rsidRPr="00FB0682">
        <w:rPr>
          <w:rFonts w:asciiTheme="majorHAnsi" w:hAnsiTheme="majorHAnsi"/>
          <w:lang w:val="en-US"/>
        </w:rPr>
        <w:t>atvadmlqdv</w:t>
      </w:r>
      <w:proofErr w:type="spellEnd"/>
      <w:r w:rsidRPr="00FB0682">
        <w:rPr>
          <w:rFonts w:asciiTheme="majorHAnsi" w:hAnsiTheme="majorHAnsi"/>
          <w:lang w:val="en-US"/>
        </w:rPr>
        <w:t xml:space="preserve"> </w:t>
      </w:r>
      <w:proofErr w:type="spellStart"/>
      <w:r w:rsidRPr="00FB0682">
        <w:rPr>
          <w:rFonts w:asciiTheme="majorHAnsi" w:hAnsiTheme="majorHAnsi"/>
          <w:lang w:val="en-US"/>
        </w:rPr>
        <w:t>yhvvtlkiql</w:t>
      </w:r>
      <w:proofErr w:type="spellEnd"/>
      <w:r w:rsidRPr="00FB0682">
        <w:rPr>
          <w:rFonts w:asciiTheme="majorHAnsi" w:hAnsiTheme="majorHAnsi"/>
          <w:lang w:val="en-US"/>
        </w:rPr>
        <w:t xml:space="preserve"> </w:t>
      </w:r>
      <w:proofErr w:type="spellStart"/>
      <w:r w:rsidRPr="00FB0682">
        <w:rPr>
          <w:rFonts w:asciiTheme="majorHAnsi" w:hAnsiTheme="majorHAnsi"/>
          <w:lang w:val="en-US"/>
        </w:rPr>
        <w:t>hs</w:t>
      </w:r>
      <w:proofErr w:type="spellEnd"/>
    </w:p>
    <w:p w14:paraId="741439C1" w14:textId="77777777" w:rsidR="00B14F7E" w:rsidRPr="00D156CF" w:rsidRDefault="00B14F7E" w:rsidP="00B14F7E">
      <w:pPr>
        <w:rPr>
          <w:rFonts w:asciiTheme="majorHAnsi" w:hAnsiTheme="majorHAnsi"/>
          <w:lang w:val="en-US"/>
        </w:rPr>
      </w:pPr>
      <w:proofErr w:type="spellStart"/>
      <w:r w:rsidRPr="00D156CF">
        <w:rPr>
          <w:rStyle w:val="ffline"/>
          <w:rFonts w:asciiTheme="majorHAnsi" w:hAnsiTheme="majorHAnsi"/>
          <w:color w:val="FF6600"/>
          <w:lang w:val="en-US"/>
        </w:rPr>
        <w:t>atvadmlqdv</w:t>
      </w:r>
      <w:proofErr w:type="spellEnd"/>
      <w:r w:rsidRPr="00D156CF">
        <w:rPr>
          <w:rStyle w:val="ffline"/>
          <w:rFonts w:asciiTheme="majorHAnsi" w:hAnsiTheme="majorHAnsi"/>
          <w:color w:val="FF6600"/>
          <w:lang w:val="en-US"/>
        </w:rPr>
        <w:t xml:space="preserve"> </w:t>
      </w:r>
      <w:proofErr w:type="spellStart"/>
      <w:r w:rsidRPr="00D156CF">
        <w:rPr>
          <w:rStyle w:val="ffline"/>
          <w:rFonts w:asciiTheme="majorHAnsi" w:hAnsiTheme="majorHAnsi"/>
          <w:color w:val="FF6600"/>
          <w:lang w:val="en-US"/>
        </w:rPr>
        <w:t>yhvvtlkiql</w:t>
      </w:r>
      <w:proofErr w:type="spellEnd"/>
      <w:r w:rsidRPr="00D156CF">
        <w:rPr>
          <w:rStyle w:val="ffline"/>
          <w:rFonts w:asciiTheme="majorHAnsi" w:hAnsiTheme="majorHAnsi"/>
          <w:color w:val="FF6600"/>
          <w:lang w:val="en-US"/>
        </w:rPr>
        <w:t xml:space="preserve"> </w:t>
      </w:r>
      <w:proofErr w:type="spellStart"/>
      <w:r w:rsidRPr="00D156CF">
        <w:rPr>
          <w:rStyle w:val="ffline"/>
          <w:rFonts w:asciiTheme="majorHAnsi" w:hAnsiTheme="majorHAnsi"/>
          <w:color w:val="FF6600"/>
          <w:lang w:val="en-US"/>
        </w:rPr>
        <w:t>hs</w:t>
      </w:r>
      <w:proofErr w:type="spellEnd"/>
    </w:p>
    <w:p w14:paraId="46F889DD" w14:textId="77777777" w:rsidR="00B14F7E" w:rsidRPr="00D156CF" w:rsidRDefault="00B14F7E" w:rsidP="00B14F7E">
      <w:pPr>
        <w:rPr>
          <w:rFonts w:asciiTheme="majorHAnsi" w:hAnsiTheme="majorHAnsi"/>
          <w:lang w:val="en-US"/>
        </w:rPr>
      </w:pPr>
      <w:r w:rsidRPr="00D156CF">
        <w:rPr>
          <w:rFonts w:asciiTheme="majorHAnsi" w:hAnsiTheme="majorHAnsi"/>
          <w:lang w:val="en-US"/>
        </w:rPr>
        <w:t>____ ____ ____ ____</w:t>
      </w:r>
    </w:p>
    <w:p w14:paraId="47CDBABA" w14:textId="77777777" w:rsidR="00B14F7E" w:rsidRPr="00BD0083" w:rsidRDefault="00B14F7E" w:rsidP="00B14F7E">
      <w:pPr>
        <w:rPr>
          <w:rFonts w:asciiTheme="majorHAnsi" w:hAnsiTheme="majorHAnsi"/>
          <w:b/>
          <w:lang w:val="en-US"/>
        </w:rPr>
      </w:pPr>
      <w:r>
        <w:rPr>
          <w:rFonts w:asciiTheme="majorHAnsi" w:hAnsiTheme="majorHAnsi"/>
          <w:b/>
          <w:lang w:val="en-US"/>
        </w:rPr>
        <w:t>A</w:t>
      </w:r>
      <w:r w:rsidRPr="00B33505">
        <w:rPr>
          <w:rFonts w:asciiTheme="majorHAnsi" w:hAnsiTheme="majorHAnsi"/>
          <w:b/>
          <w:lang w:val="en-US"/>
        </w:rPr>
        <w:t xml:space="preserve">mphibian </w:t>
      </w:r>
    </w:p>
    <w:p w14:paraId="3A814A70" w14:textId="77777777" w:rsidR="00B14F7E" w:rsidRPr="00BD0083" w:rsidRDefault="00B14F7E" w:rsidP="00B14F7E">
      <w:pPr>
        <w:rPr>
          <w:rFonts w:asciiTheme="majorHAnsi" w:hAnsiTheme="majorHAnsi"/>
          <w:lang w:val="en-US"/>
        </w:rPr>
      </w:pPr>
      <w:r w:rsidRPr="00B33505">
        <w:rPr>
          <w:rFonts w:asciiTheme="majorHAnsi" w:hAnsiTheme="majorHAnsi"/>
          <w:i/>
          <w:lang w:val="en-US"/>
        </w:rPr>
        <w:t xml:space="preserve">Alligator </w:t>
      </w:r>
      <w:proofErr w:type="spellStart"/>
      <w:r w:rsidRPr="00B33505">
        <w:rPr>
          <w:rFonts w:asciiTheme="majorHAnsi" w:hAnsiTheme="majorHAnsi"/>
          <w:i/>
          <w:lang w:val="en-US"/>
        </w:rPr>
        <w:t>mississippiensis</w:t>
      </w:r>
      <w:proofErr w:type="spellEnd"/>
      <w:r w:rsidRPr="00B33505">
        <w:rPr>
          <w:rFonts w:asciiTheme="majorHAnsi" w:hAnsiTheme="majorHAnsi"/>
          <w:lang w:val="en-US"/>
        </w:rPr>
        <w:t xml:space="preserve">, DNA-binding protein </w:t>
      </w:r>
      <w:r w:rsidRPr="00B33505">
        <w:rPr>
          <w:rFonts w:asciiTheme="majorHAnsi" w:hAnsiTheme="majorHAnsi"/>
          <w:b/>
          <w:lang w:val="en-US"/>
        </w:rPr>
        <w:t>SATB2</w:t>
      </w:r>
      <w:r w:rsidRPr="00B33505">
        <w:rPr>
          <w:rFonts w:asciiTheme="majorHAnsi" w:hAnsiTheme="majorHAnsi"/>
          <w:lang w:val="en-US"/>
        </w:rPr>
        <w:t xml:space="preserve"> 98% </w:t>
      </w:r>
      <w:r>
        <w:rPr>
          <w:rFonts w:asciiTheme="majorHAnsi" w:hAnsiTheme="majorHAnsi"/>
          <w:lang w:val="en-US"/>
        </w:rPr>
        <w:t>sequence identity,</w:t>
      </w:r>
      <w:r w:rsidRPr="00EC7F94">
        <w:rPr>
          <w:rFonts w:asciiTheme="majorHAnsi" w:hAnsiTheme="majorHAnsi"/>
          <w:lang w:val="en-US"/>
        </w:rPr>
        <w:t xml:space="preserve"> </w:t>
      </w:r>
      <w:r>
        <w:rPr>
          <w:rFonts w:asciiTheme="majorHAnsi" w:hAnsiTheme="majorHAnsi"/>
          <w:lang w:val="en-US"/>
        </w:rPr>
        <w:t>Seq. ID (</w:t>
      </w:r>
      <w:r w:rsidRPr="00B33505">
        <w:rPr>
          <w:rFonts w:asciiTheme="majorHAnsi" w:hAnsiTheme="majorHAnsi"/>
          <w:lang w:val="en-US"/>
        </w:rPr>
        <w:t>KYO26889.1</w:t>
      </w:r>
      <w:r>
        <w:rPr>
          <w:rFonts w:asciiTheme="majorHAnsi" w:hAnsiTheme="majorHAnsi"/>
          <w:lang w:val="en-US"/>
        </w:rPr>
        <w:t>)</w:t>
      </w:r>
    </w:p>
    <w:p w14:paraId="0D116E80" w14:textId="77777777" w:rsidR="00B14F7E" w:rsidRPr="00D156CF" w:rsidRDefault="00B14F7E" w:rsidP="00B14F7E">
      <w:pPr>
        <w:pStyle w:val="HTMLVorformatiert"/>
        <w:rPr>
          <w:lang w:val="en-US"/>
        </w:rPr>
      </w:pPr>
      <w:r w:rsidRPr="00D156CF">
        <w:rPr>
          <w:lang w:val="en-US"/>
        </w:rPr>
        <w:t xml:space="preserve">1 </w:t>
      </w:r>
      <w:proofErr w:type="spellStart"/>
      <w:r w:rsidRPr="00D156CF">
        <w:rPr>
          <w:rStyle w:val="ffline"/>
          <w:lang w:val="en-US"/>
        </w:rPr>
        <w:t>mrtnirk</w:t>
      </w:r>
      <w:r w:rsidRPr="00D156CF">
        <w:rPr>
          <w:rStyle w:val="ffline"/>
          <w:color w:val="FF6600"/>
          <w:lang w:val="en-US"/>
        </w:rPr>
        <w:t>gsm</w:t>
      </w:r>
      <w:proofErr w:type="spellEnd"/>
      <w:r w:rsidRPr="00D156CF">
        <w:rPr>
          <w:rStyle w:val="ffline"/>
          <w:lang w:val="en-US"/>
        </w:rPr>
        <w:t xml:space="preserve"> </w:t>
      </w:r>
      <w:proofErr w:type="spellStart"/>
      <w:r w:rsidRPr="00D156CF">
        <w:rPr>
          <w:rStyle w:val="ffline"/>
          <w:color w:val="FF6600"/>
          <w:lang w:val="en-US"/>
        </w:rPr>
        <w:t>lpvfcvvehy</w:t>
      </w:r>
      <w:proofErr w:type="spellEnd"/>
      <w:r w:rsidRPr="00D156CF">
        <w:rPr>
          <w:rStyle w:val="ffline"/>
          <w:color w:val="FF6600"/>
          <w:lang w:val="en-US"/>
        </w:rPr>
        <w:t xml:space="preserve"> </w:t>
      </w:r>
      <w:proofErr w:type="spellStart"/>
      <w:r w:rsidRPr="00D156CF">
        <w:rPr>
          <w:rStyle w:val="ffline"/>
          <w:color w:val="FF6600"/>
          <w:lang w:val="en-US"/>
        </w:rPr>
        <w:t>enaieydske</w:t>
      </w:r>
      <w:proofErr w:type="spellEnd"/>
      <w:r w:rsidRPr="00D156CF">
        <w:rPr>
          <w:rStyle w:val="ffline"/>
          <w:color w:val="FF6600"/>
          <w:lang w:val="en-US"/>
        </w:rPr>
        <w:t xml:space="preserve"> </w:t>
      </w:r>
      <w:proofErr w:type="spellStart"/>
      <w:r w:rsidRPr="00D156CF">
        <w:rPr>
          <w:rStyle w:val="ffline"/>
          <w:color w:val="FF6600"/>
          <w:lang w:val="en-US"/>
        </w:rPr>
        <w:t>ehaefvlvrk</w:t>
      </w:r>
      <w:proofErr w:type="spellEnd"/>
      <w:r w:rsidRPr="00D156CF">
        <w:rPr>
          <w:rStyle w:val="ffline"/>
          <w:color w:val="FF6600"/>
          <w:lang w:val="en-US"/>
        </w:rPr>
        <w:t xml:space="preserve"> </w:t>
      </w:r>
      <w:proofErr w:type="spellStart"/>
      <w:r w:rsidRPr="00D156CF">
        <w:rPr>
          <w:rStyle w:val="ffline"/>
          <w:color w:val="FF6600"/>
          <w:lang w:val="en-US"/>
        </w:rPr>
        <w:t>dmlfnqliem</w:t>
      </w:r>
      <w:proofErr w:type="spellEnd"/>
      <w:r w:rsidRPr="00D156CF">
        <w:rPr>
          <w:rStyle w:val="ffline"/>
          <w:color w:val="FF6600"/>
          <w:lang w:val="en-US"/>
        </w:rPr>
        <w:t xml:space="preserve"> </w:t>
      </w:r>
      <w:proofErr w:type="spellStart"/>
      <w:r w:rsidRPr="00D156CF">
        <w:rPr>
          <w:rStyle w:val="ffline"/>
          <w:color w:val="FF6600"/>
          <w:lang w:val="en-US"/>
        </w:rPr>
        <w:t>allslgyshs</w:t>
      </w:r>
      <w:proofErr w:type="spellEnd"/>
      <w:r w:rsidRPr="00D156CF">
        <w:rPr>
          <w:color w:val="FF6600"/>
          <w:lang w:val="en-US"/>
        </w:rPr>
        <w:t xml:space="preserve">        61 </w:t>
      </w:r>
      <w:proofErr w:type="spellStart"/>
      <w:r w:rsidRPr="00D156CF">
        <w:rPr>
          <w:rStyle w:val="ffline"/>
          <w:color w:val="FF6600"/>
          <w:lang w:val="en-US"/>
        </w:rPr>
        <w:t>saaqakgliq</w:t>
      </w:r>
      <w:proofErr w:type="spellEnd"/>
      <w:r w:rsidRPr="00D156CF">
        <w:rPr>
          <w:rStyle w:val="ffline"/>
          <w:color w:val="FF6600"/>
          <w:lang w:val="en-US"/>
        </w:rPr>
        <w:t xml:space="preserve"> </w:t>
      </w:r>
      <w:proofErr w:type="spellStart"/>
      <w:r w:rsidRPr="00D156CF">
        <w:rPr>
          <w:rStyle w:val="ffline"/>
          <w:color w:val="FF6600"/>
          <w:lang w:val="en-US"/>
        </w:rPr>
        <w:t>vgkwnpvpls</w:t>
      </w:r>
      <w:proofErr w:type="spellEnd"/>
      <w:r w:rsidRPr="00D156CF">
        <w:rPr>
          <w:rStyle w:val="ffline"/>
          <w:lang w:val="en-US"/>
        </w:rPr>
        <w:t xml:space="preserve"> </w:t>
      </w:r>
      <w:proofErr w:type="spellStart"/>
      <w:r w:rsidRPr="00D156CF">
        <w:rPr>
          <w:rStyle w:val="ffline"/>
          <w:color w:val="FF6600"/>
          <w:lang w:val="en-US"/>
        </w:rPr>
        <w:t>yvtdapdatv</w:t>
      </w:r>
      <w:proofErr w:type="spellEnd"/>
      <w:r w:rsidRPr="00D156CF">
        <w:rPr>
          <w:rStyle w:val="ffline"/>
          <w:color w:val="FF6600"/>
          <w:lang w:val="en-US"/>
        </w:rPr>
        <w:t xml:space="preserve"> </w:t>
      </w:r>
      <w:proofErr w:type="spellStart"/>
      <w:r w:rsidRPr="00D156CF">
        <w:rPr>
          <w:rStyle w:val="ffline"/>
          <w:color w:val="FF6600"/>
          <w:lang w:val="en-US"/>
        </w:rPr>
        <w:t>admlqdvyhv</w:t>
      </w:r>
      <w:proofErr w:type="spellEnd"/>
      <w:r w:rsidRPr="00D156CF">
        <w:rPr>
          <w:rStyle w:val="ffline"/>
          <w:color w:val="FF6600"/>
          <w:lang w:val="en-US"/>
        </w:rPr>
        <w:t xml:space="preserve"> </w:t>
      </w:r>
      <w:proofErr w:type="spellStart"/>
      <w:r w:rsidRPr="00D156CF">
        <w:rPr>
          <w:rStyle w:val="ffline"/>
          <w:color w:val="FF6600"/>
          <w:lang w:val="en-US"/>
        </w:rPr>
        <w:t>vtlkiqlhs</w:t>
      </w:r>
      <w:r w:rsidRPr="00D156CF">
        <w:rPr>
          <w:rStyle w:val="ffline"/>
          <w:lang w:val="en-US"/>
        </w:rPr>
        <w:t>c</w:t>
      </w:r>
      <w:proofErr w:type="spellEnd"/>
      <w:r w:rsidRPr="00D156CF">
        <w:rPr>
          <w:rStyle w:val="ffline"/>
          <w:lang w:val="en-US"/>
        </w:rPr>
        <w:t xml:space="preserve"> </w:t>
      </w:r>
      <w:proofErr w:type="spellStart"/>
      <w:r w:rsidRPr="00D156CF">
        <w:rPr>
          <w:rStyle w:val="ffline"/>
          <w:lang w:val="en-US"/>
        </w:rPr>
        <w:t>pkledlppeq</w:t>
      </w:r>
      <w:proofErr w:type="spellEnd"/>
      <w:r w:rsidRPr="00D156CF">
        <w:rPr>
          <w:lang w:val="en-US"/>
        </w:rPr>
        <w:t xml:space="preserve">       121 </w:t>
      </w:r>
      <w:proofErr w:type="spellStart"/>
      <w:r w:rsidRPr="00D156CF">
        <w:rPr>
          <w:rStyle w:val="ffline"/>
          <w:lang w:val="en-US"/>
        </w:rPr>
        <w:t>wshttvrnal</w:t>
      </w:r>
      <w:proofErr w:type="spellEnd"/>
      <w:r w:rsidRPr="00D156CF">
        <w:rPr>
          <w:rStyle w:val="ffline"/>
          <w:lang w:val="en-US"/>
        </w:rPr>
        <w:t xml:space="preserve"> </w:t>
      </w:r>
      <w:proofErr w:type="spellStart"/>
      <w:r w:rsidRPr="00D156CF">
        <w:rPr>
          <w:rStyle w:val="ffline"/>
          <w:lang w:val="en-US"/>
        </w:rPr>
        <w:t>kdllkdmnqs</w:t>
      </w:r>
      <w:proofErr w:type="spellEnd"/>
      <w:r w:rsidRPr="00D156CF">
        <w:rPr>
          <w:rStyle w:val="ffline"/>
          <w:lang w:val="en-US"/>
        </w:rPr>
        <w:t xml:space="preserve"> </w:t>
      </w:r>
      <w:proofErr w:type="spellStart"/>
      <w:r w:rsidRPr="00D156CF">
        <w:rPr>
          <w:rStyle w:val="ffline"/>
          <w:lang w:val="en-US"/>
        </w:rPr>
        <w:t>slakecplsq</w:t>
      </w:r>
      <w:proofErr w:type="spellEnd"/>
      <w:r w:rsidRPr="00D156CF">
        <w:rPr>
          <w:rStyle w:val="ffline"/>
          <w:lang w:val="en-US"/>
        </w:rPr>
        <w:t xml:space="preserve"> </w:t>
      </w:r>
      <w:proofErr w:type="spellStart"/>
      <w:r w:rsidRPr="00D156CF">
        <w:rPr>
          <w:rStyle w:val="ffline"/>
          <w:lang w:val="en-US"/>
        </w:rPr>
        <w:t>smissivnst</w:t>
      </w:r>
      <w:proofErr w:type="spellEnd"/>
      <w:r w:rsidRPr="00D156CF">
        <w:rPr>
          <w:rStyle w:val="ffline"/>
          <w:lang w:val="en-US"/>
        </w:rPr>
        <w:t xml:space="preserve"> </w:t>
      </w:r>
      <w:proofErr w:type="spellStart"/>
      <w:r w:rsidRPr="00D156CF">
        <w:rPr>
          <w:rStyle w:val="ffline"/>
          <w:lang w:val="en-US"/>
        </w:rPr>
        <w:t>yyanvsaakc</w:t>
      </w:r>
      <w:proofErr w:type="spellEnd"/>
      <w:r w:rsidRPr="00D156CF">
        <w:rPr>
          <w:rStyle w:val="ffline"/>
          <w:lang w:val="en-US"/>
        </w:rPr>
        <w:t xml:space="preserve"> </w:t>
      </w:r>
      <w:proofErr w:type="spellStart"/>
      <w:r w:rsidRPr="00D156CF">
        <w:rPr>
          <w:rStyle w:val="ffline"/>
          <w:lang w:val="en-US"/>
        </w:rPr>
        <w:t>qefgrwykhf</w:t>
      </w:r>
      <w:proofErr w:type="spellEnd"/>
      <w:r w:rsidRPr="00D156CF">
        <w:rPr>
          <w:lang w:val="en-US"/>
        </w:rPr>
        <w:t xml:space="preserve">       181 </w:t>
      </w:r>
      <w:proofErr w:type="spellStart"/>
      <w:r w:rsidRPr="00D156CF">
        <w:rPr>
          <w:rStyle w:val="ffline"/>
          <w:lang w:val="en-US"/>
        </w:rPr>
        <w:t>kkakdmmvem</w:t>
      </w:r>
      <w:proofErr w:type="spellEnd"/>
      <w:r w:rsidRPr="00D156CF">
        <w:rPr>
          <w:rStyle w:val="ffline"/>
          <w:lang w:val="en-US"/>
        </w:rPr>
        <w:t xml:space="preserve"> </w:t>
      </w:r>
      <w:proofErr w:type="spellStart"/>
      <w:r w:rsidRPr="00D156CF">
        <w:rPr>
          <w:rStyle w:val="ffline"/>
          <w:lang w:val="en-US"/>
        </w:rPr>
        <w:t>dsiselpqqg</w:t>
      </w:r>
      <w:proofErr w:type="spellEnd"/>
      <w:r w:rsidRPr="00D156CF">
        <w:rPr>
          <w:rStyle w:val="ffline"/>
          <w:lang w:val="en-US"/>
        </w:rPr>
        <w:t xml:space="preserve"> </w:t>
      </w:r>
      <w:proofErr w:type="spellStart"/>
      <w:r w:rsidRPr="00D156CF">
        <w:rPr>
          <w:rStyle w:val="ffline"/>
          <w:lang w:val="en-US"/>
        </w:rPr>
        <w:t>anhvnfgqqp</w:t>
      </w:r>
      <w:proofErr w:type="spellEnd"/>
      <w:r w:rsidRPr="00D156CF">
        <w:rPr>
          <w:rStyle w:val="ffline"/>
          <w:lang w:val="en-US"/>
        </w:rPr>
        <w:t xml:space="preserve"> </w:t>
      </w:r>
      <w:proofErr w:type="spellStart"/>
      <w:r w:rsidRPr="00D156CF">
        <w:rPr>
          <w:rStyle w:val="ffline"/>
          <w:lang w:val="en-US"/>
        </w:rPr>
        <w:t>vpgntaeqpp</w:t>
      </w:r>
      <w:proofErr w:type="spellEnd"/>
      <w:r w:rsidRPr="00D156CF">
        <w:rPr>
          <w:rStyle w:val="ffline"/>
          <w:lang w:val="en-US"/>
        </w:rPr>
        <w:t xml:space="preserve"> </w:t>
      </w:r>
      <w:proofErr w:type="spellStart"/>
      <w:r w:rsidRPr="00D156CF">
        <w:rPr>
          <w:rStyle w:val="ffline"/>
          <w:lang w:val="en-US"/>
        </w:rPr>
        <w:t>spvqlshgsq</w:t>
      </w:r>
      <w:proofErr w:type="spellEnd"/>
      <w:r w:rsidRPr="00D156CF">
        <w:rPr>
          <w:rStyle w:val="ffline"/>
          <w:lang w:val="en-US"/>
        </w:rPr>
        <w:t xml:space="preserve"> </w:t>
      </w:r>
      <w:proofErr w:type="spellStart"/>
      <w:r w:rsidRPr="00D156CF">
        <w:rPr>
          <w:rStyle w:val="ffline"/>
          <w:lang w:val="en-US"/>
        </w:rPr>
        <w:t>psvrtplpnl</w:t>
      </w:r>
      <w:proofErr w:type="spellEnd"/>
      <w:r w:rsidRPr="00D156CF">
        <w:rPr>
          <w:lang w:val="en-US"/>
        </w:rPr>
        <w:t xml:space="preserve">       241 </w:t>
      </w:r>
      <w:proofErr w:type="spellStart"/>
      <w:r w:rsidRPr="00D156CF">
        <w:rPr>
          <w:rStyle w:val="ffline"/>
          <w:lang w:val="en-US"/>
        </w:rPr>
        <w:t>hpglvstpis</w:t>
      </w:r>
      <w:proofErr w:type="spellEnd"/>
      <w:r w:rsidRPr="00D156CF">
        <w:rPr>
          <w:rStyle w:val="ffline"/>
          <w:lang w:val="en-US"/>
        </w:rPr>
        <w:t xml:space="preserve"> </w:t>
      </w:r>
      <w:proofErr w:type="spellStart"/>
      <w:r w:rsidRPr="00D156CF">
        <w:rPr>
          <w:rStyle w:val="ffline"/>
          <w:lang w:val="en-US"/>
        </w:rPr>
        <w:t>pqlvnqqlvm</w:t>
      </w:r>
      <w:proofErr w:type="spellEnd"/>
      <w:r w:rsidRPr="00D156CF">
        <w:rPr>
          <w:rStyle w:val="ffline"/>
          <w:lang w:val="en-US"/>
        </w:rPr>
        <w:t xml:space="preserve"> </w:t>
      </w:r>
      <w:proofErr w:type="spellStart"/>
      <w:r w:rsidRPr="00D156CF">
        <w:rPr>
          <w:rStyle w:val="ffline"/>
          <w:lang w:val="en-US"/>
        </w:rPr>
        <w:t>aqllnqqyav</w:t>
      </w:r>
      <w:proofErr w:type="spellEnd"/>
      <w:r w:rsidRPr="00D156CF">
        <w:rPr>
          <w:rStyle w:val="ffline"/>
          <w:lang w:val="en-US"/>
        </w:rPr>
        <w:t xml:space="preserve"> </w:t>
      </w:r>
      <w:proofErr w:type="spellStart"/>
      <w:r w:rsidRPr="00D156CF">
        <w:rPr>
          <w:rStyle w:val="ffline"/>
          <w:lang w:val="en-US"/>
        </w:rPr>
        <w:t>nrllaqqsln</w:t>
      </w:r>
      <w:proofErr w:type="spellEnd"/>
      <w:r w:rsidRPr="00D156CF">
        <w:rPr>
          <w:rStyle w:val="ffline"/>
          <w:lang w:val="en-US"/>
        </w:rPr>
        <w:t xml:space="preserve"> </w:t>
      </w:r>
      <w:proofErr w:type="spellStart"/>
      <w:r w:rsidRPr="00D156CF">
        <w:rPr>
          <w:rStyle w:val="ffline"/>
          <w:lang w:val="en-US"/>
        </w:rPr>
        <w:t>qqylnhpppv</w:t>
      </w:r>
      <w:proofErr w:type="spellEnd"/>
      <w:r w:rsidRPr="00D156CF">
        <w:rPr>
          <w:rStyle w:val="ffline"/>
          <w:lang w:val="en-US"/>
        </w:rPr>
        <w:t xml:space="preserve"> </w:t>
      </w:r>
      <w:proofErr w:type="spellStart"/>
      <w:r w:rsidRPr="00D156CF">
        <w:rPr>
          <w:rStyle w:val="ffline"/>
          <w:lang w:val="en-US"/>
        </w:rPr>
        <w:t>srsmnkpleq</w:t>
      </w:r>
      <w:proofErr w:type="spellEnd"/>
      <w:r w:rsidRPr="00D156CF">
        <w:rPr>
          <w:lang w:val="en-US"/>
        </w:rPr>
        <w:t xml:space="preserve">       301 </w:t>
      </w:r>
      <w:proofErr w:type="spellStart"/>
      <w:r w:rsidRPr="00D156CF">
        <w:rPr>
          <w:rStyle w:val="ffline"/>
          <w:lang w:val="en-US"/>
        </w:rPr>
        <w:t>qvstntevss</w:t>
      </w:r>
      <w:proofErr w:type="spellEnd"/>
      <w:r w:rsidRPr="00D156CF">
        <w:rPr>
          <w:rStyle w:val="ffline"/>
          <w:lang w:val="en-US"/>
        </w:rPr>
        <w:t xml:space="preserve"> </w:t>
      </w:r>
      <w:proofErr w:type="spellStart"/>
      <w:r w:rsidRPr="00D156CF">
        <w:rPr>
          <w:rStyle w:val="ffline"/>
          <w:lang w:val="en-US"/>
        </w:rPr>
        <w:t>eiyqwvrdel</w:t>
      </w:r>
      <w:proofErr w:type="spellEnd"/>
      <w:r w:rsidRPr="00D156CF">
        <w:rPr>
          <w:rStyle w:val="ffline"/>
          <w:lang w:val="en-US"/>
        </w:rPr>
        <w:t xml:space="preserve"> </w:t>
      </w:r>
      <w:proofErr w:type="spellStart"/>
      <w:r w:rsidRPr="00D156CF">
        <w:rPr>
          <w:rStyle w:val="ffline"/>
          <w:lang w:val="en-US"/>
        </w:rPr>
        <w:t>kragisqavf</w:t>
      </w:r>
      <w:proofErr w:type="spellEnd"/>
      <w:r w:rsidRPr="00D156CF">
        <w:rPr>
          <w:rStyle w:val="ffline"/>
          <w:lang w:val="en-US"/>
        </w:rPr>
        <w:t xml:space="preserve"> </w:t>
      </w:r>
      <w:proofErr w:type="spellStart"/>
      <w:r w:rsidRPr="00D156CF">
        <w:rPr>
          <w:rStyle w:val="ffline"/>
          <w:lang w:val="en-US"/>
        </w:rPr>
        <w:t>arvafnrtqg</w:t>
      </w:r>
      <w:proofErr w:type="spellEnd"/>
      <w:r w:rsidRPr="00D156CF">
        <w:rPr>
          <w:rStyle w:val="ffline"/>
          <w:lang w:val="en-US"/>
        </w:rPr>
        <w:t xml:space="preserve"> </w:t>
      </w:r>
      <w:proofErr w:type="spellStart"/>
      <w:r w:rsidRPr="00D156CF">
        <w:rPr>
          <w:rStyle w:val="ffline"/>
          <w:lang w:val="en-US"/>
        </w:rPr>
        <w:t>llseilrkee</w:t>
      </w:r>
      <w:proofErr w:type="spellEnd"/>
      <w:r w:rsidRPr="00D156CF">
        <w:rPr>
          <w:rStyle w:val="ffline"/>
          <w:lang w:val="en-US"/>
        </w:rPr>
        <w:t xml:space="preserve"> </w:t>
      </w:r>
      <w:proofErr w:type="spellStart"/>
      <w:r w:rsidRPr="00D156CF">
        <w:rPr>
          <w:rStyle w:val="ffline"/>
          <w:lang w:val="en-US"/>
        </w:rPr>
        <w:t>dpktasqsll</w:t>
      </w:r>
      <w:proofErr w:type="spellEnd"/>
      <w:r w:rsidRPr="00D156CF">
        <w:rPr>
          <w:lang w:val="en-US"/>
        </w:rPr>
        <w:t xml:space="preserve">       361 </w:t>
      </w:r>
      <w:proofErr w:type="spellStart"/>
      <w:r w:rsidRPr="00D156CF">
        <w:rPr>
          <w:rStyle w:val="ffline"/>
          <w:lang w:val="en-US"/>
        </w:rPr>
        <w:t>vnlramqnfl</w:t>
      </w:r>
      <w:proofErr w:type="spellEnd"/>
      <w:r w:rsidRPr="00D156CF">
        <w:rPr>
          <w:rStyle w:val="ffline"/>
          <w:lang w:val="en-US"/>
        </w:rPr>
        <w:t xml:space="preserve"> </w:t>
      </w:r>
      <w:proofErr w:type="spellStart"/>
      <w:r w:rsidRPr="00D156CF">
        <w:rPr>
          <w:rStyle w:val="ffline"/>
          <w:lang w:val="en-US"/>
        </w:rPr>
        <w:t>qlpeaerdri</w:t>
      </w:r>
      <w:proofErr w:type="spellEnd"/>
      <w:r w:rsidRPr="00D156CF">
        <w:rPr>
          <w:rStyle w:val="ffline"/>
          <w:lang w:val="en-US"/>
        </w:rPr>
        <w:t xml:space="preserve"> </w:t>
      </w:r>
      <w:proofErr w:type="spellStart"/>
      <w:r w:rsidRPr="00D156CF">
        <w:rPr>
          <w:rStyle w:val="ffline"/>
          <w:lang w:val="en-US"/>
        </w:rPr>
        <w:t>yqderersln</w:t>
      </w:r>
      <w:proofErr w:type="spellEnd"/>
      <w:r w:rsidRPr="00D156CF">
        <w:rPr>
          <w:rStyle w:val="ffline"/>
          <w:lang w:val="en-US"/>
        </w:rPr>
        <w:t xml:space="preserve"> </w:t>
      </w:r>
      <w:proofErr w:type="spellStart"/>
      <w:r w:rsidRPr="00D156CF">
        <w:rPr>
          <w:rStyle w:val="ffline"/>
          <w:lang w:val="en-US"/>
        </w:rPr>
        <w:t>aasamgpapl</w:t>
      </w:r>
      <w:proofErr w:type="spellEnd"/>
      <w:r w:rsidRPr="00D156CF">
        <w:rPr>
          <w:rStyle w:val="ffline"/>
          <w:lang w:val="en-US"/>
        </w:rPr>
        <w:t xml:space="preserve"> </w:t>
      </w:r>
      <w:proofErr w:type="spellStart"/>
      <w:r w:rsidRPr="00D156CF">
        <w:rPr>
          <w:rStyle w:val="ffline"/>
          <w:lang w:val="en-US"/>
        </w:rPr>
        <w:t>istppnrppq</w:t>
      </w:r>
      <w:proofErr w:type="spellEnd"/>
      <w:r w:rsidRPr="00D156CF">
        <w:rPr>
          <w:rStyle w:val="ffline"/>
          <w:lang w:val="en-US"/>
        </w:rPr>
        <w:t xml:space="preserve"> </w:t>
      </w:r>
      <w:proofErr w:type="spellStart"/>
      <w:r w:rsidRPr="00D156CF">
        <w:rPr>
          <w:rStyle w:val="ffline"/>
          <w:lang w:val="en-US"/>
        </w:rPr>
        <w:t>vktatiater</w:t>
      </w:r>
      <w:proofErr w:type="spellEnd"/>
      <w:r w:rsidRPr="00D156CF">
        <w:rPr>
          <w:lang w:val="en-US"/>
        </w:rPr>
        <w:t xml:space="preserve">       421 </w:t>
      </w:r>
      <w:proofErr w:type="spellStart"/>
      <w:r w:rsidRPr="00D156CF">
        <w:rPr>
          <w:rStyle w:val="ffline"/>
          <w:lang w:val="en-US"/>
        </w:rPr>
        <w:t>nvktenntmn</w:t>
      </w:r>
      <w:proofErr w:type="spellEnd"/>
      <w:r w:rsidRPr="00D156CF">
        <w:rPr>
          <w:rStyle w:val="ffline"/>
          <w:lang w:val="en-US"/>
        </w:rPr>
        <w:t xml:space="preserve"> </w:t>
      </w:r>
      <w:proofErr w:type="spellStart"/>
      <w:r w:rsidRPr="00D156CF">
        <w:rPr>
          <w:rStyle w:val="ffline"/>
          <w:lang w:val="en-US"/>
        </w:rPr>
        <w:t>inasiydeiq</w:t>
      </w:r>
      <w:proofErr w:type="spellEnd"/>
      <w:r w:rsidRPr="00D156CF">
        <w:rPr>
          <w:rStyle w:val="ffline"/>
          <w:lang w:val="en-US"/>
        </w:rPr>
        <w:t xml:space="preserve"> </w:t>
      </w:r>
      <w:proofErr w:type="spellStart"/>
      <w:r w:rsidRPr="00D156CF">
        <w:rPr>
          <w:rStyle w:val="ffline"/>
          <w:lang w:val="en-US"/>
        </w:rPr>
        <w:t>qemkrakvsq</w:t>
      </w:r>
      <w:proofErr w:type="spellEnd"/>
      <w:r w:rsidRPr="00D156CF">
        <w:rPr>
          <w:rStyle w:val="ffline"/>
          <w:lang w:val="en-US"/>
        </w:rPr>
        <w:t xml:space="preserve"> </w:t>
      </w:r>
      <w:proofErr w:type="spellStart"/>
      <w:r w:rsidRPr="00D156CF">
        <w:rPr>
          <w:rStyle w:val="ffline"/>
          <w:lang w:val="en-US"/>
        </w:rPr>
        <w:t>alfakvaatk</w:t>
      </w:r>
      <w:proofErr w:type="spellEnd"/>
      <w:r w:rsidRPr="00D156CF">
        <w:rPr>
          <w:rStyle w:val="ffline"/>
          <w:lang w:val="en-US"/>
        </w:rPr>
        <w:t xml:space="preserve"> </w:t>
      </w:r>
      <w:proofErr w:type="spellStart"/>
      <w:r w:rsidRPr="00D156CF">
        <w:rPr>
          <w:rStyle w:val="ffline"/>
          <w:lang w:val="en-US"/>
        </w:rPr>
        <w:t>sqgwlcellr</w:t>
      </w:r>
      <w:proofErr w:type="spellEnd"/>
      <w:r w:rsidRPr="00D156CF">
        <w:rPr>
          <w:rStyle w:val="ffline"/>
          <w:lang w:val="en-US"/>
        </w:rPr>
        <w:t xml:space="preserve"> </w:t>
      </w:r>
      <w:proofErr w:type="spellStart"/>
      <w:r w:rsidRPr="00D156CF">
        <w:rPr>
          <w:rStyle w:val="ffline"/>
          <w:lang w:val="en-US"/>
        </w:rPr>
        <w:t>wkedpspenr</w:t>
      </w:r>
      <w:proofErr w:type="spellEnd"/>
      <w:r w:rsidRPr="00D156CF">
        <w:rPr>
          <w:lang w:val="en-US"/>
        </w:rPr>
        <w:t xml:space="preserve">       481 </w:t>
      </w:r>
      <w:proofErr w:type="spellStart"/>
      <w:r w:rsidRPr="00D156CF">
        <w:rPr>
          <w:rStyle w:val="ffline"/>
          <w:lang w:val="en-US"/>
        </w:rPr>
        <w:t>tlwenlsmir</w:t>
      </w:r>
      <w:proofErr w:type="spellEnd"/>
      <w:r w:rsidRPr="00D156CF">
        <w:rPr>
          <w:rStyle w:val="ffline"/>
          <w:lang w:val="en-US"/>
        </w:rPr>
        <w:t xml:space="preserve"> </w:t>
      </w:r>
      <w:proofErr w:type="spellStart"/>
      <w:r w:rsidRPr="00D156CF">
        <w:rPr>
          <w:rStyle w:val="ffline"/>
          <w:lang w:val="en-US"/>
        </w:rPr>
        <w:t>rflslpqper</w:t>
      </w:r>
      <w:proofErr w:type="spellEnd"/>
      <w:r w:rsidRPr="00D156CF">
        <w:rPr>
          <w:rStyle w:val="ffline"/>
          <w:lang w:val="en-US"/>
        </w:rPr>
        <w:t xml:space="preserve"> </w:t>
      </w:r>
      <w:proofErr w:type="spellStart"/>
      <w:r w:rsidRPr="00D156CF">
        <w:rPr>
          <w:rStyle w:val="ffline"/>
          <w:lang w:val="en-US"/>
        </w:rPr>
        <w:t>daiyeqesna</w:t>
      </w:r>
      <w:proofErr w:type="spellEnd"/>
      <w:r w:rsidRPr="00D156CF">
        <w:rPr>
          <w:rStyle w:val="ffline"/>
          <w:lang w:val="en-US"/>
        </w:rPr>
        <w:t xml:space="preserve"> </w:t>
      </w:r>
      <w:proofErr w:type="spellStart"/>
      <w:r w:rsidRPr="00D156CF">
        <w:rPr>
          <w:rStyle w:val="ffline"/>
          <w:lang w:val="en-US"/>
        </w:rPr>
        <w:t>vhhhgdrpsh</w:t>
      </w:r>
      <w:proofErr w:type="spellEnd"/>
      <w:r w:rsidRPr="00D156CF">
        <w:rPr>
          <w:rStyle w:val="ffline"/>
          <w:lang w:val="en-US"/>
        </w:rPr>
        <w:t xml:space="preserve"> </w:t>
      </w:r>
      <w:proofErr w:type="spellStart"/>
      <w:r w:rsidRPr="00D156CF">
        <w:rPr>
          <w:rStyle w:val="ffline"/>
          <w:lang w:val="en-US"/>
        </w:rPr>
        <w:t>iihvpaeqiq</w:t>
      </w:r>
      <w:proofErr w:type="spellEnd"/>
      <w:r w:rsidRPr="00D156CF">
        <w:rPr>
          <w:rStyle w:val="ffline"/>
          <w:lang w:val="en-US"/>
        </w:rPr>
        <w:t xml:space="preserve"> </w:t>
      </w:r>
      <w:proofErr w:type="spellStart"/>
      <w:r w:rsidRPr="00D156CF">
        <w:rPr>
          <w:rStyle w:val="ffline"/>
          <w:lang w:val="en-US"/>
        </w:rPr>
        <w:t>spsptthvke</w:t>
      </w:r>
      <w:proofErr w:type="spellEnd"/>
      <w:r w:rsidRPr="00D156CF">
        <w:rPr>
          <w:lang w:val="en-US"/>
        </w:rPr>
        <w:t xml:space="preserve">       541 </w:t>
      </w:r>
      <w:proofErr w:type="spellStart"/>
      <w:r w:rsidRPr="00D156CF">
        <w:rPr>
          <w:rStyle w:val="ffline"/>
          <w:lang w:val="en-US"/>
        </w:rPr>
        <w:t>ehrgaflpgl</w:t>
      </w:r>
      <w:proofErr w:type="spellEnd"/>
      <w:r w:rsidRPr="00D156CF">
        <w:rPr>
          <w:rStyle w:val="ffline"/>
          <w:lang w:val="en-US"/>
        </w:rPr>
        <w:t xml:space="preserve"> </w:t>
      </w:r>
      <w:proofErr w:type="spellStart"/>
      <w:r w:rsidRPr="00D156CF">
        <w:rPr>
          <w:rStyle w:val="ffline"/>
          <w:lang w:val="en-US"/>
        </w:rPr>
        <w:t>lttgpwlgat</w:t>
      </w:r>
      <w:proofErr w:type="spellEnd"/>
      <w:r w:rsidRPr="00D156CF">
        <w:rPr>
          <w:rStyle w:val="ffline"/>
          <w:lang w:val="en-US"/>
        </w:rPr>
        <w:t xml:space="preserve"> </w:t>
      </w:r>
      <w:proofErr w:type="spellStart"/>
      <w:r w:rsidRPr="00D156CF">
        <w:rPr>
          <w:rStyle w:val="ffline"/>
          <w:lang w:val="en-US"/>
        </w:rPr>
        <w:t>pqqqqqqqqq</w:t>
      </w:r>
      <w:proofErr w:type="spellEnd"/>
      <w:r w:rsidRPr="00D156CF">
        <w:rPr>
          <w:rStyle w:val="ffline"/>
          <w:lang w:val="en-US"/>
        </w:rPr>
        <w:t xml:space="preserve"> </w:t>
      </w:r>
      <w:proofErr w:type="spellStart"/>
      <w:r w:rsidRPr="00D156CF">
        <w:rPr>
          <w:rStyle w:val="ffline"/>
          <w:lang w:val="en-US"/>
        </w:rPr>
        <w:t>qqqqqqqpqq</w:t>
      </w:r>
      <w:proofErr w:type="spellEnd"/>
      <w:r w:rsidRPr="00D156CF">
        <w:rPr>
          <w:rStyle w:val="ffline"/>
          <w:lang w:val="en-US"/>
        </w:rPr>
        <w:t xml:space="preserve"> </w:t>
      </w:r>
      <w:proofErr w:type="spellStart"/>
      <w:r w:rsidRPr="00D156CF">
        <w:rPr>
          <w:rStyle w:val="ffline"/>
          <w:lang w:val="en-US"/>
        </w:rPr>
        <w:t>qqpgprlppr</w:t>
      </w:r>
      <w:proofErr w:type="spellEnd"/>
      <w:r w:rsidRPr="00D156CF">
        <w:rPr>
          <w:rStyle w:val="ffline"/>
          <w:lang w:val="en-US"/>
        </w:rPr>
        <w:t xml:space="preserve"> </w:t>
      </w:r>
      <w:proofErr w:type="spellStart"/>
      <w:r w:rsidRPr="00D156CF">
        <w:rPr>
          <w:rStyle w:val="ffline"/>
          <w:lang w:val="en-US"/>
        </w:rPr>
        <w:t>qptvaspaes</w:t>
      </w:r>
      <w:proofErr w:type="spellEnd"/>
      <w:r w:rsidRPr="00D156CF">
        <w:rPr>
          <w:lang w:val="en-US"/>
        </w:rPr>
        <w:t xml:space="preserve">       601 </w:t>
      </w:r>
      <w:proofErr w:type="spellStart"/>
      <w:r w:rsidRPr="00D156CF">
        <w:rPr>
          <w:rStyle w:val="ffline"/>
          <w:lang w:val="en-US"/>
        </w:rPr>
        <w:t>edenrqkprp</w:t>
      </w:r>
      <w:proofErr w:type="spellEnd"/>
      <w:r w:rsidRPr="00D156CF">
        <w:rPr>
          <w:rStyle w:val="ffline"/>
          <w:lang w:val="en-US"/>
        </w:rPr>
        <w:t xml:space="preserve"> </w:t>
      </w:r>
      <w:proofErr w:type="spellStart"/>
      <w:r w:rsidRPr="00D156CF">
        <w:rPr>
          <w:rStyle w:val="ffline"/>
          <w:lang w:val="en-US"/>
        </w:rPr>
        <w:t>rtkisvealg</w:t>
      </w:r>
      <w:proofErr w:type="spellEnd"/>
      <w:r w:rsidRPr="00D156CF">
        <w:rPr>
          <w:rStyle w:val="ffline"/>
          <w:lang w:val="en-US"/>
        </w:rPr>
        <w:t xml:space="preserve"> </w:t>
      </w:r>
      <w:proofErr w:type="spellStart"/>
      <w:r w:rsidRPr="00D156CF">
        <w:rPr>
          <w:rStyle w:val="ffline"/>
          <w:lang w:val="en-US"/>
        </w:rPr>
        <w:t>ilqsfiqdvg</w:t>
      </w:r>
      <w:proofErr w:type="spellEnd"/>
      <w:r w:rsidRPr="00D156CF">
        <w:rPr>
          <w:rStyle w:val="ffline"/>
          <w:lang w:val="en-US"/>
        </w:rPr>
        <w:t xml:space="preserve"> </w:t>
      </w:r>
      <w:proofErr w:type="spellStart"/>
      <w:r w:rsidRPr="00D156CF">
        <w:rPr>
          <w:rStyle w:val="ffline"/>
          <w:lang w:val="en-US"/>
        </w:rPr>
        <w:t>lypdeeaiqt</w:t>
      </w:r>
      <w:proofErr w:type="spellEnd"/>
      <w:r w:rsidRPr="00D156CF">
        <w:rPr>
          <w:rStyle w:val="ffline"/>
          <w:lang w:val="en-US"/>
        </w:rPr>
        <w:t xml:space="preserve"> </w:t>
      </w:r>
      <w:proofErr w:type="spellStart"/>
      <w:r w:rsidRPr="00D156CF">
        <w:rPr>
          <w:rStyle w:val="ffline"/>
          <w:lang w:val="en-US"/>
        </w:rPr>
        <w:t>lsaqldlpky</w:t>
      </w:r>
      <w:proofErr w:type="spellEnd"/>
      <w:r w:rsidRPr="00D156CF">
        <w:rPr>
          <w:rStyle w:val="ffline"/>
          <w:lang w:val="en-US"/>
        </w:rPr>
        <w:t xml:space="preserve"> </w:t>
      </w:r>
      <w:proofErr w:type="spellStart"/>
      <w:r w:rsidRPr="00D156CF">
        <w:rPr>
          <w:rStyle w:val="ffline"/>
          <w:lang w:val="en-US"/>
        </w:rPr>
        <w:t>tiikffqnqr</w:t>
      </w:r>
      <w:proofErr w:type="spellEnd"/>
      <w:r w:rsidRPr="00D156CF">
        <w:rPr>
          <w:lang w:val="en-US"/>
        </w:rPr>
        <w:t xml:space="preserve">       661 </w:t>
      </w:r>
      <w:proofErr w:type="spellStart"/>
      <w:r w:rsidRPr="00D156CF">
        <w:rPr>
          <w:rStyle w:val="ffline"/>
          <w:lang w:val="en-US"/>
        </w:rPr>
        <w:t>yylkhhgklk</w:t>
      </w:r>
      <w:proofErr w:type="spellEnd"/>
      <w:r w:rsidRPr="00D156CF">
        <w:rPr>
          <w:rStyle w:val="ffline"/>
          <w:lang w:val="en-US"/>
        </w:rPr>
        <w:t xml:space="preserve"> </w:t>
      </w:r>
      <w:proofErr w:type="spellStart"/>
      <w:r w:rsidRPr="00D156CF">
        <w:rPr>
          <w:rStyle w:val="ffline"/>
          <w:lang w:val="en-US"/>
        </w:rPr>
        <w:t>dnsglevdva</w:t>
      </w:r>
      <w:proofErr w:type="spellEnd"/>
      <w:r w:rsidRPr="00D156CF">
        <w:rPr>
          <w:rStyle w:val="ffline"/>
          <w:lang w:val="en-US"/>
        </w:rPr>
        <w:t xml:space="preserve"> </w:t>
      </w:r>
      <w:proofErr w:type="spellStart"/>
      <w:r w:rsidRPr="00D156CF">
        <w:rPr>
          <w:rStyle w:val="ffline"/>
          <w:lang w:val="en-US"/>
        </w:rPr>
        <w:t>eykeeellnd</w:t>
      </w:r>
      <w:proofErr w:type="spellEnd"/>
      <w:r w:rsidRPr="00D156CF">
        <w:rPr>
          <w:rStyle w:val="ffline"/>
          <w:lang w:val="en-US"/>
        </w:rPr>
        <w:t xml:space="preserve"> </w:t>
      </w:r>
      <w:proofErr w:type="spellStart"/>
      <w:r w:rsidRPr="00D156CF">
        <w:rPr>
          <w:rStyle w:val="ffline"/>
          <w:lang w:val="en-US"/>
        </w:rPr>
        <w:t>ledsiqdkna</w:t>
      </w:r>
      <w:proofErr w:type="spellEnd"/>
      <w:r w:rsidRPr="00D156CF">
        <w:rPr>
          <w:rStyle w:val="ffline"/>
          <w:lang w:val="en-US"/>
        </w:rPr>
        <w:t xml:space="preserve"> </w:t>
      </w:r>
      <w:proofErr w:type="spellStart"/>
      <w:r w:rsidRPr="00D156CF">
        <w:rPr>
          <w:rStyle w:val="ffline"/>
          <w:lang w:val="en-US"/>
        </w:rPr>
        <w:t>ntlfsvklee</w:t>
      </w:r>
      <w:proofErr w:type="spellEnd"/>
      <w:r w:rsidRPr="00D156CF">
        <w:rPr>
          <w:rStyle w:val="ffline"/>
          <w:lang w:val="en-US"/>
        </w:rPr>
        <w:t xml:space="preserve"> </w:t>
      </w:r>
      <w:proofErr w:type="spellStart"/>
      <w:r w:rsidRPr="00D156CF">
        <w:rPr>
          <w:rStyle w:val="ffline"/>
          <w:lang w:val="en-US"/>
        </w:rPr>
        <w:t>elsvegntel</w:t>
      </w:r>
      <w:proofErr w:type="spellEnd"/>
      <w:r w:rsidRPr="00D156CF">
        <w:rPr>
          <w:lang w:val="en-US"/>
        </w:rPr>
        <w:t xml:space="preserve">       721 </w:t>
      </w:r>
      <w:proofErr w:type="spellStart"/>
      <w:r w:rsidRPr="00D156CF">
        <w:rPr>
          <w:rStyle w:val="ffline"/>
          <w:lang w:val="en-US"/>
        </w:rPr>
        <w:t>ntelkd</w:t>
      </w:r>
      <w:proofErr w:type="spellEnd"/>
    </w:p>
    <w:p w14:paraId="70C8E6BC" w14:textId="77777777" w:rsidR="00B14F7E" w:rsidRDefault="00B14F7E" w:rsidP="00B14F7E">
      <w:pPr>
        <w:rPr>
          <w:rFonts w:ascii="Georgia" w:hAnsi="Georgia"/>
          <w:lang w:val="en-US"/>
        </w:rPr>
      </w:pPr>
    </w:p>
    <w:p w14:paraId="6648AA03" w14:textId="40A51C82" w:rsidR="00B14F7E" w:rsidRPr="00D156CF" w:rsidRDefault="00B14F7E" w:rsidP="00B14F7E">
      <w:pPr>
        <w:rPr>
          <w:rFonts w:asciiTheme="majorHAnsi" w:hAnsiTheme="majorHAnsi"/>
          <w:b/>
          <w:lang w:val="en-US"/>
        </w:rPr>
      </w:pPr>
      <w:r w:rsidRPr="00D156CF">
        <w:rPr>
          <w:rFonts w:asciiTheme="majorHAnsi" w:hAnsiTheme="majorHAnsi"/>
          <w:b/>
          <w:lang w:val="en-US"/>
        </w:rPr>
        <w:t>human/</w:t>
      </w:r>
      <w:del w:id="138" w:author="Alexander Resch" w:date="2022-01-19T19:27:00Z">
        <w:r w:rsidRPr="00D156CF" w:rsidDel="007373DD">
          <w:rPr>
            <w:rFonts w:asciiTheme="majorHAnsi" w:hAnsiTheme="majorHAnsi"/>
            <w:b/>
            <w:lang w:val="en-US"/>
          </w:rPr>
          <w:delText xml:space="preserve"> </w:delText>
        </w:r>
      </w:del>
      <w:r w:rsidRPr="00D156CF">
        <w:rPr>
          <w:rFonts w:asciiTheme="majorHAnsi" w:hAnsiTheme="majorHAnsi"/>
          <w:b/>
          <w:color w:val="FF6600"/>
          <w:lang w:val="en-US"/>
        </w:rPr>
        <w:t>alligator 98</w:t>
      </w:r>
      <w:ins w:id="139" w:author="Alexander Resch" w:date="2022-01-19T19:27:00Z">
        <w:r w:rsidR="007373DD">
          <w:rPr>
            <w:rFonts w:asciiTheme="majorHAnsi" w:hAnsiTheme="majorHAnsi"/>
            <w:b/>
            <w:color w:val="FF6600"/>
            <w:lang w:val="en-US"/>
          </w:rPr>
          <w:t xml:space="preserve"> </w:t>
        </w:r>
      </w:ins>
      <w:r w:rsidRPr="00D156CF">
        <w:rPr>
          <w:rFonts w:asciiTheme="majorHAnsi" w:hAnsiTheme="majorHAnsi"/>
          <w:b/>
          <w:color w:val="FF6600"/>
          <w:lang w:val="en-US"/>
        </w:rPr>
        <w:t>% sequence homology:</w:t>
      </w:r>
    </w:p>
    <w:p w14:paraId="0CAF2EB4" w14:textId="77777777" w:rsidR="00B14F7E" w:rsidRPr="00D156CF" w:rsidRDefault="00B14F7E" w:rsidP="00B14F7E">
      <w:pPr>
        <w:rPr>
          <w:rFonts w:asciiTheme="majorHAnsi" w:hAnsiTheme="majorHAnsi"/>
          <w:lang w:val="en-US"/>
        </w:rPr>
      </w:pPr>
      <w:proofErr w:type="spellStart"/>
      <w:r w:rsidRPr="00D156CF">
        <w:rPr>
          <w:rFonts w:asciiTheme="majorHAnsi" w:hAnsiTheme="majorHAnsi"/>
          <w:lang w:val="en-US"/>
        </w:rPr>
        <w:t>gtmlpvfcvv</w:t>
      </w:r>
      <w:proofErr w:type="spellEnd"/>
      <w:r w:rsidRPr="00D156CF">
        <w:rPr>
          <w:rFonts w:asciiTheme="majorHAnsi" w:hAnsiTheme="majorHAnsi"/>
          <w:lang w:val="en-US"/>
        </w:rPr>
        <w:t xml:space="preserve"> </w:t>
      </w:r>
      <w:proofErr w:type="spellStart"/>
      <w:r w:rsidRPr="00D156CF">
        <w:rPr>
          <w:rFonts w:asciiTheme="majorHAnsi" w:hAnsiTheme="majorHAnsi"/>
          <w:lang w:val="en-US"/>
        </w:rPr>
        <w:t>ehyenaieyd</w:t>
      </w:r>
      <w:proofErr w:type="spellEnd"/>
      <w:r w:rsidRPr="00D156CF">
        <w:rPr>
          <w:rFonts w:asciiTheme="majorHAnsi" w:hAnsiTheme="majorHAnsi"/>
          <w:lang w:val="en-US"/>
        </w:rPr>
        <w:t xml:space="preserve"> </w:t>
      </w:r>
      <w:proofErr w:type="spellStart"/>
      <w:r w:rsidRPr="00D156CF">
        <w:rPr>
          <w:rFonts w:asciiTheme="majorHAnsi" w:hAnsiTheme="majorHAnsi"/>
          <w:lang w:val="en-US"/>
        </w:rPr>
        <w:t>ckeehaefvl</w:t>
      </w:r>
      <w:proofErr w:type="spellEnd"/>
      <w:r w:rsidRPr="00D156CF">
        <w:rPr>
          <w:rFonts w:asciiTheme="majorHAnsi" w:hAnsiTheme="majorHAnsi"/>
          <w:lang w:val="en-US"/>
        </w:rPr>
        <w:t xml:space="preserve"> </w:t>
      </w:r>
      <w:proofErr w:type="spellStart"/>
      <w:r w:rsidRPr="00D156CF">
        <w:rPr>
          <w:rFonts w:asciiTheme="majorHAnsi" w:hAnsiTheme="majorHAnsi"/>
          <w:lang w:val="en-US"/>
        </w:rPr>
        <w:t>vrkdmlfnql</w:t>
      </w:r>
      <w:proofErr w:type="spellEnd"/>
      <w:r w:rsidRPr="00D156CF">
        <w:rPr>
          <w:rFonts w:asciiTheme="majorHAnsi" w:hAnsiTheme="majorHAnsi"/>
          <w:lang w:val="en-US"/>
        </w:rPr>
        <w:t xml:space="preserve"> </w:t>
      </w:r>
      <w:proofErr w:type="spellStart"/>
      <w:r w:rsidRPr="00D156CF">
        <w:rPr>
          <w:rFonts w:asciiTheme="majorHAnsi" w:hAnsiTheme="majorHAnsi"/>
          <w:lang w:val="en-US"/>
        </w:rPr>
        <w:t>iemallslgy</w:t>
      </w:r>
      <w:proofErr w:type="spellEnd"/>
      <w:r w:rsidRPr="00D156CF">
        <w:rPr>
          <w:rFonts w:asciiTheme="majorHAnsi" w:hAnsiTheme="majorHAnsi"/>
          <w:lang w:val="en-US"/>
        </w:rPr>
        <w:t xml:space="preserve"> </w:t>
      </w:r>
      <w:proofErr w:type="spellStart"/>
      <w:r w:rsidRPr="00D156CF">
        <w:rPr>
          <w:rFonts w:asciiTheme="majorHAnsi" w:hAnsiTheme="majorHAnsi"/>
          <w:lang w:val="en-US"/>
        </w:rPr>
        <w:t>shssaaqakg</w:t>
      </w:r>
      <w:proofErr w:type="spellEnd"/>
      <w:r w:rsidRPr="00D156CF">
        <w:rPr>
          <w:rFonts w:asciiTheme="majorHAnsi" w:hAnsiTheme="majorHAnsi"/>
          <w:lang w:val="en-US"/>
        </w:rPr>
        <w:t xml:space="preserve"> </w:t>
      </w:r>
      <w:proofErr w:type="spellStart"/>
      <w:r w:rsidRPr="00D156CF">
        <w:rPr>
          <w:rFonts w:asciiTheme="majorHAnsi" w:hAnsiTheme="majorHAnsi"/>
          <w:lang w:val="en-US"/>
        </w:rPr>
        <w:t>liqvgkwnpv</w:t>
      </w:r>
      <w:proofErr w:type="spellEnd"/>
      <w:r w:rsidRPr="00D156CF">
        <w:rPr>
          <w:rFonts w:asciiTheme="majorHAnsi" w:hAnsiTheme="majorHAnsi"/>
          <w:lang w:val="en-US"/>
        </w:rPr>
        <w:t xml:space="preserve"> </w:t>
      </w:r>
      <w:proofErr w:type="spellStart"/>
      <w:r w:rsidRPr="00D156CF">
        <w:rPr>
          <w:rFonts w:asciiTheme="majorHAnsi" w:hAnsiTheme="majorHAnsi"/>
          <w:lang w:val="en-US"/>
        </w:rPr>
        <w:t>plsyvtdapd</w:t>
      </w:r>
      <w:proofErr w:type="spellEnd"/>
      <w:r w:rsidRPr="00D156CF">
        <w:rPr>
          <w:rFonts w:asciiTheme="majorHAnsi" w:hAnsiTheme="majorHAnsi"/>
          <w:lang w:val="en-US"/>
        </w:rPr>
        <w:t xml:space="preserve"> </w:t>
      </w:r>
    </w:p>
    <w:p w14:paraId="379F5B4D" w14:textId="77777777" w:rsidR="00B14F7E" w:rsidRPr="00D156CF" w:rsidRDefault="00B14F7E" w:rsidP="00B14F7E">
      <w:pPr>
        <w:rPr>
          <w:rStyle w:val="ffline"/>
          <w:rFonts w:asciiTheme="majorHAnsi" w:hAnsiTheme="majorHAnsi"/>
          <w:color w:val="FF6600"/>
          <w:lang w:val="en-US"/>
        </w:rPr>
      </w:pPr>
      <w:proofErr w:type="spellStart"/>
      <w:r w:rsidRPr="00D156CF">
        <w:rPr>
          <w:rStyle w:val="ffline"/>
          <w:rFonts w:asciiTheme="majorHAnsi" w:hAnsiTheme="majorHAnsi"/>
          <w:color w:val="FF6600"/>
          <w:lang w:val="en-US"/>
        </w:rPr>
        <w:t>g</w:t>
      </w:r>
      <w:r w:rsidRPr="00D156CF">
        <w:rPr>
          <w:rStyle w:val="ffline"/>
          <w:rFonts w:asciiTheme="majorHAnsi" w:hAnsiTheme="majorHAnsi"/>
          <w:color w:val="0000FF"/>
          <w:lang w:val="en-US"/>
        </w:rPr>
        <w:t>s</w:t>
      </w:r>
      <w:r w:rsidRPr="00D156CF">
        <w:rPr>
          <w:rStyle w:val="ffline"/>
          <w:rFonts w:asciiTheme="majorHAnsi" w:hAnsiTheme="majorHAnsi"/>
          <w:color w:val="FF6600"/>
          <w:lang w:val="en-US"/>
        </w:rPr>
        <w:t>mlpvfcvv</w:t>
      </w:r>
      <w:proofErr w:type="spellEnd"/>
      <w:r w:rsidRPr="00D156CF">
        <w:rPr>
          <w:rStyle w:val="ffline"/>
          <w:rFonts w:asciiTheme="majorHAnsi" w:hAnsiTheme="majorHAnsi"/>
          <w:color w:val="FF6600"/>
          <w:lang w:val="en-US"/>
        </w:rPr>
        <w:t xml:space="preserve"> </w:t>
      </w:r>
      <w:proofErr w:type="spellStart"/>
      <w:r w:rsidRPr="00D156CF">
        <w:rPr>
          <w:rStyle w:val="ffline"/>
          <w:rFonts w:asciiTheme="majorHAnsi" w:hAnsiTheme="majorHAnsi"/>
          <w:color w:val="FF6600"/>
          <w:lang w:val="en-US"/>
        </w:rPr>
        <w:t>ehyenaieyd</w:t>
      </w:r>
      <w:proofErr w:type="spellEnd"/>
      <w:r w:rsidRPr="00D156CF">
        <w:rPr>
          <w:rStyle w:val="ffline"/>
          <w:rFonts w:asciiTheme="majorHAnsi" w:hAnsiTheme="majorHAnsi"/>
          <w:color w:val="FF6600"/>
          <w:lang w:val="en-US"/>
        </w:rPr>
        <w:t xml:space="preserve"> </w:t>
      </w:r>
      <w:proofErr w:type="spellStart"/>
      <w:r w:rsidRPr="00D156CF">
        <w:rPr>
          <w:rStyle w:val="ffline"/>
          <w:rFonts w:asciiTheme="majorHAnsi" w:hAnsiTheme="majorHAnsi"/>
          <w:color w:val="0000FF"/>
          <w:lang w:val="en-US"/>
        </w:rPr>
        <w:t>s</w:t>
      </w:r>
      <w:r w:rsidRPr="00D156CF">
        <w:rPr>
          <w:rStyle w:val="ffline"/>
          <w:rFonts w:asciiTheme="majorHAnsi" w:hAnsiTheme="majorHAnsi"/>
          <w:color w:val="FF6600"/>
          <w:lang w:val="en-US"/>
        </w:rPr>
        <w:t>keehaefvl</w:t>
      </w:r>
      <w:proofErr w:type="spellEnd"/>
      <w:r w:rsidRPr="00D156CF">
        <w:rPr>
          <w:rStyle w:val="ffline"/>
          <w:rFonts w:asciiTheme="majorHAnsi" w:hAnsiTheme="majorHAnsi"/>
          <w:color w:val="FF6600"/>
          <w:lang w:val="en-US"/>
        </w:rPr>
        <w:t xml:space="preserve"> </w:t>
      </w:r>
      <w:proofErr w:type="spellStart"/>
      <w:r w:rsidRPr="00D156CF">
        <w:rPr>
          <w:rStyle w:val="ffline"/>
          <w:rFonts w:asciiTheme="majorHAnsi" w:hAnsiTheme="majorHAnsi"/>
          <w:color w:val="FF6600"/>
          <w:lang w:val="en-US"/>
        </w:rPr>
        <w:t>vrkdmlfnql</w:t>
      </w:r>
      <w:proofErr w:type="spellEnd"/>
      <w:r w:rsidRPr="00D156CF">
        <w:rPr>
          <w:rStyle w:val="ffline"/>
          <w:rFonts w:asciiTheme="majorHAnsi" w:hAnsiTheme="majorHAnsi"/>
          <w:color w:val="FF6600"/>
          <w:lang w:val="en-US"/>
        </w:rPr>
        <w:t xml:space="preserve"> </w:t>
      </w:r>
      <w:proofErr w:type="spellStart"/>
      <w:r w:rsidRPr="00D156CF">
        <w:rPr>
          <w:rStyle w:val="ffline"/>
          <w:rFonts w:asciiTheme="majorHAnsi" w:hAnsiTheme="majorHAnsi"/>
          <w:color w:val="FF6600"/>
          <w:lang w:val="en-US"/>
        </w:rPr>
        <w:t>iemallslgy</w:t>
      </w:r>
      <w:proofErr w:type="spellEnd"/>
      <w:r w:rsidRPr="00D156CF">
        <w:rPr>
          <w:rStyle w:val="ffline"/>
          <w:rFonts w:asciiTheme="majorHAnsi" w:hAnsiTheme="majorHAnsi"/>
          <w:color w:val="FF6600"/>
          <w:lang w:val="en-US"/>
        </w:rPr>
        <w:t xml:space="preserve"> </w:t>
      </w:r>
      <w:proofErr w:type="spellStart"/>
      <w:r w:rsidRPr="00D156CF">
        <w:rPr>
          <w:rStyle w:val="ffline"/>
          <w:rFonts w:asciiTheme="majorHAnsi" w:hAnsiTheme="majorHAnsi"/>
          <w:color w:val="FF6600"/>
          <w:lang w:val="en-US"/>
        </w:rPr>
        <w:t>shssaaqakg</w:t>
      </w:r>
      <w:proofErr w:type="spellEnd"/>
      <w:r w:rsidRPr="00D156CF">
        <w:rPr>
          <w:rStyle w:val="ffline"/>
          <w:rFonts w:asciiTheme="majorHAnsi" w:hAnsiTheme="majorHAnsi"/>
          <w:color w:val="FF6600"/>
          <w:lang w:val="en-US"/>
        </w:rPr>
        <w:t xml:space="preserve"> </w:t>
      </w:r>
      <w:proofErr w:type="spellStart"/>
      <w:r w:rsidRPr="00D156CF">
        <w:rPr>
          <w:rStyle w:val="ffline"/>
          <w:rFonts w:asciiTheme="majorHAnsi" w:hAnsiTheme="majorHAnsi"/>
          <w:color w:val="FF6600"/>
          <w:lang w:val="en-US"/>
        </w:rPr>
        <w:t>liqvgkwnpv</w:t>
      </w:r>
      <w:proofErr w:type="spellEnd"/>
      <w:r w:rsidRPr="00D156CF">
        <w:rPr>
          <w:rStyle w:val="ffline"/>
          <w:rFonts w:asciiTheme="majorHAnsi" w:hAnsiTheme="majorHAnsi"/>
          <w:color w:val="FF6600"/>
          <w:lang w:val="en-US"/>
        </w:rPr>
        <w:t xml:space="preserve"> </w:t>
      </w:r>
      <w:proofErr w:type="spellStart"/>
      <w:r w:rsidRPr="00D156CF">
        <w:rPr>
          <w:rStyle w:val="ffline"/>
          <w:rFonts w:asciiTheme="majorHAnsi" w:hAnsiTheme="majorHAnsi"/>
          <w:color w:val="FF6600"/>
          <w:lang w:val="en-US"/>
        </w:rPr>
        <w:t>plsyvtdapd</w:t>
      </w:r>
      <w:proofErr w:type="spellEnd"/>
    </w:p>
    <w:p w14:paraId="777E5D61" w14:textId="77777777" w:rsidR="00B14F7E" w:rsidRPr="00FB0682" w:rsidRDefault="00B14F7E" w:rsidP="00B14F7E">
      <w:pPr>
        <w:rPr>
          <w:rFonts w:ascii="Georgia" w:hAnsi="Georgia"/>
          <w:lang w:val="en-US"/>
        </w:rPr>
      </w:pPr>
    </w:p>
    <w:p w14:paraId="45D14C39" w14:textId="77777777" w:rsidR="00B14F7E" w:rsidRDefault="00B14F7E" w:rsidP="00B14F7E">
      <w:pPr>
        <w:rPr>
          <w:b/>
          <w:lang w:val="en-US"/>
        </w:rPr>
      </w:pPr>
      <w:proofErr w:type="spellStart"/>
      <w:r>
        <w:rPr>
          <w:rFonts w:asciiTheme="majorHAnsi" w:hAnsiTheme="majorHAnsi"/>
          <w:lang w:val="en-US"/>
        </w:rPr>
        <w:t>at</w:t>
      </w:r>
      <w:r w:rsidRPr="00BC3B1A">
        <w:rPr>
          <w:rFonts w:asciiTheme="majorHAnsi" w:hAnsiTheme="majorHAnsi"/>
          <w:lang w:val="en-US"/>
        </w:rPr>
        <w:t>vadmlqdv</w:t>
      </w:r>
      <w:proofErr w:type="spellEnd"/>
      <w:r>
        <w:rPr>
          <w:rFonts w:asciiTheme="majorHAnsi" w:hAnsiTheme="majorHAnsi"/>
          <w:lang w:val="en-US"/>
        </w:rPr>
        <w:t xml:space="preserve"> </w:t>
      </w:r>
      <w:proofErr w:type="spellStart"/>
      <w:r>
        <w:rPr>
          <w:rFonts w:asciiTheme="majorHAnsi" w:hAnsiTheme="majorHAnsi"/>
          <w:lang w:val="en-US"/>
        </w:rPr>
        <w:t>yhvvtlk</w:t>
      </w:r>
      <w:r w:rsidRPr="00BC3B1A">
        <w:rPr>
          <w:rFonts w:asciiTheme="majorHAnsi" w:hAnsiTheme="majorHAnsi"/>
          <w:lang w:val="en-US"/>
        </w:rPr>
        <w:t>iql</w:t>
      </w:r>
      <w:proofErr w:type="spellEnd"/>
      <w:r>
        <w:rPr>
          <w:rFonts w:asciiTheme="majorHAnsi" w:hAnsiTheme="majorHAnsi"/>
          <w:lang w:val="en-US"/>
        </w:rPr>
        <w:t xml:space="preserve"> </w:t>
      </w:r>
      <w:proofErr w:type="spellStart"/>
      <w:r w:rsidRPr="00BC3B1A">
        <w:rPr>
          <w:rFonts w:asciiTheme="majorHAnsi" w:hAnsiTheme="majorHAnsi"/>
          <w:lang w:val="en-US"/>
        </w:rPr>
        <w:t>hs</w:t>
      </w:r>
      <w:proofErr w:type="spellEnd"/>
    </w:p>
    <w:p w14:paraId="0965F576" w14:textId="77777777" w:rsidR="00B14F7E" w:rsidRPr="00B33505" w:rsidRDefault="00B14F7E" w:rsidP="00B14F7E">
      <w:pPr>
        <w:rPr>
          <w:rFonts w:asciiTheme="majorHAnsi" w:hAnsiTheme="majorHAnsi"/>
          <w:color w:val="FF6600"/>
          <w:lang w:val="en-US"/>
        </w:rPr>
      </w:pPr>
      <w:proofErr w:type="spellStart"/>
      <w:r w:rsidRPr="00505330">
        <w:rPr>
          <w:rFonts w:asciiTheme="majorHAnsi" w:hAnsiTheme="majorHAnsi"/>
          <w:color w:val="FF6600"/>
          <w:lang w:val="en-US"/>
        </w:rPr>
        <w:t>atvadmlqdv</w:t>
      </w:r>
      <w:proofErr w:type="spellEnd"/>
      <w:r w:rsidRPr="00505330">
        <w:rPr>
          <w:rFonts w:asciiTheme="majorHAnsi" w:hAnsiTheme="majorHAnsi"/>
          <w:color w:val="FF6600"/>
          <w:lang w:val="en-US"/>
        </w:rPr>
        <w:t xml:space="preserve"> </w:t>
      </w:r>
      <w:proofErr w:type="spellStart"/>
      <w:r w:rsidRPr="00505330">
        <w:rPr>
          <w:rFonts w:asciiTheme="majorHAnsi" w:hAnsiTheme="majorHAnsi"/>
          <w:color w:val="FF6600"/>
          <w:lang w:val="en-US"/>
        </w:rPr>
        <w:t>yhvvtlkiql</w:t>
      </w:r>
      <w:proofErr w:type="spellEnd"/>
      <w:r w:rsidRPr="00505330">
        <w:rPr>
          <w:rFonts w:asciiTheme="majorHAnsi" w:hAnsiTheme="majorHAnsi"/>
          <w:color w:val="FF6600"/>
          <w:lang w:val="en-US"/>
        </w:rPr>
        <w:t xml:space="preserve"> </w:t>
      </w:r>
      <w:proofErr w:type="spellStart"/>
      <w:r w:rsidRPr="00505330">
        <w:rPr>
          <w:rFonts w:asciiTheme="majorHAnsi" w:hAnsiTheme="majorHAnsi"/>
          <w:color w:val="FF6600"/>
          <w:lang w:val="en-US"/>
        </w:rPr>
        <w:t>hs</w:t>
      </w:r>
      <w:proofErr w:type="spellEnd"/>
    </w:p>
    <w:p w14:paraId="27865FAC" w14:textId="77777777" w:rsidR="00B14F7E" w:rsidRDefault="00B14F7E" w:rsidP="00B14F7E">
      <w:pPr>
        <w:rPr>
          <w:rFonts w:ascii="Georgia" w:hAnsi="Georgia"/>
          <w:lang w:val="en-US"/>
        </w:rPr>
      </w:pPr>
      <w:r>
        <w:rPr>
          <w:rFonts w:ascii="Georgia" w:hAnsi="Georgia"/>
          <w:lang w:val="en-US"/>
        </w:rPr>
        <w:t>___ ____ ____ ____</w:t>
      </w:r>
    </w:p>
    <w:p w14:paraId="69111EFA" w14:textId="77777777" w:rsidR="00B14F7E" w:rsidRPr="00BD0083" w:rsidRDefault="00B14F7E" w:rsidP="00B14F7E">
      <w:pPr>
        <w:rPr>
          <w:rFonts w:asciiTheme="majorHAnsi" w:hAnsiTheme="majorHAnsi"/>
          <w:b/>
          <w:lang w:val="en-US"/>
        </w:rPr>
      </w:pPr>
      <w:r>
        <w:rPr>
          <w:rFonts w:asciiTheme="majorHAnsi" w:hAnsiTheme="majorHAnsi"/>
          <w:b/>
          <w:lang w:val="en-US"/>
        </w:rPr>
        <w:t>F</w:t>
      </w:r>
      <w:r w:rsidRPr="00B33505">
        <w:rPr>
          <w:rFonts w:asciiTheme="majorHAnsi" w:hAnsiTheme="majorHAnsi"/>
          <w:b/>
          <w:lang w:val="en-US"/>
        </w:rPr>
        <w:t xml:space="preserve">ish </w:t>
      </w:r>
    </w:p>
    <w:p w14:paraId="50DE4053" w14:textId="77777777" w:rsidR="00B14F7E" w:rsidRPr="00B33505" w:rsidRDefault="00B14F7E" w:rsidP="00B14F7E">
      <w:pPr>
        <w:rPr>
          <w:rFonts w:asciiTheme="majorHAnsi" w:hAnsiTheme="majorHAnsi"/>
          <w:lang w:val="en-US"/>
        </w:rPr>
      </w:pPr>
      <w:r w:rsidRPr="00B33505">
        <w:rPr>
          <w:rFonts w:asciiTheme="majorHAnsi" w:hAnsiTheme="majorHAnsi"/>
          <w:lang w:val="en-US"/>
        </w:rPr>
        <w:t>rainbow trout</w:t>
      </w:r>
      <w:r>
        <w:rPr>
          <w:rFonts w:asciiTheme="majorHAnsi" w:hAnsiTheme="majorHAnsi"/>
          <w:lang w:val="en-US"/>
        </w:rPr>
        <w:t>,</w:t>
      </w:r>
      <w:r w:rsidRPr="00B33505">
        <w:rPr>
          <w:rFonts w:asciiTheme="majorHAnsi" w:hAnsiTheme="majorHAnsi"/>
          <w:i/>
          <w:lang w:val="en-US"/>
        </w:rPr>
        <w:t xml:space="preserve"> Oncorhynchus mykiss</w:t>
      </w:r>
      <w:r w:rsidRPr="00B33505">
        <w:rPr>
          <w:rFonts w:asciiTheme="majorHAnsi" w:hAnsiTheme="majorHAnsi"/>
          <w:lang w:val="en-US"/>
        </w:rPr>
        <w:t xml:space="preserve">, DNA-binding protein SATB1-like isoform X6, (XP_021450053.1) with Seq. Identity 95% </w:t>
      </w:r>
    </w:p>
    <w:p w14:paraId="79569261" w14:textId="77777777" w:rsidR="00B14F7E" w:rsidRDefault="00B14F7E" w:rsidP="00B14F7E">
      <w:pPr>
        <w:rPr>
          <w:rFonts w:asciiTheme="majorHAnsi" w:hAnsiTheme="majorHAnsi"/>
          <w:lang w:val="en-US"/>
        </w:rPr>
      </w:pPr>
    </w:p>
    <w:p w14:paraId="093A9877" w14:textId="77777777" w:rsidR="00B14F7E" w:rsidRPr="00BD0083" w:rsidRDefault="00B14F7E" w:rsidP="00B14F7E">
      <w:pPr>
        <w:rPr>
          <w:rFonts w:asciiTheme="majorHAnsi" w:hAnsiTheme="majorHAnsi"/>
          <w:lang w:val="en-US"/>
        </w:rPr>
      </w:pPr>
      <w:r w:rsidRPr="00B33505">
        <w:rPr>
          <w:rFonts w:asciiTheme="majorHAnsi" w:hAnsiTheme="majorHAnsi"/>
          <w:lang w:val="en-US"/>
        </w:rPr>
        <w:lastRenderedPageBreak/>
        <w:t>DNA-binding protein SATB1-like isoform X6, XP_021450053.1 , 95% Seq. Identity</w:t>
      </w:r>
    </w:p>
    <w:p w14:paraId="27F7BF36" w14:textId="77777777" w:rsidR="00B14F7E" w:rsidRPr="00D156CF" w:rsidRDefault="00B14F7E" w:rsidP="00B14F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sz w:val="20"/>
          <w:szCs w:val="20"/>
          <w:lang w:val="en-US"/>
        </w:rPr>
      </w:pPr>
      <w:r w:rsidRPr="00D156CF">
        <w:rPr>
          <w:rFonts w:ascii="Courier" w:hAnsi="Courier" w:cs="Courier"/>
          <w:sz w:val="20"/>
          <w:szCs w:val="20"/>
          <w:lang w:val="en-US"/>
        </w:rPr>
        <w:t xml:space="preserve">1   </w:t>
      </w:r>
      <w:proofErr w:type="spellStart"/>
      <w:r w:rsidRPr="00D156CF">
        <w:rPr>
          <w:rFonts w:ascii="Courier" w:hAnsi="Courier" w:cs="Courier"/>
          <w:sz w:val="20"/>
          <w:szCs w:val="20"/>
          <w:lang w:val="en-US"/>
        </w:rPr>
        <w:t>mmdhlseacl</w:t>
      </w:r>
      <w:proofErr w:type="spellEnd"/>
      <w:r w:rsidRPr="00D156CF">
        <w:rPr>
          <w:rFonts w:ascii="Courier" w:hAnsi="Courier" w:cs="Courier"/>
          <w:sz w:val="20"/>
          <w:szCs w:val="20"/>
          <w:lang w:val="en-US"/>
        </w:rPr>
        <w:t xml:space="preserve"> </w:t>
      </w:r>
      <w:proofErr w:type="spellStart"/>
      <w:r w:rsidRPr="00D156CF">
        <w:rPr>
          <w:rFonts w:ascii="Courier" w:hAnsi="Courier" w:cs="Courier"/>
          <w:sz w:val="20"/>
          <w:szCs w:val="20"/>
          <w:lang w:val="en-US"/>
        </w:rPr>
        <w:t>gkencdlvns</w:t>
      </w:r>
      <w:proofErr w:type="spellEnd"/>
      <w:r w:rsidRPr="00D156CF">
        <w:rPr>
          <w:rFonts w:ascii="Courier" w:hAnsi="Courier" w:cs="Courier"/>
          <w:sz w:val="20"/>
          <w:szCs w:val="20"/>
          <w:lang w:val="en-US"/>
        </w:rPr>
        <w:t xml:space="preserve"> </w:t>
      </w:r>
      <w:proofErr w:type="spellStart"/>
      <w:r w:rsidRPr="00D156CF">
        <w:rPr>
          <w:rFonts w:ascii="Courier" w:hAnsi="Courier" w:cs="Courier"/>
          <w:sz w:val="20"/>
          <w:szCs w:val="20"/>
          <w:lang w:val="en-US"/>
        </w:rPr>
        <w:t>mgdrdskapp</w:t>
      </w:r>
      <w:proofErr w:type="spellEnd"/>
      <w:r w:rsidRPr="00D156CF">
        <w:rPr>
          <w:rFonts w:ascii="Courier" w:hAnsi="Courier" w:cs="Courier"/>
          <w:sz w:val="20"/>
          <w:szCs w:val="20"/>
          <w:lang w:val="en-US"/>
        </w:rPr>
        <w:t xml:space="preserve"> </w:t>
      </w:r>
      <w:proofErr w:type="spellStart"/>
      <w:r w:rsidRPr="00D156CF">
        <w:rPr>
          <w:rFonts w:ascii="Courier" w:hAnsi="Courier" w:cs="Courier"/>
          <w:sz w:val="20"/>
          <w:szCs w:val="20"/>
          <w:lang w:val="en-US"/>
        </w:rPr>
        <w:t>aklarleqng</w:t>
      </w:r>
      <w:proofErr w:type="spellEnd"/>
      <w:r w:rsidRPr="00D156CF">
        <w:rPr>
          <w:rFonts w:ascii="Courier" w:hAnsi="Courier" w:cs="Courier"/>
          <w:sz w:val="20"/>
          <w:szCs w:val="20"/>
          <w:lang w:val="en-US"/>
        </w:rPr>
        <w:t xml:space="preserve"> </w:t>
      </w:r>
      <w:proofErr w:type="spellStart"/>
      <w:r w:rsidRPr="00D156CF">
        <w:rPr>
          <w:rFonts w:ascii="Courier" w:hAnsi="Courier" w:cs="Courier"/>
          <w:sz w:val="20"/>
          <w:szCs w:val="20"/>
          <w:lang w:val="en-US"/>
        </w:rPr>
        <w:t>splgrarlgs</w:t>
      </w:r>
      <w:proofErr w:type="spellEnd"/>
      <w:r w:rsidRPr="00D156CF">
        <w:rPr>
          <w:rFonts w:ascii="Courier" w:hAnsi="Courier" w:cs="Courier"/>
          <w:sz w:val="20"/>
          <w:szCs w:val="20"/>
          <w:lang w:val="en-US"/>
        </w:rPr>
        <w:t xml:space="preserve"> </w:t>
      </w:r>
      <w:proofErr w:type="spellStart"/>
      <w:r w:rsidRPr="00D156CF">
        <w:rPr>
          <w:rFonts w:ascii="Courier" w:hAnsi="Courier" w:cs="Courier"/>
          <w:sz w:val="20"/>
          <w:szCs w:val="20"/>
          <w:lang w:val="en-US"/>
        </w:rPr>
        <w:t>tgaklagvpy</w:t>
      </w:r>
      <w:proofErr w:type="spellEnd"/>
      <w:r w:rsidRPr="00D156CF">
        <w:rPr>
          <w:rFonts w:ascii="Courier" w:hAnsi="Courier" w:cs="Courier"/>
          <w:sz w:val="20"/>
          <w:szCs w:val="20"/>
          <w:lang w:val="en-US"/>
        </w:rPr>
        <w:t xml:space="preserve">        61  </w:t>
      </w:r>
      <w:proofErr w:type="spellStart"/>
      <w:r w:rsidRPr="00D156CF">
        <w:rPr>
          <w:rFonts w:ascii="Courier" w:hAnsi="Courier" w:cs="Courier"/>
          <w:sz w:val="20"/>
          <w:szCs w:val="20"/>
          <w:lang w:val="en-US"/>
        </w:rPr>
        <w:t>kpsghllknc</w:t>
      </w:r>
      <w:proofErr w:type="spellEnd"/>
      <w:r w:rsidRPr="00D156CF">
        <w:rPr>
          <w:rFonts w:ascii="Courier" w:hAnsi="Courier" w:cs="Courier"/>
          <w:sz w:val="20"/>
          <w:szCs w:val="20"/>
          <w:lang w:val="en-US"/>
        </w:rPr>
        <w:t xml:space="preserve"> </w:t>
      </w:r>
      <w:proofErr w:type="spellStart"/>
      <w:r w:rsidRPr="00D156CF">
        <w:rPr>
          <w:rFonts w:ascii="Courier" w:hAnsi="Courier" w:cs="Courier"/>
          <w:sz w:val="20"/>
          <w:szCs w:val="20"/>
          <w:lang w:val="en-US"/>
        </w:rPr>
        <w:t>hkr</w:t>
      </w:r>
      <w:r w:rsidRPr="00D156CF">
        <w:rPr>
          <w:rFonts w:ascii="Courier" w:hAnsi="Courier" w:cs="Courier"/>
          <w:color w:val="FF6600"/>
          <w:sz w:val="20"/>
          <w:szCs w:val="20"/>
          <w:lang w:val="en-US"/>
        </w:rPr>
        <w:t>gnmlpvf</w:t>
      </w:r>
      <w:proofErr w:type="spellEnd"/>
      <w:r w:rsidRPr="00D156CF">
        <w:rPr>
          <w:rFonts w:ascii="Courier" w:hAnsi="Courier" w:cs="Courier"/>
          <w:sz w:val="20"/>
          <w:szCs w:val="20"/>
          <w:lang w:val="en-US"/>
        </w:rPr>
        <w:t xml:space="preserve"> </w:t>
      </w:r>
      <w:proofErr w:type="spellStart"/>
      <w:r w:rsidRPr="00D156CF">
        <w:rPr>
          <w:rFonts w:ascii="Courier" w:hAnsi="Courier" w:cs="Courier"/>
          <w:color w:val="FF6600"/>
          <w:sz w:val="20"/>
          <w:szCs w:val="20"/>
          <w:lang w:val="en-US"/>
        </w:rPr>
        <w:t>cvvehyespi</w:t>
      </w:r>
      <w:proofErr w:type="spellEnd"/>
      <w:r w:rsidRPr="00D156CF">
        <w:rPr>
          <w:rFonts w:ascii="Courier" w:hAnsi="Courier" w:cs="Courier"/>
          <w:color w:val="FF6600"/>
          <w:sz w:val="20"/>
          <w:szCs w:val="20"/>
          <w:lang w:val="en-US"/>
        </w:rPr>
        <w:t xml:space="preserve"> </w:t>
      </w:r>
      <w:proofErr w:type="spellStart"/>
      <w:r w:rsidRPr="00D156CF">
        <w:rPr>
          <w:rFonts w:ascii="Courier" w:hAnsi="Courier" w:cs="Courier"/>
          <w:color w:val="FF6600"/>
          <w:sz w:val="20"/>
          <w:szCs w:val="20"/>
          <w:lang w:val="en-US"/>
        </w:rPr>
        <w:t>efdskeehae</w:t>
      </w:r>
      <w:proofErr w:type="spellEnd"/>
      <w:r w:rsidRPr="00D156CF">
        <w:rPr>
          <w:rFonts w:ascii="Courier" w:hAnsi="Courier" w:cs="Courier"/>
          <w:color w:val="FF6600"/>
          <w:sz w:val="20"/>
          <w:szCs w:val="20"/>
          <w:lang w:val="en-US"/>
        </w:rPr>
        <w:t xml:space="preserve"> </w:t>
      </w:r>
      <w:proofErr w:type="spellStart"/>
      <w:r w:rsidRPr="00D156CF">
        <w:rPr>
          <w:rFonts w:ascii="Courier" w:hAnsi="Courier" w:cs="Courier"/>
          <w:color w:val="FF6600"/>
          <w:sz w:val="20"/>
          <w:szCs w:val="20"/>
          <w:lang w:val="en-US"/>
        </w:rPr>
        <w:t>fvlvrkdmlf</w:t>
      </w:r>
      <w:proofErr w:type="spellEnd"/>
      <w:r w:rsidRPr="00D156CF">
        <w:rPr>
          <w:rFonts w:ascii="Courier" w:hAnsi="Courier" w:cs="Courier"/>
          <w:color w:val="FF6600"/>
          <w:sz w:val="20"/>
          <w:szCs w:val="20"/>
          <w:lang w:val="en-US"/>
        </w:rPr>
        <w:t xml:space="preserve"> </w:t>
      </w:r>
      <w:proofErr w:type="spellStart"/>
      <w:r w:rsidRPr="00D156CF">
        <w:rPr>
          <w:rFonts w:ascii="Courier" w:hAnsi="Courier" w:cs="Courier"/>
          <w:color w:val="FF6600"/>
          <w:sz w:val="20"/>
          <w:szCs w:val="20"/>
          <w:lang w:val="en-US"/>
        </w:rPr>
        <w:t>nqliemalls</w:t>
      </w:r>
      <w:proofErr w:type="spellEnd"/>
      <w:r w:rsidRPr="00D156CF">
        <w:rPr>
          <w:rFonts w:ascii="Courier" w:hAnsi="Courier" w:cs="Courier"/>
          <w:color w:val="FF6600"/>
          <w:sz w:val="20"/>
          <w:szCs w:val="20"/>
          <w:lang w:val="en-US"/>
        </w:rPr>
        <w:t xml:space="preserve">       121 </w:t>
      </w:r>
      <w:proofErr w:type="spellStart"/>
      <w:r w:rsidRPr="00D156CF">
        <w:rPr>
          <w:rFonts w:ascii="Courier" w:hAnsi="Courier" w:cs="Courier"/>
          <w:color w:val="FF6600"/>
          <w:sz w:val="20"/>
          <w:szCs w:val="20"/>
          <w:lang w:val="en-US"/>
        </w:rPr>
        <w:t>lgyshssaaq</w:t>
      </w:r>
      <w:proofErr w:type="spellEnd"/>
      <w:r w:rsidRPr="00D156CF">
        <w:rPr>
          <w:rFonts w:ascii="Courier" w:hAnsi="Courier" w:cs="Courier"/>
          <w:color w:val="FF6600"/>
          <w:sz w:val="20"/>
          <w:szCs w:val="20"/>
          <w:lang w:val="en-US"/>
        </w:rPr>
        <w:t xml:space="preserve"> </w:t>
      </w:r>
      <w:proofErr w:type="spellStart"/>
      <w:r w:rsidRPr="00D156CF">
        <w:rPr>
          <w:rFonts w:ascii="Courier" w:hAnsi="Courier" w:cs="Courier"/>
          <w:color w:val="FF6600"/>
          <w:sz w:val="20"/>
          <w:szCs w:val="20"/>
          <w:lang w:val="en-US"/>
        </w:rPr>
        <w:t>akgliqvgkw</w:t>
      </w:r>
      <w:proofErr w:type="spellEnd"/>
      <w:r w:rsidRPr="00D156CF">
        <w:rPr>
          <w:rFonts w:ascii="Courier" w:hAnsi="Courier" w:cs="Courier"/>
          <w:color w:val="FF6600"/>
          <w:sz w:val="20"/>
          <w:szCs w:val="20"/>
          <w:lang w:val="en-US"/>
        </w:rPr>
        <w:t xml:space="preserve"> </w:t>
      </w:r>
      <w:proofErr w:type="spellStart"/>
      <w:r w:rsidRPr="00D156CF">
        <w:rPr>
          <w:rFonts w:ascii="Courier" w:hAnsi="Courier" w:cs="Courier"/>
          <w:color w:val="FF6600"/>
          <w:sz w:val="20"/>
          <w:szCs w:val="20"/>
          <w:lang w:val="en-US"/>
        </w:rPr>
        <w:t>npvplsyvtd</w:t>
      </w:r>
      <w:proofErr w:type="spellEnd"/>
      <w:r w:rsidRPr="00D156CF">
        <w:rPr>
          <w:rFonts w:ascii="Courier" w:hAnsi="Courier" w:cs="Courier"/>
          <w:color w:val="FF6600"/>
          <w:sz w:val="20"/>
          <w:szCs w:val="20"/>
          <w:lang w:val="en-US"/>
        </w:rPr>
        <w:t xml:space="preserve"> </w:t>
      </w:r>
      <w:proofErr w:type="spellStart"/>
      <w:r w:rsidRPr="00D156CF">
        <w:rPr>
          <w:rFonts w:ascii="Courier" w:hAnsi="Courier" w:cs="Courier"/>
          <w:color w:val="FF6600"/>
          <w:sz w:val="20"/>
          <w:szCs w:val="20"/>
          <w:lang w:val="en-US"/>
        </w:rPr>
        <w:t>apdatvadml</w:t>
      </w:r>
      <w:proofErr w:type="spellEnd"/>
      <w:r w:rsidRPr="00D156CF">
        <w:rPr>
          <w:rFonts w:ascii="Courier" w:hAnsi="Courier" w:cs="Courier"/>
          <w:color w:val="FF6600"/>
          <w:sz w:val="20"/>
          <w:szCs w:val="20"/>
          <w:lang w:val="en-US"/>
        </w:rPr>
        <w:t xml:space="preserve"> </w:t>
      </w:r>
      <w:proofErr w:type="spellStart"/>
      <w:r w:rsidRPr="00D156CF">
        <w:rPr>
          <w:rFonts w:ascii="Courier" w:hAnsi="Courier" w:cs="Courier"/>
          <w:color w:val="FF6600"/>
          <w:sz w:val="20"/>
          <w:szCs w:val="20"/>
          <w:lang w:val="en-US"/>
        </w:rPr>
        <w:t>qdvyhvvtlk</w:t>
      </w:r>
      <w:proofErr w:type="spellEnd"/>
      <w:r w:rsidRPr="00D156CF">
        <w:rPr>
          <w:rFonts w:ascii="Courier" w:hAnsi="Courier" w:cs="Courier"/>
          <w:sz w:val="20"/>
          <w:szCs w:val="20"/>
          <w:lang w:val="en-US"/>
        </w:rPr>
        <w:t xml:space="preserve"> </w:t>
      </w:r>
      <w:proofErr w:type="spellStart"/>
      <w:r w:rsidRPr="00D156CF">
        <w:rPr>
          <w:rFonts w:ascii="Courier" w:hAnsi="Courier" w:cs="Courier"/>
          <w:color w:val="FF6600"/>
          <w:sz w:val="20"/>
          <w:szCs w:val="20"/>
          <w:lang w:val="en-US"/>
        </w:rPr>
        <w:t>iqlhs</w:t>
      </w:r>
      <w:r w:rsidRPr="00D156CF">
        <w:rPr>
          <w:rFonts w:ascii="Courier" w:hAnsi="Courier" w:cs="Courier"/>
          <w:sz w:val="20"/>
          <w:szCs w:val="20"/>
          <w:lang w:val="en-US"/>
        </w:rPr>
        <w:t>cpkle</w:t>
      </w:r>
      <w:proofErr w:type="spellEnd"/>
      <w:r w:rsidRPr="00D156CF">
        <w:rPr>
          <w:rFonts w:ascii="Courier" w:hAnsi="Courier" w:cs="Courier"/>
          <w:sz w:val="20"/>
          <w:szCs w:val="20"/>
          <w:lang w:val="en-US"/>
        </w:rPr>
        <w:t xml:space="preserve">       181 </w:t>
      </w:r>
      <w:proofErr w:type="spellStart"/>
      <w:r w:rsidRPr="00D156CF">
        <w:rPr>
          <w:rFonts w:ascii="Courier" w:hAnsi="Courier" w:cs="Courier"/>
          <w:sz w:val="20"/>
          <w:szCs w:val="20"/>
          <w:lang w:val="en-US"/>
        </w:rPr>
        <w:t>dlppeqwths</w:t>
      </w:r>
      <w:proofErr w:type="spellEnd"/>
      <w:r w:rsidRPr="00D156CF">
        <w:rPr>
          <w:rFonts w:ascii="Courier" w:hAnsi="Courier" w:cs="Courier"/>
          <w:sz w:val="20"/>
          <w:szCs w:val="20"/>
          <w:lang w:val="en-US"/>
        </w:rPr>
        <w:t xml:space="preserve"> </w:t>
      </w:r>
      <w:proofErr w:type="spellStart"/>
      <w:r w:rsidRPr="00D156CF">
        <w:rPr>
          <w:rFonts w:ascii="Courier" w:hAnsi="Courier" w:cs="Courier"/>
          <w:sz w:val="20"/>
          <w:szCs w:val="20"/>
          <w:lang w:val="en-US"/>
        </w:rPr>
        <w:t>tvrnalkell</w:t>
      </w:r>
      <w:proofErr w:type="spellEnd"/>
      <w:r w:rsidRPr="00D156CF">
        <w:rPr>
          <w:rFonts w:ascii="Courier" w:hAnsi="Courier" w:cs="Courier"/>
          <w:sz w:val="20"/>
          <w:szCs w:val="20"/>
          <w:lang w:val="en-US"/>
        </w:rPr>
        <w:t xml:space="preserve"> </w:t>
      </w:r>
      <w:proofErr w:type="spellStart"/>
      <w:r w:rsidRPr="00D156CF">
        <w:rPr>
          <w:rFonts w:ascii="Courier" w:hAnsi="Courier" w:cs="Courier"/>
          <w:sz w:val="20"/>
          <w:szCs w:val="20"/>
          <w:lang w:val="en-US"/>
        </w:rPr>
        <w:t>kdmnqsslak</w:t>
      </w:r>
      <w:proofErr w:type="spellEnd"/>
      <w:r w:rsidRPr="00D156CF">
        <w:rPr>
          <w:rFonts w:ascii="Courier" w:hAnsi="Courier" w:cs="Courier"/>
          <w:sz w:val="20"/>
          <w:szCs w:val="20"/>
          <w:lang w:val="en-US"/>
        </w:rPr>
        <w:t xml:space="preserve"> </w:t>
      </w:r>
      <w:proofErr w:type="spellStart"/>
      <w:r w:rsidRPr="00D156CF">
        <w:rPr>
          <w:rFonts w:ascii="Courier" w:hAnsi="Courier" w:cs="Courier"/>
          <w:sz w:val="20"/>
          <w:szCs w:val="20"/>
          <w:lang w:val="en-US"/>
        </w:rPr>
        <w:t>ecplsqsmis</w:t>
      </w:r>
      <w:proofErr w:type="spellEnd"/>
      <w:r w:rsidRPr="00D156CF">
        <w:rPr>
          <w:rFonts w:ascii="Courier" w:hAnsi="Courier" w:cs="Courier"/>
          <w:sz w:val="20"/>
          <w:szCs w:val="20"/>
          <w:lang w:val="en-US"/>
        </w:rPr>
        <w:t xml:space="preserve"> </w:t>
      </w:r>
      <w:proofErr w:type="spellStart"/>
      <w:r w:rsidRPr="00D156CF">
        <w:rPr>
          <w:rFonts w:ascii="Courier" w:hAnsi="Courier" w:cs="Courier"/>
          <w:sz w:val="20"/>
          <w:szCs w:val="20"/>
          <w:lang w:val="en-US"/>
        </w:rPr>
        <w:t>sivnstyyan</w:t>
      </w:r>
      <w:proofErr w:type="spellEnd"/>
      <w:r w:rsidRPr="00D156CF">
        <w:rPr>
          <w:rFonts w:ascii="Courier" w:hAnsi="Courier" w:cs="Courier"/>
          <w:sz w:val="20"/>
          <w:szCs w:val="20"/>
          <w:lang w:val="en-US"/>
        </w:rPr>
        <w:t xml:space="preserve"> </w:t>
      </w:r>
      <w:proofErr w:type="spellStart"/>
      <w:r w:rsidRPr="00D156CF">
        <w:rPr>
          <w:rFonts w:ascii="Courier" w:hAnsi="Courier" w:cs="Courier"/>
          <w:sz w:val="20"/>
          <w:szCs w:val="20"/>
          <w:lang w:val="en-US"/>
        </w:rPr>
        <w:t>vsaakcqefg</w:t>
      </w:r>
      <w:proofErr w:type="spellEnd"/>
      <w:r w:rsidRPr="00D156CF">
        <w:rPr>
          <w:rFonts w:ascii="Courier" w:hAnsi="Courier" w:cs="Courier"/>
          <w:sz w:val="20"/>
          <w:szCs w:val="20"/>
          <w:lang w:val="en-US"/>
        </w:rPr>
        <w:t xml:space="preserve">       241 </w:t>
      </w:r>
      <w:proofErr w:type="spellStart"/>
      <w:r w:rsidRPr="00D156CF">
        <w:rPr>
          <w:rFonts w:ascii="Courier" w:hAnsi="Courier" w:cs="Courier"/>
          <w:sz w:val="20"/>
          <w:szCs w:val="20"/>
          <w:lang w:val="en-US"/>
        </w:rPr>
        <w:t>rwykhfkktk</w:t>
      </w:r>
      <w:proofErr w:type="spellEnd"/>
      <w:r w:rsidRPr="00D156CF">
        <w:rPr>
          <w:rFonts w:ascii="Courier" w:hAnsi="Courier" w:cs="Courier"/>
          <w:sz w:val="20"/>
          <w:szCs w:val="20"/>
          <w:lang w:val="en-US"/>
        </w:rPr>
        <w:t xml:space="preserve"> </w:t>
      </w:r>
      <w:proofErr w:type="spellStart"/>
      <w:r w:rsidRPr="00D156CF">
        <w:rPr>
          <w:rFonts w:ascii="Courier" w:hAnsi="Courier" w:cs="Courier"/>
          <w:sz w:val="20"/>
          <w:szCs w:val="20"/>
          <w:lang w:val="en-US"/>
        </w:rPr>
        <w:t>dmmgmrqpsq</w:t>
      </w:r>
      <w:proofErr w:type="spellEnd"/>
      <w:r w:rsidRPr="00D156CF">
        <w:rPr>
          <w:rFonts w:ascii="Courier" w:hAnsi="Courier" w:cs="Courier"/>
          <w:sz w:val="20"/>
          <w:szCs w:val="20"/>
          <w:lang w:val="en-US"/>
        </w:rPr>
        <w:t xml:space="preserve"> </w:t>
      </w:r>
      <w:proofErr w:type="spellStart"/>
      <w:r w:rsidRPr="00D156CF">
        <w:rPr>
          <w:rFonts w:ascii="Courier" w:hAnsi="Courier" w:cs="Courier"/>
          <w:sz w:val="20"/>
          <w:szCs w:val="20"/>
          <w:lang w:val="en-US"/>
        </w:rPr>
        <w:t>legylgtcvl</w:t>
      </w:r>
      <w:proofErr w:type="spellEnd"/>
      <w:r w:rsidRPr="00D156CF">
        <w:rPr>
          <w:rFonts w:ascii="Courier" w:hAnsi="Courier" w:cs="Courier"/>
          <w:sz w:val="20"/>
          <w:szCs w:val="20"/>
          <w:lang w:val="en-US"/>
        </w:rPr>
        <w:t xml:space="preserve"> </w:t>
      </w:r>
      <w:proofErr w:type="spellStart"/>
      <w:r w:rsidRPr="00D156CF">
        <w:rPr>
          <w:rFonts w:ascii="Courier" w:hAnsi="Courier" w:cs="Courier"/>
          <w:sz w:val="20"/>
          <w:szCs w:val="20"/>
          <w:lang w:val="en-US"/>
        </w:rPr>
        <w:t>hdsprantla</w:t>
      </w:r>
      <w:proofErr w:type="spellEnd"/>
      <w:r w:rsidRPr="00D156CF">
        <w:rPr>
          <w:rFonts w:ascii="Courier" w:hAnsi="Courier" w:cs="Courier"/>
          <w:sz w:val="20"/>
          <w:szCs w:val="20"/>
          <w:lang w:val="en-US"/>
        </w:rPr>
        <w:t xml:space="preserve"> </w:t>
      </w:r>
      <w:proofErr w:type="spellStart"/>
      <w:r w:rsidRPr="00D156CF">
        <w:rPr>
          <w:rFonts w:ascii="Courier" w:hAnsi="Courier" w:cs="Courier"/>
          <w:sz w:val="20"/>
          <w:szCs w:val="20"/>
          <w:lang w:val="en-US"/>
        </w:rPr>
        <w:t>dmdglsdhsp</w:t>
      </w:r>
      <w:proofErr w:type="spellEnd"/>
      <w:r w:rsidRPr="00D156CF">
        <w:rPr>
          <w:rFonts w:ascii="Courier" w:hAnsi="Courier" w:cs="Courier"/>
          <w:sz w:val="20"/>
          <w:szCs w:val="20"/>
          <w:lang w:val="en-US"/>
        </w:rPr>
        <w:t xml:space="preserve"> </w:t>
      </w:r>
      <w:proofErr w:type="spellStart"/>
      <w:r w:rsidRPr="00D156CF">
        <w:rPr>
          <w:rFonts w:ascii="Courier" w:hAnsi="Courier" w:cs="Courier"/>
          <w:sz w:val="20"/>
          <w:szCs w:val="20"/>
          <w:lang w:val="en-US"/>
        </w:rPr>
        <w:t>pgpnhnhnhl</w:t>
      </w:r>
      <w:proofErr w:type="spellEnd"/>
      <w:r w:rsidRPr="00D156CF">
        <w:rPr>
          <w:rFonts w:ascii="Courier" w:hAnsi="Courier" w:cs="Courier"/>
          <w:sz w:val="20"/>
          <w:szCs w:val="20"/>
          <w:lang w:val="en-US"/>
        </w:rPr>
        <w:t xml:space="preserve">       301 </w:t>
      </w:r>
      <w:proofErr w:type="spellStart"/>
      <w:r w:rsidRPr="00D156CF">
        <w:rPr>
          <w:rFonts w:ascii="Courier" w:hAnsi="Courier" w:cs="Courier"/>
          <w:sz w:val="20"/>
          <w:szCs w:val="20"/>
          <w:lang w:val="en-US"/>
        </w:rPr>
        <w:t>tfsqqpipgn</w:t>
      </w:r>
      <w:proofErr w:type="spellEnd"/>
      <w:r w:rsidRPr="00D156CF">
        <w:rPr>
          <w:rFonts w:ascii="Courier" w:hAnsi="Courier" w:cs="Courier"/>
          <w:sz w:val="20"/>
          <w:szCs w:val="20"/>
          <w:lang w:val="en-US"/>
        </w:rPr>
        <w:t xml:space="preserve"> </w:t>
      </w:r>
      <w:proofErr w:type="spellStart"/>
      <w:r w:rsidRPr="00D156CF">
        <w:rPr>
          <w:rFonts w:ascii="Courier" w:hAnsi="Courier" w:cs="Courier"/>
          <w:sz w:val="20"/>
          <w:szCs w:val="20"/>
          <w:lang w:val="en-US"/>
        </w:rPr>
        <w:t>taeqppsspv</w:t>
      </w:r>
      <w:proofErr w:type="spellEnd"/>
      <w:r w:rsidRPr="00D156CF">
        <w:rPr>
          <w:rFonts w:ascii="Courier" w:hAnsi="Courier" w:cs="Courier"/>
          <w:sz w:val="20"/>
          <w:szCs w:val="20"/>
          <w:lang w:val="en-US"/>
        </w:rPr>
        <w:t xml:space="preserve"> </w:t>
      </w:r>
      <w:proofErr w:type="spellStart"/>
      <w:r w:rsidRPr="00D156CF">
        <w:rPr>
          <w:rFonts w:ascii="Courier" w:hAnsi="Courier" w:cs="Courier"/>
          <w:sz w:val="20"/>
          <w:szCs w:val="20"/>
          <w:lang w:val="en-US"/>
        </w:rPr>
        <w:t>pplpppshgg</w:t>
      </w:r>
      <w:proofErr w:type="spellEnd"/>
      <w:r w:rsidRPr="00D156CF">
        <w:rPr>
          <w:rFonts w:ascii="Courier" w:hAnsi="Courier" w:cs="Courier"/>
          <w:sz w:val="20"/>
          <w:szCs w:val="20"/>
          <w:lang w:val="en-US"/>
        </w:rPr>
        <w:t xml:space="preserve"> </w:t>
      </w:r>
      <w:proofErr w:type="spellStart"/>
      <w:r w:rsidRPr="00D156CF">
        <w:rPr>
          <w:rFonts w:ascii="Courier" w:hAnsi="Courier" w:cs="Courier"/>
          <w:sz w:val="20"/>
          <w:szCs w:val="20"/>
          <w:lang w:val="en-US"/>
        </w:rPr>
        <w:t>gqtpgrpaql</w:t>
      </w:r>
      <w:proofErr w:type="spellEnd"/>
      <w:r w:rsidRPr="00D156CF">
        <w:rPr>
          <w:rFonts w:ascii="Courier" w:hAnsi="Courier" w:cs="Courier"/>
          <w:sz w:val="20"/>
          <w:szCs w:val="20"/>
          <w:lang w:val="en-US"/>
        </w:rPr>
        <w:t xml:space="preserve"> </w:t>
      </w:r>
      <w:proofErr w:type="spellStart"/>
      <w:r w:rsidRPr="00D156CF">
        <w:rPr>
          <w:rFonts w:ascii="Courier" w:hAnsi="Courier" w:cs="Courier"/>
          <w:sz w:val="20"/>
          <w:szCs w:val="20"/>
          <w:lang w:val="en-US"/>
        </w:rPr>
        <w:t>ppglhhpglv</w:t>
      </w:r>
      <w:proofErr w:type="spellEnd"/>
      <w:r w:rsidRPr="00D156CF">
        <w:rPr>
          <w:rFonts w:ascii="Courier" w:hAnsi="Courier" w:cs="Courier"/>
          <w:sz w:val="20"/>
          <w:szCs w:val="20"/>
          <w:lang w:val="en-US"/>
        </w:rPr>
        <w:t xml:space="preserve"> </w:t>
      </w:r>
      <w:proofErr w:type="spellStart"/>
      <w:r w:rsidRPr="00D156CF">
        <w:rPr>
          <w:rFonts w:ascii="Courier" w:hAnsi="Courier" w:cs="Courier"/>
          <w:sz w:val="20"/>
          <w:szCs w:val="20"/>
          <w:lang w:val="en-US"/>
        </w:rPr>
        <w:t>stpispqlvn</w:t>
      </w:r>
      <w:proofErr w:type="spellEnd"/>
      <w:r w:rsidRPr="00D156CF">
        <w:rPr>
          <w:rFonts w:ascii="Courier" w:hAnsi="Courier" w:cs="Courier"/>
          <w:sz w:val="20"/>
          <w:szCs w:val="20"/>
          <w:lang w:val="en-US"/>
        </w:rPr>
        <w:t xml:space="preserve">       361 </w:t>
      </w:r>
      <w:proofErr w:type="spellStart"/>
      <w:r w:rsidRPr="00D156CF">
        <w:rPr>
          <w:rFonts w:ascii="Courier" w:hAnsi="Courier" w:cs="Courier"/>
          <w:sz w:val="20"/>
          <w:szCs w:val="20"/>
          <w:lang w:val="en-US"/>
        </w:rPr>
        <w:t>qqlvmaqiln</w:t>
      </w:r>
      <w:proofErr w:type="spellEnd"/>
      <w:r w:rsidRPr="00D156CF">
        <w:rPr>
          <w:rFonts w:ascii="Courier" w:hAnsi="Courier" w:cs="Courier"/>
          <w:sz w:val="20"/>
          <w:szCs w:val="20"/>
          <w:lang w:val="en-US"/>
        </w:rPr>
        <w:t xml:space="preserve"> </w:t>
      </w:r>
      <w:proofErr w:type="spellStart"/>
      <w:r w:rsidRPr="00D156CF">
        <w:rPr>
          <w:rFonts w:ascii="Courier" w:hAnsi="Courier" w:cs="Courier"/>
          <w:sz w:val="20"/>
          <w:szCs w:val="20"/>
          <w:lang w:val="en-US"/>
        </w:rPr>
        <w:t>qqyavnrlla</w:t>
      </w:r>
      <w:proofErr w:type="spellEnd"/>
      <w:r w:rsidRPr="00D156CF">
        <w:rPr>
          <w:rFonts w:ascii="Courier" w:hAnsi="Courier" w:cs="Courier"/>
          <w:sz w:val="20"/>
          <w:szCs w:val="20"/>
          <w:lang w:val="en-US"/>
        </w:rPr>
        <w:t xml:space="preserve"> </w:t>
      </w:r>
      <w:proofErr w:type="spellStart"/>
      <w:r w:rsidRPr="00D156CF">
        <w:rPr>
          <w:rFonts w:ascii="Courier" w:hAnsi="Courier" w:cs="Courier"/>
          <w:sz w:val="20"/>
          <w:szCs w:val="20"/>
          <w:lang w:val="en-US"/>
        </w:rPr>
        <w:t>qqslsqqyln</w:t>
      </w:r>
      <w:proofErr w:type="spellEnd"/>
      <w:r w:rsidRPr="00D156CF">
        <w:rPr>
          <w:rFonts w:ascii="Courier" w:hAnsi="Courier" w:cs="Courier"/>
          <w:sz w:val="20"/>
          <w:szCs w:val="20"/>
          <w:lang w:val="en-US"/>
        </w:rPr>
        <w:t xml:space="preserve"> </w:t>
      </w:r>
      <w:proofErr w:type="spellStart"/>
      <w:r w:rsidRPr="00D156CF">
        <w:rPr>
          <w:rFonts w:ascii="Courier" w:hAnsi="Courier" w:cs="Courier"/>
          <w:sz w:val="20"/>
          <w:szCs w:val="20"/>
          <w:lang w:val="en-US"/>
        </w:rPr>
        <w:t>hppvnrnalt</w:t>
      </w:r>
      <w:proofErr w:type="spellEnd"/>
      <w:r w:rsidRPr="00D156CF">
        <w:rPr>
          <w:rFonts w:ascii="Courier" w:hAnsi="Courier" w:cs="Courier"/>
          <w:sz w:val="20"/>
          <w:szCs w:val="20"/>
          <w:lang w:val="en-US"/>
        </w:rPr>
        <w:t xml:space="preserve"> </w:t>
      </w:r>
      <w:proofErr w:type="spellStart"/>
      <w:r w:rsidRPr="00D156CF">
        <w:rPr>
          <w:rFonts w:ascii="Courier" w:hAnsi="Courier" w:cs="Courier"/>
          <w:sz w:val="20"/>
          <w:szCs w:val="20"/>
          <w:lang w:val="en-US"/>
        </w:rPr>
        <w:t>kplepqvasn</w:t>
      </w:r>
      <w:proofErr w:type="spellEnd"/>
      <w:r w:rsidRPr="00D156CF">
        <w:rPr>
          <w:rFonts w:ascii="Courier" w:hAnsi="Courier" w:cs="Courier"/>
          <w:sz w:val="20"/>
          <w:szCs w:val="20"/>
          <w:lang w:val="en-US"/>
        </w:rPr>
        <w:t xml:space="preserve"> </w:t>
      </w:r>
      <w:proofErr w:type="spellStart"/>
      <w:r w:rsidRPr="00D156CF">
        <w:rPr>
          <w:rFonts w:ascii="Courier" w:hAnsi="Courier" w:cs="Courier"/>
          <w:sz w:val="20"/>
          <w:szCs w:val="20"/>
          <w:lang w:val="en-US"/>
        </w:rPr>
        <w:t>tevsmeiyqw</w:t>
      </w:r>
      <w:proofErr w:type="spellEnd"/>
      <w:r w:rsidRPr="00D156CF">
        <w:rPr>
          <w:rFonts w:ascii="Courier" w:hAnsi="Courier" w:cs="Courier"/>
          <w:sz w:val="20"/>
          <w:szCs w:val="20"/>
          <w:lang w:val="en-US"/>
        </w:rPr>
        <w:t xml:space="preserve">       421 </w:t>
      </w:r>
      <w:proofErr w:type="spellStart"/>
      <w:r w:rsidRPr="00D156CF">
        <w:rPr>
          <w:rFonts w:ascii="Courier" w:hAnsi="Courier" w:cs="Courier"/>
          <w:sz w:val="20"/>
          <w:szCs w:val="20"/>
          <w:lang w:val="en-US"/>
        </w:rPr>
        <w:t>vrdelkragi</w:t>
      </w:r>
      <w:proofErr w:type="spellEnd"/>
      <w:r w:rsidRPr="00D156CF">
        <w:rPr>
          <w:rFonts w:ascii="Courier" w:hAnsi="Courier" w:cs="Courier"/>
          <w:sz w:val="20"/>
          <w:szCs w:val="20"/>
          <w:lang w:val="en-US"/>
        </w:rPr>
        <w:t xml:space="preserve"> </w:t>
      </w:r>
      <w:proofErr w:type="spellStart"/>
      <w:r w:rsidRPr="00D156CF">
        <w:rPr>
          <w:rFonts w:ascii="Courier" w:hAnsi="Courier" w:cs="Courier"/>
          <w:sz w:val="20"/>
          <w:szCs w:val="20"/>
          <w:lang w:val="en-US"/>
        </w:rPr>
        <w:t>sqavfarvaf</w:t>
      </w:r>
      <w:proofErr w:type="spellEnd"/>
      <w:r w:rsidRPr="00D156CF">
        <w:rPr>
          <w:rFonts w:ascii="Courier" w:hAnsi="Courier" w:cs="Courier"/>
          <w:sz w:val="20"/>
          <w:szCs w:val="20"/>
          <w:lang w:val="en-US"/>
        </w:rPr>
        <w:t xml:space="preserve"> </w:t>
      </w:r>
      <w:proofErr w:type="spellStart"/>
      <w:r w:rsidRPr="00D156CF">
        <w:rPr>
          <w:rFonts w:ascii="Courier" w:hAnsi="Courier" w:cs="Courier"/>
          <w:sz w:val="20"/>
          <w:szCs w:val="20"/>
          <w:lang w:val="en-US"/>
        </w:rPr>
        <w:t>nrtqgllsei</w:t>
      </w:r>
      <w:proofErr w:type="spellEnd"/>
      <w:r w:rsidRPr="00D156CF">
        <w:rPr>
          <w:rFonts w:ascii="Courier" w:hAnsi="Courier" w:cs="Courier"/>
          <w:sz w:val="20"/>
          <w:szCs w:val="20"/>
          <w:lang w:val="en-US"/>
        </w:rPr>
        <w:t xml:space="preserve"> </w:t>
      </w:r>
      <w:proofErr w:type="spellStart"/>
      <w:r w:rsidRPr="00D156CF">
        <w:rPr>
          <w:rFonts w:ascii="Courier" w:hAnsi="Courier" w:cs="Courier"/>
          <w:sz w:val="20"/>
          <w:szCs w:val="20"/>
          <w:lang w:val="en-US"/>
        </w:rPr>
        <w:t>lrkeedpkta</w:t>
      </w:r>
      <w:proofErr w:type="spellEnd"/>
      <w:r w:rsidRPr="00D156CF">
        <w:rPr>
          <w:rFonts w:ascii="Courier" w:hAnsi="Courier" w:cs="Courier"/>
          <w:sz w:val="20"/>
          <w:szCs w:val="20"/>
          <w:lang w:val="en-US"/>
        </w:rPr>
        <w:t xml:space="preserve"> </w:t>
      </w:r>
      <w:proofErr w:type="spellStart"/>
      <w:r w:rsidRPr="00D156CF">
        <w:rPr>
          <w:rFonts w:ascii="Courier" w:hAnsi="Courier" w:cs="Courier"/>
          <w:sz w:val="20"/>
          <w:szCs w:val="20"/>
          <w:lang w:val="en-US"/>
        </w:rPr>
        <w:t>sqsllvnlra</w:t>
      </w:r>
      <w:proofErr w:type="spellEnd"/>
      <w:r w:rsidRPr="00D156CF">
        <w:rPr>
          <w:rFonts w:ascii="Courier" w:hAnsi="Courier" w:cs="Courier"/>
          <w:sz w:val="20"/>
          <w:szCs w:val="20"/>
          <w:lang w:val="en-US"/>
        </w:rPr>
        <w:t xml:space="preserve"> </w:t>
      </w:r>
      <w:proofErr w:type="spellStart"/>
      <w:r w:rsidRPr="00D156CF">
        <w:rPr>
          <w:rFonts w:ascii="Courier" w:hAnsi="Courier" w:cs="Courier"/>
          <w:sz w:val="20"/>
          <w:szCs w:val="20"/>
          <w:lang w:val="en-US"/>
        </w:rPr>
        <w:t>mqnflqlpea</w:t>
      </w:r>
      <w:proofErr w:type="spellEnd"/>
      <w:r w:rsidRPr="00D156CF">
        <w:rPr>
          <w:rFonts w:ascii="Courier" w:hAnsi="Courier" w:cs="Courier"/>
          <w:sz w:val="20"/>
          <w:szCs w:val="20"/>
          <w:lang w:val="en-US"/>
        </w:rPr>
        <w:t xml:space="preserve">       481 </w:t>
      </w:r>
      <w:proofErr w:type="spellStart"/>
      <w:r w:rsidRPr="00D156CF">
        <w:rPr>
          <w:rFonts w:ascii="Courier" w:hAnsi="Courier" w:cs="Courier"/>
          <w:sz w:val="20"/>
          <w:szCs w:val="20"/>
          <w:lang w:val="en-US"/>
        </w:rPr>
        <w:t>erdriyqder</w:t>
      </w:r>
      <w:proofErr w:type="spellEnd"/>
      <w:r w:rsidRPr="00D156CF">
        <w:rPr>
          <w:rFonts w:ascii="Courier" w:hAnsi="Courier" w:cs="Courier"/>
          <w:sz w:val="20"/>
          <w:szCs w:val="20"/>
          <w:lang w:val="en-US"/>
        </w:rPr>
        <w:t xml:space="preserve"> </w:t>
      </w:r>
      <w:proofErr w:type="spellStart"/>
      <w:r w:rsidRPr="00D156CF">
        <w:rPr>
          <w:rFonts w:ascii="Courier" w:hAnsi="Courier" w:cs="Courier"/>
          <w:sz w:val="20"/>
          <w:szCs w:val="20"/>
          <w:lang w:val="en-US"/>
        </w:rPr>
        <w:t>ersltaasam</w:t>
      </w:r>
      <w:proofErr w:type="spellEnd"/>
      <w:r w:rsidRPr="00D156CF">
        <w:rPr>
          <w:rFonts w:ascii="Courier" w:hAnsi="Courier" w:cs="Courier"/>
          <w:sz w:val="20"/>
          <w:szCs w:val="20"/>
          <w:lang w:val="en-US"/>
        </w:rPr>
        <w:t xml:space="preserve"> </w:t>
      </w:r>
      <w:proofErr w:type="spellStart"/>
      <w:r w:rsidRPr="00D156CF">
        <w:rPr>
          <w:rFonts w:ascii="Courier" w:hAnsi="Courier" w:cs="Courier"/>
          <w:sz w:val="20"/>
          <w:szCs w:val="20"/>
          <w:lang w:val="en-US"/>
        </w:rPr>
        <w:t>gpaplistpp</w:t>
      </w:r>
      <w:proofErr w:type="spellEnd"/>
      <w:r w:rsidRPr="00D156CF">
        <w:rPr>
          <w:rFonts w:ascii="Courier" w:hAnsi="Courier" w:cs="Courier"/>
          <w:sz w:val="20"/>
          <w:szCs w:val="20"/>
          <w:lang w:val="en-US"/>
        </w:rPr>
        <w:t xml:space="preserve"> </w:t>
      </w:r>
      <w:proofErr w:type="spellStart"/>
      <w:r w:rsidRPr="00D156CF">
        <w:rPr>
          <w:rFonts w:ascii="Courier" w:hAnsi="Courier" w:cs="Courier"/>
          <w:sz w:val="20"/>
          <w:szCs w:val="20"/>
          <w:lang w:val="en-US"/>
        </w:rPr>
        <w:t>trpvqvwneq</w:t>
      </w:r>
      <w:proofErr w:type="spellEnd"/>
      <w:r w:rsidRPr="00D156CF">
        <w:rPr>
          <w:rFonts w:ascii="Courier" w:hAnsi="Courier" w:cs="Courier"/>
          <w:sz w:val="20"/>
          <w:szCs w:val="20"/>
          <w:lang w:val="en-US"/>
        </w:rPr>
        <w:t xml:space="preserve"> </w:t>
      </w:r>
      <w:proofErr w:type="spellStart"/>
      <w:r w:rsidRPr="00D156CF">
        <w:rPr>
          <w:rFonts w:ascii="Courier" w:hAnsi="Courier" w:cs="Courier"/>
          <w:sz w:val="20"/>
          <w:szCs w:val="20"/>
          <w:lang w:val="en-US"/>
        </w:rPr>
        <w:t>qprredcnnv</w:t>
      </w:r>
      <w:proofErr w:type="spellEnd"/>
      <w:r w:rsidRPr="00D156CF">
        <w:rPr>
          <w:rFonts w:ascii="Courier" w:hAnsi="Courier" w:cs="Courier"/>
          <w:sz w:val="20"/>
          <w:szCs w:val="20"/>
          <w:lang w:val="en-US"/>
        </w:rPr>
        <w:t xml:space="preserve"> </w:t>
      </w:r>
      <w:proofErr w:type="spellStart"/>
      <w:r w:rsidRPr="00D156CF">
        <w:rPr>
          <w:rFonts w:ascii="Courier" w:hAnsi="Courier" w:cs="Courier"/>
          <w:sz w:val="20"/>
          <w:szCs w:val="20"/>
          <w:lang w:val="en-US"/>
        </w:rPr>
        <w:t>rpedwnprip</w:t>
      </w:r>
      <w:proofErr w:type="spellEnd"/>
      <w:r w:rsidRPr="00D156CF">
        <w:rPr>
          <w:rFonts w:ascii="Courier" w:hAnsi="Courier" w:cs="Courier"/>
          <w:sz w:val="20"/>
          <w:szCs w:val="20"/>
          <w:lang w:val="en-US"/>
        </w:rPr>
        <w:t xml:space="preserve">       541 </w:t>
      </w:r>
      <w:proofErr w:type="spellStart"/>
      <w:r w:rsidRPr="00D156CF">
        <w:rPr>
          <w:rFonts w:ascii="Courier" w:hAnsi="Courier" w:cs="Courier"/>
          <w:sz w:val="20"/>
          <w:szCs w:val="20"/>
          <w:lang w:val="en-US"/>
        </w:rPr>
        <w:t>vgispipesr</w:t>
      </w:r>
      <w:proofErr w:type="spellEnd"/>
      <w:r w:rsidRPr="00D156CF">
        <w:rPr>
          <w:rFonts w:ascii="Courier" w:hAnsi="Courier" w:cs="Courier"/>
          <w:sz w:val="20"/>
          <w:szCs w:val="20"/>
          <w:lang w:val="en-US"/>
        </w:rPr>
        <w:t xml:space="preserve"> </w:t>
      </w:r>
      <w:proofErr w:type="spellStart"/>
      <w:r w:rsidRPr="00D156CF">
        <w:rPr>
          <w:rFonts w:ascii="Courier" w:hAnsi="Courier" w:cs="Courier"/>
          <w:sz w:val="20"/>
          <w:szCs w:val="20"/>
          <w:lang w:val="en-US"/>
        </w:rPr>
        <w:t>kpgsitlfsn</w:t>
      </w:r>
      <w:proofErr w:type="spellEnd"/>
      <w:r w:rsidRPr="00D156CF">
        <w:rPr>
          <w:rFonts w:ascii="Courier" w:hAnsi="Courier" w:cs="Courier"/>
          <w:sz w:val="20"/>
          <w:szCs w:val="20"/>
          <w:lang w:val="en-US"/>
        </w:rPr>
        <w:t xml:space="preserve"> </w:t>
      </w:r>
      <w:proofErr w:type="spellStart"/>
      <w:r w:rsidRPr="00D156CF">
        <w:rPr>
          <w:rFonts w:ascii="Courier" w:hAnsi="Courier" w:cs="Courier"/>
          <w:sz w:val="20"/>
          <w:szCs w:val="20"/>
          <w:lang w:val="en-US"/>
        </w:rPr>
        <w:t>pfadtpypgq</w:t>
      </w:r>
      <w:proofErr w:type="spellEnd"/>
      <w:r w:rsidRPr="00D156CF">
        <w:rPr>
          <w:rFonts w:ascii="Courier" w:hAnsi="Courier" w:cs="Courier"/>
          <w:sz w:val="20"/>
          <w:szCs w:val="20"/>
          <w:lang w:val="en-US"/>
        </w:rPr>
        <w:t xml:space="preserve"> </w:t>
      </w:r>
      <w:proofErr w:type="spellStart"/>
      <w:r w:rsidRPr="00D156CF">
        <w:rPr>
          <w:rFonts w:ascii="Courier" w:hAnsi="Courier" w:cs="Courier"/>
          <w:sz w:val="20"/>
          <w:szCs w:val="20"/>
          <w:lang w:val="en-US"/>
        </w:rPr>
        <w:t>vkasplpsew</w:t>
      </w:r>
      <w:proofErr w:type="spellEnd"/>
      <w:r w:rsidRPr="00D156CF">
        <w:rPr>
          <w:rFonts w:ascii="Courier" w:hAnsi="Courier" w:cs="Courier"/>
          <w:sz w:val="20"/>
          <w:szCs w:val="20"/>
          <w:lang w:val="en-US"/>
        </w:rPr>
        <w:t xml:space="preserve"> </w:t>
      </w:r>
      <w:proofErr w:type="spellStart"/>
      <w:r w:rsidRPr="00D156CF">
        <w:rPr>
          <w:rFonts w:ascii="Courier" w:hAnsi="Courier" w:cs="Courier"/>
          <w:sz w:val="20"/>
          <w:szCs w:val="20"/>
          <w:lang w:val="en-US"/>
        </w:rPr>
        <w:t>ngktesciln</w:t>
      </w:r>
      <w:proofErr w:type="spellEnd"/>
      <w:r w:rsidRPr="00D156CF">
        <w:rPr>
          <w:rFonts w:ascii="Courier" w:hAnsi="Courier" w:cs="Courier"/>
          <w:sz w:val="20"/>
          <w:szCs w:val="20"/>
          <w:lang w:val="en-US"/>
        </w:rPr>
        <w:t xml:space="preserve"> </w:t>
      </w:r>
      <w:proofErr w:type="spellStart"/>
      <w:r w:rsidRPr="00D156CF">
        <w:rPr>
          <w:rFonts w:ascii="Courier" w:hAnsi="Courier" w:cs="Courier"/>
          <w:sz w:val="20"/>
          <w:szCs w:val="20"/>
          <w:lang w:val="en-US"/>
        </w:rPr>
        <w:t>inssiydeiq</w:t>
      </w:r>
      <w:proofErr w:type="spellEnd"/>
      <w:r w:rsidRPr="00D156CF">
        <w:rPr>
          <w:rFonts w:ascii="Courier" w:hAnsi="Courier" w:cs="Courier"/>
          <w:sz w:val="20"/>
          <w:szCs w:val="20"/>
          <w:lang w:val="en-US"/>
        </w:rPr>
        <w:t xml:space="preserve">       601 </w:t>
      </w:r>
      <w:proofErr w:type="spellStart"/>
      <w:r w:rsidRPr="00D156CF">
        <w:rPr>
          <w:rFonts w:ascii="Courier" w:hAnsi="Courier" w:cs="Courier"/>
          <w:sz w:val="20"/>
          <w:szCs w:val="20"/>
          <w:lang w:val="en-US"/>
        </w:rPr>
        <w:t>qemkrakvsq</w:t>
      </w:r>
      <w:proofErr w:type="spellEnd"/>
      <w:r w:rsidRPr="00D156CF">
        <w:rPr>
          <w:rFonts w:ascii="Courier" w:hAnsi="Courier" w:cs="Courier"/>
          <w:sz w:val="20"/>
          <w:szCs w:val="20"/>
          <w:lang w:val="en-US"/>
        </w:rPr>
        <w:t xml:space="preserve"> </w:t>
      </w:r>
      <w:proofErr w:type="spellStart"/>
      <w:r w:rsidRPr="00D156CF">
        <w:rPr>
          <w:rFonts w:ascii="Courier" w:hAnsi="Courier" w:cs="Courier"/>
          <w:sz w:val="20"/>
          <w:szCs w:val="20"/>
          <w:lang w:val="en-US"/>
        </w:rPr>
        <w:t>alfakvaask</w:t>
      </w:r>
      <w:proofErr w:type="spellEnd"/>
      <w:r w:rsidRPr="00D156CF">
        <w:rPr>
          <w:rFonts w:ascii="Courier" w:hAnsi="Courier" w:cs="Courier"/>
          <w:sz w:val="20"/>
          <w:szCs w:val="20"/>
          <w:lang w:val="en-US"/>
        </w:rPr>
        <w:t xml:space="preserve"> </w:t>
      </w:r>
      <w:proofErr w:type="spellStart"/>
      <w:r w:rsidRPr="00D156CF">
        <w:rPr>
          <w:rFonts w:ascii="Courier" w:hAnsi="Courier" w:cs="Courier"/>
          <w:sz w:val="20"/>
          <w:szCs w:val="20"/>
          <w:lang w:val="en-US"/>
        </w:rPr>
        <w:t>sqgwlcellr</w:t>
      </w:r>
      <w:proofErr w:type="spellEnd"/>
      <w:r w:rsidRPr="00D156CF">
        <w:rPr>
          <w:rFonts w:ascii="Courier" w:hAnsi="Courier" w:cs="Courier"/>
          <w:sz w:val="20"/>
          <w:szCs w:val="20"/>
          <w:lang w:val="en-US"/>
        </w:rPr>
        <w:t xml:space="preserve"> </w:t>
      </w:r>
      <w:proofErr w:type="spellStart"/>
      <w:r w:rsidRPr="00D156CF">
        <w:rPr>
          <w:rFonts w:ascii="Courier" w:hAnsi="Courier" w:cs="Courier"/>
          <w:sz w:val="20"/>
          <w:szCs w:val="20"/>
          <w:lang w:val="en-US"/>
        </w:rPr>
        <w:t>wkedpspenr</w:t>
      </w:r>
      <w:proofErr w:type="spellEnd"/>
      <w:r w:rsidRPr="00D156CF">
        <w:rPr>
          <w:rFonts w:ascii="Courier" w:hAnsi="Courier" w:cs="Courier"/>
          <w:sz w:val="20"/>
          <w:szCs w:val="20"/>
          <w:lang w:val="en-US"/>
        </w:rPr>
        <w:t xml:space="preserve"> </w:t>
      </w:r>
      <w:proofErr w:type="spellStart"/>
      <w:r w:rsidRPr="00D156CF">
        <w:rPr>
          <w:rFonts w:ascii="Courier" w:hAnsi="Courier" w:cs="Courier"/>
          <w:sz w:val="20"/>
          <w:szCs w:val="20"/>
          <w:lang w:val="en-US"/>
        </w:rPr>
        <w:t>tlwenlsmir</w:t>
      </w:r>
      <w:proofErr w:type="spellEnd"/>
      <w:r w:rsidRPr="00D156CF">
        <w:rPr>
          <w:rFonts w:ascii="Courier" w:hAnsi="Courier" w:cs="Courier"/>
          <w:sz w:val="20"/>
          <w:szCs w:val="20"/>
          <w:lang w:val="en-US"/>
        </w:rPr>
        <w:t xml:space="preserve"> </w:t>
      </w:r>
      <w:proofErr w:type="spellStart"/>
      <w:r w:rsidRPr="00D156CF">
        <w:rPr>
          <w:rFonts w:ascii="Courier" w:hAnsi="Courier" w:cs="Courier"/>
          <w:sz w:val="20"/>
          <w:szCs w:val="20"/>
          <w:lang w:val="en-US"/>
        </w:rPr>
        <w:t>rflslaqger</w:t>
      </w:r>
      <w:proofErr w:type="spellEnd"/>
      <w:r w:rsidRPr="00D156CF">
        <w:rPr>
          <w:rFonts w:ascii="Courier" w:hAnsi="Courier" w:cs="Courier"/>
          <w:sz w:val="20"/>
          <w:szCs w:val="20"/>
          <w:lang w:val="en-US"/>
        </w:rPr>
        <w:t xml:space="preserve">       661 </w:t>
      </w:r>
      <w:proofErr w:type="spellStart"/>
      <w:r w:rsidRPr="00D156CF">
        <w:rPr>
          <w:rFonts w:ascii="Courier" w:hAnsi="Courier" w:cs="Courier"/>
          <w:sz w:val="20"/>
          <w:szCs w:val="20"/>
          <w:lang w:val="en-US"/>
        </w:rPr>
        <w:t>daiyeqesta</w:t>
      </w:r>
      <w:proofErr w:type="spellEnd"/>
      <w:r w:rsidRPr="00D156CF">
        <w:rPr>
          <w:rFonts w:ascii="Courier" w:hAnsi="Courier" w:cs="Courier"/>
          <w:sz w:val="20"/>
          <w:szCs w:val="20"/>
          <w:lang w:val="en-US"/>
        </w:rPr>
        <w:t xml:space="preserve"> </w:t>
      </w:r>
      <w:proofErr w:type="spellStart"/>
      <w:r w:rsidRPr="00D156CF">
        <w:rPr>
          <w:rFonts w:ascii="Courier" w:hAnsi="Courier" w:cs="Courier"/>
          <w:sz w:val="20"/>
          <w:szCs w:val="20"/>
          <w:lang w:val="en-US"/>
        </w:rPr>
        <w:t>gqqqhhadrp</w:t>
      </w:r>
      <w:proofErr w:type="spellEnd"/>
      <w:r w:rsidRPr="00D156CF">
        <w:rPr>
          <w:rFonts w:ascii="Courier" w:hAnsi="Courier" w:cs="Courier"/>
          <w:sz w:val="20"/>
          <w:szCs w:val="20"/>
          <w:lang w:val="en-US"/>
        </w:rPr>
        <w:t xml:space="preserve"> </w:t>
      </w:r>
      <w:proofErr w:type="spellStart"/>
      <w:r w:rsidRPr="00D156CF">
        <w:rPr>
          <w:rFonts w:ascii="Courier" w:hAnsi="Courier" w:cs="Courier"/>
          <w:sz w:val="20"/>
          <w:szCs w:val="20"/>
          <w:lang w:val="en-US"/>
        </w:rPr>
        <w:t>phmmhmstdp</w:t>
      </w:r>
      <w:proofErr w:type="spellEnd"/>
      <w:r w:rsidRPr="00D156CF">
        <w:rPr>
          <w:rFonts w:ascii="Courier" w:hAnsi="Courier" w:cs="Courier"/>
          <w:sz w:val="20"/>
          <w:szCs w:val="20"/>
          <w:lang w:val="en-US"/>
        </w:rPr>
        <w:t xml:space="preserve"> </w:t>
      </w:r>
      <w:proofErr w:type="spellStart"/>
      <w:r w:rsidRPr="00D156CF">
        <w:rPr>
          <w:rFonts w:ascii="Courier" w:hAnsi="Courier" w:cs="Courier"/>
          <w:sz w:val="20"/>
          <w:szCs w:val="20"/>
          <w:lang w:val="en-US"/>
        </w:rPr>
        <w:t>mqsqthqppq</w:t>
      </w:r>
      <w:proofErr w:type="spellEnd"/>
      <w:r w:rsidRPr="00D156CF">
        <w:rPr>
          <w:rFonts w:ascii="Courier" w:hAnsi="Courier" w:cs="Courier"/>
          <w:sz w:val="20"/>
          <w:szCs w:val="20"/>
          <w:lang w:val="en-US"/>
        </w:rPr>
        <w:t xml:space="preserve"> </w:t>
      </w:r>
      <w:proofErr w:type="spellStart"/>
      <w:r w:rsidRPr="00D156CF">
        <w:rPr>
          <w:rFonts w:ascii="Courier" w:hAnsi="Courier" w:cs="Courier"/>
          <w:sz w:val="20"/>
          <w:szCs w:val="20"/>
          <w:lang w:val="en-US"/>
        </w:rPr>
        <w:t>qqqqhqppms</w:t>
      </w:r>
      <w:proofErr w:type="spellEnd"/>
      <w:r w:rsidRPr="00D156CF">
        <w:rPr>
          <w:rFonts w:ascii="Courier" w:hAnsi="Courier" w:cs="Courier"/>
          <w:sz w:val="20"/>
          <w:szCs w:val="20"/>
          <w:lang w:val="en-US"/>
        </w:rPr>
        <w:t xml:space="preserve"> </w:t>
      </w:r>
      <w:proofErr w:type="spellStart"/>
      <w:r w:rsidRPr="00D156CF">
        <w:rPr>
          <w:rFonts w:ascii="Courier" w:hAnsi="Courier" w:cs="Courier"/>
          <w:sz w:val="20"/>
          <w:szCs w:val="20"/>
          <w:lang w:val="en-US"/>
        </w:rPr>
        <w:t>lqhpsqppls</w:t>
      </w:r>
      <w:proofErr w:type="spellEnd"/>
      <w:r w:rsidRPr="00D156CF">
        <w:rPr>
          <w:rFonts w:ascii="Courier" w:hAnsi="Courier" w:cs="Courier"/>
          <w:sz w:val="20"/>
          <w:szCs w:val="20"/>
          <w:lang w:val="en-US"/>
        </w:rPr>
        <w:t xml:space="preserve">       721 </w:t>
      </w:r>
      <w:proofErr w:type="spellStart"/>
      <w:r w:rsidRPr="00D156CF">
        <w:rPr>
          <w:rFonts w:ascii="Courier" w:hAnsi="Courier" w:cs="Courier"/>
          <w:sz w:val="20"/>
          <w:szCs w:val="20"/>
          <w:lang w:val="en-US"/>
        </w:rPr>
        <w:t>qqpmqqqqqq</w:t>
      </w:r>
      <w:proofErr w:type="spellEnd"/>
      <w:r w:rsidRPr="00D156CF">
        <w:rPr>
          <w:rFonts w:ascii="Courier" w:hAnsi="Courier" w:cs="Courier"/>
          <w:sz w:val="20"/>
          <w:szCs w:val="20"/>
          <w:lang w:val="en-US"/>
        </w:rPr>
        <w:t xml:space="preserve"> </w:t>
      </w:r>
      <w:proofErr w:type="spellStart"/>
      <w:r w:rsidRPr="00D156CF">
        <w:rPr>
          <w:rFonts w:ascii="Courier" w:hAnsi="Courier" w:cs="Courier"/>
          <w:sz w:val="20"/>
          <w:szCs w:val="20"/>
          <w:lang w:val="en-US"/>
        </w:rPr>
        <w:t>ppmgprlppr</w:t>
      </w:r>
      <w:proofErr w:type="spellEnd"/>
      <w:r w:rsidRPr="00D156CF">
        <w:rPr>
          <w:rFonts w:ascii="Courier" w:hAnsi="Courier" w:cs="Courier"/>
          <w:sz w:val="20"/>
          <w:szCs w:val="20"/>
          <w:lang w:val="en-US"/>
        </w:rPr>
        <w:t xml:space="preserve"> </w:t>
      </w:r>
      <w:proofErr w:type="spellStart"/>
      <w:r w:rsidRPr="00D156CF">
        <w:rPr>
          <w:rFonts w:ascii="Courier" w:hAnsi="Courier" w:cs="Courier"/>
          <w:sz w:val="20"/>
          <w:szCs w:val="20"/>
          <w:lang w:val="en-US"/>
        </w:rPr>
        <w:t>qpstaspaet</w:t>
      </w:r>
      <w:proofErr w:type="spellEnd"/>
      <w:r w:rsidRPr="00D156CF">
        <w:rPr>
          <w:rFonts w:ascii="Courier" w:hAnsi="Courier" w:cs="Courier"/>
          <w:sz w:val="20"/>
          <w:szCs w:val="20"/>
          <w:lang w:val="en-US"/>
        </w:rPr>
        <w:t xml:space="preserve"> </w:t>
      </w:r>
      <w:proofErr w:type="spellStart"/>
      <w:r w:rsidRPr="00D156CF">
        <w:rPr>
          <w:rFonts w:ascii="Courier" w:hAnsi="Courier" w:cs="Courier"/>
          <w:sz w:val="20"/>
          <w:szCs w:val="20"/>
          <w:lang w:val="en-US"/>
        </w:rPr>
        <w:t>edqarggggt</w:t>
      </w:r>
      <w:proofErr w:type="spellEnd"/>
      <w:r w:rsidRPr="00D156CF">
        <w:rPr>
          <w:rFonts w:ascii="Courier" w:hAnsi="Courier" w:cs="Courier"/>
          <w:sz w:val="20"/>
          <w:szCs w:val="20"/>
          <w:lang w:val="en-US"/>
        </w:rPr>
        <w:t xml:space="preserve"> </w:t>
      </w:r>
      <w:proofErr w:type="spellStart"/>
      <w:r w:rsidRPr="00D156CF">
        <w:rPr>
          <w:rFonts w:ascii="Courier" w:hAnsi="Courier" w:cs="Courier"/>
          <w:sz w:val="20"/>
          <w:szCs w:val="20"/>
          <w:lang w:val="en-US"/>
        </w:rPr>
        <w:t>karsgggkis</w:t>
      </w:r>
      <w:proofErr w:type="spellEnd"/>
      <w:r w:rsidRPr="00D156CF">
        <w:rPr>
          <w:rFonts w:ascii="Courier" w:hAnsi="Courier" w:cs="Courier"/>
          <w:sz w:val="20"/>
          <w:szCs w:val="20"/>
          <w:lang w:val="en-US"/>
        </w:rPr>
        <w:t xml:space="preserve"> </w:t>
      </w:r>
      <w:proofErr w:type="spellStart"/>
      <w:r w:rsidRPr="00D156CF">
        <w:rPr>
          <w:rFonts w:ascii="Courier" w:hAnsi="Courier" w:cs="Courier"/>
          <w:sz w:val="20"/>
          <w:szCs w:val="20"/>
          <w:lang w:val="en-US"/>
        </w:rPr>
        <w:t>qealgilqsf</w:t>
      </w:r>
      <w:proofErr w:type="spellEnd"/>
      <w:r w:rsidRPr="00D156CF">
        <w:rPr>
          <w:rFonts w:ascii="Courier" w:hAnsi="Courier" w:cs="Courier"/>
          <w:sz w:val="20"/>
          <w:szCs w:val="20"/>
          <w:lang w:val="en-US"/>
        </w:rPr>
        <w:t xml:space="preserve">       781 </w:t>
      </w:r>
      <w:proofErr w:type="spellStart"/>
      <w:r w:rsidRPr="00D156CF">
        <w:rPr>
          <w:rFonts w:ascii="Courier" w:hAnsi="Courier" w:cs="Courier"/>
          <w:sz w:val="20"/>
          <w:szCs w:val="20"/>
          <w:lang w:val="en-US"/>
        </w:rPr>
        <w:t>iqdvgmypde</w:t>
      </w:r>
      <w:proofErr w:type="spellEnd"/>
      <w:r w:rsidRPr="00D156CF">
        <w:rPr>
          <w:rFonts w:ascii="Courier" w:hAnsi="Courier" w:cs="Courier"/>
          <w:sz w:val="20"/>
          <w:szCs w:val="20"/>
          <w:lang w:val="en-US"/>
        </w:rPr>
        <w:t xml:space="preserve"> </w:t>
      </w:r>
      <w:proofErr w:type="spellStart"/>
      <w:r w:rsidRPr="00D156CF">
        <w:rPr>
          <w:rFonts w:ascii="Courier" w:hAnsi="Courier" w:cs="Courier"/>
          <w:sz w:val="20"/>
          <w:szCs w:val="20"/>
          <w:lang w:val="en-US"/>
        </w:rPr>
        <w:t>eaihtlsaql</w:t>
      </w:r>
      <w:proofErr w:type="spellEnd"/>
      <w:r w:rsidRPr="00D156CF">
        <w:rPr>
          <w:rFonts w:ascii="Courier" w:hAnsi="Courier" w:cs="Courier"/>
          <w:sz w:val="20"/>
          <w:szCs w:val="20"/>
          <w:lang w:val="en-US"/>
        </w:rPr>
        <w:t xml:space="preserve"> </w:t>
      </w:r>
      <w:proofErr w:type="spellStart"/>
      <w:r w:rsidRPr="00D156CF">
        <w:rPr>
          <w:rFonts w:ascii="Courier" w:hAnsi="Courier" w:cs="Courier"/>
          <w:sz w:val="20"/>
          <w:szCs w:val="20"/>
          <w:lang w:val="en-US"/>
        </w:rPr>
        <w:t>dlpkltiikf</w:t>
      </w:r>
      <w:proofErr w:type="spellEnd"/>
      <w:r w:rsidRPr="00D156CF">
        <w:rPr>
          <w:rFonts w:ascii="Courier" w:hAnsi="Courier" w:cs="Courier"/>
          <w:sz w:val="20"/>
          <w:szCs w:val="20"/>
          <w:lang w:val="en-US"/>
        </w:rPr>
        <w:t xml:space="preserve"> </w:t>
      </w:r>
      <w:proofErr w:type="spellStart"/>
      <w:r w:rsidRPr="00D156CF">
        <w:rPr>
          <w:rFonts w:ascii="Courier" w:hAnsi="Courier" w:cs="Courier"/>
          <w:sz w:val="20"/>
          <w:szCs w:val="20"/>
          <w:lang w:val="en-US"/>
        </w:rPr>
        <w:t>fqnqrfyvnh</w:t>
      </w:r>
      <w:proofErr w:type="spellEnd"/>
      <w:r w:rsidRPr="00D156CF">
        <w:rPr>
          <w:rFonts w:ascii="Courier" w:hAnsi="Courier" w:cs="Courier"/>
          <w:sz w:val="20"/>
          <w:szCs w:val="20"/>
          <w:lang w:val="en-US"/>
        </w:rPr>
        <w:t xml:space="preserve"> </w:t>
      </w:r>
      <w:proofErr w:type="spellStart"/>
      <w:r w:rsidRPr="00D156CF">
        <w:rPr>
          <w:rFonts w:ascii="Courier" w:hAnsi="Courier" w:cs="Courier"/>
          <w:sz w:val="20"/>
          <w:szCs w:val="20"/>
          <w:lang w:val="en-US"/>
        </w:rPr>
        <w:t>pakppkepsn</w:t>
      </w:r>
      <w:proofErr w:type="spellEnd"/>
      <w:r w:rsidRPr="00D156CF">
        <w:rPr>
          <w:rFonts w:ascii="Courier" w:hAnsi="Courier" w:cs="Courier"/>
          <w:sz w:val="20"/>
          <w:szCs w:val="20"/>
          <w:lang w:val="en-US"/>
        </w:rPr>
        <w:t xml:space="preserve"> </w:t>
      </w:r>
      <w:proofErr w:type="spellStart"/>
      <w:r w:rsidRPr="00D156CF">
        <w:rPr>
          <w:rFonts w:ascii="Courier" w:hAnsi="Courier" w:cs="Courier"/>
          <w:sz w:val="20"/>
          <w:szCs w:val="20"/>
          <w:lang w:val="en-US"/>
        </w:rPr>
        <w:t>ssssspafee</w:t>
      </w:r>
      <w:proofErr w:type="spellEnd"/>
      <w:r w:rsidRPr="00D156CF">
        <w:rPr>
          <w:rFonts w:ascii="Courier" w:hAnsi="Courier" w:cs="Courier"/>
          <w:sz w:val="20"/>
          <w:szCs w:val="20"/>
          <w:lang w:val="en-US"/>
        </w:rPr>
        <w:t xml:space="preserve">       841 </w:t>
      </w:r>
      <w:proofErr w:type="spellStart"/>
      <w:r w:rsidRPr="00D156CF">
        <w:rPr>
          <w:rFonts w:ascii="Courier" w:hAnsi="Courier" w:cs="Courier"/>
          <w:sz w:val="20"/>
          <w:szCs w:val="20"/>
          <w:lang w:val="en-US"/>
        </w:rPr>
        <w:t>elsdfragsa</w:t>
      </w:r>
      <w:proofErr w:type="spellEnd"/>
      <w:r w:rsidRPr="00D156CF">
        <w:rPr>
          <w:rFonts w:ascii="Courier" w:hAnsi="Courier" w:cs="Courier"/>
          <w:sz w:val="20"/>
          <w:szCs w:val="20"/>
          <w:lang w:val="en-US"/>
        </w:rPr>
        <w:t xml:space="preserve"> </w:t>
      </w:r>
      <w:proofErr w:type="spellStart"/>
      <w:r w:rsidRPr="00D156CF">
        <w:rPr>
          <w:rFonts w:ascii="Courier" w:hAnsi="Courier" w:cs="Courier"/>
          <w:sz w:val="20"/>
          <w:szCs w:val="20"/>
          <w:lang w:val="en-US"/>
        </w:rPr>
        <w:t>ellkeleest</w:t>
      </w:r>
      <w:proofErr w:type="spellEnd"/>
      <w:r w:rsidRPr="00D156CF">
        <w:rPr>
          <w:rFonts w:ascii="Courier" w:hAnsi="Courier" w:cs="Courier"/>
          <w:sz w:val="20"/>
          <w:szCs w:val="20"/>
          <w:lang w:val="en-US"/>
        </w:rPr>
        <w:t xml:space="preserve"> </w:t>
      </w:r>
      <w:proofErr w:type="spellStart"/>
      <w:r w:rsidRPr="00D156CF">
        <w:rPr>
          <w:rFonts w:ascii="Courier" w:hAnsi="Courier" w:cs="Courier"/>
          <w:sz w:val="20"/>
          <w:szCs w:val="20"/>
          <w:lang w:val="en-US"/>
        </w:rPr>
        <w:t>qtnstifsik</w:t>
      </w:r>
      <w:proofErr w:type="spellEnd"/>
      <w:r w:rsidRPr="00D156CF">
        <w:rPr>
          <w:rFonts w:ascii="Courier" w:hAnsi="Courier" w:cs="Courier"/>
          <w:sz w:val="20"/>
          <w:szCs w:val="20"/>
          <w:lang w:val="en-US"/>
        </w:rPr>
        <w:t xml:space="preserve"> </w:t>
      </w:r>
      <w:proofErr w:type="spellStart"/>
      <w:r w:rsidRPr="00D156CF">
        <w:rPr>
          <w:rFonts w:ascii="Courier" w:hAnsi="Courier" w:cs="Courier"/>
          <w:sz w:val="20"/>
          <w:szCs w:val="20"/>
          <w:lang w:val="en-US"/>
        </w:rPr>
        <w:t>ieehlarsea</w:t>
      </w:r>
      <w:proofErr w:type="spellEnd"/>
      <w:r w:rsidRPr="00D156CF">
        <w:rPr>
          <w:rFonts w:ascii="Courier" w:hAnsi="Courier" w:cs="Courier"/>
          <w:sz w:val="20"/>
          <w:szCs w:val="20"/>
          <w:lang w:val="en-US"/>
        </w:rPr>
        <w:t xml:space="preserve"> </w:t>
      </w:r>
      <w:proofErr w:type="spellStart"/>
      <w:r w:rsidRPr="00D156CF">
        <w:rPr>
          <w:rFonts w:ascii="Courier" w:hAnsi="Courier" w:cs="Courier"/>
          <w:sz w:val="20"/>
          <w:szCs w:val="20"/>
          <w:lang w:val="en-US"/>
        </w:rPr>
        <w:t>lsesdhetke</w:t>
      </w:r>
      <w:proofErr w:type="spellEnd"/>
    </w:p>
    <w:p w14:paraId="666F3403" w14:textId="77777777" w:rsidR="00B14F7E" w:rsidRPr="00D156CF" w:rsidRDefault="00B14F7E" w:rsidP="00B14F7E">
      <w:pPr>
        <w:rPr>
          <w:rFonts w:asciiTheme="majorHAnsi" w:hAnsiTheme="majorHAnsi"/>
          <w:lang w:val="en-US"/>
        </w:rPr>
      </w:pPr>
    </w:p>
    <w:p w14:paraId="532B362C" w14:textId="22452B91" w:rsidR="00B14F7E" w:rsidRPr="00D156CF" w:rsidRDefault="00B14F7E" w:rsidP="00B14F7E">
      <w:pPr>
        <w:rPr>
          <w:rFonts w:asciiTheme="majorHAnsi" w:hAnsiTheme="majorHAnsi"/>
          <w:b/>
          <w:lang w:val="en-US"/>
        </w:rPr>
      </w:pPr>
      <w:r w:rsidRPr="00D156CF">
        <w:rPr>
          <w:rFonts w:asciiTheme="majorHAnsi" w:hAnsiTheme="majorHAnsi"/>
          <w:b/>
          <w:lang w:val="en-US"/>
        </w:rPr>
        <w:t>human/</w:t>
      </w:r>
      <w:r w:rsidRPr="00D156CF">
        <w:rPr>
          <w:rFonts w:asciiTheme="majorHAnsi" w:hAnsiTheme="majorHAnsi"/>
          <w:b/>
          <w:color w:val="FF6600"/>
          <w:lang w:val="en-US"/>
        </w:rPr>
        <w:t>rainbow trout 95</w:t>
      </w:r>
      <w:ins w:id="140" w:author="Alexander Resch" w:date="2022-01-19T19:27:00Z">
        <w:r w:rsidR="007373DD">
          <w:rPr>
            <w:rFonts w:asciiTheme="majorHAnsi" w:hAnsiTheme="majorHAnsi"/>
            <w:b/>
            <w:color w:val="FF6600"/>
            <w:lang w:val="en-US"/>
          </w:rPr>
          <w:t xml:space="preserve"> </w:t>
        </w:r>
      </w:ins>
      <w:r w:rsidRPr="00D156CF">
        <w:rPr>
          <w:rFonts w:asciiTheme="majorHAnsi" w:hAnsiTheme="majorHAnsi"/>
          <w:b/>
          <w:color w:val="FF6600"/>
          <w:lang w:val="en-US"/>
        </w:rPr>
        <w:t>% sequence homology:</w:t>
      </w:r>
    </w:p>
    <w:p w14:paraId="3BCA2315" w14:textId="77777777" w:rsidR="00B14F7E" w:rsidRPr="00D156CF" w:rsidRDefault="00B14F7E" w:rsidP="00B14F7E">
      <w:pPr>
        <w:rPr>
          <w:rFonts w:asciiTheme="majorHAnsi" w:hAnsiTheme="majorHAnsi"/>
          <w:lang w:val="en-US"/>
        </w:rPr>
      </w:pPr>
      <w:proofErr w:type="spellStart"/>
      <w:r w:rsidRPr="00D156CF">
        <w:rPr>
          <w:rFonts w:asciiTheme="majorHAnsi" w:hAnsiTheme="majorHAnsi"/>
          <w:lang w:val="en-US"/>
        </w:rPr>
        <w:t>gtmlpvfcvv</w:t>
      </w:r>
      <w:proofErr w:type="spellEnd"/>
      <w:r w:rsidRPr="00D156CF">
        <w:rPr>
          <w:rFonts w:asciiTheme="majorHAnsi" w:hAnsiTheme="majorHAnsi"/>
          <w:lang w:val="en-US"/>
        </w:rPr>
        <w:t xml:space="preserve"> </w:t>
      </w:r>
      <w:proofErr w:type="spellStart"/>
      <w:r w:rsidRPr="00D156CF">
        <w:rPr>
          <w:rFonts w:asciiTheme="majorHAnsi" w:hAnsiTheme="majorHAnsi"/>
          <w:lang w:val="en-US"/>
        </w:rPr>
        <w:t>ehyenaieyd</w:t>
      </w:r>
      <w:proofErr w:type="spellEnd"/>
      <w:r w:rsidRPr="00D156CF">
        <w:rPr>
          <w:rFonts w:asciiTheme="majorHAnsi" w:hAnsiTheme="majorHAnsi"/>
          <w:lang w:val="en-US"/>
        </w:rPr>
        <w:t xml:space="preserve"> </w:t>
      </w:r>
      <w:proofErr w:type="spellStart"/>
      <w:r w:rsidRPr="00D156CF">
        <w:rPr>
          <w:rFonts w:asciiTheme="majorHAnsi" w:hAnsiTheme="majorHAnsi"/>
          <w:lang w:val="en-US"/>
        </w:rPr>
        <w:t>ckeehaefvl</w:t>
      </w:r>
      <w:proofErr w:type="spellEnd"/>
      <w:r w:rsidRPr="00D156CF">
        <w:rPr>
          <w:rFonts w:asciiTheme="majorHAnsi" w:hAnsiTheme="majorHAnsi"/>
          <w:lang w:val="en-US"/>
        </w:rPr>
        <w:t xml:space="preserve"> </w:t>
      </w:r>
      <w:proofErr w:type="spellStart"/>
      <w:r w:rsidRPr="00D156CF">
        <w:rPr>
          <w:rFonts w:asciiTheme="majorHAnsi" w:hAnsiTheme="majorHAnsi"/>
          <w:lang w:val="en-US"/>
        </w:rPr>
        <w:t>vrkdmlfnql</w:t>
      </w:r>
      <w:proofErr w:type="spellEnd"/>
      <w:r w:rsidRPr="00D156CF">
        <w:rPr>
          <w:rFonts w:asciiTheme="majorHAnsi" w:hAnsiTheme="majorHAnsi"/>
          <w:lang w:val="en-US"/>
        </w:rPr>
        <w:t xml:space="preserve"> </w:t>
      </w:r>
      <w:proofErr w:type="spellStart"/>
      <w:r w:rsidRPr="00D156CF">
        <w:rPr>
          <w:rFonts w:asciiTheme="majorHAnsi" w:hAnsiTheme="majorHAnsi"/>
          <w:lang w:val="en-US"/>
        </w:rPr>
        <w:t>iemallslgy</w:t>
      </w:r>
      <w:proofErr w:type="spellEnd"/>
      <w:r w:rsidRPr="00D156CF">
        <w:rPr>
          <w:rFonts w:asciiTheme="majorHAnsi" w:hAnsiTheme="majorHAnsi"/>
          <w:lang w:val="en-US"/>
        </w:rPr>
        <w:t xml:space="preserve"> </w:t>
      </w:r>
      <w:proofErr w:type="spellStart"/>
      <w:r w:rsidRPr="00D156CF">
        <w:rPr>
          <w:rFonts w:asciiTheme="majorHAnsi" w:hAnsiTheme="majorHAnsi"/>
          <w:lang w:val="en-US"/>
        </w:rPr>
        <w:t>shssaaqakg</w:t>
      </w:r>
      <w:proofErr w:type="spellEnd"/>
      <w:r w:rsidRPr="00D156CF">
        <w:rPr>
          <w:rFonts w:asciiTheme="majorHAnsi" w:hAnsiTheme="majorHAnsi"/>
          <w:lang w:val="en-US"/>
        </w:rPr>
        <w:t xml:space="preserve"> </w:t>
      </w:r>
      <w:proofErr w:type="spellStart"/>
      <w:r w:rsidRPr="00D156CF">
        <w:rPr>
          <w:rFonts w:asciiTheme="majorHAnsi" w:hAnsiTheme="majorHAnsi"/>
          <w:lang w:val="en-US"/>
        </w:rPr>
        <w:t>liqvgkwnpv</w:t>
      </w:r>
      <w:proofErr w:type="spellEnd"/>
      <w:r w:rsidRPr="00D156CF">
        <w:rPr>
          <w:rFonts w:asciiTheme="majorHAnsi" w:hAnsiTheme="majorHAnsi"/>
          <w:lang w:val="en-US"/>
        </w:rPr>
        <w:t xml:space="preserve"> </w:t>
      </w:r>
      <w:proofErr w:type="spellStart"/>
      <w:r w:rsidRPr="00D156CF">
        <w:rPr>
          <w:rFonts w:asciiTheme="majorHAnsi" w:hAnsiTheme="majorHAnsi"/>
          <w:lang w:val="en-US"/>
        </w:rPr>
        <w:t>plsyvtdapd</w:t>
      </w:r>
      <w:proofErr w:type="spellEnd"/>
      <w:r w:rsidRPr="00D156CF">
        <w:rPr>
          <w:rFonts w:asciiTheme="majorHAnsi" w:hAnsiTheme="majorHAnsi"/>
          <w:lang w:val="en-US"/>
        </w:rPr>
        <w:t xml:space="preserve"> </w:t>
      </w:r>
    </w:p>
    <w:p w14:paraId="54B0A216" w14:textId="77777777" w:rsidR="00B14F7E" w:rsidRPr="00FB0682" w:rsidRDefault="00B14F7E" w:rsidP="00B14F7E">
      <w:pPr>
        <w:rPr>
          <w:rFonts w:asciiTheme="majorHAnsi" w:hAnsiTheme="majorHAnsi"/>
          <w:lang w:val="en-US"/>
        </w:rPr>
      </w:pPr>
      <w:proofErr w:type="spellStart"/>
      <w:r w:rsidRPr="00D156CF">
        <w:rPr>
          <w:rFonts w:asciiTheme="majorHAnsi" w:hAnsiTheme="majorHAnsi" w:cs="Courier"/>
          <w:color w:val="FF6600"/>
          <w:lang w:val="en-US"/>
        </w:rPr>
        <w:t>g</w:t>
      </w:r>
      <w:r w:rsidRPr="00D156CF">
        <w:rPr>
          <w:rFonts w:asciiTheme="majorHAnsi" w:hAnsiTheme="majorHAnsi" w:cs="Courier"/>
          <w:color w:val="0000FF"/>
          <w:lang w:val="en-US"/>
        </w:rPr>
        <w:t>n</w:t>
      </w:r>
      <w:r w:rsidRPr="00D156CF">
        <w:rPr>
          <w:rFonts w:asciiTheme="majorHAnsi" w:hAnsiTheme="majorHAnsi" w:cs="Courier"/>
          <w:color w:val="FF6600"/>
          <w:lang w:val="en-US"/>
        </w:rPr>
        <w:t>mlpvfcvv</w:t>
      </w:r>
      <w:proofErr w:type="spellEnd"/>
      <w:r w:rsidRPr="00D156CF">
        <w:rPr>
          <w:rFonts w:asciiTheme="majorHAnsi" w:hAnsiTheme="majorHAnsi" w:cs="Courier"/>
          <w:color w:val="FF6600"/>
          <w:lang w:val="en-US"/>
        </w:rPr>
        <w:t xml:space="preserve"> </w:t>
      </w:r>
      <w:proofErr w:type="spellStart"/>
      <w:r w:rsidRPr="00D156CF">
        <w:rPr>
          <w:rFonts w:asciiTheme="majorHAnsi" w:hAnsiTheme="majorHAnsi" w:cs="Courier"/>
          <w:color w:val="FF6600"/>
          <w:lang w:val="en-US"/>
        </w:rPr>
        <w:t>ehye</w:t>
      </w:r>
      <w:r w:rsidRPr="00D156CF">
        <w:rPr>
          <w:rFonts w:asciiTheme="majorHAnsi" w:hAnsiTheme="majorHAnsi" w:cs="Courier"/>
          <w:color w:val="0000FF"/>
          <w:lang w:val="en-US"/>
        </w:rPr>
        <w:t>sp</w:t>
      </w:r>
      <w:r w:rsidRPr="00D156CF">
        <w:rPr>
          <w:rFonts w:asciiTheme="majorHAnsi" w:hAnsiTheme="majorHAnsi" w:cs="Courier"/>
          <w:color w:val="FF6600"/>
          <w:lang w:val="en-US"/>
        </w:rPr>
        <w:t>ie</w:t>
      </w:r>
      <w:r w:rsidRPr="00D156CF">
        <w:rPr>
          <w:rFonts w:asciiTheme="majorHAnsi" w:hAnsiTheme="majorHAnsi" w:cs="Courier"/>
          <w:color w:val="0000FF"/>
          <w:lang w:val="en-US"/>
        </w:rPr>
        <w:t>f</w:t>
      </w:r>
      <w:r w:rsidRPr="00D156CF">
        <w:rPr>
          <w:rFonts w:asciiTheme="majorHAnsi" w:hAnsiTheme="majorHAnsi" w:cs="Courier"/>
          <w:color w:val="FF6600"/>
          <w:lang w:val="en-US"/>
        </w:rPr>
        <w:t>d</w:t>
      </w:r>
      <w:proofErr w:type="spellEnd"/>
      <w:r w:rsidRPr="00D156CF">
        <w:rPr>
          <w:rFonts w:asciiTheme="majorHAnsi" w:hAnsiTheme="majorHAnsi" w:cs="Courier"/>
          <w:color w:val="FF6600"/>
          <w:lang w:val="en-US"/>
        </w:rPr>
        <w:t xml:space="preserve"> </w:t>
      </w:r>
      <w:proofErr w:type="spellStart"/>
      <w:r w:rsidRPr="00D156CF">
        <w:rPr>
          <w:rFonts w:asciiTheme="majorHAnsi" w:hAnsiTheme="majorHAnsi" w:cs="Courier"/>
          <w:color w:val="0000FF"/>
          <w:lang w:val="en-US"/>
        </w:rPr>
        <w:t>s</w:t>
      </w:r>
      <w:r w:rsidRPr="00D156CF">
        <w:rPr>
          <w:rFonts w:asciiTheme="majorHAnsi" w:hAnsiTheme="majorHAnsi" w:cs="Courier"/>
          <w:color w:val="FF6600"/>
          <w:lang w:val="en-US"/>
        </w:rPr>
        <w:t>keehaefvl</w:t>
      </w:r>
      <w:proofErr w:type="spellEnd"/>
      <w:r w:rsidRPr="00D156CF">
        <w:rPr>
          <w:rFonts w:asciiTheme="majorHAnsi" w:hAnsiTheme="majorHAnsi" w:cs="Courier"/>
          <w:color w:val="FF6600"/>
          <w:lang w:val="en-US"/>
        </w:rPr>
        <w:t xml:space="preserve"> </w:t>
      </w:r>
      <w:proofErr w:type="spellStart"/>
      <w:r w:rsidRPr="00D156CF">
        <w:rPr>
          <w:rFonts w:asciiTheme="majorHAnsi" w:hAnsiTheme="majorHAnsi" w:cs="Courier"/>
          <w:color w:val="FF6600"/>
          <w:lang w:val="en-US"/>
        </w:rPr>
        <w:t>vrkdmlfnql</w:t>
      </w:r>
      <w:proofErr w:type="spellEnd"/>
      <w:r w:rsidRPr="00D156CF">
        <w:rPr>
          <w:rFonts w:asciiTheme="majorHAnsi" w:hAnsiTheme="majorHAnsi" w:cs="Courier"/>
          <w:color w:val="FF6600"/>
          <w:lang w:val="en-US"/>
        </w:rPr>
        <w:t xml:space="preserve"> </w:t>
      </w:r>
      <w:proofErr w:type="spellStart"/>
      <w:r w:rsidRPr="00D156CF">
        <w:rPr>
          <w:rFonts w:asciiTheme="majorHAnsi" w:hAnsiTheme="majorHAnsi" w:cs="Courier"/>
          <w:color w:val="FF6600"/>
          <w:lang w:val="en-US"/>
        </w:rPr>
        <w:t>iemallslgy</w:t>
      </w:r>
      <w:proofErr w:type="spellEnd"/>
      <w:r w:rsidRPr="00D156CF">
        <w:rPr>
          <w:rFonts w:asciiTheme="majorHAnsi" w:hAnsiTheme="majorHAnsi" w:cs="Courier"/>
          <w:color w:val="FF6600"/>
          <w:lang w:val="en-US"/>
        </w:rPr>
        <w:t xml:space="preserve"> </w:t>
      </w:r>
      <w:proofErr w:type="spellStart"/>
      <w:r w:rsidRPr="00D156CF">
        <w:rPr>
          <w:rFonts w:asciiTheme="majorHAnsi" w:hAnsiTheme="majorHAnsi" w:cs="Courier"/>
          <w:color w:val="FF6600"/>
          <w:lang w:val="en-US"/>
        </w:rPr>
        <w:t>shssaaqakg</w:t>
      </w:r>
      <w:proofErr w:type="spellEnd"/>
      <w:r w:rsidRPr="00D156CF">
        <w:rPr>
          <w:rFonts w:asciiTheme="majorHAnsi" w:hAnsiTheme="majorHAnsi" w:cs="Courier"/>
          <w:color w:val="FF6600"/>
          <w:lang w:val="en-US"/>
        </w:rPr>
        <w:t xml:space="preserve"> </w:t>
      </w:r>
      <w:proofErr w:type="spellStart"/>
      <w:r w:rsidRPr="00D156CF">
        <w:rPr>
          <w:rFonts w:asciiTheme="majorHAnsi" w:hAnsiTheme="majorHAnsi" w:cs="Courier"/>
          <w:color w:val="FF6600"/>
          <w:lang w:val="en-US"/>
        </w:rPr>
        <w:t>liqvgkwnpv</w:t>
      </w:r>
      <w:proofErr w:type="spellEnd"/>
      <w:r w:rsidRPr="00D156CF">
        <w:rPr>
          <w:rFonts w:asciiTheme="majorHAnsi" w:hAnsiTheme="majorHAnsi" w:cs="Courier"/>
          <w:color w:val="FF6600"/>
          <w:lang w:val="en-US"/>
        </w:rPr>
        <w:t xml:space="preserve"> </w:t>
      </w:r>
      <w:proofErr w:type="spellStart"/>
      <w:r w:rsidRPr="00D156CF">
        <w:rPr>
          <w:rFonts w:asciiTheme="majorHAnsi" w:hAnsiTheme="majorHAnsi" w:cs="Courier"/>
          <w:color w:val="FF6600"/>
          <w:lang w:val="en-US"/>
        </w:rPr>
        <w:t>plsyvtdapd</w:t>
      </w:r>
      <w:proofErr w:type="spellEnd"/>
    </w:p>
    <w:p w14:paraId="17470E72" w14:textId="77777777" w:rsidR="00B14F7E" w:rsidRPr="00FB0682" w:rsidRDefault="00B14F7E" w:rsidP="00B14F7E">
      <w:pPr>
        <w:rPr>
          <w:rFonts w:asciiTheme="majorHAnsi" w:hAnsiTheme="majorHAnsi"/>
          <w:lang w:val="en-US"/>
        </w:rPr>
      </w:pPr>
    </w:p>
    <w:p w14:paraId="1C01E6D6" w14:textId="77777777" w:rsidR="00B14F7E" w:rsidRPr="009908D0" w:rsidRDefault="00B14F7E" w:rsidP="00B14F7E">
      <w:pPr>
        <w:rPr>
          <w:b/>
          <w:lang w:val="en-US"/>
        </w:rPr>
      </w:pPr>
      <w:proofErr w:type="spellStart"/>
      <w:r w:rsidRPr="000807E2">
        <w:rPr>
          <w:rFonts w:asciiTheme="majorHAnsi" w:hAnsiTheme="majorHAnsi"/>
          <w:lang w:val="en-US"/>
        </w:rPr>
        <w:t>atvadmlqdv</w:t>
      </w:r>
      <w:proofErr w:type="spellEnd"/>
      <w:r w:rsidRPr="000807E2">
        <w:rPr>
          <w:rFonts w:asciiTheme="majorHAnsi" w:hAnsiTheme="majorHAnsi"/>
          <w:lang w:val="en-US"/>
        </w:rPr>
        <w:t xml:space="preserve"> </w:t>
      </w:r>
      <w:proofErr w:type="spellStart"/>
      <w:r w:rsidRPr="009908D0">
        <w:rPr>
          <w:rFonts w:asciiTheme="majorHAnsi" w:hAnsiTheme="majorHAnsi"/>
          <w:lang w:val="en-US"/>
        </w:rPr>
        <w:t>yhvvtlkiql</w:t>
      </w:r>
      <w:proofErr w:type="spellEnd"/>
      <w:r w:rsidRPr="009908D0">
        <w:rPr>
          <w:rFonts w:asciiTheme="majorHAnsi" w:hAnsiTheme="majorHAnsi"/>
          <w:lang w:val="en-US"/>
        </w:rPr>
        <w:t xml:space="preserve"> </w:t>
      </w:r>
      <w:proofErr w:type="spellStart"/>
      <w:r w:rsidRPr="009908D0">
        <w:rPr>
          <w:rFonts w:asciiTheme="majorHAnsi" w:hAnsiTheme="majorHAnsi"/>
          <w:lang w:val="en-US"/>
        </w:rPr>
        <w:t>hs</w:t>
      </w:r>
      <w:proofErr w:type="spellEnd"/>
    </w:p>
    <w:p w14:paraId="100154CB" w14:textId="77777777" w:rsidR="00B14F7E" w:rsidRPr="00FB0682" w:rsidRDefault="00B14F7E" w:rsidP="00B14F7E">
      <w:pPr>
        <w:rPr>
          <w:rFonts w:ascii="Georgia" w:hAnsi="Georgia"/>
          <w:lang w:val="en-US"/>
        </w:rPr>
      </w:pPr>
      <w:proofErr w:type="spellStart"/>
      <w:r w:rsidRPr="00D156CF">
        <w:rPr>
          <w:rFonts w:asciiTheme="majorHAnsi" w:hAnsiTheme="majorHAnsi" w:cs="Courier"/>
          <w:color w:val="FF6600"/>
          <w:lang w:val="en-US"/>
        </w:rPr>
        <w:t>atvadmlqdv</w:t>
      </w:r>
      <w:proofErr w:type="spellEnd"/>
      <w:r w:rsidRPr="00D156CF">
        <w:rPr>
          <w:rFonts w:asciiTheme="majorHAnsi" w:hAnsiTheme="majorHAnsi" w:cs="Courier"/>
          <w:color w:val="FF6600"/>
          <w:lang w:val="en-US"/>
        </w:rPr>
        <w:t xml:space="preserve"> </w:t>
      </w:r>
      <w:proofErr w:type="spellStart"/>
      <w:r w:rsidRPr="00D156CF">
        <w:rPr>
          <w:rFonts w:asciiTheme="majorHAnsi" w:hAnsiTheme="majorHAnsi" w:cs="Courier"/>
          <w:color w:val="FF6600"/>
          <w:lang w:val="en-US"/>
        </w:rPr>
        <w:t>yhvvtlkiql</w:t>
      </w:r>
      <w:proofErr w:type="spellEnd"/>
      <w:r w:rsidRPr="00D156CF">
        <w:rPr>
          <w:rFonts w:asciiTheme="majorHAnsi" w:hAnsiTheme="majorHAnsi" w:cs="Courier"/>
          <w:color w:val="FF6600"/>
          <w:lang w:val="en-US"/>
        </w:rPr>
        <w:t xml:space="preserve"> </w:t>
      </w:r>
      <w:proofErr w:type="spellStart"/>
      <w:r w:rsidRPr="00D156CF">
        <w:rPr>
          <w:rFonts w:asciiTheme="majorHAnsi" w:hAnsiTheme="majorHAnsi" w:cs="Courier"/>
          <w:color w:val="FF6600"/>
          <w:lang w:val="en-US"/>
        </w:rPr>
        <w:t>hs</w:t>
      </w:r>
      <w:proofErr w:type="spellEnd"/>
    </w:p>
    <w:p w14:paraId="1E1EBA4D" w14:textId="77777777" w:rsidR="00B14F7E" w:rsidRPr="00BD0083" w:rsidRDefault="00B14F7E" w:rsidP="00B14F7E">
      <w:pPr>
        <w:rPr>
          <w:rFonts w:ascii="Georgia" w:hAnsi="Georgia"/>
          <w:lang w:val="en-US"/>
        </w:rPr>
      </w:pPr>
      <w:r>
        <w:rPr>
          <w:rFonts w:ascii="Georgia" w:hAnsi="Georgia"/>
          <w:lang w:val="en-US"/>
        </w:rPr>
        <w:t>___ ____ ____ ____</w:t>
      </w:r>
    </w:p>
    <w:p w14:paraId="52543F56" w14:textId="77777777" w:rsidR="00067C6D" w:rsidRPr="00F07AB2" w:rsidRDefault="00067C6D" w:rsidP="00067C6D">
      <w:pPr>
        <w:jc w:val="both"/>
        <w:rPr>
          <w:rFonts w:asciiTheme="majorHAnsi" w:hAnsiTheme="majorHAnsi" w:cstheme="majorHAnsi"/>
          <w:lang w:val="en-US"/>
        </w:rPr>
      </w:pPr>
    </w:p>
    <w:p w14:paraId="050EA22F" w14:textId="6FBD7F28" w:rsidR="00067C6D" w:rsidRDefault="00067C6D" w:rsidP="003228B4">
      <w:pPr>
        <w:pStyle w:val="berschrift3"/>
        <w:numPr>
          <w:ilvl w:val="0"/>
          <w:numId w:val="47"/>
        </w:numPr>
        <w:rPr>
          <w:ins w:id="141" w:author="anna.resch88@gmail.com" w:date="2022-01-04T10:04:00Z"/>
          <w:lang w:val="en-US"/>
        </w:rPr>
      </w:pPr>
      <w:bookmarkStart w:id="142" w:name="_Hlk29650375"/>
      <w:bookmarkStart w:id="143" w:name="_Toc92462533"/>
      <w:r w:rsidRPr="00F07AB2">
        <w:rPr>
          <w:lang w:val="en-US"/>
        </w:rPr>
        <w:t xml:space="preserve">Protein expression, purification </w:t>
      </w:r>
      <w:bookmarkEnd w:id="142"/>
      <w:r w:rsidRPr="00F07AB2">
        <w:rPr>
          <w:lang w:val="en-US"/>
        </w:rPr>
        <w:t>and quantification</w:t>
      </w:r>
      <w:bookmarkEnd w:id="143"/>
    </w:p>
    <w:p w14:paraId="53C411B3" w14:textId="54D4CF53" w:rsidR="006210AB" w:rsidRPr="006210AB" w:rsidRDefault="006210AB" w:rsidP="009E3BE9">
      <w:pPr>
        <w:pStyle w:val="berschrift4"/>
        <w:numPr>
          <w:ilvl w:val="1"/>
          <w:numId w:val="47"/>
        </w:numPr>
        <w:rPr>
          <w:lang w:val="en-US"/>
        </w:rPr>
      </w:pPr>
      <w:bookmarkStart w:id="144" w:name="_Toc92462534"/>
      <w:ins w:id="145" w:author="anna.resch88@gmail.com" w:date="2022-01-04T10:04:00Z">
        <w:r>
          <w:rPr>
            <w:lang w:val="en-US"/>
          </w:rPr>
          <w:t>Materials and Methods</w:t>
        </w:r>
      </w:ins>
      <w:bookmarkEnd w:id="144"/>
    </w:p>
    <w:p w14:paraId="1D7093AF" w14:textId="758D03B1" w:rsidR="00067C6D" w:rsidRDefault="00067C6D" w:rsidP="00067C6D">
      <w:pPr>
        <w:jc w:val="both"/>
        <w:rPr>
          <w:ins w:id="146" w:author="anna.resch88@gmail.com" w:date="2022-01-04T10:05:00Z"/>
          <w:rFonts w:asciiTheme="majorHAnsi" w:hAnsiTheme="majorHAnsi" w:cstheme="majorHAnsi"/>
          <w:lang w:val="en-US"/>
        </w:rPr>
      </w:pPr>
      <w:r w:rsidRPr="00F07AB2">
        <w:rPr>
          <w:rFonts w:asciiTheme="majorHAnsi" w:hAnsiTheme="majorHAnsi" w:cstheme="majorHAnsi"/>
          <w:lang w:val="en-US"/>
        </w:rPr>
        <w:t>We used</w:t>
      </w:r>
      <w:r w:rsidRPr="00F07AB2">
        <w:rPr>
          <w:rFonts w:asciiTheme="majorHAnsi" w:hAnsiTheme="majorHAnsi" w:cstheme="majorHAnsi"/>
          <w:i/>
          <w:lang w:val="en-US"/>
        </w:rPr>
        <w:t xml:space="preserve"> E.</w:t>
      </w:r>
      <w:r>
        <w:rPr>
          <w:rFonts w:asciiTheme="majorHAnsi" w:hAnsiTheme="majorHAnsi" w:cstheme="majorHAnsi"/>
          <w:i/>
          <w:lang w:val="en-US"/>
        </w:rPr>
        <w:t xml:space="preserve"> </w:t>
      </w:r>
      <w:r w:rsidRPr="00F07AB2">
        <w:rPr>
          <w:rFonts w:asciiTheme="majorHAnsi" w:hAnsiTheme="majorHAnsi" w:cstheme="majorHAnsi"/>
          <w:i/>
          <w:lang w:val="en-US"/>
        </w:rPr>
        <w:t>coli</w:t>
      </w:r>
      <w:r w:rsidRPr="00F07AB2">
        <w:rPr>
          <w:rFonts w:asciiTheme="majorHAnsi" w:hAnsiTheme="majorHAnsi" w:cstheme="majorHAnsi"/>
          <w:lang w:val="en-US"/>
        </w:rPr>
        <w:t xml:space="preserve"> strain BL21(DE3) for protein expression. Starter cultures of 2YT or Terrific Broth (TB) medium with 40 µg/mL </w:t>
      </w:r>
      <w:ins w:id="147" w:author="anna.resch88@gmail.com" w:date="2022-01-04T16:09:00Z">
        <w:r w:rsidR="0049319A">
          <w:rPr>
            <w:rFonts w:asciiTheme="majorHAnsi" w:hAnsiTheme="majorHAnsi" w:cstheme="majorHAnsi"/>
            <w:lang w:val="en-US"/>
          </w:rPr>
          <w:t>k</w:t>
        </w:r>
      </w:ins>
      <w:del w:id="148" w:author="anna.resch88@gmail.com" w:date="2022-01-04T16:09:00Z">
        <w:r w:rsidRPr="00F07AB2" w:rsidDel="0049319A">
          <w:rPr>
            <w:rFonts w:asciiTheme="majorHAnsi" w:hAnsiTheme="majorHAnsi" w:cstheme="majorHAnsi"/>
            <w:lang w:val="en-US"/>
          </w:rPr>
          <w:delText>K</w:delText>
        </w:r>
      </w:del>
      <w:r w:rsidRPr="00F07AB2">
        <w:rPr>
          <w:rFonts w:asciiTheme="majorHAnsi" w:hAnsiTheme="majorHAnsi" w:cstheme="majorHAnsi"/>
          <w:lang w:val="en-US"/>
        </w:rPr>
        <w:t xml:space="preserve">anamycin were inoculated with cells from glycerol stocks. We grew bacteria while shaking at 250 rpm and 37 °C overnight. The next morning, we centrifuged 2 mL starter culture for 4 min at 3,220 g and resuspended it in 1 mL fresh 2YT or TB medium as described by Quiroz and </w:t>
      </w:r>
      <w:r w:rsidRPr="003C0B8B">
        <w:rPr>
          <w:rFonts w:asciiTheme="majorHAnsi" w:hAnsiTheme="majorHAnsi" w:cstheme="majorHAnsi"/>
          <w:lang w:val="en-US"/>
        </w:rPr>
        <w:t>Chilkoti</w:t>
      </w:r>
      <w:r>
        <w:rPr>
          <w:rFonts w:asciiTheme="majorHAnsi" w:hAnsiTheme="majorHAnsi" w:cstheme="majorHAnsi"/>
          <w:lang w:val="en-US"/>
        </w:rPr>
        <w:fldChar w:fldCharType="begin"/>
      </w:r>
      <w:r>
        <w:rPr>
          <w:rFonts w:asciiTheme="majorHAnsi" w:hAnsiTheme="majorHAnsi" w:cstheme="majorHAnsi"/>
          <w:lang w:val="en-US"/>
        </w:rPr>
        <w:instrText xml:space="preserve"> ADDIN EN.CITE &lt;EndNote&gt;&lt;Cite&gt;&lt;Author&gt;Quiroz&lt;/Author&gt;&lt;Year&gt;2015&lt;/Year&gt;&lt;RecNum&gt;6&lt;/RecNum&gt;&lt;DisplayText&gt;&lt;style face="superscript"&gt;5&lt;/style&gt;&lt;/DisplayText&gt;&lt;record&gt;&lt;rec-number&gt;6&lt;/rec-number&gt;&lt;foreign-keys&gt;&lt;key app="EN" db-id="zvspev52q5sttqetatnpexxo02zdpswpztzw" timestamp="1602401589"&gt;6&lt;/key&gt;&lt;/foreign-keys&gt;&lt;ref-type name="Journal Article"&gt;17&lt;/ref-type&gt;&lt;contributors&gt;&lt;authors&gt;&lt;author&gt;Quiroz, Felipe Garcia&lt;/author&gt;&lt;author&gt;Chilkoti, Ashutosh&lt;/author&gt;&lt;/authors&gt;&lt;/contributors&gt;&lt;titles&gt;&lt;title&gt;Sequence heuristics to encode phase behaviour in intrinsically disordered protein polymers&lt;/title&gt;&lt;secondary-title&gt;Nature Materials&lt;/secondary-title&gt;&lt;/titles&gt;&lt;periodical&gt;&lt;full-title&gt;Nature Materials&lt;/full-title&gt;&lt;/periodical&gt;&lt;pages&gt;1164-1171&lt;/pages&gt;&lt;volume&gt;14&lt;/volume&gt;&lt;number&gt;11&lt;/number&gt;&lt;dates&gt;&lt;year&gt;2015&lt;/year&gt;&lt;/dates&gt;&lt;isbn&gt;1476-1122 (Electronic)\r1476-1122 (Linking)&lt;/isbn&gt;&lt;urls&gt;&lt;pdf-urls&gt;&lt;url&gt;file:///C:/Users/annar/Documents/Backup ZBSA Aug 2019/03_Literaturverzeichnis V.2/03_Methoden/09_enhance expression/Chilkoti_expression_protocol.pdf&lt;/url&gt;&lt;url&gt;file:///C:/Users/annar/AppData/Local/Mendeley Ltd./Mendeley Desktop/Downloaded/Quiroz, Chilkoti - 2015 - Sequence heuristics to encode phase behaviour in intrinsically disordered protein polymers.pdf&lt;/url&gt;&lt;/pdf-urls&gt;&lt;/urls&gt;&lt;electronic-resource-num&gt;10.1038/nmat4418&lt;/electronic-resource-num&gt;&lt;/record&gt;&lt;/Cite&gt;&lt;/EndNote&gt;</w:instrText>
      </w:r>
      <w:r>
        <w:rPr>
          <w:rFonts w:asciiTheme="majorHAnsi" w:hAnsiTheme="majorHAnsi" w:cstheme="majorHAnsi"/>
          <w:lang w:val="en-US"/>
        </w:rPr>
        <w:fldChar w:fldCharType="separate"/>
      </w:r>
      <w:r w:rsidRPr="0045341C">
        <w:rPr>
          <w:rFonts w:asciiTheme="majorHAnsi" w:hAnsiTheme="majorHAnsi" w:cstheme="majorHAnsi"/>
          <w:noProof/>
          <w:vertAlign w:val="superscript"/>
          <w:lang w:val="en-US"/>
        </w:rPr>
        <w:t>5</w:t>
      </w:r>
      <w:r>
        <w:rPr>
          <w:rFonts w:asciiTheme="majorHAnsi" w:hAnsiTheme="majorHAnsi" w:cstheme="majorHAnsi"/>
          <w:lang w:val="en-US"/>
        </w:rPr>
        <w:fldChar w:fldCharType="end"/>
      </w:r>
      <w:r w:rsidRPr="003C0B8B">
        <w:rPr>
          <w:rFonts w:asciiTheme="majorHAnsi" w:hAnsiTheme="majorHAnsi" w:cstheme="majorHAnsi"/>
          <w:lang w:val="en-US"/>
        </w:rPr>
        <w:t>.</w:t>
      </w:r>
      <w:r w:rsidRPr="00F07AB2">
        <w:rPr>
          <w:rFonts w:asciiTheme="majorHAnsi" w:hAnsiTheme="majorHAnsi" w:cstheme="majorHAnsi"/>
          <w:lang w:val="en-US"/>
        </w:rPr>
        <w:t xml:space="preserve"> 400 mL fresh medium was inoculated with the resuspended starter culture and bacteria were grown for ca. 8 hours at 37 °C while shaking at 180 rpm. We induced protein expression by adding IPTG to a final concentration of 1 mM and temperature was reduced to 20 °C. Cells were then harvested after approx. 20 hours by centrifugation at 3,220 g and 4 °C for 30 min. For cell lysis, we used a lysis buffer containing 50 mM Tris-HCl, 500 mM NaCl, 4 M urea and 20 mM imidazole, pH 7.5, to resuspend the cell pellet. We then added lysozyme to a final concentration (</w:t>
      </w:r>
      <w:proofErr w:type="spellStart"/>
      <w:r w:rsidRPr="00F07AB2">
        <w:rPr>
          <w:rFonts w:asciiTheme="majorHAnsi" w:hAnsiTheme="majorHAnsi" w:cstheme="majorHAnsi"/>
          <w:lang w:val="en-US"/>
        </w:rPr>
        <w:t>f.c.</w:t>
      </w:r>
      <w:proofErr w:type="spellEnd"/>
      <w:r w:rsidRPr="00F07AB2">
        <w:rPr>
          <w:rFonts w:asciiTheme="majorHAnsi" w:hAnsiTheme="majorHAnsi" w:cstheme="majorHAnsi"/>
          <w:lang w:val="en-US"/>
        </w:rPr>
        <w:t>) of 0.1 mg/mL, PMSF (</w:t>
      </w:r>
      <w:proofErr w:type="spellStart"/>
      <w:r w:rsidRPr="00F07AB2">
        <w:rPr>
          <w:rFonts w:asciiTheme="majorHAnsi" w:hAnsiTheme="majorHAnsi" w:cstheme="majorHAnsi"/>
          <w:lang w:val="en-US"/>
        </w:rPr>
        <w:t>f.c.</w:t>
      </w:r>
      <w:proofErr w:type="spellEnd"/>
      <w:r w:rsidRPr="00F07AB2">
        <w:rPr>
          <w:rFonts w:asciiTheme="majorHAnsi" w:hAnsiTheme="majorHAnsi" w:cstheme="majorHAnsi"/>
          <w:lang w:val="en-US"/>
        </w:rPr>
        <w:t xml:space="preserve"> 1 mM) and TCEP (</w:t>
      </w:r>
      <w:proofErr w:type="spellStart"/>
      <w:r w:rsidRPr="00F07AB2">
        <w:rPr>
          <w:rFonts w:asciiTheme="majorHAnsi" w:hAnsiTheme="majorHAnsi" w:cstheme="majorHAnsi"/>
          <w:lang w:val="en-US"/>
        </w:rPr>
        <w:t>f.c.</w:t>
      </w:r>
      <w:proofErr w:type="spellEnd"/>
      <w:r w:rsidRPr="00F07AB2">
        <w:rPr>
          <w:rFonts w:asciiTheme="majorHAnsi" w:hAnsiTheme="majorHAnsi" w:cstheme="majorHAnsi"/>
          <w:lang w:val="en-US"/>
        </w:rPr>
        <w:t xml:space="preserve"> 1 mM) and incubated the resuspended cells for 30 min on ice. After 2 times of freezing the suspension in liquid nitrogen and thawing and incubation with </w:t>
      </w:r>
      <w:proofErr w:type="spellStart"/>
      <w:r w:rsidRPr="00F07AB2">
        <w:rPr>
          <w:rFonts w:asciiTheme="majorHAnsi" w:hAnsiTheme="majorHAnsi" w:cstheme="majorHAnsi"/>
          <w:lang w:val="en-US"/>
        </w:rPr>
        <w:t>DNAse</w:t>
      </w:r>
      <w:proofErr w:type="spellEnd"/>
      <w:r w:rsidRPr="00F07AB2">
        <w:rPr>
          <w:rFonts w:asciiTheme="majorHAnsi" w:hAnsiTheme="majorHAnsi" w:cstheme="majorHAnsi"/>
          <w:lang w:val="en-US"/>
        </w:rPr>
        <w:t xml:space="preserve"> I in between the freezing cycles, we </w:t>
      </w:r>
      <w:proofErr w:type="spellStart"/>
      <w:r w:rsidRPr="00F07AB2">
        <w:rPr>
          <w:rFonts w:asciiTheme="majorHAnsi" w:hAnsiTheme="majorHAnsi" w:cstheme="majorHAnsi"/>
          <w:lang w:val="en-US"/>
        </w:rPr>
        <w:t>sonified</w:t>
      </w:r>
      <w:proofErr w:type="spellEnd"/>
      <w:r w:rsidRPr="00F07AB2">
        <w:rPr>
          <w:rFonts w:asciiTheme="majorHAnsi" w:hAnsiTheme="majorHAnsi" w:cstheme="majorHAnsi"/>
          <w:lang w:val="en-US"/>
        </w:rPr>
        <w:t xml:space="preserve"> the suspension and centrifuged at 10,000 g and 4 °C for 30 min. The supernatant containing the desired protein was then purified on a </w:t>
      </w:r>
      <w:proofErr w:type="spellStart"/>
      <w:r w:rsidRPr="00F07AB2">
        <w:rPr>
          <w:rFonts w:asciiTheme="majorHAnsi" w:hAnsiTheme="majorHAnsi" w:cstheme="majorHAnsi"/>
          <w:lang w:val="en-US"/>
        </w:rPr>
        <w:t>HisTrap</w:t>
      </w:r>
      <w:proofErr w:type="spellEnd"/>
      <w:r w:rsidRPr="00F07AB2">
        <w:rPr>
          <w:rFonts w:asciiTheme="majorHAnsi" w:hAnsiTheme="majorHAnsi" w:cstheme="majorHAnsi"/>
          <w:lang w:val="en-US"/>
        </w:rPr>
        <w:t xml:space="preserve"> FF crude column using </w:t>
      </w:r>
      <w:proofErr w:type="spellStart"/>
      <w:r w:rsidRPr="00F07AB2">
        <w:rPr>
          <w:rFonts w:asciiTheme="majorHAnsi" w:hAnsiTheme="majorHAnsi" w:cstheme="majorHAnsi"/>
          <w:lang w:val="en-US"/>
        </w:rPr>
        <w:t>Äkta</w:t>
      </w:r>
      <w:proofErr w:type="spellEnd"/>
      <w:r w:rsidRPr="00F07AB2">
        <w:rPr>
          <w:rFonts w:asciiTheme="majorHAnsi" w:hAnsiTheme="majorHAnsi" w:cstheme="majorHAnsi"/>
          <w:lang w:val="en-US"/>
        </w:rPr>
        <w:t xml:space="preserve"> FPLC purifier system connected to a fraction collector (F9-R, GE Healthcare). Absorbance was measured at 280 nm and analyzed using Unicorn 6.3 software. The column was equilibrated with Tris-buffer (50 mM Tris-HCl, 500 mM NaCl, 4 M urea, 20 mM imidazole). Following the loading of the lysate, washing was performed (50 mM Tris-HCl, 500 mM NaCl, 4 M urea, 20 mM imidazole). His-</w:t>
      </w:r>
      <w:r w:rsidRPr="00F07AB2">
        <w:rPr>
          <w:rFonts w:asciiTheme="majorHAnsi" w:hAnsiTheme="majorHAnsi" w:cstheme="majorHAnsi"/>
          <w:lang w:val="en-US"/>
        </w:rPr>
        <w:lastRenderedPageBreak/>
        <w:t>tagged proteins were eluted using an elution buffer containing 500 mM imidazole and elution fractions were pooled. After dialysis of the pooled elution fractions into 1 mM Tris-HCl buffer pH 8 to remove salts and remaining compounds from His-tag purification, protein aliquots were lyophilized. For purity analysis and identification, standard SDS-PAGE (Tris/glycine,10 %) was performed. Lyophilized proteins were stored at -20 °C. For the most frequently used proteins we determined the protein concentration prior to dialysis via absorbance at 280 nm using the spectrophotometer Nanodrop 1,000 (</w:t>
      </w:r>
      <w:proofErr w:type="spellStart"/>
      <w:r w:rsidRPr="00F07AB2">
        <w:rPr>
          <w:rFonts w:asciiTheme="majorHAnsi" w:hAnsiTheme="majorHAnsi" w:cstheme="majorHAnsi"/>
          <w:lang w:val="en-US"/>
        </w:rPr>
        <w:t>Peqlab</w:t>
      </w:r>
      <w:proofErr w:type="spellEnd"/>
      <w:r w:rsidRPr="00F07AB2">
        <w:rPr>
          <w:rFonts w:asciiTheme="majorHAnsi" w:hAnsiTheme="majorHAnsi" w:cstheme="majorHAnsi"/>
          <w:lang w:val="en-US"/>
        </w:rPr>
        <w:t xml:space="preserve"> Biotechnology GmbH) and applying Beer-Lambert law. For all other proteins, required protein amounts were weighed immediately before hydrogel fabrication.</w:t>
      </w:r>
    </w:p>
    <w:p w14:paraId="626393EE" w14:textId="4AD7C2F0" w:rsidR="006210AB" w:rsidRDefault="006210AB" w:rsidP="003228B4">
      <w:pPr>
        <w:pStyle w:val="berschrift4"/>
        <w:numPr>
          <w:ilvl w:val="1"/>
          <w:numId w:val="47"/>
        </w:numPr>
        <w:rPr>
          <w:ins w:id="149" w:author="anna.resch88@gmail.com" w:date="2022-01-04T10:05:00Z"/>
          <w:lang w:val="en-US"/>
        </w:rPr>
      </w:pPr>
      <w:bookmarkStart w:id="150" w:name="_Toc92462535"/>
      <w:ins w:id="151" w:author="anna.resch88@gmail.com" w:date="2022-01-04T10:05:00Z">
        <w:r>
          <w:rPr>
            <w:lang w:val="en-US"/>
          </w:rPr>
          <w:t xml:space="preserve">Protein </w:t>
        </w:r>
        <w:r w:rsidR="003F21C1">
          <w:rPr>
            <w:lang w:val="en-US"/>
          </w:rPr>
          <w:t>purity and yield</w:t>
        </w:r>
        <w:bookmarkEnd w:id="150"/>
        <w:r w:rsidR="003F21C1">
          <w:rPr>
            <w:lang w:val="en-US"/>
          </w:rPr>
          <w:t xml:space="preserve"> </w:t>
        </w:r>
      </w:ins>
    </w:p>
    <w:p w14:paraId="525E543E" w14:textId="41D2B39E" w:rsidR="003F21C1" w:rsidRPr="004F69C9" w:rsidRDefault="003F21C1">
      <w:pPr>
        <w:jc w:val="both"/>
        <w:rPr>
          <w:ins w:id="152" w:author="anna.resch88@gmail.com" w:date="2022-01-04T10:05:00Z"/>
          <w:rFonts w:cstheme="majorHAnsi"/>
          <w:lang w:val="en-US"/>
        </w:rPr>
        <w:pPrChange w:id="153" w:author="anna.resch88@gmail.com" w:date="2022-01-04T10:06:00Z">
          <w:pPr>
            <w:pStyle w:val="berschrift4"/>
            <w:numPr>
              <w:ilvl w:val="1"/>
              <w:numId w:val="44"/>
            </w:numPr>
            <w:ind w:left="792" w:hanging="432"/>
          </w:pPr>
        </w:pPrChange>
      </w:pPr>
      <w:ins w:id="154" w:author="anna.resch88@gmail.com" w:date="2022-01-04T10:05:00Z">
        <w:r w:rsidRPr="003F21C1">
          <w:rPr>
            <w:rFonts w:asciiTheme="majorHAnsi" w:hAnsiTheme="majorHAnsi" w:cstheme="majorHAnsi"/>
            <w:lang w:val="en-US"/>
            <w:rPrChange w:id="155" w:author="anna.resch88@gmail.com" w:date="2022-01-04T10:06:00Z">
              <w:rPr>
                <w:i w:val="0"/>
                <w:iCs w:val="0"/>
                <w:lang w:val="en-US"/>
              </w:rPr>
            </w:rPrChange>
          </w:rPr>
          <w:t xml:space="preserve">SDS-PAGE of His-tag based purification via FPLC </w:t>
        </w:r>
      </w:ins>
      <w:ins w:id="156" w:author="anna.resch88@gmail.com" w:date="2022-01-04T10:06:00Z">
        <w:r w:rsidRPr="003F21C1">
          <w:rPr>
            <w:rFonts w:asciiTheme="majorHAnsi" w:hAnsiTheme="majorHAnsi" w:cstheme="majorHAnsi"/>
            <w:lang w:val="en-US"/>
            <w:rPrChange w:id="157" w:author="anna.resch88@gmail.com" w:date="2022-01-04T10:06:00Z">
              <w:rPr>
                <w:i w:val="0"/>
                <w:iCs w:val="0"/>
                <w:lang w:val="en-US"/>
              </w:rPr>
            </w:rPrChange>
          </w:rPr>
          <w:t>(</w:t>
        </w:r>
        <w:r w:rsidRPr="0049319A">
          <w:rPr>
            <w:rFonts w:asciiTheme="majorHAnsi" w:hAnsiTheme="majorHAnsi" w:cstheme="majorHAnsi"/>
            <w:b/>
            <w:bCs/>
            <w:highlight w:val="cyan"/>
            <w:lang w:val="en-US"/>
            <w:rPrChange w:id="158" w:author="anna.resch88@gmail.com" w:date="2022-01-04T16:07:00Z">
              <w:rPr>
                <w:i w:val="0"/>
                <w:iCs w:val="0"/>
                <w:lang w:val="en-US"/>
              </w:rPr>
            </w:rPrChange>
          </w:rPr>
          <w:t>Figure S-2</w:t>
        </w:r>
        <w:r w:rsidRPr="003F21C1">
          <w:rPr>
            <w:rFonts w:asciiTheme="majorHAnsi" w:hAnsiTheme="majorHAnsi" w:cstheme="majorHAnsi"/>
            <w:lang w:val="en-US"/>
            <w:rPrChange w:id="159" w:author="anna.resch88@gmail.com" w:date="2022-01-04T10:06:00Z">
              <w:rPr>
                <w:i w:val="0"/>
                <w:iCs w:val="0"/>
                <w:lang w:val="en-US"/>
              </w:rPr>
            </w:rPrChange>
          </w:rPr>
          <w:t xml:space="preserve">) </w:t>
        </w:r>
      </w:ins>
      <w:ins w:id="160" w:author="anna.resch88@gmail.com" w:date="2022-01-04T10:05:00Z">
        <w:r w:rsidRPr="003F21C1">
          <w:rPr>
            <w:rFonts w:asciiTheme="majorHAnsi" w:hAnsiTheme="majorHAnsi" w:cstheme="majorHAnsi"/>
            <w:lang w:val="en-US"/>
            <w:rPrChange w:id="161" w:author="anna.resch88@gmail.com" w:date="2022-01-04T10:06:00Z">
              <w:rPr>
                <w:i w:val="0"/>
                <w:iCs w:val="0"/>
                <w:lang w:val="en-US"/>
              </w:rPr>
            </w:rPrChange>
          </w:rPr>
          <w:t xml:space="preserve">shows resulting protein solutions of acceptable purity. For all elution fractions of ULD-V80-ULD, an additional band of approx. 30 </w:t>
        </w:r>
        <w:proofErr w:type="spellStart"/>
        <w:r w:rsidRPr="003F21C1">
          <w:rPr>
            <w:rFonts w:asciiTheme="majorHAnsi" w:hAnsiTheme="majorHAnsi" w:cstheme="majorHAnsi"/>
            <w:lang w:val="en-US"/>
            <w:rPrChange w:id="162" w:author="anna.resch88@gmail.com" w:date="2022-01-04T10:06:00Z">
              <w:rPr>
                <w:i w:val="0"/>
                <w:iCs w:val="0"/>
                <w:lang w:val="en-US"/>
              </w:rPr>
            </w:rPrChange>
          </w:rPr>
          <w:t>kDa</w:t>
        </w:r>
        <w:proofErr w:type="spellEnd"/>
        <w:r w:rsidRPr="003F21C1">
          <w:rPr>
            <w:rFonts w:asciiTheme="majorHAnsi" w:hAnsiTheme="majorHAnsi" w:cstheme="majorHAnsi"/>
            <w:lang w:val="en-US"/>
            <w:rPrChange w:id="163" w:author="anna.resch88@gmail.com" w:date="2022-01-04T10:06:00Z">
              <w:rPr>
                <w:i w:val="0"/>
                <w:iCs w:val="0"/>
                <w:lang w:val="en-US"/>
              </w:rPr>
            </w:rPrChange>
          </w:rPr>
          <w:t xml:space="preserve"> is visible. Mass spectrometry confirmed that this additional band contains ULD; ELP sequences cannot be distinguished by MS. Given the length of 80 ELP repeats and given the fact that no additional bands of this size are seen in other ULD-ELP-ULD products, we assume that ULD-V80-ULD is able to form a circular shape through intramolecular dimerization of both ULD tails. Such circular shapes are assumed to show divergent electrophoretic kinetics in SDS-PAGE. Chain lengths of 20 or 40 repeats in ULD-V20-ULD and ULD-V40-ULD might not provide enough flexibility to form such circular shapes.</w:t>
        </w:r>
      </w:ins>
    </w:p>
    <w:p w14:paraId="319DD5CF" w14:textId="4B419DAC" w:rsidR="006F1256" w:rsidRPr="00F07AB2" w:rsidDel="006F1256" w:rsidRDefault="0049319A">
      <w:pPr>
        <w:rPr>
          <w:del w:id="164" w:author="anna.resch88@gmail.com" w:date="2022-01-04T10:16:00Z"/>
          <w:moveTo w:id="165" w:author="anna.resch88@gmail.com" w:date="2022-01-04T10:13:00Z"/>
          <w:lang w:val="en-US"/>
        </w:rPr>
        <w:pPrChange w:id="166" w:author="anna.resch88@gmail.com" w:date="2022-01-05T11:10:00Z">
          <w:pPr>
            <w:pStyle w:val="berschrift4"/>
            <w:numPr>
              <w:ilvl w:val="1"/>
              <w:numId w:val="16"/>
            </w:numPr>
            <w:ind w:left="792" w:hanging="432"/>
            <w:jc w:val="both"/>
          </w:pPr>
        </w:pPrChange>
      </w:pPr>
      <w:ins w:id="167" w:author="anna.resch88@gmail.com" w:date="2022-01-04T16:11:00Z">
        <w:r>
          <w:rPr>
            <w:lang w:val="en-US"/>
          </w:rPr>
          <w:t xml:space="preserve">ULD-V20-ULD and ULD-V40-ULD provided the highest protein yield in shake flask culture, approximately 200 mg/L and 100 mg/L, respectively. </w:t>
        </w:r>
      </w:ins>
      <w:moveToRangeStart w:id="168" w:author="anna.resch88@gmail.com" w:date="2022-01-04T10:13:00Z" w:name="move92183636"/>
      <w:moveTo w:id="169" w:author="anna.resch88@gmail.com" w:date="2022-01-04T10:13:00Z">
        <w:del w:id="170" w:author="anna.resch88@gmail.com" w:date="2022-01-04T10:16:00Z">
          <w:r w:rsidR="006F1256" w:rsidRPr="00F07AB2" w:rsidDel="006F1256">
            <w:rPr>
              <w:lang w:val="en-US"/>
            </w:rPr>
            <w:delText>ULD tetramerization</w:delText>
          </w:r>
        </w:del>
      </w:moveTo>
    </w:p>
    <w:p w14:paraId="0F203A6C" w14:textId="4F06D4E2" w:rsidR="006F1256" w:rsidRPr="00F07AB2" w:rsidDel="006F1256" w:rsidRDefault="006F1256" w:rsidP="006F1256">
      <w:pPr>
        <w:jc w:val="both"/>
        <w:rPr>
          <w:del w:id="171" w:author="anna.resch88@gmail.com" w:date="2022-01-04T10:16:00Z"/>
          <w:moveTo w:id="172" w:author="anna.resch88@gmail.com" w:date="2022-01-04T10:13:00Z"/>
          <w:rFonts w:asciiTheme="majorHAnsi" w:hAnsiTheme="majorHAnsi" w:cstheme="majorHAnsi"/>
          <w:lang w:val="en-US"/>
        </w:rPr>
      </w:pPr>
      <w:moveTo w:id="173" w:author="anna.resch88@gmail.com" w:date="2022-01-04T10:13:00Z">
        <w:del w:id="174" w:author="anna.resch88@gmail.com" w:date="2022-01-04T10:15:00Z">
          <w:r w:rsidRPr="00F07AB2" w:rsidDel="006F1256">
            <w:rPr>
              <w:rFonts w:asciiTheme="majorHAnsi" w:hAnsiTheme="majorHAnsi" w:cstheme="majorHAnsi"/>
              <w:noProof/>
              <w:lang w:eastAsia="de-DE"/>
            </w:rPr>
            <w:drawing>
              <wp:inline distT="0" distB="0" distL="0" distR="0" wp14:anchorId="1CB8CC97" wp14:editId="55F736D4">
                <wp:extent cx="7115175" cy="2921000"/>
                <wp:effectExtent l="0" t="0" r="9525" b="0"/>
                <wp:docPr id="21" name="Grafik 21" descr="Ein Bild, das Text, weiß, Bild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rafik 21" descr="Ein Bild, das Text, weiß, Bild enthält.&#10;&#10;Automatisch generierte Beschreibu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7115175" cy="2921000"/>
                        </a:xfrm>
                        <a:prstGeom prst="rect">
                          <a:avLst/>
                        </a:prstGeom>
                        <a:noFill/>
                        <a:ln>
                          <a:noFill/>
                        </a:ln>
                      </pic:spPr>
                    </pic:pic>
                  </a:graphicData>
                </a:graphic>
              </wp:inline>
            </w:drawing>
          </w:r>
        </w:del>
        <w:del w:id="175" w:author="anna.resch88@gmail.com" w:date="2022-01-04T10:16:00Z">
          <w:r w:rsidRPr="00F07AB2" w:rsidDel="006F1256">
            <w:rPr>
              <w:rFonts w:asciiTheme="majorHAnsi" w:hAnsiTheme="majorHAnsi" w:cstheme="majorHAnsi"/>
              <w:lang w:val="en-US"/>
            </w:rPr>
            <w:delText>Wang and colleagues demonstrated that ULD peptides form stable tetramers, even under harsh conditions (2M NaCl and 10 % glycerol)</w:delText>
          </w:r>
          <w:r w:rsidDel="006F1256">
            <w:rPr>
              <w:rFonts w:asciiTheme="majorHAnsi" w:hAnsiTheme="majorHAnsi" w:cstheme="majorHAnsi"/>
              <w:lang w:val="en-US"/>
            </w:rPr>
            <w:fldChar w:fldCharType="begin"/>
          </w:r>
          <w:r w:rsidDel="006F1256">
            <w:rPr>
              <w:rFonts w:asciiTheme="majorHAnsi" w:hAnsiTheme="majorHAnsi" w:cstheme="majorHAnsi"/>
              <w:lang w:val="en-US"/>
            </w:rPr>
            <w:delInstrText xml:space="preserve"> ADDIN EN.CITE &lt;EndNote&gt;&lt;Cite&gt;&lt;Author&gt;Wang&lt;/Author&gt;&lt;Year&gt;2012&lt;/Year&gt;&lt;RecNum&gt;82&lt;/RecNum&gt;&lt;DisplayText&gt;&lt;style face="superscript"&gt;1&lt;/style&gt;&lt;/DisplayText&gt;&lt;record&gt;&lt;rec-number&gt;82&lt;/rec-number&gt;&lt;foreign-keys&gt;&lt;key app="EN" db-id="zvspev52q5sttqetatnpexxo02zdpswpztzw" timestamp="1602401589"&gt;82&lt;/key&gt;&lt;/foreign-keys&gt;&lt;ref-type name="Journal Article"&gt;17&lt;/ref-type&gt;&lt;contributors&gt;&lt;authors&gt;&lt;author&gt;Wang, Zheng&lt;/author&gt;&lt;author&gt;Yang, Xue&lt;/author&gt;&lt;author&gt;Chu, Xinlei&lt;/author&gt;&lt;author&gt;Zhang, Jinxiu&lt;/author&gt;&lt;author&gt;Zhou, Hao&lt;/author&gt;&lt;author&gt;Shen, Yuequan&lt;/author&gt;&lt;author&gt;Long, Jiafu&lt;/author&gt;&lt;/authors&gt;&lt;/contributors&gt;&lt;titles&gt;&lt;title&gt;The structural basis for the oligomerization of the N-terminal domain of SATB1&lt;/title&gt;&lt;secondary-title&gt;Nucleic Acids Research&lt;/secondary-title&gt;&lt;/titles&gt;&lt;periodical&gt;&lt;full-title&gt;Nucleic Acids Research&lt;/full-title&gt;&lt;/periodical&gt;&lt;pages&gt;4193-4202&lt;/pages&gt;&lt;volume&gt;40&lt;/volume&gt;&lt;number&gt;9&lt;/number&gt;&lt;dates&gt;&lt;year&gt;2012&lt;/year&gt;&lt;/dates&gt;&lt;isbn&gt;0305-1048&lt;/isbn&gt;&lt;urls&gt;&lt;pdf-urls&gt;&lt;url&gt;file:///C:/Users/annar/AppData/Local/Mendeley Ltd./Mendeley Desktop/Downloaded/Wang et al. - 2012 - The structural basis for the oligomerization of the N-terminal domain of SATB1.pdf&lt;/url&gt;&lt;/pdf-urls&gt;&lt;/urls&gt;&lt;electronic-resource-num&gt;10.1093/nar/gkr1284&lt;/electronic-resource-num&gt;&lt;/record&gt;&lt;/Cite&gt;&lt;/EndNote&gt;</w:delInstrText>
          </w:r>
          <w:r w:rsidDel="006F1256">
            <w:rPr>
              <w:rFonts w:asciiTheme="majorHAnsi" w:hAnsiTheme="majorHAnsi" w:cstheme="majorHAnsi"/>
              <w:lang w:val="en-US"/>
            </w:rPr>
            <w:fldChar w:fldCharType="separate"/>
          </w:r>
          <w:r w:rsidRPr="0045341C" w:rsidDel="006F1256">
            <w:rPr>
              <w:rFonts w:asciiTheme="majorHAnsi" w:hAnsiTheme="majorHAnsi" w:cstheme="majorHAnsi"/>
              <w:noProof/>
              <w:vertAlign w:val="superscript"/>
              <w:lang w:val="en-US"/>
            </w:rPr>
            <w:delText>1</w:delText>
          </w:r>
          <w:r w:rsidDel="006F1256">
            <w:rPr>
              <w:rFonts w:asciiTheme="majorHAnsi" w:hAnsiTheme="majorHAnsi" w:cstheme="majorHAnsi"/>
              <w:lang w:val="en-US"/>
            </w:rPr>
            <w:fldChar w:fldCharType="end"/>
          </w:r>
          <w:r w:rsidRPr="00F07AB2" w:rsidDel="006F1256">
            <w:rPr>
              <w:rFonts w:asciiTheme="majorHAnsi" w:hAnsiTheme="majorHAnsi" w:cstheme="majorHAnsi"/>
              <w:lang w:val="en-US"/>
            </w:rPr>
            <w:delText>. As we routinely used urea buffers for protein purification (and in some cases for hydrogel preparation), we performed SDS-PAGE to investigate the extent of tetramerization under various conditions, including increasing urea concentrations, addition of ethanol and heating. A concentrated solution of purified ULD was mixed with varying buffers containing different mixtures of water, urea and ethanol and incubated for 2 hours before 1-4 µ</w:delText>
          </w:r>
        </w:del>
        <w:del w:id="176" w:author="anna.resch88@gmail.com" w:date="2022-01-04T10:14:00Z">
          <w:r w:rsidRPr="00F07AB2" w:rsidDel="006F1256">
            <w:rPr>
              <w:rFonts w:asciiTheme="majorHAnsi" w:hAnsiTheme="majorHAnsi" w:cstheme="majorHAnsi"/>
              <w:lang w:val="en-US"/>
            </w:rPr>
            <w:delText>l</w:delText>
          </w:r>
        </w:del>
        <w:del w:id="177" w:author="anna.resch88@gmail.com" w:date="2022-01-04T10:16:00Z">
          <w:r w:rsidRPr="00F07AB2" w:rsidDel="006F1256">
            <w:rPr>
              <w:rFonts w:asciiTheme="majorHAnsi" w:hAnsiTheme="majorHAnsi" w:cstheme="majorHAnsi"/>
              <w:lang w:val="en-US"/>
            </w:rPr>
            <w:delText xml:space="preserve"> 5x SDS loading buffer was added (see Figure below: 4 µ</w:delText>
          </w:r>
        </w:del>
        <w:del w:id="178" w:author="anna.resch88@gmail.com" w:date="2022-01-04T10:14:00Z">
          <w:r w:rsidRPr="00F07AB2" w:rsidDel="006F1256">
            <w:rPr>
              <w:rFonts w:asciiTheme="majorHAnsi" w:hAnsiTheme="majorHAnsi" w:cstheme="majorHAnsi"/>
              <w:lang w:val="en-US"/>
            </w:rPr>
            <w:delText>l</w:delText>
          </w:r>
        </w:del>
        <w:del w:id="179" w:author="anna.resch88@gmail.com" w:date="2022-01-04T10:16:00Z">
          <w:r w:rsidRPr="00F07AB2" w:rsidDel="006F1256">
            <w:rPr>
              <w:rFonts w:asciiTheme="majorHAnsi" w:hAnsiTheme="majorHAnsi" w:cstheme="majorHAnsi"/>
              <w:lang w:val="en-US"/>
            </w:rPr>
            <w:delText xml:space="preserve"> in lanes 1-10; 1 µ</w:delText>
          </w:r>
        </w:del>
        <w:del w:id="180" w:author="anna.resch88@gmail.com" w:date="2022-01-04T10:14:00Z">
          <w:r w:rsidRPr="00F07AB2" w:rsidDel="006F1256">
            <w:rPr>
              <w:rFonts w:asciiTheme="majorHAnsi" w:hAnsiTheme="majorHAnsi" w:cstheme="majorHAnsi"/>
              <w:lang w:val="en-US"/>
            </w:rPr>
            <w:delText>l</w:delText>
          </w:r>
        </w:del>
        <w:del w:id="181" w:author="anna.resch88@gmail.com" w:date="2022-01-04T10:16:00Z">
          <w:r w:rsidRPr="00F07AB2" w:rsidDel="006F1256">
            <w:rPr>
              <w:rFonts w:asciiTheme="majorHAnsi" w:hAnsiTheme="majorHAnsi" w:cstheme="majorHAnsi"/>
              <w:lang w:val="en-US"/>
            </w:rPr>
            <w:delText xml:space="preserve"> in lanes 11-18). Loading buffer contained 0,02 % Bromophenol blue, 30 % glycerol, 250 mM Tris-HCl pH 6.8, 10 % SDS and 0.5M DTT. If 1µ</w:delText>
          </w:r>
        </w:del>
        <w:del w:id="182" w:author="anna.resch88@gmail.com" w:date="2022-01-04T10:14:00Z">
          <w:r w:rsidRPr="00F07AB2" w:rsidDel="006F1256">
            <w:rPr>
              <w:rFonts w:asciiTheme="majorHAnsi" w:hAnsiTheme="majorHAnsi" w:cstheme="majorHAnsi"/>
              <w:lang w:val="en-US"/>
            </w:rPr>
            <w:delText>l</w:delText>
          </w:r>
        </w:del>
        <w:del w:id="183" w:author="anna.resch88@gmail.com" w:date="2022-01-04T10:16:00Z">
          <w:r w:rsidRPr="00F07AB2" w:rsidDel="006F1256">
            <w:rPr>
              <w:rFonts w:asciiTheme="majorHAnsi" w:hAnsiTheme="majorHAnsi" w:cstheme="majorHAnsi"/>
              <w:lang w:val="en-US"/>
            </w:rPr>
            <w:delText xml:space="preserve"> 5x SDS LB was used, we added 0.5 µ</w:delText>
          </w:r>
        </w:del>
        <w:del w:id="184" w:author="anna.resch88@gmail.com" w:date="2022-01-04T10:14:00Z">
          <w:r w:rsidRPr="00F07AB2" w:rsidDel="006F1256">
            <w:rPr>
              <w:rFonts w:asciiTheme="majorHAnsi" w:hAnsiTheme="majorHAnsi" w:cstheme="majorHAnsi"/>
              <w:lang w:val="en-US"/>
            </w:rPr>
            <w:delText>l</w:delText>
          </w:r>
        </w:del>
        <w:del w:id="185" w:author="anna.resch88@gmail.com" w:date="2022-01-04T10:16:00Z">
          <w:r w:rsidRPr="00F07AB2" w:rsidDel="006F1256">
            <w:rPr>
              <w:rFonts w:asciiTheme="majorHAnsi" w:hAnsiTheme="majorHAnsi" w:cstheme="majorHAnsi"/>
              <w:lang w:val="en-US"/>
            </w:rPr>
            <w:delText xml:space="preserve"> 60 % Glycerol additionally. Selected samples were then heated and transferred to the SDS-PAGE immediately or after 2-24 hours of cooling. ULD in water without heating serve</w:delText>
          </w:r>
        </w:del>
        <w:del w:id="186" w:author="anna.resch88@gmail.com" w:date="2022-01-04T10:14:00Z">
          <w:r w:rsidRPr="00F07AB2" w:rsidDel="006F1256">
            <w:rPr>
              <w:rFonts w:asciiTheme="majorHAnsi" w:hAnsiTheme="majorHAnsi" w:cstheme="majorHAnsi"/>
              <w:lang w:val="en-US"/>
            </w:rPr>
            <w:delText>s</w:delText>
          </w:r>
        </w:del>
        <w:del w:id="187" w:author="anna.resch88@gmail.com" w:date="2022-01-04T10:16:00Z">
          <w:r w:rsidRPr="00F07AB2" w:rsidDel="006F1256">
            <w:rPr>
              <w:rFonts w:asciiTheme="majorHAnsi" w:hAnsiTheme="majorHAnsi" w:cstheme="majorHAnsi"/>
              <w:lang w:val="en-US"/>
            </w:rPr>
            <w:delText xml:space="preserve"> as control (lane 13). </w:delText>
          </w:r>
        </w:del>
        <w:del w:id="188" w:author="anna.resch88@gmail.com" w:date="2022-01-04T10:15:00Z">
          <w:r w:rsidRPr="00F07AB2" w:rsidDel="006F1256">
            <w:rPr>
              <w:rFonts w:asciiTheme="majorHAnsi" w:hAnsiTheme="majorHAnsi" w:cstheme="majorHAnsi"/>
              <w:lang w:val="en-US"/>
            </w:rPr>
            <w:delText xml:space="preserve">To disrupt ULD tetramers effectively - even in the presence of SDS - either heating to 98 °C in water, heating to 90 °C in 4 M urea or the addition of 30 % </w:delText>
          </w:r>
          <w:r w:rsidRPr="00F07AB2" w:rsidDel="006F1256">
            <w:rPr>
              <w:rFonts w:asciiTheme="majorHAnsi" w:hAnsiTheme="majorHAnsi" w:cstheme="majorHAnsi"/>
              <w:lang w:val="en-US"/>
            </w:rPr>
            <w:lastRenderedPageBreak/>
            <w:delText xml:space="preserve">ethanol to 4 M urea buffer was necessary. Neither up to 60 % glycerol, nor acidic or basic conditions rendered ULD monomers in aqueous solutions.    </w:delText>
          </w:r>
        </w:del>
      </w:moveTo>
    </w:p>
    <w:p w14:paraId="626DFB01" w14:textId="301F947F" w:rsidR="006F1256" w:rsidRPr="00F07AB2" w:rsidDel="006F1256" w:rsidRDefault="006F1256" w:rsidP="006F1256">
      <w:pPr>
        <w:jc w:val="both"/>
        <w:rPr>
          <w:del w:id="189" w:author="anna.resch88@gmail.com" w:date="2022-01-04T10:16:00Z"/>
          <w:moveTo w:id="190" w:author="anna.resch88@gmail.com" w:date="2022-01-04T10:13:00Z"/>
          <w:rFonts w:asciiTheme="majorHAnsi" w:hAnsiTheme="majorHAnsi" w:cstheme="majorHAnsi"/>
          <w:lang w:val="en-US"/>
        </w:rPr>
      </w:pPr>
    </w:p>
    <w:p w14:paraId="304330ED" w14:textId="507A0A95" w:rsidR="006F1256" w:rsidRPr="00D22AC5" w:rsidRDefault="006F1256" w:rsidP="006F1256">
      <w:pPr>
        <w:jc w:val="both"/>
        <w:rPr>
          <w:moveTo w:id="191" w:author="anna.resch88@gmail.com" w:date="2022-01-04T10:13:00Z"/>
          <w:rFonts w:asciiTheme="majorHAnsi" w:hAnsiTheme="majorHAnsi" w:cstheme="majorHAnsi"/>
          <w:lang w:val="en-US"/>
        </w:rPr>
      </w:pPr>
      <w:commentRangeStart w:id="192"/>
      <w:moveTo w:id="193" w:author="anna.resch88@gmail.com" w:date="2022-01-04T10:13:00Z">
        <w:del w:id="194" w:author="anna.resch88@gmail.com" w:date="2022-01-04T10:16:00Z">
          <w:r w:rsidRPr="00F07AB2" w:rsidDel="006F1256">
            <w:rPr>
              <w:rFonts w:asciiTheme="majorHAnsi" w:hAnsiTheme="majorHAnsi" w:cstheme="majorHAnsi"/>
              <w:b/>
              <w:bCs/>
              <w:i/>
              <w:iCs/>
              <w:lang w:val="en-US"/>
            </w:rPr>
            <w:delText xml:space="preserve">Figure </w:delText>
          </w:r>
          <w:commentRangeEnd w:id="192"/>
          <w:r w:rsidDel="006F1256">
            <w:rPr>
              <w:rStyle w:val="Kommentarzeichen"/>
            </w:rPr>
            <w:commentReference w:id="192"/>
          </w:r>
          <w:r w:rsidRPr="00F07AB2" w:rsidDel="006F1256">
            <w:rPr>
              <w:rFonts w:asciiTheme="majorHAnsi" w:hAnsiTheme="majorHAnsi" w:cstheme="majorHAnsi"/>
              <w:b/>
              <w:bCs/>
              <w:i/>
              <w:iCs/>
              <w:lang w:val="en-US"/>
            </w:rPr>
            <w:delText>S-</w:delText>
          </w:r>
        </w:del>
        <w:del w:id="195" w:author="anna.resch88@gmail.com" w:date="2022-01-04T10:15:00Z">
          <w:r w:rsidDel="006F1256">
            <w:rPr>
              <w:rFonts w:asciiTheme="majorHAnsi" w:hAnsiTheme="majorHAnsi" w:cstheme="majorHAnsi"/>
              <w:b/>
              <w:bCs/>
              <w:i/>
              <w:iCs/>
              <w:lang w:val="en-US"/>
            </w:rPr>
            <w:delText>8</w:delText>
          </w:r>
        </w:del>
        <w:del w:id="196" w:author="anna.resch88@gmail.com" w:date="2022-01-04T10:16:00Z">
          <w:r w:rsidRPr="00F07AB2" w:rsidDel="006F1256">
            <w:rPr>
              <w:rFonts w:asciiTheme="majorHAnsi" w:hAnsiTheme="majorHAnsi" w:cstheme="majorHAnsi"/>
              <w:b/>
              <w:bCs/>
              <w:i/>
              <w:iCs/>
              <w:lang w:val="en-US"/>
            </w:rPr>
            <w:delText>: ULD tetramers and tetramer disruption with heating or addition of ethanol and urea, visualized via SDS-PAGE.</w:delText>
          </w:r>
        </w:del>
      </w:moveTo>
    </w:p>
    <w:moveToRangeEnd w:id="168"/>
    <w:p w14:paraId="3FB577B9" w14:textId="77777777" w:rsidR="006210AB" w:rsidRDefault="006210AB" w:rsidP="00067C6D">
      <w:pPr>
        <w:jc w:val="both"/>
        <w:rPr>
          <w:ins w:id="197" w:author="anna.resch88@gmail.com" w:date="2022-01-04T10:03:00Z"/>
          <w:rFonts w:asciiTheme="majorHAnsi" w:hAnsiTheme="majorHAnsi" w:cstheme="majorHAnsi"/>
          <w:lang w:val="en-US"/>
        </w:rPr>
      </w:pPr>
    </w:p>
    <w:p w14:paraId="5CC976F0" w14:textId="77777777" w:rsidR="006210AB" w:rsidRPr="00F07AB2" w:rsidRDefault="006210AB" w:rsidP="006210AB">
      <w:pPr>
        <w:jc w:val="both"/>
        <w:rPr>
          <w:moveTo w:id="198" w:author="anna.resch88@gmail.com" w:date="2022-01-04T10:03:00Z"/>
          <w:rFonts w:asciiTheme="majorHAnsi" w:hAnsiTheme="majorHAnsi" w:cstheme="majorHAnsi"/>
        </w:rPr>
      </w:pPr>
      <w:moveToRangeStart w:id="199" w:author="anna.resch88@gmail.com" w:date="2022-01-04T10:03:00Z" w:name="move92183041"/>
      <w:moveTo w:id="200" w:author="anna.resch88@gmail.com" w:date="2022-01-04T10:03:00Z">
        <w:r w:rsidRPr="00F07AB2">
          <w:rPr>
            <w:rFonts w:asciiTheme="majorHAnsi" w:hAnsiTheme="majorHAnsi" w:cstheme="majorHAnsi"/>
            <w:noProof/>
            <w:lang w:eastAsia="de-DE"/>
          </w:rPr>
          <w:drawing>
            <wp:inline distT="0" distB="0" distL="0" distR="0" wp14:anchorId="5B0A31FD" wp14:editId="312CA907">
              <wp:extent cx="3857625" cy="3519236"/>
              <wp:effectExtent l="0" t="0" r="0" b="508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868724" cy="3529361"/>
                      </a:xfrm>
                      <a:prstGeom prst="rect">
                        <a:avLst/>
                      </a:prstGeom>
                      <a:noFill/>
                      <a:ln>
                        <a:noFill/>
                      </a:ln>
                    </pic:spPr>
                  </pic:pic>
                </a:graphicData>
              </a:graphic>
            </wp:inline>
          </w:drawing>
        </w:r>
      </w:moveTo>
    </w:p>
    <w:p w14:paraId="37E4AE94" w14:textId="0B59DC0C" w:rsidR="006210AB" w:rsidRDefault="006210AB" w:rsidP="006210AB">
      <w:pPr>
        <w:jc w:val="both"/>
        <w:rPr>
          <w:ins w:id="201" w:author="anna.resch88@gmail.com" w:date="2022-01-04T10:16:00Z"/>
          <w:rFonts w:asciiTheme="majorHAnsi" w:hAnsiTheme="majorHAnsi" w:cstheme="majorHAnsi"/>
          <w:b/>
          <w:bCs/>
          <w:i/>
          <w:lang w:val="en-US"/>
        </w:rPr>
      </w:pPr>
      <w:moveTo w:id="202" w:author="anna.resch88@gmail.com" w:date="2022-01-04T10:03:00Z">
        <w:r w:rsidRPr="008F3213">
          <w:rPr>
            <w:rFonts w:asciiTheme="majorHAnsi" w:hAnsiTheme="majorHAnsi" w:cstheme="majorHAnsi"/>
            <w:b/>
            <w:bCs/>
            <w:i/>
            <w:lang w:val="en-US"/>
          </w:rPr>
          <w:t>Figure S-</w:t>
        </w:r>
      </w:moveTo>
      <w:ins w:id="203" w:author="anna.resch88@gmail.com" w:date="2022-01-04T10:16:00Z">
        <w:r w:rsidR="006F1256">
          <w:rPr>
            <w:rFonts w:asciiTheme="majorHAnsi" w:hAnsiTheme="majorHAnsi" w:cstheme="majorHAnsi"/>
            <w:b/>
            <w:bCs/>
            <w:i/>
            <w:lang w:val="en-US"/>
          </w:rPr>
          <w:t>2</w:t>
        </w:r>
      </w:ins>
      <w:moveTo w:id="204" w:author="anna.resch88@gmail.com" w:date="2022-01-04T10:03:00Z">
        <w:del w:id="205" w:author="anna.resch88@gmail.com" w:date="2022-01-04T10:03:00Z">
          <w:r w:rsidRPr="008F3213" w:rsidDel="006210AB">
            <w:rPr>
              <w:rFonts w:asciiTheme="majorHAnsi" w:hAnsiTheme="majorHAnsi" w:cstheme="majorHAnsi"/>
              <w:b/>
              <w:bCs/>
              <w:i/>
              <w:lang w:val="en-US"/>
            </w:rPr>
            <w:delText>5</w:delText>
          </w:r>
        </w:del>
        <w:r w:rsidRPr="008F3213">
          <w:rPr>
            <w:rFonts w:asciiTheme="majorHAnsi" w:hAnsiTheme="majorHAnsi" w:cstheme="majorHAnsi"/>
            <w:b/>
            <w:bCs/>
            <w:i/>
            <w:lang w:val="en-US"/>
          </w:rPr>
          <w:t>: SDS-PAGE shows high purification yield of ULD-ELP-ULD fusion proteins via FPLC.</w:t>
        </w:r>
      </w:moveTo>
    </w:p>
    <w:p w14:paraId="115B69F7" w14:textId="77777777" w:rsidR="006F1256" w:rsidRPr="008F3213" w:rsidRDefault="006F1256" w:rsidP="006210AB">
      <w:pPr>
        <w:jc w:val="both"/>
        <w:rPr>
          <w:moveTo w:id="206" w:author="anna.resch88@gmail.com" w:date="2022-01-04T10:03:00Z"/>
          <w:rFonts w:asciiTheme="majorHAnsi" w:hAnsiTheme="majorHAnsi" w:cstheme="majorHAnsi"/>
          <w:b/>
          <w:bCs/>
          <w:i/>
          <w:lang w:val="en-US"/>
        </w:rPr>
      </w:pPr>
    </w:p>
    <w:p w14:paraId="08F5BCAD" w14:textId="3951FC47" w:rsidR="006210AB" w:rsidRPr="00F07AB2" w:rsidDel="006210AB" w:rsidRDefault="006210AB" w:rsidP="003228B4">
      <w:pPr>
        <w:numPr>
          <w:ilvl w:val="0"/>
          <w:numId w:val="47"/>
        </w:numPr>
        <w:jc w:val="both"/>
        <w:rPr>
          <w:del w:id="207" w:author="anna.resch88@gmail.com" w:date="2022-01-04T10:03:00Z"/>
          <w:rFonts w:asciiTheme="majorHAnsi" w:hAnsiTheme="majorHAnsi" w:cstheme="majorHAnsi"/>
          <w:lang w:val="en-US"/>
        </w:rPr>
      </w:pPr>
      <w:bookmarkStart w:id="208" w:name="_Toc92186561"/>
      <w:bookmarkStart w:id="209" w:name="_Toc92187253"/>
      <w:bookmarkStart w:id="210" w:name="_Toc92187945"/>
      <w:bookmarkStart w:id="211" w:name="_Toc92188635"/>
      <w:bookmarkStart w:id="212" w:name="_Toc92189325"/>
      <w:bookmarkStart w:id="213" w:name="_Toc92189981"/>
      <w:bookmarkStart w:id="214" w:name="_Toc92190637"/>
      <w:bookmarkStart w:id="215" w:name="_Toc92191299"/>
      <w:bookmarkStart w:id="216" w:name="_Toc92462498"/>
      <w:bookmarkStart w:id="217" w:name="_Toc92462536"/>
      <w:bookmarkEnd w:id="208"/>
      <w:bookmarkEnd w:id="209"/>
      <w:bookmarkEnd w:id="210"/>
      <w:bookmarkEnd w:id="211"/>
      <w:bookmarkEnd w:id="212"/>
      <w:bookmarkEnd w:id="213"/>
      <w:bookmarkEnd w:id="214"/>
      <w:bookmarkEnd w:id="215"/>
      <w:bookmarkEnd w:id="216"/>
      <w:bookmarkEnd w:id="217"/>
      <w:moveToRangeEnd w:id="199"/>
    </w:p>
    <w:p w14:paraId="2544FD89" w14:textId="77777777" w:rsidR="006F1256" w:rsidRPr="00F07AB2" w:rsidRDefault="006F1256" w:rsidP="003228B4">
      <w:pPr>
        <w:pStyle w:val="berschrift3"/>
        <w:numPr>
          <w:ilvl w:val="0"/>
          <w:numId w:val="47"/>
        </w:numPr>
        <w:rPr>
          <w:ins w:id="218" w:author="anna.resch88@gmail.com" w:date="2022-01-04T10:16:00Z"/>
          <w:lang w:val="en-US"/>
        </w:rPr>
      </w:pPr>
      <w:bookmarkStart w:id="219" w:name="_Toc92462537"/>
      <w:ins w:id="220" w:author="anna.resch88@gmail.com" w:date="2022-01-04T10:16:00Z">
        <w:r w:rsidRPr="00F07AB2">
          <w:rPr>
            <w:lang w:val="en-US"/>
          </w:rPr>
          <w:t>ULD tetramerization</w:t>
        </w:r>
        <w:bookmarkEnd w:id="219"/>
      </w:ins>
    </w:p>
    <w:p w14:paraId="62BF3DA5" w14:textId="3F6915C2" w:rsidR="006F1256" w:rsidRPr="00F07AB2" w:rsidRDefault="006F1256" w:rsidP="006F1256">
      <w:pPr>
        <w:jc w:val="both"/>
        <w:rPr>
          <w:ins w:id="221" w:author="anna.resch88@gmail.com" w:date="2022-01-04T10:16:00Z"/>
          <w:rFonts w:asciiTheme="majorHAnsi" w:hAnsiTheme="majorHAnsi" w:cstheme="majorHAnsi"/>
          <w:lang w:val="en-US"/>
        </w:rPr>
      </w:pPr>
      <w:ins w:id="222" w:author="anna.resch88@gmail.com" w:date="2022-01-04T10:16:00Z">
        <w:r w:rsidRPr="00F07AB2">
          <w:rPr>
            <w:rFonts w:asciiTheme="majorHAnsi" w:hAnsiTheme="majorHAnsi" w:cstheme="majorHAnsi"/>
            <w:lang w:val="en-US"/>
          </w:rPr>
          <w:t>Wang and colleagues demonstrated that ULD peptides form stable tetramers, even under harsh conditions (2</w:t>
        </w:r>
      </w:ins>
      <w:ins w:id="223" w:author="Alexander Resch" w:date="2022-01-19T19:31:00Z">
        <w:r w:rsidR="0062228C">
          <w:rPr>
            <w:rFonts w:asciiTheme="majorHAnsi" w:hAnsiTheme="majorHAnsi" w:cstheme="majorHAnsi"/>
            <w:lang w:val="en-US"/>
          </w:rPr>
          <w:t xml:space="preserve"> </w:t>
        </w:r>
      </w:ins>
      <w:ins w:id="224" w:author="anna.resch88@gmail.com" w:date="2022-01-04T10:16:00Z">
        <w:r w:rsidRPr="00F07AB2">
          <w:rPr>
            <w:rFonts w:asciiTheme="majorHAnsi" w:hAnsiTheme="majorHAnsi" w:cstheme="majorHAnsi"/>
            <w:lang w:val="en-US"/>
          </w:rPr>
          <w:t>M NaCl and 10 % glycerol)</w:t>
        </w:r>
        <w:r>
          <w:rPr>
            <w:rFonts w:asciiTheme="majorHAnsi" w:hAnsiTheme="majorHAnsi" w:cstheme="majorHAnsi"/>
            <w:lang w:val="en-US"/>
          </w:rPr>
          <w:fldChar w:fldCharType="begin"/>
        </w:r>
        <w:r>
          <w:rPr>
            <w:rFonts w:asciiTheme="majorHAnsi" w:hAnsiTheme="majorHAnsi" w:cstheme="majorHAnsi"/>
            <w:lang w:val="en-US"/>
          </w:rPr>
          <w:instrText xml:space="preserve"> ADDIN EN.CITE &lt;EndNote&gt;&lt;Cite&gt;&lt;Author&gt;Wang&lt;/Author&gt;&lt;Year&gt;2012&lt;/Year&gt;&lt;RecNum&gt;82&lt;/RecNum&gt;&lt;DisplayText&gt;&lt;style face="superscript"&gt;1&lt;/style&gt;&lt;/DisplayText&gt;&lt;record&gt;&lt;rec-number&gt;82&lt;/rec-number&gt;&lt;foreign-keys&gt;&lt;key app="EN" db-id="zvspev52q5sttqetatnpexxo02zdpswpztzw" timestamp="1602401589"&gt;82&lt;/key&gt;&lt;/foreign-keys&gt;&lt;ref-type name="Journal Article"&gt;17&lt;/ref-type&gt;&lt;contributors&gt;&lt;authors&gt;&lt;author&gt;Wang, Zheng&lt;/author&gt;&lt;author&gt;Yang, Xue&lt;/author&gt;&lt;author&gt;Chu, Xinlei&lt;/author&gt;&lt;author&gt;Zhang, Jinxiu&lt;/author&gt;&lt;author&gt;Zhou, Hao&lt;/author&gt;&lt;author&gt;Shen, Yuequan&lt;/author&gt;&lt;author&gt;Long, Jiafu&lt;/author&gt;&lt;/authors&gt;&lt;/contributors&gt;&lt;titles&gt;&lt;title&gt;The structural basis for the oligomerization of the N-terminal domain of SATB1&lt;/title&gt;&lt;secondary-title&gt;Nucleic Acids Research&lt;/secondary-title&gt;&lt;/titles&gt;&lt;periodical&gt;&lt;full-title&gt;Nucleic Acids Research&lt;/full-title&gt;&lt;/periodical&gt;&lt;pages&gt;4193-4202&lt;/pages&gt;&lt;volume&gt;40&lt;/volume&gt;&lt;number&gt;9&lt;/number&gt;&lt;dates&gt;&lt;year&gt;2012&lt;/year&gt;&lt;/dates&gt;&lt;isbn&gt;0305-1048&lt;/isbn&gt;&lt;urls&gt;&lt;pdf-urls&gt;&lt;url&gt;file:///C:/Users/annar/AppData/Local/Mendeley Ltd./Mendeley Desktop/Downloaded/Wang et al. - 2012 - The structural basis for the oligomerization of the N-terminal domain of SATB1.pdf&lt;/url&gt;&lt;/pdf-urls&gt;&lt;/urls&gt;&lt;electronic-resource-num&gt;10.1093/nar/gkr1284&lt;/electronic-resource-num&gt;&lt;/record&gt;&lt;/Cite&gt;&lt;/EndNote&gt;</w:instrText>
        </w:r>
        <w:r>
          <w:rPr>
            <w:rFonts w:asciiTheme="majorHAnsi" w:hAnsiTheme="majorHAnsi" w:cstheme="majorHAnsi"/>
            <w:lang w:val="en-US"/>
          </w:rPr>
          <w:fldChar w:fldCharType="separate"/>
        </w:r>
        <w:r w:rsidRPr="0045341C">
          <w:rPr>
            <w:rFonts w:asciiTheme="majorHAnsi" w:hAnsiTheme="majorHAnsi" w:cstheme="majorHAnsi"/>
            <w:noProof/>
            <w:vertAlign w:val="superscript"/>
            <w:lang w:val="en-US"/>
          </w:rPr>
          <w:t>1</w:t>
        </w:r>
        <w:r>
          <w:rPr>
            <w:rFonts w:asciiTheme="majorHAnsi" w:hAnsiTheme="majorHAnsi" w:cstheme="majorHAnsi"/>
            <w:lang w:val="en-US"/>
          </w:rPr>
          <w:fldChar w:fldCharType="end"/>
        </w:r>
        <w:r w:rsidRPr="00F07AB2">
          <w:rPr>
            <w:rFonts w:asciiTheme="majorHAnsi" w:hAnsiTheme="majorHAnsi" w:cstheme="majorHAnsi"/>
            <w:lang w:val="en-US"/>
          </w:rPr>
          <w:t>. As we routinely used urea buffers for protein purification (and in some cases for hydrogel preparation), we performed SDS-PAGE to investigate the extent of tetramerization under various conditions, including increasing urea concentrations, addition of ethanol and heating. A concentrated solution of purified ULD was mixed with varying buffers containing different mixtures of water, urea and ethanol and incubated for 2 hours before 1-4 µ</w:t>
        </w:r>
        <w:r>
          <w:rPr>
            <w:rFonts w:asciiTheme="majorHAnsi" w:hAnsiTheme="majorHAnsi" w:cstheme="majorHAnsi"/>
            <w:lang w:val="en-US"/>
          </w:rPr>
          <w:t>L</w:t>
        </w:r>
        <w:r w:rsidRPr="00F07AB2">
          <w:rPr>
            <w:rFonts w:asciiTheme="majorHAnsi" w:hAnsiTheme="majorHAnsi" w:cstheme="majorHAnsi"/>
            <w:lang w:val="en-US"/>
          </w:rPr>
          <w:t xml:space="preserve"> 5x SDS loading buffer was added (see Figure below: 4 µ</w:t>
        </w:r>
        <w:r>
          <w:rPr>
            <w:rFonts w:asciiTheme="majorHAnsi" w:hAnsiTheme="majorHAnsi" w:cstheme="majorHAnsi"/>
            <w:lang w:val="en-US"/>
          </w:rPr>
          <w:t>L</w:t>
        </w:r>
        <w:r w:rsidRPr="00F07AB2">
          <w:rPr>
            <w:rFonts w:asciiTheme="majorHAnsi" w:hAnsiTheme="majorHAnsi" w:cstheme="majorHAnsi"/>
            <w:lang w:val="en-US"/>
          </w:rPr>
          <w:t xml:space="preserve"> in lanes 1-10; 1 µ</w:t>
        </w:r>
        <w:r>
          <w:rPr>
            <w:rFonts w:asciiTheme="majorHAnsi" w:hAnsiTheme="majorHAnsi" w:cstheme="majorHAnsi"/>
            <w:lang w:val="en-US"/>
          </w:rPr>
          <w:t>L</w:t>
        </w:r>
        <w:r w:rsidRPr="00F07AB2">
          <w:rPr>
            <w:rFonts w:asciiTheme="majorHAnsi" w:hAnsiTheme="majorHAnsi" w:cstheme="majorHAnsi"/>
            <w:lang w:val="en-US"/>
          </w:rPr>
          <w:t xml:space="preserve"> in lanes 11-18). Loading buffer contained 0</w:t>
        </w:r>
        <w:del w:id="225" w:author="Alexander Resch" w:date="2022-01-19T19:31:00Z">
          <w:r w:rsidRPr="00F07AB2" w:rsidDel="0062228C">
            <w:rPr>
              <w:rFonts w:asciiTheme="majorHAnsi" w:hAnsiTheme="majorHAnsi" w:cstheme="majorHAnsi"/>
              <w:lang w:val="en-US"/>
            </w:rPr>
            <w:delText>,</w:delText>
          </w:r>
        </w:del>
      </w:ins>
      <w:ins w:id="226" w:author="Alexander Resch" w:date="2022-01-19T19:31:00Z">
        <w:r w:rsidR="0062228C">
          <w:rPr>
            <w:rFonts w:asciiTheme="majorHAnsi" w:hAnsiTheme="majorHAnsi" w:cstheme="majorHAnsi"/>
            <w:lang w:val="en-US"/>
          </w:rPr>
          <w:t>.</w:t>
        </w:r>
      </w:ins>
      <w:ins w:id="227" w:author="anna.resch88@gmail.com" w:date="2022-01-04T10:16:00Z">
        <w:r w:rsidRPr="00F07AB2">
          <w:rPr>
            <w:rFonts w:asciiTheme="majorHAnsi" w:hAnsiTheme="majorHAnsi" w:cstheme="majorHAnsi"/>
            <w:lang w:val="en-US"/>
          </w:rPr>
          <w:t>02 % Bromophenol blue, 30 % glycerol, 250 mM Tris-HCl pH 6.8, 10 % SDS and 0.5M DTT. If 1µ</w:t>
        </w:r>
        <w:r>
          <w:rPr>
            <w:rFonts w:asciiTheme="majorHAnsi" w:hAnsiTheme="majorHAnsi" w:cstheme="majorHAnsi"/>
            <w:lang w:val="en-US"/>
          </w:rPr>
          <w:t>L</w:t>
        </w:r>
        <w:r w:rsidRPr="00F07AB2">
          <w:rPr>
            <w:rFonts w:asciiTheme="majorHAnsi" w:hAnsiTheme="majorHAnsi" w:cstheme="majorHAnsi"/>
            <w:lang w:val="en-US"/>
          </w:rPr>
          <w:t xml:space="preserve"> 5x SDS LB was used, we added 0.5 µ</w:t>
        </w:r>
        <w:r>
          <w:rPr>
            <w:rFonts w:asciiTheme="majorHAnsi" w:hAnsiTheme="majorHAnsi" w:cstheme="majorHAnsi"/>
            <w:lang w:val="en-US"/>
          </w:rPr>
          <w:t>L</w:t>
        </w:r>
        <w:r w:rsidRPr="00F07AB2">
          <w:rPr>
            <w:rFonts w:asciiTheme="majorHAnsi" w:hAnsiTheme="majorHAnsi" w:cstheme="majorHAnsi"/>
            <w:lang w:val="en-US"/>
          </w:rPr>
          <w:t xml:space="preserve"> 60 % Glycerol additionally. Selected samples were then heated and transferred to the SDS-PAGE immediately or after 2-24 hours of cooling. ULD in water without heating serve</w:t>
        </w:r>
        <w:r>
          <w:rPr>
            <w:rFonts w:asciiTheme="majorHAnsi" w:hAnsiTheme="majorHAnsi" w:cstheme="majorHAnsi"/>
            <w:lang w:val="en-US"/>
          </w:rPr>
          <w:t>d</w:t>
        </w:r>
        <w:r w:rsidRPr="00F07AB2">
          <w:rPr>
            <w:rFonts w:asciiTheme="majorHAnsi" w:hAnsiTheme="majorHAnsi" w:cstheme="majorHAnsi"/>
            <w:lang w:val="en-US"/>
          </w:rPr>
          <w:t xml:space="preserve"> as control (</w:t>
        </w:r>
        <w:r w:rsidRPr="004A18E1">
          <w:rPr>
            <w:rFonts w:asciiTheme="majorHAnsi" w:hAnsiTheme="majorHAnsi" w:cstheme="majorHAnsi"/>
            <w:b/>
            <w:bCs/>
            <w:lang w:val="en-US"/>
          </w:rPr>
          <w:t>Figure S-</w:t>
        </w:r>
        <w:r>
          <w:rPr>
            <w:rFonts w:asciiTheme="majorHAnsi" w:hAnsiTheme="majorHAnsi" w:cstheme="majorHAnsi"/>
            <w:b/>
            <w:bCs/>
            <w:lang w:val="en-US"/>
          </w:rPr>
          <w:t>3</w:t>
        </w:r>
        <w:r>
          <w:rPr>
            <w:rFonts w:asciiTheme="majorHAnsi" w:hAnsiTheme="majorHAnsi" w:cstheme="majorHAnsi"/>
            <w:lang w:val="en-US"/>
          </w:rPr>
          <w:t xml:space="preserve">, </w:t>
        </w:r>
        <w:r w:rsidRPr="00F07AB2">
          <w:rPr>
            <w:rFonts w:asciiTheme="majorHAnsi" w:hAnsiTheme="majorHAnsi" w:cstheme="majorHAnsi"/>
            <w:lang w:val="en-US"/>
          </w:rPr>
          <w:t xml:space="preserve">lane 13). </w:t>
        </w:r>
      </w:ins>
    </w:p>
    <w:p w14:paraId="5DACCAB7" w14:textId="77777777" w:rsidR="006F1256" w:rsidRPr="00F07AB2" w:rsidRDefault="006F1256" w:rsidP="006F1256">
      <w:pPr>
        <w:jc w:val="both"/>
        <w:rPr>
          <w:ins w:id="228" w:author="anna.resch88@gmail.com" w:date="2022-01-04T10:16:00Z"/>
          <w:rFonts w:asciiTheme="majorHAnsi" w:hAnsiTheme="majorHAnsi" w:cstheme="majorHAnsi"/>
          <w:lang w:val="en-US"/>
        </w:rPr>
      </w:pPr>
      <w:ins w:id="229" w:author="anna.resch88@gmail.com" w:date="2022-01-04T10:16:00Z">
        <w:r w:rsidRPr="00F07AB2">
          <w:rPr>
            <w:rFonts w:asciiTheme="majorHAnsi" w:hAnsiTheme="majorHAnsi" w:cstheme="majorHAnsi"/>
            <w:noProof/>
            <w:lang w:eastAsia="de-DE"/>
          </w:rPr>
          <w:lastRenderedPageBreak/>
          <w:drawing>
            <wp:inline distT="0" distB="0" distL="0" distR="0" wp14:anchorId="4A355D91" wp14:editId="7C537138">
              <wp:extent cx="5760720" cy="2364954"/>
              <wp:effectExtent l="0" t="0" r="0" b="0"/>
              <wp:docPr id="22" name="Grafik 22" descr="Ein Bild, das Text, weiß, Bild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rafik 21" descr="Ein Bild, das Text, weiß, Bild enthält.&#10;&#10;Automatisch generierte Beschreibu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60720" cy="2364954"/>
                      </a:xfrm>
                      <a:prstGeom prst="rect">
                        <a:avLst/>
                      </a:prstGeom>
                      <a:noFill/>
                      <a:ln>
                        <a:noFill/>
                      </a:ln>
                    </pic:spPr>
                  </pic:pic>
                </a:graphicData>
              </a:graphic>
            </wp:inline>
          </w:drawing>
        </w:r>
      </w:ins>
    </w:p>
    <w:p w14:paraId="48E9BE46" w14:textId="10B03FAE" w:rsidR="006F1256" w:rsidRPr="00F07AB2" w:rsidRDefault="006F1256" w:rsidP="006F1256">
      <w:pPr>
        <w:jc w:val="both"/>
        <w:rPr>
          <w:ins w:id="230" w:author="anna.resch88@gmail.com" w:date="2022-01-04T10:16:00Z"/>
          <w:rFonts w:asciiTheme="majorHAnsi" w:hAnsiTheme="majorHAnsi" w:cstheme="majorHAnsi"/>
          <w:lang w:val="en-US"/>
        </w:rPr>
      </w:pPr>
      <w:ins w:id="231" w:author="anna.resch88@gmail.com" w:date="2022-01-04T10:16:00Z">
        <w:r w:rsidRPr="00F07AB2">
          <w:rPr>
            <w:rFonts w:asciiTheme="majorHAnsi" w:hAnsiTheme="majorHAnsi" w:cstheme="majorHAnsi"/>
            <w:b/>
            <w:bCs/>
            <w:i/>
            <w:iCs/>
            <w:lang w:val="en-US"/>
          </w:rPr>
          <w:t>Figure S-</w:t>
        </w:r>
        <w:r>
          <w:rPr>
            <w:rFonts w:asciiTheme="majorHAnsi" w:hAnsiTheme="majorHAnsi" w:cstheme="majorHAnsi"/>
            <w:b/>
            <w:bCs/>
            <w:i/>
            <w:iCs/>
            <w:lang w:val="en-US"/>
          </w:rPr>
          <w:t>3</w:t>
        </w:r>
        <w:r w:rsidRPr="00F07AB2">
          <w:rPr>
            <w:rFonts w:asciiTheme="majorHAnsi" w:hAnsiTheme="majorHAnsi" w:cstheme="majorHAnsi"/>
            <w:b/>
            <w:bCs/>
            <w:i/>
            <w:iCs/>
            <w:lang w:val="en-US"/>
          </w:rPr>
          <w:t>: ULD tetramers and tetramer disruption with heating or addition of ethanol and urea, visualized via SDS-PAGE.</w:t>
        </w:r>
        <w:r>
          <w:rPr>
            <w:rFonts w:asciiTheme="majorHAnsi" w:hAnsiTheme="majorHAnsi" w:cstheme="majorHAnsi"/>
            <w:b/>
            <w:bCs/>
            <w:i/>
            <w:iCs/>
            <w:lang w:val="en-US"/>
          </w:rPr>
          <w:t xml:space="preserve"> </w:t>
        </w:r>
        <w:r w:rsidRPr="00F07AB2">
          <w:rPr>
            <w:rFonts w:asciiTheme="majorHAnsi" w:hAnsiTheme="majorHAnsi" w:cstheme="majorHAnsi"/>
            <w:lang w:val="en-US"/>
          </w:rPr>
          <w:t xml:space="preserve">To disrupt ULD tetramers effectively - even in the presence of SDS - either heating to 98 °C in water, heating to 90 °C in 4 M urea or the addition of 30 % ethanol to 4 M urea buffer was necessary. Neither up to 60 % glycerol, nor acidic or basic conditions rendered ULD monomers in aqueous solutions.    </w:t>
        </w:r>
      </w:ins>
    </w:p>
    <w:p w14:paraId="02DE534E" w14:textId="77777777" w:rsidR="00067C6D" w:rsidRPr="00F07AB2" w:rsidRDefault="00067C6D" w:rsidP="00067C6D">
      <w:pPr>
        <w:jc w:val="both"/>
        <w:rPr>
          <w:rFonts w:asciiTheme="majorHAnsi" w:hAnsiTheme="majorHAnsi" w:cstheme="majorHAnsi"/>
          <w:lang w:val="en-US"/>
        </w:rPr>
      </w:pPr>
    </w:p>
    <w:p w14:paraId="51E57A65" w14:textId="2CB9861D" w:rsidR="00067C6D" w:rsidRPr="00F07AB2" w:rsidRDefault="00067C6D">
      <w:pPr>
        <w:pStyle w:val="berschrift3"/>
        <w:numPr>
          <w:ilvl w:val="0"/>
          <w:numId w:val="47"/>
        </w:numPr>
        <w:rPr>
          <w:lang w:val="en-US"/>
        </w:rPr>
        <w:pPrChange w:id="232" w:author="anna.resch88@gmail.com" w:date="2022-01-04T10:05:00Z">
          <w:pPr>
            <w:pStyle w:val="berschrift4"/>
            <w:numPr>
              <w:ilvl w:val="1"/>
              <w:numId w:val="13"/>
            </w:numPr>
            <w:ind w:left="792" w:hanging="432"/>
            <w:jc w:val="both"/>
          </w:pPr>
        </w:pPrChange>
      </w:pPr>
      <w:bookmarkStart w:id="233" w:name="_Toc92462538"/>
      <w:proofErr w:type="spellStart"/>
      <w:r w:rsidRPr="00F07AB2">
        <w:rPr>
          <w:lang w:val="en-US"/>
        </w:rPr>
        <w:t>PyMol</w:t>
      </w:r>
      <w:bookmarkEnd w:id="233"/>
      <w:proofErr w:type="spellEnd"/>
    </w:p>
    <w:p w14:paraId="690CD952" w14:textId="7AE72E23" w:rsidR="004F69C9" w:rsidRDefault="00067C6D">
      <w:pPr>
        <w:rPr>
          <w:ins w:id="234" w:author="anna.resch88@gmail.com" w:date="2022-01-05T10:57:00Z"/>
          <w:rFonts w:cstheme="majorHAnsi"/>
          <w:lang w:val="en-US"/>
        </w:rPr>
        <w:pPrChange w:id="235" w:author="anna.resch88@gmail.com" w:date="2022-01-05T10:57:00Z">
          <w:pPr>
            <w:pStyle w:val="berschrift3"/>
            <w:numPr>
              <w:numId w:val="47"/>
            </w:numPr>
            <w:ind w:left="360" w:hanging="360"/>
          </w:pPr>
        </w:pPrChange>
      </w:pPr>
      <w:r w:rsidRPr="00F07AB2">
        <w:rPr>
          <w:lang w:val="en-US"/>
        </w:rPr>
        <w:t>The crystallographic ULD structure was accessed via the Protein Data Bank with accession code 3TUO</w:t>
      </w:r>
      <w:r w:rsidRPr="00F07AB2">
        <w:fldChar w:fldCharType="begin" w:fldLock="1"/>
      </w:r>
      <w:r w:rsidRPr="00F07AB2">
        <w:rPr>
          <w:lang w:val="en-US"/>
        </w:rPr>
        <w:instrText>ADDIN CSL_CITATION {"citationItems":[{"id":"ITEM-1","itemData":{"DOI":"10.1093/nar/gkr1284","ISBN":"0305-1048","ISSN":"03051048","PMID":"22241778","abstract":"Special AT-rich sequence-binding protein 1 (SATB1) is a global chromatin organizer and gene expression regulator essential for T-cell development and breast cancer tumor growth and metastasis. The oligomerization of the N-terminal domain of SATB1 is critical for its biological function. We determined the crystal structure of the N-terminal domain of SATB1. Surprisingly, this domain resembles a ubiquitin domain instead of the previously proposed PDZ domain. Our results also reveal that SATB1 can form a tetramer through its N-terminal domain. The tetramerization of SATB1 plays an essential role in its binding to highly specialized DNA sequences. Furthermore, isothermal titration calorimetry results indicate that the SATB1 tetramer can bind simultaneously to two DNA targets. Based on these results, we propose a molecular model whereby SATB1 regulates the expression of multiple genes both locally and at a distance.","author":[{"dropping-particle":"","family":"Wang","given":"Zheng","non-dropping-particle":"","parse-names":false,"suffix":""},{"dropping-particle":"","family":"Yang","given":"Xue","non-dropping-particle":"","parse-names":false,"suffix":""},{"dropping-particle":"","family":"Chu","given":"Xinlei","non-dropping-particle":"","parse-names":false,"suffix":""},{"dropping-particle":"","family":"Zhang","given":"Jinxiu","non-dropping-particle":"","parse-names":false,"suffix":""},{"dropping-particle":"","family":"Zhou","given":"Hao","non-dropping-particle":"","parse-names":false,"suffix":""},{"dropping-particle":"","family":"Shen","given":"Yuequan","non-dropping-particle":"","parse-names":false,"suffix":""},{"dropping-particle":"","family":"Long","given":"Jiafu","non-dropping-particle":"","parse-names":false,"suffix":""}],"container-title":"Nucleic Acids Research","id":"ITEM-1","issue":"9","issued":{"date-parts":[["2012"]]},"page":"4193-4202","title":"The structural basis for the oligomerization of the N-terminal domain of SATB1","type":"article-journal","volume":"40"},"uris":["http://www.mendeley.com/documents/?uuid=1cb305ef-5e77-415b-8b35-94a879b1b844"]}],"mendeley":{"formattedCitation":"&lt;sup&gt;2&lt;/sup&gt;","plainTextFormattedCitation":"2","previouslyFormattedCitation":"&lt;sup&gt;2&lt;/sup&gt;"},"properties":{"noteIndex":0},"schema":"https://github.com/citation-style-language/schema/raw/master/csl-citation.json"}</w:instrText>
      </w:r>
      <w:r w:rsidRPr="00F07AB2">
        <w:fldChar w:fldCharType="separate"/>
      </w:r>
      <w:r w:rsidRPr="00F07AB2">
        <w:rPr>
          <w:noProof/>
          <w:vertAlign w:val="superscript"/>
          <w:lang w:val="en-US"/>
        </w:rPr>
        <w:t>2</w:t>
      </w:r>
      <w:r w:rsidRPr="00F07AB2">
        <w:fldChar w:fldCharType="end"/>
      </w:r>
      <w:r w:rsidRPr="00F07AB2">
        <w:rPr>
          <w:lang w:val="en-US"/>
        </w:rPr>
        <w:t xml:space="preserve"> and loaded into </w:t>
      </w:r>
      <w:proofErr w:type="spellStart"/>
      <w:r w:rsidRPr="00F07AB2">
        <w:rPr>
          <w:lang w:val="en-US"/>
        </w:rPr>
        <w:t>PyMOL</w:t>
      </w:r>
      <w:proofErr w:type="spellEnd"/>
      <w:r w:rsidRPr="00F07AB2">
        <w:rPr>
          <w:lang w:val="en-US"/>
        </w:rPr>
        <w:t xml:space="preserve"> v2.3.3, Schrodinger, LLC. Using the dot representation</w:t>
      </w:r>
      <w:r w:rsidR="003540E0">
        <w:rPr>
          <w:lang w:val="en-US"/>
        </w:rPr>
        <w:t>,</w:t>
      </w:r>
      <w:r w:rsidRPr="00F07AB2">
        <w:rPr>
          <w:lang w:val="en-US"/>
        </w:rPr>
        <w:t xml:space="preserve"> we visualized the estimated solvent accessible protein surface by increasing the van der Waals radii by 1.4</w:t>
      </w:r>
      <w:r w:rsidRPr="00370688">
        <w:rPr>
          <w:lang w:val="en-US"/>
        </w:rPr>
        <w:t> </w:t>
      </w:r>
      <w:proofErr w:type="spellStart"/>
      <w:r w:rsidR="00665516">
        <w:fldChar w:fldCharType="begin"/>
      </w:r>
      <w:r w:rsidR="00665516" w:rsidRPr="00832979">
        <w:rPr>
          <w:lang w:val="en-US"/>
          <w:rPrChange w:id="236" w:author="anna.resch88@gmail.com" w:date="2022-01-03T10:02:00Z">
            <w:rPr/>
          </w:rPrChange>
        </w:rPr>
        <w:instrText xml:space="preserve"> HYPERLINK "https://de.wikipedia.org/wiki/%C3%85" </w:instrText>
      </w:r>
      <w:r w:rsidR="00665516">
        <w:fldChar w:fldCharType="separate"/>
      </w:r>
      <w:r w:rsidRPr="00370688">
        <w:rPr>
          <w:lang w:val="en-US"/>
        </w:rPr>
        <w:t>Å</w:t>
      </w:r>
      <w:r w:rsidR="00665516">
        <w:rPr>
          <w:lang w:val="en-US"/>
        </w:rPr>
        <w:fldChar w:fldCharType="end"/>
      </w:r>
      <w:r w:rsidRPr="00370688">
        <w:rPr>
          <w:lang w:val="en-US"/>
        </w:rPr>
        <w:t>ngstr</w:t>
      </w:r>
      <w:r w:rsidRPr="00F07AB2">
        <w:rPr>
          <w:lang w:val="en-US"/>
        </w:rPr>
        <w:t>ö</w:t>
      </w:r>
      <w:r w:rsidRPr="00370688">
        <w:rPr>
          <w:lang w:val="en-US"/>
        </w:rPr>
        <w:t>m</w:t>
      </w:r>
      <w:proofErr w:type="spellEnd"/>
      <w:r w:rsidRPr="00F07AB2">
        <w:rPr>
          <w:lang w:val="en-US"/>
        </w:rPr>
        <w:t>, the approximate radius of a water molecule rolling over the molecule surface. Tyrosine pairs, i.e.</w:t>
      </w:r>
      <w:r w:rsidR="00062B86">
        <w:rPr>
          <w:lang w:val="en-US"/>
        </w:rPr>
        <w:t>,</w:t>
      </w:r>
      <w:r w:rsidRPr="00F07AB2">
        <w:rPr>
          <w:lang w:val="en-US"/>
        </w:rPr>
        <w:t xml:space="preserve"> two tyrosine residues in close proximity, were colored to visualize solvent (and catalyst) accessible tyrosine pairs. </w:t>
      </w:r>
      <w:r w:rsidRPr="00F07AB2">
        <w:rPr>
          <w:rFonts w:cstheme="majorHAnsi"/>
          <w:lang w:val="en-US"/>
        </w:rPr>
        <w:t xml:space="preserve"> </w:t>
      </w:r>
    </w:p>
    <w:p w14:paraId="11E1FAD7" w14:textId="77777777" w:rsidR="004F69C9" w:rsidRPr="004F69C9" w:rsidRDefault="004F69C9">
      <w:pPr>
        <w:rPr>
          <w:ins w:id="237" w:author="anna.resch88@gmail.com" w:date="2022-01-05T10:57:00Z"/>
          <w:lang w:val="en-US"/>
        </w:rPr>
        <w:pPrChange w:id="238" w:author="anna.resch88@gmail.com" w:date="2022-01-05T10:57:00Z">
          <w:pPr>
            <w:pStyle w:val="berschrift3"/>
            <w:numPr>
              <w:numId w:val="47"/>
            </w:numPr>
            <w:ind w:left="360" w:hanging="360"/>
          </w:pPr>
        </w:pPrChange>
      </w:pPr>
    </w:p>
    <w:p w14:paraId="33A45F75" w14:textId="37418EB7" w:rsidR="00622DE5" w:rsidRDefault="00622DE5" w:rsidP="00622DE5">
      <w:pPr>
        <w:pStyle w:val="berschrift3"/>
        <w:numPr>
          <w:ilvl w:val="0"/>
          <w:numId w:val="47"/>
        </w:numPr>
        <w:rPr>
          <w:moveTo w:id="239" w:author="anna.resch88@gmail.com" w:date="2022-01-04T16:14:00Z"/>
          <w:lang w:val="en-US"/>
        </w:rPr>
      </w:pPr>
      <w:bookmarkStart w:id="240" w:name="_Toc92462539"/>
      <w:moveToRangeStart w:id="241" w:author="anna.resch88@gmail.com" w:date="2022-01-04T16:14:00Z" w:name="move92205268"/>
      <w:moveTo w:id="242" w:author="anna.resch88@gmail.com" w:date="2022-01-04T16:14:00Z">
        <w:r w:rsidRPr="00F07AB2">
          <w:rPr>
            <w:lang w:val="en-US"/>
          </w:rPr>
          <w:t>Dynamic Light Scattering (DLS)</w:t>
        </w:r>
        <w:bookmarkEnd w:id="240"/>
      </w:moveTo>
    </w:p>
    <w:p w14:paraId="43EED59C" w14:textId="77777777" w:rsidR="00622DE5" w:rsidRPr="005A3A19" w:rsidRDefault="00622DE5" w:rsidP="00622DE5">
      <w:pPr>
        <w:jc w:val="both"/>
        <w:rPr>
          <w:moveTo w:id="243" w:author="anna.resch88@gmail.com" w:date="2022-01-04T16:14:00Z"/>
          <w:lang w:val="en-US"/>
        </w:rPr>
      </w:pPr>
      <w:moveTo w:id="244" w:author="anna.resch88@gmail.com" w:date="2022-01-04T16:14:00Z">
        <w:r w:rsidRPr="005A3A19">
          <w:rPr>
            <w:rFonts w:asciiTheme="majorHAnsi" w:hAnsiTheme="majorHAnsi" w:cstheme="majorHAnsi"/>
            <w:lang w:val="en-US"/>
          </w:rPr>
          <w:t xml:space="preserve">A </w:t>
        </w:r>
        <w:proofErr w:type="spellStart"/>
        <w:r w:rsidRPr="005A3A19">
          <w:rPr>
            <w:rFonts w:asciiTheme="majorHAnsi" w:hAnsiTheme="majorHAnsi" w:cstheme="majorHAnsi"/>
            <w:lang w:val="en-US"/>
          </w:rPr>
          <w:t>Zetasizer</w:t>
        </w:r>
        <w:proofErr w:type="spellEnd"/>
        <w:r w:rsidRPr="005A3A19">
          <w:rPr>
            <w:rFonts w:asciiTheme="majorHAnsi" w:hAnsiTheme="majorHAnsi" w:cstheme="majorHAnsi"/>
            <w:lang w:val="en-US"/>
          </w:rPr>
          <w:t xml:space="preserve"> Nano, Malvern Instruments Ltd., was used for DLS measurements. Protein solutions of 2 g/L in </w:t>
        </w:r>
        <w:proofErr w:type="spellStart"/>
        <w:r w:rsidRPr="005A3A19">
          <w:rPr>
            <w:rFonts w:asciiTheme="majorHAnsi" w:hAnsiTheme="majorHAnsi" w:cstheme="majorHAnsi"/>
            <w:lang w:val="en-US"/>
          </w:rPr>
          <w:t>MilliQ</w:t>
        </w:r>
        <w:proofErr w:type="spellEnd"/>
        <w:r w:rsidRPr="005A3A19">
          <w:rPr>
            <w:rFonts w:asciiTheme="majorHAnsi" w:hAnsiTheme="majorHAnsi" w:cstheme="majorHAnsi"/>
            <w:lang w:val="en-US"/>
          </w:rPr>
          <w:t xml:space="preserve"> water or 4 M urea were freshly prepared and filtered prior to measuring the size-dependent intensity distribution to demonstrate the influence of urea on ULD tetramer formation. As the intensity distribution is weighted according to the scattering intensity and is proportional to the square of the molecular weight, larger particle species give higher intensity signals. Hence, the intensity distribution is a sensitive detector for the presence of larger particles, in this case ULD tetramers, but does not give an accurate estimate of the concentrations of differently sized particles. </w:t>
        </w:r>
      </w:moveTo>
    </w:p>
    <w:p w14:paraId="3C858DCD" w14:textId="77777777" w:rsidR="00622DE5" w:rsidRPr="00F07AB2" w:rsidRDefault="00622DE5" w:rsidP="00622DE5">
      <w:pPr>
        <w:jc w:val="both"/>
        <w:rPr>
          <w:moveTo w:id="245" w:author="anna.resch88@gmail.com" w:date="2022-01-04T16:14:00Z"/>
          <w:rFonts w:asciiTheme="majorHAnsi" w:hAnsiTheme="majorHAnsi" w:cstheme="majorHAnsi"/>
          <w:lang w:val="en-US"/>
        </w:rPr>
      </w:pPr>
      <w:moveTo w:id="246" w:author="anna.resch88@gmail.com" w:date="2022-01-04T16:14:00Z">
        <w:r w:rsidRPr="00F07AB2">
          <w:rPr>
            <w:rFonts w:asciiTheme="majorHAnsi" w:hAnsiTheme="majorHAnsi" w:cstheme="majorHAnsi"/>
            <w:noProof/>
            <w:lang w:eastAsia="de-DE"/>
          </w:rPr>
          <w:lastRenderedPageBreak/>
          <w:drawing>
            <wp:anchor distT="0" distB="0" distL="114300" distR="114300" simplePos="0" relativeHeight="251659264" behindDoc="0" locked="0" layoutInCell="1" allowOverlap="1" wp14:anchorId="5BB3480D" wp14:editId="07E00520">
              <wp:simplePos x="0" y="0"/>
              <wp:positionH relativeFrom="column">
                <wp:posOffset>-116840</wp:posOffset>
              </wp:positionH>
              <wp:positionV relativeFrom="paragraph">
                <wp:posOffset>273050</wp:posOffset>
              </wp:positionV>
              <wp:extent cx="6174105" cy="3498850"/>
              <wp:effectExtent l="0" t="0" r="0" b="6350"/>
              <wp:wrapTopAndBottom/>
              <wp:docPr id="24"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74105" cy="3498850"/>
                      </a:xfrm>
                      <a:prstGeom prst="rect">
                        <a:avLst/>
                      </a:prstGeom>
                      <a:noFill/>
                    </pic:spPr>
                  </pic:pic>
                </a:graphicData>
              </a:graphic>
              <wp14:sizeRelH relativeFrom="margin">
                <wp14:pctWidth>0</wp14:pctWidth>
              </wp14:sizeRelH>
              <wp14:sizeRelV relativeFrom="margin">
                <wp14:pctHeight>0</wp14:pctHeight>
              </wp14:sizeRelV>
            </wp:anchor>
          </w:drawing>
        </w:r>
      </w:moveTo>
    </w:p>
    <w:p w14:paraId="6A9DB9ED" w14:textId="76ACCCD7" w:rsidR="00622DE5" w:rsidRPr="007B570D" w:rsidRDefault="00622DE5" w:rsidP="00622DE5">
      <w:pPr>
        <w:jc w:val="both"/>
        <w:rPr>
          <w:moveTo w:id="247" w:author="anna.resch88@gmail.com" w:date="2022-01-04T16:14:00Z"/>
          <w:rFonts w:asciiTheme="majorHAnsi" w:hAnsiTheme="majorHAnsi" w:cstheme="majorHAnsi"/>
          <w:i/>
          <w:iCs/>
          <w:noProof/>
          <w:lang w:val="en-US"/>
        </w:rPr>
      </w:pPr>
      <w:moveTo w:id="248" w:author="anna.resch88@gmail.com" w:date="2022-01-04T16:14:00Z">
        <w:r>
          <w:rPr>
            <w:rFonts w:asciiTheme="majorHAnsi" w:hAnsiTheme="majorHAnsi" w:cstheme="majorHAnsi"/>
            <w:b/>
            <w:bCs/>
            <w:i/>
            <w:iCs/>
            <w:lang w:val="en-US"/>
          </w:rPr>
          <w:t>Figure S-</w:t>
        </w:r>
      </w:moveTo>
      <w:ins w:id="249" w:author="anna.resch88@gmail.com" w:date="2022-01-04T16:15:00Z">
        <w:r>
          <w:rPr>
            <w:rFonts w:asciiTheme="majorHAnsi" w:hAnsiTheme="majorHAnsi" w:cstheme="majorHAnsi"/>
            <w:b/>
            <w:bCs/>
            <w:i/>
            <w:iCs/>
            <w:lang w:val="en-US"/>
          </w:rPr>
          <w:t>4</w:t>
        </w:r>
      </w:ins>
      <w:moveTo w:id="250" w:author="anna.resch88@gmail.com" w:date="2022-01-04T16:14:00Z">
        <w:del w:id="251" w:author="anna.resch88@gmail.com" w:date="2022-01-04T16:15:00Z">
          <w:r w:rsidDel="00622DE5">
            <w:rPr>
              <w:rFonts w:asciiTheme="majorHAnsi" w:hAnsiTheme="majorHAnsi" w:cstheme="majorHAnsi"/>
              <w:b/>
              <w:bCs/>
              <w:i/>
              <w:iCs/>
              <w:lang w:val="en-US"/>
            </w:rPr>
            <w:delText>7</w:delText>
          </w:r>
        </w:del>
        <w:r w:rsidRPr="00F07AB2">
          <w:rPr>
            <w:rFonts w:asciiTheme="majorHAnsi" w:hAnsiTheme="majorHAnsi" w:cstheme="majorHAnsi"/>
            <w:b/>
            <w:bCs/>
            <w:i/>
            <w:iCs/>
            <w:lang w:val="en-US"/>
          </w:rPr>
          <w:t>: Dynamic Light Scattering (DLS) of ULD and ULD-V20-ULD</w:t>
        </w:r>
        <w:r w:rsidRPr="00F07AB2">
          <w:rPr>
            <w:rFonts w:asciiTheme="majorHAnsi" w:hAnsiTheme="majorHAnsi" w:cstheme="majorHAnsi"/>
            <w:i/>
            <w:iCs/>
            <w:lang w:val="en-US"/>
          </w:rPr>
          <w:t xml:space="preserve">. </w:t>
        </w:r>
        <w:r w:rsidRPr="007B570D">
          <w:rPr>
            <w:rFonts w:asciiTheme="majorHAnsi" w:hAnsiTheme="majorHAnsi" w:cstheme="majorHAnsi"/>
            <w:i/>
            <w:iCs/>
            <w:lang w:val="en-US"/>
          </w:rPr>
          <w:t xml:space="preserve">In contrast to solutions in water at 25 °C, ULD and ULD-V20-ULD solutions in 4 M urea, as well as heated solutions in water, show additional peaks at considerably smaller particle sizes. DLS results suggest that 4 M urea and heating to 90 °C induces disruption of ULD tetramers to some extent, yet not completely. Due to the disordered, flexible secondary and tertiary structure of ELP protein chains, particle sizes are to be interpreted relatively to each other, rather than absolute particle sizes. </w:t>
        </w:r>
      </w:moveTo>
    </w:p>
    <w:moveToRangeEnd w:id="241"/>
    <w:p w14:paraId="6B9544CA" w14:textId="3FF2ABBD" w:rsidR="00067C6D" w:rsidRPr="00F07AB2" w:rsidRDefault="00067C6D" w:rsidP="00067C6D">
      <w:pPr>
        <w:jc w:val="both"/>
        <w:rPr>
          <w:rFonts w:asciiTheme="majorHAnsi" w:hAnsiTheme="majorHAnsi" w:cstheme="majorHAnsi"/>
          <w:lang w:val="en-US"/>
        </w:rPr>
      </w:pPr>
    </w:p>
    <w:p w14:paraId="02C949E7" w14:textId="77777777" w:rsidR="00067C6D" w:rsidRPr="00B95229" w:rsidRDefault="00067C6D">
      <w:pPr>
        <w:pStyle w:val="berschrift3"/>
        <w:numPr>
          <w:ilvl w:val="0"/>
          <w:numId w:val="47"/>
        </w:numPr>
        <w:rPr>
          <w:lang w:val="en-US"/>
        </w:rPr>
        <w:pPrChange w:id="252" w:author="anna.resch88@gmail.com" w:date="2022-01-04T10:05:00Z">
          <w:pPr>
            <w:pStyle w:val="berschrift4"/>
            <w:numPr>
              <w:ilvl w:val="1"/>
              <w:numId w:val="13"/>
            </w:numPr>
            <w:ind w:left="792" w:hanging="432"/>
            <w:jc w:val="both"/>
          </w:pPr>
        </w:pPrChange>
      </w:pPr>
      <w:bookmarkStart w:id="253" w:name="_Toc92462540"/>
      <w:r w:rsidRPr="00F07AB2">
        <w:rPr>
          <w:lang w:val="en-US"/>
        </w:rPr>
        <w:t>Mass spectrometry</w:t>
      </w:r>
      <w:bookmarkEnd w:id="253"/>
    </w:p>
    <w:p w14:paraId="7F24C5C2" w14:textId="4D95E251" w:rsidR="00067C6D" w:rsidRPr="00F07AB2" w:rsidRDefault="00655359">
      <w:pPr>
        <w:pStyle w:val="berschrift4"/>
        <w:numPr>
          <w:ilvl w:val="1"/>
          <w:numId w:val="47"/>
        </w:numPr>
        <w:rPr>
          <w:lang w:val="en-GB"/>
        </w:rPr>
        <w:pPrChange w:id="254" w:author="anna.resch88@gmail.com" w:date="2022-01-04T10:05:00Z">
          <w:pPr>
            <w:pStyle w:val="berschrift5"/>
            <w:numPr>
              <w:ilvl w:val="2"/>
              <w:numId w:val="13"/>
            </w:numPr>
            <w:ind w:left="1224" w:hanging="504"/>
            <w:jc w:val="both"/>
          </w:pPr>
        </w:pPrChange>
      </w:pPr>
      <w:r>
        <w:rPr>
          <w:lang w:val="en-GB"/>
        </w:rPr>
        <w:t xml:space="preserve"> </w:t>
      </w:r>
      <w:bookmarkStart w:id="255" w:name="_Toc92462541"/>
      <w:r w:rsidR="00067C6D" w:rsidRPr="00F07AB2">
        <w:rPr>
          <w:lang w:val="en-GB"/>
        </w:rPr>
        <w:t>LC-MS-MS Analysis of tryptic peptides</w:t>
      </w:r>
      <w:bookmarkEnd w:id="255"/>
    </w:p>
    <w:p w14:paraId="40C38F14" w14:textId="7745E5FA" w:rsidR="00067C6D" w:rsidRPr="00F07AB2" w:rsidRDefault="00067C6D" w:rsidP="00067C6D">
      <w:pPr>
        <w:jc w:val="both"/>
        <w:rPr>
          <w:rFonts w:asciiTheme="majorHAnsi" w:hAnsiTheme="majorHAnsi" w:cstheme="majorHAnsi"/>
          <w:lang w:val="en-GB"/>
        </w:rPr>
      </w:pPr>
      <w:r w:rsidRPr="00F07AB2">
        <w:rPr>
          <w:rFonts w:asciiTheme="majorHAnsi" w:hAnsiTheme="majorHAnsi" w:cstheme="majorHAnsi"/>
          <w:lang w:val="en-GB"/>
        </w:rPr>
        <w:t>Samples for LC-MS/MS analysis were prepared by trypsin digestion using a standard protein digestion protocol</w:t>
      </w:r>
      <w:r>
        <w:rPr>
          <w:rFonts w:asciiTheme="majorHAnsi" w:hAnsiTheme="majorHAnsi" w:cstheme="majorHAnsi"/>
          <w:lang w:val="en-GB"/>
        </w:rPr>
        <w:fldChar w:fldCharType="begin">
          <w:fldData xml:space="preserve">PEVuZE5vdGU+PENpdGU+PEF1dGhvcj5TaGV2Y2hlbmtvPC9BdXRob3I+PFllYXI+MjAwNjwvWWVh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</w:fldData>
        </w:fldChar>
      </w:r>
      <w:r w:rsidRPr="00622DE5">
        <w:rPr>
          <w:rFonts w:asciiTheme="majorHAnsi" w:hAnsiTheme="majorHAnsi" w:cstheme="majorHAnsi"/>
          <w:lang w:val="en-GB"/>
        </w:rPr>
        <w:instrText xml:space="preserve"> ADDIN EN.CITE </w:instrText>
      </w:r>
      <w:r w:rsidRPr="00622DE5">
        <w:rPr>
          <w:rFonts w:asciiTheme="majorHAnsi" w:hAnsiTheme="majorHAnsi" w:cstheme="majorHAnsi"/>
          <w:lang w:val="en-GB"/>
        </w:rPr>
        <w:fldChar w:fldCharType="begin">
          <w:fldData xml:space="preserve">PEVuZE5vdGU+PENpdGU+PEF1dGhvcj5TaGV2Y2hlbmtvPC9BdXRob3I+PFllYXI+MjAwNjwvWWVh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</w:fldData>
        </w:fldChar>
      </w:r>
      <w:r w:rsidRPr="00622DE5">
        <w:rPr>
          <w:rFonts w:asciiTheme="majorHAnsi" w:hAnsiTheme="majorHAnsi" w:cstheme="majorHAnsi"/>
          <w:lang w:val="en-GB"/>
        </w:rPr>
        <w:instrText xml:space="preserve"> ADDIN EN.CITE.DATA </w:instrText>
      </w:r>
      <w:r w:rsidRPr="00622DE5">
        <w:rPr>
          <w:rFonts w:asciiTheme="majorHAnsi" w:hAnsiTheme="majorHAnsi" w:cstheme="majorHAnsi"/>
          <w:lang w:val="en-GB"/>
        </w:rPr>
      </w:r>
      <w:r w:rsidRPr="00622DE5">
        <w:rPr>
          <w:rFonts w:asciiTheme="majorHAnsi" w:hAnsiTheme="majorHAnsi" w:cstheme="majorHAnsi"/>
          <w:lang w:val="en-GB"/>
        </w:rPr>
        <w:fldChar w:fldCharType="end"/>
      </w:r>
      <w:r>
        <w:rPr>
          <w:rFonts w:asciiTheme="majorHAnsi" w:hAnsiTheme="majorHAnsi" w:cstheme="majorHAnsi"/>
          <w:lang w:val="en-GB"/>
        </w:rPr>
      </w:r>
      <w:r>
        <w:rPr>
          <w:rFonts w:asciiTheme="majorHAnsi" w:hAnsiTheme="majorHAnsi" w:cstheme="majorHAnsi"/>
          <w:lang w:val="en-GB"/>
        </w:rPr>
        <w:fldChar w:fldCharType="separate"/>
      </w:r>
      <w:r w:rsidRPr="0045341C">
        <w:rPr>
          <w:rFonts w:asciiTheme="majorHAnsi" w:hAnsiTheme="majorHAnsi" w:cstheme="majorHAnsi"/>
          <w:noProof/>
          <w:vertAlign w:val="superscript"/>
          <w:lang w:val="en-GB"/>
        </w:rPr>
        <w:t>6-8</w:t>
      </w:r>
      <w:r>
        <w:rPr>
          <w:rFonts w:asciiTheme="majorHAnsi" w:hAnsiTheme="majorHAnsi" w:cstheme="majorHAnsi"/>
          <w:lang w:val="en-GB"/>
        </w:rPr>
        <w:fldChar w:fldCharType="end"/>
      </w:r>
      <w:r w:rsidRPr="00F07AB2">
        <w:rPr>
          <w:rFonts w:asciiTheme="majorHAnsi" w:hAnsiTheme="majorHAnsi" w:cstheme="majorHAnsi"/>
          <w:lang w:val="en-GB"/>
        </w:rPr>
        <w:t xml:space="preserve">. Extracted tryptic peptides were separated by LC chromatography (Agilent 1200 SL G1312B system) on C18 column </w:t>
      </w:r>
      <w:proofErr w:type="spellStart"/>
      <w:r w:rsidRPr="00F07AB2">
        <w:rPr>
          <w:rFonts w:asciiTheme="majorHAnsi" w:hAnsiTheme="majorHAnsi" w:cstheme="majorHAnsi"/>
          <w:lang w:val="en-GB"/>
        </w:rPr>
        <w:t>AdvanceBio</w:t>
      </w:r>
      <w:proofErr w:type="spellEnd"/>
      <w:r w:rsidRPr="00F07AB2">
        <w:rPr>
          <w:rFonts w:asciiTheme="majorHAnsi" w:hAnsiTheme="majorHAnsi" w:cstheme="majorHAnsi"/>
          <w:lang w:val="en-GB"/>
        </w:rPr>
        <w:t xml:space="preserve"> Peptide Mapping, 2.1 x 150 mm, 2.7 µm, LC column, kept at 45 °C. Peptides were separated over a linear gradient from 10-45 % acetonitrile in 0.1 % formic acid at a flow rate of 200 µl/min. Including column loading and washing steps, the total time for an LC-MS/MS run was 50 min. Online MS analysis was performed on Impact HD UHR Time-of Flight Mass Spectrometer System ion trap (Bruker </w:t>
      </w:r>
      <w:proofErr w:type="spellStart"/>
      <w:r w:rsidRPr="00F07AB2">
        <w:rPr>
          <w:rFonts w:asciiTheme="majorHAnsi" w:hAnsiTheme="majorHAnsi" w:cstheme="majorHAnsi"/>
          <w:lang w:val="en-GB"/>
        </w:rPr>
        <w:t>Daltonics</w:t>
      </w:r>
      <w:proofErr w:type="spellEnd"/>
      <w:r w:rsidRPr="00F07AB2">
        <w:rPr>
          <w:rFonts w:asciiTheme="majorHAnsi" w:hAnsiTheme="majorHAnsi" w:cstheme="majorHAnsi"/>
          <w:lang w:val="en-GB"/>
        </w:rPr>
        <w:t xml:space="preserve">) equipped with Apollo II ion funnel electrospray source. </w:t>
      </w:r>
      <w:r w:rsidR="007458E3">
        <w:rPr>
          <w:rFonts w:asciiTheme="majorHAnsi" w:hAnsiTheme="majorHAnsi" w:cstheme="majorHAnsi"/>
          <w:lang w:val="en-GB"/>
        </w:rPr>
        <w:t>The v</w:t>
      </w:r>
      <w:r w:rsidRPr="00F07AB2">
        <w:rPr>
          <w:rFonts w:asciiTheme="majorHAnsi" w:hAnsiTheme="majorHAnsi" w:cstheme="majorHAnsi"/>
          <w:lang w:val="en-GB"/>
        </w:rPr>
        <w:t xml:space="preserve">oltage applied to </w:t>
      </w:r>
      <w:r w:rsidR="007458E3">
        <w:rPr>
          <w:rFonts w:asciiTheme="majorHAnsi" w:hAnsiTheme="majorHAnsi" w:cstheme="majorHAnsi"/>
          <w:lang w:val="en-GB"/>
        </w:rPr>
        <w:t xml:space="preserve">the </w:t>
      </w:r>
      <w:r w:rsidRPr="00F07AB2">
        <w:rPr>
          <w:rFonts w:asciiTheme="majorHAnsi" w:hAnsiTheme="majorHAnsi" w:cstheme="majorHAnsi"/>
          <w:lang w:val="en-GB"/>
        </w:rPr>
        <w:t xml:space="preserve">capillary was set to 4.5 kV, </w:t>
      </w:r>
      <w:r w:rsidR="007458E3">
        <w:rPr>
          <w:rFonts w:asciiTheme="majorHAnsi" w:hAnsiTheme="majorHAnsi" w:cstheme="majorHAnsi"/>
          <w:lang w:val="en-GB"/>
        </w:rPr>
        <w:t>the e</w:t>
      </w:r>
      <w:r w:rsidRPr="00F07AB2">
        <w:rPr>
          <w:rFonts w:asciiTheme="majorHAnsi" w:hAnsiTheme="majorHAnsi" w:cstheme="majorHAnsi"/>
          <w:lang w:val="en-GB"/>
        </w:rPr>
        <w:t xml:space="preserve">nd </w:t>
      </w:r>
      <w:r w:rsidR="007458E3">
        <w:rPr>
          <w:rFonts w:asciiTheme="majorHAnsi" w:hAnsiTheme="majorHAnsi" w:cstheme="majorHAnsi"/>
          <w:lang w:val="en-GB"/>
        </w:rPr>
        <w:t>p</w:t>
      </w:r>
      <w:r w:rsidRPr="00F07AB2">
        <w:rPr>
          <w:rFonts w:asciiTheme="majorHAnsi" w:hAnsiTheme="majorHAnsi" w:cstheme="majorHAnsi"/>
          <w:lang w:val="en-GB"/>
        </w:rPr>
        <w:t xml:space="preserve">late offset </w:t>
      </w:r>
      <w:r w:rsidR="007458E3">
        <w:rPr>
          <w:rFonts w:asciiTheme="majorHAnsi" w:hAnsiTheme="majorHAnsi" w:cstheme="majorHAnsi"/>
          <w:lang w:val="en-GB"/>
        </w:rPr>
        <w:t xml:space="preserve">was </w:t>
      </w:r>
      <w:r w:rsidRPr="00F07AB2">
        <w:rPr>
          <w:rFonts w:asciiTheme="majorHAnsi" w:hAnsiTheme="majorHAnsi" w:cstheme="majorHAnsi"/>
          <w:lang w:val="en-GB"/>
        </w:rPr>
        <w:t xml:space="preserve">500 V, </w:t>
      </w:r>
      <w:r w:rsidR="007458E3">
        <w:rPr>
          <w:rFonts w:asciiTheme="majorHAnsi" w:hAnsiTheme="majorHAnsi" w:cstheme="majorHAnsi"/>
          <w:lang w:val="en-GB"/>
        </w:rPr>
        <w:t>the n</w:t>
      </w:r>
      <w:r w:rsidRPr="00F07AB2">
        <w:rPr>
          <w:rFonts w:asciiTheme="majorHAnsi" w:hAnsiTheme="majorHAnsi" w:cstheme="majorHAnsi"/>
          <w:lang w:val="en-GB"/>
        </w:rPr>
        <w:t xml:space="preserve">ebulizer </w:t>
      </w:r>
      <w:r w:rsidR="007458E3">
        <w:rPr>
          <w:rFonts w:asciiTheme="majorHAnsi" w:hAnsiTheme="majorHAnsi" w:cstheme="majorHAnsi"/>
          <w:lang w:val="en-GB"/>
        </w:rPr>
        <w:t>pressure</w:t>
      </w:r>
      <w:r w:rsidRPr="00F07AB2">
        <w:rPr>
          <w:rFonts w:asciiTheme="majorHAnsi" w:hAnsiTheme="majorHAnsi" w:cstheme="majorHAnsi"/>
          <w:lang w:val="en-GB"/>
        </w:rPr>
        <w:t xml:space="preserve"> 1.8 bar dry gas 8 l/min and </w:t>
      </w:r>
      <w:r w:rsidR="007458E3">
        <w:rPr>
          <w:rFonts w:asciiTheme="majorHAnsi" w:hAnsiTheme="majorHAnsi" w:cstheme="majorHAnsi"/>
          <w:lang w:val="en-GB"/>
        </w:rPr>
        <w:t xml:space="preserve">a </w:t>
      </w:r>
      <w:r w:rsidRPr="00F07AB2">
        <w:rPr>
          <w:rFonts w:asciiTheme="majorHAnsi" w:hAnsiTheme="majorHAnsi" w:cstheme="majorHAnsi"/>
          <w:lang w:val="en-GB"/>
        </w:rPr>
        <w:t xml:space="preserve">dry temperature </w:t>
      </w:r>
      <w:r w:rsidR="007458E3">
        <w:rPr>
          <w:rFonts w:asciiTheme="majorHAnsi" w:hAnsiTheme="majorHAnsi" w:cstheme="majorHAnsi"/>
          <w:lang w:val="en-GB"/>
        </w:rPr>
        <w:t xml:space="preserve">of </w:t>
      </w:r>
      <w:r w:rsidRPr="00F07AB2">
        <w:rPr>
          <w:rFonts w:asciiTheme="majorHAnsi" w:hAnsiTheme="majorHAnsi" w:cstheme="majorHAnsi"/>
          <w:lang w:val="en-GB"/>
        </w:rPr>
        <w:t xml:space="preserve">200 °C. Peptides were </w:t>
      </w:r>
      <w:r>
        <w:rPr>
          <w:rFonts w:asciiTheme="majorHAnsi" w:hAnsiTheme="majorHAnsi" w:cstheme="majorHAnsi"/>
          <w:lang w:val="en-GB"/>
        </w:rPr>
        <w:t>measured</w:t>
      </w:r>
      <w:r w:rsidRPr="00F07AB2">
        <w:rPr>
          <w:rFonts w:asciiTheme="majorHAnsi" w:hAnsiTheme="majorHAnsi" w:cstheme="majorHAnsi"/>
          <w:lang w:val="en-GB"/>
        </w:rPr>
        <w:t xml:space="preserve"> in positive MS ion mode using an enhanced resolution scan in a mass range of 150 – 2800 m/z, MS-MS/MS cycle time was set to 3 sec with 0.5 sec for MS and 0.25 sec summation time for MS/MS spectra. Singly-charged ions were excluded from fragmentation. MS/MS spectra were obtained using CID fragmentation, recorded in mass range initiating at 150-2800 m/z. The collision energy was adjusted between 23–65 eV as a function of the m/z value. Absolute threshold for MS/MS fragmentation was set to 1755 counts and active exclusion was set to 2 spectra</w:t>
      </w:r>
      <w:ins w:id="256" w:author="Alexander Resch" w:date="2022-01-19T19:40:00Z">
        <w:r w:rsidR="00D73029">
          <w:rPr>
            <w:rFonts w:asciiTheme="majorHAnsi" w:hAnsiTheme="majorHAnsi" w:cstheme="majorHAnsi"/>
            <w:lang w:val="en-GB"/>
          </w:rPr>
          <w:t>,</w:t>
        </w:r>
      </w:ins>
      <w:r w:rsidRPr="00F07AB2">
        <w:rPr>
          <w:rFonts w:asciiTheme="majorHAnsi" w:hAnsiTheme="majorHAnsi" w:cstheme="majorHAnsi"/>
          <w:lang w:val="en-GB"/>
        </w:rPr>
        <w:t xml:space="preserve"> which were released again </w:t>
      </w:r>
      <w:ins w:id="257" w:author="Alexander Resch" w:date="2022-01-19T19:40:00Z">
        <w:r w:rsidR="00D73029">
          <w:rPr>
            <w:rFonts w:asciiTheme="majorHAnsi" w:hAnsiTheme="majorHAnsi" w:cstheme="majorHAnsi"/>
            <w:lang w:val="en-GB"/>
          </w:rPr>
          <w:t xml:space="preserve">either </w:t>
        </w:r>
      </w:ins>
      <w:r w:rsidRPr="00F07AB2">
        <w:rPr>
          <w:rFonts w:asciiTheme="majorHAnsi" w:hAnsiTheme="majorHAnsi" w:cstheme="majorHAnsi"/>
          <w:lang w:val="en-GB"/>
        </w:rPr>
        <w:t xml:space="preserve">after 1 min or if peak intensity </w:t>
      </w:r>
      <w:r w:rsidRPr="00F07AB2">
        <w:rPr>
          <w:rFonts w:asciiTheme="majorHAnsi" w:hAnsiTheme="majorHAnsi" w:cstheme="majorHAnsi"/>
          <w:lang w:val="en-GB"/>
        </w:rPr>
        <w:lastRenderedPageBreak/>
        <w:t>increased 3-fold</w:t>
      </w:r>
      <w:ins w:id="258" w:author="Alexander Resch" w:date="2022-01-19T19:41:00Z">
        <w:r w:rsidR="00D73029">
          <w:rPr>
            <w:rFonts w:asciiTheme="majorHAnsi" w:hAnsiTheme="majorHAnsi" w:cstheme="majorHAnsi"/>
            <w:lang w:val="en-GB"/>
          </w:rPr>
          <w:t>, whichever occurred first</w:t>
        </w:r>
      </w:ins>
      <w:r w:rsidRPr="00F07AB2">
        <w:rPr>
          <w:rFonts w:asciiTheme="majorHAnsi" w:hAnsiTheme="majorHAnsi" w:cstheme="majorHAnsi"/>
          <w:lang w:val="en-GB"/>
        </w:rPr>
        <w:t>. Internal calibration via infusion of ESI Low Concentration Tune Mix was set at the start of the run.</w:t>
      </w:r>
    </w:p>
    <w:p w14:paraId="2954B687" w14:textId="7F0121E3" w:rsidR="00067C6D" w:rsidRPr="00F07AB2" w:rsidRDefault="00655359">
      <w:pPr>
        <w:pStyle w:val="berschrift4"/>
        <w:numPr>
          <w:ilvl w:val="1"/>
          <w:numId w:val="47"/>
        </w:numPr>
        <w:rPr>
          <w:lang w:val="en-GB"/>
        </w:rPr>
        <w:pPrChange w:id="259" w:author="anna.resch88@gmail.com" w:date="2022-01-04T10:05:00Z">
          <w:pPr>
            <w:pStyle w:val="berschrift5"/>
            <w:numPr>
              <w:ilvl w:val="2"/>
              <w:numId w:val="13"/>
            </w:numPr>
            <w:ind w:left="1224" w:hanging="504"/>
            <w:jc w:val="both"/>
          </w:pPr>
        </w:pPrChange>
      </w:pPr>
      <w:r>
        <w:rPr>
          <w:lang w:val="en-GB"/>
        </w:rPr>
        <w:t xml:space="preserve"> </w:t>
      </w:r>
      <w:bookmarkStart w:id="260" w:name="_Toc92462542"/>
      <w:ins w:id="261" w:author="anna.resch88@gmail.com" w:date="2022-01-04T10:07:00Z">
        <w:r w:rsidR="003F21C1">
          <w:rPr>
            <w:lang w:val="en-GB"/>
          </w:rPr>
          <w:t xml:space="preserve">Tryptic peptides: </w:t>
        </w:r>
      </w:ins>
      <w:r w:rsidR="00067C6D" w:rsidRPr="00F07AB2">
        <w:rPr>
          <w:lang w:val="en-GB"/>
        </w:rPr>
        <w:t>Data Processing and Bioinformatic Analysis</w:t>
      </w:r>
      <w:bookmarkEnd w:id="260"/>
    </w:p>
    <w:p w14:paraId="31EB1EBA" w14:textId="77777777" w:rsidR="00067C6D" w:rsidRPr="00F07AB2" w:rsidRDefault="00067C6D" w:rsidP="00067C6D">
      <w:pPr>
        <w:jc w:val="both"/>
        <w:rPr>
          <w:rFonts w:asciiTheme="majorHAnsi" w:hAnsiTheme="majorHAnsi" w:cstheme="majorHAnsi"/>
          <w:lang w:val="en-GB"/>
        </w:rPr>
      </w:pPr>
      <w:r w:rsidRPr="00F07AB2">
        <w:rPr>
          <w:rFonts w:asciiTheme="majorHAnsi" w:hAnsiTheme="majorHAnsi" w:cstheme="majorHAnsi"/>
          <w:lang w:val="en-GB"/>
        </w:rPr>
        <w:t xml:space="preserve">Data were analysed after recalibration using Data Analysis 4.2 SR2, </w:t>
      </w:r>
      <w:proofErr w:type="spellStart"/>
      <w:r w:rsidRPr="00F07AB2">
        <w:rPr>
          <w:rFonts w:asciiTheme="majorHAnsi" w:hAnsiTheme="majorHAnsi" w:cstheme="majorHAnsi"/>
          <w:lang w:val="en-GB"/>
        </w:rPr>
        <w:t>Biotools</w:t>
      </w:r>
      <w:proofErr w:type="spellEnd"/>
      <w:r w:rsidRPr="00F07AB2">
        <w:rPr>
          <w:rFonts w:asciiTheme="majorHAnsi" w:hAnsiTheme="majorHAnsi" w:cstheme="majorHAnsi"/>
          <w:lang w:val="en-GB"/>
        </w:rPr>
        <w:t xml:space="preserve"> 3.2 Peptide Editor 3.2 (Bruker </w:t>
      </w:r>
      <w:proofErr w:type="spellStart"/>
      <w:r w:rsidRPr="00F07AB2">
        <w:rPr>
          <w:rFonts w:asciiTheme="majorHAnsi" w:hAnsiTheme="majorHAnsi" w:cstheme="majorHAnsi"/>
          <w:lang w:val="en-GB"/>
        </w:rPr>
        <w:t>Daltonics</w:t>
      </w:r>
      <w:proofErr w:type="spellEnd"/>
      <w:r w:rsidRPr="00F07AB2">
        <w:rPr>
          <w:rFonts w:asciiTheme="majorHAnsi" w:hAnsiTheme="majorHAnsi" w:cstheme="majorHAnsi"/>
          <w:lang w:val="en-GB"/>
        </w:rPr>
        <w:t xml:space="preserve">, Bremen) and MASCOT 2.5 (Matrix Science, London, UK) search engine. MASCOT 2.5 scored peptides for identification based on a search with an initial allowed mass deviation of the precursor ion of up to 15 ppm and allowed fragment mass deviation of 50 </w:t>
      </w:r>
      <w:proofErr w:type="spellStart"/>
      <w:r w:rsidRPr="00F07AB2">
        <w:rPr>
          <w:rFonts w:asciiTheme="majorHAnsi" w:hAnsiTheme="majorHAnsi" w:cstheme="majorHAnsi"/>
          <w:lang w:val="en-GB"/>
        </w:rPr>
        <w:t>mDa</w:t>
      </w:r>
      <w:proofErr w:type="spellEnd"/>
      <w:r w:rsidRPr="00F07AB2">
        <w:rPr>
          <w:rFonts w:asciiTheme="majorHAnsi" w:hAnsiTheme="majorHAnsi" w:cstheme="majorHAnsi"/>
          <w:lang w:val="en-GB"/>
        </w:rPr>
        <w:t xml:space="preserve">. The search engine was used for the MS/MS spectra search against the </w:t>
      </w:r>
      <w:proofErr w:type="spellStart"/>
      <w:r w:rsidRPr="00F07AB2">
        <w:rPr>
          <w:rFonts w:asciiTheme="majorHAnsi" w:hAnsiTheme="majorHAnsi" w:cstheme="majorHAnsi"/>
          <w:lang w:val="en-GB"/>
        </w:rPr>
        <w:t>UniProtKB</w:t>
      </w:r>
      <w:proofErr w:type="spellEnd"/>
      <w:r w:rsidRPr="00F07AB2">
        <w:rPr>
          <w:rFonts w:asciiTheme="majorHAnsi" w:hAnsiTheme="majorHAnsi" w:cstheme="majorHAnsi"/>
          <w:lang w:val="en-GB"/>
        </w:rPr>
        <w:t xml:space="preserve"> </w:t>
      </w:r>
      <w:r w:rsidRPr="004E27EC">
        <w:rPr>
          <w:rFonts w:asciiTheme="majorHAnsi" w:hAnsiTheme="majorHAnsi" w:cstheme="majorHAnsi"/>
          <w:i/>
          <w:lang w:val="en-GB"/>
        </w:rPr>
        <w:t>E. coli</w:t>
      </w:r>
      <w:r w:rsidRPr="00F07AB2">
        <w:rPr>
          <w:rFonts w:asciiTheme="majorHAnsi" w:hAnsiTheme="majorHAnsi" w:cstheme="majorHAnsi"/>
          <w:lang w:val="en-GB"/>
        </w:rPr>
        <w:t xml:space="preserve"> database (downloaded Dec 21, 2015, containing 4305 entries, 116 contaminants and the added target proteins). The contaminants list used was downloaded from </w:t>
      </w:r>
      <w:proofErr w:type="spellStart"/>
      <w:r w:rsidRPr="00F07AB2">
        <w:rPr>
          <w:rFonts w:asciiTheme="majorHAnsi" w:hAnsiTheme="majorHAnsi" w:cstheme="majorHAnsi"/>
          <w:lang w:val="en-GB"/>
        </w:rPr>
        <w:t>ftp.the</w:t>
      </w:r>
      <w:proofErr w:type="spellEnd"/>
      <w:r w:rsidRPr="00F07AB2">
        <w:rPr>
          <w:rFonts w:asciiTheme="majorHAnsi" w:hAnsiTheme="majorHAnsi" w:cstheme="majorHAnsi"/>
          <w:lang w:val="en-GB"/>
        </w:rPr>
        <w:t xml:space="preserve"> pgm.org as of Jan 21, 2016. To determine the number of false positive peptide hits, data were searched against the full-length decoy database using the MASCOT 2.5 percolator function. The false discovery rate was set below 1 % to exclude false positive hits. Enzyme specificity was set as C-terminal to Arg and Lys, also allowing cleavage at proline bonds and a maximum of two missed cleavages. Deamidation of asparagine and glutamine </w:t>
      </w:r>
      <w:proofErr w:type="spellStart"/>
      <w:r w:rsidRPr="00F07AB2">
        <w:rPr>
          <w:rFonts w:asciiTheme="majorHAnsi" w:hAnsiTheme="majorHAnsi" w:cstheme="majorHAnsi"/>
          <w:lang w:val="en-GB"/>
        </w:rPr>
        <w:t>carbamylation</w:t>
      </w:r>
      <w:proofErr w:type="spellEnd"/>
      <w:r w:rsidRPr="00F07AB2">
        <w:rPr>
          <w:rFonts w:asciiTheme="majorHAnsi" w:hAnsiTheme="majorHAnsi" w:cstheme="majorHAnsi"/>
          <w:lang w:val="en-GB"/>
        </w:rPr>
        <w:t xml:space="preserve"> of lysine residues and the N-terminus and methionine oxidation were set as variable modifications. </w:t>
      </w:r>
    </w:p>
    <w:p w14:paraId="24069C90" w14:textId="0ABBDEBC" w:rsidR="00067C6D" w:rsidRPr="00F07AB2" w:rsidRDefault="00655359">
      <w:pPr>
        <w:pStyle w:val="berschrift4"/>
        <w:numPr>
          <w:ilvl w:val="1"/>
          <w:numId w:val="47"/>
        </w:numPr>
        <w:rPr>
          <w:lang w:val="en-GB"/>
        </w:rPr>
        <w:pPrChange w:id="262" w:author="anna.resch88@gmail.com" w:date="2022-01-04T10:05:00Z">
          <w:pPr>
            <w:pStyle w:val="berschrift5"/>
            <w:numPr>
              <w:ilvl w:val="2"/>
              <w:numId w:val="13"/>
            </w:numPr>
            <w:ind w:left="1224" w:hanging="504"/>
            <w:jc w:val="both"/>
          </w:pPr>
        </w:pPrChange>
      </w:pPr>
      <w:r>
        <w:rPr>
          <w:lang w:val="en-GB"/>
        </w:rPr>
        <w:t xml:space="preserve"> </w:t>
      </w:r>
      <w:bookmarkStart w:id="263" w:name="_Toc92462543"/>
      <w:r w:rsidR="00067C6D" w:rsidRPr="00F07AB2">
        <w:rPr>
          <w:lang w:val="en-GB"/>
        </w:rPr>
        <w:t>LC-MS-MS Analysis of intact proteins</w:t>
      </w:r>
      <w:bookmarkEnd w:id="263"/>
      <w:r w:rsidR="00067C6D" w:rsidRPr="00F07AB2">
        <w:rPr>
          <w:lang w:val="en-GB"/>
        </w:rPr>
        <w:t xml:space="preserve"> </w:t>
      </w:r>
    </w:p>
    <w:p w14:paraId="2CB115BB" w14:textId="0F1F9B59" w:rsidR="00067C6D" w:rsidRPr="00F07AB2" w:rsidRDefault="00067C6D" w:rsidP="00067C6D">
      <w:pPr>
        <w:jc w:val="both"/>
        <w:rPr>
          <w:rFonts w:asciiTheme="majorHAnsi" w:hAnsiTheme="majorHAnsi" w:cstheme="majorHAnsi"/>
          <w:lang w:val="en-GB"/>
        </w:rPr>
      </w:pPr>
      <w:r w:rsidRPr="00F07AB2">
        <w:rPr>
          <w:rFonts w:asciiTheme="majorHAnsi" w:hAnsiTheme="majorHAnsi" w:cstheme="majorHAnsi"/>
          <w:lang w:val="en-GB"/>
        </w:rPr>
        <w:t xml:space="preserve">Intact proteins were separated by LC chromatography (Agilent 1200 SL G1312B system) XDB-C8 </w:t>
      </w:r>
      <w:proofErr w:type="spellStart"/>
      <w:r w:rsidRPr="00F07AB2">
        <w:rPr>
          <w:rFonts w:asciiTheme="majorHAnsi" w:hAnsiTheme="majorHAnsi" w:cstheme="majorHAnsi"/>
          <w:lang w:val="en-GB"/>
        </w:rPr>
        <w:t>Zorbax</w:t>
      </w:r>
      <w:proofErr w:type="spellEnd"/>
      <w:r w:rsidRPr="00F07AB2">
        <w:rPr>
          <w:rFonts w:asciiTheme="majorHAnsi" w:hAnsiTheme="majorHAnsi" w:cstheme="majorHAnsi"/>
          <w:lang w:val="en-GB"/>
        </w:rPr>
        <w:t xml:space="preserve"> Eclipse 4.6 mm × 30 mm, 3.5 </w:t>
      </w:r>
      <w:proofErr w:type="spellStart"/>
      <w:r w:rsidRPr="00F07AB2">
        <w:rPr>
          <w:rFonts w:asciiTheme="majorHAnsi" w:hAnsiTheme="majorHAnsi" w:cstheme="majorHAnsi"/>
          <w:lang w:val="en-GB"/>
        </w:rPr>
        <w:t>μm</w:t>
      </w:r>
      <w:proofErr w:type="spellEnd"/>
      <w:r w:rsidRPr="00F07AB2">
        <w:rPr>
          <w:rFonts w:asciiTheme="majorHAnsi" w:hAnsiTheme="majorHAnsi" w:cstheme="majorHAnsi"/>
          <w:lang w:val="en-GB"/>
        </w:rPr>
        <w:t>, LC column, kept at 60 °C. Proteins were separated over a linear acetonitrile gradient in 0.1 % for</w:t>
      </w:r>
      <w:r>
        <w:rPr>
          <w:rFonts w:asciiTheme="majorHAnsi" w:hAnsiTheme="majorHAnsi" w:cstheme="majorHAnsi"/>
          <w:lang w:val="en-GB"/>
        </w:rPr>
        <w:t>mic acid from 5-24 % over 3 min</w:t>
      </w:r>
      <w:r w:rsidRPr="00F07AB2">
        <w:rPr>
          <w:rFonts w:asciiTheme="majorHAnsi" w:hAnsiTheme="majorHAnsi" w:cstheme="majorHAnsi"/>
          <w:lang w:val="en-GB"/>
        </w:rPr>
        <w:t xml:space="preserve"> and 24 </w:t>
      </w:r>
      <w:r>
        <w:rPr>
          <w:rFonts w:asciiTheme="majorHAnsi" w:hAnsiTheme="majorHAnsi" w:cstheme="majorHAnsi"/>
          <w:lang w:val="en-GB"/>
        </w:rPr>
        <w:t>–</w:t>
      </w:r>
      <w:r w:rsidRPr="00F07AB2">
        <w:rPr>
          <w:rFonts w:asciiTheme="majorHAnsi" w:hAnsiTheme="majorHAnsi" w:cstheme="majorHAnsi"/>
          <w:lang w:val="en-GB"/>
        </w:rPr>
        <w:t xml:space="preserve"> 40% over 30 min at a flow rate of 250 µl/min. Including column loading and washing steps, the total time for an LC-MS/MS run was 66 min. Online MS analysis was performed on Impact HD UHR Time-of Flight Mass Spectrometer System ion trap (Bruker </w:t>
      </w:r>
      <w:proofErr w:type="spellStart"/>
      <w:r w:rsidRPr="00F07AB2">
        <w:rPr>
          <w:rFonts w:asciiTheme="majorHAnsi" w:hAnsiTheme="majorHAnsi" w:cstheme="majorHAnsi"/>
          <w:lang w:val="en-GB"/>
        </w:rPr>
        <w:t>Daltonics</w:t>
      </w:r>
      <w:proofErr w:type="spellEnd"/>
      <w:r w:rsidRPr="00F07AB2">
        <w:rPr>
          <w:rFonts w:asciiTheme="majorHAnsi" w:hAnsiTheme="majorHAnsi" w:cstheme="majorHAnsi"/>
          <w:lang w:val="en-GB"/>
        </w:rPr>
        <w:t xml:space="preserve">) equipped with Apollo II ion funnel electrospray source. </w:t>
      </w:r>
      <w:r w:rsidR="007458E3">
        <w:rPr>
          <w:rFonts w:asciiTheme="majorHAnsi" w:hAnsiTheme="majorHAnsi" w:cstheme="majorHAnsi"/>
          <w:lang w:val="en-GB"/>
        </w:rPr>
        <w:t>The v</w:t>
      </w:r>
      <w:r w:rsidR="007458E3" w:rsidRPr="00F07AB2">
        <w:rPr>
          <w:rFonts w:asciiTheme="majorHAnsi" w:hAnsiTheme="majorHAnsi" w:cstheme="majorHAnsi"/>
          <w:lang w:val="en-GB"/>
        </w:rPr>
        <w:t xml:space="preserve">oltage applied to </w:t>
      </w:r>
      <w:r w:rsidR="007458E3">
        <w:rPr>
          <w:rFonts w:asciiTheme="majorHAnsi" w:hAnsiTheme="majorHAnsi" w:cstheme="majorHAnsi"/>
          <w:lang w:val="en-GB"/>
        </w:rPr>
        <w:t xml:space="preserve">the </w:t>
      </w:r>
      <w:r w:rsidR="007458E3" w:rsidRPr="00F07AB2">
        <w:rPr>
          <w:rFonts w:asciiTheme="majorHAnsi" w:hAnsiTheme="majorHAnsi" w:cstheme="majorHAnsi"/>
          <w:lang w:val="en-GB"/>
        </w:rPr>
        <w:t xml:space="preserve">capillary was set to 4.5 kV, </w:t>
      </w:r>
      <w:r w:rsidR="007458E3">
        <w:rPr>
          <w:rFonts w:asciiTheme="majorHAnsi" w:hAnsiTheme="majorHAnsi" w:cstheme="majorHAnsi"/>
          <w:lang w:val="en-GB"/>
        </w:rPr>
        <w:t>the e</w:t>
      </w:r>
      <w:r w:rsidR="007458E3" w:rsidRPr="00F07AB2">
        <w:rPr>
          <w:rFonts w:asciiTheme="majorHAnsi" w:hAnsiTheme="majorHAnsi" w:cstheme="majorHAnsi"/>
          <w:lang w:val="en-GB"/>
        </w:rPr>
        <w:t xml:space="preserve">nd </w:t>
      </w:r>
      <w:r w:rsidR="007458E3">
        <w:rPr>
          <w:rFonts w:asciiTheme="majorHAnsi" w:hAnsiTheme="majorHAnsi" w:cstheme="majorHAnsi"/>
          <w:lang w:val="en-GB"/>
        </w:rPr>
        <w:t>p</w:t>
      </w:r>
      <w:r w:rsidR="007458E3" w:rsidRPr="00F07AB2">
        <w:rPr>
          <w:rFonts w:asciiTheme="majorHAnsi" w:hAnsiTheme="majorHAnsi" w:cstheme="majorHAnsi"/>
          <w:lang w:val="en-GB"/>
        </w:rPr>
        <w:t xml:space="preserve">late offset </w:t>
      </w:r>
      <w:r w:rsidR="007458E3">
        <w:rPr>
          <w:rFonts w:asciiTheme="majorHAnsi" w:hAnsiTheme="majorHAnsi" w:cstheme="majorHAnsi"/>
          <w:lang w:val="en-GB"/>
        </w:rPr>
        <w:t xml:space="preserve">was </w:t>
      </w:r>
      <w:r w:rsidR="007458E3" w:rsidRPr="00F07AB2">
        <w:rPr>
          <w:rFonts w:asciiTheme="majorHAnsi" w:hAnsiTheme="majorHAnsi" w:cstheme="majorHAnsi"/>
          <w:lang w:val="en-GB"/>
        </w:rPr>
        <w:t xml:space="preserve">500 V, </w:t>
      </w:r>
      <w:r w:rsidR="007458E3">
        <w:rPr>
          <w:rFonts w:asciiTheme="majorHAnsi" w:hAnsiTheme="majorHAnsi" w:cstheme="majorHAnsi"/>
          <w:lang w:val="en-GB"/>
        </w:rPr>
        <w:t>the n</w:t>
      </w:r>
      <w:r w:rsidR="007458E3" w:rsidRPr="00F07AB2">
        <w:rPr>
          <w:rFonts w:asciiTheme="majorHAnsi" w:hAnsiTheme="majorHAnsi" w:cstheme="majorHAnsi"/>
          <w:lang w:val="en-GB"/>
        </w:rPr>
        <w:t xml:space="preserve">ebulizer </w:t>
      </w:r>
      <w:r w:rsidR="007458E3">
        <w:rPr>
          <w:rFonts w:asciiTheme="majorHAnsi" w:hAnsiTheme="majorHAnsi" w:cstheme="majorHAnsi"/>
          <w:lang w:val="en-GB"/>
        </w:rPr>
        <w:t>pressure</w:t>
      </w:r>
      <w:r w:rsidR="007458E3" w:rsidRPr="00F07AB2">
        <w:rPr>
          <w:rFonts w:asciiTheme="majorHAnsi" w:hAnsiTheme="majorHAnsi" w:cstheme="majorHAnsi"/>
          <w:lang w:val="en-GB"/>
        </w:rPr>
        <w:t xml:space="preserve"> 1.8 bar dry gas 8 l/min and </w:t>
      </w:r>
      <w:r w:rsidR="007458E3">
        <w:rPr>
          <w:rFonts w:asciiTheme="majorHAnsi" w:hAnsiTheme="majorHAnsi" w:cstheme="majorHAnsi"/>
          <w:lang w:val="en-GB"/>
        </w:rPr>
        <w:t xml:space="preserve">a </w:t>
      </w:r>
      <w:r w:rsidR="007458E3" w:rsidRPr="00F07AB2">
        <w:rPr>
          <w:rFonts w:asciiTheme="majorHAnsi" w:hAnsiTheme="majorHAnsi" w:cstheme="majorHAnsi"/>
          <w:lang w:val="en-GB"/>
        </w:rPr>
        <w:t xml:space="preserve">dry temperature </w:t>
      </w:r>
      <w:r w:rsidR="007458E3">
        <w:rPr>
          <w:rFonts w:asciiTheme="majorHAnsi" w:hAnsiTheme="majorHAnsi" w:cstheme="majorHAnsi"/>
          <w:lang w:val="en-GB"/>
        </w:rPr>
        <w:t xml:space="preserve">of </w:t>
      </w:r>
      <w:r w:rsidR="007458E3" w:rsidRPr="00F07AB2">
        <w:rPr>
          <w:rFonts w:asciiTheme="majorHAnsi" w:hAnsiTheme="majorHAnsi" w:cstheme="majorHAnsi"/>
          <w:lang w:val="en-GB"/>
        </w:rPr>
        <w:t xml:space="preserve">200 °C. </w:t>
      </w:r>
      <w:r w:rsidRPr="00F07AB2">
        <w:rPr>
          <w:rFonts w:asciiTheme="majorHAnsi" w:hAnsiTheme="majorHAnsi" w:cstheme="majorHAnsi"/>
          <w:lang w:val="en-GB"/>
        </w:rPr>
        <w:t xml:space="preserve">Internal calibration via infusion of ESI Low Concentration Tune Mix was set at the start of each run. </w:t>
      </w:r>
    </w:p>
    <w:p w14:paraId="209B8379" w14:textId="6F2D49B5" w:rsidR="00067C6D" w:rsidRPr="00F07AB2" w:rsidRDefault="00655359">
      <w:pPr>
        <w:pStyle w:val="berschrift4"/>
        <w:numPr>
          <w:ilvl w:val="1"/>
          <w:numId w:val="47"/>
        </w:numPr>
        <w:rPr>
          <w:lang w:val="en-GB"/>
        </w:rPr>
        <w:pPrChange w:id="264" w:author="anna.resch88@gmail.com" w:date="2022-01-04T10:05:00Z">
          <w:pPr>
            <w:pStyle w:val="berschrift5"/>
            <w:numPr>
              <w:ilvl w:val="2"/>
              <w:numId w:val="13"/>
            </w:numPr>
            <w:ind w:left="1224" w:hanging="504"/>
            <w:jc w:val="both"/>
          </w:pPr>
        </w:pPrChange>
      </w:pPr>
      <w:r>
        <w:rPr>
          <w:lang w:val="en-GB"/>
        </w:rPr>
        <w:t xml:space="preserve"> </w:t>
      </w:r>
      <w:bookmarkStart w:id="265" w:name="_Toc92462544"/>
      <w:ins w:id="266" w:author="anna.resch88@gmail.com" w:date="2022-01-04T10:07:00Z">
        <w:r w:rsidR="003F21C1">
          <w:rPr>
            <w:lang w:val="en-GB"/>
          </w:rPr>
          <w:t xml:space="preserve">Intact proteins: </w:t>
        </w:r>
      </w:ins>
      <w:r w:rsidR="00067C6D" w:rsidRPr="00F07AB2">
        <w:rPr>
          <w:lang w:val="en-GB"/>
        </w:rPr>
        <w:t>Data Processing and Bioinformatic Analysis</w:t>
      </w:r>
      <w:bookmarkEnd w:id="265"/>
    </w:p>
    <w:p w14:paraId="090F78F3" w14:textId="2F8944CF" w:rsidR="00067C6D" w:rsidRDefault="00067C6D" w:rsidP="00067C6D">
      <w:pPr>
        <w:jc w:val="both"/>
        <w:rPr>
          <w:ins w:id="267" w:author="anna.resch88@gmail.com" w:date="2022-01-04T10:07:00Z"/>
          <w:rFonts w:asciiTheme="majorHAnsi" w:hAnsiTheme="majorHAnsi" w:cstheme="majorHAnsi"/>
          <w:lang w:val="en-GB"/>
        </w:rPr>
      </w:pPr>
      <w:r w:rsidRPr="00F07AB2">
        <w:rPr>
          <w:rFonts w:asciiTheme="majorHAnsi" w:hAnsiTheme="majorHAnsi" w:cstheme="majorHAnsi"/>
          <w:lang w:val="en-GB"/>
        </w:rPr>
        <w:t>After automated internal calibration, data were processed, and protein peaks were searched based on the 214 nm UV chromatogram and as extracted ion chromatograms. Subsequently, identified protein peaks were deconvoluted in the range of 30,000 – 40,000 Da using Bruker software Maximum Entropy Data Analysis 4.2 SR 2. Based on the given amino acid sequence the average mass and the isotopic pattern of ULD-V20-ULD and ULD-V40-ULD proteins were generated using Bruker data analysis.</w:t>
      </w:r>
    </w:p>
    <w:p w14:paraId="40217AB0" w14:textId="201FBFD6" w:rsidR="003F21C1" w:rsidRDefault="003F21C1" w:rsidP="003228B4">
      <w:pPr>
        <w:pStyle w:val="berschrift4"/>
        <w:numPr>
          <w:ilvl w:val="1"/>
          <w:numId w:val="47"/>
        </w:numPr>
        <w:rPr>
          <w:ins w:id="268" w:author="anna.resch88@gmail.com" w:date="2022-01-04T10:08:00Z"/>
          <w:rFonts w:cstheme="majorHAnsi"/>
          <w:lang w:val="en-US"/>
        </w:rPr>
      </w:pPr>
      <w:bookmarkStart w:id="269" w:name="_Toc92462545"/>
      <w:ins w:id="270" w:author="anna.resch88@gmail.com" w:date="2022-01-04T10:08:00Z">
        <w:r w:rsidRPr="00F07AB2">
          <w:rPr>
            <w:rFonts w:cstheme="majorHAnsi"/>
            <w:lang w:val="en-US"/>
          </w:rPr>
          <w:t xml:space="preserve">LC-MS²-characterization </w:t>
        </w:r>
      </w:ins>
      <w:ins w:id="271" w:author="anna.resch88@gmail.com" w:date="2022-01-04T10:12:00Z">
        <w:r w:rsidR="006F1256">
          <w:rPr>
            <w:rFonts w:cstheme="majorHAnsi"/>
            <w:lang w:val="en-US"/>
          </w:rPr>
          <w:t xml:space="preserve">results </w:t>
        </w:r>
      </w:ins>
      <w:ins w:id="272" w:author="anna.resch88@gmail.com" w:date="2022-01-04T10:08:00Z">
        <w:r w:rsidRPr="00F07AB2">
          <w:rPr>
            <w:rFonts w:cstheme="majorHAnsi"/>
            <w:lang w:val="en-US"/>
          </w:rPr>
          <w:t>of building blocks</w:t>
        </w:r>
        <w:bookmarkEnd w:id="269"/>
      </w:ins>
    </w:p>
    <w:p w14:paraId="67353D4D" w14:textId="686487F4" w:rsidR="003F21C1" w:rsidRDefault="003F21C1" w:rsidP="003F21C1">
      <w:pPr>
        <w:rPr>
          <w:ins w:id="273" w:author="anna.resch88@gmail.com" w:date="2022-01-04T10:08:00Z"/>
          <w:lang w:val="en-US"/>
        </w:rPr>
      </w:pPr>
    </w:p>
    <w:p w14:paraId="346EFF12" w14:textId="7552D967" w:rsidR="003F21C1" w:rsidRPr="00D156CF" w:rsidRDefault="003F21C1" w:rsidP="003F21C1">
      <w:pPr>
        <w:jc w:val="both"/>
        <w:rPr>
          <w:moveTo w:id="274" w:author="anna.resch88@gmail.com" w:date="2022-01-04T10:08:00Z"/>
          <w:rFonts w:asciiTheme="majorHAnsi" w:hAnsiTheme="majorHAnsi" w:cstheme="majorHAnsi"/>
          <w:lang w:val="en-US"/>
        </w:rPr>
      </w:pPr>
      <w:moveToRangeStart w:id="275" w:author="anna.resch88@gmail.com" w:date="2022-01-04T10:08:00Z" w:name="move92183323"/>
      <w:moveTo w:id="276" w:author="anna.resch88@gmail.com" w:date="2022-01-04T10:08:00Z">
        <w:r w:rsidRPr="00D156CF">
          <w:rPr>
            <w:rFonts w:asciiTheme="majorHAnsi" w:hAnsiTheme="majorHAnsi" w:cstheme="majorHAnsi"/>
            <w:lang w:val="en-US"/>
          </w:rPr>
          <w:t>Based on the UV 214 nm chromatogram, no other peptide impurity was found, confirming close to 100 % target protein purity. The simulated spectra and the measured spectra of both proteins after deconvolution of the multiple charged protein matched perfectly. The slight deviation of the measured mass from the predicted mass l</w:t>
        </w:r>
      </w:moveTo>
      <w:ins w:id="277" w:author="anna.resch88@gmail.com" w:date="2022-01-04T10:11:00Z">
        <w:r>
          <w:rPr>
            <w:rFonts w:asciiTheme="majorHAnsi" w:hAnsiTheme="majorHAnsi" w:cstheme="majorHAnsi"/>
            <w:lang w:val="en-US"/>
          </w:rPr>
          <w:t>ay</w:t>
        </w:r>
      </w:ins>
      <w:moveTo w:id="278" w:author="anna.resch88@gmail.com" w:date="2022-01-04T10:08:00Z">
        <w:del w:id="279" w:author="anna.resch88@gmail.com" w:date="2022-01-04T10:11:00Z">
          <w:r w:rsidRPr="00D156CF" w:rsidDel="003F21C1">
            <w:rPr>
              <w:rFonts w:asciiTheme="majorHAnsi" w:hAnsiTheme="majorHAnsi" w:cstheme="majorHAnsi"/>
              <w:lang w:val="en-US"/>
            </w:rPr>
            <w:delText>ie</w:delText>
          </w:r>
        </w:del>
        <w:del w:id="280" w:author="anna.resch88@gmail.com" w:date="2022-01-04T10:09:00Z">
          <w:r w:rsidRPr="00D156CF" w:rsidDel="003F21C1">
            <w:rPr>
              <w:rFonts w:asciiTheme="majorHAnsi" w:hAnsiTheme="majorHAnsi" w:cstheme="majorHAnsi"/>
              <w:lang w:val="en-US"/>
            </w:rPr>
            <w:delText>s</w:delText>
          </w:r>
        </w:del>
        <w:r w:rsidRPr="00D156CF">
          <w:rPr>
            <w:rFonts w:asciiTheme="majorHAnsi" w:hAnsiTheme="majorHAnsi" w:cstheme="majorHAnsi"/>
            <w:lang w:val="en-US"/>
          </w:rPr>
          <w:t xml:space="preserve"> within an acceptable range of 4.9 ppm for ULD-V40-ULD and 12.3 ppm for ULD-V20-ULD. The mass difference of 43 Dalton found in both proteins indicates </w:t>
        </w:r>
        <w:proofErr w:type="spellStart"/>
        <w:r w:rsidRPr="00D156CF">
          <w:rPr>
            <w:rFonts w:asciiTheme="majorHAnsi" w:hAnsiTheme="majorHAnsi" w:cstheme="majorHAnsi"/>
            <w:lang w:val="en-US"/>
          </w:rPr>
          <w:t>carbamylation</w:t>
        </w:r>
        <w:proofErr w:type="spellEnd"/>
        <w:r w:rsidRPr="00D156CF">
          <w:rPr>
            <w:rFonts w:asciiTheme="majorHAnsi" w:hAnsiTheme="majorHAnsi" w:cstheme="majorHAnsi"/>
            <w:lang w:val="en-US"/>
          </w:rPr>
          <w:t xml:space="preserve"> of one lysine residue in the ULD linker and </w:t>
        </w:r>
      </w:moveTo>
      <w:ins w:id="281" w:author="anna.resch88@gmail.com" w:date="2022-01-04T10:11:00Z">
        <w:r>
          <w:rPr>
            <w:rFonts w:asciiTheme="majorHAnsi" w:hAnsiTheme="majorHAnsi" w:cstheme="majorHAnsi"/>
            <w:lang w:val="en-US"/>
          </w:rPr>
          <w:t>wa</w:t>
        </w:r>
      </w:ins>
      <w:moveTo w:id="282" w:author="anna.resch88@gmail.com" w:date="2022-01-04T10:08:00Z">
        <w:del w:id="283" w:author="anna.resch88@gmail.com" w:date="2022-01-04T10:11:00Z">
          <w:r w:rsidRPr="00D156CF" w:rsidDel="003F21C1">
            <w:rPr>
              <w:rFonts w:asciiTheme="majorHAnsi" w:hAnsiTheme="majorHAnsi" w:cstheme="majorHAnsi"/>
              <w:lang w:val="en-US"/>
            </w:rPr>
            <w:delText>i</w:delText>
          </w:r>
        </w:del>
        <w:r w:rsidRPr="00D156CF">
          <w:rPr>
            <w:rFonts w:asciiTheme="majorHAnsi" w:hAnsiTheme="majorHAnsi" w:cstheme="majorHAnsi"/>
            <w:lang w:val="en-US"/>
          </w:rPr>
          <w:t>s accounting for about 10 % for ULD-V20-ULD and below 10 % for ULD-V40-ULD, as confirmed via LC-MS/MS measurement.</w:t>
        </w:r>
        <w:r>
          <w:rPr>
            <w:rFonts w:asciiTheme="majorHAnsi" w:hAnsiTheme="majorHAnsi" w:cstheme="majorHAnsi"/>
            <w:lang w:val="en-US"/>
          </w:rPr>
          <w:t xml:space="preserve"> </w:t>
        </w:r>
        <w:r w:rsidRPr="00686D6A">
          <w:rPr>
            <w:rFonts w:asciiTheme="majorHAnsi" w:hAnsiTheme="majorHAnsi" w:cstheme="majorHAnsi"/>
            <w:lang w:val="en-US"/>
          </w:rPr>
          <w:t>According to MS analysis, the tryptic peptide 67-104 exhibit</w:t>
        </w:r>
      </w:moveTo>
      <w:ins w:id="284" w:author="anna.resch88@gmail.com" w:date="2022-01-04T10:08:00Z">
        <w:r>
          <w:rPr>
            <w:rFonts w:asciiTheme="majorHAnsi" w:hAnsiTheme="majorHAnsi" w:cstheme="majorHAnsi"/>
            <w:lang w:val="en-US"/>
          </w:rPr>
          <w:t>ed</w:t>
        </w:r>
      </w:ins>
      <w:moveTo w:id="285" w:author="anna.resch88@gmail.com" w:date="2022-01-04T10:08:00Z">
        <w:del w:id="286" w:author="anna.resch88@gmail.com" w:date="2022-01-04T10:08:00Z">
          <w:r w:rsidRPr="00686D6A" w:rsidDel="003F21C1">
            <w:rPr>
              <w:rFonts w:asciiTheme="majorHAnsi" w:hAnsiTheme="majorHAnsi" w:cstheme="majorHAnsi"/>
              <w:lang w:val="en-US"/>
            </w:rPr>
            <w:delText>s</w:delText>
          </w:r>
        </w:del>
        <w:r w:rsidRPr="00686D6A">
          <w:rPr>
            <w:rFonts w:asciiTheme="majorHAnsi" w:hAnsiTheme="majorHAnsi" w:cstheme="majorHAnsi"/>
            <w:lang w:val="en-US"/>
          </w:rPr>
          <w:t xml:space="preserve"> various modifications, such as deamidation of the glutamine residues, </w:t>
        </w:r>
        <w:proofErr w:type="spellStart"/>
        <w:r w:rsidRPr="00686D6A">
          <w:rPr>
            <w:rFonts w:asciiTheme="majorHAnsi" w:hAnsiTheme="majorHAnsi" w:cstheme="majorHAnsi"/>
            <w:lang w:val="en-US"/>
          </w:rPr>
          <w:t>carbamylation</w:t>
        </w:r>
        <w:proofErr w:type="spellEnd"/>
        <w:r w:rsidRPr="00686D6A">
          <w:rPr>
            <w:rFonts w:asciiTheme="majorHAnsi" w:hAnsiTheme="majorHAnsi" w:cstheme="majorHAnsi"/>
            <w:lang w:val="en-US"/>
          </w:rPr>
          <w:t xml:space="preserve"> of lysine residues and oxidation of methionine residues to varying extents (</w:t>
        </w:r>
        <w:r w:rsidRPr="004172A0">
          <w:rPr>
            <w:rFonts w:asciiTheme="majorHAnsi" w:hAnsiTheme="majorHAnsi" w:cstheme="majorHAnsi"/>
            <w:b/>
            <w:bCs/>
            <w:highlight w:val="cyan"/>
            <w:lang w:val="en-US"/>
            <w:rPrChange w:id="287" w:author="anna.resch88@gmail.com" w:date="2022-01-04T10:17:00Z">
              <w:rPr>
                <w:rFonts w:asciiTheme="majorHAnsi" w:hAnsiTheme="majorHAnsi" w:cstheme="majorHAnsi"/>
                <w:lang w:val="en-US"/>
              </w:rPr>
            </w:rPrChange>
          </w:rPr>
          <w:t>Figure S-</w:t>
        </w:r>
      </w:moveTo>
      <w:ins w:id="288" w:author="anna.resch88@gmail.com" w:date="2022-01-04T10:17:00Z">
        <w:r w:rsidR="004172A0" w:rsidRPr="004172A0">
          <w:rPr>
            <w:rFonts w:asciiTheme="majorHAnsi" w:hAnsiTheme="majorHAnsi" w:cstheme="majorHAnsi"/>
            <w:b/>
            <w:bCs/>
            <w:highlight w:val="cyan"/>
            <w:lang w:val="en-US"/>
            <w:rPrChange w:id="289" w:author="anna.resch88@gmail.com" w:date="2022-01-04T10:17:00Z">
              <w:rPr>
                <w:rFonts w:asciiTheme="majorHAnsi" w:hAnsiTheme="majorHAnsi" w:cstheme="majorHAnsi"/>
                <w:lang w:val="en-US"/>
              </w:rPr>
            </w:rPrChange>
          </w:rPr>
          <w:t>5</w:t>
        </w:r>
      </w:ins>
      <w:moveTo w:id="290" w:author="anna.resch88@gmail.com" w:date="2022-01-04T10:08:00Z">
        <w:del w:id="291" w:author="anna.resch88@gmail.com" w:date="2022-01-04T10:11:00Z">
          <w:r w:rsidRPr="00686D6A" w:rsidDel="003F21C1">
            <w:rPr>
              <w:rFonts w:asciiTheme="majorHAnsi" w:hAnsiTheme="majorHAnsi" w:cstheme="majorHAnsi"/>
              <w:lang w:val="en-US"/>
            </w:rPr>
            <w:delText>6</w:delText>
          </w:r>
        </w:del>
        <w:r w:rsidRPr="00686D6A">
          <w:rPr>
            <w:rFonts w:asciiTheme="majorHAnsi" w:hAnsiTheme="majorHAnsi" w:cstheme="majorHAnsi"/>
            <w:lang w:val="en-US"/>
          </w:rPr>
          <w:t xml:space="preserve">). These modifications might influence the crosslink reactivity of tyrosine 81 and therefore the homogeneity of the crosslinked protein gel. As presented in </w:t>
        </w:r>
        <w:r w:rsidRPr="003F21C1">
          <w:rPr>
            <w:rFonts w:asciiTheme="majorHAnsi" w:hAnsiTheme="majorHAnsi" w:cstheme="majorHAnsi"/>
            <w:highlight w:val="cyan"/>
            <w:lang w:val="en-US"/>
            <w:rPrChange w:id="292" w:author="anna.resch88@gmail.com" w:date="2022-01-04T10:09:00Z">
              <w:rPr>
                <w:rFonts w:asciiTheme="majorHAnsi" w:hAnsiTheme="majorHAnsi" w:cstheme="majorHAnsi"/>
                <w:lang w:val="en-US"/>
              </w:rPr>
            </w:rPrChange>
          </w:rPr>
          <w:t>Figure 2 (I) and (III)</w:t>
        </w:r>
        <w:r w:rsidRPr="00686D6A">
          <w:rPr>
            <w:rFonts w:asciiTheme="majorHAnsi" w:hAnsiTheme="majorHAnsi" w:cstheme="majorHAnsi"/>
            <w:lang w:val="en-US"/>
          </w:rPr>
          <w:t>, tyrosine 81 plays the main role in hydrogel crosslinking.</w:t>
        </w:r>
      </w:moveTo>
    </w:p>
    <w:p w14:paraId="213C2304" w14:textId="77777777" w:rsidR="003F21C1" w:rsidRPr="00F07AB2" w:rsidRDefault="003F21C1" w:rsidP="003F21C1">
      <w:pPr>
        <w:jc w:val="both"/>
        <w:rPr>
          <w:moveTo w:id="293" w:author="anna.resch88@gmail.com" w:date="2022-01-04T10:08:00Z"/>
          <w:rFonts w:asciiTheme="majorHAnsi" w:hAnsiTheme="majorHAnsi" w:cstheme="majorHAnsi"/>
          <w:lang w:val="en-US"/>
        </w:rPr>
      </w:pPr>
      <w:moveTo w:id="294" w:author="anna.resch88@gmail.com" w:date="2022-01-04T10:08:00Z">
        <w:r w:rsidRPr="00F07AB2">
          <w:rPr>
            <w:rFonts w:asciiTheme="majorHAnsi" w:hAnsiTheme="majorHAnsi" w:cstheme="majorHAnsi"/>
            <w:noProof/>
            <w:lang w:eastAsia="de-DE"/>
          </w:rPr>
          <w:lastRenderedPageBreak/>
          <w:drawing>
            <wp:inline distT="0" distB="0" distL="0" distR="0" wp14:anchorId="1CB1C71E" wp14:editId="6B3094D3">
              <wp:extent cx="5760720" cy="5027930"/>
              <wp:effectExtent l="0" t="0" r="0" b="1270"/>
              <wp:docPr id="15" name="Picture 3" descr="Ein Bild, das Tisch enthält.&#10;&#10;Automatisch generierte Beschreibung"/>
              <wp:cNvGraphicFramePr/>
              <a:graphic xmlns:a="http://schemas.openxmlformats.org/drawingml/2006/main">
                <a:graphicData uri="http://schemas.openxmlformats.org/drawingml/2006/picture">
                  <pic:pic xmlns:pic="http://schemas.openxmlformats.org/drawingml/2006/picture">
                    <pic:nvPicPr>
                      <pic:cNvPr id="15" name="Picture 3" descr="Ein Bild, das Tisch enthält.&#10;&#10;Automatisch generierte Beschreibung"/>
                      <pic:cNvPicPr/>
                    </pic:nvPicPr>
                    <pic:blipFill>
                      <a:blip r:embed="rId17"/>
                      <a:stretch>
                        <a:fillRect/>
                      </a:stretch>
                    </pic:blipFill>
                    <pic:spPr>
                      <a:xfrm>
                        <a:off x="0" y="0"/>
                        <a:ext cx="5760720" cy="5027930"/>
                      </a:xfrm>
                      <a:prstGeom prst="rect">
                        <a:avLst/>
                      </a:prstGeom>
                    </pic:spPr>
                  </pic:pic>
                </a:graphicData>
              </a:graphic>
            </wp:inline>
          </w:drawing>
        </w:r>
      </w:moveTo>
    </w:p>
    <w:p w14:paraId="1B182340" w14:textId="77777777" w:rsidR="003F21C1" w:rsidRPr="00F07AB2" w:rsidRDefault="003F21C1" w:rsidP="003F21C1">
      <w:pPr>
        <w:jc w:val="both"/>
        <w:rPr>
          <w:moveTo w:id="295" w:author="anna.resch88@gmail.com" w:date="2022-01-04T10:08:00Z"/>
          <w:rFonts w:asciiTheme="majorHAnsi" w:hAnsiTheme="majorHAnsi" w:cstheme="majorHAnsi"/>
          <w:lang w:val="en-US"/>
        </w:rPr>
      </w:pPr>
      <w:moveTo w:id="296" w:author="anna.resch88@gmail.com" w:date="2022-01-04T10:08:00Z">
        <w:r w:rsidRPr="00F07AB2">
          <w:rPr>
            <w:rFonts w:asciiTheme="majorHAnsi" w:hAnsiTheme="majorHAnsi" w:cstheme="majorHAnsi"/>
            <w:noProof/>
            <w:lang w:eastAsia="de-DE"/>
          </w:rPr>
          <w:drawing>
            <wp:inline distT="0" distB="0" distL="0" distR="0" wp14:anchorId="41CA5511" wp14:editId="0A2E551B">
              <wp:extent cx="5760720" cy="2019935"/>
              <wp:effectExtent l="0" t="0" r="0" b="0"/>
              <wp:docPr id="16" name="Picture 6" descr="Ein Bild, das Tisch enthält.&#10;&#10;Automatisch generierte Beschreibung"/>
              <wp:cNvGraphicFramePr/>
              <a:graphic xmlns:a="http://schemas.openxmlformats.org/drawingml/2006/main">
                <a:graphicData uri="http://schemas.openxmlformats.org/drawingml/2006/picture">
                  <pic:pic xmlns:pic="http://schemas.openxmlformats.org/drawingml/2006/picture">
                    <pic:nvPicPr>
                      <pic:cNvPr id="16" name="Picture 6" descr="Ein Bild, das Tisch enthält.&#10;&#10;Automatisch generierte Beschreibung"/>
                      <pic:cNvPicPr/>
                    </pic:nvPicPr>
                    <pic:blipFill>
                      <a:blip r:embed="rId18"/>
                      <a:stretch>
                        <a:fillRect/>
                      </a:stretch>
                    </pic:blipFill>
                    <pic:spPr>
                      <a:xfrm>
                        <a:off x="0" y="0"/>
                        <a:ext cx="5760720" cy="2019935"/>
                      </a:xfrm>
                      <a:prstGeom prst="rect">
                        <a:avLst/>
                      </a:prstGeom>
                    </pic:spPr>
                  </pic:pic>
                </a:graphicData>
              </a:graphic>
            </wp:inline>
          </w:drawing>
        </w:r>
      </w:moveTo>
    </w:p>
    <w:p w14:paraId="080D1D14" w14:textId="77777777" w:rsidR="003F21C1" w:rsidRPr="00F07AB2" w:rsidRDefault="003F21C1" w:rsidP="003F21C1">
      <w:pPr>
        <w:jc w:val="both"/>
        <w:rPr>
          <w:moveTo w:id="297" w:author="anna.resch88@gmail.com" w:date="2022-01-04T10:08:00Z"/>
          <w:rFonts w:asciiTheme="majorHAnsi" w:hAnsiTheme="majorHAnsi" w:cstheme="majorHAnsi"/>
          <w:lang w:val="en-US"/>
        </w:rPr>
      </w:pPr>
      <w:moveTo w:id="298" w:author="anna.resch88@gmail.com" w:date="2022-01-04T10:08:00Z">
        <w:r w:rsidRPr="00F07AB2">
          <w:rPr>
            <w:rFonts w:asciiTheme="majorHAnsi" w:hAnsiTheme="majorHAnsi" w:cstheme="majorHAnsi"/>
            <w:noProof/>
            <w:lang w:eastAsia="de-DE"/>
          </w:rPr>
          <w:lastRenderedPageBreak/>
          <w:drawing>
            <wp:inline distT="0" distB="0" distL="0" distR="0" wp14:anchorId="2E839DD0" wp14:editId="0A4A0676">
              <wp:extent cx="5760720" cy="1853565"/>
              <wp:effectExtent l="0" t="0" r="0" b="0"/>
              <wp:docPr id="19" name="Picture 8" descr="Ein Bild, das Tisch enthält.&#10;&#10;Automatisch generierte Beschreibung"/>
              <wp:cNvGraphicFramePr/>
              <a:graphic xmlns:a="http://schemas.openxmlformats.org/drawingml/2006/main">
                <a:graphicData uri="http://schemas.openxmlformats.org/drawingml/2006/picture">
                  <pic:pic xmlns:pic="http://schemas.openxmlformats.org/drawingml/2006/picture">
                    <pic:nvPicPr>
                      <pic:cNvPr id="19" name="Picture 8" descr="Ein Bild, das Tisch enthält.&#10;&#10;Automatisch generierte Beschreibung"/>
                      <pic:cNvPicPr/>
                    </pic:nvPicPr>
                    <pic:blipFill>
                      <a:blip r:embed="rId19"/>
                      <a:stretch>
                        <a:fillRect/>
                      </a:stretch>
                    </pic:blipFill>
                    <pic:spPr>
                      <a:xfrm>
                        <a:off x="0" y="0"/>
                        <a:ext cx="5760720" cy="1853565"/>
                      </a:xfrm>
                      <a:prstGeom prst="rect">
                        <a:avLst/>
                      </a:prstGeom>
                    </pic:spPr>
                  </pic:pic>
                </a:graphicData>
              </a:graphic>
            </wp:inline>
          </w:drawing>
        </w:r>
      </w:moveTo>
    </w:p>
    <w:p w14:paraId="7A213F09" w14:textId="022B84AF" w:rsidR="003F21C1" w:rsidRPr="00F07AB2" w:rsidRDefault="003F21C1" w:rsidP="003F21C1">
      <w:pPr>
        <w:jc w:val="both"/>
        <w:rPr>
          <w:moveTo w:id="299" w:author="anna.resch88@gmail.com" w:date="2022-01-04T10:08:00Z"/>
          <w:rFonts w:asciiTheme="majorHAnsi" w:hAnsiTheme="majorHAnsi" w:cstheme="majorHAnsi"/>
          <w:i/>
          <w:iCs/>
          <w:lang w:val="en-GB"/>
        </w:rPr>
      </w:pPr>
      <w:moveTo w:id="300" w:author="anna.resch88@gmail.com" w:date="2022-01-04T10:08:00Z">
        <w:r w:rsidRPr="00F07AB2">
          <w:rPr>
            <w:rFonts w:asciiTheme="majorHAnsi" w:hAnsiTheme="majorHAnsi" w:cstheme="majorHAnsi"/>
            <w:b/>
            <w:bCs/>
            <w:i/>
            <w:iCs/>
            <w:lang w:val="en-GB"/>
          </w:rPr>
          <w:t>Figure S-</w:t>
        </w:r>
      </w:moveTo>
      <w:ins w:id="301" w:author="anna.resch88@gmail.com" w:date="2022-01-04T10:17:00Z">
        <w:r w:rsidR="006F1256">
          <w:rPr>
            <w:rFonts w:asciiTheme="majorHAnsi" w:hAnsiTheme="majorHAnsi" w:cstheme="majorHAnsi"/>
            <w:b/>
            <w:bCs/>
            <w:i/>
            <w:iCs/>
            <w:lang w:val="en-GB"/>
          </w:rPr>
          <w:t>5</w:t>
        </w:r>
      </w:ins>
      <w:moveTo w:id="302" w:author="anna.resch88@gmail.com" w:date="2022-01-04T10:08:00Z">
        <w:del w:id="303" w:author="anna.resch88@gmail.com" w:date="2022-01-04T10:11:00Z">
          <w:r w:rsidDel="003F21C1">
            <w:rPr>
              <w:rFonts w:asciiTheme="majorHAnsi" w:hAnsiTheme="majorHAnsi" w:cstheme="majorHAnsi"/>
              <w:b/>
              <w:bCs/>
              <w:i/>
              <w:iCs/>
              <w:lang w:val="en-GB"/>
            </w:rPr>
            <w:delText>6</w:delText>
          </w:r>
        </w:del>
        <w:r w:rsidRPr="00F07AB2">
          <w:rPr>
            <w:rFonts w:asciiTheme="majorHAnsi" w:hAnsiTheme="majorHAnsi" w:cstheme="majorHAnsi"/>
            <w:b/>
            <w:bCs/>
            <w:i/>
            <w:iCs/>
            <w:lang w:val="en-GB"/>
          </w:rPr>
          <w:t xml:space="preserve">: LC-MS/MS identification results for ULD-V40-ULD. </w:t>
        </w:r>
        <w:del w:id="304" w:author="Alexander Resch" w:date="2022-01-19T19:42:00Z">
          <w:r w:rsidRPr="00F07AB2" w:rsidDel="00D73029">
            <w:rPr>
              <w:rFonts w:asciiTheme="majorHAnsi" w:hAnsiTheme="majorHAnsi" w:cstheme="majorHAnsi"/>
              <w:i/>
              <w:iCs/>
              <w:lang w:val="en-GB"/>
            </w:rPr>
            <w:delText>Depicted</w:delText>
          </w:r>
        </w:del>
      </w:moveTo>
      <w:ins w:id="305" w:author="Alexander Resch" w:date="2022-01-19T19:42:00Z">
        <w:r w:rsidR="00D73029">
          <w:rPr>
            <w:rFonts w:asciiTheme="majorHAnsi" w:hAnsiTheme="majorHAnsi" w:cstheme="majorHAnsi"/>
            <w:i/>
            <w:iCs/>
            <w:lang w:val="en-GB"/>
          </w:rPr>
          <w:t>Listed</w:t>
        </w:r>
      </w:ins>
      <w:moveTo w:id="306" w:author="anna.resch88@gmail.com" w:date="2022-01-04T10:08:00Z">
        <w:r w:rsidRPr="00F07AB2">
          <w:rPr>
            <w:rFonts w:asciiTheme="majorHAnsi" w:hAnsiTheme="majorHAnsi" w:cstheme="majorHAnsi"/>
            <w:i/>
            <w:iCs/>
            <w:lang w:val="en-GB"/>
          </w:rPr>
          <w:t xml:space="preserve"> are mascot search results for the LC-MS/MS analysis of the tryptic peptides obtained after tryptic digest of the ULD-V40-ULD protein. Identified peptides of the ULD-V40-ULD sequence are marked in red. Variable modifications during the mascot search were oxidation of methionine, </w:t>
        </w:r>
        <w:proofErr w:type="spellStart"/>
        <w:r w:rsidRPr="00F07AB2">
          <w:rPr>
            <w:rFonts w:asciiTheme="majorHAnsi" w:hAnsiTheme="majorHAnsi" w:cstheme="majorHAnsi"/>
            <w:i/>
            <w:iCs/>
            <w:lang w:val="en-GB"/>
          </w:rPr>
          <w:t>carbamylation</w:t>
        </w:r>
        <w:proofErr w:type="spellEnd"/>
        <w:r w:rsidRPr="00F07AB2">
          <w:rPr>
            <w:rFonts w:asciiTheme="majorHAnsi" w:hAnsiTheme="majorHAnsi" w:cstheme="majorHAnsi"/>
            <w:i/>
            <w:iCs/>
            <w:lang w:val="en-GB"/>
          </w:rPr>
          <w:t xml:space="preserve"> of lysine residues and deamidation of glutamine and asparagine residues. Among other tryptic pe</w:t>
        </w:r>
        <w:r>
          <w:rPr>
            <w:rFonts w:asciiTheme="majorHAnsi" w:hAnsiTheme="majorHAnsi" w:cstheme="majorHAnsi"/>
            <w:i/>
            <w:iCs/>
            <w:lang w:val="en-GB"/>
          </w:rPr>
          <w:t>p</w:t>
        </w:r>
        <w:r w:rsidRPr="00F07AB2">
          <w:rPr>
            <w:rFonts w:asciiTheme="majorHAnsi" w:hAnsiTheme="majorHAnsi" w:cstheme="majorHAnsi"/>
            <w:i/>
            <w:iCs/>
            <w:lang w:val="en-GB"/>
          </w:rPr>
          <w:t>tides, peptide 67-104 show</w:t>
        </w:r>
      </w:moveTo>
      <w:ins w:id="307" w:author="anna.resch88@gmail.com" w:date="2022-01-04T10:11:00Z">
        <w:r>
          <w:rPr>
            <w:rFonts w:asciiTheme="majorHAnsi" w:hAnsiTheme="majorHAnsi" w:cstheme="majorHAnsi"/>
            <w:i/>
            <w:iCs/>
            <w:lang w:val="en-GB"/>
          </w:rPr>
          <w:t>ed</w:t>
        </w:r>
      </w:ins>
      <w:moveTo w:id="308" w:author="anna.resch88@gmail.com" w:date="2022-01-04T10:08:00Z">
        <w:del w:id="309" w:author="anna.resch88@gmail.com" w:date="2022-01-04T10:11:00Z">
          <w:r w:rsidRPr="00F07AB2" w:rsidDel="003F21C1">
            <w:rPr>
              <w:rFonts w:asciiTheme="majorHAnsi" w:hAnsiTheme="majorHAnsi" w:cstheme="majorHAnsi"/>
              <w:i/>
              <w:iCs/>
              <w:lang w:val="en-GB"/>
            </w:rPr>
            <w:delText>s</w:delText>
          </w:r>
        </w:del>
        <w:r w:rsidRPr="00F07AB2">
          <w:rPr>
            <w:rFonts w:asciiTheme="majorHAnsi" w:hAnsiTheme="majorHAnsi" w:cstheme="majorHAnsi"/>
            <w:i/>
            <w:iCs/>
            <w:lang w:val="en-GB"/>
          </w:rPr>
          <w:t xml:space="preserve"> deamidation, </w:t>
        </w:r>
        <w:proofErr w:type="spellStart"/>
        <w:r w:rsidRPr="00F07AB2">
          <w:rPr>
            <w:rFonts w:asciiTheme="majorHAnsi" w:hAnsiTheme="majorHAnsi" w:cstheme="majorHAnsi"/>
            <w:i/>
            <w:iCs/>
            <w:lang w:val="en-GB"/>
          </w:rPr>
          <w:t>carbamylation</w:t>
        </w:r>
        <w:proofErr w:type="spellEnd"/>
        <w:r w:rsidRPr="00F07AB2">
          <w:rPr>
            <w:rFonts w:asciiTheme="majorHAnsi" w:hAnsiTheme="majorHAnsi" w:cstheme="majorHAnsi"/>
            <w:i/>
            <w:iCs/>
            <w:lang w:val="en-GB"/>
          </w:rPr>
          <w:t xml:space="preserve"> and oxidation as variable modification</w:t>
        </w:r>
      </w:moveTo>
      <w:ins w:id="310" w:author="anna.resch88@gmail.com" w:date="2022-01-04T10:12:00Z">
        <w:r>
          <w:rPr>
            <w:rFonts w:asciiTheme="majorHAnsi" w:hAnsiTheme="majorHAnsi" w:cstheme="majorHAnsi"/>
            <w:i/>
            <w:iCs/>
            <w:lang w:val="en-GB"/>
          </w:rPr>
          <w:t>s</w:t>
        </w:r>
      </w:ins>
      <w:moveTo w:id="311" w:author="anna.resch88@gmail.com" w:date="2022-01-04T10:08:00Z">
        <w:r w:rsidRPr="00F07AB2">
          <w:rPr>
            <w:rFonts w:asciiTheme="majorHAnsi" w:hAnsiTheme="majorHAnsi" w:cstheme="majorHAnsi"/>
            <w:i/>
            <w:iCs/>
            <w:lang w:val="en-GB"/>
          </w:rPr>
          <w:t xml:space="preserve"> upon storage in 4 M urea lysis buffer for 4 days. The repetitive ELP regions are not covered due to a lack of lysine and arginine residues. Therefore, the LC-MS/MS identification results for ULD-V20-UL</w:t>
        </w:r>
        <w:r>
          <w:rPr>
            <w:rFonts w:asciiTheme="majorHAnsi" w:hAnsiTheme="majorHAnsi" w:cstheme="majorHAnsi"/>
            <w:i/>
            <w:iCs/>
            <w:lang w:val="en-GB"/>
          </w:rPr>
          <w:t xml:space="preserve">D </w:t>
        </w:r>
      </w:moveTo>
      <w:ins w:id="312" w:author="anna.resch88@gmail.com" w:date="2022-01-04T10:12:00Z">
        <w:r>
          <w:rPr>
            <w:rFonts w:asciiTheme="majorHAnsi" w:hAnsiTheme="majorHAnsi" w:cstheme="majorHAnsi"/>
            <w:i/>
            <w:iCs/>
            <w:lang w:val="en-GB"/>
          </w:rPr>
          <w:t>we</w:t>
        </w:r>
      </w:ins>
      <w:moveTo w:id="313" w:author="anna.resch88@gmail.com" w:date="2022-01-04T10:08:00Z">
        <w:del w:id="314" w:author="anna.resch88@gmail.com" w:date="2022-01-04T10:12:00Z">
          <w:r w:rsidDel="003F21C1">
            <w:rPr>
              <w:rFonts w:asciiTheme="majorHAnsi" w:hAnsiTheme="majorHAnsi" w:cstheme="majorHAnsi"/>
              <w:i/>
              <w:iCs/>
              <w:lang w:val="en-GB"/>
            </w:rPr>
            <w:delText>a</w:delText>
          </w:r>
        </w:del>
        <w:r>
          <w:rPr>
            <w:rFonts w:asciiTheme="majorHAnsi" w:hAnsiTheme="majorHAnsi" w:cstheme="majorHAnsi"/>
            <w:i/>
            <w:iCs/>
            <w:lang w:val="en-GB"/>
          </w:rPr>
          <w:t>re almost identical and therefore</w:t>
        </w:r>
        <w:r w:rsidRPr="00F07AB2">
          <w:rPr>
            <w:rFonts w:asciiTheme="majorHAnsi" w:hAnsiTheme="majorHAnsi" w:cstheme="majorHAnsi"/>
            <w:i/>
            <w:iCs/>
            <w:lang w:val="en-GB"/>
          </w:rPr>
          <w:t xml:space="preserve"> not shown.</w:t>
        </w:r>
      </w:moveTo>
    </w:p>
    <w:p w14:paraId="687C3401" w14:textId="77777777" w:rsidR="003F21C1" w:rsidRPr="00F07AB2" w:rsidRDefault="003F21C1" w:rsidP="003F21C1">
      <w:pPr>
        <w:jc w:val="both"/>
        <w:rPr>
          <w:moveTo w:id="315" w:author="anna.resch88@gmail.com" w:date="2022-01-04T10:08:00Z"/>
          <w:rFonts w:asciiTheme="majorHAnsi" w:hAnsiTheme="majorHAnsi" w:cstheme="majorHAnsi"/>
          <w:i/>
          <w:iCs/>
          <w:lang w:val="en-GB"/>
        </w:rPr>
      </w:pPr>
    </w:p>
    <w:p w14:paraId="7FE3EE64" w14:textId="77777777" w:rsidR="003F21C1" w:rsidRPr="00F07AB2" w:rsidRDefault="003F21C1" w:rsidP="003F21C1">
      <w:pPr>
        <w:jc w:val="both"/>
        <w:rPr>
          <w:moveTo w:id="316" w:author="anna.resch88@gmail.com" w:date="2022-01-04T10:08:00Z"/>
          <w:rFonts w:asciiTheme="majorHAnsi" w:hAnsiTheme="majorHAnsi" w:cstheme="majorHAnsi"/>
          <w:i/>
          <w:iCs/>
          <w:lang w:val="en-GB"/>
        </w:rPr>
      </w:pPr>
    </w:p>
    <w:p w14:paraId="663D5EF9" w14:textId="77777777" w:rsidR="003F21C1" w:rsidRPr="00F07AB2" w:rsidRDefault="003F21C1" w:rsidP="003F21C1">
      <w:pPr>
        <w:jc w:val="both"/>
        <w:rPr>
          <w:moveTo w:id="317" w:author="anna.resch88@gmail.com" w:date="2022-01-04T10:08:00Z"/>
          <w:rFonts w:asciiTheme="majorHAnsi" w:hAnsiTheme="majorHAnsi" w:cstheme="majorHAnsi"/>
          <w:i/>
          <w:iCs/>
          <w:lang w:val="en-GB"/>
        </w:rPr>
      </w:pPr>
      <w:moveTo w:id="318" w:author="anna.resch88@gmail.com" w:date="2022-01-04T10:08:00Z">
        <w:r w:rsidRPr="00F07AB2">
          <w:rPr>
            <w:rFonts w:asciiTheme="majorHAnsi" w:hAnsiTheme="majorHAnsi" w:cstheme="majorHAnsi"/>
            <w:i/>
            <w:iCs/>
            <w:noProof/>
            <w:lang w:eastAsia="de-DE"/>
          </w:rPr>
          <w:drawing>
            <wp:inline distT="0" distB="0" distL="0" distR="0" wp14:anchorId="54E6A4CC" wp14:editId="2F4D0E56">
              <wp:extent cx="5753735" cy="1785620"/>
              <wp:effectExtent l="0" t="0" r="0" b="508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53735" cy="1785620"/>
                      </a:xfrm>
                      <a:prstGeom prst="rect">
                        <a:avLst/>
                      </a:prstGeom>
                      <a:noFill/>
                      <a:ln>
                        <a:noFill/>
                      </a:ln>
                    </pic:spPr>
                  </pic:pic>
                </a:graphicData>
              </a:graphic>
            </wp:inline>
          </w:drawing>
        </w:r>
      </w:moveTo>
    </w:p>
    <w:p w14:paraId="5B715EFB" w14:textId="341B1229" w:rsidR="003F21C1" w:rsidRPr="00F07AB2" w:rsidDel="004172A0" w:rsidRDefault="003F21C1" w:rsidP="003F21C1">
      <w:pPr>
        <w:jc w:val="both"/>
        <w:rPr>
          <w:del w:id="319" w:author="anna.resch88@gmail.com" w:date="2022-01-04T10:17:00Z"/>
          <w:moveTo w:id="320" w:author="anna.resch88@gmail.com" w:date="2022-01-04T10:08:00Z"/>
          <w:rFonts w:asciiTheme="majorHAnsi" w:hAnsiTheme="majorHAnsi" w:cstheme="majorHAnsi"/>
          <w:lang w:val="en-GB"/>
        </w:rPr>
      </w:pPr>
    </w:p>
    <w:p w14:paraId="2755ABEF" w14:textId="774F0E17" w:rsidR="003F21C1" w:rsidRPr="00F07AB2" w:rsidRDefault="003F21C1" w:rsidP="003F21C1">
      <w:pPr>
        <w:jc w:val="both"/>
        <w:rPr>
          <w:moveTo w:id="321" w:author="anna.resch88@gmail.com" w:date="2022-01-04T10:08:00Z"/>
          <w:rFonts w:asciiTheme="majorHAnsi" w:hAnsiTheme="majorHAnsi" w:cstheme="majorHAnsi"/>
          <w:lang w:val="en-US"/>
        </w:rPr>
      </w:pPr>
      <w:moveTo w:id="322" w:author="anna.resch88@gmail.com" w:date="2022-01-04T10:08:00Z">
        <w:r w:rsidRPr="00F07AB2">
          <w:rPr>
            <w:rFonts w:asciiTheme="majorHAnsi" w:hAnsiTheme="majorHAnsi" w:cstheme="majorHAnsi"/>
            <w:b/>
            <w:bCs/>
            <w:i/>
            <w:iCs/>
            <w:lang w:val="en-US"/>
          </w:rPr>
          <w:t>Figure S-</w:t>
        </w:r>
      </w:moveTo>
      <w:ins w:id="323" w:author="anna.resch88@gmail.com" w:date="2022-01-04T10:17:00Z">
        <w:r w:rsidR="006F1256">
          <w:rPr>
            <w:rFonts w:asciiTheme="majorHAnsi" w:hAnsiTheme="majorHAnsi" w:cstheme="majorHAnsi"/>
            <w:b/>
            <w:bCs/>
            <w:i/>
            <w:iCs/>
            <w:lang w:val="en-US"/>
          </w:rPr>
          <w:t>6</w:t>
        </w:r>
      </w:ins>
      <w:moveTo w:id="324" w:author="anna.resch88@gmail.com" w:date="2022-01-04T10:08:00Z">
        <w:del w:id="325" w:author="anna.resch88@gmail.com" w:date="2022-01-04T10:12:00Z">
          <w:r w:rsidDel="003F21C1">
            <w:rPr>
              <w:rFonts w:asciiTheme="majorHAnsi" w:hAnsiTheme="majorHAnsi" w:cstheme="majorHAnsi"/>
              <w:b/>
              <w:bCs/>
              <w:i/>
              <w:iCs/>
              <w:lang w:val="en-US"/>
            </w:rPr>
            <w:delText>7</w:delText>
          </w:r>
        </w:del>
        <w:r w:rsidRPr="00F07AB2">
          <w:rPr>
            <w:rFonts w:asciiTheme="majorHAnsi" w:hAnsiTheme="majorHAnsi" w:cstheme="majorHAnsi"/>
            <w:b/>
            <w:bCs/>
            <w:i/>
            <w:iCs/>
            <w:lang w:val="en-US"/>
          </w:rPr>
          <w:t xml:space="preserve">: MS spectra of intact ULD-V20-ULD and ULD-V40-ULD confirm sequence identity and show high purity. </w:t>
        </w:r>
        <w:r w:rsidRPr="00F07AB2">
          <w:rPr>
            <w:rFonts w:asciiTheme="majorHAnsi" w:hAnsiTheme="majorHAnsi" w:cstheme="majorHAnsi"/>
            <w:i/>
            <w:iCs/>
            <w:lang w:val="en-US"/>
          </w:rPr>
          <w:t>The simulated and measured masses deviate to a negligible extent (4.9 ppm for ULD-V40-ULD and 12.4 ppm for ULD-V20-</w:t>
        </w:r>
        <w:r>
          <w:rPr>
            <w:rFonts w:asciiTheme="majorHAnsi" w:hAnsiTheme="majorHAnsi" w:cstheme="majorHAnsi"/>
            <w:i/>
            <w:iCs/>
            <w:lang w:val="en-US"/>
          </w:rPr>
          <w:t>ULD). An additional, small peak/</w:t>
        </w:r>
        <w:r w:rsidRPr="00F07AB2">
          <w:rPr>
            <w:rFonts w:asciiTheme="majorHAnsi" w:hAnsiTheme="majorHAnsi" w:cstheme="majorHAnsi"/>
            <w:i/>
            <w:iCs/>
            <w:lang w:val="en-US"/>
          </w:rPr>
          <w:t xml:space="preserve">shoulder at a +43 Da shift indicates lysine </w:t>
        </w:r>
        <w:proofErr w:type="spellStart"/>
        <w:r w:rsidRPr="00F07AB2">
          <w:rPr>
            <w:rFonts w:asciiTheme="majorHAnsi" w:hAnsiTheme="majorHAnsi" w:cstheme="majorHAnsi"/>
            <w:i/>
            <w:iCs/>
            <w:lang w:val="en-US"/>
          </w:rPr>
          <w:t>carbamylation</w:t>
        </w:r>
        <w:proofErr w:type="spellEnd"/>
        <w:r w:rsidRPr="00F07AB2">
          <w:rPr>
            <w:rFonts w:asciiTheme="majorHAnsi" w:hAnsiTheme="majorHAnsi" w:cstheme="majorHAnsi"/>
            <w:i/>
            <w:iCs/>
            <w:lang w:val="en-US"/>
          </w:rPr>
          <w:t>, as confirmed via LC-MS/MS</w:t>
        </w:r>
        <w:r>
          <w:rPr>
            <w:rFonts w:asciiTheme="majorHAnsi" w:hAnsiTheme="majorHAnsi" w:cstheme="majorHAnsi"/>
            <w:iCs/>
            <w:lang w:val="en-US"/>
          </w:rPr>
          <w:fldChar w:fldCharType="begin"/>
        </w:r>
        <w:r>
          <w:rPr>
            <w:rFonts w:asciiTheme="majorHAnsi" w:hAnsiTheme="majorHAnsi" w:cstheme="majorHAnsi"/>
            <w:iCs/>
            <w:lang w:val="en-US"/>
          </w:rPr>
          <w:instrText xml:space="preserve"> ADDIN EN.CITE &lt;EndNote&gt;&lt;Cite&gt;&lt;Author&gt;Sun&lt;/Author&gt;&lt;Year&gt;2008&lt;/Year&gt;&lt;RecNum&gt;4&lt;/RecNum&gt;&lt;DisplayText&gt;&lt;style face="superscript"&gt;22&lt;/style&gt;&lt;/DisplayText&gt;&lt;record&gt;&lt;rec-number&gt;4&lt;/rec-number&gt;&lt;foreign-keys&gt;&lt;key app="EN" db-id="zvspev52q5sttqetatnpexxo02zdpswpztzw" timestamp="1602401589"&gt;4&lt;/key&gt;&lt;/foreign-keys&gt;&lt;ref-type name="Journal Article"&gt;17&lt;/ref-type&gt;&lt;contributors&gt;&lt;authors&gt;&lt;author&gt;Sun, Shisheng&lt;/author&gt;&lt;/authors&gt;&lt;/contributors&gt;&lt;titles&gt;&lt;title&gt;Inhibition of Protein Carbamylation in Urea Solution Using Ammonium Containing Buffers Shisheng&lt;/title&gt;&lt;secondary-title&gt;Anal Biochem.&lt;/secondary-title&gt;&lt;/titles&gt;&lt;periodical&gt;&lt;full-title&gt;Anal Biochem.&lt;/full-title&gt;&lt;/periodical&gt;&lt;pages&gt;2166-2171&lt;/pages&gt;&lt;volume&gt;6&lt;/volume&gt;&lt;number&gt;9&lt;/number&gt;&lt;keywords&gt;&lt;keyword&gt;electrostatics&lt;/keyword&gt;&lt;keyword&gt;missense mutations&lt;/keyword&gt;&lt;keyword&gt;nssnps&lt;/keyword&gt;&lt;keyword&gt;ph&lt;/keyword&gt;&lt;keyword&gt;protein-protein interactions&lt;/keyword&gt;&lt;keyword&gt;salt&lt;/keyword&gt;&lt;/keywords&gt;&lt;dates&gt;&lt;year&gt;2008&lt;/year&gt;&lt;/dates&gt;&lt;isbn&gt;0009-2665&lt;/isbn&gt;&lt;urls&gt;&lt;pdf-urls&gt;&lt;url&gt;file:///C:/Users/annar/Documents/Backup ZBSA Aug 2019/03_Literaturverzeichnis V.2/03_Methoden/04_Analytik/Carbamylierung/Sun, Anal Biochem 2014.pdf&lt;/url&gt;&lt;/pdf-urls&gt;&lt;/urls&gt;&lt;electronic-resource-num&gt;10.1021/nl061786n.Core-Shell&lt;/electronic-resource-num&gt;&lt;/record&gt;&lt;/Cite&gt;&lt;/EndNote&gt;</w:instrText>
        </w:r>
        <w:r>
          <w:rPr>
            <w:rFonts w:asciiTheme="majorHAnsi" w:hAnsiTheme="majorHAnsi" w:cstheme="majorHAnsi"/>
            <w:iCs/>
            <w:lang w:val="en-US"/>
          </w:rPr>
          <w:fldChar w:fldCharType="separate"/>
        </w:r>
        <w:r w:rsidRPr="002937E1">
          <w:rPr>
            <w:rFonts w:asciiTheme="majorHAnsi" w:hAnsiTheme="majorHAnsi" w:cstheme="majorHAnsi"/>
            <w:iCs/>
            <w:noProof/>
            <w:vertAlign w:val="superscript"/>
            <w:lang w:val="en-US"/>
          </w:rPr>
          <w:t>22</w:t>
        </w:r>
        <w:r>
          <w:rPr>
            <w:rFonts w:asciiTheme="majorHAnsi" w:hAnsiTheme="majorHAnsi" w:cstheme="majorHAnsi"/>
            <w:iCs/>
            <w:lang w:val="en-US"/>
          </w:rPr>
          <w:fldChar w:fldCharType="end"/>
        </w:r>
        <w:r w:rsidRPr="00F07AB2">
          <w:rPr>
            <w:rFonts w:asciiTheme="majorHAnsi" w:hAnsiTheme="majorHAnsi" w:cstheme="majorHAnsi"/>
            <w:i/>
            <w:iCs/>
            <w:lang w:val="en-US"/>
          </w:rPr>
          <w:t xml:space="preserve">. Longer exposure time to 4 M urea lysis buffer promotes </w:t>
        </w:r>
        <w:proofErr w:type="spellStart"/>
        <w:r w:rsidRPr="00F07AB2">
          <w:rPr>
            <w:rFonts w:asciiTheme="majorHAnsi" w:hAnsiTheme="majorHAnsi" w:cstheme="majorHAnsi"/>
            <w:i/>
            <w:iCs/>
            <w:lang w:val="en-US"/>
          </w:rPr>
          <w:t>carbamylation</w:t>
        </w:r>
        <w:proofErr w:type="spellEnd"/>
        <w:r w:rsidRPr="00F07AB2">
          <w:rPr>
            <w:rFonts w:asciiTheme="majorHAnsi" w:hAnsiTheme="majorHAnsi" w:cstheme="majorHAnsi"/>
            <w:i/>
            <w:iCs/>
            <w:lang w:val="en-US"/>
          </w:rPr>
          <w:t xml:space="preserve">, as was seen after evaluation of MS/MS measurements of both the tryptic </w:t>
        </w:r>
        <w:r>
          <w:rPr>
            <w:rFonts w:asciiTheme="majorHAnsi" w:hAnsiTheme="majorHAnsi" w:cstheme="majorHAnsi"/>
            <w:i/>
            <w:iCs/>
            <w:lang w:val="en-US"/>
          </w:rPr>
          <w:t>peptides (Figure S-5</w:t>
        </w:r>
        <w:r w:rsidRPr="00370688">
          <w:rPr>
            <w:rFonts w:asciiTheme="majorHAnsi" w:hAnsiTheme="majorHAnsi" w:cstheme="majorHAnsi"/>
            <w:i/>
            <w:iCs/>
            <w:lang w:val="en-US"/>
          </w:rPr>
          <w:t>) and the intact proteins after 4 days of exposure in urea buffer (data not shown). Therefore, an uninterrupted</w:t>
        </w:r>
        <w:r w:rsidRPr="00F07AB2">
          <w:rPr>
            <w:rFonts w:asciiTheme="majorHAnsi" w:hAnsiTheme="majorHAnsi" w:cstheme="majorHAnsi"/>
            <w:i/>
            <w:iCs/>
            <w:lang w:val="en-US"/>
          </w:rPr>
          <w:t xml:space="preserve"> purification procedure making use of ammonium containing buffers is recommended to prevent undesired protein modifications</w:t>
        </w:r>
        <w:r>
          <w:rPr>
            <w:rFonts w:asciiTheme="majorHAnsi" w:hAnsiTheme="majorHAnsi" w:cstheme="majorHAnsi"/>
            <w:iCs/>
            <w:lang w:val="en-US"/>
          </w:rPr>
          <w:fldChar w:fldCharType="begin"/>
        </w:r>
        <w:r>
          <w:rPr>
            <w:rFonts w:asciiTheme="majorHAnsi" w:hAnsiTheme="majorHAnsi" w:cstheme="majorHAnsi"/>
            <w:iCs/>
            <w:lang w:val="en-US"/>
          </w:rPr>
          <w:instrText xml:space="preserve"> ADDIN EN.CITE &lt;EndNote&gt;&lt;Cite&gt;&lt;Author&gt;Sun&lt;/Author&gt;&lt;Year&gt;2008&lt;/Year&gt;&lt;RecNum&gt;4&lt;/RecNum&gt;&lt;DisplayText&gt;&lt;style face="superscript"&gt;22&lt;/style&gt;&lt;/DisplayText&gt;&lt;record&gt;&lt;rec-number&gt;4&lt;/rec-number&gt;&lt;foreign-keys&gt;&lt;key app="EN" db-id="zvspev52q5sttqetatnpexxo02zdpswpztzw" timestamp="1602401589"&gt;4&lt;/key&gt;&lt;/foreign-keys&gt;&lt;ref-type name="Journal Article"&gt;17&lt;/ref-type&gt;&lt;contributors&gt;&lt;authors&gt;&lt;author&gt;Sun, Shisheng&lt;/author&gt;&lt;/authors&gt;&lt;/contributors&gt;&lt;titles&gt;&lt;title&gt;Inhibition of Protein Carbamylation in Urea Solution Using Ammonium Containing Buffers Shisheng&lt;/title&gt;&lt;secondary-title&gt;Anal Biochem.&lt;/secondary-title&gt;&lt;/titles&gt;&lt;periodical&gt;&lt;full-title&gt;Anal Biochem.&lt;/full-title&gt;&lt;/periodical&gt;&lt;pages&gt;2166-2171&lt;/pages&gt;&lt;volume&gt;6&lt;/volume&gt;&lt;number&gt;9&lt;/number&gt;&lt;keywords&gt;&lt;keyword&gt;electrostatics&lt;/keyword&gt;&lt;keyword&gt;missense mutations&lt;/keyword&gt;&lt;keyword&gt;nssnps&lt;/keyword&gt;&lt;keyword&gt;ph&lt;/keyword&gt;&lt;keyword&gt;protein-protein interactions&lt;/keyword&gt;&lt;keyword&gt;salt&lt;/keyword&gt;&lt;/keywords&gt;&lt;dates&gt;&lt;year&gt;2008&lt;/year&gt;&lt;/dates&gt;&lt;isbn&gt;0009-2665&lt;/isbn&gt;&lt;urls&gt;&lt;pdf-urls&gt;&lt;url&gt;file:///C:/Users/annar/Documents/Backup ZBSA Aug 2019/03_Literaturverzeichnis V.2/03_Methoden/04_Analytik/Carbamylierung/Sun, Anal Biochem 2014.pdf&lt;/url&gt;&lt;/pdf-urls&gt;&lt;/urls&gt;&lt;electronic-resource-num&gt;10.1021/nl061786n.Core-Shell&lt;/electronic-resource-num&gt;&lt;/record&gt;&lt;/Cite&gt;&lt;/EndNote&gt;</w:instrText>
        </w:r>
        <w:r>
          <w:rPr>
            <w:rFonts w:asciiTheme="majorHAnsi" w:hAnsiTheme="majorHAnsi" w:cstheme="majorHAnsi"/>
            <w:iCs/>
            <w:lang w:val="en-US"/>
          </w:rPr>
          <w:fldChar w:fldCharType="separate"/>
        </w:r>
        <w:r w:rsidRPr="002937E1">
          <w:rPr>
            <w:rFonts w:asciiTheme="majorHAnsi" w:hAnsiTheme="majorHAnsi" w:cstheme="majorHAnsi"/>
            <w:iCs/>
            <w:noProof/>
            <w:vertAlign w:val="superscript"/>
            <w:lang w:val="en-US"/>
          </w:rPr>
          <w:t>22</w:t>
        </w:r>
        <w:r>
          <w:rPr>
            <w:rFonts w:asciiTheme="majorHAnsi" w:hAnsiTheme="majorHAnsi" w:cstheme="majorHAnsi"/>
            <w:iCs/>
            <w:lang w:val="en-US"/>
          </w:rPr>
          <w:fldChar w:fldCharType="end"/>
        </w:r>
        <w:r w:rsidRPr="00F07AB2">
          <w:rPr>
            <w:rFonts w:asciiTheme="majorHAnsi" w:hAnsiTheme="majorHAnsi" w:cstheme="majorHAnsi"/>
            <w:i/>
            <w:iCs/>
            <w:lang w:val="en-US"/>
          </w:rPr>
          <w:t>. Besides the target fusion proteins, no other peptides were found in the UV 214 nm chromatogram, confirming high-grade target protein purity.</w:t>
        </w:r>
      </w:moveTo>
    </w:p>
    <w:p w14:paraId="034C3A8F" w14:textId="465EC864" w:rsidR="007B570D" w:rsidDel="00622DE5" w:rsidRDefault="007B570D" w:rsidP="007B570D">
      <w:pPr>
        <w:pStyle w:val="berschrift3"/>
        <w:numPr>
          <w:ilvl w:val="0"/>
          <w:numId w:val="47"/>
        </w:numPr>
        <w:rPr>
          <w:moveFrom w:id="326" w:author="anna.resch88@gmail.com" w:date="2022-01-04T16:14:00Z"/>
          <w:lang w:val="en-US"/>
        </w:rPr>
      </w:pPr>
      <w:bookmarkStart w:id="327" w:name="_Toc92273404"/>
      <w:bookmarkStart w:id="328" w:name="_Toc92273459"/>
      <w:moveFromRangeStart w:id="329" w:author="anna.resch88@gmail.com" w:date="2022-01-04T16:14:00Z" w:name="move92205268"/>
      <w:moveToRangeEnd w:id="275"/>
      <w:moveFrom w:id="330" w:author="anna.resch88@gmail.com" w:date="2022-01-04T16:14:00Z">
        <w:r w:rsidRPr="00F07AB2" w:rsidDel="00622DE5">
          <w:rPr>
            <w:lang w:val="en-US"/>
          </w:rPr>
          <w:t>Dynamic Light Scattering (DLS)</w:t>
        </w:r>
        <w:bookmarkEnd w:id="327"/>
        <w:bookmarkEnd w:id="328"/>
      </w:moveFrom>
    </w:p>
    <w:p w14:paraId="6BD9AB4F" w14:textId="68E6CA29" w:rsidR="005A3A19" w:rsidRPr="005A3A19" w:rsidDel="00622DE5" w:rsidRDefault="005A3A19" w:rsidP="005A3A19">
      <w:pPr>
        <w:jc w:val="both"/>
        <w:rPr>
          <w:moveFrom w:id="331" w:author="anna.resch88@gmail.com" w:date="2022-01-04T16:14:00Z"/>
          <w:lang w:val="en-US"/>
        </w:rPr>
      </w:pPr>
      <w:moveFrom w:id="332" w:author="anna.resch88@gmail.com" w:date="2022-01-04T16:14:00Z">
        <w:r w:rsidRPr="005A3A19" w:rsidDel="00622DE5">
          <w:rPr>
            <w:rFonts w:asciiTheme="majorHAnsi" w:hAnsiTheme="majorHAnsi" w:cstheme="majorHAnsi"/>
            <w:lang w:val="en-US"/>
          </w:rPr>
          <w:t>A Zetasizer Nano, Malvern Instruments Ltd., was used for DLS measurements. Protein solutions of 2 g/L in MilliQ water or 4 M urea were freshly prepared and filtered prior to measuring the size-</w:t>
        </w:r>
        <w:r w:rsidRPr="005A3A19" w:rsidDel="00622DE5">
          <w:rPr>
            <w:rFonts w:asciiTheme="majorHAnsi" w:hAnsiTheme="majorHAnsi" w:cstheme="majorHAnsi"/>
            <w:lang w:val="en-US"/>
          </w:rPr>
          <w:lastRenderedPageBreak/>
          <w:t xml:space="preserve">dependent intensity distribution to demonstrate the influence of urea on ULD tetramer formation. As the intensity distribution is weighted according to the scattering intensity and is proportional to the square of the molecular weight, larger particle species give higher intensity signals. Hence, the intensity distribution is a sensitive detector for the presence of larger particles, in this case ULD tetramers, but does not give an accurate estimate of the concentrations of differently sized </w:t>
        </w:r>
        <w:commentRangeStart w:id="333"/>
        <w:r w:rsidRPr="005A3A19" w:rsidDel="00622DE5">
          <w:rPr>
            <w:rFonts w:asciiTheme="majorHAnsi" w:hAnsiTheme="majorHAnsi" w:cstheme="majorHAnsi"/>
            <w:lang w:val="en-US"/>
          </w:rPr>
          <w:t>particles</w:t>
        </w:r>
      </w:moveFrom>
      <w:commentRangeEnd w:id="333"/>
      <w:r w:rsidR="00195CE7">
        <w:rPr>
          <w:rStyle w:val="Kommentarzeichen"/>
        </w:rPr>
        <w:commentReference w:id="333"/>
      </w:r>
      <w:moveFrom w:id="334" w:author="anna.resch88@gmail.com" w:date="2022-01-04T16:14:00Z">
        <w:r w:rsidRPr="005A3A19" w:rsidDel="00622DE5">
          <w:rPr>
            <w:rFonts w:asciiTheme="majorHAnsi" w:hAnsiTheme="majorHAnsi" w:cstheme="majorHAnsi"/>
            <w:lang w:val="en-US"/>
          </w:rPr>
          <w:t xml:space="preserve">. </w:t>
        </w:r>
        <w:bookmarkStart w:id="335" w:name="_Toc92186566"/>
        <w:bookmarkStart w:id="336" w:name="_Toc92187258"/>
        <w:bookmarkStart w:id="337" w:name="_Toc92187950"/>
        <w:bookmarkStart w:id="338" w:name="_Toc92188640"/>
        <w:bookmarkStart w:id="339" w:name="_Toc92189330"/>
        <w:bookmarkStart w:id="340" w:name="_Toc92189986"/>
        <w:bookmarkStart w:id="341" w:name="_Toc92190642"/>
        <w:bookmarkStart w:id="342" w:name="_Toc92191304"/>
        <w:bookmarkEnd w:id="335"/>
        <w:bookmarkEnd w:id="336"/>
        <w:bookmarkEnd w:id="337"/>
        <w:bookmarkEnd w:id="338"/>
        <w:bookmarkEnd w:id="339"/>
        <w:bookmarkEnd w:id="340"/>
        <w:bookmarkEnd w:id="341"/>
        <w:bookmarkEnd w:id="342"/>
      </w:moveFrom>
    </w:p>
    <w:p w14:paraId="28BBE94D" w14:textId="1C65E1A7" w:rsidR="007B570D" w:rsidRPr="00F07AB2" w:rsidDel="00622DE5" w:rsidRDefault="007B570D" w:rsidP="007B570D">
      <w:pPr>
        <w:jc w:val="both"/>
        <w:rPr>
          <w:moveFrom w:id="343" w:author="anna.resch88@gmail.com" w:date="2022-01-04T16:14:00Z"/>
          <w:rFonts w:asciiTheme="majorHAnsi" w:hAnsiTheme="majorHAnsi" w:cstheme="majorHAnsi"/>
          <w:lang w:val="en-US"/>
        </w:rPr>
      </w:pPr>
      <w:moveFrom w:id="344" w:author="anna.resch88@gmail.com" w:date="2022-01-04T16:14:00Z">
        <w:r w:rsidRPr="00F07AB2" w:rsidDel="00622DE5">
          <w:rPr>
            <w:rFonts w:asciiTheme="majorHAnsi" w:hAnsiTheme="majorHAnsi" w:cstheme="majorHAnsi"/>
            <w:noProof/>
            <w:lang w:eastAsia="de-DE"/>
          </w:rPr>
          <w:drawing>
            <wp:anchor distT="0" distB="0" distL="114300" distR="114300" simplePos="0" relativeHeight="251657216" behindDoc="0" locked="0" layoutInCell="1" allowOverlap="1" wp14:anchorId="1F8262A6" wp14:editId="680F4DFF">
              <wp:simplePos x="0" y="0"/>
              <wp:positionH relativeFrom="column">
                <wp:posOffset>-116840</wp:posOffset>
              </wp:positionH>
              <wp:positionV relativeFrom="paragraph">
                <wp:posOffset>273050</wp:posOffset>
              </wp:positionV>
              <wp:extent cx="6174105" cy="3498850"/>
              <wp:effectExtent l="0" t="0" r="0" b="6350"/>
              <wp:wrapTopAndBottom/>
              <wp:docPr id="10"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74105" cy="3498850"/>
                      </a:xfrm>
                      <a:prstGeom prst="rect">
                        <a:avLst/>
                      </a:prstGeom>
                      <a:noFill/>
                    </pic:spPr>
                  </pic:pic>
                </a:graphicData>
              </a:graphic>
              <wp14:sizeRelH relativeFrom="margin">
                <wp14:pctWidth>0</wp14:pctWidth>
              </wp14:sizeRelH>
              <wp14:sizeRelV relativeFrom="margin">
                <wp14:pctHeight>0</wp14:pctHeight>
              </wp14:sizeRelV>
            </wp:anchor>
          </w:drawing>
        </w:r>
      </w:moveFrom>
    </w:p>
    <w:p w14:paraId="3897FD6B" w14:textId="7E8446FD" w:rsidR="007B570D" w:rsidRPr="007B570D" w:rsidDel="00622DE5" w:rsidRDefault="007B570D" w:rsidP="007B570D">
      <w:pPr>
        <w:jc w:val="both"/>
        <w:rPr>
          <w:moveFrom w:id="345" w:author="anna.resch88@gmail.com" w:date="2022-01-04T16:14:00Z"/>
          <w:rFonts w:asciiTheme="majorHAnsi" w:hAnsiTheme="majorHAnsi" w:cstheme="majorHAnsi"/>
          <w:i/>
          <w:iCs/>
          <w:noProof/>
          <w:lang w:val="en-US"/>
        </w:rPr>
      </w:pPr>
      <w:moveFrom w:id="346" w:author="anna.resch88@gmail.com" w:date="2022-01-04T16:14:00Z">
        <w:r w:rsidDel="00622DE5">
          <w:rPr>
            <w:rFonts w:asciiTheme="majorHAnsi" w:hAnsiTheme="majorHAnsi" w:cstheme="majorHAnsi"/>
            <w:b/>
            <w:bCs/>
            <w:i/>
            <w:iCs/>
            <w:lang w:val="en-US"/>
          </w:rPr>
          <w:t>Figure S-</w:t>
        </w:r>
        <w:r w:rsidR="005A3A19" w:rsidDel="00622DE5">
          <w:rPr>
            <w:rFonts w:asciiTheme="majorHAnsi" w:hAnsiTheme="majorHAnsi" w:cstheme="majorHAnsi"/>
            <w:b/>
            <w:bCs/>
            <w:i/>
            <w:iCs/>
            <w:lang w:val="en-US"/>
          </w:rPr>
          <w:t>7</w:t>
        </w:r>
        <w:r w:rsidRPr="00F07AB2" w:rsidDel="00622DE5">
          <w:rPr>
            <w:rFonts w:asciiTheme="majorHAnsi" w:hAnsiTheme="majorHAnsi" w:cstheme="majorHAnsi"/>
            <w:b/>
            <w:bCs/>
            <w:i/>
            <w:iCs/>
            <w:lang w:val="en-US"/>
          </w:rPr>
          <w:t>: Dynamic Light Scattering (DLS) of ULD and ULD-V20-ULD</w:t>
        </w:r>
        <w:r w:rsidRPr="00F07AB2" w:rsidDel="00622DE5">
          <w:rPr>
            <w:rFonts w:asciiTheme="majorHAnsi" w:hAnsiTheme="majorHAnsi" w:cstheme="majorHAnsi"/>
            <w:i/>
            <w:iCs/>
            <w:lang w:val="en-US"/>
          </w:rPr>
          <w:t xml:space="preserve">. </w:t>
        </w:r>
        <w:r w:rsidRPr="007B570D" w:rsidDel="00622DE5">
          <w:rPr>
            <w:rFonts w:asciiTheme="majorHAnsi" w:hAnsiTheme="majorHAnsi" w:cstheme="majorHAnsi"/>
            <w:i/>
            <w:iCs/>
            <w:lang w:val="en-US"/>
          </w:rPr>
          <w:t xml:space="preserve">In contrast to solutions in water at 25 °C, ULD and ULD-V20-ULD solutions in 4 M urea, as well as heated solutions in water, show additional peaks at considerably smaller particle sizes. DLS results suggest that 4 M urea and heating to 90 °C induces disruption of ULD tetramers to some extent, yet not completely. Due to the disordered, flexible secondary and tertiary structure of ELP protein chains, particle sizes are to be interpreted relatively to each other, rather than absolute particle sizes. </w:t>
        </w:r>
      </w:moveFrom>
    </w:p>
    <w:moveFromRangeEnd w:id="329"/>
    <w:p w14:paraId="4BF20A4F" w14:textId="39E1B874" w:rsidR="007B570D" w:rsidRPr="00D45239" w:rsidRDefault="007B570D" w:rsidP="007B570D">
      <w:pPr>
        <w:jc w:val="both"/>
        <w:rPr>
          <w:rFonts w:asciiTheme="majorHAnsi" w:hAnsiTheme="majorHAnsi" w:cstheme="majorHAnsi"/>
          <w:i/>
          <w:iCs/>
          <w:lang w:val="en-US"/>
        </w:rPr>
      </w:pPr>
    </w:p>
    <w:p w14:paraId="4162C436" w14:textId="77777777" w:rsidR="00622DE5" w:rsidRPr="00F07AB2" w:rsidRDefault="00622DE5" w:rsidP="00622DE5">
      <w:pPr>
        <w:pStyle w:val="berschrift3"/>
        <w:numPr>
          <w:ilvl w:val="0"/>
          <w:numId w:val="47"/>
        </w:numPr>
        <w:rPr>
          <w:ins w:id="347" w:author="anna.resch88@gmail.com" w:date="2022-01-04T16:13:00Z"/>
          <w:lang w:val="en-US"/>
        </w:rPr>
      </w:pPr>
      <w:bookmarkStart w:id="348" w:name="_Toc92462546"/>
      <w:ins w:id="349" w:author="anna.resch88@gmail.com" w:date="2022-01-04T16:13:00Z">
        <w:r w:rsidRPr="00F07AB2">
          <w:rPr>
            <w:lang w:val="en-US"/>
          </w:rPr>
          <w:t>Hydrogel fabrication</w:t>
        </w:r>
        <w:r>
          <w:rPr>
            <w:lang w:val="en-US"/>
          </w:rPr>
          <w:t xml:space="preserve"> and crosslinking</w:t>
        </w:r>
        <w:bookmarkEnd w:id="348"/>
      </w:ins>
    </w:p>
    <w:p w14:paraId="050E1B6B" w14:textId="77777777" w:rsidR="00622DE5" w:rsidRDefault="00622DE5" w:rsidP="00622DE5">
      <w:pPr>
        <w:jc w:val="both"/>
        <w:rPr>
          <w:ins w:id="350" w:author="anna.resch88@gmail.com" w:date="2022-01-04T16:13:00Z"/>
          <w:rFonts w:asciiTheme="majorHAnsi" w:hAnsiTheme="majorHAnsi" w:cstheme="majorHAnsi"/>
          <w:lang w:val="en-US"/>
        </w:rPr>
      </w:pPr>
      <w:ins w:id="351" w:author="anna.resch88@gmail.com" w:date="2022-01-04T16:13:00Z">
        <w:r w:rsidRPr="00F07AB2">
          <w:rPr>
            <w:rFonts w:asciiTheme="majorHAnsi" w:hAnsiTheme="majorHAnsi" w:cstheme="majorHAnsi"/>
            <w:lang w:val="en-US"/>
          </w:rPr>
          <w:t xml:space="preserve">Lyophilized protein aliquots with known protein quantities were dissolved in </w:t>
        </w:r>
        <w:r>
          <w:rPr>
            <w:rFonts w:asciiTheme="majorHAnsi" w:hAnsiTheme="majorHAnsi" w:cstheme="majorHAnsi"/>
            <w:lang w:val="en-US"/>
          </w:rPr>
          <w:t>ddH</w:t>
        </w:r>
        <w:r w:rsidRPr="00E33AEB">
          <w:rPr>
            <w:rFonts w:asciiTheme="majorHAnsi" w:hAnsiTheme="majorHAnsi" w:cstheme="majorHAnsi"/>
            <w:vertAlign w:val="subscript"/>
            <w:lang w:val="en-US"/>
          </w:rPr>
          <w:t>2</w:t>
        </w:r>
        <w:r>
          <w:rPr>
            <w:rFonts w:asciiTheme="majorHAnsi" w:hAnsiTheme="majorHAnsi" w:cstheme="majorHAnsi"/>
            <w:lang w:val="en-US"/>
          </w:rPr>
          <w:t>O</w:t>
        </w:r>
        <w:r w:rsidRPr="00F07AB2">
          <w:rPr>
            <w:rFonts w:asciiTheme="majorHAnsi" w:hAnsiTheme="majorHAnsi" w:cstheme="majorHAnsi"/>
            <w:lang w:val="en-US"/>
          </w:rPr>
          <w:t xml:space="preserve">, 4 M urea or PBS, depending on the protein and the desired application. In case of hydrogel pads for nanoindentation, </w:t>
        </w:r>
        <w:r>
          <w:rPr>
            <w:rFonts w:asciiTheme="majorHAnsi" w:hAnsiTheme="majorHAnsi" w:cstheme="majorHAnsi"/>
            <w:lang w:val="en-US"/>
          </w:rPr>
          <w:t>ddH</w:t>
        </w:r>
        <w:r w:rsidRPr="000D5FDB">
          <w:rPr>
            <w:rFonts w:asciiTheme="majorHAnsi" w:hAnsiTheme="majorHAnsi" w:cstheme="majorHAnsi"/>
            <w:vertAlign w:val="subscript"/>
            <w:lang w:val="en-US"/>
          </w:rPr>
          <w:t>2</w:t>
        </w:r>
        <w:r>
          <w:rPr>
            <w:rFonts w:asciiTheme="majorHAnsi" w:hAnsiTheme="majorHAnsi" w:cstheme="majorHAnsi"/>
            <w:lang w:val="en-US"/>
          </w:rPr>
          <w:t>O</w:t>
        </w:r>
        <w:r w:rsidRPr="00F07AB2">
          <w:rPr>
            <w:rFonts w:asciiTheme="majorHAnsi" w:hAnsiTheme="majorHAnsi" w:cstheme="majorHAnsi"/>
            <w:lang w:val="en-US"/>
          </w:rPr>
          <w:t xml:space="preserve">(for ULD-V20-ULD and ULD-V40-ULD) or 4 M urea (for ULD-V80-ULD and ULD-V120-ULD) was used. For corneal sealing experiments, </w:t>
        </w:r>
        <w:r>
          <w:rPr>
            <w:rFonts w:asciiTheme="majorHAnsi" w:hAnsiTheme="majorHAnsi" w:cstheme="majorHAnsi"/>
            <w:lang w:val="en-US"/>
          </w:rPr>
          <w:t>ddH</w:t>
        </w:r>
        <w:r w:rsidRPr="000D5FDB">
          <w:rPr>
            <w:rFonts w:asciiTheme="majorHAnsi" w:hAnsiTheme="majorHAnsi" w:cstheme="majorHAnsi"/>
            <w:vertAlign w:val="subscript"/>
            <w:lang w:val="en-US"/>
          </w:rPr>
          <w:t>2</w:t>
        </w:r>
        <w:r>
          <w:rPr>
            <w:rFonts w:asciiTheme="majorHAnsi" w:hAnsiTheme="majorHAnsi" w:cstheme="majorHAnsi"/>
            <w:lang w:val="en-US"/>
          </w:rPr>
          <w:t xml:space="preserve">O </w:t>
        </w:r>
        <w:r w:rsidRPr="00F07AB2">
          <w:rPr>
            <w:rFonts w:asciiTheme="majorHAnsi" w:hAnsiTheme="majorHAnsi" w:cstheme="majorHAnsi"/>
            <w:lang w:val="en-US"/>
          </w:rPr>
          <w:t>or PBS was used. As soon as the protein was dissolved homogeneously, riboflavin-phosphate (stock solution 50 mM) or Tris(bipyridine)ruthenium(II) chloride (</w:t>
        </w:r>
        <w:proofErr w:type="spellStart"/>
        <w:r>
          <w:rPr>
            <w:rFonts w:asciiTheme="majorHAnsi" w:hAnsiTheme="majorHAnsi" w:cstheme="majorHAnsi"/>
            <w:lang w:val="en-US"/>
          </w:rPr>
          <w:t>r</w:t>
        </w:r>
        <w:r w:rsidRPr="00F07AB2">
          <w:rPr>
            <w:rFonts w:asciiTheme="majorHAnsi" w:hAnsiTheme="majorHAnsi" w:cstheme="majorHAnsi"/>
            <w:lang w:val="en-US"/>
          </w:rPr>
          <w:t>u</w:t>
        </w:r>
        <w:proofErr w:type="spellEnd"/>
        <w:r w:rsidRPr="00F07AB2">
          <w:rPr>
            <w:rFonts w:asciiTheme="majorHAnsi" w:hAnsiTheme="majorHAnsi" w:cstheme="majorHAnsi"/>
            <w:lang w:val="en-US"/>
          </w:rPr>
          <w:t>(II)</w:t>
        </w:r>
        <w:proofErr w:type="spellStart"/>
        <w:r w:rsidRPr="00F07AB2">
          <w:rPr>
            <w:rFonts w:asciiTheme="majorHAnsi" w:hAnsiTheme="majorHAnsi" w:cstheme="majorHAnsi"/>
            <w:lang w:val="en-US"/>
          </w:rPr>
          <w:t>bpy</w:t>
        </w:r>
        <w:proofErr w:type="spellEnd"/>
        <w:r w:rsidRPr="00F07AB2">
          <w:rPr>
            <w:rFonts w:asciiTheme="majorHAnsi" w:hAnsiTheme="majorHAnsi" w:cstheme="majorHAnsi"/>
            <w:lang w:val="en-US"/>
          </w:rPr>
          <w:t xml:space="preserve">; stock solution 10 mM) was added to a final concentration of 2.5 mM riboflavin or 0.1 mM </w:t>
        </w:r>
        <w:proofErr w:type="spellStart"/>
        <w:r>
          <w:rPr>
            <w:rFonts w:asciiTheme="majorHAnsi" w:hAnsiTheme="majorHAnsi" w:cstheme="majorHAnsi"/>
            <w:lang w:val="en-US"/>
          </w:rPr>
          <w:t>r</w:t>
        </w:r>
        <w:r w:rsidRPr="00F07AB2">
          <w:rPr>
            <w:rFonts w:asciiTheme="majorHAnsi" w:hAnsiTheme="majorHAnsi" w:cstheme="majorHAnsi"/>
            <w:lang w:val="en-US"/>
          </w:rPr>
          <w:t>u</w:t>
        </w:r>
        <w:proofErr w:type="spellEnd"/>
        <w:r w:rsidRPr="00F07AB2">
          <w:rPr>
            <w:rFonts w:asciiTheme="majorHAnsi" w:hAnsiTheme="majorHAnsi" w:cstheme="majorHAnsi"/>
            <w:lang w:val="en-US"/>
          </w:rPr>
          <w:t>(II)</w:t>
        </w:r>
        <w:proofErr w:type="spellStart"/>
        <w:r w:rsidRPr="00F07AB2">
          <w:rPr>
            <w:rFonts w:asciiTheme="majorHAnsi" w:hAnsiTheme="majorHAnsi" w:cstheme="majorHAnsi"/>
            <w:lang w:val="en-US"/>
          </w:rPr>
          <w:t>bpy</w:t>
        </w:r>
        <w:proofErr w:type="spellEnd"/>
        <w:r w:rsidRPr="00F07AB2">
          <w:rPr>
            <w:rFonts w:asciiTheme="majorHAnsi" w:hAnsiTheme="majorHAnsi" w:cstheme="majorHAnsi"/>
            <w:lang w:val="en-US"/>
          </w:rPr>
          <w:t xml:space="preserve">, followed by brief </w:t>
        </w:r>
        <w:proofErr w:type="spellStart"/>
        <w:r w:rsidRPr="00F07AB2">
          <w:rPr>
            <w:rFonts w:asciiTheme="majorHAnsi" w:hAnsiTheme="majorHAnsi" w:cstheme="majorHAnsi"/>
            <w:lang w:val="en-US"/>
          </w:rPr>
          <w:t>vortexing</w:t>
        </w:r>
        <w:proofErr w:type="spellEnd"/>
        <w:r w:rsidRPr="00F07AB2">
          <w:rPr>
            <w:rFonts w:asciiTheme="majorHAnsi" w:hAnsiTheme="majorHAnsi" w:cstheme="majorHAnsi"/>
            <w:lang w:val="en-US"/>
          </w:rPr>
          <w:t xml:space="preserve"> and centrifugation, then ammonium </w:t>
        </w:r>
        <w:proofErr w:type="spellStart"/>
        <w:r w:rsidRPr="00F07AB2">
          <w:rPr>
            <w:rFonts w:asciiTheme="majorHAnsi" w:hAnsiTheme="majorHAnsi" w:cstheme="majorHAnsi"/>
            <w:lang w:val="en-US"/>
          </w:rPr>
          <w:t>per</w:t>
        </w:r>
        <w:r>
          <w:rPr>
            <w:rFonts w:asciiTheme="majorHAnsi" w:hAnsiTheme="majorHAnsi" w:cstheme="majorHAnsi"/>
            <w:lang w:val="en-US"/>
          </w:rPr>
          <w:t>oxodi</w:t>
        </w:r>
        <w:r w:rsidRPr="00F07AB2">
          <w:rPr>
            <w:rFonts w:asciiTheme="majorHAnsi" w:hAnsiTheme="majorHAnsi" w:cstheme="majorHAnsi"/>
            <w:lang w:val="en-US"/>
          </w:rPr>
          <w:t>sulfate</w:t>
        </w:r>
        <w:proofErr w:type="spellEnd"/>
        <w:r w:rsidRPr="00F07AB2">
          <w:rPr>
            <w:rFonts w:asciiTheme="majorHAnsi" w:hAnsiTheme="majorHAnsi" w:cstheme="majorHAnsi"/>
            <w:lang w:val="en-US"/>
          </w:rPr>
          <w:t xml:space="preserve"> (APS) (stock solution 1 M) was added to a final concentration of 30 mM, again followed by </w:t>
        </w:r>
        <w:proofErr w:type="spellStart"/>
        <w:r w:rsidRPr="00F07AB2">
          <w:rPr>
            <w:rFonts w:asciiTheme="majorHAnsi" w:hAnsiTheme="majorHAnsi" w:cstheme="majorHAnsi"/>
            <w:lang w:val="en-US"/>
          </w:rPr>
          <w:t>vortexing</w:t>
        </w:r>
        <w:proofErr w:type="spellEnd"/>
        <w:r w:rsidRPr="00F07AB2">
          <w:rPr>
            <w:rFonts w:asciiTheme="majorHAnsi" w:hAnsiTheme="majorHAnsi" w:cstheme="majorHAnsi"/>
            <w:lang w:val="en-US"/>
          </w:rPr>
          <w:t xml:space="preserve"> and centrifugation. For exposure of the </w:t>
        </w:r>
        <w:r>
          <w:rPr>
            <w:rFonts w:asciiTheme="majorHAnsi" w:hAnsiTheme="majorHAnsi" w:cstheme="majorHAnsi"/>
            <w:lang w:val="en-US"/>
          </w:rPr>
          <w:t>non-</w:t>
        </w:r>
        <w:proofErr w:type="spellStart"/>
        <w:r>
          <w:rPr>
            <w:rFonts w:asciiTheme="majorHAnsi" w:hAnsiTheme="majorHAnsi" w:cstheme="majorHAnsi"/>
            <w:lang w:val="en-US"/>
          </w:rPr>
          <w:t>photocrosslinked</w:t>
        </w:r>
        <w:proofErr w:type="spellEnd"/>
        <w:r>
          <w:rPr>
            <w:rFonts w:asciiTheme="majorHAnsi" w:hAnsiTheme="majorHAnsi" w:cstheme="majorHAnsi"/>
            <w:lang w:val="en-US"/>
          </w:rPr>
          <w:t xml:space="preserve"> protein</w:t>
        </w:r>
        <w:r w:rsidRPr="00F07AB2">
          <w:rPr>
            <w:rFonts w:asciiTheme="majorHAnsi" w:hAnsiTheme="majorHAnsi" w:cstheme="majorHAnsi"/>
            <w:lang w:val="en-US"/>
          </w:rPr>
          <w:t xml:space="preserve">-solution and subsequent crosslinking, we used the </w:t>
        </w:r>
        <w:proofErr w:type="spellStart"/>
        <w:r w:rsidRPr="00F07AB2">
          <w:rPr>
            <w:rFonts w:asciiTheme="majorHAnsi" w:hAnsiTheme="majorHAnsi" w:cstheme="majorHAnsi"/>
            <w:lang w:val="en-US"/>
          </w:rPr>
          <w:t>Prizmatix</w:t>
        </w:r>
        <w:proofErr w:type="spellEnd"/>
        <w:r w:rsidRPr="00F07AB2">
          <w:rPr>
            <w:rFonts w:asciiTheme="majorHAnsi" w:hAnsiTheme="majorHAnsi" w:cstheme="majorHAnsi"/>
            <w:lang w:val="en-US"/>
          </w:rPr>
          <w:t xml:space="preserve"> / Mountain Photonics UHP-T-DI LED, a high power LED light source with a power of 5.5 W and a collimated light beam of 460 nm wavelength that is connected to a power control element to adjust the desired intensity. Exposure time, distance to the light source and light </w:t>
        </w:r>
        <w:r w:rsidRPr="00F07AB2">
          <w:rPr>
            <w:rFonts w:asciiTheme="majorHAnsi" w:hAnsiTheme="majorHAnsi" w:cstheme="majorHAnsi"/>
            <w:lang w:val="en-US"/>
          </w:rPr>
          <w:lastRenderedPageBreak/>
          <w:t xml:space="preserve">intensity were chosen according to the </w:t>
        </w:r>
        <w:r>
          <w:rPr>
            <w:rFonts w:asciiTheme="majorHAnsi" w:hAnsiTheme="majorHAnsi" w:cstheme="majorHAnsi"/>
            <w:lang w:val="en-US"/>
          </w:rPr>
          <w:t>non-</w:t>
        </w:r>
        <w:proofErr w:type="spellStart"/>
        <w:r>
          <w:rPr>
            <w:rFonts w:asciiTheme="majorHAnsi" w:hAnsiTheme="majorHAnsi" w:cstheme="majorHAnsi"/>
            <w:lang w:val="en-US"/>
          </w:rPr>
          <w:t>photocrosslinked</w:t>
        </w:r>
        <w:proofErr w:type="spellEnd"/>
        <w:r>
          <w:rPr>
            <w:rFonts w:asciiTheme="majorHAnsi" w:hAnsiTheme="majorHAnsi" w:cstheme="majorHAnsi"/>
            <w:lang w:val="en-US"/>
          </w:rPr>
          <w:t xml:space="preserve"> protein</w:t>
        </w:r>
        <w:r w:rsidRPr="00F07AB2">
          <w:rPr>
            <w:rFonts w:asciiTheme="majorHAnsi" w:hAnsiTheme="majorHAnsi" w:cstheme="majorHAnsi"/>
            <w:lang w:val="en-US"/>
          </w:rPr>
          <w:t>-solution’s requirements and desired application. The exposure energy density can be calculated using</w:t>
        </w:r>
        <w:r>
          <w:rPr>
            <w:rFonts w:asciiTheme="majorHAnsi" w:hAnsiTheme="majorHAnsi" w:cstheme="majorHAnsi"/>
            <w:lang w:val="en-US"/>
          </w:rPr>
          <w:t xml:space="preserve">  </w:t>
        </w:r>
      </w:ins>
      <m:oMath>
        <m:f>
          <m:fPr>
            <m:ctrlPr>
              <w:ins w:id="352" w:author="anna.resch88@gmail.com" w:date="2022-01-04T16:13:00Z">
                <w:rPr>
                  <w:rFonts w:ascii="Cambria Math" w:hAnsi="Cambria Math" w:cstheme="majorHAnsi"/>
                  <w:i/>
                </w:rPr>
              </w:ins>
            </m:ctrlPr>
          </m:fPr>
          <m:num>
            <m:r>
              <w:ins w:id="353" w:author="anna.resch88@gmail.com" w:date="2022-01-04T16:13:00Z">
                <w:rPr>
                  <w:rFonts w:ascii="Cambria Math" w:hAnsi="Cambria Math" w:cstheme="majorHAnsi"/>
                </w:rPr>
                <m:t>E</m:t>
              </w:ins>
            </m:r>
          </m:num>
          <m:den>
            <m:r>
              <w:ins w:id="354" w:author="anna.resch88@gmail.com" w:date="2022-01-04T16:13:00Z">
                <w:rPr>
                  <w:rFonts w:ascii="Cambria Math" w:hAnsi="Cambria Math" w:cstheme="majorHAnsi"/>
                </w:rPr>
                <m:t>A</m:t>
              </w:ins>
            </m:r>
          </m:den>
        </m:f>
        <m:r>
          <w:ins w:id="355" w:author="anna.resch88@gmail.com" w:date="2022-01-04T16:13:00Z">
            <w:rPr>
              <w:rFonts w:ascii="Cambria Math" w:hAnsi="Cambria Math" w:cstheme="majorHAnsi"/>
              <w:lang w:val="en-US"/>
            </w:rPr>
            <m:t>=</m:t>
          </w:ins>
        </m:r>
        <m:r>
          <w:ins w:id="356" w:author="anna.resch88@gmail.com" w:date="2022-01-04T16:13:00Z">
            <w:rPr>
              <w:rFonts w:ascii="Cambria Math" w:hAnsi="Cambria Math" w:cstheme="majorHAnsi"/>
            </w:rPr>
            <m:t>I</m:t>
          </w:ins>
        </m:r>
        <m:r>
          <w:ins w:id="357" w:author="anna.resch88@gmail.com" w:date="2022-01-04T16:13:00Z">
            <w:rPr>
              <w:rFonts w:ascii="Cambria Math" w:hAnsi="Cambria Math" w:cstheme="majorHAnsi"/>
              <w:lang w:val="en-US"/>
            </w:rPr>
            <m:t>*</m:t>
          </w:ins>
        </m:r>
        <m:r>
          <w:ins w:id="358" w:author="anna.resch88@gmail.com" w:date="2022-01-04T16:13:00Z">
            <w:rPr>
              <w:rFonts w:ascii="Cambria Math" w:hAnsi="Cambria Math" w:cstheme="majorHAnsi"/>
            </w:rPr>
            <m:t>t</m:t>
          </w:ins>
        </m:r>
        <m:r>
          <w:ins w:id="359" w:author="anna.resch88@gmail.com" w:date="2022-01-04T16:13:00Z">
            <w:rPr>
              <w:rFonts w:ascii="Cambria Math" w:hAnsi="Cambria Math" w:cstheme="majorHAnsi"/>
              <w:lang w:val="en-US"/>
            </w:rPr>
            <m:t>*</m:t>
          </w:ins>
        </m:r>
        <m:f>
          <m:fPr>
            <m:ctrlPr>
              <w:ins w:id="360" w:author="anna.resch88@gmail.com" w:date="2022-01-04T16:13:00Z">
                <w:rPr>
                  <w:rFonts w:ascii="Cambria Math" w:hAnsi="Cambria Math" w:cstheme="majorHAnsi"/>
                  <w:i/>
                </w:rPr>
              </w:ins>
            </m:ctrlPr>
          </m:fPr>
          <m:num>
            <m:r>
              <w:ins w:id="361" w:author="anna.resch88@gmail.com" w:date="2022-01-04T16:13:00Z">
                <w:rPr>
                  <w:rFonts w:ascii="Cambria Math" w:hAnsi="Cambria Math" w:cstheme="majorHAnsi"/>
                  <w:lang w:val="en-US"/>
                </w:rPr>
                <m:t xml:space="preserve">5.5 </m:t>
              </w:ins>
            </m:r>
            <m:r>
              <w:ins w:id="362" w:author="anna.resch88@gmail.com" w:date="2022-01-04T16:13:00Z">
                <w:rPr>
                  <w:rFonts w:ascii="Cambria Math" w:hAnsi="Cambria Math" w:cstheme="majorHAnsi"/>
                </w:rPr>
                <m:t>W</m:t>
              </w:ins>
            </m:r>
          </m:num>
          <m:den>
            <m:r>
              <w:ins w:id="363" w:author="anna.resch88@gmail.com" w:date="2022-01-04T16:13:00Z">
                <w:rPr>
                  <w:rFonts w:ascii="Cambria Math" w:hAnsi="Cambria Math" w:cstheme="majorHAnsi"/>
                </w:rPr>
                <m:t>A</m:t>
              </w:ins>
            </m:r>
          </m:den>
        </m:f>
      </m:oMath>
      <w:ins w:id="364" w:author="anna.resch88@gmail.com" w:date="2022-01-04T16:13:00Z">
        <w:r w:rsidRPr="00F07AB2">
          <w:rPr>
            <w:rFonts w:asciiTheme="majorHAnsi" w:hAnsiTheme="majorHAnsi" w:cstheme="majorHAnsi"/>
            <w:lang w:val="en-US"/>
          </w:rPr>
          <w:t xml:space="preserve"> , </w:t>
        </w:r>
      </w:ins>
    </w:p>
    <w:p w14:paraId="093E9C82" w14:textId="77777777" w:rsidR="00622DE5" w:rsidRPr="00F07AB2" w:rsidRDefault="00622DE5" w:rsidP="00622DE5">
      <w:pPr>
        <w:jc w:val="both"/>
        <w:rPr>
          <w:ins w:id="365" w:author="anna.resch88@gmail.com" w:date="2022-01-04T16:13:00Z"/>
          <w:rFonts w:asciiTheme="majorHAnsi" w:hAnsiTheme="majorHAnsi" w:cstheme="majorHAnsi"/>
          <w:lang w:val="en-US"/>
        </w:rPr>
      </w:pPr>
      <w:ins w:id="366" w:author="anna.resch88@gmail.com" w:date="2022-01-04T16:13:00Z">
        <w:r w:rsidRPr="00F07AB2">
          <w:rPr>
            <w:rFonts w:asciiTheme="majorHAnsi" w:hAnsiTheme="majorHAnsi" w:cstheme="majorHAnsi"/>
            <w:lang w:val="en-US"/>
          </w:rPr>
          <w:t xml:space="preserve">where </w:t>
        </w:r>
        <w:r w:rsidRPr="007458E3">
          <w:rPr>
            <w:rFonts w:asciiTheme="majorHAnsi" w:hAnsiTheme="majorHAnsi" w:cstheme="majorHAnsi"/>
            <w:i/>
            <w:iCs/>
            <w:lang w:val="en-US"/>
          </w:rPr>
          <w:t>E</w:t>
        </w:r>
        <w:r w:rsidRPr="00F07AB2">
          <w:rPr>
            <w:rFonts w:asciiTheme="majorHAnsi" w:hAnsiTheme="majorHAnsi" w:cstheme="majorHAnsi"/>
            <w:lang w:val="en-US"/>
          </w:rPr>
          <w:t xml:space="preserve"> is the exposure energy, </w:t>
        </w:r>
        <w:r w:rsidRPr="007458E3">
          <w:rPr>
            <w:rFonts w:asciiTheme="majorHAnsi" w:hAnsiTheme="majorHAnsi" w:cstheme="majorHAnsi"/>
            <w:i/>
            <w:iCs/>
            <w:lang w:val="en-US"/>
          </w:rPr>
          <w:t>A</w:t>
        </w:r>
        <w:r w:rsidRPr="00F07AB2">
          <w:rPr>
            <w:rFonts w:asciiTheme="majorHAnsi" w:hAnsiTheme="majorHAnsi" w:cstheme="majorHAnsi"/>
            <w:lang w:val="en-US"/>
          </w:rPr>
          <w:t xml:space="preserve"> is the </w:t>
        </w:r>
        <w:r>
          <w:rPr>
            <w:rFonts w:asciiTheme="majorHAnsi" w:hAnsiTheme="majorHAnsi" w:cstheme="majorHAnsi"/>
            <w:lang w:val="en-US"/>
          </w:rPr>
          <w:t>exposed</w:t>
        </w:r>
        <w:r w:rsidRPr="00F07AB2">
          <w:rPr>
            <w:rFonts w:asciiTheme="majorHAnsi" w:hAnsiTheme="majorHAnsi" w:cstheme="majorHAnsi"/>
            <w:lang w:val="en-US"/>
          </w:rPr>
          <w:t xml:space="preserve"> area, </w:t>
        </w:r>
        <w:r w:rsidRPr="007458E3">
          <w:rPr>
            <w:rFonts w:asciiTheme="majorHAnsi" w:hAnsiTheme="majorHAnsi" w:cstheme="majorHAnsi"/>
            <w:i/>
            <w:iCs/>
            <w:lang w:val="en-US"/>
          </w:rPr>
          <w:t>I</w:t>
        </w:r>
        <w:r w:rsidRPr="00F07AB2">
          <w:rPr>
            <w:rFonts w:asciiTheme="majorHAnsi" w:hAnsiTheme="majorHAnsi" w:cstheme="majorHAnsi"/>
            <w:lang w:val="en-US"/>
          </w:rPr>
          <w:t xml:space="preserve"> is the chosen intensity, and </w:t>
        </w:r>
        <w:r w:rsidRPr="007458E3">
          <w:rPr>
            <w:rFonts w:asciiTheme="majorHAnsi" w:hAnsiTheme="majorHAnsi" w:cstheme="majorHAnsi"/>
            <w:i/>
            <w:iCs/>
            <w:lang w:val="en-US"/>
          </w:rPr>
          <w:t>t</w:t>
        </w:r>
        <w:r w:rsidRPr="00F07AB2">
          <w:rPr>
            <w:rFonts w:asciiTheme="majorHAnsi" w:hAnsiTheme="majorHAnsi" w:cstheme="majorHAnsi"/>
            <w:lang w:val="en-US"/>
          </w:rPr>
          <w:t xml:space="preserve"> is the exposure time. The exposed area was calculated based on the sample-lamp distance and the LED diameter. The set intensity ranged from 40 % to 80 %, depending on the gel composition.</w:t>
        </w:r>
      </w:ins>
    </w:p>
    <w:p w14:paraId="4206E963" w14:textId="77777777" w:rsidR="00622DE5" w:rsidRPr="0056794D" w:rsidRDefault="00622DE5" w:rsidP="00622DE5">
      <w:pPr>
        <w:jc w:val="both"/>
        <w:rPr>
          <w:ins w:id="367" w:author="anna.resch88@gmail.com" w:date="2022-01-04T16:13:00Z"/>
          <w:rFonts w:asciiTheme="majorHAnsi" w:hAnsiTheme="majorHAnsi" w:cstheme="majorHAnsi"/>
          <w:lang w:val="en-US"/>
        </w:rPr>
      </w:pPr>
    </w:p>
    <w:p w14:paraId="1E3463B8" w14:textId="77777777" w:rsidR="00622DE5" w:rsidRDefault="00622DE5" w:rsidP="00622DE5">
      <w:pPr>
        <w:jc w:val="center"/>
        <w:rPr>
          <w:ins w:id="368" w:author="anna.resch88@gmail.com" w:date="2022-01-04T16:13:00Z"/>
          <w:rFonts w:asciiTheme="majorHAnsi" w:hAnsiTheme="majorHAnsi" w:cstheme="majorHAnsi"/>
          <w:b/>
          <w:bCs/>
          <w:i/>
          <w:lang w:val="en-US"/>
        </w:rPr>
      </w:pPr>
      <w:ins w:id="369" w:author="anna.resch88@gmail.com" w:date="2022-01-04T16:13:00Z">
        <w:r>
          <w:rPr>
            <w:noProof/>
          </w:rPr>
          <w:drawing>
            <wp:inline distT="0" distB="0" distL="0" distR="0" wp14:anchorId="33F588DC" wp14:editId="6D902BF9">
              <wp:extent cx="3581400" cy="2392319"/>
              <wp:effectExtent l="0" t="0" r="0" b="8255"/>
              <wp:docPr id="57" name="Grafik 57" descr="Ein Bild, das Text, Königin, Computer, Schreib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Grafik 57" descr="Ein Bild, das Text, Königin, Computer, Schreibtisch enthält.&#10;&#10;Automatisch generierte Beschreibu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588343" cy="2396957"/>
                      </a:xfrm>
                      <a:prstGeom prst="rect">
                        <a:avLst/>
                      </a:prstGeom>
                      <a:noFill/>
                      <a:ln>
                        <a:noFill/>
                      </a:ln>
                    </pic:spPr>
                  </pic:pic>
                </a:graphicData>
              </a:graphic>
            </wp:inline>
          </w:drawing>
        </w:r>
      </w:ins>
    </w:p>
    <w:p w14:paraId="5AE23AC5" w14:textId="53FC1306" w:rsidR="00622DE5" w:rsidRPr="00F07AB2" w:rsidRDefault="00622DE5" w:rsidP="00622DE5">
      <w:pPr>
        <w:jc w:val="both"/>
        <w:rPr>
          <w:ins w:id="370" w:author="anna.resch88@gmail.com" w:date="2022-01-04T16:13:00Z"/>
          <w:rFonts w:asciiTheme="majorHAnsi" w:hAnsiTheme="majorHAnsi" w:cstheme="majorHAnsi"/>
          <w:lang w:val="en-US"/>
        </w:rPr>
      </w:pPr>
      <w:ins w:id="371" w:author="anna.resch88@gmail.com" w:date="2022-01-04T16:13:00Z">
        <w:r w:rsidRPr="00B95229">
          <w:rPr>
            <w:rFonts w:asciiTheme="majorHAnsi" w:hAnsiTheme="majorHAnsi" w:cstheme="majorHAnsi"/>
            <w:b/>
            <w:bCs/>
            <w:i/>
            <w:lang w:val="en-US"/>
          </w:rPr>
          <w:t>Figure S-</w:t>
        </w:r>
      </w:ins>
      <w:r w:rsidR="00AD376B">
        <w:rPr>
          <w:rFonts w:asciiTheme="majorHAnsi" w:hAnsiTheme="majorHAnsi" w:cstheme="majorHAnsi"/>
          <w:b/>
          <w:bCs/>
          <w:i/>
          <w:lang w:val="en-US"/>
        </w:rPr>
        <w:t>7</w:t>
      </w:r>
      <w:ins w:id="372" w:author="anna.resch88@gmail.com" w:date="2022-01-04T16:13:00Z">
        <w:r w:rsidRPr="00B95229">
          <w:rPr>
            <w:rFonts w:asciiTheme="majorHAnsi" w:hAnsiTheme="majorHAnsi" w:cstheme="majorHAnsi"/>
            <w:b/>
            <w:bCs/>
            <w:i/>
            <w:lang w:val="en-US"/>
          </w:rPr>
          <w:t xml:space="preserve">: </w:t>
        </w:r>
        <w:r>
          <w:rPr>
            <w:rFonts w:asciiTheme="majorHAnsi" w:hAnsiTheme="majorHAnsi" w:cstheme="majorHAnsi"/>
            <w:b/>
            <w:bCs/>
            <w:i/>
            <w:lang w:val="en-US"/>
          </w:rPr>
          <w:t>Preparation of hydrogel samples for characterization</w:t>
        </w:r>
        <w:r w:rsidRPr="00B95229">
          <w:rPr>
            <w:rFonts w:asciiTheme="majorHAnsi" w:hAnsiTheme="majorHAnsi" w:cstheme="majorHAnsi"/>
            <w:i/>
            <w:lang w:val="en-US"/>
          </w:rPr>
          <w:t>.</w:t>
        </w:r>
        <w:r>
          <w:rPr>
            <w:rFonts w:asciiTheme="majorHAnsi" w:hAnsiTheme="majorHAnsi" w:cstheme="majorHAnsi"/>
            <w:i/>
            <w:lang w:val="en-US"/>
          </w:rPr>
          <w:t xml:space="preserve"> </w:t>
        </w:r>
        <w:r w:rsidRPr="00F07AB2">
          <w:rPr>
            <w:rFonts w:asciiTheme="majorHAnsi" w:hAnsiTheme="majorHAnsi" w:cstheme="majorHAnsi"/>
            <w:lang w:val="en-US"/>
          </w:rPr>
          <w:t xml:space="preserve">For nanoindentation </w:t>
        </w:r>
        <w:r>
          <w:rPr>
            <w:rFonts w:asciiTheme="majorHAnsi" w:hAnsiTheme="majorHAnsi" w:cstheme="majorHAnsi"/>
            <w:lang w:val="en-US"/>
          </w:rPr>
          <w:t xml:space="preserve">(A) </w:t>
        </w:r>
        <w:r w:rsidRPr="00F07AB2">
          <w:rPr>
            <w:rFonts w:asciiTheme="majorHAnsi" w:hAnsiTheme="majorHAnsi" w:cstheme="majorHAnsi"/>
            <w:lang w:val="en-US"/>
          </w:rPr>
          <w:t>and dynamic stretch experiments</w:t>
        </w:r>
        <w:r>
          <w:rPr>
            <w:rFonts w:asciiTheme="majorHAnsi" w:hAnsiTheme="majorHAnsi" w:cstheme="majorHAnsi"/>
            <w:lang w:val="en-US"/>
          </w:rPr>
          <w:t xml:space="preserve"> (B)</w:t>
        </w:r>
        <w:r w:rsidRPr="00F07AB2">
          <w:rPr>
            <w:rFonts w:asciiTheme="majorHAnsi" w:hAnsiTheme="majorHAnsi" w:cstheme="majorHAnsi"/>
            <w:lang w:val="en-US"/>
          </w:rPr>
          <w:t>, we casted the</w:t>
        </w:r>
        <w:r w:rsidRPr="007458E3">
          <w:rPr>
            <w:rFonts w:asciiTheme="majorHAnsi" w:hAnsiTheme="majorHAnsi" w:cstheme="majorHAnsi"/>
            <w:lang w:val="en-US"/>
          </w:rPr>
          <w:t xml:space="preserve"> </w:t>
        </w:r>
        <w:r>
          <w:rPr>
            <w:rFonts w:asciiTheme="majorHAnsi" w:hAnsiTheme="majorHAnsi" w:cstheme="majorHAnsi"/>
            <w:lang w:val="en-US"/>
          </w:rPr>
          <w:t>non-</w:t>
        </w:r>
        <w:proofErr w:type="spellStart"/>
        <w:r>
          <w:rPr>
            <w:rFonts w:asciiTheme="majorHAnsi" w:hAnsiTheme="majorHAnsi" w:cstheme="majorHAnsi"/>
            <w:lang w:val="en-US"/>
          </w:rPr>
          <w:t>photocrosslinked</w:t>
        </w:r>
        <w:proofErr w:type="spellEnd"/>
        <w:r>
          <w:rPr>
            <w:rFonts w:asciiTheme="majorHAnsi" w:hAnsiTheme="majorHAnsi" w:cstheme="majorHAnsi"/>
            <w:lang w:val="en-US"/>
          </w:rPr>
          <w:t xml:space="preserve"> protein </w:t>
        </w:r>
        <w:r w:rsidRPr="00F07AB2">
          <w:rPr>
            <w:rFonts w:asciiTheme="majorHAnsi" w:hAnsiTheme="majorHAnsi" w:cstheme="majorHAnsi"/>
            <w:lang w:val="en-US"/>
          </w:rPr>
          <w:t xml:space="preserve">solution between two microscope slides and exposed the solution from both sides. To prevent sticking to the glass, the microscope slides were coated with a tetrafluoroethylene hexafluoropropylene copolymer foil. </w:t>
        </w:r>
        <w:r>
          <w:rPr>
            <w:rFonts w:asciiTheme="majorHAnsi" w:hAnsiTheme="majorHAnsi" w:cstheme="majorHAnsi"/>
            <w:lang w:val="en-US"/>
          </w:rPr>
          <w:t>For fluorospectrometric measurements, we pipetted the non-</w:t>
        </w:r>
        <w:proofErr w:type="spellStart"/>
        <w:r>
          <w:rPr>
            <w:rFonts w:asciiTheme="majorHAnsi" w:hAnsiTheme="majorHAnsi" w:cstheme="majorHAnsi"/>
            <w:lang w:val="en-US"/>
          </w:rPr>
          <w:t>photocrosslinked</w:t>
        </w:r>
        <w:proofErr w:type="spellEnd"/>
        <w:r>
          <w:rPr>
            <w:rFonts w:asciiTheme="majorHAnsi" w:hAnsiTheme="majorHAnsi" w:cstheme="majorHAnsi"/>
            <w:lang w:val="en-US"/>
          </w:rPr>
          <w:t xml:space="preserve"> protein solution in a black 384-well plate. </w:t>
        </w:r>
      </w:ins>
    </w:p>
    <w:p w14:paraId="73C08D87" w14:textId="77777777" w:rsidR="003F21C1" w:rsidRPr="003F21C1" w:rsidRDefault="003F21C1">
      <w:pPr>
        <w:rPr>
          <w:lang w:val="en-US"/>
          <w:rPrChange w:id="373" w:author="anna.resch88@gmail.com" w:date="2022-01-04T10:08:00Z">
            <w:rPr>
              <w:lang w:val="en-GB"/>
            </w:rPr>
          </w:rPrChange>
        </w:rPr>
        <w:pPrChange w:id="374" w:author="anna.resch88@gmail.com" w:date="2022-01-04T10:08:00Z">
          <w:pPr>
            <w:jc w:val="both"/>
          </w:pPr>
        </w:pPrChange>
      </w:pPr>
    </w:p>
    <w:p w14:paraId="319FBA66" w14:textId="2BA8A598" w:rsidR="00067C6D" w:rsidRDefault="00067C6D" w:rsidP="003228B4">
      <w:pPr>
        <w:pStyle w:val="berschrift3"/>
        <w:numPr>
          <w:ilvl w:val="0"/>
          <w:numId w:val="47"/>
        </w:numPr>
        <w:rPr>
          <w:ins w:id="375" w:author="anna.resch88@gmail.com" w:date="2022-01-04T10:18:00Z"/>
          <w:lang w:val="en-US"/>
        </w:rPr>
      </w:pPr>
      <w:bookmarkStart w:id="376" w:name="_Toc92462547"/>
      <w:proofErr w:type="spellStart"/>
      <w:r w:rsidRPr="00F07AB2">
        <w:rPr>
          <w:lang w:val="en-US"/>
        </w:rPr>
        <w:t>Dityrosine</w:t>
      </w:r>
      <w:proofErr w:type="spellEnd"/>
      <w:r w:rsidRPr="00F07AB2">
        <w:rPr>
          <w:lang w:val="en-US"/>
        </w:rPr>
        <w:t xml:space="preserve"> content</w:t>
      </w:r>
      <w:bookmarkEnd w:id="376"/>
    </w:p>
    <w:p w14:paraId="7FE57116" w14:textId="65372D00" w:rsidR="004172A0" w:rsidRPr="004172A0" w:rsidDel="004172A0" w:rsidRDefault="004172A0">
      <w:pPr>
        <w:pStyle w:val="berschrift4"/>
        <w:numPr>
          <w:ilvl w:val="1"/>
          <w:numId w:val="13"/>
        </w:numPr>
        <w:rPr>
          <w:del w:id="377" w:author="anna.resch88@gmail.com" w:date="2022-01-04T10:20:00Z"/>
          <w:lang w:val="en-US"/>
        </w:rPr>
        <w:pPrChange w:id="378" w:author="anna.resch88@gmail.com" w:date="2022-01-04T10:19:00Z">
          <w:pPr>
            <w:pStyle w:val="berschrift4"/>
            <w:numPr>
              <w:ilvl w:val="1"/>
              <w:numId w:val="13"/>
            </w:numPr>
            <w:ind w:left="792" w:hanging="432"/>
            <w:jc w:val="both"/>
          </w:pPr>
        </w:pPrChange>
      </w:pPr>
      <w:bookmarkStart w:id="379" w:name="_Toc92273407"/>
      <w:bookmarkStart w:id="380" w:name="_Toc92273462"/>
      <w:bookmarkEnd w:id="379"/>
      <w:bookmarkEnd w:id="380"/>
    </w:p>
    <w:p w14:paraId="4A7663A1" w14:textId="6BB99F22" w:rsidR="00067C6D" w:rsidRPr="00F07AB2" w:rsidDel="005B2AA7" w:rsidRDefault="00067C6D" w:rsidP="00A21F16">
      <w:pPr>
        <w:jc w:val="both"/>
        <w:rPr>
          <w:del w:id="381" w:author="anna.resch88@gmail.com" w:date="2022-01-03T20:07:00Z"/>
          <w:rFonts w:asciiTheme="majorHAnsi" w:hAnsiTheme="majorHAnsi" w:cstheme="majorHAnsi"/>
          <w:lang w:val="en-US"/>
        </w:rPr>
      </w:pPr>
      <w:r w:rsidRPr="00F07AB2">
        <w:rPr>
          <w:rFonts w:asciiTheme="majorHAnsi" w:hAnsiTheme="majorHAnsi" w:cstheme="majorHAnsi"/>
          <w:lang w:val="en-US"/>
        </w:rPr>
        <w:t xml:space="preserve">We determined </w:t>
      </w:r>
      <w:proofErr w:type="spellStart"/>
      <w:r w:rsidRPr="00F07AB2">
        <w:rPr>
          <w:rFonts w:asciiTheme="majorHAnsi" w:hAnsiTheme="majorHAnsi" w:cstheme="majorHAnsi"/>
          <w:lang w:val="en-US"/>
        </w:rPr>
        <w:t>dityrosine</w:t>
      </w:r>
      <w:proofErr w:type="spellEnd"/>
      <w:r w:rsidRPr="00F07AB2">
        <w:rPr>
          <w:rFonts w:asciiTheme="majorHAnsi" w:hAnsiTheme="majorHAnsi" w:cstheme="majorHAnsi"/>
          <w:lang w:val="en-US"/>
        </w:rPr>
        <w:t xml:space="preserve"> formation by utilizing its autofluorescence properties</w:t>
      </w:r>
      <w:r>
        <w:rPr>
          <w:rFonts w:asciiTheme="majorHAnsi" w:hAnsiTheme="majorHAnsi" w:cstheme="majorHAnsi"/>
          <w:lang w:val="en-US"/>
        </w:rPr>
        <w:fldChar w:fldCharType="begin">
          <w:fldData xml:space="preserve">PEVuZE5vdGU+PENpdGU+PEF1dGhvcj5IYXJtczwvQXV0aG9yPjxZZWFyPjE5OTc8L1llYXI+PFJl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</w:fldData>
        </w:fldChar>
      </w:r>
      <w:r>
        <w:rPr>
          <w:rFonts w:asciiTheme="majorHAnsi" w:hAnsiTheme="majorHAnsi" w:cstheme="majorHAnsi"/>
          <w:lang w:val="en-US"/>
        </w:rPr>
        <w:instrText xml:space="preserve"> ADDIN EN.CITE </w:instrText>
      </w:r>
      <w:r>
        <w:rPr>
          <w:rFonts w:asciiTheme="majorHAnsi" w:hAnsiTheme="majorHAnsi" w:cstheme="majorHAnsi"/>
          <w:lang w:val="en-US"/>
        </w:rPr>
        <w:fldChar w:fldCharType="begin">
          <w:fldData xml:space="preserve">PEVuZE5vdGU+PENpdGU+PEF1dGhvcj5IYXJtczwvQXV0aG9yPjxZZWFyPjE5OTc8L1llYXI+PFJl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</w:fldData>
        </w:fldChar>
      </w:r>
      <w:r>
        <w:rPr>
          <w:rFonts w:asciiTheme="majorHAnsi" w:hAnsiTheme="majorHAnsi" w:cstheme="majorHAnsi"/>
          <w:lang w:val="en-US"/>
        </w:rPr>
        <w:instrText xml:space="preserve"> ADDIN EN.CITE.DATA </w:instrText>
      </w:r>
      <w:r>
        <w:rPr>
          <w:rFonts w:asciiTheme="majorHAnsi" w:hAnsiTheme="majorHAnsi" w:cstheme="majorHAnsi"/>
          <w:lang w:val="en-US"/>
        </w:rPr>
      </w:r>
      <w:r>
        <w:rPr>
          <w:rFonts w:asciiTheme="majorHAnsi" w:hAnsiTheme="majorHAnsi" w:cstheme="majorHAnsi"/>
          <w:lang w:val="en-US"/>
        </w:rPr>
        <w:fldChar w:fldCharType="end"/>
      </w:r>
      <w:r>
        <w:rPr>
          <w:rFonts w:asciiTheme="majorHAnsi" w:hAnsiTheme="majorHAnsi" w:cstheme="majorHAnsi"/>
          <w:lang w:val="en-US"/>
        </w:rPr>
      </w:r>
      <w:r>
        <w:rPr>
          <w:rFonts w:asciiTheme="majorHAnsi" w:hAnsiTheme="majorHAnsi" w:cstheme="majorHAnsi"/>
          <w:lang w:val="en-US"/>
        </w:rPr>
        <w:fldChar w:fldCharType="separate"/>
      </w:r>
      <w:r w:rsidRPr="0045341C">
        <w:rPr>
          <w:rFonts w:asciiTheme="majorHAnsi" w:hAnsiTheme="majorHAnsi" w:cstheme="majorHAnsi"/>
          <w:noProof/>
          <w:vertAlign w:val="superscript"/>
          <w:lang w:val="en-US"/>
        </w:rPr>
        <w:t>9-10</w:t>
      </w:r>
      <w:r>
        <w:rPr>
          <w:rFonts w:asciiTheme="majorHAnsi" w:hAnsiTheme="majorHAnsi" w:cstheme="majorHAnsi"/>
          <w:lang w:val="en-US"/>
        </w:rPr>
        <w:fldChar w:fldCharType="end"/>
      </w:r>
      <w:r w:rsidRPr="00F07AB2">
        <w:rPr>
          <w:rFonts w:asciiTheme="majorHAnsi" w:hAnsiTheme="majorHAnsi" w:cstheme="majorHAnsi"/>
          <w:lang w:val="en-US"/>
        </w:rPr>
        <w:t xml:space="preserve">. Fluorescence spectroscopy was performed using the </w:t>
      </w:r>
      <w:proofErr w:type="spellStart"/>
      <w:r w:rsidRPr="00F07AB2">
        <w:rPr>
          <w:rFonts w:asciiTheme="majorHAnsi" w:hAnsiTheme="majorHAnsi" w:cstheme="majorHAnsi"/>
          <w:lang w:val="en-US"/>
        </w:rPr>
        <w:t>SpectraMax</w:t>
      </w:r>
      <w:proofErr w:type="spellEnd"/>
      <w:r w:rsidRPr="00F07AB2">
        <w:rPr>
          <w:rFonts w:asciiTheme="majorHAnsi" w:hAnsiTheme="majorHAnsi" w:cstheme="majorHAnsi"/>
          <w:lang w:val="en-US"/>
        </w:rPr>
        <w:t xml:space="preserve"> iD5 Microplate Reader (Molecular Devices, LCC). 6 µ</w:t>
      </w:r>
      <w:ins w:id="382" w:author="anna.resch88@gmail.com" w:date="2022-01-04T10:18:00Z">
        <w:r w:rsidR="004172A0">
          <w:rPr>
            <w:rFonts w:asciiTheme="majorHAnsi" w:hAnsiTheme="majorHAnsi" w:cstheme="majorHAnsi"/>
            <w:lang w:val="en-US"/>
          </w:rPr>
          <w:t>L</w:t>
        </w:r>
      </w:ins>
      <w:del w:id="383" w:author="anna.resch88@gmail.com" w:date="2022-01-04T10:18:00Z">
        <w:r w:rsidRPr="00F07AB2" w:rsidDel="004172A0">
          <w:rPr>
            <w:rFonts w:asciiTheme="majorHAnsi" w:hAnsiTheme="majorHAnsi" w:cstheme="majorHAnsi"/>
            <w:lang w:val="en-US"/>
          </w:rPr>
          <w:delText>l</w:delText>
        </w:r>
      </w:del>
      <w:r w:rsidRPr="00F07AB2">
        <w:rPr>
          <w:rFonts w:asciiTheme="majorHAnsi" w:hAnsiTheme="majorHAnsi" w:cstheme="majorHAnsi"/>
          <w:lang w:val="en-US"/>
        </w:rPr>
        <w:t xml:space="preserve"> of </w:t>
      </w:r>
      <w:r w:rsidR="007458E3">
        <w:rPr>
          <w:rFonts w:asciiTheme="majorHAnsi" w:hAnsiTheme="majorHAnsi" w:cstheme="majorHAnsi"/>
          <w:lang w:val="en-US"/>
        </w:rPr>
        <w:t>non-</w:t>
      </w:r>
      <w:proofErr w:type="spellStart"/>
      <w:r w:rsidR="007458E3">
        <w:rPr>
          <w:rFonts w:asciiTheme="majorHAnsi" w:hAnsiTheme="majorHAnsi" w:cstheme="majorHAnsi"/>
          <w:lang w:val="en-US"/>
        </w:rPr>
        <w:t>photocrosslinked</w:t>
      </w:r>
      <w:proofErr w:type="spellEnd"/>
      <w:r w:rsidR="007458E3">
        <w:rPr>
          <w:rFonts w:asciiTheme="majorHAnsi" w:hAnsiTheme="majorHAnsi" w:cstheme="majorHAnsi"/>
          <w:lang w:val="en-US"/>
        </w:rPr>
        <w:t xml:space="preserve"> protein</w:t>
      </w:r>
      <w:ins w:id="384" w:author="anna.resch88@gmail.com" w:date="2022-01-04T10:18:00Z">
        <w:r w:rsidR="004172A0">
          <w:rPr>
            <w:rFonts w:asciiTheme="majorHAnsi" w:hAnsiTheme="majorHAnsi" w:cstheme="majorHAnsi"/>
            <w:lang w:val="en-US"/>
          </w:rPr>
          <w:t xml:space="preserve"> </w:t>
        </w:r>
      </w:ins>
      <w:del w:id="385" w:author="anna.resch88@gmail.com" w:date="2022-01-04T10:18:00Z">
        <w:r w:rsidRPr="00F07AB2" w:rsidDel="004172A0">
          <w:rPr>
            <w:rFonts w:asciiTheme="majorHAnsi" w:hAnsiTheme="majorHAnsi" w:cstheme="majorHAnsi"/>
            <w:lang w:val="en-US"/>
          </w:rPr>
          <w:delText>-</w:delText>
        </w:r>
      </w:del>
      <w:r w:rsidRPr="00F07AB2">
        <w:rPr>
          <w:rFonts w:asciiTheme="majorHAnsi" w:hAnsiTheme="majorHAnsi" w:cstheme="majorHAnsi"/>
          <w:lang w:val="en-US"/>
        </w:rPr>
        <w:t>solution were pipetted in each well of a 384</w:t>
      </w:r>
      <w:del w:id="386" w:author="Alexander Resch" w:date="2022-01-19T19:49:00Z">
        <w:r w:rsidRPr="00F07AB2" w:rsidDel="00195CE7">
          <w:rPr>
            <w:rFonts w:asciiTheme="majorHAnsi" w:hAnsiTheme="majorHAnsi" w:cstheme="majorHAnsi"/>
            <w:lang w:val="en-US"/>
          </w:rPr>
          <w:delText xml:space="preserve"> </w:delText>
        </w:r>
      </w:del>
      <w:ins w:id="387" w:author="Alexander Resch" w:date="2022-01-19T19:49:00Z">
        <w:r w:rsidR="00195CE7">
          <w:rPr>
            <w:rFonts w:asciiTheme="majorHAnsi" w:hAnsiTheme="majorHAnsi" w:cstheme="majorHAnsi"/>
            <w:lang w:val="en-US"/>
          </w:rPr>
          <w:t>-</w:t>
        </w:r>
      </w:ins>
      <w:r w:rsidRPr="00F07AB2">
        <w:rPr>
          <w:rFonts w:asciiTheme="majorHAnsi" w:hAnsiTheme="majorHAnsi" w:cstheme="majorHAnsi"/>
          <w:lang w:val="en-US"/>
        </w:rPr>
        <w:t xml:space="preserve">well plate and subsequently exposed to </w:t>
      </w:r>
      <w:r>
        <w:rPr>
          <w:rFonts w:asciiTheme="majorHAnsi" w:hAnsiTheme="majorHAnsi" w:cstheme="majorHAnsi"/>
          <w:lang w:val="en-US"/>
        </w:rPr>
        <w:t xml:space="preserve">light to induce </w:t>
      </w:r>
      <w:r w:rsidRPr="00F07AB2">
        <w:rPr>
          <w:rFonts w:asciiTheme="majorHAnsi" w:hAnsiTheme="majorHAnsi" w:cstheme="majorHAnsi"/>
          <w:lang w:val="en-US"/>
        </w:rPr>
        <w:t>crosslink</w:t>
      </w:r>
      <w:r>
        <w:rPr>
          <w:rFonts w:asciiTheme="majorHAnsi" w:hAnsiTheme="majorHAnsi" w:cstheme="majorHAnsi"/>
          <w:lang w:val="en-US"/>
        </w:rPr>
        <w:t>ing</w:t>
      </w:r>
      <w:r w:rsidRPr="00F07AB2">
        <w:rPr>
          <w:rFonts w:asciiTheme="majorHAnsi" w:hAnsiTheme="majorHAnsi" w:cstheme="majorHAnsi"/>
          <w:lang w:val="en-US"/>
        </w:rPr>
        <w:t xml:space="preserve">. </w:t>
      </w:r>
      <w:bookmarkStart w:id="388" w:name="_Hlk45957889"/>
      <w:r w:rsidRPr="00F07AB2">
        <w:rPr>
          <w:rFonts w:asciiTheme="majorHAnsi" w:hAnsiTheme="majorHAnsi" w:cstheme="majorHAnsi"/>
          <w:lang w:val="en-US"/>
        </w:rPr>
        <w:t>Suitable excitation and emission wavelengths were identified based on a series of emission sweeps at excitation wavelengths of 260 nm to 340 nm</w:t>
      </w:r>
      <w:del w:id="389" w:author="anna.resch88@gmail.com" w:date="2022-01-03T20:07:00Z">
        <w:r w:rsidRPr="00F07AB2" w:rsidDel="005B2AA7">
          <w:rPr>
            <w:rFonts w:asciiTheme="majorHAnsi" w:hAnsiTheme="majorHAnsi" w:cstheme="majorHAnsi"/>
            <w:lang w:val="en-US"/>
          </w:rPr>
          <w:delText xml:space="preserve"> with incremental steps of 20 nm</w:delText>
        </w:r>
      </w:del>
      <w:ins w:id="390" w:author="anna.resch88@gmail.com" w:date="2022-01-03T20:05:00Z">
        <w:r w:rsidR="005B2AA7">
          <w:rPr>
            <w:rFonts w:asciiTheme="majorHAnsi" w:hAnsiTheme="majorHAnsi" w:cstheme="majorHAnsi"/>
            <w:lang w:val="en-US"/>
          </w:rPr>
          <w:t>, using a sample of ULD-V20-ULD, 20</w:t>
        </w:r>
      </w:ins>
      <w:ins w:id="391" w:author="anna.resch88@gmail.com" w:date="2022-01-03T20:06:00Z">
        <w:r w:rsidR="005B2AA7">
          <w:rPr>
            <w:rFonts w:asciiTheme="majorHAnsi" w:hAnsiTheme="majorHAnsi" w:cstheme="majorHAnsi"/>
            <w:lang w:val="en-US"/>
          </w:rPr>
          <w:t xml:space="preserve"> % (w/v) protein in ddH</w:t>
        </w:r>
        <w:r w:rsidR="005B2AA7" w:rsidRPr="005B2AA7">
          <w:rPr>
            <w:rFonts w:asciiTheme="majorHAnsi" w:hAnsiTheme="majorHAnsi" w:cstheme="majorHAnsi"/>
            <w:vertAlign w:val="subscript"/>
            <w:lang w:val="en-US"/>
          </w:rPr>
          <w:t>2</w:t>
        </w:r>
        <w:r w:rsidR="005B2AA7">
          <w:rPr>
            <w:rFonts w:asciiTheme="majorHAnsi" w:hAnsiTheme="majorHAnsi" w:cstheme="majorHAnsi"/>
            <w:lang w:val="en-US"/>
          </w:rPr>
          <w:t>O, 2.5 mM riboflavin and 30 mM APS</w:t>
        </w:r>
      </w:ins>
      <w:r w:rsidRPr="00F07AB2">
        <w:rPr>
          <w:rFonts w:asciiTheme="majorHAnsi" w:hAnsiTheme="majorHAnsi" w:cstheme="majorHAnsi"/>
          <w:lang w:val="en-US"/>
        </w:rPr>
        <w:t xml:space="preserve">. </w:t>
      </w:r>
      <w:ins w:id="392" w:author="anna.resch88@gmail.com" w:date="2022-01-03T20:07:00Z">
        <w:r w:rsidR="005B2AA7">
          <w:rPr>
            <w:rFonts w:asciiTheme="majorHAnsi" w:hAnsiTheme="majorHAnsi" w:cstheme="majorHAnsi"/>
            <w:lang w:val="en-US"/>
          </w:rPr>
          <w:t xml:space="preserve">As a result, </w:t>
        </w:r>
      </w:ins>
      <w:ins w:id="393" w:author="anna.resch88@gmail.com" w:date="2022-01-03T20:08:00Z">
        <w:r w:rsidR="005B2AA7">
          <w:rPr>
            <w:rFonts w:asciiTheme="majorHAnsi" w:hAnsiTheme="majorHAnsi" w:cstheme="majorHAnsi"/>
            <w:lang w:val="en-US"/>
          </w:rPr>
          <w:t xml:space="preserve">we identified </w:t>
        </w:r>
      </w:ins>
      <w:ins w:id="394" w:author="anna.resch88@gmail.com" w:date="2022-01-03T20:09:00Z">
        <w:r w:rsidR="005B2AA7">
          <w:rPr>
            <w:rFonts w:asciiTheme="majorHAnsi" w:hAnsiTheme="majorHAnsi" w:cstheme="majorHAnsi"/>
            <w:lang w:val="en-US"/>
          </w:rPr>
          <w:t>appropriate</w:t>
        </w:r>
      </w:ins>
      <w:ins w:id="395" w:author="anna.resch88@gmail.com" w:date="2022-01-03T20:08:00Z">
        <w:r w:rsidR="005B2AA7">
          <w:rPr>
            <w:rFonts w:asciiTheme="majorHAnsi" w:hAnsiTheme="majorHAnsi" w:cstheme="majorHAnsi"/>
            <w:lang w:val="en-US"/>
          </w:rPr>
          <w:t xml:space="preserve"> excitation </w:t>
        </w:r>
      </w:ins>
      <w:ins w:id="396" w:author="anna.resch88@gmail.com" w:date="2022-01-03T20:09:00Z">
        <w:r w:rsidR="005B2AA7">
          <w:rPr>
            <w:rFonts w:asciiTheme="majorHAnsi" w:hAnsiTheme="majorHAnsi" w:cstheme="majorHAnsi"/>
            <w:lang w:val="en-US"/>
          </w:rPr>
          <w:t xml:space="preserve">and emission </w:t>
        </w:r>
      </w:ins>
      <w:ins w:id="397" w:author="anna.resch88@gmail.com" w:date="2022-01-03T20:08:00Z">
        <w:r w:rsidR="005B2AA7">
          <w:rPr>
            <w:rFonts w:asciiTheme="majorHAnsi" w:hAnsiTheme="majorHAnsi" w:cstheme="majorHAnsi"/>
            <w:lang w:val="en-US"/>
          </w:rPr>
          <w:t>wavelength</w:t>
        </w:r>
      </w:ins>
      <w:ins w:id="398" w:author="anna.resch88@gmail.com" w:date="2022-01-03T20:09:00Z">
        <w:r w:rsidR="005B2AA7">
          <w:rPr>
            <w:rFonts w:asciiTheme="majorHAnsi" w:hAnsiTheme="majorHAnsi" w:cstheme="majorHAnsi"/>
            <w:lang w:val="en-US"/>
          </w:rPr>
          <w:t>s at</w:t>
        </w:r>
      </w:ins>
      <w:ins w:id="399" w:author="anna.resch88@gmail.com" w:date="2022-01-03T20:08:00Z">
        <w:r w:rsidR="005B2AA7">
          <w:rPr>
            <w:rFonts w:asciiTheme="majorHAnsi" w:hAnsiTheme="majorHAnsi" w:cstheme="majorHAnsi"/>
            <w:lang w:val="en-US"/>
          </w:rPr>
          <w:t xml:space="preserve"> </w:t>
        </w:r>
      </w:ins>
    </w:p>
    <w:bookmarkEnd w:id="388"/>
    <w:p w14:paraId="3AD8FCF1" w14:textId="7DB292C9" w:rsidR="00067C6D" w:rsidRPr="00F07AB2" w:rsidDel="00584543" w:rsidRDefault="00067C6D" w:rsidP="00A21F16">
      <w:pPr>
        <w:jc w:val="both"/>
        <w:rPr>
          <w:del w:id="400" w:author="anna.resch88@gmail.com" w:date="2022-01-03T20:05:00Z"/>
          <w:rFonts w:asciiTheme="majorHAnsi" w:hAnsiTheme="majorHAnsi" w:cstheme="majorHAnsi"/>
          <w:lang w:val="en-US"/>
        </w:rPr>
      </w:pPr>
      <w:del w:id="401" w:author="anna.resch88@gmail.com" w:date="2022-01-03T20:05:00Z">
        <w:r w:rsidRPr="00370688" w:rsidDel="00584543">
          <w:rPr>
            <w:rFonts w:asciiTheme="majorHAnsi" w:hAnsiTheme="majorHAnsi" w:cstheme="majorHAnsi"/>
            <w:noProof/>
            <w:lang w:val="en-US"/>
          </w:rPr>
          <w:lastRenderedPageBreak/>
          <w:delText xml:space="preserve"> </w:delText>
        </w:r>
        <w:r w:rsidRPr="00F07AB2" w:rsidDel="00584543">
          <w:rPr>
            <w:rFonts w:asciiTheme="majorHAnsi" w:hAnsiTheme="majorHAnsi" w:cstheme="majorHAnsi"/>
            <w:noProof/>
            <w:lang w:eastAsia="de-DE"/>
          </w:rPr>
          <w:drawing>
            <wp:inline distT="0" distB="0" distL="0" distR="0" wp14:anchorId="7C63B9CA" wp14:editId="18DB751E">
              <wp:extent cx="6053455" cy="2545715"/>
              <wp:effectExtent l="0" t="0" r="17145" b="19685"/>
              <wp:docPr id="17" name="Diagramm 17">
                <a:extLst xmlns:a="http://schemas.openxmlformats.org/drawingml/2006/main">
                  <a:ext uri="{FF2B5EF4-FFF2-40B4-BE49-F238E27FC236}">
                    <a16:creationId xmlns:a16="http://schemas.microsoft.com/office/drawing/2014/main" id="{117184A1-8D81-4882-BB94-0E42C6026CE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del>
    </w:p>
    <w:p w14:paraId="316C8125" w14:textId="57E6468E" w:rsidR="00067C6D" w:rsidRPr="00F07AB2" w:rsidDel="00584543" w:rsidRDefault="00067C6D" w:rsidP="00A21F16">
      <w:pPr>
        <w:jc w:val="both"/>
        <w:rPr>
          <w:del w:id="402" w:author="anna.resch88@gmail.com" w:date="2022-01-03T20:05:00Z"/>
          <w:rFonts w:asciiTheme="majorHAnsi" w:hAnsiTheme="majorHAnsi" w:cstheme="majorHAnsi"/>
          <w:i/>
          <w:iCs/>
          <w:lang w:val="en-US"/>
        </w:rPr>
      </w:pPr>
      <w:del w:id="403" w:author="anna.resch88@gmail.com" w:date="2022-01-03T20:05:00Z">
        <w:r w:rsidDel="00584543">
          <w:rPr>
            <w:rFonts w:asciiTheme="majorHAnsi" w:hAnsiTheme="majorHAnsi" w:cstheme="majorHAnsi"/>
            <w:b/>
            <w:bCs/>
            <w:i/>
            <w:iCs/>
            <w:lang w:val="en-US"/>
          </w:rPr>
          <w:delText>Figure S-3</w:delText>
        </w:r>
        <w:r w:rsidRPr="00F07AB2" w:rsidDel="00584543">
          <w:rPr>
            <w:rFonts w:asciiTheme="majorHAnsi" w:hAnsiTheme="majorHAnsi" w:cstheme="majorHAnsi"/>
            <w:b/>
            <w:bCs/>
            <w:i/>
            <w:iCs/>
            <w:lang w:val="en-US"/>
          </w:rPr>
          <w:delText>: Emission of the crosslinked hydrogel and respective controls at different excitation wavelengths (exemplary graph for the conditions chosen)</w:delText>
        </w:r>
        <w:r w:rsidRPr="00F07AB2" w:rsidDel="00584543">
          <w:rPr>
            <w:rFonts w:asciiTheme="majorHAnsi" w:hAnsiTheme="majorHAnsi" w:cstheme="majorHAnsi"/>
            <w:i/>
            <w:iCs/>
            <w:lang w:val="en-US"/>
          </w:rPr>
          <w:delText>. A hydrogel of ULD-V20-ULD, 20 % protein prepared in water and crosslinked with 2.5 mM riboflavin / 30 mM APS at 18.8 J/cm² was used. A non-</w:delText>
        </w:r>
        <w:r w:rsidR="007458E3" w:rsidDel="00584543">
          <w:rPr>
            <w:rFonts w:asciiTheme="majorHAnsi" w:hAnsiTheme="majorHAnsi" w:cstheme="majorHAnsi"/>
            <w:i/>
            <w:iCs/>
            <w:lang w:val="en-US"/>
          </w:rPr>
          <w:delText>photo</w:delText>
        </w:r>
        <w:r w:rsidRPr="00F07AB2" w:rsidDel="00584543">
          <w:rPr>
            <w:rFonts w:asciiTheme="majorHAnsi" w:hAnsiTheme="majorHAnsi" w:cstheme="majorHAnsi"/>
            <w:i/>
            <w:iCs/>
            <w:lang w:val="en-US"/>
          </w:rPr>
          <w:delText xml:space="preserve">crosslinked </w:delText>
        </w:r>
        <w:r w:rsidR="007458E3" w:rsidDel="00584543">
          <w:rPr>
            <w:rFonts w:asciiTheme="majorHAnsi" w:hAnsiTheme="majorHAnsi" w:cstheme="majorHAnsi"/>
            <w:i/>
            <w:iCs/>
            <w:lang w:val="en-US"/>
          </w:rPr>
          <w:delText>protein</w:delText>
        </w:r>
        <w:r w:rsidRPr="00F07AB2" w:rsidDel="00584543">
          <w:rPr>
            <w:rFonts w:asciiTheme="majorHAnsi" w:hAnsiTheme="majorHAnsi" w:cstheme="majorHAnsi"/>
            <w:i/>
            <w:iCs/>
            <w:lang w:val="en-US"/>
          </w:rPr>
          <w:delText xml:space="preserve">-solution of identical composition (without crosslinking </w:delText>
        </w:r>
        <w:r w:rsidDel="00584543">
          <w:rPr>
            <w:rFonts w:asciiTheme="majorHAnsi" w:hAnsiTheme="majorHAnsi" w:cstheme="majorHAnsi"/>
            <w:i/>
            <w:iCs/>
            <w:lang w:val="en-US"/>
          </w:rPr>
          <w:delText xml:space="preserve">light </w:delText>
        </w:r>
        <w:r w:rsidRPr="00F07AB2" w:rsidDel="00584543">
          <w:rPr>
            <w:rFonts w:asciiTheme="majorHAnsi" w:hAnsiTheme="majorHAnsi" w:cstheme="majorHAnsi"/>
            <w:i/>
            <w:iCs/>
            <w:lang w:val="en-US"/>
          </w:rPr>
          <w:delText xml:space="preserve">exposure) served as a control.  </w:delText>
        </w:r>
      </w:del>
    </w:p>
    <w:p w14:paraId="2AA328E2" w14:textId="0F662492" w:rsidR="00067C6D" w:rsidDel="004172A0" w:rsidRDefault="00067C6D" w:rsidP="00067C6D">
      <w:pPr>
        <w:jc w:val="both"/>
        <w:rPr>
          <w:del w:id="404" w:author="anna.resch88@gmail.com" w:date="2022-01-03T20:10:00Z"/>
          <w:rFonts w:asciiTheme="majorHAnsi" w:hAnsiTheme="majorHAnsi" w:cstheme="majorHAnsi"/>
          <w:lang w:val="en-US"/>
        </w:rPr>
      </w:pPr>
      <w:del w:id="405" w:author="anna.resch88@gmail.com" w:date="2022-01-03T20:07:00Z">
        <w:r w:rsidRPr="00F07AB2" w:rsidDel="005B2AA7">
          <w:rPr>
            <w:rFonts w:asciiTheme="majorHAnsi" w:hAnsiTheme="majorHAnsi" w:cstheme="majorHAnsi"/>
            <w:lang w:val="en-US"/>
          </w:rPr>
          <w:delText>W</w:delText>
        </w:r>
      </w:del>
      <w:del w:id="406" w:author="anna.resch88@gmail.com" w:date="2022-01-03T20:08:00Z">
        <w:r w:rsidRPr="00F07AB2" w:rsidDel="005B2AA7">
          <w:rPr>
            <w:rFonts w:asciiTheme="majorHAnsi" w:hAnsiTheme="majorHAnsi" w:cstheme="majorHAnsi"/>
            <w:lang w:val="en-US"/>
          </w:rPr>
          <w:delText xml:space="preserve">e chose </w:delText>
        </w:r>
      </w:del>
      <w:r w:rsidRPr="00F07AB2">
        <w:rPr>
          <w:rFonts w:asciiTheme="majorHAnsi" w:hAnsiTheme="majorHAnsi" w:cstheme="majorHAnsi"/>
          <w:lang w:val="en-US"/>
        </w:rPr>
        <w:t xml:space="preserve">320 nm </w:t>
      </w:r>
      <w:del w:id="407" w:author="anna.resch88@gmail.com" w:date="2022-01-03T20:08:00Z">
        <w:r w:rsidDel="005B2AA7">
          <w:rPr>
            <w:rFonts w:asciiTheme="majorHAnsi" w:hAnsiTheme="majorHAnsi" w:cstheme="majorHAnsi"/>
            <w:lang w:val="en-US"/>
          </w:rPr>
          <w:delText xml:space="preserve">as </w:delText>
        </w:r>
        <w:r w:rsidRPr="00F07AB2" w:rsidDel="005B2AA7">
          <w:rPr>
            <w:rFonts w:asciiTheme="majorHAnsi" w:hAnsiTheme="majorHAnsi" w:cstheme="majorHAnsi"/>
            <w:lang w:val="en-US"/>
          </w:rPr>
          <w:delText>w</w:delText>
        </w:r>
      </w:del>
      <w:ins w:id="408" w:author="anna.resch88@gmail.com" w:date="2022-01-03T20:09:00Z">
        <w:r w:rsidR="005B2AA7">
          <w:rPr>
            <w:rFonts w:asciiTheme="majorHAnsi" w:hAnsiTheme="majorHAnsi" w:cstheme="majorHAnsi"/>
            <w:lang w:val="en-US"/>
          </w:rPr>
          <w:t>and</w:t>
        </w:r>
      </w:ins>
      <w:del w:id="409" w:author="anna.resch88@gmail.com" w:date="2022-01-03T20:09:00Z">
        <w:r w:rsidRPr="00F07AB2" w:rsidDel="005B2AA7">
          <w:rPr>
            <w:rFonts w:asciiTheme="majorHAnsi" w:hAnsiTheme="majorHAnsi" w:cstheme="majorHAnsi"/>
            <w:lang w:val="en-US"/>
          </w:rPr>
          <w:delText>avelength for excitation and determined the emission at</w:delText>
        </w:r>
      </w:del>
      <w:r w:rsidRPr="00F07AB2">
        <w:rPr>
          <w:rFonts w:asciiTheme="majorHAnsi" w:hAnsiTheme="majorHAnsi" w:cstheme="majorHAnsi"/>
          <w:lang w:val="en-US"/>
        </w:rPr>
        <w:t xml:space="preserve"> 455 nm</w:t>
      </w:r>
      <w:ins w:id="410" w:author="anna.resch88@gmail.com" w:date="2022-01-03T20:09:00Z">
        <w:r w:rsidR="005B2AA7">
          <w:rPr>
            <w:rFonts w:asciiTheme="majorHAnsi" w:hAnsiTheme="majorHAnsi" w:cstheme="majorHAnsi"/>
            <w:lang w:val="en-US"/>
          </w:rPr>
          <w:t>, respectively</w:t>
        </w:r>
      </w:ins>
      <w:r w:rsidRPr="00F07AB2">
        <w:rPr>
          <w:rFonts w:asciiTheme="majorHAnsi" w:hAnsiTheme="majorHAnsi" w:cstheme="majorHAnsi"/>
          <w:lang w:val="en-US"/>
        </w:rPr>
        <w:t xml:space="preserve">. </w:t>
      </w:r>
      <w:del w:id="411" w:author="anna.resch88@gmail.com" w:date="2022-01-03T20:09:00Z">
        <w:r w:rsidRPr="00F07AB2" w:rsidDel="005B2AA7">
          <w:rPr>
            <w:rFonts w:asciiTheme="majorHAnsi" w:hAnsiTheme="majorHAnsi" w:cstheme="majorHAnsi"/>
            <w:lang w:val="en-US"/>
          </w:rPr>
          <w:delText xml:space="preserve">At these settings, the crosslinked hydrogel exhibits an emission maximum. At the same time, the control (identical </w:delText>
        </w:r>
        <w:r w:rsidR="007458E3" w:rsidRPr="00F07AB2" w:rsidDel="005B2AA7">
          <w:rPr>
            <w:rFonts w:asciiTheme="majorHAnsi" w:hAnsiTheme="majorHAnsi" w:cstheme="majorHAnsi"/>
            <w:i/>
            <w:iCs/>
            <w:lang w:val="en-US"/>
          </w:rPr>
          <w:delText>non-</w:delText>
        </w:r>
        <w:r w:rsidR="007458E3" w:rsidDel="005B2AA7">
          <w:rPr>
            <w:rFonts w:asciiTheme="majorHAnsi" w:hAnsiTheme="majorHAnsi" w:cstheme="majorHAnsi"/>
            <w:i/>
            <w:iCs/>
            <w:lang w:val="en-US"/>
          </w:rPr>
          <w:delText>photo</w:delText>
        </w:r>
        <w:r w:rsidR="007458E3" w:rsidRPr="00F07AB2" w:rsidDel="005B2AA7">
          <w:rPr>
            <w:rFonts w:asciiTheme="majorHAnsi" w:hAnsiTheme="majorHAnsi" w:cstheme="majorHAnsi"/>
            <w:i/>
            <w:iCs/>
            <w:lang w:val="en-US"/>
          </w:rPr>
          <w:delText xml:space="preserve">crosslinked </w:delText>
        </w:r>
        <w:r w:rsidR="007458E3" w:rsidDel="005B2AA7">
          <w:rPr>
            <w:rFonts w:asciiTheme="majorHAnsi" w:hAnsiTheme="majorHAnsi" w:cstheme="majorHAnsi"/>
            <w:i/>
            <w:iCs/>
            <w:lang w:val="en-US"/>
          </w:rPr>
          <w:delText>protein</w:delText>
        </w:r>
        <w:r w:rsidR="007458E3" w:rsidRPr="00F07AB2" w:rsidDel="005B2AA7">
          <w:rPr>
            <w:rFonts w:asciiTheme="majorHAnsi" w:hAnsiTheme="majorHAnsi" w:cstheme="majorHAnsi"/>
            <w:i/>
            <w:iCs/>
            <w:lang w:val="en-US"/>
          </w:rPr>
          <w:delText>-solution</w:delText>
        </w:r>
        <w:r w:rsidRPr="00F07AB2" w:rsidDel="005B2AA7">
          <w:rPr>
            <w:rFonts w:asciiTheme="majorHAnsi" w:hAnsiTheme="majorHAnsi" w:cstheme="majorHAnsi"/>
            <w:lang w:val="en-US"/>
          </w:rPr>
          <w:delText>) shows an emission minimum</w:delText>
        </w:r>
        <w:r w:rsidDel="005B2AA7">
          <w:rPr>
            <w:rFonts w:asciiTheme="majorHAnsi" w:hAnsiTheme="majorHAnsi" w:cstheme="majorHAnsi"/>
            <w:lang w:val="en-US"/>
          </w:rPr>
          <w:delText xml:space="preserve"> (Figure S-3</w:delText>
        </w:r>
        <w:r w:rsidRPr="00F07AB2" w:rsidDel="005B2AA7">
          <w:rPr>
            <w:rFonts w:asciiTheme="majorHAnsi" w:hAnsiTheme="majorHAnsi" w:cstheme="majorHAnsi"/>
            <w:lang w:val="en-US"/>
          </w:rPr>
          <w:delText xml:space="preserve">). </w:delText>
        </w:r>
      </w:del>
      <w:r w:rsidRPr="00F07AB2">
        <w:rPr>
          <w:rFonts w:asciiTheme="majorHAnsi" w:hAnsiTheme="majorHAnsi" w:cstheme="majorHAnsi"/>
          <w:lang w:val="en-US"/>
        </w:rPr>
        <w:t xml:space="preserve">Applying these wavelengths, we determined relative amounts of </w:t>
      </w:r>
      <w:proofErr w:type="spellStart"/>
      <w:r w:rsidRPr="00F07AB2">
        <w:rPr>
          <w:rFonts w:asciiTheme="majorHAnsi" w:hAnsiTheme="majorHAnsi" w:cstheme="majorHAnsi"/>
          <w:lang w:val="en-US"/>
        </w:rPr>
        <w:t>dityrosine</w:t>
      </w:r>
      <w:proofErr w:type="spellEnd"/>
      <w:r w:rsidRPr="00F07AB2">
        <w:rPr>
          <w:rFonts w:asciiTheme="majorHAnsi" w:hAnsiTheme="majorHAnsi" w:cstheme="majorHAnsi"/>
          <w:lang w:val="en-US"/>
        </w:rPr>
        <w:t xml:space="preserve"> </w:t>
      </w:r>
      <w:ins w:id="412" w:author="anna.resch88@gmail.com" w:date="2022-01-03T20:10:00Z">
        <w:r w:rsidR="005B2AA7">
          <w:rPr>
            <w:rFonts w:asciiTheme="majorHAnsi" w:hAnsiTheme="majorHAnsi" w:cstheme="majorHAnsi"/>
            <w:lang w:val="en-US"/>
          </w:rPr>
          <w:t xml:space="preserve">bonds </w:t>
        </w:r>
      </w:ins>
      <w:r w:rsidRPr="00F07AB2">
        <w:rPr>
          <w:rFonts w:asciiTheme="majorHAnsi" w:hAnsiTheme="majorHAnsi" w:cstheme="majorHAnsi"/>
          <w:lang w:val="en-US"/>
        </w:rPr>
        <w:t xml:space="preserve">within crosslinked hydrogels to identify targets for adjustment of the hydrogel’s </w:t>
      </w:r>
      <w:r w:rsidRPr="003C0B8B">
        <w:rPr>
          <w:rFonts w:asciiTheme="majorHAnsi" w:hAnsiTheme="majorHAnsi" w:cstheme="majorHAnsi"/>
          <w:lang w:val="en-US"/>
        </w:rPr>
        <w:t>properties</w:t>
      </w:r>
      <w:r>
        <w:rPr>
          <w:rFonts w:asciiTheme="majorHAnsi" w:hAnsiTheme="majorHAnsi" w:cstheme="majorHAnsi"/>
          <w:lang w:val="en-US"/>
        </w:rPr>
        <w:fldChar w:fldCharType="begin"/>
      </w:r>
      <w:r>
        <w:rPr>
          <w:rFonts w:asciiTheme="majorHAnsi" w:hAnsiTheme="majorHAnsi" w:cstheme="majorHAnsi"/>
          <w:lang w:val="en-US"/>
        </w:rPr>
        <w:instrText xml:space="preserve"> ADDIN EN.CITE &lt;EndNote&gt;&lt;Cite&gt;&lt;Author&gt;Fang&lt;/Author&gt;&lt;Year&gt;2012&lt;/Year&gt;&lt;RecNum&gt;70&lt;/RecNum&gt;&lt;DisplayText&gt;&lt;style face="superscript"&gt;11&lt;/style&gt;&lt;/DisplayText&gt;&lt;record&gt;&lt;rec-number&gt;70&lt;/rec-number&gt;&lt;foreign-keys&gt;&lt;key app="EN" db-id="zvspev52q5sttqetatnpexxo02zdpswpztzw" timestamp="1602401589"&gt;70&lt;/key&gt;&lt;/foreign-keys&gt;&lt;ref-type name="Journal Article"&gt;17&lt;/ref-type&gt;&lt;contributors&gt;&lt;authors&gt;&lt;author&gt;Fang, Jie&lt;/author&gt;&lt;author&gt;Li, Hongbin&lt;/author&gt;&lt;/authors&gt;&lt;/contributors&gt;&lt;titles&gt;&lt;title&gt;A facile way to tune mechanical properties of artificial elastomeric proteins-based hydrogels&lt;/title&gt;&lt;secondary-title&gt;Langmuir&lt;/secondary-title&gt;&lt;/titles&gt;&lt;periodical&gt;&lt;full-title&gt;Langmuir&lt;/full-title&gt;&lt;/periodical&gt;&lt;pages&gt;8260-8265&lt;/pages&gt;&lt;volume&gt;28&lt;/volume&gt;&lt;number&gt;21&lt;/number&gt;&lt;dates&gt;&lt;year&gt;2012&lt;/year&gt;&lt;/dates&gt;&lt;urls&gt;&lt;pdf-urls&gt;&lt;url&gt;file:///C:/Users/annar/Documents/Backup ZBSA Aug 2019/03_Literaturverzeichnis V.2/03_Methoden/17_Protein crosslinking/la301225w.pdf&lt;/url&gt;&lt;/pdf-urls&gt;&lt;/urls&gt;&lt;electronic-resource-num&gt;10.1021/la301225w&lt;/electronic-resource-num&gt;&lt;/record&gt;&lt;/Cite&gt;&lt;/EndNote&gt;</w:instrText>
      </w:r>
      <w:r>
        <w:rPr>
          <w:rFonts w:asciiTheme="majorHAnsi" w:hAnsiTheme="majorHAnsi" w:cstheme="majorHAnsi"/>
          <w:lang w:val="en-US"/>
        </w:rPr>
        <w:fldChar w:fldCharType="separate"/>
      </w:r>
      <w:r w:rsidRPr="0045341C">
        <w:rPr>
          <w:rFonts w:asciiTheme="majorHAnsi" w:hAnsiTheme="majorHAnsi" w:cstheme="majorHAnsi"/>
          <w:noProof/>
          <w:vertAlign w:val="superscript"/>
          <w:lang w:val="en-US"/>
        </w:rPr>
        <w:t>11</w:t>
      </w:r>
      <w:r>
        <w:rPr>
          <w:rFonts w:asciiTheme="majorHAnsi" w:hAnsiTheme="majorHAnsi" w:cstheme="majorHAnsi"/>
          <w:lang w:val="en-US"/>
        </w:rPr>
        <w:fldChar w:fldCharType="end"/>
      </w:r>
      <w:ins w:id="413" w:author="anna.resch88@gmail.com" w:date="2022-01-04T10:20:00Z">
        <w:r w:rsidR="004172A0">
          <w:rPr>
            <w:rFonts w:asciiTheme="majorHAnsi" w:hAnsiTheme="majorHAnsi" w:cstheme="majorHAnsi"/>
            <w:lang w:val="en-US"/>
          </w:rPr>
          <w:t xml:space="preserve"> (</w:t>
        </w:r>
        <w:r w:rsidR="004172A0" w:rsidRPr="004172A0">
          <w:rPr>
            <w:rFonts w:asciiTheme="majorHAnsi" w:hAnsiTheme="majorHAnsi" w:cstheme="majorHAnsi"/>
            <w:b/>
            <w:bCs/>
            <w:highlight w:val="cyan"/>
            <w:lang w:val="en-US"/>
            <w:rPrChange w:id="414" w:author="anna.resch88@gmail.com" w:date="2022-01-04T10:20:00Z">
              <w:rPr>
                <w:rFonts w:asciiTheme="majorHAnsi" w:hAnsiTheme="majorHAnsi" w:cstheme="majorHAnsi"/>
                <w:lang w:val="en-US"/>
              </w:rPr>
            </w:rPrChange>
          </w:rPr>
          <w:t>Figure S-7</w:t>
        </w:r>
        <w:r w:rsidR="004172A0">
          <w:rPr>
            <w:rFonts w:asciiTheme="majorHAnsi" w:hAnsiTheme="majorHAnsi" w:cstheme="majorHAnsi"/>
            <w:lang w:val="en-US"/>
          </w:rPr>
          <w:t>)</w:t>
        </w:r>
      </w:ins>
      <w:r w:rsidRPr="00F07AB2">
        <w:rPr>
          <w:rFonts w:asciiTheme="majorHAnsi" w:hAnsiTheme="majorHAnsi" w:cstheme="majorHAnsi"/>
          <w:lang w:val="en-US"/>
        </w:rPr>
        <w:t xml:space="preserve">. </w:t>
      </w:r>
      <w:del w:id="415" w:author="anna.resch88@gmail.com" w:date="2022-01-03T20:10:00Z">
        <w:r w:rsidRPr="00F07AB2" w:rsidDel="00A21F16">
          <w:rPr>
            <w:rFonts w:asciiTheme="majorHAnsi" w:hAnsiTheme="majorHAnsi" w:cstheme="majorHAnsi"/>
            <w:lang w:val="en-US"/>
          </w:rPr>
          <w:delText>Each sample was prepared and measured in triplicates. A single sample was measured at 32 spots within the well. However, due to the convex topology of the gel drop, only the 12 spots at the center of the well were taken into account for relative quantifications (as presented in Figure S-</w:delText>
        </w:r>
        <w:r w:rsidR="00F659F2" w:rsidDel="00A21F16">
          <w:rPr>
            <w:rFonts w:asciiTheme="majorHAnsi" w:hAnsiTheme="majorHAnsi" w:cstheme="majorHAnsi"/>
            <w:lang w:val="en-US"/>
          </w:rPr>
          <w:delText>10</w:delText>
        </w:r>
        <w:r w:rsidRPr="00F07AB2" w:rsidDel="00A21F16">
          <w:rPr>
            <w:rFonts w:asciiTheme="majorHAnsi" w:hAnsiTheme="majorHAnsi" w:cstheme="majorHAnsi"/>
            <w:lang w:val="en-US"/>
          </w:rPr>
          <w:delText xml:space="preserve">). </w:delText>
        </w:r>
      </w:del>
    </w:p>
    <w:p w14:paraId="34568560" w14:textId="27775A71" w:rsidR="004172A0" w:rsidRDefault="004172A0" w:rsidP="00067C6D">
      <w:pPr>
        <w:jc w:val="both"/>
        <w:rPr>
          <w:ins w:id="416" w:author="anna.resch88@gmail.com" w:date="2022-01-04T10:19:00Z"/>
          <w:rFonts w:asciiTheme="majorHAnsi" w:hAnsiTheme="majorHAnsi" w:cstheme="majorHAnsi"/>
          <w:lang w:val="en-US"/>
        </w:rPr>
      </w:pPr>
    </w:p>
    <w:p w14:paraId="502BE3EF" w14:textId="329C688A" w:rsidR="004172A0" w:rsidRDefault="004172A0" w:rsidP="004172A0">
      <w:pPr>
        <w:rPr>
          <w:ins w:id="417" w:author="anna.resch88@gmail.com" w:date="2022-01-04T10:19:00Z"/>
          <w:lang w:val="en-US"/>
        </w:rPr>
      </w:pPr>
    </w:p>
    <w:p w14:paraId="298A1FA1" w14:textId="77777777" w:rsidR="004172A0" w:rsidRDefault="004172A0" w:rsidP="004172A0">
      <w:pPr>
        <w:jc w:val="both"/>
        <w:rPr>
          <w:ins w:id="418" w:author="anna.resch88@gmail.com" w:date="2022-01-04T10:20:00Z"/>
          <w:rFonts w:asciiTheme="majorHAnsi" w:hAnsiTheme="majorHAnsi" w:cstheme="majorHAnsi"/>
          <w:b/>
          <w:bCs/>
          <w:i/>
          <w:iCs/>
          <w:lang w:val="en-US"/>
        </w:rPr>
      </w:pPr>
      <w:ins w:id="419" w:author="anna.resch88@gmail.com" w:date="2022-01-04T10:20:00Z">
        <w:r>
          <w:rPr>
            <w:rFonts w:asciiTheme="majorHAnsi" w:hAnsiTheme="majorHAnsi" w:cstheme="majorHAnsi"/>
            <w:b/>
            <w:bCs/>
            <w:i/>
            <w:iCs/>
            <w:noProof/>
            <w:lang w:val="en-US"/>
          </w:rPr>
          <w:lastRenderedPageBreak/>
          <w:drawing>
            <wp:inline distT="0" distB="0" distL="0" distR="0" wp14:anchorId="288FB881" wp14:editId="2CA5F911">
              <wp:extent cx="5679875" cy="6381750"/>
              <wp:effectExtent l="0" t="0" r="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80851" cy="6382847"/>
                      </a:xfrm>
                      <a:prstGeom prst="rect">
                        <a:avLst/>
                      </a:prstGeom>
                      <a:noFill/>
                    </pic:spPr>
                  </pic:pic>
                </a:graphicData>
              </a:graphic>
            </wp:inline>
          </w:drawing>
        </w:r>
      </w:ins>
    </w:p>
    <w:p w14:paraId="506421AB" w14:textId="267506E9" w:rsidR="00067C6D" w:rsidDel="004172A0" w:rsidRDefault="004172A0" w:rsidP="00067C6D">
      <w:pPr>
        <w:jc w:val="both"/>
        <w:rPr>
          <w:del w:id="420" w:author="anna.resch88@gmail.com" w:date="2022-01-04T10:20:00Z"/>
          <w:rFonts w:asciiTheme="majorHAnsi" w:hAnsiTheme="majorHAnsi" w:cstheme="majorHAnsi"/>
          <w:lang w:val="en-US"/>
        </w:rPr>
      </w:pPr>
      <w:commentRangeStart w:id="421"/>
      <w:ins w:id="422" w:author="anna.resch88@gmail.com" w:date="2022-01-04T10:20:00Z">
        <w:r w:rsidRPr="00F07AB2">
          <w:rPr>
            <w:rFonts w:asciiTheme="majorHAnsi" w:hAnsiTheme="majorHAnsi" w:cstheme="majorHAnsi"/>
            <w:b/>
            <w:bCs/>
            <w:i/>
            <w:iCs/>
            <w:lang w:val="en-US"/>
          </w:rPr>
          <w:t xml:space="preserve">Figure </w:t>
        </w:r>
        <w:commentRangeEnd w:id="421"/>
        <w:r>
          <w:rPr>
            <w:rStyle w:val="Kommentarzeichen"/>
          </w:rPr>
          <w:commentReference w:id="421"/>
        </w:r>
        <w:r w:rsidRPr="00F07AB2">
          <w:rPr>
            <w:rFonts w:asciiTheme="majorHAnsi" w:hAnsiTheme="majorHAnsi" w:cstheme="majorHAnsi"/>
            <w:b/>
            <w:bCs/>
            <w:i/>
            <w:iCs/>
            <w:lang w:val="en-US"/>
          </w:rPr>
          <w:t>S-</w:t>
        </w:r>
      </w:ins>
      <w:ins w:id="423" w:author="anna.resch88@gmail.com" w:date="2022-01-04T16:04:00Z">
        <w:r w:rsidR="005A3A19">
          <w:rPr>
            <w:rFonts w:asciiTheme="majorHAnsi" w:hAnsiTheme="majorHAnsi" w:cstheme="majorHAnsi"/>
            <w:b/>
            <w:bCs/>
            <w:i/>
            <w:iCs/>
            <w:lang w:val="en-US"/>
          </w:rPr>
          <w:t>8</w:t>
        </w:r>
      </w:ins>
      <w:ins w:id="424" w:author="anna.resch88@gmail.com" w:date="2022-01-04T10:20:00Z">
        <w:r w:rsidRPr="00F07AB2">
          <w:rPr>
            <w:rFonts w:asciiTheme="majorHAnsi" w:hAnsiTheme="majorHAnsi" w:cstheme="majorHAnsi"/>
            <w:b/>
            <w:bCs/>
            <w:i/>
            <w:iCs/>
            <w:lang w:val="en-US"/>
          </w:rPr>
          <w:t xml:space="preserve">: </w:t>
        </w:r>
        <w:proofErr w:type="spellStart"/>
        <w:r w:rsidRPr="00F07AB2">
          <w:rPr>
            <w:rFonts w:asciiTheme="majorHAnsi" w:hAnsiTheme="majorHAnsi" w:cstheme="majorHAnsi"/>
            <w:b/>
            <w:bCs/>
            <w:i/>
            <w:iCs/>
            <w:lang w:val="en-US"/>
          </w:rPr>
          <w:t>Dityrosine</w:t>
        </w:r>
        <w:proofErr w:type="spellEnd"/>
        <w:r w:rsidRPr="00F07AB2">
          <w:rPr>
            <w:rFonts w:asciiTheme="majorHAnsi" w:hAnsiTheme="majorHAnsi" w:cstheme="majorHAnsi"/>
            <w:b/>
            <w:bCs/>
            <w:i/>
            <w:iCs/>
            <w:lang w:val="en-US"/>
          </w:rPr>
          <w:t xml:space="preserve"> crosslink formation </w:t>
        </w:r>
        <w:r>
          <w:rPr>
            <w:rFonts w:asciiTheme="majorHAnsi" w:hAnsiTheme="majorHAnsi" w:cstheme="majorHAnsi"/>
            <w:b/>
            <w:bCs/>
            <w:i/>
            <w:iCs/>
            <w:lang w:val="en-US"/>
          </w:rPr>
          <w:t xml:space="preserve">in ULD-Linker-ULD hydrogels </w:t>
        </w:r>
        <w:r w:rsidRPr="00F07AB2">
          <w:rPr>
            <w:rFonts w:asciiTheme="majorHAnsi" w:hAnsiTheme="majorHAnsi" w:cstheme="majorHAnsi"/>
            <w:b/>
            <w:bCs/>
            <w:i/>
            <w:iCs/>
            <w:lang w:val="en-US"/>
          </w:rPr>
          <w:t>depends on illumination energy</w:t>
        </w:r>
        <w:r>
          <w:rPr>
            <w:rFonts w:asciiTheme="majorHAnsi" w:hAnsiTheme="majorHAnsi" w:cstheme="majorHAnsi"/>
            <w:b/>
            <w:bCs/>
            <w:i/>
            <w:iCs/>
            <w:lang w:val="en-US"/>
          </w:rPr>
          <w:t xml:space="preserve">, </w:t>
        </w:r>
        <w:r w:rsidRPr="00F07AB2">
          <w:rPr>
            <w:rFonts w:asciiTheme="majorHAnsi" w:hAnsiTheme="majorHAnsi" w:cstheme="majorHAnsi"/>
            <w:b/>
            <w:bCs/>
            <w:i/>
            <w:iCs/>
            <w:lang w:val="en-US"/>
          </w:rPr>
          <w:t>APS concentration and hydrogel composition</w:t>
        </w:r>
        <w:r w:rsidRPr="00F07AB2">
          <w:rPr>
            <w:rFonts w:asciiTheme="majorHAnsi" w:hAnsiTheme="majorHAnsi" w:cstheme="majorHAnsi"/>
            <w:i/>
            <w:iCs/>
            <w:lang w:val="en-US"/>
          </w:rPr>
          <w:t xml:space="preserve">. </w:t>
        </w:r>
        <w:r>
          <w:rPr>
            <w:rFonts w:asciiTheme="majorHAnsi" w:hAnsiTheme="majorHAnsi" w:cstheme="majorHAnsi"/>
            <w:i/>
            <w:iCs/>
            <w:lang w:val="en-US"/>
          </w:rPr>
          <w:t>For each measurement, 3-6 samples were prepared independently</w:t>
        </w:r>
        <w:r w:rsidRPr="00F07AB2">
          <w:rPr>
            <w:rFonts w:asciiTheme="majorHAnsi" w:hAnsiTheme="majorHAnsi" w:cstheme="majorHAnsi"/>
            <w:i/>
            <w:iCs/>
            <w:lang w:val="en-US"/>
          </w:rPr>
          <w:t>.</w:t>
        </w:r>
        <w:r>
          <w:rPr>
            <w:rFonts w:asciiTheme="majorHAnsi" w:hAnsiTheme="majorHAnsi" w:cstheme="majorHAnsi"/>
            <w:i/>
            <w:iCs/>
            <w:lang w:val="en-US"/>
          </w:rPr>
          <w:t xml:space="preserve"> The fluorescence intensity gain was measured at 12 central spots of each sample, as defined by a fixed matrix</w:t>
        </w:r>
        <w:r w:rsidRPr="00F07AB2">
          <w:rPr>
            <w:rFonts w:asciiTheme="majorHAnsi" w:hAnsiTheme="majorHAnsi" w:cstheme="majorHAnsi"/>
            <w:i/>
            <w:iCs/>
            <w:lang w:val="en-US"/>
          </w:rPr>
          <w:t>. a)</w:t>
        </w:r>
        <w:r w:rsidRPr="00F07AB2">
          <w:rPr>
            <w:rFonts w:asciiTheme="majorHAnsi" w:hAnsiTheme="majorHAnsi" w:cstheme="majorHAnsi"/>
            <w:b/>
            <w:bCs/>
            <w:i/>
            <w:iCs/>
            <w:lang w:val="en-US"/>
          </w:rPr>
          <w:t xml:space="preserve"> </w:t>
        </w:r>
        <w:r w:rsidRPr="00F07AB2">
          <w:rPr>
            <w:rFonts w:asciiTheme="majorHAnsi" w:hAnsiTheme="majorHAnsi" w:cstheme="majorHAnsi"/>
            <w:i/>
            <w:iCs/>
            <w:lang w:val="en-US"/>
          </w:rPr>
          <w:t xml:space="preserve">ULD-V20-ULD (20 % </w:t>
        </w:r>
        <w:r>
          <w:rPr>
            <w:rFonts w:asciiTheme="majorHAnsi" w:hAnsiTheme="majorHAnsi" w:cstheme="majorHAnsi"/>
            <w:i/>
            <w:iCs/>
            <w:lang w:val="en-US"/>
          </w:rPr>
          <w:t xml:space="preserve">(w/v) </w:t>
        </w:r>
        <w:r w:rsidRPr="00F07AB2">
          <w:rPr>
            <w:rFonts w:asciiTheme="majorHAnsi" w:hAnsiTheme="majorHAnsi" w:cstheme="majorHAnsi"/>
            <w:i/>
            <w:iCs/>
            <w:lang w:val="en-US"/>
          </w:rPr>
          <w:t xml:space="preserve">protein prepared in </w:t>
        </w:r>
        <w:r>
          <w:rPr>
            <w:rFonts w:asciiTheme="majorHAnsi" w:hAnsiTheme="majorHAnsi" w:cstheme="majorHAnsi"/>
            <w:i/>
            <w:iCs/>
            <w:lang w:val="en-US"/>
          </w:rPr>
          <w:t>ddH</w:t>
        </w:r>
        <w:r w:rsidRPr="00410EFE">
          <w:rPr>
            <w:rFonts w:asciiTheme="majorHAnsi" w:hAnsiTheme="majorHAnsi" w:cstheme="majorHAnsi"/>
            <w:i/>
            <w:iCs/>
            <w:vertAlign w:val="subscript"/>
            <w:lang w:val="en-US"/>
          </w:rPr>
          <w:t>2</w:t>
        </w:r>
        <w:r>
          <w:rPr>
            <w:rFonts w:asciiTheme="majorHAnsi" w:hAnsiTheme="majorHAnsi" w:cstheme="majorHAnsi"/>
            <w:i/>
            <w:iCs/>
            <w:lang w:val="en-US"/>
          </w:rPr>
          <w:t>O</w:t>
        </w:r>
        <w:r w:rsidRPr="00F07AB2">
          <w:rPr>
            <w:rFonts w:asciiTheme="majorHAnsi" w:hAnsiTheme="majorHAnsi" w:cstheme="majorHAnsi"/>
            <w:i/>
            <w:iCs/>
            <w:lang w:val="en-US"/>
          </w:rPr>
          <w:t xml:space="preserve">, 2.5 mM riboflavin, 30 mM APS) was exposed at 10 cm sample-lamp distance and exposure intensity 40 % for 15 to </w:t>
        </w:r>
        <w:r>
          <w:rPr>
            <w:rFonts w:asciiTheme="majorHAnsi" w:hAnsiTheme="majorHAnsi" w:cstheme="majorHAnsi"/>
            <w:i/>
            <w:iCs/>
            <w:lang w:val="en-US"/>
          </w:rPr>
          <w:t>18</w:t>
        </w:r>
        <w:r w:rsidRPr="00F07AB2">
          <w:rPr>
            <w:rFonts w:asciiTheme="majorHAnsi" w:hAnsiTheme="majorHAnsi" w:cstheme="majorHAnsi"/>
            <w:i/>
            <w:iCs/>
            <w:lang w:val="en-US"/>
          </w:rPr>
          <w:t xml:space="preserve">0 seconds (equivalent to </w:t>
        </w:r>
        <w:r>
          <w:rPr>
            <w:rFonts w:asciiTheme="majorHAnsi" w:hAnsiTheme="majorHAnsi" w:cstheme="majorHAnsi"/>
            <w:i/>
            <w:iCs/>
            <w:lang w:val="en-US"/>
          </w:rPr>
          <w:t xml:space="preserve">a total exposure energy density of </w:t>
        </w:r>
        <w:r w:rsidRPr="00F07AB2">
          <w:rPr>
            <w:rFonts w:asciiTheme="majorHAnsi" w:hAnsiTheme="majorHAnsi" w:cstheme="majorHAnsi"/>
            <w:i/>
            <w:iCs/>
            <w:lang w:val="en-US"/>
          </w:rPr>
          <w:t xml:space="preserve">2.9 J/cm² to </w:t>
        </w:r>
        <w:r>
          <w:rPr>
            <w:rFonts w:asciiTheme="majorHAnsi" w:hAnsiTheme="majorHAnsi" w:cstheme="majorHAnsi"/>
            <w:i/>
            <w:iCs/>
            <w:lang w:val="en-US"/>
          </w:rPr>
          <w:t>34.9</w:t>
        </w:r>
        <w:r w:rsidRPr="00F07AB2">
          <w:rPr>
            <w:rFonts w:asciiTheme="majorHAnsi" w:hAnsiTheme="majorHAnsi" w:cstheme="majorHAnsi"/>
            <w:i/>
            <w:iCs/>
            <w:lang w:val="en-US"/>
          </w:rPr>
          <w:t xml:space="preserve"> J/cm²). b) ULD-V20-ULD (20 % protein prepared in </w:t>
        </w:r>
        <w:r>
          <w:rPr>
            <w:rFonts w:asciiTheme="majorHAnsi" w:hAnsiTheme="majorHAnsi" w:cstheme="majorHAnsi"/>
            <w:i/>
            <w:iCs/>
            <w:lang w:val="en-US"/>
          </w:rPr>
          <w:t>ddH</w:t>
        </w:r>
        <w:r w:rsidRPr="00370688">
          <w:rPr>
            <w:rFonts w:asciiTheme="majorHAnsi" w:hAnsiTheme="majorHAnsi" w:cstheme="majorHAnsi"/>
            <w:i/>
            <w:iCs/>
            <w:vertAlign w:val="subscript"/>
            <w:lang w:val="en-US"/>
          </w:rPr>
          <w:t>2</w:t>
        </w:r>
        <w:r>
          <w:rPr>
            <w:rFonts w:asciiTheme="majorHAnsi" w:hAnsiTheme="majorHAnsi" w:cstheme="majorHAnsi"/>
            <w:i/>
            <w:iCs/>
            <w:lang w:val="en-US"/>
          </w:rPr>
          <w:t xml:space="preserve">O </w:t>
        </w:r>
        <w:r w:rsidRPr="00F07AB2">
          <w:rPr>
            <w:rFonts w:asciiTheme="majorHAnsi" w:hAnsiTheme="majorHAnsi" w:cstheme="majorHAnsi"/>
            <w:i/>
            <w:iCs/>
            <w:lang w:val="en-US"/>
          </w:rPr>
          <w:t>water, 2.5 mM riboflavin, exposed to 5.8 J/cm²</w:t>
        </w:r>
        <w:r>
          <w:rPr>
            <w:rFonts w:asciiTheme="majorHAnsi" w:hAnsiTheme="majorHAnsi" w:cstheme="majorHAnsi"/>
            <w:i/>
            <w:iCs/>
            <w:lang w:val="en-US"/>
          </w:rPr>
          <w:t xml:space="preserve">, </w:t>
        </w:r>
        <w:r w:rsidRPr="00F07AB2">
          <w:rPr>
            <w:rFonts w:asciiTheme="majorHAnsi" w:hAnsiTheme="majorHAnsi" w:cstheme="majorHAnsi"/>
            <w:i/>
            <w:iCs/>
            <w:lang w:val="en-US"/>
          </w:rPr>
          <w:t xml:space="preserve">10 cm sample-lamp distance, exposure intensity 40 %, 30 sec) was crosslinked at different APS concentrations. </w:t>
        </w:r>
        <w:proofErr w:type="spellStart"/>
        <w:r w:rsidRPr="00F07AB2">
          <w:rPr>
            <w:rFonts w:asciiTheme="majorHAnsi" w:hAnsiTheme="majorHAnsi" w:cstheme="majorHAnsi"/>
            <w:i/>
            <w:iCs/>
            <w:lang w:val="en-US"/>
          </w:rPr>
          <w:t>Dityrosine</w:t>
        </w:r>
        <w:proofErr w:type="spellEnd"/>
        <w:r w:rsidRPr="00F07AB2">
          <w:rPr>
            <w:rFonts w:asciiTheme="majorHAnsi" w:hAnsiTheme="majorHAnsi" w:cstheme="majorHAnsi"/>
            <w:i/>
            <w:iCs/>
            <w:lang w:val="en-US"/>
          </w:rPr>
          <w:t xml:space="preserve"> formation benefits from rising APS concentrations up to 40 mM, higher APS concentrations seem to be detrimental. </w:t>
        </w:r>
        <w:r>
          <w:rPr>
            <w:rFonts w:asciiTheme="majorHAnsi" w:hAnsiTheme="majorHAnsi" w:cstheme="majorHAnsi"/>
            <w:i/>
            <w:iCs/>
            <w:lang w:val="en-US"/>
          </w:rPr>
          <w:t>c</w:t>
        </w:r>
        <w:r w:rsidRPr="00F07AB2">
          <w:rPr>
            <w:rFonts w:asciiTheme="majorHAnsi" w:hAnsiTheme="majorHAnsi" w:cstheme="majorHAnsi"/>
            <w:i/>
            <w:iCs/>
            <w:lang w:val="en-US"/>
          </w:rPr>
          <w:t xml:space="preserve">) All hydrogel variants contained 2.5 mM riboflavin, 30 mM APS and were exposed to 5.8 J/cm². </w:t>
        </w:r>
        <w:r>
          <w:rPr>
            <w:rFonts w:asciiTheme="majorHAnsi" w:hAnsiTheme="majorHAnsi" w:cstheme="majorHAnsi"/>
            <w:i/>
            <w:iCs/>
            <w:lang w:val="en-US"/>
          </w:rPr>
          <w:t xml:space="preserve">Mixed gels were composed of a 2:1 or 1:1 ratio of ULD-V20-ULD and ULD-V40-ULD, resulting in 20 % protein (w/v) in total. </w:t>
        </w:r>
      </w:ins>
    </w:p>
    <w:p w14:paraId="2C6C8679" w14:textId="77777777" w:rsidR="00067C6D" w:rsidRPr="00F07AB2" w:rsidRDefault="00067C6D" w:rsidP="00067C6D">
      <w:pPr>
        <w:jc w:val="both"/>
        <w:rPr>
          <w:rFonts w:asciiTheme="majorHAnsi" w:hAnsiTheme="majorHAnsi" w:cstheme="majorHAnsi"/>
          <w:lang w:val="en-US"/>
        </w:rPr>
      </w:pPr>
    </w:p>
    <w:p w14:paraId="5A6F9244" w14:textId="795A1FA8" w:rsidR="00067C6D" w:rsidRPr="00F07AB2" w:rsidDel="006210AB" w:rsidRDefault="00067C6D">
      <w:pPr>
        <w:pStyle w:val="berschrift3"/>
        <w:numPr>
          <w:ilvl w:val="0"/>
          <w:numId w:val="13"/>
        </w:numPr>
        <w:jc w:val="both"/>
        <w:rPr>
          <w:del w:id="425" w:author="anna.resch88@gmail.com" w:date="2022-01-04T10:02:00Z"/>
          <w:rFonts w:cstheme="majorHAnsi"/>
          <w:lang w:val="en-US"/>
        </w:rPr>
        <w:pPrChange w:id="426" w:author="anna.resch88@gmail.com" w:date="2022-01-04T10:05:00Z">
          <w:pPr>
            <w:pStyle w:val="berschrift3"/>
            <w:numPr>
              <w:numId w:val="44"/>
            </w:numPr>
            <w:ind w:left="360" w:hanging="360"/>
            <w:jc w:val="both"/>
          </w:pPr>
        </w:pPrChange>
      </w:pPr>
      <w:bookmarkStart w:id="427" w:name="_Toc92273408"/>
      <w:bookmarkStart w:id="428" w:name="_Toc92273463"/>
      <w:del w:id="429" w:author="anna.resch88@gmail.com" w:date="2022-01-04T10:02:00Z">
        <w:r w:rsidRPr="00F07AB2" w:rsidDel="006210AB">
          <w:rPr>
            <w:rFonts w:cstheme="majorHAnsi"/>
            <w:lang w:val="en-US"/>
          </w:rPr>
          <w:lastRenderedPageBreak/>
          <w:delText>Characterization of mechanical properties</w:delText>
        </w:r>
        <w:bookmarkEnd w:id="427"/>
        <w:bookmarkEnd w:id="428"/>
      </w:del>
    </w:p>
    <w:p w14:paraId="054B3165" w14:textId="72656E65" w:rsidR="00067C6D" w:rsidRPr="00F07AB2" w:rsidDel="006210AB" w:rsidRDefault="00067C6D" w:rsidP="00067C6D">
      <w:pPr>
        <w:jc w:val="both"/>
        <w:rPr>
          <w:del w:id="430" w:author="anna.resch88@gmail.com" w:date="2022-01-04T10:02:00Z"/>
          <w:rFonts w:asciiTheme="majorHAnsi" w:hAnsiTheme="majorHAnsi" w:cstheme="majorHAnsi"/>
          <w:lang w:val="en-US"/>
        </w:rPr>
      </w:pPr>
      <w:del w:id="431" w:author="anna.resch88@gmail.com" w:date="2022-01-04T10:02:00Z">
        <w:r w:rsidRPr="00F07AB2" w:rsidDel="006210AB">
          <w:rPr>
            <w:rFonts w:asciiTheme="majorHAnsi" w:hAnsiTheme="majorHAnsi" w:cstheme="majorHAnsi"/>
            <w:lang w:val="en-US"/>
          </w:rPr>
          <w:delText>One of the major challenges in terms of investigating mechanical properties of hydrogels is the need to perform the respective experiments with the hydrogel being submerged in liquid, as hydrogels become brittle upon drying.</w:delText>
        </w:r>
      </w:del>
    </w:p>
    <w:p w14:paraId="30B29861" w14:textId="77777777" w:rsidR="00067C6D" w:rsidRPr="00F07AB2" w:rsidRDefault="00067C6D" w:rsidP="00067C6D">
      <w:pPr>
        <w:jc w:val="both"/>
        <w:rPr>
          <w:rFonts w:asciiTheme="majorHAnsi" w:hAnsiTheme="majorHAnsi" w:cstheme="majorHAnsi"/>
          <w:lang w:val="en-US"/>
        </w:rPr>
      </w:pPr>
    </w:p>
    <w:p w14:paraId="4E8C8CEA" w14:textId="77777777" w:rsidR="00067C6D" w:rsidRPr="00F07AB2" w:rsidRDefault="00067C6D">
      <w:pPr>
        <w:pStyle w:val="berschrift3"/>
        <w:numPr>
          <w:ilvl w:val="0"/>
          <w:numId w:val="47"/>
        </w:numPr>
        <w:rPr>
          <w:lang w:val="en-US"/>
        </w:rPr>
        <w:pPrChange w:id="432" w:author="anna.resch88@gmail.com" w:date="2022-01-04T10:05:00Z">
          <w:pPr>
            <w:pStyle w:val="berschrift4"/>
            <w:numPr>
              <w:ilvl w:val="1"/>
              <w:numId w:val="13"/>
            </w:numPr>
            <w:ind w:left="792" w:hanging="432"/>
            <w:jc w:val="both"/>
          </w:pPr>
        </w:pPrChange>
      </w:pPr>
      <w:bookmarkStart w:id="433" w:name="_Toc92462548"/>
      <w:r w:rsidRPr="00F07AB2">
        <w:rPr>
          <w:lang w:val="en-US"/>
        </w:rPr>
        <w:t>Water content</w:t>
      </w:r>
      <w:bookmarkEnd w:id="433"/>
    </w:p>
    <w:p w14:paraId="0106D862" w14:textId="1C356A1E" w:rsidR="00067C6D" w:rsidRPr="00F07AB2" w:rsidRDefault="00067C6D" w:rsidP="00067C6D">
      <w:pPr>
        <w:jc w:val="both"/>
        <w:rPr>
          <w:rFonts w:asciiTheme="majorHAnsi" w:hAnsiTheme="majorHAnsi" w:cstheme="majorHAnsi"/>
          <w:lang w:val="en-US"/>
        </w:rPr>
      </w:pPr>
      <w:r w:rsidRPr="00F07AB2">
        <w:rPr>
          <w:rFonts w:asciiTheme="majorHAnsi" w:hAnsiTheme="majorHAnsi" w:cstheme="majorHAnsi"/>
          <w:lang w:val="en-US"/>
        </w:rPr>
        <w:t>19 µ</w:t>
      </w:r>
      <w:ins w:id="434" w:author="anna.resch88@gmail.com" w:date="2022-01-04T10:20:00Z">
        <w:r w:rsidR="004172A0">
          <w:rPr>
            <w:rFonts w:asciiTheme="majorHAnsi" w:hAnsiTheme="majorHAnsi" w:cstheme="majorHAnsi"/>
            <w:lang w:val="en-US"/>
          </w:rPr>
          <w:t>L</w:t>
        </w:r>
      </w:ins>
      <w:del w:id="435" w:author="anna.resch88@gmail.com" w:date="2022-01-04T10:20:00Z">
        <w:r w:rsidRPr="00F07AB2" w:rsidDel="004172A0">
          <w:rPr>
            <w:rFonts w:asciiTheme="majorHAnsi" w:hAnsiTheme="majorHAnsi" w:cstheme="majorHAnsi"/>
            <w:lang w:val="en-US"/>
          </w:rPr>
          <w:delText>l</w:delText>
        </w:r>
      </w:del>
      <w:r w:rsidR="0082361F" w:rsidRPr="0082361F">
        <w:rPr>
          <w:rFonts w:asciiTheme="majorHAnsi" w:hAnsiTheme="majorHAnsi" w:cstheme="majorHAnsi"/>
          <w:i/>
          <w:iCs/>
          <w:lang w:val="en-US"/>
        </w:rPr>
        <w:t xml:space="preserve"> </w:t>
      </w:r>
      <w:r w:rsidR="002937E1">
        <w:rPr>
          <w:rFonts w:asciiTheme="majorHAnsi" w:hAnsiTheme="majorHAnsi" w:cstheme="majorHAnsi"/>
          <w:iCs/>
          <w:lang w:val="en-US"/>
        </w:rPr>
        <w:t>protein</w:t>
      </w:r>
      <w:r w:rsidR="0082361F" w:rsidRPr="00606D75">
        <w:rPr>
          <w:rFonts w:asciiTheme="majorHAnsi" w:hAnsiTheme="majorHAnsi" w:cstheme="majorHAnsi"/>
          <w:iCs/>
          <w:lang w:val="en-US"/>
        </w:rPr>
        <w:t xml:space="preserve"> solutio</w:t>
      </w:r>
      <w:r w:rsidR="0082361F" w:rsidRPr="0082361F">
        <w:rPr>
          <w:rFonts w:asciiTheme="majorHAnsi" w:hAnsiTheme="majorHAnsi" w:cstheme="majorHAnsi"/>
          <w:iCs/>
          <w:lang w:val="en-US"/>
        </w:rPr>
        <w:t>n</w:t>
      </w:r>
      <w:r w:rsidRPr="00F07AB2">
        <w:rPr>
          <w:rFonts w:asciiTheme="majorHAnsi" w:hAnsiTheme="majorHAnsi" w:cstheme="majorHAnsi"/>
          <w:lang w:val="en-US"/>
        </w:rPr>
        <w:t xml:space="preserve"> w</w:t>
      </w:r>
      <w:ins w:id="436" w:author="anna.resch88@gmail.com" w:date="2022-01-04T10:21:00Z">
        <w:r w:rsidR="004172A0">
          <w:rPr>
            <w:rFonts w:asciiTheme="majorHAnsi" w:hAnsiTheme="majorHAnsi" w:cstheme="majorHAnsi"/>
            <w:lang w:val="en-US"/>
          </w:rPr>
          <w:t>ere</w:t>
        </w:r>
      </w:ins>
      <w:del w:id="437" w:author="anna.resch88@gmail.com" w:date="2022-01-04T10:21:00Z">
        <w:r w:rsidRPr="00F07AB2" w:rsidDel="004172A0">
          <w:rPr>
            <w:rFonts w:asciiTheme="majorHAnsi" w:hAnsiTheme="majorHAnsi" w:cstheme="majorHAnsi"/>
            <w:lang w:val="en-US"/>
          </w:rPr>
          <w:delText>as</w:delText>
        </w:r>
      </w:del>
      <w:r w:rsidRPr="00F07AB2">
        <w:rPr>
          <w:rFonts w:asciiTheme="majorHAnsi" w:hAnsiTheme="majorHAnsi" w:cstheme="majorHAnsi"/>
          <w:lang w:val="en-US"/>
        </w:rPr>
        <w:t xml:space="preserve"> pipetted on a coverslip, placed between two microscope slides with spacers and exposed </w:t>
      </w:r>
      <w:r>
        <w:rPr>
          <w:rFonts w:asciiTheme="majorHAnsi" w:hAnsiTheme="majorHAnsi" w:cstheme="majorHAnsi"/>
          <w:lang w:val="en-US"/>
        </w:rPr>
        <w:t xml:space="preserve">to light </w:t>
      </w:r>
      <w:r w:rsidRPr="00F07AB2">
        <w:rPr>
          <w:rFonts w:asciiTheme="majorHAnsi" w:hAnsiTheme="majorHAnsi" w:cstheme="majorHAnsi"/>
          <w:lang w:val="en-US"/>
        </w:rPr>
        <w:t>from both sides. After letting the gels equilibrate in water for at least one day, we weighed the coverslip with the adherent gel after removing excess water using a lint-free cloth. The gel was then lyophilized, weighed again</w:t>
      </w:r>
      <w:ins w:id="438" w:author="Alexander Resch" w:date="2022-01-19T19:51:00Z">
        <w:r w:rsidR="00EC31AF">
          <w:rPr>
            <w:rFonts w:asciiTheme="majorHAnsi" w:hAnsiTheme="majorHAnsi" w:cstheme="majorHAnsi"/>
            <w:lang w:val="en-US"/>
          </w:rPr>
          <w:t>,</w:t>
        </w:r>
      </w:ins>
      <w:r w:rsidRPr="00F07AB2">
        <w:rPr>
          <w:rFonts w:asciiTheme="majorHAnsi" w:hAnsiTheme="majorHAnsi" w:cstheme="majorHAnsi"/>
          <w:lang w:val="en-US"/>
        </w:rPr>
        <w:t xml:space="preserve"> and removed from the coverslip to determine the coverslip’s weight. Water content </w:t>
      </w:r>
      <w:del w:id="439" w:author="anna.resch88@gmail.com" w:date="2022-01-03T20:19:00Z">
        <w:r w:rsidRPr="00F07AB2" w:rsidDel="001352B5">
          <w:rPr>
            <w:rFonts w:asciiTheme="majorHAnsi" w:hAnsiTheme="majorHAnsi" w:cstheme="majorHAnsi"/>
            <w:lang w:val="en-US"/>
          </w:rPr>
          <w:delText>can be</w:delText>
        </w:r>
      </w:del>
      <w:ins w:id="440" w:author="anna.resch88@gmail.com" w:date="2022-01-03T20:19:00Z">
        <w:r w:rsidR="001352B5">
          <w:rPr>
            <w:rFonts w:asciiTheme="majorHAnsi" w:hAnsiTheme="majorHAnsi" w:cstheme="majorHAnsi"/>
            <w:lang w:val="en-US"/>
          </w:rPr>
          <w:t>was then</w:t>
        </w:r>
      </w:ins>
      <w:r w:rsidRPr="00F07AB2">
        <w:rPr>
          <w:rFonts w:asciiTheme="majorHAnsi" w:hAnsiTheme="majorHAnsi" w:cstheme="majorHAnsi"/>
          <w:lang w:val="en-US"/>
        </w:rPr>
        <w:t xml:space="preserve"> calculated as </w:t>
      </w:r>
    </w:p>
    <w:p w14:paraId="7EA7E63D" w14:textId="02562468" w:rsidR="00067C6D" w:rsidRDefault="00067C6D">
      <w:pPr>
        <w:jc w:val="center"/>
        <w:rPr>
          <w:ins w:id="441" w:author="anna.resch88@gmail.com" w:date="2022-01-04T10:21:00Z"/>
          <w:rFonts w:asciiTheme="majorHAnsi" w:hAnsiTheme="majorHAnsi" w:cstheme="majorHAnsi"/>
          <w:lang w:val="en-US"/>
        </w:rPr>
        <w:pPrChange w:id="442" w:author="Alexander Resch" w:date="2022-01-19T19:51:00Z">
          <w:pPr>
            <w:jc w:val="both"/>
          </w:pPr>
        </w:pPrChange>
      </w:pPr>
      <m:oMath>
        <m:r>
          <w:rPr>
            <w:rFonts w:ascii="Cambria Math" w:hAnsi="Cambria Math" w:cstheme="majorHAnsi"/>
          </w:rPr>
          <m:t>water</m:t>
        </m:r>
        <m:r>
          <w:rPr>
            <w:rFonts w:ascii="Cambria Math" w:hAnsi="Cambria Math" w:cstheme="majorHAnsi"/>
            <w:lang w:val="en-US"/>
          </w:rPr>
          <m:t xml:space="preserve"> </m:t>
        </m:r>
        <m:r>
          <w:rPr>
            <w:rFonts w:ascii="Cambria Math" w:hAnsi="Cambria Math" w:cstheme="majorHAnsi"/>
          </w:rPr>
          <m:t>content</m:t>
        </m:r>
        <m:r>
          <w:rPr>
            <w:rFonts w:ascii="Cambria Math" w:hAnsi="Cambria Math" w:cstheme="majorHAnsi"/>
            <w:lang w:val="en-US"/>
          </w:rPr>
          <m:t xml:space="preserve"> </m:t>
        </m:r>
        <m:d>
          <m:dPr>
            <m:begChr m:val="["/>
            <m:endChr m:val="]"/>
            <m:ctrlPr>
              <w:rPr>
                <w:rFonts w:ascii="Cambria Math" w:hAnsi="Cambria Math" w:cstheme="majorHAnsi"/>
                <w:i/>
              </w:rPr>
            </m:ctrlPr>
          </m:dPr>
          <m:e>
            <m:r>
              <w:rPr>
                <w:rFonts w:ascii="Cambria Math" w:hAnsi="Cambria Math" w:cstheme="majorHAnsi"/>
                <w:lang w:val="en-US"/>
              </w:rPr>
              <m:t>%</m:t>
            </m:r>
          </m:e>
        </m:d>
        <m:r>
          <w:rPr>
            <w:rFonts w:ascii="Cambria Math" w:hAnsi="Cambria Math" w:cstheme="majorHAnsi"/>
            <w:lang w:val="en-US"/>
          </w:rPr>
          <m:t>=</m:t>
        </m:r>
        <m:f>
          <m:fPr>
            <m:ctrlPr>
              <w:rPr>
                <w:rFonts w:ascii="Cambria Math" w:hAnsi="Cambria Math" w:cstheme="majorHAnsi"/>
                <w:i/>
              </w:rPr>
            </m:ctrlPr>
          </m:fPr>
          <m:num>
            <m:r>
              <w:rPr>
                <w:rFonts w:ascii="Cambria Math" w:hAnsi="Cambria Math" w:cstheme="majorHAnsi"/>
              </w:rPr>
              <m:t>coverslip</m:t>
            </m:r>
            <m:r>
              <w:rPr>
                <w:rFonts w:ascii="Cambria Math" w:hAnsi="Cambria Math" w:cstheme="majorHAnsi"/>
                <w:lang w:val="en-US"/>
              </w:rPr>
              <m:t xml:space="preserve"> </m:t>
            </m:r>
            <m:r>
              <w:rPr>
                <w:rFonts w:ascii="Cambria Math" w:hAnsi="Cambria Math" w:cstheme="majorHAnsi"/>
              </w:rPr>
              <m:t>wit</m:t>
            </m:r>
            <m:r>
              <w:rPr>
                <w:rFonts w:ascii="Cambria Math" w:hAnsi="Cambria Math" w:cstheme="majorHAnsi"/>
                <w:lang w:val="en-US"/>
              </w:rPr>
              <m:t>h h</m:t>
            </m:r>
            <m:r>
              <w:rPr>
                <w:rFonts w:ascii="Cambria Math" w:hAnsi="Cambria Math" w:cstheme="majorHAnsi"/>
              </w:rPr>
              <m:t>ydrated</m:t>
            </m:r>
            <m:r>
              <w:rPr>
                <w:rFonts w:ascii="Cambria Math" w:hAnsi="Cambria Math" w:cstheme="majorHAnsi"/>
                <w:lang w:val="en-US"/>
              </w:rPr>
              <m:t xml:space="preserve"> </m:t>
            </m:r>
            <m:r>
              <w:rPr>
                <w:rFonts w:ascii="Cambria Math" w:hAnsi="Cambria Math" w:cstheme="majorHAnsi"/>
              </w:rPr>
              <m:t>gel</m:t>
            </m:r>
            <m:r>
              <w:rPr>
                <w:rFonts w:ascii="Cambria Math" w:hAnsi="Cambria Math" w:cstheme="majorHAnsi"/>
                <w:lang w:val="en-US"/>
              </w:rPr>
              <m:t>-</m:t>
            </m:r>
            <m:r>
              <w:rPr>
                <w:rFonts w:ascii="Cambria Math" w:hAnsi="Cambria Math" w:cstheme="majorHAnsi"/>
              </w:rPr>
              <m:t>coverslip</m:t>
            </m:r>
            <m:r>
              <w:rPr>
                <w:rFonts w:ascii="Cambria Math" w:hAnsi="Cambria Math" w:cstheme="majorHAnsi"/>
                <w:lang w:val="en-US"/>
              </w:rPr>
              <m:t xml:space="preserve"> </m:t>
            </m:r>
            <m:r>
              <w:rPr>
                <w:rFonts w:ascii="Cambria Math" w:hAnsi="Cambria Math" w:cstheme="majorHAnsi"/>
              </w:rPr>
              <m:t>wit</m:t>
            </m:r>
            <m:r>
              <w:rPr>
                <w:rFonts w:ascii="Cambria Math" w:hAnsi="Cambria Math" w:cstheme="majorHAnsi"/>
                <w:lang w:val="en-US"/>
              </w:rPr>
              <m:t xml:space="preserve">h </m:t>
            </m:r>
            <m:r>
              <w:rPr>
                <w:rFonts w:ascii="Cambria Math" w:hAnsi="Cambria Math" w:cstheme="majorHAnsi"/>
              </w:rPr>
              <m:t>lyop</m:t>
            </m:r>
            <m:r>
              <w:rPr>
                <w:rFonts w:ascii="Cambria Math" w:hAnsi="Cambria Math" w:cstheme="majorHAnsi"/>
                <w:lang w:val="en-US"/>
              </w:rPr>
              <m:t>h</m:t>
            </m:r>
            <m:r>
              <w:rPr>
                <w:rFonts w:ascii="Cambria Math" w:hAnsi="Cambria Math" w:cstheme="majorHAnsi"/>
              </w:rPr>
              <m:t>ilized</m:t>
            </m:r>
            <m:r>
              <w:rPr>
                <w:rFonts w:ascii="Cambria Math" w:hAnsi="Cambria Math" w:cstheme="majorHAnsi"/>
                <w:lang w:val="en-US"/>
              </w:rPr>
              <m:t xml:space="preserve"> </m:t>
            </m:r>
            <m:r>
              <w:rPr>
                <w:rFonts w:ascii="Cambria Math" w:hAnsi="Cambria Math" w:cstheme="majorHAnsi"/>
              </w:rPr>
              <m:t>gel</m:t>
            </m:r>
          </m:num>
          <m:den>
            <m:r>
              <w:rPr>
                <w:rFonts w:ascii="Cambria Math" w:hAnsi="Cambria Math" w:cstheme="majorHAnsi"/>
              </w:rPr>
              <m:t>coverslip</m:t>
            </m:r>
            <m:r>
              <w:rPr>
                <w:rFonts w:ascii="Cambria Math" w:hAnsi="Cambria Math" w:cstheme="majorHAnsi"/>
                <w:lang w:val="en-US"/>
              </w:rPr>
              <m:t xml:space="preserve"> </m:t>
            </m:r>
            <m:r>
              <w:rPr>
                <w:rFonts w:ascii="Cambria Math" w:hAnsi="Cambria Math" w:cstheme="majorHAnsi"/>
              </w:rPr>
              <m:t>and</m:t>
            </m:r>
            <m:r>
              <w:rPr>
                <w:rFonts w:ascii="Cambria Math" w:hAnsi="Cambria Math" w:cstheme="majorHAnsi"/>
                <w:lang w:val="en-US"/>
              </w:rPr>
              <m:t xml:space="preserve"> h</m:t>
            </m:r>
            <m:r>
              <w:rPr>
                <w:rFonts w:ascii="Cambria Math" w:hAnsi="Cambria Math" w:cstheme="majorHAnsi"/>
              </w:rPr>
              <m:t>ydrated</m:t>
            </m:r>
            <m:r>
              <w:rPr>
                <w:rFonts w:ascii="Cambria Math" w:hAnsi="Cambria Math" w:cstheme="majorHAnsi"/>
                <w:lang w:val="en-US"/>
              </w:rPr>
              <m:t xml:space="preserve"> </m:t>
            </m:r>
            <m:r>
              <w:rPr>
                <w:rFonts w:ascii="Cambria Math" w:hAnsi="Cambria Math" w:cstheme="majorHAnsi"/>
              </w:rPr>
              <m:t>gel</m:t>
            </m:r>
            <m:r>
              <w:rPr>
                <w:rFonts w:ascii="Cambria Math" w:hAnsi="Cambria Math" w:cstheme="majorHAnsi"/>
                <w:lang w:val="en-US"/>
              </w:rPr>
              <m:t>-</m:t>
            </m:r>
            <m:r>
              <w:rPr>
                <w:rFonts w:ascii="Cambria Math" w:hAnsi="Cambria Math" w:cstheme="majorHAnsi"/>
              </w:rPr>
              <m:t>coverslip</m:t>
            </m:r>
          </m:den>
        </m:f>
        <m:r>
          <w:ins w:id="443" w:author="Alexander Resch" w:date="2022-01-19T19:51:00Z">
            <w:rPr>
              <w:rFonts w:ascii="Cambria Math" w:hAnsi="Cambria Math" w:cstheme="majorHAnsi"/>
              <w:lang w:val="en-US"/>
            </w:rPr>
            <m:t>∙</m:t>
          </w:ins>
        </m:r>
        <m:r>
          <w:del w:id="444" w:author="Alexander Resch" w:date="2022-01-19T19:51:00Z">
            <w:rPr>
              <w:rFonts w:ascii="Cambria Math" w:hAnsi="Cambria Math" w:cstheme="majorHAnsi"/>
              <w:lang w:val="en-US"/>
            </w:rPr>
            <m:t>*</m:t>
          </w:del>
        </m:r>
        <m:r>
          <w:rPr>
            <w:rFonts w:ascii="Cambria Math" w:hAnsi="Cambria Math" w:cstheme="majorHAnsi"/>
            <w:lang w:val="en-US"/>
          </w:rPr>
          <m:t>100</m:t>
        </m:r>
      </m:oMath>
      <w:r w:rsidRPr="00F07AB2">
        <w:rPr>
          <w:rFonts w:asciiTheme="majorHAnsi" w:hAnsiTheme="majorHAnsi" w:cstheme="majorHAnsi"/>
          <w:lang w:val="en-US"/>
        </w:rPr>
        <w:t xml:space="preserve"> .</w:t>
      </w:r>
    </w:p>
    <w:p w14:paraId="7DC31B78" w14:textId="77777777" w:rsidR="004172A0" w:rsidRPr="00F07AB2" w:rsidRDefault="004172A0" w:rsidP="00067C6D">
      <w:pPr>
        <w:jc w:val="both"/>
        <w:rPr>
          <w:rFonts w:asciiTheme="majorHAnsi" w:hAnsiTheme="majorHAnsi" w:cstheme="majorHAnsi"/>
          <w:lang w:val="en-US"/>
        </w:rPr>
      </w:pPr>
    </w:p>
    <w:p w14:paraId="41703997" w14:textId="77777777" w:rsidR="004172A0" w:rsidRDefault="004172A0" w:rsidP="004172A0">
      <w:pPr>
        <w:jc w:val="both"/>
        <w:rPr>
          <w:ins w:id="445" w:author="anna.resch88@gmail.com" w:date="2022-01-04T10:21:00Z"/>
          <w:rFonts w:asciiTheme="majorHAnsi" w:hAnsiTheme="majorHAnsi" w:cstheme="majorHAnsi"/>
          <w:b/>
          <w:bCs/>
          <w:i/>
          <w:iCs/>
          <w:lang w:val="en-US"/>
        </w:rPr>
      </w:pPr>
      <w:ins w:id="446" w:author="anna.resch88@gmail.com" w:date="2022-01-04T10:21:00Z">
        <w:r>
          <w:rPr>
            <w:rFonts w:asciiTheme="majorHAnsi" w:hAnsiTheme="majorHAnsi" w:cstheme="majorHAnsi"/>
            <w:b/>
            <w:bCs/>
            <w:i/>
            <w:iCs/>
            <w:noProof/>
            <w:lang w:val="en-US"/>
          </w:rPr>
          <w:drawing>
            <wp:inline distT="0" distB="0" distL="0" distR="0" wp14:anchorId="7A8FB168" wp14:editId="7595D4BF">
              <wp:extent cx="5755005" cy="3804285"/>
              <wp:effectExtent l="0" t="0" r="0" b="5715"/>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55005" cy="3804285"/>
                      </a:xfrm>
                      <a:prstGeom prst="rect">
                        <a:avLst/>
                      </a:prstGeom>
                      <a:noFill/>
                    </pic:spPr>
                  </pic:pic>
                </a:graphicData>
              </a:graphic>
            </wp:inline>
          </w:drawing>
        </w:r>
      </w:ins>
      <w:commentRangeStart w:id="447"/>
      <w:commentRangeEnd w:id="447"/>
      <w:r w:rsidR="00EC31AF">
        <w:rPr>
          <w:rStyle w:val="Kommentarzeichen"/>
        </w:rPr>
        <w:commentReference w:id="447"/>
      </w:r>
    </w:p>
    <w:p w14:paraId="095E1D1E" w14:textId="4948DBFD" w:rsidR="004172A0" w:rsidRPr="00F07AB2" w:rsidRDefault="004172A0" w:rsidP="004172A0">
      <w:pPr>
        <w:jc w:val="both"/>
        <w:rPr>
          <w:ins w:id="448" w:author="anna.resch88@gmail.com" w:date="2022-01-04T10:21:00Z"/>
          <w:rFonts w:asciiTheme="majorHAnsi" w:hAnsiTheme="majorHAnsi" w:cstheme="majorHAnsi"/>
          <w:b/>
          <w:bCs/>
          <w:i/>
          <w:iCs/>
          <w:lang w:val="en-US"/>
        </w:rPr>
      </w:pPr>
      <w:commentRangeStart w:id="449"/>
      <w:ins w:id="450" w:author="anna.resch88@gmail.com" w:date="2022-01-04T10:21:00Z">
        <w:r w:rsidRPr="00F07AB2">
          <w:rPr>
            <w:rFonts w:asciiTheme="majorHAnsi" w:hAnsiTheme="majorHAnsi" w:cstheme="majorHAnsi"/>
            <w:b/>
            <w:bCs/>
            <w:i/>
            <w:iCs/>
            <w:lang w:val="en-US"/>
          </w:rPr>
          <w:t xml:space="preserve">Figure </w:t>
        </w:r>
        <w:commentRangeEnd w:id="449"/>
        <w:r>
          <w:rPr>
            <w:rStyle w:val="Kommentarzeichen"/>
          </w:rPr>
          <w:commentReference w:id="449"/>
        </w:r>
        <w:r w:rsidRPr="00F07AB2">
          <w:rPr>
            <w:rFonts w:asciiTheme="majorHAnsi" w:hAnsiTheme="majorHAnsi" w:cstheme="majorHAnsi"/>
            <w:b/>
            <w:bCs/>
            <w:i/>
            <w:iCs/>
            <w:lang w:val="en-US"/>
          </w:rPr>
          <w:t>S-</w:t>
        </w:r>
      </w:ins>
      <w:ins w:id="451" w:author="anna.resch88@gmail.com" w:date="2022-01-04T16:04:00Z">
        <w:r w:rsidR="005A3A19">
          <w:rPr>
            <w:rFonts w:asciiTheme="majorHAnsi" w:hAnsiTheme="majorHAnsi" w:cstheme="majorHAnsi"/>
            <w:b/>
            <w:bCs/>
            <w:i/>
            <w:iCs/>
            <w:lang w:val="en-US"/>
          </w:rPr>
          <w:t>9</w:t>
        </w:r>
      </w:ins>
      <w:ins w:id="452" w:author="anna.resch88@gmail.com" w:date="2022-01-04T10:21:00Z">
        <w:r w:rsidRPr="00F07AB2">
          <w:rPr>
            <w:rFonts w:asciiTheme="majorHAnsi" w:hAnsiTheme="majorHAnsi" w:cstheme="majorHAnsi"/>
            <w:b/>
            <w:bCs/>
            <w:i/>
            <w:iCs/>
            <w:lang w:val="en-US"/>
          </w:rPr>
          <w:t xml:space="preserve">: Water content of different ULD-ELP-ULD hydrogels, </w:t>
        </w:r>
        <w:r>
          <w:rPr>
            <w:rFonts w:asciiTheme="majorHAnsi" w:hAnsiTheme="majorHAnsi" w:cstheme="majorHAnsi"/>
            <w:b/>
            <w:bCs/>
            <w:i/>
            <w:iCs/>
            <w:lang w:val="en-US"/>
          </w:rPr>
          <w:t xml:space="preserve">crosslinked with riboflavin or </w:t>
        </w:r>
        <w:proofErr w:type="spellStart"/>
        <w:r>
          <w:rPr>
            <w:rFonts w:asciiTheme="majorHAnsi" w:hAnsiTheme="majorHAnsi" w:cstheme="majorHAnsi"/>
            <w:b/>
            <w:bCs/>
            <w:i/>
            <w:iCs/>
            <w:lang w:val="en-US"/>
          </w:rPr>
          <w:t>r</w:t>
        </w:r>
        <w:r w:rsidRPr="00F07AB2">
          <w:rPr>
            <w:rFonts w:asciiTheme="majorHAnsi" w:hAnsiTheme="majorHAnsi" w:cstheme="majorHAnsi"/>
            <w:b/>
            <w:bCs/>
            <w:i/>
            <w:iCs/>
            <w:lang w:val="en-US"/>
          </w:rPr>
          <w:t>u</w:t>
        </w:r>
        <w:proofErr w:type="spellEnd"/>
        <w:r w:rsidRPr="00F07AB2">
          <w:rPr>
            <w:rFonts w:asciiTheme="majorHAnsi" w:hAnsiTheme="majorHAnsi" w:cstheme="majorHAnsi"/>
            <w:b/>
            <w:bCs/>
            <w:i/>
            <w:iCs/>
            <w:lang w:val="en-US"/>
          </w:rPr>
          <w:t>(II)</w:t>
        </w:r>
        <w:proofErr w:type="spellStart"/>
        <w:r w:rsidRPr="00F07AB2">
          <w:rPr>
            <w:rFonts w:asciiTheme="majorHAnsi" w:hAnsiTheme="majorHAnsi" w:cstheme="majorHAnsi"/>
            <w:b/>
            <w:bCs/>
            <w:i/>
            <w:iCs/>
            <w:lang w:val="en-US"/>
          </w:rPr>
          <w:t>bpy</w:t>
        </w:r>
        <w:proofErr w:type="spellEnd"/>
        <w:r w:rsidRPr="00F07AB2">
          <w:rPr>
            <w:rFonts w:asciiTheme="majorHAnsi" w:hAnsiTheme="majorHAnsi" w:cstheme="majorHAnsi"/>
            <w:b/>
            <w:bCs/>
            <w:i/>
            <w:iCs/>
            <w:lang w:val="en-US"/>
          </w:rPr>
          <w:t xml:space="preserve">. </w:t>
        </w:r>
        <w:r>
          <w:rPr>
            <w:rFonts w:asciiTheme="majorHAnsi" w:hAnsiTheme="majorHAnsi" w:cstheme="majorHAnsi"/>
            <w:lang w:val="en-US"/>
          </w:rPr>
          <w:t xml:space="preserve">For each linker type, 3-4 hydrogel samples were prepared and weighed in the hydrated and lyophilized state. </w:t>
        </w:r>
        <w:r w:rsidRPr="00F07AB2">
          <w:rPr>
            <w:rFonts w:asciiTheme="majorHAnsi" w:hAnsiTheme="majorHAnsi" w:cstheme="majorHAnsi"/>
            <w:lang w:val="en-US"/>
          </w:rPr>
          <w:t xml:space="preserve">There </w:t>
        </w:r>
        <w:r>
          <w:rPr>
            <w:rFonts w:asciiTheme="majorHAnsi" w:hAnsiTheme="majorHAnsi" w:cstheme="majorHAnsi"/>
            <w:lang w:val="en-US"/>
          </w:rPr>
          <w:t>wa</w:t>
        </w:r>
        <w:r w:rsidRPr="00F07AB2">
          <w:rPr>
            <w:rFonts w:asciiTheme="majorHAnsi" w:hAnsiTheme="majorHAnsi" w:cstheme="majorHAnsi"/>
            <w:lang w:val="en-US"/>
          </w:rPr>
          <w:t xml:space="preserve">s no considerable difference in water content between gels crosslinked with riboflavin and with </w:t>
        </w:r>
        <w:proofErr w:type="spellStart"/>
        <w:r>
          <w:rPr>
            <w:rFonts w:asciiTheme="majorHAnsi" w:hAnsiTheme="majorHAnsi" w:cstheme="majorHAnsi"/>
            <w:lang w:val="en-US"/>
          </w:rPr>
          <w:t>r</w:t>
        </w:r>
        <w:r w:rsidRPr="00F07AB2">
          <w:rPr>
            <w:rFonts w:asciiTheme="majorHAnsi" w:hAnsiTheme="majorHAnsi" w:cstheme="majorHAnsi"/>
            <w:lang w:val="en-US"/>
          </w:rPr>
          <w:t>u</w:t>
        </w:r>
        <w:proofErr w:type="spellEnd"/>
        <w:r w:rsidRPr="00F07AB2">
          <w:rPr>
            <w:rFonts w:asciiTheme="majorHAnsi" w:hAnsiTheme="majorHAnsi" w:cstheme="majorHAnsi"/>
            <w:lang w:val="en-US"/>
          </w:rPr>
          <w:t>(II)</w:t>
        </w:r>
        <w:proofErr w:type="spellStart"/>
        <w:r w:rsidRPr="00F07AB2">
          <w:rPr>
            <w:rFonts w:asciiTheme="majorHAnsi" w:hAnsiTheme="majorHAnsi" w:cstheme="majorHAnsi"/>
            <w:lang w:val="en-US"/>
          </w:rPr>
          <w:t>bpy</w:t>
        </w:r>
        <w:proofErr w:type="spellEnd"/>
        <w:r w:rsidRPr="00F07AB2">
          <w:rPr>
            <w:rFonts w:asciiTheme="majorHAnsi" w:hAnsiTheme="majorHAnsi" w:cstheme="majorHAnsi"/>
            <w:lang w:val="en-US"/>
          </w:rPr>
          <w:t>.</w:t>
        </w:r>
      </w:ins>
    </w:p>
    <w:p w14:paraId="0A38ACAC" w14:textId="77777777" w:rsidR="00067C6D" w:rsidRPr="00F07AB2" w:rsidRDefault="00067C6D" w:rsidP="00067C6D">
      <w:pPr>
        <w:jc w:val="both"/>
        <w:rPr>
          <w:rFonts w:asciiTheme="majorHAnsi" w:hAnsiTheme="majorHAnsi" w:cstheme="majorHAnsi"/>
          <w:lang w:val="en-US"/>
        </w:rPr>
      </w:pPr>
    </w:p>
    <w:p w14:paraId="3B4500E6" w14:textId="77777777" w:rsidR="00067C6D" w:rsidRPr="00F07AB2" w:rsidRDefault="00067C6D">
      <w:pPr>
        <w:pStyle w:val="berschrift3"/>
        <w:numPr>
          <w:ilvl w:val="0"/>
          <w:numId w:val="47"/>
        </w:numPr>
        <w:rPr>
          <w:lang w:val="en-US"/>
        </w:rPr>
        <w:pPrChange w:id="453" w:author="anna.resch88@gmail.com" w:date="2022-01-04T10:05:00Z">
          <w:pPr>
            <w:pStyle w:val="berschrift4"/>
            <w:numPr>
              <w:ilvl w:val="1"/>
              <w:numId w:val="13"/>
            </w:numPr>
            <w:ind w:left="792" w:hanging="432"/>
            <w:jc w:val="both"/>
          </w:pPr>
        </w:pPrChange>
      </w:pPr>
      <w:bookmarkStart w:id="454" w:name="_Toc92462549"/>
      <w:r w:rsidRPr="00F07AB2">
        <w:rPr>
          <w:lang w:val="en-US"/>
        </w:rPr>
        <w:t>Nanoindentation</w:t>
      </w:r>
      <w:bookmarkEnd w:id="454"/>
    </w:p>
    <w:p w14:paraId="61405D28" w14:textId="493BBD29" w:rsidR="00067C6D" w:rsidRPr="00F07AB2" w:rsidRDefault="00067C6D" w:rsidP="00067C6D">
      <w:pPr>
        <w:jc w:val="both"/>
        <w:rPr>
          <w:rFonts w:asciiTheme="majorHAnsi" w:hAnsiTheme="majorHAnsi" w:cstheme="majorHAnsi"/>
          <w:lang w:val="en-US"/>
        </w:rPr>
      </w:pPr>
      <w:r w:rsidRPr="00F07AB2">
        <w:rPr>
          <w:rFonts w:asciiTheme="majorHAnsi" w:hAnsiTheme="majorHAnsi" w:cstheme="majorHAnsi"/>
          <w:lang w:val="en-US"/>
        </w:rPr>
        <w:t xml:space="preserve">For nanoindentation experiments, 19 µl </w:t>
      </w:r>
      <w:r w:rsidR="002937E1">
        <w:rPr>
          <w:rFonts w:asciiTheme="majorHAnsi" w:hAnsiTheme="majorHAnsi" w:cstheme="majorHAnsi"/>
          <w:iCs/>
          <w:lang w:val="en-US"/>
        </w:rPr>
        <w:t>protein</w:t>
      </w:r>
      <w:r w:rsidR="00451998" w:rsidRPr="00B92802">
        <w:rPr>
          <w:rFonts w:asciiTheme="majorHAnsi" w:hAnsiTheme="majorHAnsi" w:cstheme="majorHAnsi"/>
          <w:iCs/>
          <w:lang w:val="en-US"/>
        </w:rPr>
        <w:t xml:space="preserve"> solutio</w:t>
      </w:r>
      <w:r w:rsidR="00451998" w:rsidRPr="0082361F">
        <w:rPr>
          <w:rFonts w:asciiTheme="majorHAnsi" w:hAnsiTheme="majorHAnsi" w:cstheme="majorHAnsi"/>
          <w:iCs/>
          <w:lang w:val="en-US"/>
        </w:rPr>
        <w:t>n</w:t>
      </w:r>
      <w:r w:rsidR="00451998" w:rsidRPr="00F07AB2">
        <w:rPr>
          <w:rFonts w:asciiTheme="majorHAnsi" w:hAnsiTheme="majorHAnsi" w:cstheme="majorHAnsi"/>
          <w:lang w:val="en-US"/>
        </w:rPr>
        <w:t xml:space="preserve"> </w:t>
      </w:r>
      <w:commentRangeStart w:id="455"/>
      <w:r w:rsidRPr="00F07AB2">
        <w:rPr>
          <w:rFonts w:asciiTheme="majorHAnsi" w:hAnsiTheme="majorHAnsi" w:cstheme="majorHAnsi"/>
          <w:lang w:val="en-US"/>
        </w:rPr>
        <w:t xml:space="preserve">was </w:t>
      </w:r>
      <w:commentRangeEnd w:id="455"/>
      <w:r w:rsidR="00EC31AF">
        <w:rPr>
          <w:rStyle w:val="Kommentarzeichen"/>
        </w:rPr>
        <w:commentReference w:id="455"/>
      </w:r>
      <w:r w:rsidRPr="00F07AB2">
        <w:rPr>
          <w:rFonts w:asciiTheme="majorHAnsi" w:hAnsiTheme="majorHAnsi" w:cstheme="majorHAnsi"/>
          <w:lang w:val="en-US"/>
        </w:rPr>
        <w:t xml:space="preserve">pipetted on a coverslip, placed between two microscope slides with spacers and exposed from both sides. The fabricated gel pads were 810 µm high and had a diameter of </w:t>
      </w:r>
      <w:del w:id="456" w:author="Alexander Resch" w:date="2022-01-19T19:53:00Z">
        <w:r w:rsidDel="00EC31AF">
          <w:rPr>
            <w:rFonts w:asciiTheme="majorHAnsi" w:hAnsiTheme="majorHAnsi" w:cstheme="majorHAnsi"/>
            <w:lang w:val="en-US"/>
          </w:rPr>
          <w:pgNum/>
        </w:r>
      </w:del>
      <w:r>
        <w:rPr>
          <w:rFonts w:asciiTheme="majorHAnsi" w:hAnsiTheme="majorHAnsi" w:cstheme="majorHAnsi"/>
          <w:lang w:val="en-US"/>
        </w:rPr>
        <w:t>approx</w:t>
      </w:r>
      <w:r w:rsidRPr="00F07AB2">
        <w:rPr>
          <w:rFonts w:asciiTheme="majorHAnsi" w:hAnsiTheme="majorHAnsi" w:cstheme="majorHAnsi"/>
          <w:lang w:val="en-US"/>
        </w:rPr>
        <w:t xml:space="preserve">. 5.4 mm. Hydrogel pads on coverslips were measured while being submerged in water at ambient temperature using the </w:t>
      </w:r>
      <w:proofErr w:type="spellStart"/>
      <w:r w:rsidRPr="00F07AB2">
        <w:rPr>
          <w:rFonts w:asciiTheme="majorHAnsi" w:hAnsiTheme="majorHAnsi" w:cstheme="majorHAnsi"/>
          <w:lang w:val="en-US"/>
        </w:rPr>
        <w:t>Bioindenter</w:t>
      </w:r>
      <w:proofErr w:type="spellEnd"/>
      <w:r w:rsidRPr="00F07AB2">
        <w:rPr>
          <w:rFonts w:asciiTheme="majorHAnsi" w:hAnsiTheme="majorHAnsi" w:cstheme="majorHAnsi"/>
          <w:lang w:val="en-US"/>
        </w:rPr>
        <w:t xml:space="preserve"> </w:t>
      </w:r>
      <w:bookmarkStart w:id="457" w:name="_Hlk45958154"/>
      <w:r w:rsidRPr="003C0B8B">
        <w:rPr>
          <w:rFonts w:asciiTheme="majorHAnsi" w:hAnsiTheme="majorHAnsi" w:cstheme="majorHAnsi"/>
          <w:lang w:val="en-US"/>
        </w:rPr>
        <w:t>(UNHT³</w:t>
      </w:r>
      <w:r w:rsidRPr="00F07AB2">
        <w:rPr>
          <w:rFonts w:asciiTheme="majorHAnsi" w:hAnsiTheme="majorHAnsi" w:cstheme="majorHAnsi"/>
          <w:lang w:val="en-US"/>
        </w:rPr>
        <w:t xml:space="preserve"> Bio, Anton </w:t>
      </w:r>
      <w:proofErr w:type="spellStart"/>
      <w:r w:rsidRPr="00F07AB2">
        <w:rPr>
          <w:rFonts w:asciiTheme="majorHAnsi" w:hAnsiTheme="majorHAnsi" w:cstheme="majorHAnsi"/>
          <w:lang w:val="en-US"/>
        </w:rPr>
        <w:t>Paar</w:t>
      </w:r>
      <w:proofErr w:type="spellEnd"/>
      <w:r w:rsidRPr="00F07AB2">
        <w:rPr>
          <w:rFonts w:asciiTheme="majorHAnsi" w:hAnsiTheme="majorHAnsi" w:cstheme="majorHAnsi"/>
          <w:lang w:val="en-US"/>
        </w:rPr>
        <w:t xml:space="preserve"> </w:t>
      </w:r>
      <w:r w:rsidRPr="00F07AB2">
        <w:rPr>
          <w:rFonts w:asciiTheme="majorHAnsi" w:hAnsiTheme="majorHAnsi" w:cstheme="majorHAnsi"/>
          <w:lang w:val="en-US"/>
        </w:rPr>
        <w:lastRenderedPageBreak/>
        <w:t xml:space="preserve">GmbH, </w:t>
      </w:r>
      <w:proofErr w:type="spellStart"/>
      <w:r w:rsidRPr="00F07AB2">
        <w:rPr>
          <w:rFonts w:asciiTheme="majorHAnsi" w:hAnsiTheme="majorHAnsi" w:cstheme="majorHAnsi"/>
          <w:lang w:val="en-US"/>
        </w:rPr>
        <w:t>Peseux</w:t>
      </w:r>
      <w:bookmarkEnd w:id="457"/>
      <w:proofErr w:type="spellEnd"/>
      <w:r w:rsidRPr="00F07AB2">
        <w:rPr>
          <w:rFonts w:asciiTheme="majorHAnsi" w:hAnsiTheme="majorHAnsi" w:cstheme="majorHAnsi"/>
          <w:lang w:val="en-US"/>
        </w:rPr>
        <w:t>, Switzerland)</w:t>
      </w:r>
      <w:ins w:id="458" w:author="Alexander Resch" w:date="2022-01-19T19:53:00Z">
        <w:r w:rsidR="00EC31AF">
          <w:rPr>
            <w:rFonts w:asciiTheme="majorHAnsi" w:hAnsiTheme="majorHAnsi" w:cstheme="majorHAnsi"/>
            <w:lang w:val="en-US"/>
          </w:rPr>
          <w:t>,</w:t>
        </w:r>
      </w:ins>
      <w:r w:rsidRPr="00F07AB2">
        <w:rPr>
          <w:rFonts w:asciiTheme="majorHAnsi" w:hAnsiTheme="majorHAnsi" w:cstheme="majorHAnsi"/>
          <w:lang w:val="en-US"/>
        </w:rPr>
        <w:t xml:space="preserve"> equipped with a ruby spherical tipped indenter (radius 500 µm). A load-controlled mode was chosen with nominal maximum load of 100 – 300 µN and constant loading and unloading rates of 300 µN/min, with or without a hold period of 60 s to observe creep behavior (time-dependent flow of incorporated fluid). The surface contact point was determined automatically</w:t>
      </w:r>
      <w:del w:id="459" w:author="Alexander Resch" w:date="2022-01-19T19:54:00Z">
        <w:r w:rsidRPr="00F07AB2" w:rsidDel="00EC31AF">
          <w:rPr>
            <w:rFonts w:asciiTheme="majorHAnsi" w:hAnsiTheme="majorHAnsi" w:cstheme="majorHAnsi"/>
            <w:lang w:val="en-US"/>
          </w:rPr>
          <w:delText>,</w:delText>
        </w:r>
      </w:del>
      <w:r w:rsidRPr="00F07AB2">
        <w:rPr>
          <w:rFonts w:asciiTheme="majorHAnsi" w:hAnsiTheme="majorHAnsi" w:cstheme="majorHAnsi"/>
          <w:lang w:val="en-US"/>
        </w:rPr>
        <w:t xml:space="preserve"> </w:t>
      </w:r>
      <w:ins w:id="460" w:author="Alexander Resch" w:date="2022-01-19T19:54:00Z">
        <w:r w:rsidR="00EC31AF">
          <w:rPr>
            <w:rFonts w:asciiTheme="majorHAnsi" w:hAnsiTheme="majorHAnsi" w:cstheme="majorHAnsi"/>
            <w:lang w:val="en-US"/>
          </w:rPr>
          <w:t>when</w:t>
        </w:r>
      </w:ins>
      <w:del w:id="461" w:author="Alexander Resch" w:date="2022-01-19T19:54:00Z">
        <w:r w:rsidRPr="00F07AB2" w:rsidDel="00EC31AF">
          <w:rPr>
            <w:rFonts w:asciiTheme="majorHAnsi" w:hAnsiTheme="majorHAnsi" w:cstheme="majorHAnsi"/>
            <w:lang w:val="en-US"/>
          </w:rPr>
          <w:delText>if</w:delText>
        </w:r>
      </w:del>
      <w:r w:rsidRPr="00F07AB2">
        <w:rPr>
          <w:rFonts w:asciiTheme="majorHAnsi" w:hAnsiTheme="majorHAnsi" w:cstheme="majorHAnsi"/>
          <w:lang w:val="en-US"/>
        </w:rPr>
        <w:t xml:space="preserve"> a stiffness threshold of 2 µN/µm was exceeded and the measured normal force was at least 25 µN at the same time. For every measurement, correct determination of the contact point was confirmed and</w:t>
      </w:r>
      <w:ins w:id="462" w:author="Alexander Resch" w:date="2022-01-19T19:56:00Z">
        <w:r w:rsidR="00FA3501">
          <w:rPr>
            <w:rFonts w:asciiTheme="majorHAnsi" w:hAnsiTheme="majorHAnsi" w:cstheme="majorHAnsi"/>
            <w:lang w:val="en-US"/>
          </w:rPr>
          <w:t>, if necessary,</w:t>
        </w:r>
      </w:ins>
      <w:r w:rsidRPr="00F07AB2">
        <w:rPr>
          <w:rFonts w:asciiTheme="majorHAnsi" w:hAnsiTheme="majorHAnsi" w:cstheme="majorHAnsi"/>
          <w:lang w:val="en-US"/>
        </w:rPr>
        <w:t xml:space="preserve"> corrected manually</w:t>
      </w:r>
      <w:ins w:id="463" w:author="Alexander Resch" w:date="2022-01-19T19:56:00Z">
        <w:r w:rsidR="00FA3501">
          <w:rPr>
            <w:rFonts w:asciiTheme="majorHAnsi" w:hAnsiTheme="majorHAnsi" w:cstheme="majorHAnsi"/>
            <w:lang w:val="en-US"/>
          </w:rPr>
          <w:t>.</w:t>
        </w:r>
      </w:ins>
      <w:del w:id="464" w:author="Alexander Resch" w:date="2022-01-19T19:56:00Z">
        <w:r w:rsidRPr="00F07AB2" w:rsidDel="00FA3501">
          <w:rPr>
            <w:rFonts w:asciiTheme="majorHAnsi" w:hAnsiTheme="majorHAnsi" w:cstheme="majorHAnsi"/>
            <w:lang w:val="en-US"/>
          </w:rPr>
          <w:delText>, where necessary.</w:delText>
        </w:r>
      </w:del>
      <w:r w:rsidRPr="00F07AB2">
        <w:rPr>
          <w:rFonts w:asciiTheme="majorHAnsi" w:hAnsiTheme="majorHAnsi" w:cstheme="majorHAnsi"/>
          <w:lang w:val="en-US"/>
        </w:rPr>
        <w:t xml:space="preserve"> For ULD-V20-ULD (10 %, 15 % and 20 % protein) as well as ULD-V40-ULD and ULD-V80-ULD (20 % each), measurements were carried out in triplicates. Every sample was measured at least 15 times in total. For each sample, 5 different surface contact points were determined</w:t>
      </w:r>
      <w:ins w:id="465" w:author="Alexander Resch" w:date="2022-01-19T19:57:00Z">
        <w:r w:rsidR="00FA3501">
          <w:rPr>
            <w:rFonts w:asciiTheme="majorHAnsi" w:hAnsiTheme="majorHAnsi" w:cstheme="majorHAnsi"/>
            <w:lang w:val="en-US"/>
          </w:rPr>
          <w:t>,</w:t>
        </w:r>
      </w:ins>
      <w:r w:rsidRPr="00F07AB2">
        <w:rPr>
          <w:rFonts w:asciiTheme="majorHAnsi" w:hAnsiTheme="majorHAnsi" w:cstheme="majorHAnsi"/>
          <w:lang w:val="en-US"/>
        </w:rPr>
        <w:t xml:space="preserve"> based on a programmed matrix, and 3 indentation measurements were recorded in close proximity of each contact reference (matrix dimensions 1 mm x 1 mm, distance between measurements and respective contact reference 200 µm). Measurements were discarded, if no onset was evident (i.e.</w:t>
      </w:r>
      <w:r w:rsidR="00062B86">
        <w:rPr>
          <w:rFonts w:asciiTheme="majorHAnsi" w:hAnsiTheme="majorHAnsi" w:cstheme="majorHAnsi"/>
          <w:lang w:val="en-US"/>
        </w:rPr>
        <w:t>,</w:t>
      </w:r>
      <w:r w:rsidRPr="00F07AB2">
        <w:rPr>
          <w:rFonts w:asciiTheme="majorHAnsi" w:hAnsiTheme="majorHAnsi" w:cstheme="majorHAnsi"/>
          <w:lang w:val="en-US"/>
        </w:rPr>
        <w:t xml:space="preserve"> if measurement started after having already reached the sample surface), or if disturbances were </w:t>
      </w:r>
      <w:r>
        <w:rPr>
          <w:rFonts w:asciiTheme="majorHAnsi" w:hAnsiTheme="majorHAnsi" w:cstheme="majorHAnsi"/>
          <w:lang w:val="en-US"/>
        </w:rPr>
        <w:t>noticed</w:t>
      </w:r>
      <w:r w:rsidRPr="00F07AB2">
        <w:rPr>
          <w:rFonts w:asciiTheme="majorHAnsi" w:hAnsiTheme="majorHAnsi" w:cstheme="majorHAnsi"/>
          <w:lang w:val="en-US"/>
        </w:rPr>
        <w:t xml:space="preserve"> (e.g., if measurements were distorted by air bubbles or if the tip slipped off the edge of the gel pad). </w:t>
      </w:r>
      <w:bookmarkStart w:id="466" w:name="_Hlk45958211"/>
      <w:r w:rsidRPr="00F07AB2">
        <w:rPr>
          <w:rFonts w:asciiTheme="majorHAnsi" w:hAnsiTheme="majorHAnsi" w:cstheme="majorHAnsi"/>
          <w:lang w:val="en-US"/>
        </w:rPr>
        <w:t xml:space="preserve">Young’s moduli were analyzed by the built-in Indentation software (v7.2.6) using the Hertz fit </w:t>
      </w:r>
      <w:r w:rsidRPr="003C0B8B">
        <w:rPr>
          <w:rFonts w:asciiTheme="majorHAnsi" w:hAnsiTheme="majorHAnsi" w:cstheme="majorHAnsi"/>
          <w:lang w:val="en-US"/>
        </w:rPr>
        <w:t>method</w:t>
      </w:r>
      <w:r>
        <w:rPr>
          <w:rFonts w:asciiTheme="majorHAnsi" w:hAnsiTheme="majorHAnsi" w:cstheme="majorHAnsi"/>
          <w:lang w:val="en-US"/>
        </w:rPr>
        <w:fldChar w:fldCharType="begin"/>
      </w:r>
      <w:r>
        <w:rPr>
          <w:rFonts w:asciiTheme="majorHAnsi" w:hAnsiTheme="majorHAnsi" w:cstheme="majorHAnsi"/>
          <w:lang w:val="en-US"/>
        </w:rPr>
        <w:instrText xml:space="preserve"> ADDIN EN.CITE &lt;EndNote&gt;&lt;Cite&gt;&lt;Author&gt;Hertz&lt;/Author&gt;&lt;Year&gt;1881&lt;/Year&gt;&lt;RecNum&gt;28&lt;/RecNum&gt;&lt;DisplayText&gt;&lt;style face="superscript"&gt;12&lt;/style&gt;&lt;/DisplayText&gt;&lt;record&gt;&lt;rec-number&gt;28&lt;/rec-number&gt;&lt;foreign-keys&gt;&lt;key app="EN" db-id="zvspev52q5sttqetatnpexxo02zdpswpztzw" timestamp="1602401589"&gt;28&lt;/key&gt;&lt;/foreign-keys&gt;&lt;ref-type name="Journal Article"&gt;17&lt;/ref-type&gt;&lt;contributors&gt;&lt;authors&gt;&lt;author&gt;Hertz, H.&lt;/author&gt;&lt;/authors&gt;&lt;/contributors&gt;&lt;titles&gt;&lt;title&gt;H. Hertz, Über die Berührung fester elastischer Körper, Journal für die reine und angewandte Mathematik 92, 156-171 (1881)&lt;/title&gt;&lt;secondary-title&gt;Journal für die reine und angewandte Mathematik&lt;/secondary-title&gt;&lt;/titles&gt;&lt;periodical&gt;&lt;full-title&gt;Journal für die reine und angewandte Mathematik&lt;/full-title&gt;&lt;/periodical&gt;&lt;pages&gt;156-171&lt;/pages&gt;&lt;volume&gt;171&lt;/volume&gt;&lt;keywords&gt;&lt;keyword&gt;Elasticity&lt;/keyword&gt;&lt;keyword&gt;analytical model&lt;/keyword&gt;&lt;keyword&gt;elastic behavior&lt;/keyword&gt;&lt;keyword&gt;soft matter&lt;/keyword&gt;&lt;/keywords&gt;&lt;dates&gt;&lt;year&gt;1881&lt;/year&gt;&lt;/dates&gt;&lt;urls&gt;&lt;pdf-urls&gt;&lt;url&gt;file:///C:/Users/annar/Documents/Backup ZBSA Aug 2019/03_Literaturverzeichnis V.2/03_Methoden/20_Nanoindentation/Hertz1881, J Reine Angew Math.pdf&lt;/url&gt;&lt;/pdf-urls&gt;&lt;/urls&gt;&lt;/record&gt;&lt;/Cite&gt;&lt;/EndNote&gt;</w:instrText>
      </w:r>
      <w:r>
        <w:rPr>
          <w:rFonts w:asciiTheme="majorHAnsi" w:hAnsiTheme="majorHAnsi" w:cstheme="majorHAnsi"/>
          <w:lang w:val="en-US"/>
        </w:rPr>
        <w:fldChar w:fldCharType="separate"/>
      </w:r>
      <w:r w:rsidRPr="0045341C">
        <w:rPr>
          <w:rFonts w:asciiTheme="majorHAnsi" w:hAnsiTheme="majorHAnsi" w:cstheme="majorHAnsi"/>
          <w:noProof/>
          <w:vertAlign w:val="superscript"/>
          <w:lang w:val="en-US"/>
        </w:rPr>
        <w:t>12</w:t>
      </w:r>
      <w:r>
        <w:rPr>
          <w:rFonts w:asciiTheme="majorHAnsi" w:hAnsiTheme="majorHAnsi" w:cstheme="majorHAnsi"/>
          <w:lang w:val="en-US"/>
        </w:rPr>
        <w:fldChar w:fldCharType="end"/>
      </w:r>
      <w:r w:rsidRPr="00F07AB2">
        <w:rPr>
          <w:rFonts w:asciiTheme="majorHAnsi" w:hAnsiTheme="majorHAnsi" w:cstheme="majorHAnsi"/>
          <w:lang w:val="en-US"/>
        </w:rPr>
        <w:t xml:space="preserve"> for the loading portion of each load-displacement indentation curve </w:t>
      </w:r>
      <w:bookmarkEnd w:id="466"/>
      <w:r w:rsidRPr="00F07AB2">
        <w:rPr>
          <w:rFonts w:asciiTheme="majorHAnsi" w:hAnsiTheme="majorHAnsi" w:cstheme="majorHAnsi"/>
          <w:lang w:val="en-US"/>
        </w:rPr>
        <w:t>and standard settings (fitting between 10 % and 98 % of maximum load (</w:t>
      </w:r>
      <w:r w:rsidRPr="00D156CF">
        <w:rPr>
          <w:rFonts w:asciiTheme="majorHAnsi" w:hAnsiTheme="majorHAnsi" w:cstheme="majorHAnsi"/>
          <w:i/>
          <w:iCs/>
          <w:lang w:val="en-US"/>
        </w:rPr>
        <w:t>F</w:t>
      </w:r>
      <w:r w:rsidRPr="00D156CF">
        <w:rPr>
          <w:rFonts w:asciiTheme="majorHAnsi" w:hAnsiTheme="majorHAnsi" w:cstheme="majorHAnsi"/>
          <w:vertAlign w:val="subscript"/>
          <w:lang w:val="en-US"/>
        </w:rPr>
        <w:t>max</w:t>
      </w:r>
      <w:r w:rsidRPr="00F07AB2">
        <w:rPr>
          <w:rFonts w:asciiTheme="majorHAnsi" w:hAnsiTheme="majorHAnsi" w:cstheme="majorHAnsi"/>
          <w:lang w:val="en-US"/>
        </w:rPr>
        <w:t xml:space="preserve">)). The Hertz formula yields the </w:t>
      </w:r>
      <w:r w:rsidR="0066041F" w:rsidRPr="00F07AB2">
        <w:rPr>
          <w:rFonts w:asciiTheme="majorHAnsi" w:hAnsiTheme="majorHAnsi" w:cstheme="majorHAnsi"/>
          <w:lang w:val="en-US"/>
        </w:rPr>
        <w:t>Young’s</w:t>
      </w:r>
      <w:r w:rsidRPr="00F07AB2">
        <w:rPr>
          <w:rFonts w:asciiTheme="majorHAnsi" w:hAnsiTheme="majorHAnsi" w:cstheme="majorHAnsi"/>
          <w:lang w:val="en-US"/>
        </w:rPr>
        <w:t xml:space="preserve"> modulus according to the </w:t>
      </w:r>
      <w:r w:rsidRPr="003C0B8B">
        <w:rPr>
          <w:rFonts w:asciiTheme="majorHAnsi" w:hAnsiTheme="majorHAnsi" w:cstheme="majorHAnsi"/>
          <w:lang w:val="en-US"/>
        </w:rPr>
        <w:t>formula</w:t>
      </w:r>
      <w:r>
        <w:rPr>
          <w:rFonts w:asciiTheme="majorHAnsi" w:hAnsiTheme="majorHAnsi" w:cstheme="majorHAnsi"/>
          <w:lang w:val="en-US"/>
        </w:rPr>
        <w:fldChar w:fldCharType="begin"/>
      </w:r>
      <w:r>
        <w:rPr>
          <w:rFonts w:asciiTheme="majorHAnsi" w:hAnsiTheme="majorHAnsi" w:cstheme="majorHAnsi"/>
          <w:lang w:val="en-US"/>
        </w:rPr>
        <w:instrText xml:space="preserve"> ADDIN EN.CITE &lt;EndNote&gt;&lt;Cite&gt;&lt;Author&gt;Nohava&lt;/Author&gt;&lt;Year&gt;2018&lt;/Year&gt;&lt;RecNum&gt;73&lt;/RecNum&gt;&lt;DisplayText&gt;&lt;style face="superscript"&gt;13&lt;/style&gt;&lt;/DisplayText&gt;&lt;record&gt;&lt;rec-number&gt;73&lt;/rec-number&gt;&lt;foreign-keys&gt;&lt;key app="EN" db-id="zvspev52q5sttqetatnpexxo02zdpswpztzw" timestamp="1602401589"&gt;73&lt;/key&gt;&lt;/foreign-keys&gt;&lt;ref-type name="Journal Article"&gt;17&lt;/ref-type&gt;&lt;contributors&gt;&lt;authors&gt;&lt;author&gt;Nohava, Jiri&lt;/author&gt;&lt;author&gt;Swain, Michael&lt;/author&gt;&lt;author&gt;Lang, Stefan J.&lt;/author&gt;&lt;author&gt;Maier, Philip&lt;/author&gt;&lt;author&gt;Heinzelmann, Sonja&lt;/author&gt;&lt;author&gt;Reinhard, Thomas&lt;/author&gt;&lt;author&gt;Eberwein, Philipp&lt;/author&gt;&lt;/authors&gt;&lt;/contributors&gt;&lt;titles&gt;&lt;title&gt;Instrumented indentation for determination of mechanical properties of human cornea after ultraviolet-A crosslinking&lt;/title&gt;&lt;secondary-title&gt;Journal of Biomedical Materials Research - Part A&lt;/secondary-title&gt;&lt;/titles&gt;&lt;periodical&gt;&lt;full-title&gt;Journal of Biomedical Materials Research - Part A&lt;/full-title&gt;&lt;/periodical&gt;&lt;pages&gt;1413-1420&lt;/pages&gt;&lt;volume&gt;106&lt;/volume&gt;&lt;number&gt;5&lt;/number&gt;&lt;keywords&gt;&lt;keyword&gt;cornea&lt;/keyword&gt;&lt;keyword&gt;corneal crosslinking&lt;/keyword&gt;&lt;keyword&gt;creep&lt;/keyword&gt;&lt;keyword&gt;elastic modulus&lt;/keyword&gt;&lt;keyword&gt;indentation&lt;/keyword&gt;&lt;/keywords&gt;&lt;dates&gt;&lt;year&gt;2018&lt;/year&gt;&lt;/dates&gt;&lt;urls&gt;&lt;pdf-urls&gt;&lt;url&gt;file:///C:/Users/annar/Documents/Backup ZBSA Aug 2019/05_Paper/Paper NatMat ULD/Nohava_et_al-2018-Journal_of_Biomedical_Materials_Research_Part_A(1).pdf&lt;/url&gt;&lt;/pdf-urls&gt;&lt;/urls&gt;&lt;electronic-resource-num&gt;10.1002/jbm.a.36337&lt;/electronic-resource-num&gt;&lt;/record&gt;&lt;/Cite&gt;&lt;/EndNote&gt;</w:instrText>
      </w:r>
      <w:r>
        <w:rPr>
          <w:rFonts w:asciiTheme="majorHAnsi" w:hAnsiTheme="majorHAnsi" w:cstheme="majorHAnsi"/>
          <w:lang w:val="en-US"/>
        </w:rPr>
        <w:fldChar w:fldCharType="separate"/>
      </w:r>
      <w:r w:rsidRPr="0045341C">
        <w:rPr>
          <w:rFonts w:asciiTheme="majorHAnsi" w:hAnsiTheme="majorHAnsi" w:cstheme="majorHAnsi"/>
          <w:noProof/>
          <w:vertAlign w:val="superscript"/>
          <w:lang w:val="en-US"/>
        </w:rPr>
        <w:t>13</w:t>
      </w:r>
      <w:r>
        <w:rPr>
          <w:rFonts w:asciiTheme="majorHAnsi" w:hAnsiTheme="majorHAnsi" w:cstheme="majorHAnsi"/>
          <w:lang w:val="en-US"/>
        </w:rPr>
        <w:fldChar w:fldCharType="end"/>
      </w:r>
      <w:r w:rsidRPr="003C0B8B">
        <w:rPr>
          <w:rFonts w:asciiTheme="majorHAnsi" w:hAnsiTheme="majorHAnsi" w:cstheme="majorHAnsi"/>
          <w:lang w:val="en-US"/>
        </w:rPr>
        <w:t>:</w:t>
      </w:r>
    </w:p>
    <w:p w14:paraId="7D42AD0E" w14:textId="46E4DC34" w:rsidR="00067C6D" w:rsidRPr="002937E1" w:rsidRDefault="00067C6D" w:rsidP="00067C6D">
      <w:pPr>
        <w:jc w:val="both"/>
        <w:rPr>
          <w:rFonts w:asciiTheme="majorHAnsi" w:eastAsiaTheme="minorEastAsia" w:hAnsiTheme="majorHAnsi" w:cstheme="majorHAnsi"/>
          <w:lang w:val="en-US"/>
        </w:rPr>
      </w:pPr>
      <m:oMathPara>
        <m:oMathParaPr>
          <m:jc m:val="center"/>
        </m:oMathParaPr>
        <m:oMath>
          <m:r>
            <w:rPr>
              <w:rFonts w:ascii="Cambria Math" w:hAnsi="Cambria Math" w:cstheme="majorHAnsi"/>
              <w:lang w:val="en-US"/>
            </w:rPr>
            <m:t>F=</m:t>
          </m:r>
          <m:f>
            <m:fPr>
              <m:ctrlPr>
                <w:rPr>
                  <w:rFonts w:ascii="Cambria Math" w:hAnsi="Cambria Math" w:cstheme="majorHAnsi"/>
                  <w:i/>
                  <w:lang w:val="en-US"/>
                </w:rPr>
              </m:ctrlPr>
            </m:fPr>
            <m:num>
              <m:r>
                <w:rPr>
                  <w:rFonts w:ascii="Cambria Math" w:hAnsi="Cambria Math" w:cstheme="majorHAnsi"/>
                  <w:lang w:val="en-US"/>
                </w:rPr>
                <m:t>4</m:t>
              </m:r>
            </m:num>
            <m:den>
              <m:r>
                <w:rPr>
                  <w:rFonts w:ascii="Cambria Math" w:hAnsi="Cambria Math" w:cstheme="majorHAnsi"/>
                  <w:lang w:val="en-US"/>
                </w:rPr>
                <m:t>3</m:t>
              </m:r>
            </m:den>
          </m:f>
          <m:r>
            <w:rPr>
              <w:rFonts w:ascii="Cambria Math" w:hAnsi="Cambria Math" w:cstheme="majorHAnsi"/>
              <w:lang w:val="en-US"/>
            </w:rPr>
            <m:t>E</m:t>
          </m:r>
          <m:rad>
            <m:radPr>
              <m:degHide m:val="1"/>
              <m:ctrlPr>
                <w:rPr>
                  <w:rFonts w:ascii="Cambria Math" w:hAnsi="Cambria Math" w:cstheme="majorHAnsi"/>
                  <w:i/>
                  <w:lang w:val="en-US"/>
                </w:rPr>
              </m:ctrlPr>
            </m:radPr>
            <m:deg/>
            <m:e>
              <m:r>
                <w:rPr>
                  <w:rFonts w:ascii="Cambria Math" w:hAnsi="Cambria Math" w:cstheme="majorHAnsi"/>
                  <w:lang w:val="en-US"/>
                </w:rPr>
                <m:t>R</m:t>
              </m:r>
            </m:e>
          </m:rad>
          <m:r>
            <w:ins w:id="467" w:author="Alexander Resch" w:date="2022-01-19T19:59:00Z">
              <w:rPr>
                <w:rFonts w:ascii="Cambria Math" w:hAnsi="Cambria Math" w:cstheme="majorHAnsi"/>
                <w:lang w:val="en-US"/>
              </w:rPr>
              <m:t>∙</m:t>
            </w:ins>
          </m:r>
          <m:r>
            <w:del w:id="468" w:author="Alexander Resch" w:date="2022-01-19T19:59:00Z">
              <w:rPr>
                <w:rFonts w:ascii="Cambria Math" w:hAnsi="Cambria Math" w:cstheme="majorHAnsi"/>
                <w:lang w:val="en-US"/>
              </w:rPr>
              <m:t>*</m:t>
            </w:del>
          </m:r>
          <m:sSup>
            <m:sSupPr>
              <m:ctrlPr>
                <w:rPr>
                  <w:rFonts w:ascii="Cambria Math" w:hAnsi="Cambria Math" w:cstheme="majorHAnsi"/>
                  <w:i/>
                  <w:lang w:val="en-US"/>
                </w:rPr>
              </m:ctrlPr>
            </m:sSupPr>
            <m:e>
              <m:r>
                <w:rPr>
                  <w:rFonts w:ascii="Cambria Math" w:hAnsi="Cambria Math" w:cstheme="majorHAnsi"/>
                  <w:lang w:val="en-US"/>
                </w:rPr>
                <m:t>h</m:t>
              </m:r>
            </m:e>
            <m:sup>
              <m:r>
                <w:rPr>
                  <w:rFonts w:ascii="Cambria Math" w:hAnsi="Cambria Math" w:cstheme="majorHAnsi"/>
                  <w:lang w:val="en-US"/>
                </w:rPr>
                <m:t>3/2</m:t>
              </m:r>
            </m:sup>
          </m:sSup>
        </m:oMath>
      </m:oMathPara>
    </w:p>
    <w:p w14:paraId="77978883" w14:textId="77777777" w:rsidR="004172A0" w:rsidRDefault="00067C6D" w:rsidP="004172A0">
      <w:pPr>
        <w:jc w:val="both"/>
        <w:rPr>
          <w:ins w:id="469" w:author="anna.resch88@gmail.com" w:date="2022-01-04T10:22:00Z"/>
          <w:rFonts w:asciiTheme="majorHAnsi" w:eastAsiaTheme="minorEastAsia" w:hAnsiTheme="majorHAnsi" w:cstheme="majorHAnsi"/>
          <w:lang w:val="en-US"/>
        </w:rPr>
      </w:pPr>
      <w:r w:rsidRPr="00F07AB2">
        <w:rPr>
          <w:rFonts w:asciiTheme="majorHAnsi" w:eastAsiaTheme="minorEastAsia" w:hAnsiTheme="majorHAnsi" w:cstheme="majorHAnsi"/>
          <w:lang w:val="en-US"/>
        </w:rPr>
        <w:t xml:space="preserve">Where </w:t>
      </w:r>
      <w:r w:rsidRPr="00F07AB2">
        <w:rPr>
          <w:rFonts w:asciiTheme="majorHAnsi" w:eastAsiaTheme="minorEastAsia" w:hAnsiTheme="majorHAnsi" w:cstheme="majorHAnsi"/>
          <w:i/>
          <w:iCs/>
          <w:lang w:val="en-US"/>
        </w:rPr>
        <w:t>E</w:t>
      </w:r>
      <w:r w:rsidRPr="00F07AB2">
        <w:rPr>
          <w:rFonts w:asciiTheme="majorHAnsi" w:eastAsiaTheme="minorEastAsia" w:hAnsiTheme="majorHAnsi" w:cstheme="majorHAnsi"/>
          <w:lang w:val="en-US"/>
        </w:rPr>
        <w:t xml:space="preserve"> is the (reduced) </w:t>
      </w:r>
      <w:r w:rsidR="0066041F" w:rsidRPr="00F07AB2">
        <w:rPr>
          <w:rFonts w:asciiTheme="majorHAnsi" w:hAnsiTheme="majorHAnsi" w:cstheme="majorHAnsi"/>
          <w:lang w:val="en-US"/>
        </w:rPr>
        <w:t>Young’s</w:t>
      </w:r>
      <w:r w:rsidRPr="00F07AB2">
        <w:rPr>
          <w:rFonts w:asciiTheme="majorHAnsi" w:eastAsiaTheme="minorEastAsia" w:hAnsiTheme="majorHAnsi" w:cstheme="majorHAnsi"/>
          <w:lang w:val="en-US"/>
        </w:rPr>
        <w:t xml:space="preserve"> modulus, </w:t>
      </w:r>
      <w:r w:rsidRPr="00F07AB2">
        <w:rPr>
          <w:rFonts w:asciiTheme="majorHAnsi" w:eastAsiaTheme="minorEastAsia" w:hAnsiTheme="majorHAnsi" w:cstheme="majorHAnsi"/>
          <w:i/>
          <w:iCs/>
          <w:lang w:val="en-US"/>
        </w:rPr>
        <w:t xml:space="preserve">F </w:t>
      </w:r>
      <w:r w:rsidRPr="00F07AB2">
        <w:rPr>
          <w:rFonts w:asciiTheme="majorHAnsi" w:eastAsiaTheme="minorEastAsia" w:hAnsiTheme="majorHAnsi" w:cstheme="majorHAnsi"/>
          <w:lang w:val="en-US"/>
        </w:rPr>
        <w:t xml:space="preserve">is the indentation load, </w:t>
      </w:r>
      <w:r w:rsidRPr="00F07AB2">
        <w:rPr>
          <w:rFonts w:asciiTheme="majorHAnsi" w:eastAsiaTheme="minorEastAsia" w:hAnsiTheme="majorHAnsi" w:cstheme="majorHAnsi"/>
          <w:i/>
          <w:iCs/>
          <w:lang w:val="en-US"/>
        </w:rPr>
        <w:t>R</w:t>
      </w:r>
      <w:r w:rsidRPr="00F07AB2">
        <w:rPr>
          <w:rFonts w:asciiTheme="majorHAnsi" w:eastAsiaTheme="minorEastAsia" w:hAnsiTheme="majorHAnsi" w:cstheme="majorHAnsi"/>
          <w:lang w:val="en-US"/>
        </w:rPr>
        <w:t xml:space="preserve"> is the radius of the indenter tip, and </w:t>
      </w:r>
      <w:r w:rsidRPr="00F07AB2">
        <w:rPr>
          <w:rFonts w:asciiTheme="majorHAnsi" w:eastAsiaTheme="minorEastAsia" w:hAnsiTheme="majorHAnsi" w:cstheme="majorHAnsi"/>
          <w:i/>
          <w:iCs/>
          <w:lang w:val="en-US"/>
        </w:rPr>
        <w:t>h</w:t>
      </w:r>
      <w:r w:rsidRPr="00F07AB2">
        <w:rPr>
          <w:rFonts w:asciiTheme="majorHAnsi" w:eastAsiaTheme="minorEastAsia" w:hAnsiTheme="majorHAnsi" w:cstheme="majorHAnsi"/>
          <w:lang w:val="en-US"/>
        </w:rPr>
        <w:t xml:space="preserve"> is the indentation depth. As the ruby tip is non-compressible, </w:t>
      </w:r>
      <w:r w:rsidRPr="00F07AB2">
        <w:rPr>
          <w:rFonts w:asciiTheme="majorHAnsi" w:eastAsiaTheme="minorEastAsia" w:hAnsiTheme="majorHAnsi" w:cstheme="majorHAnsi"/>
          <w:i/>
          <w:iCs/>
          <w:lang w:val="en-US"/>
        </w:rPr>
        <w:t>E</w:t>
      </w:r>
      <w:r w:rsidRPr="00F07AB2">
        <w:rPr>
          <w:rFonts w:asciiTheme="majorHAnsi" w:eastAsiaTheme="minorEastAsia" w:hAnsiTheme="majorHAnsi" w:cstheme="majorHAnsi"/>
          <w:lang w:val="en-US"/>
        </w:rPr>
        <w:t xml:space="preserve"> equals the Young’s modulus. </w:t>
      </w:r>
    </w:p>
    <w:p w14:paraId="3564F2BA" w14:textId="2DC19C57" w:rsidR="004172A0" w:rsidRPr="00CA34EE" w:rsidRDefault="004172A0" w:rsidP="004172A0">
      <w:pPr>
        <w:jc w:val="both"/>
        <w:rPr>
          <w:ins w:id="470" w:author="anna.resch88@gmail.com" w:date="2022-01-04T10:22:00Z"/>
          <w:rFonts w:asciiTheme="majorHAnsi" w:hAnsiTheme="majorHAnsi" w:cstheme="majorHAnsi"/>
          <w:b/>
          <w:bCs/>
          <w:i/>
          <w:lang w:val="en-US"/>
        </w:rPr>
      </w:pPr>
      <w:commentRangeStart w:id="471"/>
      <w:ins w:id="472" w:author="anna.resch88@gmail.com" w:date="2022-01-04T10:22:00Z">
        <w:r w:rsidRPr="004172A0">
          <w:rPr>
            <w:rFonts w:asciiTheme="majorHAnsi" w:hAnsiTheme="majorHAnsi" w:cstheme="majorHAnsi"/>
            <w:b/>
            <w:bCs/>
            <w:i/>
            <w:highlight w:val="magenta"/>
            <w:lang w:val="en-US"/>
            <w:rPrChange w:id="473" w:author="anna.resch88@gmail.com" w:date="2022-01-04T10:22:00Z">
              <w:rPr>
                <w:rFonts w:asciiTheme="majorHAnsi" w:hAnsiTheme="majorHAnsi" w:cstheme="majorHAnsi"/>
                <w:b/>
                <w:bCs/>
                <w:i/>
                <w:lang w:val="en-US"/>
              </w:rPr>
            </w:rPrChange>
          </w:rPr>
          <w:t xml:space="preserve">Table </w:t>
        </w:r>
        <w:commentRangeEnd w:id="471"/>
        <w:r w:rsidRPr="004172A0">
          <w:rPr>
            <w:rStyle w:val="Kommentarzeichen"/>
            <w:highlight w:val="magenta"/>
            <w:rPrChange w:id="474" w:author="anna.resch88@gmail.com" w:date="2022-01-04T10:22:00Z">
              <w:rPr>
                <w:rStyle w:val="Kommentarzeichen"/>
              </w:rPr>
            </w:rPrChange>
          </w:rPr>
          <w:commentReference w:id="471"/>
        </w:r>
        <w:r w:rsidRPr="004172A0">
          <w:rPr>
            <w:rFonts w:asciiTheme="majorHAnsi" w:hAnsiTheme="majorHAnsi" w:cstheme="majorHAnsi"/>
            <w:b/>
            <w:bCs/>
            <w:i/>
            <w:highlight w:val="magenta"/>
            <w:lang w:val="en-US"/>
            <w:rPrChange w:id="475" w:author="anna.resch88@gmail.com" w:date="2022-01-04T10:22:00Z">
              <w:rPr>
                <w:rFonts w:asciiTheme="majorHAnsi" w:hAnsiTheme="majorHAnsi" w:cstheme="majorHAnsi"/>
                <w:b/>
                <w:bCs/>
                <w:i/>
                <w:lang w:val="en-US"/>
              </w:rPr>
            </w:rPrChange>
          </w:rPr>
          <w:t xml:space="preserve">S-3: Fabrication parameters of ULD-ELP-ULD hydrogels measured via nanoindentation, number of measurements and resulting Young’s moduli from </w:t>
        </w:r>
        <w:proofErr w:type="spellStart"/>
        <w:r w:rsidRPr="004172A0">
          <w:rPr>
            <w:rFonts w:asciiTheme="majorHAnsi" w:hAnsiTheme="majorHAnsi" w:cstheme="majorHAnsi"/>
            <w:b/>
            <w:bCs/>
            <w:i/>
            <w:highlight w:val="magenta"/>
            <w:lang w:val="en-US"/>
            <w:rPrChange w:id="476" w:author="anna.resch88@gmail.com" w:date="2022-01-04T10:22:00Z">
              <w:rPr>
                <w:rFonts w:asciiTheme="majorHAnsi" w:hAnsiTheme="majorHAnsi" w:cstheme="majorHAnsi"/>
                <w:b/>
                <w:bCs/>
                <w:i/>
                <w:lang w:val="en-US"/>
              </w:rPr>
            </w:rPrChange>
          </w:rPr>
          <w:t>nanoindenter</w:t>
        </w:r>
        <w:proofErr w:type="spellEnd"/>
        <w:r w:rsidRPr="004172A0">
          <w:rPr>
            <w:rFonts w:asciiTheme="majorHAnsi" w:hAnsiTheme="majorHAnsi" w:cstheme="majorHAnsi"/>
            <w:b/>
            <w:bCs/>
            <w:i/>
            <w:highlight w:val="magenta"/>
            <w:lang w:val="en-US"/>
            <w:rPrChange w:id="477" w:author="anna.resch88@gmail.com" w:date="2022-01-04T10:22:00Z">
              <w:rPr>
                <w:rFonts w:asciiTheme="majorHAnsi" w:hAnsiTheme="majorHAnsi" w:cstheme="majorHAnsi"/>
                <w:b/>
                <w:bCs/>
                <w:i/>
                <w:lang w:val="en-US"/>
              </w:rPr>
            </w:rPrChange>
          </w:rPr>
          <w:t xml:space="preserve"> measurements.</w:t>
        </w:r>
      </w:ins>
    </w:p>
    <w:p w14:paraId="5411EA8E" w14:textId="7CC09C83" w:rsidR="00067C6D" w:rsidRPr="00F07AB2" w:rsidRDefault="00067C6D" w:rsidP="00067C6D">
      <w:pPr>
        <w:jc w:val="both"/>
        <w:rPr>
          <w:rFonts w:asciiTheme="majorHAnsi" w:hAnsiTheme="majorHAnsi" w:cstheme="majorHAnsi"/>
          <w:lang w:val="en-US"/>
        </w:rPr>
      </w:pPr>
    </w:p>
    <w:p w14:paraId="28C307C4" w14:textId="2B790D14" w:rsidR="004172A0" w:rsidRPr="004172A0" w:rsidDel="004172A0" w:rsidRDefault="00067C6D">
      <w:pPr>
        <w:rPr>
          <w:del w:id="478" w:author="anna.resch88@gmail.com" w:date="2022-01-04T10:22:00Z"/>
          <w:lang w:val="en-US"/>
        </w:rPr>
        <w:pPrChange w:id="479" w:author="anna.resch88@gmail.com" w:date="2022-01-04T10:22:00Z">
          <w:pPr>
            <w:pStyle w:val="berschrift4"/>
            <w:numPr>
              <w:ilvl w:val="1"/>
              <w:numId w:val="13"/>
            </w:numPr>
            <w:ind w:left="792" w:hanging="432"/>
            <w:jc w:val="both"/>
          </w:pPr>
        </w:pPrChange>
      </w:pPr>
      <w:del w:id="480" w:author="anna.resch88@gmail.com" w:date="2022-01-04T18:06:00Z">
        <w:r w:rsidRPr="00F07AB2" w:rsidDel="0032297A">
          <w:rPr>
            <w:lang w:val="en-US"/>
          </w:rPr>
          <w:delText>Dynamic Mechanical Analysis</w:delText>
        </w:r>
        <w:r w:rsidR="00A42681" w:rsidDel="0032297A">
          <w:rPr>
            <w:lang w:val="en-US"/>
          </w:rPr>
          <w:delText xml:space="preserve"> (DMA)</w:delText>
        </w:r>
      </w:del>
      <w:bookmarkStart w:id="481" w:name="_Toc92462512"/>
      <w:bookmarkStart w:id="482" w:name="_Toc92462550"/>
      <w:bookmarkEnd w:id="481"/>
      <w:bookmarkEnd w:id="482"/>
    </w:p>
    <w:p w14:paraId="5C976E9A" w14:textId="59358D4C" w:rsidR="00067C6D" w:rsidRPr="00F07AB2" w:rsidDel="0032297A" w:rsidRDefault="00067C6D" w:rsidP="00067C6D">
      <w:pPr>
        <w:jc w:val="both"/>
        <w:rPr>
          <w:del w:id="483" w:author="anna.resch88@gmail.com" w:date="2022-01-04T18:06:00Z"/>
          <w:rFonts w:asciiTheme="majorHAnsi" w:hAnsiTheme="majorHAnsi" w:cstheme="majorHAnsi"/>
          <w:lang w:val="en-US"/>
        </w:rPr>
      </w:pPr>
      <w:bookmarkStart w:id="484" w:name="_Hlk45958238"/>
      <w:del w:id="485" w:author="anna.resch88@gmail.com" w:date="2022-01-04T18:06:00Z">
        <w:r w:rsidRPr="00F07AB2" w:rsidDel="0032297A">
          <w:rPr>
            <w:rFonts w:asciiTheme="majorHAnsi" w:hAnsiTheme="majorHAnsi" w:cstheme="majorHAnsi"/>
            <w:lang w:val="en-US"/>
          </w:rPr>
          <w:delText xml:space="preserve">Uniaxial tensile stretch experiments were carried out </w:delText>
        </w:r>
        <w:bookmarkEnd w:id="484"/>
        <w:r w:rsidRPr="00F07AB2" w:rsidDel="0032297A">
          <w:rPr>
            <w:rFonts w:asciiTheme="majorHAnsi" w:hAnsiTheme="majorHAnsi" w:cstheme="majorHAnsi"/>
            <w:lang w:val="en-US"/>
          </w:rPr>
          <w:delText xml:space="preserve">for </w:delText>
        </w:r>
      </w:del>
      <w:del w:id="486" w:author="anna.resch88@gmail.com" w:date="2022-01-04T10:23:00Z">
        <w:r w:rsidRPr="00F07AB2" w:rsidDel="00E6648A">
          <w:rPr>
            <w:rFonts w:asciiTheme="majorHAnsi" w:hAnsiTheme="majorHAnsi" w:cstheme="majorHAnsi"/>
            <w:lang w:val="en-US"/>
          </w:rPr>
          <w:delText xml:space="preserve">triplicates of </w:delText>
        </w:r>
      </w:del>
      <w:del w:id="487" w:author="anna.resch88@gmail.com" w:date="2022-01-04T18:06:00Z">
        <w:r w:rsidRPr="00F07AB2" w:rsidDel="0032297A">
          <w:rPr>
            <w:rFonts w:asciiTheme="majorHAnsi" w:hAnsiTheme="majorHAnsi" w:cstheme="majorHAnsi"/>
            <w:lang w:val="en-US"/>
          </w:rPr>
          <w:delText>ULD-V20-ULD</w:delText>
        </w:r>
      </w:del>
      <w:del w:id="488" w:author="anna.resch88@gmail.com" w:date="2022-01-04T10:23:00Z">
        <w:r w:rsidRPr="00F07AB2" w:rsidDel="00E6648A">
          <w:rPr>
            <w:rFonts w:asciiTheme="majorHAnsi" w:hAnsiTheme="majorHAnsi" w:cstheme="majorHAnsi"/>
            <w:lang w:val="en-US"/>
          </w:rPr>
          <w:delText xml:space="preserve"> (10 % and 20 %) and</w:delText>
        </w:r>
      </w:del>
      <w:del w:id="489" w:author="anna.resch88@gmail.com" w:date="2022-01-04T18:06:00Z">
        <w:r w:rsidRPr="00F07AB2" w:rsidDel="0032297A">
          <w:rPr>
            <w:rFonts w:asciiTheme="majorHAnsi" w:hAnsiTheme="majorHAnsi" w:cstheme="majorHAnsi"/>
            <w:lang w:val="en-US"/>
          </w:rPr>
          <w:delText xml:space="preserve"> ULD-V40-ULD (20 %), crosslinked with 2</w:delText>
        </w:r>
      </w:del>
      <w:del w:id="490" w:author="anna.resch88@gmail.com" w:date="2022-01-04T10:24:00Z">
        <w:r w:rsidRPr="00F07AB2" w:rsidDel="00E6648A">
          <w:rPr>
            <w:rFonts w:asciiTheme="majorHAnsi" w:hAnsiTheme="majorHAnsi" w:cstheme="majorHAnsi"/>
            <w:lang w:val="en-US"/>
          </w:rPr>
          <w:delText>,</w:delText>
        </w:r>
      </w:del>
      <w:del w:id="491" w:author="anna.resch88@gmail.com" w:date="2022-01-04T18:06:00Z">
        <w:r w:rsidRPr="00F07AB2" w:rsidDel="0032297A">
          <w:rPr>
            <w:rFonts w:asciiTheme="majorHAnsi" w:hAnsiTheme="majorHAnsi" w:cstheme="majorHAnsi"/>
            <w:lang w:val="en-US"/>
          </w:rPr>
          <w:delText xml:space="preserve">5 mM riboflavin and 30 mM APS. As high amounts of protein were required to cast these gels, proteins were dissolved in 4 M urea to ensure fast and homogeneous dissolving. 580 µm thick gel films were cut to pieces of </w:delText>
        </w:r>
        <w:r w:rsidDel="0032297A">
          <w:rPr>
            <w:rFonts w:asciiTheme="majorHAnsi" w:hAnsiTheme="majorHAnsi" w:cstheme="majorHAnsi"/>
            <w:lang w:val="en-US"/>
          </w:rPr>
          <w:delText>approx.</w:delText>
        </w:r>
        <w:r w:rsidRPr="00F07AB2" w:rsidDel="0032297A">
          <w:rPr>
            <w:rFonts w:asciiTheme="majorHAnsi" w:hAnsiTheme="majorHAnsi" w:cstheme="majorHAnsi"/>
            <w:lang w:val="en-US"/>
          </w:rPr>
          <w:delText xml:space="preserve"> 10 mm x 5 mm and measured at 37 °C in PBS buffer using the incubator-housed ElectroForce 5210 BioDynamic-Test-System (Texas Instruments, Dallas, Texas, USA; formerly Bose, Minnesota, USA). After placing the gel film between the clamps, the width and length (space between clamps) of the gel were measured. </w:delText>
        </w:r>
      </w:del>
      <w:del w:id="492" w:author="anna.resch88@gmail.com" w:date="2022-01-04T10:24:00Z">
        <w:r w:rsidRPr="00F07AB2" w:rsidDel="00E6648A">
          <w:rPr>
            <w:rFonts w:asciiTheme="majorHAnsi" w:hAnsiTheme="majorHAnsi" w:cstheme="majorHAnsi"/>
            <w:lang w:val="en-US"/>
          </w:rPr>
          <w:delText>T</w:delText>
        </w:r>
      </w:del>
      <w:del w:id="493" w:author="anna.resch88@gmail.com" w:date="2022-01-04T18:06:00Z">
        <w:r w:rsidRPr="00F07AB2" w:rsidDel="0032297A">
          <w:rPr>
            <w:rFonts w:asciiTheme="majorHAnsi" w:hAnsiTheme="majorHAnsi" w:cstheme="majorHAnsi"/>
            <w:lang w:val="en-US"/>
          </w:rPr>
          <w:delText xml:space="preserve">ensile </w:delText>
        </w:r>
      </w:del>
      <w:del w:id="494" w:author="anna.resch88@gmail.com" w:date="2022-01-04T10:29:00Z">
        <w:r w:rsidRPr="00F07AB2" w:rsidDel="002413AA">
          <w:rPr>
            <w:rFonts w:asciiTheme="majorHAnsi" w:hAnsiTheme="majorHAnsi" w:cstheme="majorHAnsi"/>
            <w:lang w:val="en-US"/>
          </w:rPr>
          <w:delText xml:space="preserve">stretch </w:delText>
        </w:r>
      </w:del>
      <w:del w:id="495" w:author="anna.resch88@gmail.com" w:date="2022-01-04T18:06:00Z">
        <w:r w:rsidRPr="00F07AB2" w:rsidDel="0032297A">
          <w:rPr>
            <w:rFonts w:asciiTheme="majorHAnsi" w:hAnsiTheme="majorHAnsi" w:cstheme="majorHAnsi"/>
            <w:lang w:val="en-US"/>
          </w:rPr>
          <w:delText xml:space="preserve">was then applied </w:delText>
        </w:r>
      </w:del>
      <w:del w:id="496" w:author="anna.resch88@gmail.com" w:date="2022-01-04T10:25:00Z">
        <w:r w:rsidRPr="00F07AB2" w:rsidDel="00E6648A">
          <w:rPr>
            <w:rFonts w:asciiTheme="majorHAnsi" w:hAnsiTheme="majorHAnsi" w:cstheme="majorHAnsi"/>
            <w:lang w:val="en-US"/>
          </w:rPr>
          <w:delText xml:space="preserve">in a cyclic manner where the </w:delText>
        </w:r>
      </w:del>
      <w:del w:id="497" w:author="anna.resch88@gmail.com" w:date="2022-01-04T18:06:00Z">
        <w:r w:rsidRPr="00F07AB2" w:rsidDel="0032297A">
          <w:rPr>
            <w:rFonts w:asciiTheme="majorHAnsi" w:hAnsiTheme="majorHAnsi" w:cstheme="majorHAnsi"/>
            <w:lang w:val="en-US"/>
          </w:rPr>
          <w:delText xml:space="preserve">maximum displacement </w:delText>
        </w:r>
      </w:del>
      <w:del w:id="498" w:author="anna.resch88@gmail.com" w:date="2022-01-04T10:25:00Z">
        <w:r w:rsidRPr="00F07AB2" w:rsidDel="00E6648A">
          <w:rPr>
            <w:rFonts w:asciiTheme="majorHAnsi" w:hAnsiTheme="majorHAnsi" w:cstheme="majorHAnsi"/>
            <w:lang w:val="en-US"/>
          </w:rPr>
          <w:delText xml:space="preserve">was </w:delText>
        </w:r>
      </w:del>
      <w:del w:id="499" w:author="anna.resch88@gmail.com" w:date="2022-01-04T18:06:00Z">
        <w:r w:rsidRPr="00F07AB2" w:rsidDel="0032297A">
          <w:rPr>
            <w:rFonts w:asciiTheme="majorHAnsi" w:hAnsiTheme="majorHAnsi" w:cstheme="majorHAnsi"/>
            <w:lang w:val="en-US"/>
          </w:rPr>
          <w:delText>set to 20 % of the measured gel length</w:delText>
        </w:r>
      </w:del>
      <w:del w:id="500" w:author="anna.resch88@gmail.com" w:date="2022-01-04T10:25:00Z">
        <w:r w:rsidRPr="00F07AB2" w:rsidDel="00E6648A">
          <w:rPr>
            <w:rFonts w:asciiTheme="majorHAnsi" w:hAnsiTheme="majorHAnsi" w:cstheme="majorHAnsi"/>
            <w:lang w:val="en-US"/>
          </w:rPr>
          <w:delText xml:space="preserve"> and the frequency was set to 1 Hz</w:delText>
        </w:r>
        <w:r w:rsidDel="00E6648A">
          <w:rPr>
            <w:rFonts w:asciiTheme="majorHAnsi" w:hAnsiTheme="majorHAnsi" w:cstheme="majorHAnsi"/>
            <w:lang w:val="en-US"/>
          </w:rPr>
          <w:delText xml:space="preserve"> </w:delText>
        </w:r>
      </w:del>
      <w:del w:id="501" w:author="anna.resch88@gmail.com" w:date="2022-01-04T18:06:00Z">
        <w:r w:rsidRPr="00F07AB2" w:rsidDel="0032297A">
          <w:rPr>
            <w:rFonts w:asciiTheme="majorHAnsi" w:hAnsiTheme="majorHAnsi" w:cstheme="majorHAnsi"/>
            <w:lang w:val="en-US"/>
          </w:rPr>
          <w:delText>To determine ultimate tensile stress and strain, gel pads were stretched until rupture</w:delText>
        </w:r>
      </w:del>
      <w:del w:id="502" w:author="anna.resch88@gmail.com" w:date="2022-01-04T10:25:00Z">
        <w:r w:rsidRPr="00F07AB2" w:rsidDel="00275363">
          <w:rPr>
            <w:rFonts w:asciiTheme="majorHAnsi" w:hAnsiTheme="majorHAnsi" w:cstheme="majorHAnsi"/>
            <w:lang w:val="en-US"/>
          </w:rPr>
          <w:delText xml:space="preserve"> (maximum displacement was set </w:delText>
        </w:r>
      </w:del>
      <w:del w:id="503" w:author="anna.resch88@gmail.com" w:date="2022-01-04T10:26:00Z">
        <w:r w:rsidRPr="00F07AB2" w:rsidDel="00275363">
          <w:rPr>
            <w:rFonts w:asciiTheme="majorHAnsi" w:hAnsiTheme="majorHAnsi" w:cstheme="majorHAnsi"/>
            <w:lang w:val="en-US"/>
          </w:rPr>
          <w:delText>to 5 mm, frequency 0</w:delText>
        </w:r>
      </w:del>
      <w:del w:id="504" w:author="anna.resch88@gmail.com" w:date="2022-01-04T10:25:00Z">
        <w:r w:rsidRPr="00F07AB2" w:rsidDel="00E6648A">
          <w:rPr>
            <w:rFonts w:asciiTheme="majorHAnsi" w:hAnsiTheme="majorHAnsi" w:cstheme="majorHAnsi"/>
            <w:lang w:val="en-US"/>
          </w:rPr>
          <w:delText>,</w:delText>
        </w:r>
      </w:del>
      <w:del w:id="505" w:author="anna.resch88@gmail.com" w:date="2022-01-04T10:26:00Z">
        <w:r w:rsidRPr="00F07AB2" w:rsidDel="00275363">
          <w:rPr>
            <w:rFonts w:asciiTheme="majorHAnsi" w:hAnsiTheme="majorHAnsi" w:cstheme="majorHAnsi"/>
            <w:lang w:val="en-US"/>
          </w:rPr>
          <w:delText>01 Hz)</w:delText>
        </w:r>
      </w:del>
      <w:del w:id="506" w:author="anna.resch88@gmail.com" w:date="2022-01-04T18:06:00Z">
        <w:r w:rsidRPr="00F07AB2" w:rsidDel="0032297A">
          <w:rPr>
            <w:rFonts w:asciiTheme="majorHAnsi" w:hAnsiTheme="majorHAnsi" w:cstheme="majorHAnsi"/>
            <w:lang w:val="en-US"/>
          </w:rPr>
          <w:delText xml:space="preserve">. </w:delText>
        </w:r>
        <w:bookmarkStart w:id="507" w:name="_Toc92462513"/>
        <w:bookmarkStart w:id="508" w:name="_Toc92462551"/>
        <w:bookmarkEnd w:id="507"/>
        <w:bookmarkEnd w:id="508"/>
      </w:del>
    </w:p>
    <w:p w14:paraId="387AFC10" w14:textId="1BDF9DCD" w:rsidR="00067C6D" w:rsidRPr="00F07AB2" w:rsidDel="0032297A" w:rsidRDefault="00067C6D">
      <w:pPr>
        <w:pStyle w:val="berschrift4"/>
        <w:numPr>
          <w:ilvl w:val="1"/>
          <w:numId w:val="47"/>
        </w:numPr>
        <w:rPr>
          <w:del w:id="509" w:author="anna.resch88@gmail.com" w:date="2022-01-04T18:06:00Z"/>
          <w:lang w:val="en-US"/>
        </w:rPr>
        <w:pPrChange w:id="510" w:author="anna.resch88@gmail.com" w:date="2022-01-04T10:05:00Z">
          <w:pPr>
            <w:pStyle w:val="berschrift5"/>
            <w:numPr>
              <w:ilvl w:val="2"/>
              <w:numId w:val="13"/>
            </w:numPr>
            <w:ind w:left="1224" w:hanging="504"/>
            <w:jc w:val="both"/>
          </w:pPr>
        </w:pPrChange>
      </w:pPr>
      <w:bookmarkStart w:id="511" w:name="_Toc92273411"/>
      <w:bookmarkStart w:id="512" w:name="_Toc92273466"/>
      <w:del w:id="513" w:author="anna.resch88@gmail.com" w:date="2022-01-04T18:06:00Z">
        <w:r w:rsidRPr="00F07AB2" w:rsidDel="0032297A">
          <w:rPr>
            <w:lang w:val="en-US"/>
          </w:rPr>
          <w:delText xml:space="preserve">DMA </w:delText>
        </w:r>
      </w:del>
      <w:del w:id="514" w:author="anna.resch88@gmail.com" w:date="2022-01-04T10:22:00Z">
        <w:r w:rsidRPr="00F07AB2" w:rsidDel="00E6648A">
          <w:rPr>
            <w:lang w:val="en-US"/>
          </w:rPr>
          <w:delText>D</w:delText>
        </w:r>
      </w:del>
      <w:del w:id="515" w:author="anna.resch88@gmail.com" w:date="2022-01-04T18:06:00Z">
        <w:r w:rsidRPr="00F07AB2" w:rsidDel="0032297A">
          <w:rPr>
            <w:lang w:val="en-US"/>
          </w:rPr>
          <w:delText xml:space="preserve">ata </w:delText>
        </w:r>
      </w:del>
      <w:del w:id="516" w:author="anna.resch88@gmail.com" w:date="2022-01-04T10:22:00Z">
        <w:r w:rsidRPr="00F07AB2" w:rsidDel="00E6648A">
          <w:rPr>
            <w:lang w:val="en-US"/>
          </w:rPr>
          <w:delText>P</w:delText>
        </w:r>
      </w:del>
      <w:del w:id="517" w:author="anna.resch88@gmail.com" w:date="2022-01-04T18:06:00Z">
        <w:r w:rsidRPr="00F07AB2" w:rsidDel="0032297A">
          <w:rPr>
            <w:lang w:val="en-US"/>
          </w:rPr>
          <w:delText xml:space="preserve">rocessing and </w:delText>
        </w:r>
      </w:del>
      <w:del w:id="518" w:author="anna.resch88@gmail.com" w:date="2022-01-04T10:23:00Z">
        <w:r w:rsidRPr="00F07AB2" w:rsidDel="00E6648A">
          <w:rPr>
            <w:lang w:val="en-US"/>
          </w:rPr>
          <w:delText>E</w:delText>
        </w:r>
      </w:del>
      <w:del w:id="519" w:author="anna.resch88@gmail.com" w:date="2022-01-04T18:06:00Z">
        <w:r w:rsidRPr="00F07AB2" w:rsidDel="0032297A">
          <w:rPr>
            <w:lang w:val="en-US"/>
          </w:rPr>
          <w:delText>valuation</w:delText>
        </w:r>
        <w:bookmarkStart w:id="520" w:name="_Toc92462514"/>
        <w:bookmarkStart w:id="521" w:name="_Toc92462552"/>
        <w:bookmarkEnd w:id="511"/>
        <w:bookmarkEnd w:id="512"/>
        <w:bookmarkEnd w:id="520"/>
        <w:bookmarkEnd w:id="521"/>
      </w:del>
    </w:p>
    <w:p w14:paraId="6124BDCA" w14:textId="05BA7C4D" w:rsidR="00067C6D" w:rsidRPr="00F07AB2" w:rsidDel="0032297A" w:rsidRDefault="00067C6D" w:rsidP="00067C6D">
      <w:pPr>
        <w:jc w:val="both"/>
        <w:rPr>
          <w:del w:id="522" w:author="anna.resch88@gmail.com" w:date="2022-01-04T18:06:00Z"/>
          <w:rFonts w:asciiTheme="majorHAnsi" w:hAnsiTheme="majorHAnsi" w:cstheme="majorHAnsi"/>
          <w:lang w:val="en-US"/>
        </w:rPr>
      </w:pPr>
      <w:del w:id="523" w:author="anna.resch88@gmail.com" w:date="2022-01-04T18:06:00Z">
        <w:r w:rsidRPr="00F07AB2" w:rsidDel="0032297A">
          <w:rPr>
            <w:rFonts w:asciiTheme="majorHAnsi" w:hAnsiTheme="majorHAnsi" w:cstheme="majorHAnsi"/>
            <w:lang w:val="en-US"/>
          </w:rPr>
          <w:delText xml:space="preserve">Both the rupture experiment data and the dynamical stretch data were provided as raw data in csv-format, containing strain data as the independent variable and noisy stress data as the dependent variable. Measured force (stress) values were </w:delText>
        </w:r>
      </w:del>
      <w:del w:id="524" w:author="anna.resch88@gmail.com" w:date="2022-01-04T10:30:00Z">
        <w:r w:rsidRPr="00F07AB2" w:rsidDel="002413AA">
          <w:rPr>
            <w:rFonts w:asciiTheme="majorHAnsi" w:hAnsiTheme="majorHAnsi" w:cstheme="majorHAnsi"/>
            <w:lang w:val="en-US"/>
          </w:rPr>
          <w:delText xml:space="preserve">extremely </w:delText>
        </w:r>
      </w:del>
      <w:del w:id="525" w:author="anna.resch88@gmail.com" w:date="2022-01-04T18:06:00Z">
        <w:r w:rsidRPr="00F07AB2" w:rsidDel="0032297A">
          <w:rPr>
            <w:rFonts w:asciiTheme="majorHAnsi" w:hAnsiTheme="majorHAnsi" w:cstheme="majorHAnsi"/>
            <w:lang w:val="en-US"/>
          </w:rPr>
          <w:delText xml:space="preserve">low, resulting in a low signal-to-noise ratio and requiring a denoising process to allow for data visualization and analysis. Data </w:delText>
        </w:r>
      </w:del>
      <w:del w:id="526" w:author="anna.resch88@gmail.com" w:date="2022-01-04T10:30:00Z">
        <w:r w:rsidRPr="00F07AB2" w:rsidDel="002413AA">
          <w:rPr>
            <w:rFonts w:asciiTheme="majorHAnsi" w:hAnsiTheme="majorHAnsi" w:cstheme="majorHAnsi"/>
            <w:lang w:val="en-US"/>
          </w:rPr>
          <w:delText xml:space="preserve">derived from rupture experiments </w:delText>
        </w:r>
      </w:del>
      <w:del w:id="527" w:author="anna.resch88@gmail.com" w:date="2022-01-04T18:06:00Z">
        <w:r w:rsidRPr="00F07AB2" w:rsidDel="0032297A">
          <w:rPr>
            <w:rFonts w:asciiTheme="majorHAnsi" w:hAnsiTheme="majorHAnsi" w:cstheme="majorHAnsi"/>
            <w:lang w:val="en-US"/>
          </w:rPr>
          <w:delText xml:space="preserve">were denoised using a Savitzky-Golay Filter of window size </w:delText>
        </w:r>
      </w:del>
      <m:oMath>
        <m:sSub>
          <m:sSubPr>
            <m:ctrlPr>
              <w:del w:id="528" w:author="anna.resch88@gmail.com" w:date="2022-01-04T18:06:00Z">
                <w:rPr>
                  <w:rFonts w:ascii="Cambria Math" w:hAnsi="Cambria Math" w:cstheme="majorHAnsi"/>
                  <w:i/>
                </w:rPr>
              </w:del>
            </m:ctrlPr>
          </m:sSubPr>
          <m:e>
            <m:r>
              <w:del w:id="529" w:author="anna.resch88@gmail.com" w:date="2022-01-04T18:06:00Z">
                <w:rPr>
                  <w:rFonts w:ascii="Cambria Math" w:hAnsi="Cambria Math" w:cstheme="majorHAnsi"/>
                </w:rPr>
                <m:t>n</m:t>
              </w:del>
            </m:r>
          </m:e>
          <m:sub>
            <m:r>
              <w:del w:id="530" w:author="anna.resch88@gmail.com" w:date="2022-01-04T18:06:00Z">
                <w:rPr>
                  <w:rFonts w:ascii="Cambria Math" w:hAnsi="Cambria Math" w:cstheme="majorHAnsi"/>
                </w:rPr>
                <m:t>w</m:t>
              </w:del>
            </m:r>
          </m:sub>
        </m:sSub>
        <m:r>
          <w:del w:id="531" w:author="anna.resch88@gmail.com" w:date="2022-01-04T18:06:00Z">
            <w:rPr>
              <w:rFonts w:ascii="Cambria Math" w:hAnsi="Cambria Math" w:cstheme="majorHAnsi"/>
              <w:lang w:val="en-US"/>
            </w:rPr>
            <m:t xml:space="preserve">= 21 </m:t>
          </w:del>
        </m:r>
      </m:oMath>
      <w:del w:id="532" w:author="anna.resch88@gmail.com" w:date="2022-01-04T18:06:00Z">
        <w:r w:rsidRPr="00F07AB2" w:rsidDel="0032297A">
          <w:rPr>
            <w:rFonts w:asciiTheme="majorHAnsi" w:hAnsiTheme="majorHAnsi" w:cstheme="majorHAnsi"/>
            <w:lang w:val="en-US"/>
          </w:rPr>
          <w:delText xml:space="preserve">and order </w:delText>
        </w:r>
      </w:del>
      <m:oMath>
        <m:sSub>
          <m:sSubPr>
            <m:ctrlPr>
              <w:del w:id="533" w:author="anna.resch88@gmail.com" w:date="2022-01-04T18:06:00Z">
                <w:rPr>
                  <w:rFonts w:ascii="Cambria Math" w:hAnsi="Cambria Math" w:cstheme="majorHAnsi"/>
                  <w:i/>
                  <w:vertAlign w:val="subscript"/>
                </w:rPr>
              </w:del>
            </m:ctrlPr>
          </m:sSubPr>
          <m:e>
            <m:r>
              <w:del w:id="534" w:author="anna.resch88@gmail.com" w:date="2022-01-04T18:06:00Z">
                <w:rPr>
                  <w:rFonts w:ascii="Cambria Math" w:hAnsi="Cambria Math" w:cstheme="majorHAnsi"/>
                </w:rPr>
                <m:t>n</m:t>
              </w:del>
            </m:r>
            <m:ctrlPr>
              <w:del w:id="535" w:author="anna.resch88@gmail.com" w:date="2022-01-04T18:06:00Z">
                <w:rPr>
                  <w:rFonts w:ascii="Cambria Math" w:hAnsi="Cambria Math" w:cstheme="majorHAnsi"/>
                  <w:i/>
                </w:rPr>
              </w:del>
            </m:ctrlPr>
          </m:e>
          <m:sub>
            <m:r>
              <w:del w:id="536" w:author="anna.resch88@gmail.com" w:date="2022-01-04T18:06:00Z">
                <w:rPr>
                  <w:rFonts w:ascii="Cambria Math" w:hAnsi="Cambria Math" w:cstheme="majorHAnsi"/>
                  <w:vertAlign w:val="subscript"/>
                </w:rPr>
                <m:t>o</m:t>
              </w:del>
            </m:r>
          </m:sub>
        </m:sSub>
        <m:r>
          <w:del w:id="537" w:author="anna.resch88@gmail.com" w:date="2022-01-04T18:06:00Z">
            <w:rPr>
              <w:rFonts w:ascii="Cambria Math" w:hAnsi="Cambria Math" w:cstheme="majorHAnsi"/>
              <w:lang w:val="en-US"/>
            </w:rPr>
            <m:t>= 1</m:t>
          </w:del>
        </m:r>
      </m:oMath>
      <w:del w:id="538" w:author="anna.resch88@gmail.com" w:date="2022-01-04T18:06:00Z">
        <w:r w:rsidRPr="00F07AB2" w:rsidDel="0032297A">
          <w:rPr>
            <w:rFonts w:asciiTheme="majorHAnsi" w:hAnsiTheme="majorHAnsi" w:cstheme="majorHAnsi"/>
            <w:lang w:val="en-US"/>
          </w:rPr>
          <w:delText>. This specific filter type was chosen due to its extrema-preserving nature</w:delText>
        </w:r>
        <w:r w:rsidDel="0032297A">
          <w:rPr>
            <w:rFonts w:asciiTheme="majorHAnsi" w:hAnsiTheme="majorHAnsi" w:cstheme="majorHAnsi"/>
            <w:lang w:val="en-US"/>
          </w:rPr>
          <w:fldChar w:fldCharType="begin"/>
        </w:r>
        <w:r w:rsidDel="0032297A">
          <w:rPr>
            <w:rFonts w:asciiTheme="majorHAnsi" w:hAnsiTheme="majorHAnsi" w:cstheme="majorHAnsi"/>
            <w:lang w:val="en-US"/>
          </w:rPr>
          <w:delInstrText xml:space="preserve"> ADDIN EN.CITE &lt;EndNote&gt;&lt;Cite&gt;&lt;Author&gt;Savitzky&lt;/Author&gt;&lt;Year&gt;1964&lt;/Year&gt;&lt;RecNum&gt;34&lt;/RecNum&gt;&lt;DisplayText&gt;&lt;style face="superscript"&gt;14&lt;/style&gt;&lt;/DisplayText&gt;&lt;record&gt;&lt;rec-number&gt;34&lt;/rec-number&gt;&lt;foreign-keys&gt;&lt;key app="EN" db-id="zvspev52q5sttqetatnpexxo02zdpswpztzw" timestamp="1602401589"&gt;34&lt;/key&gt;&lt;/foreign-keys&gt;&lt;ref-type name="Journal Article"&gt;17&lt;/ref-type&gt;&lt;contributors&gt;&lt;authors&gt;&lt;author&gt;Savitzky, Abraham&lt;/author&gt;&lt;author&gt;Golay, Marcel J. E.&lt;/author&gt;&lt;/authors&gt;&lt;/contributors&gt;&lt;titles&gt;&lt;title&gt;Smoothing and Differentiation of Data by Simplified Least Squares Procedures&lt;/title&gt;&lt;secondary-title&gt;Analytical Chemistry&lt;/secondary-title&gt;&lt;/titles&gt;&lt;periodical&gt;&lt;full-title&gt;Analytical Chemistry&lt;/full-title&gt;&lt;/periodical&gt;&lt;pages&gt;1627-1639&lt;/pages&gt;&lt;volume&gt;36&lt;/volume&gt;&lt;number&gt;8&lt;/number&gt;&lt;dates&gt;&lt;year&gt;1964&lt;/year&gt;&lt;/dates&gt;&lt;urls&gt;&lt;/urls&gt;&lt;electronic-resource-num&gt;10.1021/ac60214a047&lt;/electronic-resource-num&gt;&lt;/record&gt;&lt;/Cite&gt;&lt;/EndNote&gt;</w:delInstrText>
        </w:r>
        <w:r w:rsidDel="0032297A">
          <w:rPr>
            <w:rFonts w:asciiTheme="majorHAnsi" w:hAnsiTheme="majorHAnsi" w:cstheme="majorHAnsi"/>
            <w:lang w:val="en-US"/>
          </w:rPr>
          <w:fldChar w:fldCharType="separate"/>
        </w:r>
        <w:r w:rsidRPr="0045341C" w:rsidDel="0032297A">
          <w:rPr>
            <w:rFonts w:asciiTheme="majorHAnsi" w:hAnsiTheme="majorHAnsi" w:cstheme="majorHAnsi"/>
            <w:noProof/>
            <w:vertAlign w:val="superscript"/>
            <w:lang w:val="en-US"/>
          </w:rPr>
          <w:delText>14</w:delText>
        </w:r>
        <w:r w:rsidDel="0032297A">
          <w:rPr>
            <w:rFonts w:asciiTheme="majorHAnsi" w:hAnsiTheme="majorHAnsi" w:cstheme="majorHAnsi"/>
            <w:lang w:val="en-US"/>
          </w:rPr>
          <w:fldChar w:fldCharType="end"/>
        </w:r>
      </w:del>
      <w:del w:id="539" w:author="anna.resch88@gmail.com" w:date="2022-01-04T10:31:00Z">
        <w:r w:rsidRPr="00F07AB2" w:rsidDel="002413AA">
          <w:rPr>
            <w:rFonts w:asciiTheme="majorHAnsi" w:hAnsiTheme="majorHAnsi" w:cstheme="majorHAnsi"/>
            <w:lang w:val="en-US"/>
          </w:rPr>
          <w:delText xml:space="preserve"> –</w:delText>
        </w:r>
      </w:del>
      <w:del w:id="540" w:author="anna.resch88@gmail.com" w:date="2022-01-04T10:30:00Z">
        <w:r w:rsidRPr="00F07AB2" w:rsidDel="002413AA">
          <w:rPr>
            <w:rFonts w:asciiTheme="majorHAnsi" w:hAnsiTheme="majorHAnsi" w:cstheme="majorHAnsi"/>
            <w:lang w:val="en-US"/>
          </w:rPr>
          <w:delText xml:space="preserve"> a desirable characteristic for exact identification of the rupture point</w:delText>
        </w:r>
      </w:del>
      <w:del w:id="541" w:author="anna.resch88@gmail.com" w:date="2022-01-04T18:06:00Z">
        <w:r w:rsidRPr="00F07AB2" w:rsidDel="0032297A">
          <w:rPr>
            <w:rFonts w:asciiTheme="majorHAnsi" w:hAnsiTheme="majorHAnsi" w:cstheme="majorHAnsi"/>
            <w:lang w:val="en-US"/>
          </w:rPr>
          <w:delText xml:space="preserve">. </w:delText>
        </w:r>
      </w:del>
      <w:del w:id="542" w:author="anna.resch88@gmail.com" w:date="2022-01-04T10:31:00Z">
        <w:r w:rsidRPr="00F07AB2" w:rsidDel="002413AA">
          <w:rPr>
            <w:rFonts w:asciiTheme="majorHAnsi" w:hAnsiTheme="majorHAnsi" w:cstheme="majorHAnsi"/>
            <w:lang w:val="en-US"/>
          </w:rPr>
          <w:delText>T</w:delText>
        </w:r>
      </w:del>
      <w:del w:id="543" w:author="anna.resch88@gmail.com" w:date="2022-01-04T18:06:00Z">
        <w:r w:rsidRPr="00F07AB2" w:rsidDel="0032297A">
          <w:rPr>
            <w:rFonts w:asciiTheme="majorHAnsi" w:hAnsiTheme="majorHAnsi" w:cstheme="majorHAnsi"/>
            <w:lang w:val="en-US"/>
          </w:rPr>
          <w:delText xml:space="preserve">he corresponding exact maximum strain </w:delText>
        </w:r>
        <w:r w:rsidRPr="00F07AB2" w:rsidDel="0032297A">
          <w:rPr>
            <w:rFonts w:asciiTheme="majorHAnsi" w:hAnsiTheme="majorHAnsi" w:cstheme="majorHAnsi"/>
            <w:lang w:val="en-US"/>
          </w:rPr>
          <w:lastRenderedPageBreak/>
          <w:delText xml:space="preserve">value was then extracted by identifying the maximum index of the denoised stress data and allocating the corresponding strain value. </w:delText>
        </w:r>
        <w:bookmarkStart w:id="544" w:name="_Toc92462515"/>
        <w:bookmarkStart w:id="545" w:name="_Toc92462553"/>
        <w:bookmarkEnd w:id="544"/>
        <w:bookmarkEnd w:id="545"/>
      </w:del>
    </w:p>
    <w:p w14:paraId="5991CF44" w14:textId="0341E81B" w:rsidR="00067C6D" w:rsidRPr="00F07AB2" w:rsidDel="00A32DE8" w:rsidRDefault="00067C6D" w:rsidP="00A32DE8">
      <w:pPr>
        <w:spacing w:after="0" w:line="240" w:lineRule="auto"/>
        <w:jc w:val="both"/>
        <w:rPr>
          <w:del w:id="546" w:author="anna.resch88@gmail.com" w:date="2022-01-04T10:35:00Z"/>
          <w:rFonts w:asciiTheme="majorHAnsi" w:hAnsiTheme="majorHAnsi" w:cstheme="majorHAnsi"/>
          <w:lang w:val="en-US"/>
        </w:rPr>
      </w:pPr>
      <w:del w:id="547" w:author="anna.resch88@gmail.com" w:date="2022-01-04T10:33:00Z">
        <w:r w:rsidRPr="00F07AB2" w:rsidDel="00A32DE8">
          <w:rPr>
            <w:rFonts w:asciiTheme="majorHAnsi" w:hAnsiTheme="majorHAnsi" w:cstheme="majorHAnsi"/>
            <w:lang w:val="en-US"/>
          </w:rPr>
          <w:delText>T</w:delText>
        </w:r>
      </w:del>
      <w:del w:id="548" w:author="anna.resch88@gmail.com" w:date="2022-01-04T18:06:00Z">
        <w:r w:rsidRPr="00F07AB2" w:rsidDel="0032297A">
          <w:rPr>
            <w:rFonts w:asciiTheme="majorHAnsi" w:hAnsiTheme="majorHAnsi" w:cstheme="majorHAnsi"/>
            <w:lang w:val="en-US"/>
          </w:rPr>
          <w:delText xml:space="preserve">he sinusoidal dynamic stretch experiment data </w:delText>
        </w:r>
      </w:del>
      <w:del w:id="549" w:author="anna.resch88@gmail.com" w:date="2022-01-04T10:34:00Z">
        <w:r w:rsidRPr="00F07AB2" w:rsidDel="00A32DE8">
          <w:rPr>
            <w:rFonts w:asciiTheme="majorHAnsi" w:hAnsiTheme="majorHAnsi" w:cstheme="majorHAnsi"/>
            <w:lang w:val="en-US"/>
          </w:rPr>
          <w:delText xml:space="preserve">were denoised by performing a fast </w:delText>
        </w:r>
        <w:r w:rsidR="003540E0" w:rsidDel="00A32DE8">
          <w:rPr>
            <w:rFonts w:asciiTheme="majorHAnsi" w:hAnsiTheme="majorHAnsi" w:cstheme="majorHAnsi"/>
            <w:lang w:val="en-US"/>
          </w:rPr>
          <w:delText>Fourier</w:delText>
        </w:r>
        <w:r w:rsidRPr="00F07AB2" w:rsidDel="00A32DE8">
          <w:rPr>
            <w:rFonts w:asciiTheme="majorHAnsi" w:hAnsiTheme="majorHAnsi" w:cstheme="majorHAnsi"/>
            <w:lang w:val="en-US"/>
          </w:rPr>
          <w:delText xml:space="preserve"> transform, cancelling out all spectral parts associated with sensor and background noise. This was achieved by visually inspecting the spectral plots, sorting for descending power density, fixing a small interval of neighboring frequencies around the frequency of highest power magnitude, zeroing all other frequencies and transforming back into time-domain. T</w:delText>
        </w:r>
      </w:del>
      <w:del w:id="550" w:author="anna.resch88@gmail.com" w:date="2022-01-04T18:06:00Z">
        <w:r w:rsidRPr="00F07AB2" w:rsidDel="0032297A">
          <w:rPr>
            <w:rFonts w:asciiTheme="majorHAnsi" w:hAnsiTheme="majorHAnsi" w:cstheme="majorHAnsi"/>
            <w:lang w:val="en-US"/>
          </w:rPr>
          <w:delText xml:space="preserve">he initial 4000 points were dropped for each data set to discard the mechanical setup phase (including calibration steps) and to allow gel samples to equilibrate in terms of protein chain re-arrangements and entanglements. This resulted in </w:delText>
        </w:r>
        <w:r w:rsidRPr="00A32DE8" w:rsidDel="0032297A">
          <w:rPr>
            <w:rFonts w:asciiTheme="majorHAnsi" w:hAnsiTheme="majorHAnsi" w:cstheme="majorHAnsi"/>
            <w:highlight w:val="magenta"/>
            <w:lang w:val="en-US"/>
            <w:rPrChange w:id="551" w:author="anna.resch88@gmail.com" w:date="2022-01-04T10:35:00Z">
              <w:rPr>
                <w:rFonts w:asciiTheme="majorHAnsi" w:hAnsiTheme="majorHAnsi" w:cstheme="majorHAnsi"/>
                <w:lang w:val="en-US"/>
              </w:rPr>
            </w:rPrChange>
          </w:rPr>
          <w:delText>a total of 8000 data points per measurement, summing up to 200 stretching cycles</w:delText>
        </w:r>
        <w:r w:rsidRPr="00F07AB2" w:rsidDel="0032297A">
          <w:rPr>
            <w:rFonts w:asciiTheme="majorHAnsi" w:hAnsiTheme="majorHAnsi" w:cstheme="majorHAnsi"/>
            <w:lang w:val="en-US"/>
          </w:rPr>
          <w:delText xml:space="preserve">. </w:delText>
        </w:r>
      </w:del>
      <w:del w:id="552" w:author="anna.resch88@gmail.com" w:date="2022-01-04T10:34:00Z">
        <w:r w:rsidRPr="00F07AB2" w:rsidDel="00A32DE8">
          <w:rPr>
            <w:rFonts w:asciiTheme="majorHAnsi" w:hAnsiTheme="majorHAnsi" w:cstheme="majorHAnsi"/>
            <w:lang w:val="en-US"/>
          </w:rPr>
          <w:delText xml:space="preserve">Subgroups of 50 cycles were isolated from their respective complete datasets and denoised separately. The fast </w:delText>
        </w:r>
        <w:r w:rsidR="003540E0" w:rsidDel="00A32DE8">
          <w:rPr>
            <w:rFonts w:asciiTheme="majorHAnsi" w:hAnsiTheme="majorHAnsi" w:cstheme="majorHAnsi"/>
            <w:lang w:val="en-US"/>
          </w:rPr>
          <w:delText>Fourier</w:delText>
        </w:r>
        <w:r w:rsidRPr="00F07AB2" w:rsidDel="00A32DE8">
          <w:rPr>
            <w:rFonts w:asciiTheme="majorHAnsi" w:hAnsiTheme="majorHAnsi" w:cstheme="majorHAnsi"/>
            <w:lang w:val="en-US"/>
          </w:rPr>
          <w:delText xml:space="preserve"> transform calculates and returns one single amplitude per sinusoidal frequency. Assuming there was mechanical fatigue present in the unfiltered measurement data, denoising it via fast </w:delText>
        </w:r>
        <w:r w:rsidR="003540E0" w:rsidDel="00A32DE8">
          <w:rPr>
            <w:rFonts w:asciiTheme="majorHAnsi" w:hAnsiTheme="majorHAnsi" w:cstheme="majorHAnsi"/>
            <w:lang w:val="en-US"/>
          </w:rPr>
          <w:delText>Fourier</w:delText>
        </w:r>
        <w:r w:rsidRPr="00F07AB2" w:rsidDel="00A32DE8">
          <w:rPr>
            <w:rFonts w:asciiTheme="majorHAnsi" w:hAnsiTheme="majorHAnsi" w:cstheme="majorHAnsi"/>
            <w:lang w:val="en-US"/>
          </w:rPr>
          <w:delText xml:space="preserve"> transform would have removed any of the corresponding shrinking effects in the measured force data. Therefore, each dataset was split up into 4 subgroups before denoising via fast </w:delText>
        </w:r>
        <w:r w:rsidR="003540E0" w:rsidDel="00A32DE8">
          <w:rPr>
            <w:rFonts w:asciiTheme="majorHAnsi" w:hAnsiTheme="majorHAnsi" w:cstheme="majorHAnsi"/>
            <w:lang w:val="en-US"/>
          </w:rPr>
          <w:delText>Fourier</w:delText>
        </w:r>
        <w:r w:rsidRPr="00F07AB2" w:rsidDel="00A32DE8">
          <w:rPr>
            <w:rFonts w:asciiTheme="majorHAnsi" w:hAnsiTheme="majorHAnsi" w:cstheme="majorHAnsi"/>
            <w:lang w:val="en-US"/>
          </w:rPr>
          <w:delText xml:space="preserve"> transform. This process ensured that possible fatigue, if present in the force measurement data, would still be caught. </w:delText>
        </w:r>
      </w:del>
      <w:del w:id="553" w:author="anna.resch88@gmail.com" w:date="2022-01-04T18:06:00Z">
        <w:r w:rsidRPr="00F07AB2" w:rsidDel="0032297A">
          <w:rPr>
            <w:rFonts w:asciiTheme="majorHAnsi" w:hAnsiTheme="majorHAnsi" w:cstheme="majorHAnsi"/>
            <w:lang w:val="en-US"/>
          </w:rPr>
          <w:delText>The mean Young’s modulus was calculated for each subgroup based on the slope of the secant connecting the zero point and the maximum points in the stress-st</w:delText>
        </w:r>
        <w:r w:rsidDel="0032297A">
          <w:rPr>
            <w:rFonts w:asciiTheme="majorHAnsi" w:hAnsiTheme="majorHAnsi" w:cstheme="majorHAnsi"/>
            <w:lang w:val="en-US"/>
          </w:rPr>
          <w:delText xml:space="preserve">rain curve. </w:delText>
        </w:r>
      </w:del>
      <w:del w:id="554" w:author="anna.resch88@gmail.com" w:date="2022-01-04T10:35:00Z">
        <w:r w:rsidDel="00A32DE8">
          <w:rPr>
            <w:rFonts w:asciiTheme="majorHAnsi" w:hAnsiTheme="majorHAnsi" w:cstheme="majorHAnsi"/>
            <w:lang w:val="en-US"/>
          </w:rPr>
          <w:delText>Considering Figure 4</w:delText>
        </w:r>
        <w:r w:rsidRPr="00F07AB2" w:rsidDel="00A32DE8">
          <w:rPr>
            <w:rFonts w:asciiTheme="majorHAnsi" w:hAnsiTheme="majorHAnsi" w:cstheme="majorHAnsi"/>
            <w:lang w:val="en-US"/>
          </w:rPr>
          <w:delText>, each gel type shows multiple, non-identical ellipsoids, corresponding to the respective subgroups, i.e.</w:delText>
        </w:r>
        <w:r w:rsidR="00062B86" w:rsidDel="00A32DE8">
          <w:rPr>
            <w:rFonts w:asciiTheme="majorHAnsi" w:hAnsiTheme="majorHAnsi" w:cstheme="majorHAnsi"/>
            <w:lang w:val="en-US"/>
          </w:rPr>
          <w:delText>,</w:delText>
        </w:r>
        <w:r w:rsidRPr="00F07AB2" w:rsidDel="00A32DE8">
          <w:rPr>
            <w:rFonts w:asciiTheme="majorHAnsi" w:hAnsiTheme="majorHAnsi" w:cstheme="majorHAnsi"/>
            <w:lang w:val="en-US"/>
          </w:rPr>
          <w:delText xml:space="preserve"> “fanning” of ellipsoids around the zero point. This behavior can be explained as follows: real measurement data contains the desired signal of interest, as well as drift and noise. In this specific case, a low frequency response due to the dynamical excitation is of interest. This represents the real </w:delText>
        </w:r>
        <w:r w:rsidDel="00A32DE8">
          <w:rPr>
            <w:rFonts w:asciiTheme="majorHAnsi" w:hAnsiTheme="majorHAnsi" w:cstheme="majorHAnsi"/>
            <w:lang w:val="en-US"/>
          </w:rPr>
          <w:delText xml:space="preserve">macroscopic </w:delText>
        </w:r>
        <w:r w:rsidRPr="00F07AB2" w:rsidDel="00A32DE8">
          <w:rPr>
            <w:rFonts w:asciiTheme="majorHAnsi" w:hAnsiTheme="majorHAnsi" w:cstheme="majorHAnsi"/>
            <w:lang w:val="en-US"/>
          </w:rPr>
          <w:delText>mechanical properties of the gel. Even when noise and drift are subtracted, this data can show non-stationary behavior and vary over time, i.e.</w:delText>
        </w:r>
        <w:r w:rsidR="00062B86" w:rsidDel="00A32DE8">
          <w:rPr>
            <w:rFonts w:asciiTheme="majorHAnsi" w:hAnsiTheme="majorHAnsi" w:cstheme="majorHAnsi"/>
            <w:lang w:val="en-US"/>
          </w:rPr>
          <w:delText>,</w:delText>
        </w:r>
        <w:r w:rsidRPr="00F07AB2" w:rsidDel="00A32DE8">
          <w:rPr>
            <w:rFonts w:asciiTheme="majorHAnsi" w:hAnsiTheme="majorHAnsi" w:cstheme="majorHAnsi"/>
            <w:lang w:val="en-US"/>
          </w:rPr>
          <w:delText xml:space="preserve"> show small variations in measured stress values. The fast </w:delText>
        </w:r>
        <w:r w:rsidR="003540E0" w:rsidDel="00A32DE8">
          <w:rPr>
            <w:rFonts w:asciiTheme="majorHAnsi" w:hAnsiTheme="majorHAnsi" w:cstheme="majorHAnsi"/>
            <w:lang w:val="en-US"/>
          </w:rPr>
          <w:delText>Fourier</w:delText>
        </w:r>
        <w:r w:rsidRPr="00F07AB2" w:rsidDel="00A32DE8">
          <w:rPr>
            <w:rFonts w:asciiTheme="majorHAnsi" w:hAnsiTheme="majorHAnsi" w:cstheme="majorHAnsi"/>
            <w:lang w:val="en-US"/>
          </w:rPr>
          <w:delText xml:space="preserve"> transform decomposes a signal of interest into its spectral parts. It does not preserve the information whether a periodical signal’s amplitude was at some point slightly larger or smaller, as compared to its mean, but rather returns an average power density for that spectral part. Applying the fast </w:delText>
        </w:r>
        <w:r w:rsidR="003540E0" w:rsidDel="00A32DE8">
          <w:rPr>
            <w:rFonts w:asciiTheme="majorHAnsi" w:hAnsiTheme="majorHAnsi" w:cstheme="majorHAnsi"/>
            <w:lang w:val="en-US"/>
          </w:rPr>
          <w:delText>Fourier</w:delText>
        </w:r>
        <w:r w:rsidRPr="00F07AB2" w:rsidDel="00A32DE8">
          <w:rPr>
            <w:rFonts w:asciiTheme="majorHAnsi" w:hAnsiTheme="majorHAnsi" w:cstheme="majorHAnsi"/>
            <w:lang w:val="en-US"/>
          </w:rPr>
          <w:delText xml:space="preserve"> transform to a signal to remove unwanted spectral parts like noise and drift and transforming back via inverse </w:delText>
        </w:r>
        <w:r w:rsidR="003540E0" w:rsidDel="00A32DE8">
          <w:rPr>
            <w:rFonts w:asciiTheme="majorHAnsi" w:hAnsiTheme="majorHAnsi" w:cstheme="majorHAnsi"/>
            <w:lang w:val="en-US"/>
          </w:rPr>
          <w:delText>Fourier</w:delText>
        </w:r>
        <w:r w:rsidRPr="00F07AB2" w:rsidDel="00A32DE8">
          <w:rPr>
            <w:rFonts w:asciiTheme="majorHAnsi" w:hAnsiTheme="majorHAnsi" w:cstheme="majorHAnsi"/>
            <w:lang w:val="en-US"/>
          </w:rPr>
          <w:delText xml:space="preserve"> transform would hence have eliminated this information. Thus, newly obtained, and filtered signals would only show constant amplitude.</w:delText>
        </w:r>
        <w:bookmarkStart w:id="555" w:name="_Toc92462516"/>
        <w:bookmarkStart w:id="556" w:name="_Toc92462554"/>
        <w:bookmarkEnd w:id="555"/>
        <w:bookmarkEnd w:id="556"/>
      </w:del>
    </w:p>
    <w:p w14:paraId="49C93839" w14:textId="1271F441" w:rsidR="00067C6D" w:rsidRPr="00F07AB2" w:rsidDel="0032297A" w:rsidRDefault="00067C6D" w:rsidP="00A32DE8">
      <w:pPr>
        <w:spacing w:after="0" w:line="240" w:lineRule="auto"/>
        <w:jc w:val="both"/>
        <w:rPr>
          <w:del w:id="557" w:author="anna.resch88@gmail.com" w:date="2022-01-04T18:06:00Z"/>
          <w:rFonts w:asciiTheme="majorHAnsi" w:hAnsiTheme="majorHAnsi" w:cstheme="majorHAnsi"/>
          <w:lang w:val="en-US"/>
        </w:rPr>
      </w:pPr>
      <w:del w:id="558" w:author="anna.resch88@gmail.com" w:date="2022-01-04T10:35:00Z">
        <w:r w:rsidRPr="00F07AB2" w:rsidDel="00A32DE8">
          <w:rPr>
            <w:rFonts w:asciiTheme="majorHAnsi" w:hAnsiTheme="majorHAnsi" w:cstheme="majorHAnsi"/>
            <w:lang w:val="en-US"/>
          </w:rPr>
          <w:delText xml:space="preserve">Therefore, applying the fast </w:delText>
        </w:r>
        <w:r w:rsidR="003540E0" w:rsidDel="00A32DE8">
          <w:rPr>
            <w:rFonts w:asciiTheme="majorHAnsi" w:hAnsiTheme="majorHAnsi" w:cstheme="majorHAnsi"/>
            <w:lang w:val="en-US"/>
          </w:rPr>
          <w:delText>Fourier</w:delText>
        </w:r>
        <w:r w:rsidRPr="00F07AB2" w:rsidDel="00A32DE8">
          <w:rPr>
            <w:rFonts w:asciiTheme="majorHAnsi" w:hAnsiTheme="majorHAnsi" w:cstheme="majorHAnsi"/>
            <w:lang w:val="en-US"/>
          </w:rPr>
          <w:delText xml:space="preserve"> transform to two subsequent subgroups would lead to jumps in between subsequent stress-strain curves, i.e.</w:delText>
        </w:r>
        <w:r w:rsidR="00062B86" w:rsidDel="00A32DE8">
          <w:rPr>
            <w:rFonts w:asciiTheme="majorHAnsi" w:hAnsiTheme="majorHAnsi" w:cstheme="majorHAnsi"/>
            <w:lang w:val="en-US"/>
          </w:rPr>
          <w:delText>,</w:delText>
        </w:r>
        <w:r w:rsidRPr="00F07AB2" w:rsidDel="00A32DE8">
          <w:rPr>
            <w:rFonts w:asciiTheme="majorHAnsi" w:hAnsiTheme="majorHAnsi" w:cstheme="majorHAnsi"/>
            <w:lang w:val="en-US"/>
          </w:rPr>
          <w:delText xml:space="preserve"> the “fanning” of ellipsoids in </w:delText>
        </w:r>
        <w:r w:rsidDel="00A32DE8">
          <w:rPr>
            <w:rFonts w:asciiTheme="majorHAnsi" w:hAnsiTheme="majorHAnsi" w:cstheme="majorHAnsi"/>
            <w:lang w:val="en-US"/>
          </w:rPr>
          <w:delText>Figure 4</w:delText>
        </w:r>
        <w:r w:rsidRPr="00F07AB2" w:rsidDel="00A32DE8">
          <w:rPr>
            <w:rFonts w:asciiTheme="majorHAnsi" w:hAnsiTheme="majorHAnsi" w:cstheme="majorHAnsi"/>
            <w:lang w:val="en-US"/>
          </w:rPr>
          <w:delText>, if the corresponding real data showed variations in the measured stress values.</w:delText>
        </w:r>
      </w:del>
      <w:bookmarkStart w:id="559" w:name="_Toc92462517"/>
      <w:bookmarkStart w:id="560" w:name="_Toc92462555"/>
      <w:bookmarkEnd w:id="559"/>
      <w:bookmarkEnd w:id="560"/>
    </w:p>
    <w:p w14:paraId="477EB85A" w14:textId="38B42E0B" w:rsidR="00067C6D" w:rsidRPr="00F07AB2" w:rsidDel="0032297A" w:rsidRDefault="00067C6D" w:rsidP="00067C6D">
      <w:pPr>
        <w:jc w:val="both"/>
        <w:rPr>
          <w:del w:id="561" w:author="anna.resch88@gmail.com" w:date="2022-01-04T18:06:00Z"/>
          <w:rFonts w:asciiTheme="majorHAnsi" w:hAnsiTheme="majorHAnsi" w:cstheme="majorHAnsi"/>
          <w:lang w:val="en-US"/>
        </w:rPr>
      </w:pPr>
      <w:bookmarkStart w:id="562" w:name="_Toc92462518"/>
      <w:bookmarkStart w:id="563" w:name="_Toc92462556"/>
      <w:bookmarkEnd w:id="562"/>
      <w:bookmarkEnd w:id="563"/>
    </w:p>
    <w:p w14:paraId="63731FC6" w14:textId="72FE4CD1" w:rsidR="00067C6D" w:rsidRPr="00F86424" w:rsidDel="0032297A" w:rsidRDefault="00067C6D" w:rsidP="00067C6D">
      <w:pPr>
        <w:jc w:val="both"/>
        <w:rPr>
          <w:del w:id="564" w:author="anna.resch88@gmail.com" w:date="2022-01-04T18:06:00Z"/>
          <w:rFonts w:asciiTheme="majorHAnsi" w:hAnsiTheme="majorHAnsi" w:cstheme="majorHAnsi"/>
          <w:lang w:val="en-US"/>
          <w:rPrChange w:id="565" w:author="anna.resch88@gmail.com" w:date="2022-01-04T09:35:00Z">
            <w:rPr>
              <w:del w:id="566" w:author="anna.resch88@gmail.com" w:date="2022-01-04T18:06:00Z"/>
              <w:rFonts w:asciiTheme="majorHAnsi" w:hAnsiTheme="majorHAnsi" w:cstheme="majorHAnsi"/>
            </w:rPr>
          </w:rPrChange>
        </w:rPr>
      </w:pPr>
      <w:del w:id="567" w:author="anna.resch88@gmail.com" w:date="2022-01-04T18:06:00Z">
        <w:r w:rsidRPr="00F07AB2" w:rsidDel="0032297A">
          <w:rPr>
            <w:rFonts w:asciiTheme="majorHAnsi" w:hAnsiTheme="majorHAnsi" w:cstheme="majorHAnsi"/>
            <w:lang w:val="en-US"/>
          </w:rPr>
          <w:lastRenderedPageBreak/>
          <w:delText xml:space="preserve"> </w:delText>
        </w:r>
      </w:del>
      <w:del w:id="568" w:author="anna.resch88@gmail.com" w:date="2022-01-03T18:46:00Z">
        <w:r w:rsidRPr="00F07AB2" w:rsidDel="001F497B">
          <w:rPr>
            <w:rFonts w:asciiTheme="majorHAnsi" w:hAnsiTheme="majorHAnsi" w:cstheme="majorHAnsi"/>
            <w:noProof/>
            <w:lang w:eastAsia="de-DE"/>
          </w:rPr>
          <w:drawing>
            <wp:inline distT="0" distB="0" distL="0" distR="0" wp14:anchorId="3628C7C1" wp14:editId="116BB087">
              <wp:extent cx="5760720" cy="5589270"/>
              <wp:effectExtent l="0" t="0" r="0" b="0"/>
              <wp:docPr id="1" name="Grafik 1"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ild3.png"/>
                      <pic:cNvPicPr/>
                    </pic:nvPicPr>
                    <pic:blipFill>
                      <a:blip r:embed="rId25">
                        <a:extLst>
                          <a:ext uri="{28A0092B-C50C-407E-A947-70E740481C1C}">
                            <a14:useLocalDpi xmlns:a14="http://schemas.microsoft.com/office/drawing/2010/main" val="0"/>
                          </a:ext>
                        </a:extLst>
                      </a:blip>
                      <a:stretch>
                        <a:fillRect/>
                      </a:stretch>
                    </pic:blipFill>
                    <pic:spPr>
                      <a:xfrm>
                        <a:off x="0" y="0"/>
                        <a:ext cx="5760720" cy="5589270"/>
                      </a:xfrm>
                      <a:prstGeom prst="rect">
                        <a:avLst/>
                      </a:prstGeom>
                    </pic:spPr>
                  </pic:pic>
                </a:graphicData>
              </a:graphic>
            </wp:inline>
          </w:drawing>
        </w:r>
      </w:del>
      <w:bookmarkStart w:id="569" w:name="_Toc92462519"/>
      <w:bookmarkStart w:id="570" w:name="_Toc92462557"/>
      <w:bookmarkEnd w:id="569"/>
      <w:bookmarkEnd w:id="570"/>
    </w:p>
    <w:p w14:paraId="158822D4" w14:textId="6792854D" w:rsidR="00A32DE8" w:rsidDel="0032297A" w:rsidRDefault="00067C6D" w:rsidP="00067C6D">
      <w:pPr>
        <w:jc w:val="both"/>
        <w:rPr>
          <w:del w:id="571" w:author="anna.resch88@gmail.com" w:date="2022-01-04T18:06:00Z"/>
          <w:rFonts w:asciiTheme="majorHAnsi" w:hAnsiTheme="majorHAnsi" w:cstheme="majorHAnsi"/>
          <w:i/>
          <w:iCs/>
          <w:lang w:val="en-US"/>
        </w:rPr>
      </w:pPr>
      <w:commentRangeStart w:id="572"/>
      <w:commentRangeStart w:id="573"/>
      <w:del w:id="574" w:author="anna.resch88@gmail.com" w:date="2022-01-04T18:06:00Z">
        <w:r w:rsidRPr="00A32DE8" w:rsidDel="0032297A">
          <w:rPr>
            <w:rFonts w:asciiTheme="majorHAnsi" w:hAnsiTheme="majorHAnsi" w:cstheme="majorHAnsi"/>
            <w:b/>
            <w:bCs/>
            <w:i/>
            <w:iCs/>
            <w:highlight w:val="magenta"/>
            <w:lang w:val="en-US"/>
            <w:rPrChange w:id="575" w:author="anna.resch88@gmail.com" w:date="2022-01-04T10:36:00Z">
              <w:rPr>
                <w:rFonts w:asciiTheme="majorHAnsi" w:hAnsiTheme="majorHAnsi" w:cstheme="majorHAnsi"/>
                <w:b/>
                <w:bCs/>
                <w:i/>
                <w:iCs/>
                <w:lang w:val="en-US"/>
              </w:rPr>
            </w:rPrChange>
          </w:rPr>
          <w:delText xml:space="preserve">Figure </w:delText>
        </w:r>
        <w:commentRangeEnd w:id="572"/>
        <w:r w:rsidR="00A32DE8" w:rsidRPr="00A32DE8" w:rsidDel="0032297A">
          <w:rPr>
            <w:rStyle w:val="Kommentarzeichen"/>
            <w:highlight w:val="magenta"/>
            <w:rPrChange w:id="576" w:author="anna.resch88@gmail.com" w:date="2022-01-04T10:36:00Z">
              <w:rPr>
                <w:rStyle w:val="Kommentarzeichen"/>
              </w:rPr>
            </w:rPrChange>
          </w:rPr>
          <w:commentReference w:id="572"/>
        </w:r>
      </w:del>
      <w:commentRangeEnd w:id="573"/>
      <w:r w:rsidR="00574746">
        <w:rPr>
          <w:rStyle w:val="Kommentarzeichen"/>
        </w:rPr>
        <w:commentReference w:id="573"/>
      </w:r>
      <w:del w:id="577" w:author="anna.resch88@gmail.com" w:date="2022-01-04T18:06:00Z">
        <w:r w:rsidRPr="00A32DE8" w:rsidDel="0032297A">
          <w:rPr>
            <w:rFonts w:asciiTheme="majorHAnsi" w:hAnsiTheme="majorHAnsi" w:cstheme="majorHAnsi"/>
            <w:b/>
            <w:bCs/>
            <w:i/>
            <w:iCs/>
            <w:highlight w:val="magenta"/>
            <w:lang w:val="en-US"/>
            <w:rPrChange w:id="578" w:author="anna.resch88@gmail.com" w:date="2022-01-04T10:36:00Z">
              <w:rPr>
                <w:rFonts w:asciiTheme="majorHAnsi" w:hAnsiTheme="majorHAnsi" w:cstheme="majorHAnsi"/>
                <w:b/>
                <w:bCs/>
                <w:i/>
                <w:iCs/>
                <w:lang w:val="en-US"/>
              </w:rPr>
            </w:rPrChange>
          </w:rPr>
          <w:delText>S-</w:delText>
        </w:r>
      </w:del>
      <w:del w:id="579" w:author="anna.resch88@gmail.com" w:date="2022-01-04T16:04:00Z">
        <w:r w:rsidRPr="00A32DE8" w:rsidDel="005A3A19">
          <w:rPr>
            <w:rFonts w:asciiTheme="majorHAnsi" w:hAnsiTheme="majorHAnsi" w:cstheme="majorHAnsi"/>
            <w:b/>
            <w:bCs/>
            <w:i/>
            <w:iCs/>
            <w:highlight w:val="magenta"/>
            <w:lang w:val="en-US"/>
            <w:rPrChange w:id="580" w:author="anna.resch88@gmail.com" w:date="2022-01-04T10:36:00Z">
              <w:rPr>
                <w:rFonts w:asciiTheme="majorHAnsi" w:hAnsiTheme="majorHAnsi" w:cstheme="majorHAnsi"/>
                <w:b/>
                <w:bCs/>
                <w:i/>
                <w:iCs/>
                <w:lang w:val="en-US"/>
              </w:rPr>
            </w:rPrChange>
          </w:rPr>
          <w:delText>4</w:delText>
        </w:r>
      </w:del>
      <w:del w:id="581" w:author="anna.resch88@gmail.com" w:date="2022-01-04T18:06:00Z">
        <w:r w:rsidRPr="00A32DE8" w:rsidDel="0032297A">
          <w:rPr>
            <w:rFonts w:asciiTheme="majorHAnsi" w:hAnsiTheme="majorHAnsi" w:cstheme="majorHAnsi"/>
            <w:b/>
            <w:bCs/>
            <w:i/>
            <w:iCs/>
            <w:highlight w:val="magenta"/>
            <w:lang w:val="en-US"/>
            <w:rPrChange w:id="582" w:author="anna.resch88@gmail.com" w:date="2022-01-04T10:36:00Z">
              <w:rPr>
                <w:rFonts w:asciiTheme="majorHAnsi" w:hAnsiTheme="majorHAnsi" w:cstheme="majorHAnsi"/>
                <w:b/>
                <w:bCs/>
                <w:i/>
                <w:iCs/>
                <w:lang w:val="en-US"/>
              </w:rPr>
            </w:rPrChange>
          </w:rPr>
          <w:delText>:</w:delText>
        </w:r>
        <w:r w:rsidRPr="00A32DE8" w:rsidDel="0032297A">
          <w:rPr>
            <w:rFonts w:asciiTheme="majorHAnsi" w:hAnsiTheme="majorHAnsi" w:cstheme="majorHAnsi"/>
            <w:i/>
            <w:iCs/>
            <w:highlight w:val="magenta"/>
            <w:lang w:val="en-US"/>
            <w:rPrChange w:id="583" w:author="anna.resch88@gmail.com" w:date="2022-01-04T10:36:00Z">
              <w:rPr>
                <w:rFonts w:asciiTheme="majorHAnsi" w:hAnsiTheme="majorHAnsi" w:cstheme="majorHAnsi"/>
                <w:i/>
                <w:iCs/>
                <w:lang w:val="en-US"/>
              </w:rPr>
            </w:rPrChange>
          </w:rPr>
          <w:delText xml:space="preserve"> </w:delText>
        </w:r>
        <w:r w:rsidRPr="00A32DE8" w:rsidDel="0032297A">
          <w:rPr>
            <w:rFonts w:asciiTheme="majorHAnsi" w:hAnsiTheme="majorHAnsi" w:cstheme="majorHAnsi"/>
            <w:b/>
            <w:bCs/>
            <w:i/>
            <w:iCs/>
            <w:highlight w:val="magenta"/>
            <w:lang w:val="en-US"/>
            <w:rPrChange w:id="584" w:author="anna.resch88@gmail.com" w:date="2022-01-04T10:36:00Z">
              <w:rPr>
                <w:rFonts w:asciiTheme="majorHAnsi" w:hAnsiTheme="majorHAnsi" w:cstheme="majorHAnsi"/>
                <w:b/>
                <w:bCs/>
                <w:i/>
                <w:iCs/>
                <w:lang w:val="en-US"/>
              </w:rPr>
            </w:rPrChange>
          </w:rPr>
          <w:delText>Sequence of data processing</w:delText>
        </w:r>
        <w:r w:rsidRPr="00A32DE8" w:rsidDel="0032297A">
          <w:rPr>
            <w:rFonts w:asciiTheme="majorHAnsi" w:hAnsiTheme="majorHAnsi" w:cstheme="majorHAnsi"/>
            <w:i/>
            <w:iCs/>
            <w:highlight w:val="magenta"/>
            <w:lang w:val="en-US"/>
            <w:rPrChange w:id="585" w:author="anna.resch88@gmail.com" w:date="2022-01-04T10:36:00Z">
              <w:rPr>
                <w:rFonts w:asciiTheme="majorHAnsi" w:hAnsiTheme="majorHAnsi" w:cstheme="majorHAnsi"/>
                <w:i/>
                <w:iCs/>
                <w:lang w:val="en-US"/>
              </w:rPr>
            </w:rPrChange>
          </w:rPr>
          <w:delText xml:space="preserve">. Data sets for each measurement contained at least 12,000 data points, including the data points already recorded during the calibration and equilibration phase. The initial 4000 data points were hence discarded, leaving 4 subgroups of 2000 data points each, corresponding to 50 cycles per subgroup. Recorded force values were denoised via fast </w:delText>
        </w:r>
        <w:r w:rsidR="003540E0" w:rsidRPr="00A32DE8" w:rsidDel="0032297A">
          <w:rPr>
            <w:rFonts w:asciiTheme="majorHAnsi" w:hAnsiTheme="majorHAnsi" w:cstheme="majorHAnsi"/>
            <w:i/>
            <w:iCs/>
            <w:highlight w:val="magenta"/>
            <w:lang w:val="en-US"/>
            <w:rPrChange w:id="586" w:author="anna.resch88@gmail.com" w:date="2022-01-04T10:36:00Z">
              <w:rPr>
                <w:rFonts w:asciiTheme="majorHAnsi" w:hAnsiTheme="majorHAnsi" w:cstheme="majorHAnsi"/>
                <w:i/>
                <w:iCs/>
                <w:lang w:val="en-US"/>
              </w:rPr>
            </w:rPrChange>
          </w:rPr>
          <w:delText>Fourier</w:delText>
        </w:r>
        <w:r w:rsidRPr="00A32DE8" w:rsidDel="0032297A">
          <w:rPr>
            <w:rFonts w:asciiTheme="majorHAnsi" w:hAnsiTheme="majorHAnsi" w:cstheme="majorHAnsi"/>
            <w:i/>
            <w:iCs/>
            <w:highlight w:val="magenta"/>
            <w:lang w:val="en-US"/>
            <w:rPrChange w:id="587" w:author="anna.resch88@gmail.com" w:date="2022-01-04T10:36:00Z">
              <w:rPr>
                <w:rFonts w:asciiTheme="majorHAnsi" w:hAnsiTheme="majorHAnsi" w:cstheme="majorHAnsi"/>
                <w:i/>
                <w:iCs/>
                <w:lang w:val="en-US"/>
              </w:rPr>
            </w:rPrChange>
          </w:rPr>
          <w:delText xml:space="preserve"> transform for each subgroup. Based on denoised force values, the corresponding stress was calculated and plotted as a function of the given displacement (= strain). Thus, for every recorded force-strain data point, the corresponding stress-strain value was plotted accordingly. Young’s modulus was calculated based on the slope of the secant of the resulting stress-strain curve for each subgroup of a given sample. Mean Young’s moduli (average of Young’s moduli of the four subgroups) are shown for each hydrogel sample in Table 1.</w:delText>
        </w:r>
      </w:del>
      <w:moveToRangeStart w:id="588" w:author="anna.resch88@gmail.com" w:date="2022-01-04T10:36:00Z" w:name="move92185020"/>
      <w:commentRangeStart w:id="589"/>
      <w:commentRangeStart w:id="590"/>
      <w:moveTo w:id="591" w:author="anna.resch88@gmail.com" w:date="2022-01-04T10:36:00Z">
        <w:del w:id="592" w:author="anna.resch88@gmail.com" w:date="2022-01-04T18:06:00Z">
          <w:r w:rsidR="00A32DE8" w:rsidRPr="00A32DE8" w:rsidDel="0032297A">
            <w:rPr>
              <w:rFonts w:asciiTheme="majorHAnsi" w:hAnsiTheme="majorHAnsi" w:cstheme="majorHAnsi"/>
              <w:highlight w:val="magenta"/>
              <w:lang w:val="en-US"/>
              <w:rPrChange w:id="593" w:author="anna.resch88@gmail.com" w:date="2022-01-04T10:36:00Z">
                <w:rPr>
                  <w:rFonts w:asciiTheme="majorHAnsi" w:hAnsiTheme="majorHAnsi" w:cstheme="majorHAnsi"/>
                  <w:lang w:val="en-US"/>
                </w:rPr>
              </w:rPrChange>
            </w:rPr>
            <w:delText xml:space="preserve">After </w:delText>
          </w:r>
        </w:del>
      </w:moveTo>
      <w:commentRangeEnd w:id="589"/>
      <w:del w:id="594" w:author="anna.resch88@gmail.com" w:date="2022-01-04T18:06:00Z">
        <w:r w:rsidR="00A32DE8" w:rsidDel="0032297A">
          <w:rPr>
            <w:rStyle w:val="Kommentarzeichen"/>
          </w:rPr>
          <w:commentReference w:id="589"/>
        </w:r>
      </w:del>
      <w:commentRangeEnd w:id="590"/>
      <w:r w:rsidR="00574746">
        <w:rPr>
          <w:rStyle w:val="Kommentarzeichen"/>
        </w:rPr>
        <w:commentReference w:id="590"/>
      </w:r>
      <w:moveTo w:id="595" w:author="anna.resch88@gmail.com" w:date="2022-01-04T10:36:00Z">
        <w:del w:id="596" w:author="anna.resch88@gmail.com" w:date="2022-01-04T18:06:00Z">
          <w:r w:rsidR="00A32DE8" w:rsidRPr="00A32DE8" w:rsidDel="0032297A">
            <w:rPr>
              <w:rFonts w:asciiTheme="majorHAnsi" w:hAnsiTheme="majorHAnsi" w:cstheme="majorHAnsi"/>
              <w:highlight w:val="magenta"/>
              <w:lang w:val="en-US"/>
              <w:rPrChange w:id="597" w:author="anna.resch88@gmail.com" w:date="2022-01-04T10:36:00Z">
                <w:rPr>
                  <w:rFonts w:asciiTheme="majorHAnsi" w:hAnsiTheme="majorHAnsi" w:cstheme="majorHAnsi"/>
                  <w:lang w:val="en-US"/>
                </w:rPr>
              </w:rPrChange>
            </w:rPr>
            <w:delText>200 stretch cycles, only slight deviations in the Young’s modulus were observed. Proceeding in time, both deviations to higher and to lower Young’s moduli have been observed, giving rise to the assumption that it’s not physical fatigue being shown, but rather external effects.</w:delText>
          </w:r>
        </w:del>
      </w:moveTo>
      <w:bookmarkStart w:id="598" w:name="_Toc92462520"/>
      <w:bookmarkStart w:id="599" w:name="_Toc92462558"/>
      <w:bookmarkEnd w:id="598"/>
      <w:bookmarkEnd w:id="599"/>
      <w:moveToRangeEnd w:id="588"/>
    </w:p>
    <w:p w14:paraId="7DA6BEFA" w14:textId="01743B3A" w:rsidR="00067C6D" w:rsidRPr="00F07AB2" w:rsidDel="0032297A" w:rsidRDefault="00067C6D" w:rsidP="00067C6D">
      <w:pPr>
        <w:jc w:val="both"/>
        <w:rPr>
          <w:del w:id="600" w:author="anna.resch88@gmail.com" w:date="2022-01-04T18:06:00Z"/>
          <w:rFonts w:asciiTheme="majorHAnsi" w:hAnsiTheme="majorHAnsi" w:cstheme="majorHAnsi"/>
          <w:lang w:val="en-US"/>
        </w:rPr>
      </w:pPr>
      <w:bookmarkStart w:id="601" w:name="_Toc92462521"/>
      <w:bookmarkStart w:id="602" w:name="_Toc92462559"/>
      <w:bookmarkEnd w:id="601"/>
      <w:bookmarkEnd w:id="602"/>
    </w:p>
    <w:p w14:paraId="00F97456" w14:textId="2F738900" w:rsidR="00067C6D" w:rsidRPr="00B04F30" w:rsidRDefault="00067C6D">
      <w:pPr>
        <w:pStyle w:val="berschrift3"/>
        <w:numPr>
          <w:ilvl w:val="0"/>
          <w:numId w:val="47"/>
        </w:numPr>
        <w:rPr>
          <w:lang w:val="en-US"/>
        </w:rPr>
        <w:pPrChange w:id="603" w:author="anna.resch88@gmail.com" w:date="2022-01-04T10:53:00Z">
          <w:pPr>
            <w:pStyle w:val="berschrift4"/>
            <w:numPr>
              <w:ilvl w:val="1"/>
              <w:numId w:val="13"/>
            </w:numPr>
            <w:ind w:left="792" w:hanging="432"/>
            <w:jc w:val="both"/>
          </w:pPr>
        </w:pPrChange>
      </w:pPr>
      <w:bookmarkStart w:id="604" w:name="_Toc92462560"/>
      <w:r w:rsidRPr="00B04F30">
        <w:rPr>
          <w:lang w:val="en-US"/>
        </w:rPr>
        <w:lastRenderedPageBreak/>
        <w:t xml:space="preserve">AFM Analysis of Mechanical Properties </w:t>
      </w:r>
      <w:r w:rsidRPr="00D830B0">
        <w:rPr>
          <w:lang w:val="en-US"/>
        </w:rPr>
        <w:t xml:space="preserve">- Young's Modulus </w:t>
      </w:r>
      <w:r w:rsidR="004F1E69">
        <w:rPr>
          <w:lang w:val="en-US"/>
        </w:rPr>
        <w:t>and</w:t>
      </w:r>
      <w:r w:rsidRPr="00D830B0">
        <w:rPr>
          <w:lang w:val="en-US"/>
        </w:rPr>
        <w:t xml:space="preserve"> Resilience</w:t>
      </w:r>
      <w:bookmarkEnd w:id="604"/>
    </w:p>
    <w:p w14:paraId="4B1F9F7C" w14:textId="5E715A87" w:rsidR="00676591" w:rsidRDefault="00A42681" w:rsidP="00466CAA">
      <w:pPr>
        <w:spacing w:after="0" w:line="240" w:lineRule="auto"/>
        <w:contextualSpacing/>
        <w:jc w:val="both"/>
        <w:rPr>
          <w:rFonts w:asciiTheme="majorHAnsi" w:hAnsiTheme="majorHAnsi" w:cstheme="majorHAnsi"/>
          <w:lang w:val="en-US"/>
        </w:rPr>
      </w:pPr>
      <w:r>
        <w:rPr>
          <w:rFonts w:asciiTheme="majorHAnsi" w:hAnsiTheme="majorHAnsi" w:cstheme="majorHAnsi"/>
          <w:lang w:val="en-US"/>
        </w:rPr>
        <w:t>Atomic force microscopy (</w:t>
      </w:r>
      <w:r w:rsidR="00466CAA" w:rsidRPr="00466CAA">
        <w:rPr>
          <w:rFonts w:asciiTheme="majorHAnsi" w:hAnsiTheme="majorHAnsi" w:cstheme="majorHAnsi"/>
          <w:lang w:val="en-US"/>
        </w:rPr>
        <w:t>AFM</w:t>
      </w:r>
      <w:r>
        <w:rPr>
          <w:rFonts w:asciiTheme="majorHAnsi" w:hAnsiTheme="majorHAnsi" w:cstheme="majorHAnsi"/>
          <w:lang w:val="en-US"/>
        </w:rPr>
        <w:t>)</w:t>
      </w:r>
      <w:r w:rsidR="00466CAA" w:rsidRPr="00466CAA">
        <w:rPr>
          <w:rFonts w:asciiTheme="majorHAnsi" w:hAnsiTheme="majorHAnsi" w:cstheme="majorHAnsi"/>
          <w:lang w:val="en-US"/>
        </w:rPr>
        <w:t xml:space="preserve"> measurements were performed with a MFP-3D-Bio (Asylum Research, an Oxford Instruments Company, Santa Barbara, USA)</w:t>
      </w:r>
      <w:r w:rsidR="00466CAA">
        <w:rPr>
          <w:rFonts w:asciiTheme="majorHAnsi" w:hAnsiTheme="majorHAnsi" w:cstheme="majorHAnsi"/>
          <w:lang w:val="en-US"/>
        </w:rPr>
        <w:t>. The</w:t>
      </w:r>
      <w:r w:rsidR="00466CAA" w:rsidRPr="00466CAA">
        <w:rPr>
          <w:rFonts w:asciiTheme="majorHAnsi" w:hAnsiTheme="majorHAnsi" w:cstheme="majorHAnsi"/>
          <w:lang w:val="en-US"/>
        </w:rPr>
        <w:t xml:space="preserve"> samples were fixed in a fluid cell which is compatible for experiments in liquid with the solvent resistant and transparent UV-glue NOA63 (Edmund Optics GmbH, Mainz, Germany).</w:t>
      </w:r>
      <w:r w:rsidR="00466CAA">
        <w:rPr>
          <w:rFonts w:asciiTheme="majorHAnsi" w:hAnsiTheme="majorHAnsi" w:cstheme="majorHAnsi"/>
          <w:lang w:val="en-US"/>
        </w:rPr>
        <w:t xml:space="preserve"> </w:t>
      </w:r>
      <w:r w:rsidR="00466CAA" w:rsidRPr="00466CAA">
        <w:rPr>
          <w:rFonts w:asciiTheme="majorHAnsi" w:hAnsiTheme="majorHAnsi" w:cstheme="majorHAnsi"/>
          <w:lang w:val="en-US"/>
        </w:rPr>
        <w:t>The experiments were</w:t>
      </w:r>
      <w:r w:rsidR="00466CAA">
        <w:rPr>
          <w:rFonts w:asciiTheme="majorHAnsi" w:hAnsiTheme="majorHAnsi" w:cstheme="majorHAnsi"/>
          <w:lang w:val="en-US"/>
        </w:rPr>
        <w:t xml:space="preserve"> performed in</w:t>
      </w:r>
      <w:r w:rsidR="00466CAA" w:rsidRPr="00466CAA">
        <w:rPr>
          <w:rFonts w:asciiTheme="majorHAnsi" w:hAnsiTheme="majorHAnsi" w:cstheme="majorHAnsi"/>
          <w:lang w:val="en-US"/>
        </w:rPr>
        <w:t xml:space="preserve"> ultrapure water (18.2 MΩ cm, </w:t>
      </w:r>
      <w:proofErr w:type="spellStart"/>
      <w:r w:rsidR="00466CAA" w:rsidRPr="00466CAA">
        <w:rPr>
          <w:rFonts w:asciiTheme="majorHAnsi" w:hAnsiTheme="majorHAnsi" w:cstheme="majorHAnsi"/>
          <w:lang w:val="en-US"/>
        </w:rPr>
        <w:t>Purelab</w:t>
      </w:r>
      <w:proofErr w:type="spellEnd"/>
      <w:r w:rsidR="00466CAA" w:rsidRPr="00466CAA">
        <w:rPr>
          <w:rFonts w:asciiTheme="majorHAnsi" w:hAnsiTheme="majorHAnsi" w:cstheme="majorHAnsi"/>
          <w:lang w:val="en-US"/>
        </w:rPr>
        <w:t xml:space="preserve"> Chorus 1, </w:t>
      </w:r>
      <w:proofErr w:type="spellStart"/>
      <w:r w:rsidR="00466CAA" w:rsidRPr="00466CAA">
        <w:rPr>
          <w:rFonts w:asciiTheme="majorHAnsi" w:hAnsiTheme="majorHAnsi" w:cstheme="majorHAnsi"/>
          <w:lang w:val="en-US"/>
        </w:rPr>
        <w:t>Elga</w:t>
      </w:r>
      <w:proofErr w:type="spellEnd"/>
      <w:r w:rsidR="00466CAA" w:rsidRPr="00466CAA">
        <w:rPr>
          <w:rFonts w:asciiTheme="majorHAnsi" w:hAnsiTheme="majorHAnsi" w:cstheme="majorHAnsi"/>
          <w:lang w:val="en-US"/>
        </w:rPr>
        <w:t xml:space="preserve"> </w:t>
      </w:r>
      <w:proofErr w:type="spellStart"/>
      <w:r w:rsidR="00466CAA" w:rsidRPr="00466CAA">
        <w:rPr>
          <w:rFonts w:asciiTheme="majorHAnsi" w:hAnsiTheme="majorHAnsi" w:cstheme="majorHAnsi"/>
          <w:lang w:val="en-US"/>
        </w:rPr>
        <w:t>LabWater</w:t>
      </w:r>
      <w:proofErr w:type="spellEnd"/>
      <w:r w:rsidR="00466CAA" w:rsidRPr="00466CAA">
        <w:rPr>
          <w:rFonts w:asciiTheme="majorHAnsi" w:hAnsiTheme="majorHAnsi" w:cstheme="majorHAnsi"/>
          <w:lang w:val="en-US"/>
        </w:rPr>
        <w:t>, Celle, Germany). Between experiments the samples were dried or stored in 0.1</w:t>
      </w:r>
      <w:ins w:id="605" w:author="Alexander Resch" w:date="2022-01-19T20:04:00Z">
        <w:r w:rsidR="00574746">
          <w:rPr>
            <w:rFonts w:asciiTheme="majorHAnsi" w:hAnsiTheme="majorHAnsi" w:cstheme="majorHAnsi"/>
            <w:lang w:val="en-US"/>
          </w:rPr>
          <w:t xml:space="preserve"> </w:t>
        </w:r>
      </w:ins>
      <w:r w:rsidR="00466CAA" w:rsidRPr="00466CAA">
        <w:rPr>
          <w:rFonts w:asciiTheme="majorHAnsi" w:hAnsiTheme="majorHAnsi" w:cstheme="majorHAnsi"/>
          <w:lang w:val="en-US"/>
        </w:rPr>
        <w:t>% NaN</w:t>
      </w:r>
      <w:r w:rsidR="00466CAA" w:rsidRPr="00466CAA">
        <w:rPr>
          <w:rFonts w:asciiTheme="majorHAnsi" w:hAnsiTheme="majorHAnsi" w:cstheme="majorHAnsi"/>
          <w:vertAlign w:val="subscript"/>
          <w:lang w:val="en-US"/>
        </w:rPr>
        <w:t>3</w:t>
      </w:r>
      <w:r w:rsidR="00466CAA" w:rsidRPr="00466CAA">
        <w:rPr>
          <w:rFonts w:asciiTheme="majorHAnsi" w:hAnsiTheme="majorHAnsi" w:cstheme="majorHAnsi"/>
          <w:lang w:val="en-US"/>
        </w:rPr>
        <w:t xml:space="preserve"> (Sodium </w:t>
      </w:r>
      <w:proofErr w:type="spellStart"/>
      <w:r w:rsidR="00466CAA" w:rsidRPr="00466CAA">
        <w:rPr>
          <w:rFonts w:asciiTheme="majorHAnsi" w:hAnsiTheme="majorHAnsi" w:cstheme="majorHAnsi"/>
          <w:lang w:val="en-US"/>
        </w:rPr>
        <w:t>azide</w:t>
      </w:r>
      <w:proofErr w:type="spellEnd"/>
      <w:r w:rsidR="00466CAA" w:rsidRPr="00466CAA">
        <w:rPr>
          <w:rFonts w:asciiTheme="majorHAnsi" w:hAnsiTheme="majorHAnsi" w:cstheme="majorHAnsi"/>
          <w:lang w:val="en-US"/>
        </w:rPr>
        <w:t>, 99</w:t>
      </w:r>
      <w:ins w:id="606" w:author="Alexander Resch" w:date="2022-01-19T20:04:00Z">
        <w:r w:rsidR="00574746">
          <w:rPr>
            <w:rFonts w:asciiTheme="majorHAnsi" w:hAnsiTheme="majorHAnsi" w:cstheme="majorHAnsi"/>
            <w:lang w:val="en-US"/>
          </w:rPr>
          <w:t xml:space="preserve"> </w:t>
        </w:r>
      </w:ins>
      <w:r w:rsidR="00466CAA" w:rsidRPr="00466CAA">
        <w:rPr>
          <w:rFonts w:asciiTheme="majorHAnsi" w:hAnsiTheme="majorHAnsi" w:cstheme="majorHAnsi"/>
          <w:lang w:val="en-US"/>
        </w:rPr>
        <w:t xml:space="preserve">%, </w:t>
      </w:r>
      <w:proofErr w:type="spellStart"/>
      <w:r w:rsidR="00466CAA" w:rsidRPr="00466CAA">
        <w:rPr>
          <w:rFonts w:asciiTheme="majorHAnsi" w:hAnsiTheme="majorHAnsi" w:cstheme="majorHAnsi"/>
          <w:lang w:val="en-US"/>
        </w:rPr>
        <w:t>Ferak</w:t>
      </w:r>
      <w:proofErr w:type="spellEnd"/>
      <w:r w:rsidR="00466CAA" w:rsidRPr="00466CAA">
        <w:rPr>
          <w:rFonts w:asciiTheme="majorHAnsi" w:hAnsiTheme="majorHAnsi" w:cstheme="majorHAnsi"/>
          <w:lang w:val="en-US"/>
        </w:rPr>
        <w:t xml:space="preserve"> </w:t>
      </w:r>
      <w:proofErr w:type="spellStart"/>
      <w:r w:rsidR="00466CAA" w:rsidRPr="00466CAA">
        <w:rPr>
          <w:rFonts w:asciiTheme="majorHAnsi" w:hAnsiTheme="majorHAnsi" w:cstheme="majorHAnsi"/>
          <w:lang w:val="en-US"/>
        </w:rPr>
        <w:t>laborant</w:t>
      </w:r>
      <w:proofErr w:type="spellEnd"/>
      <w:r w:rsidR="00466CAA" w:rsidRPr="00466CAA">
        <w:rPr>
          <w:rFonts w:asciiTheme="majorHAnsi" w:hAnsiTheme="majorHAnsi" w:cstheme="majorHAnsi"/>
          <w:lang w:val="en-US"/>
        </w:rPr>
        <w:t xml:space="preserve"> GmbH, Berlin, Germany) solution at 4 °C.</w:t>
      </w:r>
      <w:r w:rsidR="00466CAA">
        <w:rPr>
          <w:rFonts w:asciiTheme="majorHAnsi" w:hAnsiTheme="majorHAnsi" w:cstheme="majorHAnsi"/>
          <w:lang w:val="en-US"/>
        </w:rPr>
        <w:t xml:space="preserve"> </w:t>
      </w:r>
      <w:r w:rsidR="00466CAA" w:rsidRPr="00466CAA">
        <w:rPr>
          <w:rFonts w:asciiTheme="majorHAnsi" w:hAnsiTheme="majorHAnsi" w:cstheme="majorHAnsi"/>
          <w:lang w:val="en-US"/>
        </w:rPr>
        <w:t xml:space="preserve">Indentation experiments were performed using </w:t>
      </w:r>
      <w:r w:rsidR="00DF2C67" w:rsidRPr="00D156CF">
        <w:rPr>
          <w:rFonts w:asciiTheme="majorHAnsi" w:hAnsiTheme="majorHAnsi" w:cstheme="majorHAnsi"/>
          <w:lang w:val="en-US"/>
        </w:rPr>
        <w:t>biosphere B1000-NCH (40.000 N/m)</w:t>
      </w:r>
      <w:r w:rsidR="00466CAA" w:rsidRPr="00466CAA">
        <w:rPr>
          <w:rFonts w:asciiTheme="majorHAnsi" w:hAnsiTheme="majorHAnsi" w:cstheme="majorHAnsi"/>
          <w:lang w:val="en-US"/>
        </w:rPr>
        <w:t xml:space="preserve"> </w:t>
      </w:r>
      <w:r w:rsidR="00DF2C67">
        <w:rPr>
          <w:rFonts w:asciiTheme="majorHAnsi" w:hAnsiTheme="majorHAnsi" w:cstheme="majorHAnsi"/>
          <w:lang w:val="en-US"/>
        </w:rPr>
        <w:t xml:space="preserve">cantilevers </w:t>
      </w:r>
      <w:r w:rsidR="00466CAA" w:rsidRPr="00466CAA">
        <w:rPr>
          <w:rFonts w:asciiTheme="majorHAnsi" w:hAnsiTheme="majorHAnsi" w:cstheme="majorHAnsi"/>
          <w:lang w:val="en-US"/>
        </w:rPr>
        <w:t>(nanotools GmbH,</w:t>
      </w:r>
      <w:r w:rsidR="00466CAA">
        <w:rPr>
          <w:rFonts w:asciiTheme="majorHAnsi" w:hAnsiTheme="majorHAnsi" w:cstheme="majorHAnsi"/>
          <w:lang w:val="en-US"/>
        </w:rPr>
        <w:t xml:space="preserve"> </w:t>
      </w:r>
      <w:r w:rsidR="00466CAA" w:rsidRPr="00466CAA">
        <w:rPr>
          <w:rFonts w:asciiTheme="majorHAnsi" w:hAnsiTheme="majorHAnsi" w:cstheme="majorHAnsi"/>
          <w:lang w:val="en-US"/>
        </w:rPr>
        <w:t>München, Germany) comprising a spherical</w:t>
      </w:r>
      <w:ins w:id="607" w:author="Alexander Resch" w:date="2022-01-19T20:04:00Z">
        <w:r w:rsidR="00574746">
          <w:rPr>
            <w:rFonts w:asciiTheme="majorHAnsi" w:hAnsiTheme="majorHAnsi" w:cstheme="majorHAnsi"/>
            <w:lang w:val="en-US"/>
          </w:rPr>
          <w:t xml:space="preserve"> diamond</w:t>
        </w:r>
      </w:ins>
      <w:ins w:id="608" w:author="Alexander Resch" w:date="2022-01-19T20:05:00Z">
        <w:r w:rsidR="00574746">
          <w:rPr>
            <w:rFonts w:asciiTheme="majorHAnsi" w:hAnsiTheme="majorHAnsi" w:cstheme="majorHAnsi"/>
            <w:lang w:val="en-US"/>
          </w:rPr>
          <w:t xml:space="preserve">-like carbon </w:t>
        </w:r>
      </w:ins>
      <w:del w:id="609" w:author="Alexander Resch" w:date="2022-01-19T20:05:00Z">
        <w:r w:rsidR="00466CAA" w:rsidRPr="00466CAA" w:rsidDel="00574746">
          <w:rPr>
            <w:rFonts w:asciiTheme="majorHAnsi" w:hAnsiTheme="majorHAnsi" w:cstheme="majorHAnsi"/>
            <w:lang w:val="en-US"/>
          </w:rPr>
          <w:delText xml:space="preserve"> </w:delText>
        </w:r>
      </w:del>
      <w:r w:rsidR="00466CAA" w:rsidRPr="00466CAA">
        <w:rPr>
          <w:rFonts w:asciiTheme="majorHAnsi" w:hAnsiTheme="majorHAnsi" w:cstheme="majorHAnsi"/>
          <w:lang w:val="en-US"/>
        </w:rPr>
        <w:t xml:space="preserve">tip </w:t>
      </w:r>
      <w:ins w:id="610" w:author="Alexander Resch" w:date="2022-01-19T20:05:00Z">
        <w:r w:rsidR="00574746">
          <w:rPr>
            <w:rFonts w:asciiTheme="majorHAnsi" w:hAnsiTheme="majorHAnsi" w:cstheme="majorHAnsi"/>
            <w:lang w:val="en-US"/>
          </w:rPr>
          <w:t xml:space="preserve">(DLC) </w:t>
        </w:r>
      </w:ins>
      <w:r w:rsidR="00466CAA" w:rsidRPr="00466CAA">
        <w:rPr>
          <w:rFonts w:asciiTheme="majorHAnsi" w:hAnsiTheme="majorHAnsi" w:cstheme="majorHAnsi"/>
          <w:lang w:val="en-US"/>
        </w:rPr>
        <w:t xml:space="preserve">with a </w:t>
      </w:r>
      <w:r>
        <w:rPr>
          <w:rFonts w:asciiTheme="majorHAnsi" w:hAnsiTheme="majorHAnsi" w:cstheme="majorHAnsi"/>
          <w:lang w:val="en-US"/>
        </w:rPr>
        <w:t>radius</w:t>
      </w:r>
      <w:r w:rsidR="00466CAA" w:rsidRPr="00466CAA">
        <w:rPr>
          <w:rFonts w:asciiTheme="majorHAnsi" w:hAnsiTheme="majorHAnsi" w:cstheme="majorHAnsi"/>
          <w:lang w:val="en-US"/>
        </w:rPr>
        <w:t xml:space="preserve"> of 1 µm</w:t>
      </w:r>
      <w:ins w:id="611" w:author="Alexander Resch" w:date="2022-01-19T20:05:00Z">
        <w:r w:rsidR="00574746">
          <w:rPr>
            <w:rFonts w:asciiTheme="majorHAnsi" w:hAnsiTheme="majorHAnsi" w:cstheme="majorHAnsi"/>
            <w:lang w:val="en-US"/>
          </w:rPr>
          <w:t>.</w:t>
        </w:r>
      </w:ins>
      <w:del w:id="612" w:author="Alexander Resch" w:date="2022-01-19T20:05:00Z">
        <w:r w:rsidR="00466CAA" w:rsidRPr="00466CAA" w:rsidDel="00574746">
          <w:rPr>
            <w:rFonts w:asciiTheme="majorHAnsi" w:hAnsiTheme="majorHAnsi" w:cstheme="majorHAnsi"/>
            <w:lang w:val="en-US"/>
          </w:rPr>
          <w:delText xml:space="preserve"> consisting of diamond like carbon (DLC).</w:delText>
        </w:r>
      </w:del>
      <w:r w:rsidR="00466CAA" w:rsidRPr="00466CAA">
        <w:rPr>
          <w:rFonts w:asciiTheme="majorHAnsi" w:hAnsiTheme="majorHAnsi" w:cstheme="majorHAnsi"/>
          <w:lang w:val="en-US"/>
        </w:rPr>
        <w:t xml:space="preserve"> Before each experiment, the cantilever was calibrated by obtaining the inverse optical lever sensitivity (</w:t>
      </w:r>
      <w:proofErr w:type="spellStart"/>
      <w:r w:rsidR="00466CAA" w:rsidRPr="00466CAA">
        <w:rPr>
          <w:rFonts w:asciiTheme="majorHAnsi" w:hAnsiTheme="majorHAnsi" w:cstheme="majorHAnsi"/>
          <w:lang w:val="en-US"/>
        </w:rPr>
        <w:t>InvOLS</w:t>
      </w:r>
      <w:proofErr w:type="spellEnd"/>
      <w:r w:rsidR="00466CAA" w:rsidRPr="00466CAA">
        <w:rPr>
          <w:rFonts w:asciiTheme="majorHAnsi" w:hAnsiTheme="majorHAnsi" w:cstheme="majorHAnsi"/>
          <w:lang w:val="en-US"/>
        </w:rPr>
        <w:t xml:space="preserve">) </w:t>
      </w:r>
      <w:r w:rsidR="00DF2C67">
        <w:rPr>
          <w:rFonts w:asciiTheme="majorHAnsi" w:hAnsiTheme="majorHAnsi" w:cstheme="majorHAnsi"/>
          <w:lang w:val="en-US"/>
        </w:rPr>
        <w:t xml:space="preserve">against a solid surface such as shown in </w:t>
      </w:r>
      <w:proofErr w:type="spellStart"/>
      <w:r w:rsidR="00DF2C67">
        <w:rPr>
          <w:rFonts w:asciiTheme="majorHAnsi" w:hAnsiTheme="majorHAnsi" w:cstheme="majorHAnsi"/>
          <w:lang w:val="en-US"/>
        </w:rPr>
        <w:t>Kolberg</w:t>
      </w:r>
      <w:proofErr w:type="spellEnd"/>
      <w:r w:rsidR="00DF2C67">
        <w:rPr>
          <w:rFonts w:asciiTheme="majorHAnsi" w:hAnsiTheme="majorHAnsi" w:cstheme="majorHAnsi"/>
          <w:lang w:val="en-US"/>
        </w:rPr>
        <w:t xml:space="preserve"> et al.</w:t>
      </w:r>
      <w:r w:rsidR="00655359">
        <w:rPr>
          <w:rFonts w:asciiTheme="majorHAnsi" w:hAnsiTheme="majorHAnsi" w:cstheme="majorHAnsi"/>
          <w:lang w:val="en-US"/>
        </w:rPr>
        <w:fldChar w:fldCharType="begin"/>
      </w:r>
      <w:r w:rsidR="00655359">
        <w:rPr>
          <w:rFonts w:asciiTheme="majorHAnsi" w:hAnsiTheme="majorHAnsi" w:cstheme="majorHAnsi"/>
          <w:lang w:val="en-US"/>
        </w:rPr>
        <w:instrText xml:space="preserve"> ADDIN EN.CITE &lt;EndNote&gt;&lt;Cite&gt;&lt;Author&gt;Kolberg&lt;/Author&gt;&lt;Year&gt;2020&lt;/Year&gt;&lt;RecNum&gt;228&lt;/RecNum&gt;&lt;DisplayText&gt;&lt;style face="superscript"&gt;15&lt;/style&gt;&lt;/DisplayText&gt;&lt;record&gt;&lt;rec-number&gt;228&lt;/rec-number&gt;&lt;foreign-keys&gt;&lt;key app="EN" db-id="zvspev52q5sttqetatnpexxo02zdpswpztzw" timestamp="1616013453"&gt;228&lt;/key&gt;&lt;/foreign-keys&gt;&lt;ref-type name="Journal Article"&gt;17&lt;/ref-type&gt;&lt;contributors&gt;&lt;authors&gt;&lt;author&gt;Kolberg, A.&lt;/author&gt;&lt;author&gt;Wenzel, C.&lt;/author&gt;&lt;author&gt;Hugel, T.&lt;/author&gt;&lt;author&gt;Gallei, M.&lt;/author&gt;&lt;author&gt;Balzer, B. N.&lt;/author&gt;&lt;/authors&gt;&lt;/contributors&gt;&lt;titles&gt;&lt;title&gt;Covalent Attachment of Single Molecules for AFM-based Force Spectroscopy&lt;/title&gt;&lt;secondary-title&gt;Journal of Visualized Experiments&lt;/secondary-title&gt;&lt;/titles&gt;&lt;periodical&gt;&lt;full-title&gt;Journal of Visualized Experiments&lt;/full-title&gt;&lt;/periodical&gt;&lt;pages&gt;e60934&lt;/pages&gt;&lt;volume&gt;157&lt;/volume&gt;&lt;dates&gt;&lt;year&gt;2020&lt;/year&gt;&lt;/dates&gt;&lt;urls&gt;&lt;/urls&gt;&lt;electronic-resource-num&gt;doi: 10.3791/60934&lt;/electronic-resource-num&gt;&lt;/record&gt;&lt;/Cite&gt;&lt;/EndNote&gt;</w:instrText>
      </w:r>
      <w:r w:rsidR="00655359">
        <w:rPr>
          <w:rFonts w:asciiTheme="majorHAnsi" w:hAnsiTheme="majorHAnsi" w:cstheme="majorHAnsi"/>
          <w:lang w:val="en-US"/>
        </w:rPr>
        <w:fldChar w:fldCharType="separate"/>
      </w:r>
      <w:r w:rsidR="00655359" w:rsidRPr="00655359">
        <w:rPr>
          <w:rFonts w:asciiTheme="majorHAnsi" w:hAnsiTheme="majorHAnsi" w:cstheme="majorHAnsi"/>
          <w:noProof/>
          <w:vertAlign w:val="superscript"/>
          <w:lang w:val="en-US"/>
        </w:rPr>
        <w:t>15</w:t>
      </w:r>
      <w:r w:rsidR="00655359">
        <w:rPr>
          <w:rFonts w:asciiTheme="majorHAnsi" w:hAnsiTheme="majorHAnsi" w:cstheme="majorHAnsi"/>
          <w:lang w:val="en-US"/>
        </w:rPr>
        <w:fldChar w:fldCharType="end"/>
      </w:r>
      <w:r w:rsidR="00DF2C67">
        <w:rPr>
          <w:rFonts w:asciiTheme="majorHAnsi" w:hAnsiTheme="majorHAnsi" w:cstheme="majorHAnsi"/>
          <w:lang w:val="en-US"/>
        </w:rPr>
        <w:t xml:space="preserve">, while the nominal force constant of </w:t>
      </w:r>
      <w:r w:rsidR="00DF2C67" w:rsidRPr="003B2D57">
        <w:rPr>
          <w:rFonts w:asciiTheme="majorHAnsi" w:hAnsiTheme="majorHAnsi" w:cstheme="majorHAnsi"/>
          <w:lang w:val="en-US"/>
        </w:rPr>
        <w:t>40.000 N/m</w:t>
      </w:r>
      <w:r w:rsidR="00DF2C67">
        <w:rPr>
          <w:rFonts w:asciiTheme="majorHAnsi" w:hAnsiTheme="majorHAnsi" w:cstheme="majorHAnsi"/>
          <w:lang w:val="en-US"/>
        </w:rPr>
        <w:t xml:space="preserve"> was taken</w:t>
      </w:r>
      <w:r w:rsidR="00466CAA" w:rsidRPr="00466CAA">
        <w:rPr>
          <w:rFonts w:asciiTheme="majorHAnsi" w:hAnsiTheme="majorHAnsi" w:cstheme="majorHAnsi"/>
          <w:lang w:val="en-US"/>
        </w:rPr>
        <w:t xml:space="preserve">. </w:t>
      </w:r>
      <w:proofErr w:type="spellStart"/>
      <w:r w:rsidR="00676591">
        <w:rPr>
          <w:rFonts w:asciiTheme="majorHAnsi" w:hAnsiTheme="majorHAnsi" w:cstheme="majorHAnsi"/>
          <w:lang w:val="en-US"/>
        </w:rPr>
        <w:t>SiOx</w:t>
      </w:r>
      <w:proofErr w:type="spellEnd"/>
      <w:r w:rsidR="00676591">
        <w:rPr>
          <w:rFonts w:asciiTheme="majorHAnsi" w:hAnsiTheme="majorHAnsi" w:cstheme="majorHAnsi"/>
          <w:lang w:val="en-US"/>
        </w:rPr>
        <w:t xml:space="preserve"> was taken from a wafer </w:t>
      </w:r>
      <w:r w:rsidR="00676591" w:rsidRPr="00D156CF">
        <w:rPr>
          <w:rFonts w:asciiTheme="majorHAnsi" w:hAnsiTheme="majorHAnsi" w:cstheme="majorHAnsi"/>
          <w:lang w:val="en-US"/>
        </w:rPr>
        <w:t xml:space="preserve">(Prime CZ-Si wafer, n-type (Phosphor) TTV&lt;10 </w:t>
      </w:r>
      <w:r w:rsidR="00F659F2">
        <w:rPr>
          <w:rFonts w:asciiTheme="majorHAnsi" w:hAnsiTheme="majorHAnsi" w:cstheme="majorHAnsi"/>
          <w:lang w:val="en-US"/>
        </w:rPr>
        <w:t>µm</w:t>
      </w:r>
      <w:del w:id="613" w:author="Alexander Resch" w:date="2022-01-19T20:05:00Z">
        <w:r w:rsidR="00F659F2" w:rsidRPr="00D156CF" w:rsidDel="00574746">
          <w:rPr>
            <w:rFonts w:asciiTheme="majorHAnsi" w:hAnsiTheme="majorHAnsi" w:cstheme="majorHAnsi"/>
            <w:lang w:val="en-US"/>
          </w:rPr>
          <w:delText xml:space="preserve"> </w:delText>
        </w:r>
      </w:del>
      <w:r w:rsidR="00676591" w:rsidRPr="00D156CF">
        <w:rPr>
          <w:rFonts w:asciiTheme="majorHAnsi" w:hAnsiTheme="majorHAnsi" w:cstheme="majorHAnsi"/>
          <w:lang w:val="en-US"/>
        </w:rPr>
        <w:t xml:space="preserve">, </w:t>
      </w:r>
      <w:proofErr w:type="spellStart"/>
      <w:r w:rsidR="00676591" w:rsidRPr="00D156CF">
        <w:rPr>
          <w:rFonts w:asciiTheme="majorHAnsi" w:hAnsiTheme="majorHAnsi" w:cstheme="majorHAnsi"/>
          <w:lang w:val="en-US"/>
        </w:rPr>
        <w:t>MicroChem</w:t>
      </w:r>
      <w:del w:id="614" w:author="Alexander Resch" w:date="2022-01-19T20:05:00Z">
        <w:r w:rsidR="00676591" w:rsidRPr="00D156CF" w:rsidDel="00574746">
          <w:rPr>
            <w:rFonts w:asciiTheme="majorHAnsi" w:hAnsiTheme="majorHAnsi" w:cstheme="majorHAnsi"/>
            <w:lang w:val="en-US"/>
          </w:rPr>
          <w:delText xml:space="preserve">- </w:delText>
        </w:r>
      </w:del>
      <w:r w:rsidR="00676591" w:rsidRPr="00D156CF">
        <w:rPr>
          <w:rFonts w:asciiTheme="majorHAnsi" w:hAnsiTheme="majorHAnsi" w:cstheme="majorHAnsi"/>
          <w:lang w:val="en-US"/>
        </w:rPr>
        <w:t>icals</w:t>
      </w:r>
      <w:proofErr w:type="spellEnd"/>
      <w:r w:rsidR="00676591" w:rsidRPr="00D156CF">
        <w:rPr>
          <w:rFonts w:asciiTheme="majorHAnsi" w:hAnsiTheme="majorHAnsi" w:cstheme="majorHAnsi"/>
          <w:lang w:val="en-US"/>
        </w:rPr>
        <w:t xml:space="preserve"> GmbH, Ulm, Germany) </w:t>
      </w:r>
      <w:r w:rsidR="00676591">
        <w:rPr>
          <w:rFonts w:asciiTheme="majorHAnsi" w:hAnsiTheme="majorHAnsi" w:cstheme="majorHAnsi"/>
          <w:lang w:val="en-US"/>
        </w:rPr>
        <w:t xml:space="preserve">and </w:t>
      </w:r>
      <w:r w:rsidR="00676591" w:rsidRPr="00D156CF">
        <w:rPr>
          <w:rFonts w:asciiTheme="majorHAnsi" w:hAnsiTheme="majorHAnsi" w:cstheme="majorHAnsi"/>
          <w:lang w:val="en-US"/>
        </w:rPr>
        <w:t>was cut into pieces using a diamond knife and immersed separately in microcentrifuge tubes filled with ethanol. The silicon oxide wafer pieces were sonicated (</w:t>
      </w:r>
      <w:proofErr w:type="spellStart"/>
      <w:r w:rsidR="00676591" w:rsidRPr="00D156CF">
        <w:rPr>
          <w:rFonts w:asciiTheme="majorHAnsi" w:hAnsiTheme="majorHAnsi" w:cstheme="majorHAnsi"/>
          <w:lang w:val="en-US"/>
        </w:rPr>
        <w:t>Elmasonic</w:t>
      </w:r>
      <w:proofErr w:type="spellEnd"/>
      <w:r w:rsidR="00676591" w:rsidRPr="00D156CF">
        <w:rPr>
          <w:rFonts w:asciiTheme="majorHAnsi" w:hAnsiTheme="majorHAnsi" w:cstheme="majorHAnsi"/>
          <w:lang w:val="en-US"/>
        </w:rPr>
        <w:t xml:space="preserve"> S15, Elma, </w:t>
      </w:r>
      <w:proofErr w:type="spellStart"/>
      <w:r w:rsidR="00676591" w:rsidRPr="00D156CF">
        <w:rPr>
          <w:rFonts w:asciiTheme="majorHAnsi" w:hAnsiTheme="majorHAnsi" w:cstheme="majorHAnsi"/>
          <w:lang w:val="en-US"/>
        </w:rPr>
        <w:t>Singen</w:t>
      </w:r>
      <w:proofErr w:type="spellEnd"/>
      <w:r w:rsidR="00676591" w:rsidRPr="00D156CF">
        <w:rPr>
          <w:rFonts w:asciiTheme="majorHAnsi" w:hAnsiTheme="majorHAnsi" w:cstheme="majorHAnsi"/>
          <w:lang w:val="en-US"/>
        </w:rPr>
        <w:t xml:space="preserve">, Germany) for 10 min, rinsed twice in ethanol and dried under a nitrogen flow. The surfaces were cleaned just before the experiment started and used immediately. </w:t>
      </w:r>
    </w:p>
    <w:p w14:paraId="7CF0AFED" w14:textId="7991F1A4" w:rsidR="00067C6D" w:rsidRDefault="00466CAA" w:rsidP="000807E2">
      <w:pPr>
        <w:jc w:val="both"/>
        <w:rPr>
          <w:rFonts w:asciiTheme="majorHAnsi" w:hAnsiTheme="majorHAnsi" w:cstheme="majorHAnsi"/>
          <w:lang w:val="en-US"/>
        </w:rPr>
      </w:pPr>
      <w:r w:rsidRPr="00466CAA">
        <w:rPr>
          <w:rFonts w:asciiTheme="majorHAnsi" w:hAnsiTheme="majorHAnsi" w:cstheme="majorHAnsi"/>
          <w:lang w:val="en-US"/>
        </w:rPr>
        <w:t xml:space="preserve">For obtaining the Young’s modulus, </w:t>
      </w:r>
      <w:r>
        <w:rPr>
          <w:rFonts w:asciiTheme="majorHAnsi" w:hAnsiTheme="majorHAnsi" w:cstheme="majorHAnsi"/>
          <w:lang w:val="en-US"/>
        </w:rPr>
        <w:t>up to two</w:t>
      </w:r>
      <w:r w:rsidRPr="00466CAA">
        <w:rPr>
          <w:rFonts w:asciiTheme="majorHAnsi" w:hAnsiTheme="majorHAnsi" w:cstheme="majorHAnsi"/>
          <w:lang w:val="en-US"/>
        </w:rPr>
        <w:t xml:space="preserve"> force maps (a grid of 10 x 10 points covering an area of </w:t>
      </w:r>
      <w:r w:rsidR="008F44B7">
        <w:rPr>
          <w:rFonts w:asciiTheme="majorHAnsi" w:hAnsiTheme="majorHAnsi" w:cstheme="majorHAnsi"/>
          <w:lang w:val="en-US"/>
        </w:rPr>
        <w:t>10</w:t>
      </w:r>
      <w:r w:rsidRPr="00466CAA">
        <w:rPr>
          <w:rFonts w:asciiTheme="majorHAnsi" w:hAnsiTheme="majorHAnsi" w:cstheme="majorHAnsi"/>
          <w:lang w:val="en-US"/>
        </w:rPr>
        <w:t xml:space="preserve"> µm x </w:t>
      </w:r>
      <w:r w:rsidR="008F44B7">
        <w:rPr>
          <w:rFonts w:asciiTheme="majorHAnsi" w:hAnsiTheme="majorHAnsi" w:cstheme="majorHAnsi"/>
          <w:lang w:val="en-US"/>
        </w:rPr>
        <w:t>10</w:t>
      </w:r>
      <w:r w:rsidRPr="00466CAA">
        <w:rPr>
          <w:rFonts w:asciiTheme="majorHAnsi" w:hAnsiTheme="majorHAnsi" w:cstheme="majorHAnsi"/>
          <w:lang w:val="en-US"/>
        </w:rPr>
        <w:t> µm</w:t>
      </w:r>
      <w:r w:rsidR="0066041F">
        <w:rPr>
          <w:rFonts w:asciiTheme="majorHAnsi" w:hAnsiTheme="majorHAnsi" w:cstheme="majorHAnsi"/>
          <w:lang w:val="en-US"/>
        </w:rPr>
        <w:t>, velocities of 1 µm/s and 2 µm/s</w:t>
      </w:r>
      <w:r w:rsidRPr="00466CAA">
        <w:rPr>
          <w:rFonts w:asciiTheme="majorHAnsi" w:hAnsiTheme="majorHAnsi" w:cstheme="majorHAnsi"/>
          <w:lang w:val="en-US"/>
        </w:rPr>
        <w:t xml:space="preserve">) </w:t>
      </w:r>
      <w:r w:rsidR="0066041F">
        <w:rPr>
          <w:rFonts w:asciiTheme="majorHAnsi" w:hAnsiTheme="majorHAnsi" w:cstheme="majorHAnsi"/>
          <w:lang w:val="en-US"/>
        </w:rPr>
        <w:t>as well as force-extension curves at the same sport (</w:t>
      </w:r>
      <w:r w:rsidR="002937E1">
        <w:rPr>
          <w:rFonts w:asciiTheme="majorHAnsi" w:hAnsiTheme="majorHAnsi" w:cstheme="majorHAnsi"/>
          <w:lang w:val="en-US"/>
        </w:rPr>
        <w:t xml:space="preserve">at least </w:t>
      </w:r>
      <w:r w:rsidR="0066041F">
        <w:rPr>
          <w:rFonts w:asciiTheme="majorHAnsi" w:hAnsiTheme="majorHAnsi" w:cstheme="majorHAnsi"/>
          <w:lang w:val="en-US"/>
        </w:rPr>
        <w:t xml:space="preserve">100 curves </w:t>
      </w:r>
      <w:r w:rsidR="002937E1">
        <w:rPr>
          <w:rFonts w:asciiTheme="majorHAnsi" w:hAnsiTheme="majorHAnsi" w:cstheme="majorHAnsi"/>
          <w:lang w:val="en-US"/>
        </w:rPr>
        <w:t xml:space="preserve">covering </w:t>
      </w:r>
      <w:r w:rsidR="0066041F">
        <w:rPr>
          <w:rFonts w:asciiTheme="majorHAnsi" w:hAnsiTheme="majorHAnsi" w:cstheme="majorHAnsi"/>
          <w:lang w:val="en-US"/>
        </w:rPr>
        <w:t>a velocity range of 0.1 to 10 µm/s)</w:t>
      </w:r>
      <w:r w:rsidR="0066041F" w:rsidRPr="00466CAA">
        <w:rPr>
          <w:rFonts w:asciiTheme="majorHAnsi" w:hAnsiTheme="majorHAnsi" w:cstheme="majorHAnsi"/>
          <w:lang w:val="en-US"/>
        </w:rPr>
        <w:t xml:space="preserve"> </w:t>
      </w:r>
      <w:r w:rsidRPr="00466CAA">
        <w:rPr>
          <w:rFonts w:asciiTheme="majorHAnsi" w:hAnsiTheme="majorHAnsi" w:cstheme="majorHAnsi"/>
          <w:lang w:val="en-US"/>
        </w:rPr>
        <w:t xml:space="preserve">were taken on different spots of the respective </w:t>
      </w:r>
      <w:r>
        <w:rPr>
          <w:rFonts w:asciiTheme="majorHAnsi" w:hAnsiTheme="majorHAnsi" w:cstheme="majorHAnsi"/>
          <w:lang w:val="en-US"/>
        </w:rPr>
        <w:t>sample</w:t>
      </w:r>
      <w:r w:rsidRPr="00466CAA">
        <w:rPr>
          <w:rFonts w:asciiTheme="majorHAnsi" w:hAnsiTheme="majorHAnsi" w:cstheme="majorHAnsi"/>
          <w:lang w:val="en-US"/>
        </w:rPr>
        <w:t xml:space="preserve"> </w:t>
      </w:r>
      <w:r>
        <w:rPr>
          <w:rFonts w:asciiTheme="majorHAnsi" w:hAnsiTheme="majorHAnsi" w:cstheme="majorHAnsi"/>
          <w:lang w:val="en-US"/>
        </w:rPr>
        <w:t>using</w:t>
      </w:r>
      <w:r w:rsidRPr="00466CAA">
        <w:rPr>
          <w:rFonts w:asciiTheme="majorHAnsi" w:hAnsiTheme="majorHAnsi" w:cstheme="majorHAnsi"/>
          <w:lang w:val="en-US"/>
        </w:rPr>
        <w:t xml:space="preserve"> a trigger force of </w:t>
      </w:r>
      <w:r w:rsidR="00676591" w:rsidRPr="00D156CF">
        <w:rPr>
          <w:rFonts w:asciiTheme="majorHAnsi" w:hAnsiTheme="majorHAnsi" w:cstheme="majorHAnsi"/>
          <w:lang w:val="en-US"/>
        </w:rPr>
        <w:t>1 µN</w:t>
      </w:r>
      <w:r w:rsidR="002937E1">
        <w:rPr>
          <w:rFonts w:asciiTheme="majorHAnsi" w:hAnsiTheme="majorHAnsi" w:cstheme="majorHAnsi"/>
          <w:lang w:val="en-US"/>
        </w:rPr>
        <w:t>, a dwell time of</w:t>
      </w:r>
      <w:r w:rsidR="00A42681" w:rsidRPr="00676591">
        <w:rPr>
          <w:rFonts w:asciiTheme="majorHAnsi" w:hAnsiTheme="majorHAnsi" w:cstheme="majorHAnsi"/>
          <w:lang w:val="en-US"/>
        </w:rPr>
        <w:t xml:space="preserve"> </w:t>
      </w:r>
      <w:r w:rsidR="002937E1">
        <w:rPr>
          <w:rFonts w:asciiTheme="majorHAnsi" w:hAnsiTheme="majorHAnsi" w:cstheme="majorHAnsi"/>
          <w:lang w:val="en-US"/>
        </w:rPr>
        <w:t>0</w:t>
      </w:r>
      <w:ins w:id="615" w:author="Alexander Resch" w:date="2022-01-19T20:07:00Z">
        <w:r w:rsidR="00A12CD6">
          <w:rPr>
            <w:rFonts w:asciiTheme="majorHAnsi" w:hAnsiTheme="majorHAnsi" w:cstheme="majorHAnsi"/>
            <w:lang w:val="en-US"/>
          </w:rPr>
          <w:t xml:space="preserve"> </w:t>
        </w:r>
        <w:commentRangeStart w:id="616"/>
        <w:r w:rsidR="00A12CD6">
          <w:rPr>
            <w:rFonts w:asciiTheme="majorHAnsi" w:hAnsiTheme="majorHAnsi" w:cstheme="majorHAnsi"/>
            <w:lang w:val="en-US"/>
          </w:rPr>
          <w:t>s</w:t>
        </w:r>
      </w:ins>
      <w:commentRangeEnd w:id="616"/>
      <w:ins w:id="617" w:author="Alexander Resch" w:date="2022-01-19T20:08:00Z">
        <w:r w:rsidR="00A12CD6">
          <w:rPr>
            <w:rStyle w:val="Kommentarzeichen"/>
          </w:rPr>
          <w:commentReference w:id="616"/>
        </w:r>
      </w:ins>
      <w:r w:rsidR="002937E1">
        <w:rPr>
          <w:rFonts w:asciiTheme="majorHAnsi" w:hAnsiTheme="majorHAnsi" w:cstheme="majorHAnsi"/>
          <w:lang w:val="en-US"/>
        </w:rPr>
        <w:t>,</w:t>
      </w:r>
      <w:r w:rsidRPr="008F44B7">
        <w:rPr>
          <w:rFonts w:asciiTheme="majorHAnsi" w:hAnsiTheme="majorHAnsi" w:cstheme="majorHAnsi"/>
          <w:lang w:val="en-US"/>
        </w:rPr>
        <w:t xml:space="preserve"> a sampling rate of 5 kHz</w:t>
      </w:r>
      <w:r w:rsidR="002937E1">
        <w:rPr>
          <w:rFonts w:asciiTheme="majorHAnsi" w:hAnsiTheme="majorHAnsi" w:cstheme="majorHAnsi"/>
          <w:lang w:val="en-US"/>
        </w:rPr>
        <w:t xml:space="preserve"> and </w:t>
      </w:r>
      <w:ins w:id="618" w:author="Alexander Resch" w:date="2022-01-19T20:08:00Z">
        <w:r w:rsidR="00A12CD6">
          <w:rPr>
            <w:rFonts w:asciiTheme="majorHAnsi" w:hAnsiTheme="majorHAnsi" w:cstheme="majorHAnsi"/>
            <w:lang w:val="en-US"/>
          </w:rPr>
          <w:t xml:space="preserve">a temperature of </w:t>
        </w:r>
      </w:ins>
      <w:r w:rsidR="002937E1" w:rsidRPr="00A73A17">
        <w:rPr>
          <w:rFonts w:asciiTheme="majorHAnsi" w:hAnsiTheme="majorHAnsi" w:cstheme="majorHAnsi"/>
          <w:lang w:val="en-US"/>
        </w:rPr>
        <w:t>approx. 25</w:t>
      </w:r>
      <w:ins w:id="619" w:author="Alexander Resch" w:date="2022-01-19T20:08:00Z">
        <w:r w:rsidR="00A12CD6">
          <w:rPr>
            <w:rFonts w:asciiTheme="majorHAnsi" w:hAnsiTheme="majorHAnsi" w:cstheme="majorHAnsi"/>
            <w:lang w:val="en-US"/>
          </w:rPr>
          <w:t xml:space="preserve"> </w:t>
        </w:r>
      </w:ins>
      <w:r w:rsidR="002937E1" w:rsidRPr="00A73A17">
        <w:rPr>
          <w:rFonts w:asciiTheme="majorHAnsi" w:hAnsiTheme="majorHAnsi" w:cstheme="majorHAnsi"/>
          <w:lang w:val="en-US"/>
        </w:rPr>
        <w:t>°C</w:t>
      </w:r>
      <w:r w:rsidRPr="00466CAA">
        <w:rPr>
          <w:rFonts w:asciiTheme="majorHAnsi" w:hAnsiTheme="majorHAnsi" w:cstheme="majorHAnsi"/>
          <w:lang w:val="en-US"/>
        </w:rPr>
        <w:t>. The Young’s modulus was determined by applying a Hertz fit for a spherical indenter</w:t>
      </w:r>
      <w:r w:rsidR="00655359">
        <w:rPr>
          <w:rFonts w:asciiTheme="majorHAnsi" w:hAnsiTheme="majorHAnsi" w:cstheme="majorHAnsi"/>
          <w:lang w:val="en-US"/>
        </w:rPr>
        <w:fldChar w:fldCharType="begin">
          <w:fldData xml:space="preserve">PEVuZE5vdGU+PENpdGU+PEF1dGhvcj5IZXJ0ejwvQXV0aG9yPjxZZWFyPjE4ODE8L1llYXI+PFJl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==
</w:fldData>
        </w:fldChar>
      </w:r>
      <w:r w:rsidR="00655359">
        <w:rPr>
          <w:rFonts w:asciiTheme="majorHAnsi" w:hAnsiTheme="majorHAnsi" w:cstheme="majorHAnsi"/>
          <w:lang w:val="en-US"/>
        </w:rPr>
        <w:instrText xml:space="preserve"> ADDIN EN.CITE </w:instrText>
      </w:r>
      <w:r w:rsidR="00655359">
        <w:rPr>
          <w:rFonts w:asciiTheme="majorHAnsi" w:hAnsiTheme="majorHAnsi" w:cstheme="majorHAnsi"/>
          <w:lang w:val="en-US"/>
        </w:rPr>
        <w:fldChar w:fldCharType="begin">
          <w:fldData xml:space="preserve">PEVuZE5vdGU+PENpdGU+PEF1dGhvcj5IZXJ0ejwvQXV0aG9yPjxZZWFyPjE4ODE8L1llYXI+PFJl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==
</w:fldData>
        </w:fldChar>
      </w:r>
      <w:r w:rsidR="00655359">
        <w:rPr>
          <w:rFonts w:asciiTheme="majorHAnsi" w:hAnsiTheme="majorHAnsi" w:cstheme="majorHAnsi"/>
          <w:lang w:val="en-US"/>
        </w:rPr>
        <w:instrText xml:space="preserve"> ADDIN EN.CITE.DATA </w:instrText>
      </w:r>
      <w:r w:rsidR="00655359">
        <w:rPr>
          <w:rFonts w:asciiTheme="majorHAnsi" w:hAnsiTheme="majorHAnsi" w:cstheme="majorHAnsi"/>
          <w:lang w:val="en-US"/>
        </w:rPr>
      </w:r>
      <w:r w:rsidR="00655359">
        <w:rPr>
          <w:rFonts w:asciiTheme="majorHAnsi" w:hAnsiTheme="majorHAnsi" w:cstheme="majorHAnsi"/>
          <w:lang w:val="en-US"/>
        </w:rPr>
        <w:fldChar w:fldCharType="end"/>
      </w:r>
      <w:r w:rsidR="00655359">
        <w:rPr>
          <w:rFonts w:asciiTheme="majorHAnsi" w:hAnsiTheme="majorHAnsi" w:cstheme="majorHAnsi"/>
          <w:lang w:val="en-US"/>
        </w:rPr>
      </w:r>
      <w:r w:rsidR="00655359">
        <w:rPr>
          <w:rFonts w:asciiTheme="majorHAnsi" w:hAnsiTheme="majorHAnsi" w:cstheme="majorHAnsi"/>
          <w:lang w:val="en-US"/>
        </w:rPr>
        <w:fldChar w:fldCharType="separate"/>
      </w:r>
      <w:r w:rsidR="00655359" w:rsidRPr="00655359">
        <w:rPr>
          <w:rFonts w:asciiTheme="majorHAnsi" w:hAnsiTheme="majorHAnsi" w:cstheme="majorHAnsi"/>
          <w:noProof/>
          <w:vertAlign w:val="superscript"/>
          <w:lang w:val="en-US"/>
        </w:rPr>
        <w:t>12, 16</w:t>
      </w:r>
      <w:r w:rsidR="00655359">
        <w:rPr>
          <w:rFonts w:asciiTheme="majorHAnsi" w:hAnsiTheme="majorHAnsi" w:cstheme="majorHAnsi"/>
          <w:lang w:val="en-US"/>
        </w:rPr>
        <w:fldChar w:fldCharType="end"/>
      </w:r>
      <w:r w:rsidR="007E7904">
        <w:rPr>
          <w:rFonts w:asciiTheme="majorHAnsi" w:hAnsiTheme="majorHAnsi" w:cstheme="majorHAnsi"/>
          <w:lang w:val="en-US"/>
        </w:rPr>
        <w:t xml:space="preserve"> </w:t>
      </w:r>
      <w:r w:rsidRPr="00466CAA">
        <w:rPr>
          <w:rFonts w:asciiTheme="majorHAnsi" w:hAnsiTheme="majorHAnsi" w:cstheme="majorHAnsi"/>
          <w:lang w:val="en-US"/>
        </w:rPr>
        <w:t xml:space="preserve">to the approach part of the force-extension curve representing an indentation of the cantilever tip into the underlying material. The </w:t>
      </w:r>
      <w:del w:id="620" w:author="Alexander Resch" w:date="2022-01-19T20:09:00Z">
        <w:r w:rsidRPr="00466CAA" w:rsidDel="00A12CD6">
          <w:rPr>
            <w:rFonts w:asciiTheme="majorHAnsi" w:hAnsiTheme="majorHAnsi" w:cstheme="majorHAnsi"/>
            <w:lang w:val="en-US"/>
          </w:rPr>
          <w:delText>P</w:delText>
        </w:r>
      </w:del>
      <w:proofErr w:type="spellStart"/>
      <w:ins w:id="621" w:author="Alexander Resch" w:date="2022-01-19T20:09:00Z">
        <w:r w:rsidR="00A12CD6">
          <w:rPr>
            <w:rFonts w:asciiTheme="majorHAnsi" w:hAnsiTheme="majorHAnsi" w:cstheme="majorHAnsi"/>
            <w:lang w:val="en-US"/>
          </w:rPr>
          <w:t>p</w:t>
        </w:r>
      </w:ins>
      <w:r w:rsidRPr="00466CAA">
        <w:rPr>
          <w:rFonts w:asciiTheme="majorHAnsi" w:hAnsiTheme="majorHAnsi" w:cstheme="majorHAnsi"/>
          <w:lang w:val="en-US"/>
        </w:rPr>
        <w:t>oisson</w:t>
      </w:r>
      <w:proofErr w:type="spellEnd"/>
      <w:r w:rsidRPr="00466CAA">
        <w:rPr>
          <w:rFonts w:asciiTheme="majorHAnsi" w:hAnsiTheme="majorHAnsi" w:cstheme="majorHAnsi"/>
          <w:lang w:val="en-US"/>
        </w:rPr>
        <w:t xml:space="preserve"> ratio of the cantilever was set to 0.2 for the DLC tip</w:t>
      </w:r>
      <w:r w:rsidR="00655359">
        <w:rPr>
          <w:rFonts w:asciiTheme="majorHAnsi" w:hAnsiTheme="majorHAnsi" w:cstheme="majorHAnsi"/>
          <w:lang w:val="en-US"/>
        </w:rPr>
        <w:fldChar w:fldCharType="begin"/>
      </w:r>
      <w:r w:rsidR="00655359">
        <w:rPr>
          <w:rFonts w:asciiTheme="majorHAnsi" w:hAnsiTheme="majorHAnsi" w:cstheme="majorHAnsi"/>
          <w:lang w:val="en-US"/>
        </w:rPr>
        <w:instrText xml:space="preserve"> ADDIN EN.CITE &lt;EndNote&gt;&lt;Cite&gt;&lt;Author&gt;Miyoshi&lt;/Author&gt;&lt;Year&gt;1998&lt;/Year&gt;&lt;RecNum&gt;229&lt;/RecNum&gt;&lt;DisplayText&gt;&lt;style face="superscript"&gt;17&lt;/style&gt;&lt;/DisplayText&gt;&lt;record&gt;&lt;rec-number&gt;229&lt;/rec-number&gt;&lt;foreign-keys&gt;&lt;key app="EN" db-id="zvspev52q5sttqetatnpexxo02zdpswpztzw" timestamp="1616014108"&gt;229&lt;/key&gt;&lt;/foreign-keys&gt;&lt;ref-type name="Book"&gt;6&lt;/ref-type&gt;&lt;contributors&gt;&lt;authors&gt;&lt;author&gt;Miyoshi, K.&lt;/author&gt;&lt;/authors&gt;&lt;/contributors&gt;&lt;titles&gt;&lt;title&gt;Structures and mechanical properties of natural and synthetic diamonds.&lt;/title&gt;&lt;/titles&gt;&lt;section&gt;Chapter 8&lt;/section&gt;&lt;dates&gt;&lt;year&gt;1998&lt;/year&gt;&lt;/dates&gt;&lt;pub-location&gt;Cleveland OH: Lewis Research Center&lt;/pub-location&gt;&lt;publisher&gt;NASA/TM--107249&lt;/publisher&gt;&lt;urls&gt;&lt;related-urls&gt;&lt;url&gt;https://ntrs.nasa.gov/api/citations/19980210770/downloads/19980210770.pdf&lt;/url&gt;&lt;/related-urls&gt;&lt;/urls&gt;&lt;/record&gt;&lt;/Cite&gt;&lt;/EndNote&gt;</w:instrText>
      </w:r>
      <w:r w:rsidR="00655359">
        <w:rPr>
          <w:rFonts w:asciiTheme="majorHAnsi" w:hAnsiTheme="majorHAnsi" w:cstheme="majorHAnsi"/>
          <w:lang w:val="en-US"/>
        </w:rPr>
        <w:fldChar w:fldCharType="separate"/>
      </w:r>
      <w:r w:rsidR="00655359" w:rsidRPr="00655359">
        <w:rPr>
          <w:rFonts w:asciiTheme="majorHAnsi" w:hAnsiTheme="majorHAnsi" w:cstheme="majorHAnsi"/>
          <w:noProof/>
          <w:vertAlign w:val="superscript"/>
          <w:lang w:val="en-US"/>
        </w:rPr>
        <w:t>17</w:t>
      </w:r>
      <w:r w:rsidR="00655359">
        <w:rPr>
          <w:rFonts w:asciiTheme="majorHAnsi" w:hAnsiTheme="majorHAnsi" w:cstheme="majorHAnsi"/>
          <w:lang w:val="en-US"/>
        </w:rPr>
        <w:fldChar w:fldCharType="end"/>
      </w:r>
      <w:r w:rsidRPr="00466CAA">
        <w:rPr>
          <w:rFonts w:asciiTheme="majorHAnsi" w:hAnsiTheme="majorHAnsi" w:cstheme="majorHAnsi"/>
          <w:lang w:val="en-US"/>
        </w:rPr>
        <w:t>.</w:t>
      </w:r>
      <w:r>
        <w:rPr>
          <w:rFonts w:asciiTheme="majorHAnsi" w:hAnsiTheme="majorHAnsi" w:cstheme="majorHAnsi"/>
          <w:lang w:val="en-US"/>
        </w:rPr>
        <w:t xml:space="preserve"> </w:t>
      </w:r>
      <w:r w:rsidR="0066041F">
        <w:rPr>
          <w:rFonts w:asciiTheme="majorHAnsi" w:hAnsiTheme="majorHAnsi" w:cstheme="majorHAnsi"/>
          <w:lang w:val="en-US"/>
        </w:rPr>
        <w:t>For each sample</w:t>
      </w:r>
      <w:ins w:id="622" w:author="Alexander Resch" w:date="2022-01-19T20:09:00Z">
        <w:r w:rsidR="00A12CD6">
          <w:rPr>
            <w:rFonts w:asciiTheme="majorHAnsi" w:hAnsiTheme="majorHAnsi" w:cstheme="majorHAnsi"/>
            <w:lang w:val="en-US"/>
          </w:rPr>
          <w:t xml:space="preserve">, </w:t>
        </w:r>
      </w:ins>
      <w:del w:id="623" w:author="Alexander Resch" w:date="2022-01-19T20:09:00Z">
        <w:r w:rsidR="0066041F" w:rsidDel="00A12CD6">
          <w:rPr>
            <w:rFonts w:asciiTheme="majorHAnsi" w:hAnsiTheme="majorHAnsi" w:cstheme="majorHAnsi"/>
            <w:lang w:val="en-US"/>
          </w:rPr>
          <w:delText xml:space="preserve"> </w:delText>
        </w:r>
        <w:r w:rsidR="002937E1" w:rsidDel="00A12CD6">
          <w:rPr>
            <w:rFonts w:asciiTheme="majorHAnsi" w:hAnsiTheme="majorHAnsi" w:cstheme="majorHAnsi"/>
            <w:lang w:val="en-US"/>
          </w:rPr>
          <w:delText xml:space="preserve">altogether </w:delText>
        </w:r>
      </w:del>
      <w:r w:rsidR="0066041F" w:rsidRPr="006D41E4">
        <w:rPr>
          <w:rFonts w:asciiTheme="majorHAnsi" w:hAnsiTheme="majorHAnsi" w:cstheme="majorHAnsi"/>
          <w:lang w:val="en-US"/>
        </w:rPr>
        <w:t>3</w:t>
      </w:r>
      <w:r w:rsidRPr="006D41E4">
        <w:rPr>
          <w:rFonts w:asciiTheme="majorHAnsi" w:hAnsiTheme="majorHAnsi" w:cstheme="majorHAnsi"/>
          <w:lang w:val="en-US"/>
        </w:rPr>
        <w:t>00</w:t>
      </w:r>
      <w:r w:rsidR="00A32139" w:rsidRPr="006D41E4">
        <w:rPr>
          <w:rFonts w:asciiTheme="majorHAnsi" w:hAnsiTheme="majorHAnsi" w:cstheme="majorHAnsi"/>
          <w:lang w:val="en-US"/>
        </w:rPr>
        <w:t xml:space="preserve"> </w:t>
      </w:r>
      <w:r w:rsidR="00A42681" w:rsidRPr="006D41E4">
        <w:rPr>
          <w:rFonts w:asciiTheme="majorHAnsi" w:hAnsiTheme="majorHAnsi" w:cstheme="majorHAnsi"/>
          <w:lang w:val="en-US"/>
        </w:rPr>
        <w:t xml:space="preserve">indentation </w:t>
      </w:r>
      <w:r w:rsidRPr="006D41E4">
        <w:rPr>
          <w:rFonts w:asciiTheme="majorHAnsi" w:hAnsiTheme="majorHAnsi" w:cstheme="majorHAnsi"/>
          <w:lang w:val="en-US"/>
        </w:rPr>
        <w:t>curves</w:t>
      </w:r>
      <w:r w:rsidRPr="00DF77B9">
        <w:rPr>
          <w:rFonts w:asciiTheme="majorHAnsi" w:hAnsiTheme="majorHAnsi" w:cstheme="majorHAnsi"/>
          <w:lang w:val="en-US"/>
        </w:rPr>
        <w:t xml:space="preserve"> were taken for evaluation, </w:t>
      </w:r>
      <w:r w:rsidRPr="006D41E4">
        <w:rPr>
          <w:rFonts w:asciiTheme="majorHAnsi" w:hAnsiTheme="majorHAnsi" w:cstheme="majorHAnsi"/>
          <w:lang w:val="en-US"/>
        </w:rPr>
        <w:t xml:space="preserve">fitting </w:t>
      </w:r>
      <w:r w:rsidR="002937E1">
        <w:rPr>
          <w:rFonts w:asciiTheme="majorHAnsi" w:hAnsiTheme="majorHAnsi" w:cstheme="majorHAnsi"/>
          <w:lang w:val="en-US"/>
        </w:rPr>
        <w:t>the first approx. 200 nm</w:t>
      </w:r>
      <w:r w:rsidRPr="006D41E4">
        <w:rPr>
          <w:rFonts w:asciiTheme="majorHAnsi" w:hAnsiTheme="majorHAnsi" w:cstheme="majorHAnsi"/>
          <w:lang w:val="en-US"/>
        </w:rPr>
        <w:t xml:space="preserve"> of the indentation curve (approach curve), which accounts to about 200-</w:t>
      </w:r>
      <w:r w:rsidR="00676591" w:rsidRPr="006D41E4">
        <w:rPr>
          <w:rFonts w:asciiTheme="majorHAnsi" w:hAnsiTheme="majorHAnsi" w:cstheme="majorHAnsi"/>
          <w:lang w:val="en-US"/>
        </w:rPr>
        <w:t>40</w:t>
      </w:r>
      <w:r w:rsidRPr="006D41E4">
        <w:rPr>
          <w:rFonts w:asciiTheme="majorHAnsi" w:hAnsiTheme="majorHAnsi" w:cstheme="majorHAnsi"/>
          <w:lang w:val="en-US"/>
        </w:rPr>
        <w:t>0 nm of indentation. Th</w:t>
      </w:r>
      <w:r w:rsidR="00A42681" w:rsidRPr="006D41E4">
        <w:rPr>
          <w:rFonts w:asciiTheme="majorHAnsi" w:hAnsiTheme="majorHAnsi" w:cstheme="majorHAnsi"/>
          <w:lang w:val="en-US"/>
        </w:rPr>
        <w:t>is</w:t>
      </w:r>
      <w:r w:rsidRPr="006D41E4">
        <w:rPr>
          <w:rFonts w:asciiTheme="majorHAnsi" w:hAnsiTheme="majorHAnsi" w:cstheme="majorHAnsi"/>
          <w:lang w:val="en-US"/>
        </w:rPr>
        <w:t xml:space="preserve"> evaluation was performed by the</w:t>
      </w:r>
      <w:r w:rsidR="002937E1">
        <w:rPr>
          <w:rFonts w:asciiTheme="majorHAnsi" w:hAnsiTheme="majorHAnsi" w:cstheme="majorHAnsi"/>
          <w:lang w:val="en-US"/>
        </w:rPr>
        <w:t xml:space="preserve"> custom-written procedures based in Igor Pro (Wave Metrics, USA) using </w:t>
      </w:r>
      <w:r w:rsidR="002937E1" w:rsidRPr="00A73A17">
        <w:rPr>
          <w:rFonts w:asciiTheme="majorHAnsi" w:hAnsiTheme="majorHAnsi" w:cstheme="majorHAnsi"/>
          <w:lang w:val="en-US"/>
        </w:rPr>
        <w:t>a sequential search scheme via χ</w:t>
      </w:r>
      <w:r w:rsidR="002937E1" w:rsidRPr="00A73A17">
        <w:rPr>
          <w:rFonts w:asciiTheme="majorHAnsi" w:hAnsiTheme="majorHAnsi" w:cstheme="majorHAnsi"/>
          <w:vertAlign w:val="superscript"/>
          <w:lang w:val="en-US"/>
        </w:rPr>
        <w:t>2</w:t>
      </w:r>
      <w:r w:rsidR="002937E1" w:rsidRPr="00A73A17">
        <w:rPr>
          <w:rFonts w:asciiTheme="majorHAnsi" w:hAnsiTheme="majorHAnsi" w:cstheme="majorHAnsi"/>
          <w:lang w:val="en-US"/>
        </w:rPr>
        <w:t>-minimization for finding the contact point</w:t>
      </w:r>
      <w:r w:rsidR="002937E1">
        <w:rPr>
          <w:rFonts w:asciiTheme="majorHAnsi" w:hAnsiTheme="majorHAnsi" w:cstheme="majorHAnsi"/>
          <w:lang w:val="en-US"/>
        </w:rPr>
        <w:t xml:space="preserve"> as given in </w:t>
      </w:r>
      <w:proofErr w:type="spellStart"/>
      <w:r w:rsidR="002937E1">
        <w:rPr>
          <w:rFonts w:asciiTheme="majorHAnsi" w:hAnsiTheme="majorHAnsi" w:cstheme="majorHAnsi"/>
          <w:lang w:val="en-US"/>
        </w:rPr>
        <w:t>Tschaikowsky</w:t>
      </w:r>
      <w:proofErr w:type="spellEnd"/>
      <w:r w:rsidR="002937E1">
        <w:rPr>
          <w:rFonts w:asciiTheme="majorHAnsi" w:hAnsiTheme="majorHAnsi" w:cstheme="majorHAnsi"/>
          <w:lang w:val="en-US"/>
        </w:rPr>
        <w:t xml:space="preserve"> et al.</w:t>
      </w:r>
      <w:r w:rsidR="002937E1">
        <w:rPr>
          <w:rFonts w:asciiTheme="majorHAnsi" w:hAnsiTheme="majorHAnsi" w:cstheme="majorHAnsi"/>
          <w:lang w:val="en-US"/>
        </w:rPr>
        <w:fldChar w:fldCharType="begin"/>
      </w:r>
      <w:r w:rsidR="002937E1">
        <w:rPr>
          <w:rFonts w:asciiTheme="majorHAnsi" w:hAnsiTheme="majorHAnsi" w:cstheme="majorHAnsi"/>
          <w:lang w:val="en-US"/>
        </w:rPr>
        <w:instrText xml:space="preserve"> ADDIN EN.CITE &lt;EndNote&gt;&lt;Cite&gt;&lt;Author&gt;Tschaikowsky&lt;/Author&gt;&lt;Year&gt;2021&lt;/Year&gt;&lt;RecNum&gt;230&lt;/RecNum&gt;&lt;DisplayText&gt;&lt;style face="superscript"&gt;18&lt;/style&gt;&lt;/DisplayText&gt;&lt;record&gt;&lt;rec-number&gt;230&lt;/rec-number&gt;&lt;foreign-keys&gt;&lt;key app="EN" db-id="zvspev52q5sttqetatnpexxo02zdpswpztzw" timestamp="1616527138"&gt;230&lt;/key&gt;&lt;/foreign-keys&gt;&lt;ref-type name="Journal Article"&gt;17&lt;/ref-type&gt;&lt;contributors&gt;&lt;authors&gt;&lt;author&gt;Tschaikowsky, M.&lt;/author&gt;&lt;author&gt;Selig, M.&lt;/author&gt;&lt;author&gt;Brander, S.&lt;/author&gt;&lt;author&gt;Balzer, B. N.&lt;/author&gt;&lt;author&gt;Hugel, T.&lt;/author&gt;&lt;author&gt;Rolauffs, B.&lt;/author&gt;&lt;/authors&gt;&lt;/contributors&gt;&lt;titles&gt;&lt;title&gt;Proof-of-concept for the detection of early osteoarthritis pathology by clinically applicable endomicroscopy and quantitative AI-supported optical biopsy&lt;/title&gt;&lt;secondary-title&gt;Osteoarthritis and Cartilage&lt;/secondary-title&gt;&lt;/titles&gt;&lt;periodical&gt;&lt;full-title&gt;Osteoarthritis and Cartilage&lt;/full-title&gt;&lt;/periodical&gt;&lt;pages&gt;269-279&lt;/pages&gt;&lt;volume&gt;29&lt;/volume&gt;&lt;number&gt;2&lt;/number&gt;&lt;keywords&gt;&lt;keyword&gt;Early osteoarthritis&lt;/keyword&gt;&lt;keyword&gt;Early diagnosis&lt;/keyword&gt;&lt;keyword&gt;Articular cartilage&lt;/keyword&gt;&lt;keyword&gt;Nanoscale stiffness&lt;/keyword&gt;&lt;keyword&gt;Cell organization&lt;/keyword&gt;&lt;keyword&gt;Superficial zone chondrocyte organization (SCSO)&lt;/keyword&gt;&lt;keyword&gt;Optical biopsy&lt;/keyword&gt;&lt;/keywords&gt;&lt;dates&gt;&lt;year&gt;2021&lt;/year&gt;&lt;pub-dates&gt;&lt;date&gt;2021/02/01/&lt;/date&gt;&lt;/pub-dates&gt;&lt;/dates&gt;&lt;isbn&gt;1063-4584&lt;/isbn&gt;&lt;urls&gt;&lt;related-urls&gt;&lt;url&gt;https://www.sciencedirect.com/science/article/pii/S1063458420311675&lt;/url&gt;&lt;/related-urls&gt;&lt;/urls&gt;&lt;electronic-resource-num&gt;https://doi.org/10.1016/j.joca.2020.10.003&lt;/electronic-resource-num&gt;&lt;/record&gt;&lt;/Cite&gt;&lt;/EndNote&gt;</w:instrText>
      </w:r>
      <w:r w:rsidR="002937E1">
        <w:rPr>
          <w:rFonts w:asciiTheme="majorHAnsi" w:hAnsiTheme="majorHAnsi" w:cstheme="majorHAnsi"/>
          <w:lang w:val="en-US"/>
        </w:rPr>
        <w:fldChar w:fldCharType="separate"/>
      </w:r>
      <w:r w:rsidR="002937E1" w:rsidRPr="002937E1">
        <w:rPr>
          <w:rFonts w:asciiTheme="majorHAnsi" w:hAnsiTheme="majorHAnsi" w:cstheme="majorHAnsi"/>
          <w:noProof/>
          <w:vertAlign w:val="superscript"/>
          <w:lang w:val="en-US"/>
        </w:rPr>
        <w:t>18</w:t>
      </w:r>
      <w:r w:rsidR="002937E1">
        <w:rPr>
          <w:rFonts w:asciiTheme="majorHAnsi" w:hAnsiTheme="majorHAnsi" w:cstheme="majorHAnsi"/>
          <w:lang w:val="en-US"/>
        </w:rPr>
        <w:fldChar w:fldCharType="end"/>
      </w:r>
      <w:r w:rsidR="002937E1">
        <w:rPr>
          <w:rFonts w:asciiTheme="majorHAnsi" w:hAnsiTheme="majorHAnsi" w:cstheme="majorHAnsi"/>
          <w:lang w:val="en-US"/>
        </w:rPr>
        <w:t xml:space="preserve"> </w:t>
      </w:r>
      <w:r w:rsidR="002937E1" w:rsidRPr="00606D75">
        <w:rPr>
          <w:rFonts w:asciiTheme="majorHAnsi" w:hAnsiTheme="majorHAnsi" w:cstheme="majorHAnsi"/>
          <w:lang w:val="en-US"/>
        </w:rPr>
        <w:t xml:space="preserve">Proof-of-concept for the detection of early osteoarthritis pathology by clinically applicable endomicroscopy and quantitative AI-supported optical biopsy, </w:t>
      </w:r>
      <w:proofErr w:type="spellStart"/>
      <w:r w:rsidR="002937E1" w:rsidRPr="00606D75">
        <w:rPr>
          <w:rFonts w:asciiTheme="majorHAnsi" w:hAnsiTheme="majorHAnsi" w:cstheme="majorHAnsi"/>
          <w:lang w:val="en-US"/>
        </w:rPr>
        <w:t>Tschaikowsky</w:t>
      </w:r>
      <w:proofErr w:type="spellEnd"/>
      <w:r w:rsidR="002937E1" w:rsidRPr="00606D75">
        <w:rPr>
          <w:rFonts w:asciiTheme="majorHAnsi" w:hAnsiTheme="majorHAnsi" w:cstheme="majorHAnsi"/>
          <w:lang w:val="en-US"/>
        </w:rPr>
        <w:t>, M. et al.</w:t>
      </w:r>
      <w:r w:rsidR="002937E1" w:rsidRPr="00606D75">
        <w:rPr>
          <w:rFonts w:asciiTheme="majorHAnsi" w:hAnsiTheme="majorHAnsi" w:cstheme="majorHAnsi"/>
          <w:lang w:val="en-US"/>
        </w:rPr>
        <w:fldChar w:fldCharType="begin"/>
      </w:r>
      <w:r w:rsidR="002937E1" w:rsidRPr="00606D75">
        <w:rPr>
          <w:rFonts w:asciiTheme="majorHAnsi" w:hAnsiTheme="majorHAnsi" w:cstheme="majorHAnsi"/>
          <w:lang w:val="en-US"/>
        </w:rPr>
        <w:instrText xml:space="preserve"> ADDIN EN.CITE &lt;EndNote&gt;&lt;Cite&gt;&lt;Author&gt;Tschaikowsky&lt;/Author&gt;&lt;Year&gt;2021&lt;/Year&gt;&lt;RecNum&gt;230&lt;/RecNum&gt;&lt;DisplayText&gt;&lt;style face="superscript"&gt;18&lt;/style&gt;&lt;/DisplayText&gt;&lt;record&gt;&lt;rec-number&gt;230&lt;/rec-number&gt;&lt;foreign-keys&gt;&lt;key app="EN" db-id="zvspev52q5sttqetatnpexxo02zdpswpztzw" timestamp="1616527138"&gt;230&lt;/key&gt;&lt;/foreign-keys&gt;&lt;ref-type name="Journal Article"&gt;17&lt;/ref-type&gt;&lt;contributors&gt;&lt;authors&gt;&lt;author&gt;Tschaikowsky, M.&lt;/author&gt;&lt;author&gt;Selig, M.&lt;/author&gt;&lt;author&gt;Brander, S.&lt;/author&gt;&lt;author&gt;Balzer, B. N.&lt;/author&gt;&lt;author&gt;Hugel, T.&lt;/author&gt;&lt;author&gt;Rolauffs, B.&lt;/author&gt;&lt;/authors&gt;&lt;/contributors&gt;&lt;titles&gt;&lt;title&gt;Proof-of-concept for the detection of early osteoarthritis pathology by clinically applicable endomicroscopy and quantitative AI-supported optical biopsy&lt;/title&gt;&lt;secondary-title&gt;Osteoarthritis and Cartilage&lt;/secondary-title&gt;&lt;/titles&gt;&lt;periodical&gt;&lt;full-title&gt;Osteoarthritis and Cartilage&lt;/full-title&gt;&lt;/periodical&gt;&lt;pages&gt;269-279&lt;/pages&gt;&lt;volume&gt;29&lt;/volume&gt;&lt;number&gt;2&lt;/number&gt;&lt;keywords&gt;&lt;keyword&gt;Early osteoarthritis&lt;/keyword&gt;&lt;keyword&gt;Early diagnosis&lt;/keyword&gt;&lt;keyword&gt;Articular cartilage&lt;/keyword&gt;&lt;keyword&gt;Nanoscale stiffness&lt;/keyword&gt;&lt;keyword&gt;Cell organization&lt;/keyword&gt;&lt;keyword&gt;Superficial zone chondrocyte organization (SCSO)&lt;/keyword&gt;&lt;keyword&gt;Optical biopsy&lt;/keyword&gt;&lt;/keywords&gt;&lt;dates&gt;&lt;year&gt;2021&lt;/year&gt;&lt;pub-dates&gt;&lt;date&gt;2021/02/01/&lt;/date&gt;&lt;/pub-dates&gt;&lt;/dates&gt;&lt;isbn&gt;1063-4584&lt;/isbn&gt;&lt;urls&gt;&lt;related-urls&gt;&lt;url&gt;https://www.sciencedirect.com/science/article/pii/S1063458420311675&lt;/url&gt;&lt;/related-urls&gt;&lt;/urls&gt;&lt;electronic-resource-num&gt;https://doi.org/10.1016/j.joca.2020.10.003&lt;/electronic-resource-num&gt;&lt;/record&gt;&lt;/Cite&gt;&lt;/EndNote&gt;</w:instrText>
      </w:r>
      <w:r w:rsidR="002937E1" w:rsidRPr="00606D75">
        <w:rPr>
          <w:rFonts w:asciiTheme="majorHAnsi" w:hAnsiTheme="majorHAnsi" w:cstheme="majorHAnsi"/>
          <w:lang w:val="en-US"/>
        </w:rPr>
        <w:fldChar w:fldCharType="separate"/>
      </w:r>
      <w:r w:rsidR="002937E1" w:rsidRPr="00606D75">
        <w:rPr>
          <w:rFonts w:asciiTheme="majorHAnsi" w:hAnsiTheme="majorHAnsi" w:cstheme="majorHAnsi"/>
          <w:noProof/>
          <w:vertAlign w:val="superscript"/>
          <w:lang w:val="en-US"/>
        </w:rPr>
        <w:t>18</w:t>
      </w:r>
      <w:r w:rsidR="002937E1" w:rsidRPr="00606D75">
        <w:rPr>
          <w:rFonts w:asciiTheme="majorHAnsi" w:hAnsiTheme="majorHAnsi" w:cstheme="majorHAnsi"/>
          <w:lang w:val="en-US"/>
        </w:rPr>
        <w:fldChar w:fldCharType="end"/>
      </w:r>
      <w:r w:rsidRPr="002937E1">
        <w:rPr>
          <w:rFonts w:asciiTheme="majorHAnsi" w:hAnsiTheme="majorHAnsi" w:cstheme="majorHAnsi"/>
          <w:lang w:val="en-US"/>
        </w:rPr>
        <w:t>.</w:t>
      </w:r>
      <w:r>
        <w:rPr>
          <w:rFonts w:asciiTheme="majorHAnsi" w:hAnsiTheme="majorHAnsi" w:cstheme="majorHAnsi"/>
          <w:lang w:val="en-US"/>
        </w:rPr>
        <w:t xml:space="preserve"> </w:t>
      </w:r>
      <w:r w:rsidRPr="00466CAA">
        <w:rPr>
          <w:rFonts w:asciiTheme="majorHAnsi" w:hAnsiTheme="majorHAnsi" w:cstheme="majorHAnsi"/>
          <w:lang w:val="en-US"/>
        </w:rPr>
        <w:t>The resilience was determined by calculating the ratio of the areas under the approach (indentation portion) and retraction curve as described in</w:t>
      </w:r>
      <w:r w:rsidR="00655359">
        <w:rPr>
          <w:rFonts w:asciiTheme="majorHAnsi" w:hAnsiTheme="majorHAnsi" w:cstheme="majorHAnsi"/>
          <w:lang w:val="en-US"/>
        </w:rPr>
        <w:fldChar w:fldCharType="begin"/>
      </w:r>
      <w:r w:rsidR="002937E1">
        <w:rPr>
          <w:rFonts w:asciiTheme="majorHAnsi" w:hAnsiTheme="majorHAnsi" w:cstheme="majorHAnsi"/>
          <w:lang w:val="en-US"/>
        </w:rPr>
        <w:instrText xml:space="preserve"> ADDIN EN.CITE &lt;EndNote&gt;&lt;Cite&gt;&lt;Author&gt;Huson&lt;/Author&gt;&lt;Year&gt;2006&lt;/Year&gt;&lt;RecNum&gt;227&lt;/RecNum&gt;&lt;DisplayText&gt;&lt;style face="superscript"&gt;19&lt;/style&gt;&lt;/DisplayText&gt;&lt;record&gt;&lt;rec-number&gt;227&lt;/rec-number&gt;&lt;foreign-keys&gt;&lt;key app="EN" db-id="zvspev52q5sttqetatnpexxo02zdpswpztzw" timestamp="1615995361"&gt;227&lt;/key&gt;&lt;/foreign-keys&gt;&lt;ref-type name="Journal Article"&gt;17&lt;/ref-type&gt;&lt;contributors&gt;&lt;authors&gt;&lt;author&gt;Huson, M. G.&lt;/author&gt;&lt;author&gt;Maxwell, J. M.&lt;/author&gt;&lt;/authors&gt;&lt;/contributors&gt;&lt;titles&gt;&lt;title&gt;The measurement of resilience with a scanning probe microscope&lt;/title&gt;&lt;secondary-title&gt;Polymer Testing&lt;/secondary-title&gt;&lt;/titles&gt;&lt;periodical&gt;&lt;full-title&gt;Polymer Testing&lt;/full-title&gt;&lt;/periodical&gt;&lt;pages&gt;2-11&lt;/pages&gt;&lt;volume&gt;25&lt;/volume&gt;&lt;number&gt;1&lt;/number&gt;&lt;keywords&gt;&lt;keyword&gt;SPM&lt;/keyword&gt;&lt;keyword&gt;AFM&lt;/keyword&gt;&lt;keyword&gt;Resilience&lt;/keyword&gt;&lt;keyword&gt;Elastomers&lt;/keyword&gt;&lt;keyword&gt;Nanomechanical properties&lt;/keyword&gt;&lt;keyword&gt;Force curves&lt;/keyword&gt;&lt;/keywords&gt;&lt;dates&gt;&lt;year&gt;2006&lt;/year&gt;&lt;pub-dates&gt;&lt;date&gt;2006/02/01/&lt;/date&gt;&lt;/pub-dates&gt;&lt;/dates&gt;&lt;isbn&gt;0142-9418&lt;/isbn&gt;&lt;urls&gt;&lt;related-urls&gt;&lt;url&gt;https://www.sciencedirect.com/science/article/pii/S0142941805001601&lt;/url&gt;&lt;/related-urls&gt;&lt;/urls&gt;&lt;electronic-resource-num&gt;https://doi.org/10.1016/j.polymertesting.2005.09.014&lt;/electronic-resource-num&gt;&lt;/record&gt;&lt;/Cite&gt;&lt;/EndNote&gt;</w:instrText>
      </w:r>
      <w:r w:rsidR="00655359">
        <w:rPr>
          <w:rFonts w:asciiTheme="majorHAnsi" w:hAnsiTheme="majorHAnsi" w:cstheme="majorHAnsi"/>
          <w:lang w:val="en-US"/>
        </w:rPr>
        <w:fldChar w:fldCharType="separate"/>
      </w:r>
      <w:r w:rsidR="002937E1" w:rsidRPr="002937E1">
        <w:rPr>
          <w:rFonts w:asciiTheme="majorHAnsi" w:hAnsiTheme="majorHAnsi" w:cstheme="majorHAnsi"/>
          <w:noProof/>
          <w:vertAlign w:val="superscript"/>
          <w:lang w:val="en-US"/>
        </w:rPr>
        <w:t>19</w:t>
      </w:r>
      <w:r w:rsidR="00655359">
        <w:rPr>
          <w:rFonts w:asciiTheme="majorHAnsi" w:hAnsiTheme="majorHAnsi" w:cstheme="majorHAnsi"/>
          <w:lang w:val="en-US"/>
        </w:rPr>
        <w:fldChar w:fldCharType="end"/>
      </w:r>
      <w:r w:rsidRPr="006D41E4">
        <w:rPr>
          <w:rFonts w:asciiTheme="majorHAnsi" w:hAnsiTheme="majorHAnsi" w:cstheme="majorHAnsi"/>
          <w:lang w:val="en-US"/>
        </w:rPr>
        <w:t>.</w:t>
      </w:r>
      <w:r>
        <w:rPr>
          <w:rFonts w:asciiTheme="majorHAnsi" w:hAnsiTheme="majorHAnsi" w:cstheme="majorHAnsi"/>
          <w:lang w:val="en-US"/>
        </w:rPr>
        <w:t xml:space="preserve"> </w:t>
      </w:r>
      <w:r w:rsidR="002937E1">
        <w:rPr>
          <w:rFonts w:asciiTheme="majorHAnsi" w:hAnsiTheme="majorHAnsi" w:cstheme="majorHAnsi"/>
          <w:lang w:val="en-US"/>
        </w:rPr>
        <w:t xml:space="preserve">Differences in the (reduced) </w:t>
      </w:r>
      <w:r w:rsidR="0066041F" w:rsidRPr="00F07AB2">
        <w:rPr>
          <w:rFonts w:asciiTheme="majorHAnsi" w:hAnsiTheme="majorHAnsi" w:cstheme="majorHAnsi"/>
          <w:lang w:val="en-US"/>
        </w:rPr>
        <w:t>Young’s</w:t>
      </w:r>
      <w:r w:rsidR="0066041F">
        <w:rPr>
          <w:rFonts w:asciiTheme="majorHAnsi" w:hAnsiTheme="majorHAnsi" w:cstheme="majorHAnsi"/>
          <w:lang w:val="en-US"/>
        </w:rPr>
        <w:t xml:space="preserve"> moduli </w:t>
      </w:r>
      <w:r w:rsidR="002937E1">
        <w:rPr>
          <w:rFonts w:asciiTheme="majorHAnsi" w:hAnsiTheme="majorHAnsi" w:cstheme="majorHAnsi"/>
          <w:lang w:val="en-US"/>
        </w:rPr>
        <w:t xml:space="preserve">reflected velocity dependencies and local variations (force maps). The </w:t>
      </w:r>
      <w:r w:rsidR="00470BC2">
        <w:rPr>
          <w:rFonts w:asciiTheme="majorHAnsi" w:hAnsiTheme="majorHAnsi" w:cstheme="majorHAnsi"/>
          <w:lang w:val="en-US"/>
        </w:rPr>
        <w:t xml:space="preserve">resilience values were constant for </w:t>
      </w:r>
      <w:r w:rsidR="002937E1">
        <w:rPr>
          <w:rFonts w:asciiTheme="majorHAnsi" w:hAnsiTheme="majorHAnsi" w:cstheme="majorHAnsi"/>
          <w:lang w:val="en-US"/>
        </w:rPr>
        <w:t>the investigated</w:t>
      </w:r>
      <w:r w:rsidR="00470BC2">
        <w:rPr>
          <w:rFonts w:asciiTheme="majorHAnsi" w:hAnsiTheme="majorHAnsi" w:cstheme="majorHAnsi"/>
          <w:lang w:val="en-US"/>
        </w:rPr>
        <w:t xml:space="preserve"> velocity range </w:t>
      </w:r>
      <w:r w:rsidR="002937E1">
        <w:rPr>
          <w:rFonts w:asciiTheme="majorHAnsi" w:hAnsiTheme="majorHAnsi" w:cstheme="majorHAnsi"/>
          <w:lang w:val="en-US"/>
        </w:rPr>
        <w:t>and part of the sample</w:t>
      </w:r>
      <w:r w:rsidR="00320FBC">
        <w:rPr>
          <w:rFonts w:asciiTheme="majorHAnsi" w:hAnsiTheme="majorHAnsi" w:cstheme="majorHAnsi"/>
          <w:lang w:val="en-US"/>
        </w:rPr>
        <w:t>.</w:t>
      </w:r>
      <w:r w:rsidR="00470BC2">
        <w:rPr>
          <w:rFonts w:asciiTheme="majorHAnsi" w:hAnsiTheme="majorHAnsi" w:cstheme="majorHAnsi"/>
          <w:lang w:val="en-US"/>
        </w:rPr>
        <w:t xml:space="preserve"> </w:t>
      </w:r>
    </w:p>
    <w:p w14:paraId="70256D03" w14:textId="77777777" w:rsidR="00320FBC" w:rsidRPr="008F3213" w:rsidRDefault="00320FBC" w:rsidP="000807E2">
      <w:pPr>
        <w:spacing w:after="0" w:line="240" w:lineRule="auto"/>
        <w:contextualSpacing/>
        <w:jc w:val="both"/>
        <w:rPr>
          <w:rFonts w:asciiTheme="majorHAnsi" w:hAnsiTheme="majorHAnsi" w:cstheme="majorHAnsi"/>
          <w:i/>
          <w:iCs/>
          <w:lang w:val="en-US"/>
        </w:rPr>
      </w:pPr>
    </w:p>
    <w:p w14:paraId="648D7D1C" w14:textId="27E386A6" w:rsidR="0056794D" w:rsidRDefault="002937E1" w:rsidP="0056794D">
      <w:pPr>
        <w:jc w:val="both"/>
        <w:rPr>
          <w:lang w:val="en-US"/>
        </w:rPr>
      </w:pPr>
      <w:r w:rsidRPr="002937E1">
        <w:rPr>
          <w:rFonts w:asciiTheme="majorHAnsi" w:hAnsiTheme="majorHAnsi"/>
          <w:b/>
          <w:i/>
          <w:lang w:val="en-US"/>
        </w:rPr>
        <w:t xml:space="preserve"> </w:t>
      </w:r>
      <w:r w:rsidRPr="00D830B0">
        <w:rPr>
          <w:rFonts w:asciiTheme="majorHAnsi" w:hAnsiTheme="majorHAnsi"/>
          <w:b/>
          <w:i/>
          <w:lang w:val="en-US"/>
        </w:rPr>
        <w:t>Table S-2</w:t>
      </w:r>
      <w:r>
        <w:rPr>
          <w:rFonts w:asciiTheme="majorHAnsi" w:hAnsiTheme="majorHAnsi"/>
          <w:b/>
          <w:i/>
          <w:lang w:val="en-US"/>
        </w:rPr>
        <w:t>:</w:t>
      </w:r>
      <w:r w:rsidRPr="00D830B0">
        <w:rPr>
          <w:rFonts w:asciiTheme="majorHAnsi" w:hAnsiTheme="majorHAnsi"/>
          <w:i/>
          <w:lang w:val="en-US"/>
        </w:rPr>
        <w:t xml:space="preserve"> </w:t>
      </w:r>
      <w:r w:rsidRPr="000807E2">
        <w:rPr>
          <w:rFonts w:asciiTheme="majorHAnsi" w:hAnsiTheme="majorHAnsi"/>
          <w:b/>
          <w:bCs/>
          <w:i/>
          <w:lang w:val="en-US"/>
        </w:rPr>
        <w:t xml:space="preserve">AFM Data for </w:t>
      </w:r>
      <w:r>
        <w:rPr>
          <w:rFonts w:asciiTheme="majorHAnsi" w:hAnsiTheme="majorHAnsi"/>
          <w:b/>
          <w:bCs/>
          <w:i/>
          <w:lang w:val="en-US"/>
        </w:rPr>
        <w:t xml:space="preserve">the (reduced) </w:t>
      </w:r>
      <w:r w:rsidRPr="000807E2">
        <w:rPr>
          <w:rFonts w:asciiTheme="majorHAnsi" w:hAnsiTheme="majorHAnsi"/>
          <w:b/>
          <w:bCs/>
          <w:i/>
          <w:lang w:val="en-US"/>
        </w:rPr>
        <w:t>Young’s modulus and resilience of ULD-V20-ULD (</w:t>
      </w:r>
      <w:proofErr w:type="spellStart"/>
      <w:ins w:id="624" w:author="anna.resch88@gmail.com" w:date="2022-01-03T16:09:00Z">
        <w:r w:rsidR="002739DA">
          <w:rPr>
            <w:rFonts w:asciiTheme="majorHAnsi" w:hAnsiTheme="majorHAnsi"/>
            <w:b/>
            <w:bCs/>
            <w:i/>
            <w:lang w:val="en-US"/>
          </w:rPr>
          <w:t>r</w:t>
        </w:r>
      </w:ins>
      <w:del w:id="625" w:author="anna.resch88@gmail.com" w:date="2022-01-03T16:09:00Z">
        <w:r w:rsidRPr="000807E2" w:rsidDel="002739DA">
          <w:rPr>
            <w:rFonts w:asciiTheme="majorHAnsi" w:hAnsiTheme="majorHAnsi"/>
            <w:b/>
            <w:bCs/>
            <w:i/>
            <w:lang w:val="en-US"/>
          </w:rPr>
          <w:delText>R</w:delText>
        </w:r>
      </w:del>
      <w:r w:rsidRPr="000807E2">
        <w:rPr>
          <w:rFonts w:asciiTheme="majorHAnsi" w:hAnsiTheme="majorHAnsi"/>
          <w:b/>
          <w:bCs/>
          <w:i/>
          <w:lang w:val="en-US"/>
        </w:rPr>
        <w:t>u</w:t>
      </w:r>
      <w:proofErr w:type="spellEnd"/>
      <w:ins w:id="626" w:author="anna.resch88@gmail.com" w:date="2022-01-03T16:09:00Z">
        <w:r w:rsidR="002739DA">
          <w:rPr>
            <w:rFonts w:asciiTheme="majorHAnsi" w:hAnsiTheme="majorHAnsi"/>
            <w:b/>
            <w:bCs/>
            <w:i/>
            <w:lang w:val="en-US"/>
          </w:rPr>
          <w:t>(II)</w:t>
        </w:r>
        <w:proofErr w:type="spellStart"/>
        <w:r w:rsidR="002739DA">
          <w:rPr>
            <w:rFonts w:asciiTheme="majorHAnsi" w:hAnsiTheme="majorHAnsi"/>
            <w:b/>
            <w:bCs/>
            <w:i/>
            <w:lang w:val="en-US"/>
          </w:rPr>
          <w:t>bpy</w:t>
        </w:r>
      </w:ins>
      <w:proofErr w:type="spellEnd"/>
      <w:r w:rsidRPr="000807E2">
        <w:rPr>
          <w:rFonts w:asciiTheme="majorHAnsi" w:hAnsiTheme="majorHAnsi"/>
          <w:b/>
          <w:bCs/>
          <w:i/>
          <w:lang w:val="en-US"/>
        </w:rPr>
        <w:t xml:space="preserve"> or riboflavin as catalyst)</w:t>
      </w:r>
      <w:r w:rsidRPr="000807E2">
        <w:rPr>
          <w:rFonts w:asciiTheme="majorHAnsi" w:hAnsiTheme="majorHAnsi"/>
          <w:i/>
          <w:lang w:val="en-US"/>
        </w:rPr>
        <w:t>. The error represents the sample standard deviation.</w:t>
      </w:r>
    </w:p>
    <w:tbl>
      <w:tblPr>
        <w:tblStyle w:val="Tabellenraster"/>
        <w:tblW w:w="0" w:type="auto"/>
        <w:tblLook w:val="04A0" w:firstRow="1" w:lastRow="0" w:firstColumn="1" w:lastColumn="0" w:noHBand="0" w:noVBand="1"/>
      </w:tblPr>
      <w:tblGrid>
        <w:gridCol w:w="3020"/>
        <w:gridCol w:w="3021"/>
        <w:gridCol w:w="3021"/>
      </w:tblGrid>
      <w:tr w:rsidR="002937E1" w14:paraId="2CCF0D2D" w14:textId="77777777" w:rsidTr="002937E1">
        <w:tc>
          <w:tcPr>
            <w:tcW w:w="3020" w:type="dxa"/>
          </w:tcPr>
          <w:p w14:paraId="739E0ECB" w14:textId="77777777" w:rsidR="002937E1" w:rsidRDefault="002937E1" w:rsidP="0056794D">
            <w:pPr>
              <w:rPr>
                <w:lang w:val="en-US"/>
              </w:rPr>
            </w:pPr>
            <w:r w:rsidRPr="004064F2">
              <w:rPr>
                <w:b/>
              </w:rPr>
              <w:t>ULD-Linker-ULD</w:t>
            </w:r>
          </w:p>
        </w:tc>
        <w:tc>
          <w:tcPr>
            <w:tcW w:w="3021" w:type="dxa"/>
          </w:tcPr>
          <w:p w14:paraId="11AA71D8" w14:textId="77777777" w:rsidR="002937E1" w:rsidRDefault="002937E1" w:rsidP="0056794D">
            <w:pPr>
              <w:rPr>
                <w:lang w:val="en-US"/>
              </w:rPr>
            </w:pPr>
            <w:r w:rsidRPr="00D156CF">
              <w:rPr>
                <w:b/>
                <w:lang w:val="en-US"/>
              </w:rPr>
              <w:t>Young’s Modulus</w:t>
            </w:r>
            <w:r>
              <w:rPr>
                <w:b/>
                <w:lang w:val="en-US"/>
              </w:rPr>
              <w:t xml:space="preserve"> (kPa)</w:t>
            </w:r>
          </w:p>
        </w:tc>
        <w:tc>
          <w:tcPr>
            <w:tcW w:w="3021" w:type="dxa"/>
          </w:tcPr>
          <w:p w14:paraId="52DE14C1" w14:textId="77777777" w:rsidR="002937E1" w:rsidRDefault="002937E1" w:rsidP="0056794D">
            <w:pPr>
              <w:rPr>
                <w:lang w:val="en-US"/>
              </w:rPr>
            </w:pPr>
            <w:proofErr w:type="spellStart"/>
            <w:r w:rsidRPr="004064F2">
              <w:rPr>
                <w:b/>
              </w:rPr>
              <w:t>Resilience</w:t>
            </w:r>
            <w:proofErr w:type="spellEnd"/>
            <w:r w:rsidRPr="004064F2">
              <w:rPr>
                <w:b/>
              </w:rPr>
              <w:t xml:space="preserve"> </w:t>
            </w:r>
            <w:r>
              <w:rPr>
                <w:b/>
              </w:rPr>
              <w:t>(%)</w:t>
            </w:r>
          </w:p>
        </w:tc>
      </w:tr>
      <w:tr w:rsidR="002937E1" w:rsidRPr="009E3BE9" w14:paraId="37E0C7C5" w14:textId="77777777" w:rsidTr="002937E1">
        <w:tc>
          <w:tcPr>
            <w:tcW w:w="3020" w:type="dxa"/>
          </w:tcPr>
          <w:p w14:paraId="1E3941C1" w14:textId="77777777" w:rsidR="002937E1" w:rsidRDefault="002937E1" w:rsidP="0056794D">
            <w:pPr>
              <w:rPr>
                <w:lang w:val="en-US"/>
              </w:rPr>
            </w:pPr>
            <w:r w:rsidRPr="00D830B0">
              <w:rPr>
                <w:lang w:val="en-US"/>
              </w:rPr>
              <w:t>ULD-V20-ULD Ru cat</w:t>
            </w:r>
          </w:p>
        </w:tc>
        <w:tc>
          <w:tcPr>
            <w:tcW w:w="3021" w:type="dxa"/>
          </w:tcPr>
          <w:p w14:paraId="159C4AC1" w14:textId="77777777" w:rsidR="002937E1" w:rsidRPr="00A73A17" w:rsidRDefault="002937E1" w:rsidP="0056794D">
            <w:pPr>
              <w:rPr>
                <w:iCs/>
                <w:lang w:val="en-US"/>
              </w:rPr>
            </w:pPr>
          </w:p>
        </w:tc>
        <w:tc>
          <w:tcPr>
            <w:tcW w:w="3021" w:type="dxa"/>
          </w:tcPr>
          <w:p w14:paraId="27EC8616" w14:textId="77777777" w:rsidR="002937E1" w:rsidRPr="00A73A17" w:rsidRDefault="002937E1" w:rsidP="0056794D">
            <w:pPr>
              <w:rPr>
                <w:iCs/>
                <w:lang w:val="en-US"/>
              </w:rPr>
            </w:pPr>
          </w:p>
        </w:tc>
      </w:tr>
      <w:tr w:rsidR="002937E1" w14:paraId="6614802F" w14:textId="77777777" w:rsidTr="002937E1">
        <w:tc>
          <w:tcPr>
            <w:tcW w:w="3020" w:type="dxa"/>
          </w:tcPr>
          <w:p w14:paraId="455C98DF" w14:textId="77777777" w:rsidR="002937E1" w:rsidRPr="00A73A17" w:rsidRDefault="002937E1" w:rsidP="0056794D">
            <w:pPr>
              <w:rPr>
                <w:iCs/>
                <w:lang w:val="en-US"/>
              </w:rPr>
            </w:pPr>
            <w:r w:rsidRPr="00A73A17">
              <w:rPr>
                <w:iCs/>
                <w:lang w:val="en-US"/>
              </w:rPr>
              <w:t>0.1 µm/s</w:t>
            </w:r>
          </w:p>
        </w:tc>
        <w:tc>
          <w:tcPr>
            <w:tcW w:w="3021" w:type="dxa"/>
            <w:vAlign w:val="center"/>
          </w:tcPr>
          <w:p w14:paraId="0C6187B8" w14:textId="77777777" w:rsidR="002937E1" w:rsidRPr="00A73A17" w:rsidRDefault="002937E1" w:rsidP="0056794D">
            <w:pPr>
              <w:rPr>
                <w:rFonts w:ascii="Calibri" w:hAnsi="Calibri" w:cs="Calibri"/>
                <w:iCs/>
                <w:color w:val="000000"/>
              </w:rPr>
            </w:pPr>
            <w:r>
              <w:rPr>
                <w:rFonts w:ascii="Calibri Light" w:hAnsi="Calibri Light" w:cs="Calibri Light"/>
                <w:color w:val="000000"/>
              </w:rPr>
              <w:t>226 (</w:t>
            </w:r>
            <w:bookmarkStart w:id="627" w:name="_Hlk92118646"/>
            <w:r>
              <w:rPr>
                <w:rFonts w:ascii="Calibri Light" w:hAnsi="Calibri Light" w:cs="Calibri Light"/>
                <w:color w:val="000000"/>
              </w:rPr>
              <w:t>±</w:t>
            </w:r>
            <w:bookmarkEnd w:id="627"/>
            <w:r>
              <w:rPr>
                <w:rFonts w:ascii="Calibri Light" w:hAnsi="Calibri Light" w:cs="Calibri Light"/>
                <w:color w:val="000000"/>
              </w:rPr>
              <w:t xml:space="preserve"> 33)</w:t>
            </w:r>
          </w:p>
        </w:tc>
        <w:tc>
          <w:tcPr>
            <w:tcW w:w="3021" w:type="dxa"/>
          </w:tcPr>
          <w:p w14:paraId="14A0561E" w14:textId="77777777" w:rsidR="002937E1" w:rsidRPr="00A73A17" w:rsidRDefault="002937E1" w:rsidP="0056794D">
            <w:pPr>
              <w:rPr>
                <w:iCs/>
                <w:lang w:val="en-US"/>
              </w:rPr>
            </w:pPr>
            <w:r>
              <w:rPr>
                <w:iCs/>
                <w:lang w:val="en-US"/>
              </w:rPr>
              <w:t>79 (± 1)</w:t>
            </w:r>
          </w:p>
        </w:tc>
      </w:tr>
      <w:tr w:rsidR="002937E1" w14:paraId="62CC2FEE" w14:textId="77777777" w:rsidTr="002937E1">
        <w:tc>
          <w:tcPr>
            <w:tcW w:w="3020" w:type="dxa"/>
          </w:tcPr>
          <w:p w14:paraId="3B866942" w14:textId="77777777" w:rsidR="002937E1" w:rsidRPr="00A73A17" w:rsidRDefault="002937E1" w:rsidP="0056794D">
            <w:pPr>
              <w:rPr>
                <w:iCs/>
                <w:lang w:val="en-US"/>
              </w:rPr>
            </w:pPr>
            <w:r w:rsidRPr="00A73A17">
              <w:rPr>
                <w:iCs/>
                <w:lang w:val="en-US"/>
              </w:rPr>
              <w:t>0.5 µm/s</w:t>
            </w:r>
          </w:p>
        </w:tc>
        <w:tc>
          <w:tcPr>
            <w:tcW w:w="3021" w:type="dxa"/>
            <w:vAlign w:val="center"/>
          </w:tcPr>
          <w:p w14:paraId="2E80EF2E" w14:textId="77777777" w:rsidR="002937E1" w:rsidRPr="00A73A17" w:rsidRDefault="002937E1" w:rsidP="0056794D">
            <w:pPr>
              <w:rPr>
                <w:iCs/>
                <w:lang w:val="en-US"/>
              </w:rPr>
            </w:pPr>
            <w:r>
              <w:rPr>
                <w:rFonts w:ascii="Calibri Light" w:hAnsi="Calibri Light" w:cs="Calibri Light"/>
                <w:color w:val="000000"/>
              </w:rPr>
              <w:t>260 (± 37)</w:t>
            </w:r>
          </w:p>
        </w:tc>
        <w:tc>
          <w:tcPr>
            <w:tcW w:w="3021" w:type="dxa"/>
          </w:tcPr>
          <w:p w14:paraId="23648843" w14:textId="77777777" w:rsidR="002937E1" w:rsidRPr="00A73A17" w:rsidRDefault="002937E1" w:rsidP="0056794D">
            <w:pPr>
              <w:rPr>
                <w:iCs/>
                <w:lang w:val="en-US"/>
              </w:rPr>
            </w:pPr>
            <w:r>
              <w:rPr>
                <w:iCs/>
                <w:lang w:val="en-US"/>
              </w:rPr>
              <w:t>80 (± 1)</w:t>
            </w:r>
          </w:p>
        </w:tc>
      </w:tr>
      <w:tr w:rsidR="002937E1" w14:paraId="25A7D825" w14:textId="77777777" w:rsidTr="002937E1">
        <w:tc>
          <w:tcPr>
            <w:tcW w:w="3020" w:type="dxa"/>
          </w:tcPr>
          <w:p w14:paraId="4E57A323" w14:textId="77777777" w:rsidR="002937E1" w:rsidRPr="00A73A17" w:rsidRDefault="002937E1" w:rsidP="0056794D">
            <w:pPr>
              <w:rPr>
                <w:iCs/>
                <w:lang w:val="en-US"/>
              </w:rPr>
            </w:pPr>
            <w:r w:rsidRPr="00A73A17">
              <w:rPr>
                <w:iCs/>
                <w:lang w:val="en-US"/>
              </w:rPr>
              <w:t>1.0 µm/s</w:t>
            </w:r>
          </w:p>
        </w:tc>
        <w:tc>
          <w:tcPr>
            <w:tcW w:w="3021" w:type="dxa"/>
            <w:vAlign w:val="center"/>
          </w:tcPr>
          <w:p w14:paraId="131A6237" w14:textId="77777777" w:rsidR="002937E1" w:rsidRPr="00A73A17" w:rsidRDefault="002937E1" w:rsidP="0056794D">
            <w:pPr>
              <w:rPr>
                <w:iCs/>
                <w:lang w:val="en-US"/>
              </w:rPr>
            </w:pPr>
            <w:r>
              <w:rPr>
                <w:rFonts w:ascii="Calibri Light" w:hAnsi="Calibri Light" w:cs="Calibri Light"/>
                <w:color w:val="000000"/>
              </w:rPr>
              <w:t>263 (± 27)</w:t>
            </w:r>
          </w:p>
        </w:tc>
        <w:tc>
          <w:tcPr>
            <w:tcW w:w="3021" w:type="dxa"/>
          </w:tcPr>
          <w:p w14:paraId="76368C0D" w14:textId="77777777" w:rsidR="002937E1" w:rsidRPr="00A73A17" w:rsidRDefault="002937E1" w:rsidP="0056794D">
            <w:pPr>
              <w:rPr>
                <w:iCs/>
                <w:lang w:val="en-US"/>
              </w:rPr>
            </w:pPr>
            <w:r>
              <w:rPr>
                <w:iCs/>
                <w:lang w:val="en-US"/>
              </w:rPr>
              <w:t>78 (± 1)</w:t>
            </w:r>
          </w:p>
        </w:tc>
      </w:tr>
      <w:tr w:rsidR="002937E1" w14:paraId="2495B3FB" w14:textId="77777777" w:rsidTr="002937E1">
        <w:tc>
          <w:tcPr>
            <w:tcW w:w="3020" w:type="dxa"/>
          </w:tcPr>
          <w:p w14:paraId="331BBC03" w14:textId="77777777" w:rsidR="002937E1" w:rsidRPr="00A73A17" w:rsidRDefault="002937E1" w:rsidP="0056794D">
            <w:pPr>
              <w:rPr>
                <w:iCs/>
                <w:lang w:val="en-US"/>
              </w:rPr>
            </w:pPr>
            <w:r w:rsidRPr="00A73A17">
              <w:rPr>
                <w:iCs/>
                <w:lang w:val="en-US"/>
              </w:rPr>
              <w:t>5.0 µm/s</w:t>
            </w:r>
          </w:p>
        </w:tc>
        <w:tc>
          <w:tcPr>
            <w:tcW w:w="3021" w:type="dxa"/>
            <w:vAlign w:val="center"/>
          </w:tcPr>
          <w:p w14:paraId="4A089E40" w14:textId="77777777" w:rsidR="002937E1" w:rsidRPr="00A73A17" w:rsidRDefault="002937E1" w:rsidP="0056794D">
            <w:pPr>
              <w:rPr>
                <w:iCs/>
                <w:lang w:val="en-US"/>
              </w:rPr>
            </w:pPr>
            <w:r>
              <w:rPr>
                <w:rFonts w:ascii="Calibri Light" w:hAnsi="Calibri Light" w:cs="Calibri Light"/>
                <w:color w:val="000000"/>
              </w:rPr>
              <w:t>317 (± 40)</w:t>
            </w:r>
          </w:p>
        </w:tc>
        <w:tc>
          <w:tcPr>
            <w:tcW w:w="3021" w:type="dxa"/>
          </w:tcPr>
          <w:p w14:paraId="47ABCAF3" w14:textId="77777777" w:rsidR="002937E1" w:rsidRPr="00A73A17" w:rsidRDefault="002937E1" w:rsidP="0056794D">
            <w:pPr>
              <w:rPr>
                <w:iCs/>
                <w:lang w:val="en-US"/>
              </w:rPr>
            </w:pPr>
            <w:r>
              <w:rPr>
                <w:iCs/>
                <w:lang w:val="en-US"/>
              </w:rPr>
              <w:t>80 (± 1)</w:t>
            </w:r>
          </w:p>
        </w:tc>
      </w:tr>
      <w:tr w:rsidR="002937E1" w14:paraId="2152A275" w14:textId="77777777" w:rsidTr="002937E1">
        <w:tc>
          <w:tcPr>
            <w:tcW w:w="3020" w:type="dxa"/>
          </w:tcPr>
          <w:p w14:paraId="1E2666A6" w14:textId="77777777" w:rsidR="002937E1" w:rsidRPr="00A73A17" w:rsidRDefault="002937E1" w:rsidP="0056794D">
            <w:pPr>
              <w:rPr>
                <w:iCs/>
                <w:lang w:val="en-US"/>
              </w:rPr>
            </w:pPr>
            <w:r w:rsidRPr="00A73A17">
              <w:rPr>
                <w:iCs/>
                <w:lang w:val="en-US"/>
              </w:rPr>
              <w:t>10.0 µm/s</w:t>
            </w:r>
          </w:p>
        </w:tc>
        <w:tc>
          <w:tcPr>
            <w:tcW w:w="3021" w:type="dxa"/>
            <w:vAlign w:val="center"/>
          </w:tcPr>
          <w:p w14:paraId="423CA634" w14:textId="77777777" w:rsidR="002937E1" w:rsidRPr="00A73A17" w:rsidRDefault="002937E1" w:rsidP="0056794D">
            <w:pPr>
              <w:rPr>
                <w:iCs/>
                <w:lang w:val="en-US"/>
              </w:rPr>
            </w:pPr>
            <w:r>
              <w:rPr>
                <w:rFonts w:ascii="Calibri Light" w:hAnsi="Calibri Light" w:cs="Calibri Light"/>
                <w:color w:val="000000"/>
              </w:rPr>
              <w:t xml:space="preserve">337 </w:t>
            </w:r>
            <w:bookmarkStart w:id="628" w:name="_Hlk92118721"/>
            <w:r>
              <w:rPr>
                <w:rFonts w:ascii="Calibri Light" w:hAnsi="Calibri Light" w:cs="Calibri Light"/>
                <w:color w:val="000000"/>
              </w:rPr>
              <w:t>(± 62</w:t>
            </w:r>
            <w:bookmarkEnd w:id="628"/>
            <w:r>
              <w:rPr>
                <w:rFonts w:ascii="Calibri Light" w:hAnsi="Calibri Light" w:cs="Calibri Light"/>
                <w:color w:val="000000"/>
              </w:rPr>
              <w:t>)</w:t>
            </w:r>
          </w:p>
        </w:tc>
        <w:tc>
          <w:tcPr>
            <w:tcW w:w="3021" w:type="dxa"/>
          </w:tcPr>
          <w:p w14:paraId="2BC0DFB3" w14:textId="77777777" w:rsidR="002937E1" w:rsidRPr="00A73A17" w:rsidRDefault="002937E1" w:rsidP="0056794D">
            <w:pPr>
              <w:rPr>
                <w:iCs/>
                <w:lang w:val="en-US"/>
              </w:rPr>
            </w:pPr>
            <w:r>
              <w:rPr>
                <w:iCs/>
                <w:lang w:val="en-US"/>
              </w:rPr>
              <w:t>79 (± 1)</w:t>
            </w:r>
          </w:p>
        </w:tc>
      </w:tr>
      <w:tr w:rsidR="002937E1" w14:paraId="31E75DB5" w14:textId="77777777" w:rsidTr="002937E1">
        <w:tc>
          <w:tcPr>
            <w:tcW w:w="3020" w:type="dxa"/>
          </w:tcPr>
          <w:p w14:paraId="7A2F2077" w14:textId="77777777" w:rsidR="002937E1" w:rsidRPr="00A73A17" w:rsidRDefault="002937E1" w:rsidP="0056794D">
            <w:pPr>
              <w:rPr>
                <w:iCs/>
                <w:lang w:val="en-US"/>
              </w:rPr>
            </w:pPr>
            <w:r w:rsidRPr="00A73A17">
              <w:rPr>
                <w:iCs/>
                <w:lang w:val="en-US"/>
              </w:rPr>
              <w:t>Force Map (1.0 µm/s)</w:t>
            </w:r>
          </w:p>
        </w:tc>
        <w:tc>
          <w:tcPr>
            <w:tcW w:w="3021" w:type="dxa"/>
            <w:vAlign w:val="center"/>
          </w:tcPr>
          <w:p w14:paraId="7CFD7DBF" w14:textId="77777777" w:rsidR="002937E1" w:rsidRPr="00A73A17" w:rsidRDefault="002937E1" w:rsidP="0056794D">
            <w:pPr>
              <w:rPr>
                <w:iCs/>
                <w:lang w:val="en-US"/>
              </w:rPr>
            </w:pPr>
            <w:r>
              <w:rPr>
                <w:rFonts w:ascii="Calibri Light" w:hAnsi="Calibri Light" w:cs="Calibri Light"/>
                <w:color w:val="000000"/>
              </w:rPr>
              <w:t>302 (± 43)</w:t>
            </w:r>
          </w:p>
        </w:tc>
        <w:tc>
          <w:tcPr>
            <w:tcW w:w="3021" w:type="dxa"/>
          </w:tcPr>
          <w:p w14:paraId="23CE06CB" w14:textId="77777777" w:rsidR="002937E1" w:rsidRPr="00A73A17" w:rsidRDefault="002937E1" w:rsidP="0056794D">
            <w:pPr>
              <w:rPr>
                <w:iCs/>
                <w:lang w:val="en-US"/>
              </w:rPr>
            </w:pPr>
            <w:r>
              <w:rPr>
                <w:iCs/>
                <w:lang w:val="en-US"/>
              </w:rPr>
              <w:t>79 (± 1)</w:t>
            </w:r>
          </w:p>
        </w:tc>
      </w:tr>
    </w:tbl>
    <w:p w14:paraId="7DA53535" w14:textId="25A90CB8" w:rsidR="00606D75" w:rsidDel="0033452D" w:rsidRDefault="00606D75" w:rsidP="0056794D">
      <w:pPr>
        <w:rPr>
          <w:del w:id="629" w:author="anna.resch88@gmail.com" w:date="2022-01-04T10:52:00Z"/>
        </w:rPr>
      </w:pPr>
    </w:p>
    <w:p w14:paraId="135ADB71" w14:textId="16089E5F" w:rsidR="00606D75" w:rsidDel="0033452D" w:rsidRDefault="00606D75" w:rsidP="0056794D">
      <w:pPr>
        <w:rPr>
          <w:del w:id="630" w:author="anna.resch88@gmail.com" w:date="2022-01-04T10:52:00Z"/>
        </w:rPr>
      </w:pPr>
    </w:p>
    <w:p w14:paraId="4DED9A48" w14:textId="46242C52" w:rsidR="00606D75" w:rsidDel="0033452D" w:rsidRDefault="00606D75" w:rsidP="0056794D">
      <w:pPr>
        <w:rPr>
          <w:del w:id="631" w:author="anna.resch88@gmail.com" w:date="2022-01-04T10:52:00Z"/>
        </w:rPr>
      </w:pPr>
    </w:p>
    <w:p w14:paraId="2F449313" w14:textId="4652AEFE" w:rsidR="00606D75" w:rsidDel="0033452D" w:rsidRDefault="00606D75" w:rsidP="0056794D">
      <w:pPr>
        <w:rPr>
          <w:del w:id="632" w:author="anna.resch88@gmail.com" w:date="2022-01-04T10:52:00Z"/>
        </w:rPr>
      </w:pPr>
    </w:p>
    <w:tbl>
      <w:tblPr>
        <w:tblStyle w:val="Tabellenraster"/>
        <w:tblW w:w="0" w:type="auto"/>
        <w:tblLook w:val="04A0" w:firstRow="1" w:lastRow="0" w:firstColumn="1" w:lastColumn="0" w:noHBand="0" w:noVBand="1"/>
      </w:tblPr>
      <w:tblGrid>
        <w:gridCol w:w="3020"/>
        <w:gridCol w:w="3021"/>
        <w:gridCol w:w="3021"/>
      </w:tblGrid>
      <w:tr w:rsidR="002937E1" w:rsidRPr="009E3BE9" w14:paraId="2950E8CC" w14:textId="77777777" w:rsidTr="002937E1">
        <w:tc>
          <w:tcPr>
            <w:tcW w:w="3020" w:type="dxa"/>
          </w:tcPr>
          <w:p w14:paraId="1AD3CE32" w14:textId="77777777" w:rsidR="002937E1" w:rsidRDefault="002937E1" w:rsidP="0056794D">
            <w:pPr>
              <w:rPr>
                <w:lang w:val="en-US"/>
              </w:rPr>
            </w:pPr>
            <w:r w:rsidRPr="00D830B0">
              <w:rPr>
                <w:lang w:val="en-US"/>
              </w:rPr>
              <w:t>ULD-V20-ULD Riboflavin cat</w:t>
            </w:r>
          </w:p>
        </w:tc>
        <w:tc>
          <w:tcPr>
            <w:tcW w:w="3021" w:type="dxa"/>
            <w:vAlign w:val="center"/>
          </w:tcPr>
          <w:p w14:paraId="4A9A04CB" w14:textId="77777777" w:rsidR="002937E1" w:rsidRPr="00A73A17" w:rsidRDefault="002937E1" w:rsidP="0056794D">
            <w:pPr>
              <w:rPr>
                <w:iCs/>
                <w:lang w:val="en-US"/>
              </w:rPr>
            </w:pPr>
            <w:r w:rsidRPr="001201F9">
              <w:rPr>
                <w:rFonts w:ascii="Calibri Light" w:hAnsi="Calibri Light" w:cs="Calibri Light"/>
                <w:color w:val="000000"/>
                <w:lang w:val="en-US"/>
                <w:rPrChange w:id="633" w:author="anna.resch88@gmail.com" w:date="2022-01-03T10:03:00Z">
                  <w:rPr>
                    <w:rFonts w:ascii="Calibri Light" w:hAnsi="Calibri Light" w:cs="Calibri Light"/>
                    <w:color w:val="000000"/>
                  </w:rPr>
                </w:rPrChange>
              </w:rPr>
              <w:t> </w:t>
            </w:r>
          </w:p>
        </w:tc>
        <w:tc>
          <w:tcPr>
            <w:tcW w:w="3021" w:type="dxa"/>
          </w:tcPr>
          <w:p w14:paraId="11B6B52B" w14:textId="77777777" w:rsidR="002937E1" w:rsidRPr="00A73A17" w:rsidRDefault="002937E1" w:rsidP="0056794D">
            <w:pPr>
              <w:rPr>
                <w:iCs/>
                <w:lang w:val="en-US"/>
              </w:rPr>
            </w:pPr>
          </w:p>
        </w:tc>
      </w:tr>
      <w:tr w:rsidR="002937E1" w14:paraId="7E328163" w14:textId="77777777" w:rsidTr="002937E1">
        <w:tc>
          <w:tcPr>
            <w:tcW w:w="3020" w:type="dxa"/>
          </w:tcPr>
          <w:p w14:paraId="1FFF9A1A" w14:textId="77777777" w:rsidR="002937E1" w:rsidRPr="00A73A17" w:rsidRDefault="002937E1" w:rsidP="0056794D">
            <w:pPr>
              <w:rPr>
                <w:iCs/>
                <w:lang w:val="en-US"/>
              </w:rPr>
            </w:pPr>
            <w:r w:rsidRPr="00A73A17">
              <w:rPr>
                <w:iCs/>
                <w:lang w:val="en-US"/>
              </w:rPr>
              <w:t>0.1 µm/s</w:t>
            </w:r>
          </w:p>
        </w:tc>
        <w:tc>
          <w:tcPr>
            <w:tcW w:w="3021" w:type="dxa"/>
            <w:vAlign w:val="center"/>
          </w:tcPr>
          <w:p w14:paraId="2BC78F91" w14:textId="77777777" w:rsidR="002937E1" w:rsidRPr="00A73A17" w:rsidRDefault="002937E1" w:rsidP="0056794D">
            <w:pPr>
              <w:rPr>
                <w:iCs/>
                <w:lang w:val="en-US"/>
              </w:rPr>
            </w:pPr>
            <w:r>
              <w:rPr>
                <w:rFonts w:ascii="Calibri Light" w:hAnsi="Calibri Light" w:cs="Calibri Light"/>
                <w:color w:val="000000"/>
              </w:rPr>
              <w:t>148 (± 40)</w:t>
            </w:r>
          </w:p>
        </w:tc>
        <w:tc>
          <w:tcPr>
            <w:tcW w:w="3021" w:type="dxa"/>
          </w:tcPr>
          <w:p w14:paraId="21DB8964" w14:textId="77777777" w:rsidR="002937E1" w:rsidRPr="00A73A17" w:rsidRDefault="002937E1" w:rsidP="0056794D">
            <w:pPr>
              <w:rPr>
                <w:iCs/>
                <w:lang w:val="en-US"/>
              </w:rPr>
            </w:pPr>
            <w:r w:rsidRPr="00CE66BC">
              <w:rPr>
                <w:iCs/>
                <w:lang w:val="en-US"/>
              </w:rPr>
              <w:t>78 (± 1)</w:t>
            </w:r>
          </w:p>
        </w:tc>
      </w:tr>
      <w:tr w:rsidR="002937E1" w14:paraId="7B619684" w14:textId="77777777" w:rsidTr="002937E1">
        <w:tc>
          <w:tcPr>
            <w:tcW w:w="3020" w:type="dxa"/>
          </w:tcPr>
          <w:p w14:paraId="729ABEC7" w14:textId="77777777" w:rsidR="002937E1" w:rsidRPr="00A73A17" w:rsidRDefault="002937E1" w:rsidP="0056794D">
            <w:pPr>
              <w:rPr>
                <w:iCs/>
                <w:lang w:val="en-US"/>
              </w:rPr>
            </w:pPr>
            <w:r w:rsidRPr="00A73A17">
              <w:rPr>
                <w:iCs/>
                <w:lang w:val="en-US"/>
              </w:rPr>
              <w:t>0.5 µm/s</w:t>
            </w:r>
          </w:p>
        </w:tc>
        <w:tc>
          <w:tcPr>
            <w:tcW w:w="3021" w:type="dxa"/>
            <w:vAlign w:val="center"/>
          </w:tcPr>
          <w:p w14:paraId="3595D666" w14:textId="77777777" w:rsidR="002937E1" w:rsidRPr="00A73A17" w:rsidRDefault="002937E1" w:rsidP="0056794D">
            <w:pPr>
              <w:rPr>
                <w:iCs/>
                <w:lang w:val="en-US"/>
              </w:rPr>
            </w:pPr>
            <w:r>
              <w:rPr>
                <w:rFonts w:ascii="Calibri Light" w:hAnsi="Calibri Light" w:cs="Calibri Light"/>
                <w:color w:val="000000"/>
              </w:rPr>
              <w:t>205 (± 7)</w:t>
            </w:r>
          </w:p>
        </w:tc>
        <w:tc>
          <w:tcPr>
            <w:tcW w:w="3021" w:type="dxa"/>
          </w:tcPr>
          <w:p w14:paraId="504ED581" w14:textId="77777777" w:rsidR="002937E1" w:rsidRPr="00A73A17" w:rsidRDefault="002937E1" w:rsidP="0056794D">
            <w:pPr>
              <w:rPr>
                <w:iCs/>
                <w:lang w:val="en-US"/>
              </w:rPr>
            </w:pPr>
            <w:r w:rsidRPr="00CE66BC">
              <w:rPr>
                <w:iCs/>
                <w:lang w:val="en-US"/>
              </w:rPr>
              <w:t>76 (± 1)</w:t>
            </w:r>
          </w:p>
        </w:tc>
      </w:tr>
      <w:tr w:rsidR="002937E1" w14:paraId="15BF0520" w14:textId="77777777" w:rsidTr="002937E1">
        <w:tc>
          <w:tcPr>
            <w:tcW w:w="3020" w:type="dxa"/>
          </w:tcPr>
          <w:p w14:paraId="69D8524B" w14:textId="77777777" w:rsidR="002937E1" w:rsidRPr="00A73A17" w:rsidRDefault="002937E1" w:rsidP="0056794D">
            <w:pPr>
              <w:rPr>
                <w:iCs/>
                <w:lang w:val="en-US"/>
              </w:rPr>
            </w:pPr>
            <w:r w:rsidRPr="00A73A17">
              <w:rPr>
                <w:iCs/>
                <w:lang w:val="en-US"/>
              </w:rPr>
              <w:t>1.0 µm/s</w:t>
            </w:r>
          </w:p>
        </w:tc>
        <w:tc>
          <w:tcPr>
            <w:tcW w:w="3021" w:type="dxa"/>
            <w:vAlign w:val="center"/>
          </w:tcPr>
          <w:p w14:paraId="2AD9E954" w14:textId="77777777" w:rsidR="002937E1" w:rsidRPr="00A73A17" w:rsidRDefault="002937E1" w:rsidP="0056794D">
            <w:pPr>
              <w:rPr>
                <w:iCs/>
                <w:lang w:val="en-US"/>
              </w:rPr>
            </w:pPr>
            <w:r>
              <w:rPr>
                <w:rFonts w:ascii="Calibri Light" w:hAnsi="Calibri Light" w:cs="Calibri Light"/>
                <w:color w:val="000000"/>
              </w:rPr>
              <w:t>199 (± 42)</w:t>
            </w:r>
          </w:p>
        </w:tc>
        <w:tc>
          <w:tcPr>
            <w:tcW w:w="3021" w:type="dxa"/>
          </w:tcPr>
          <w:p w14:paraId="04D90C71" w14:textId="77777777" w:rsidR="002937E1" w:rsidRPr="00A73A17" w:rsidRDefault="002937E1" w:rsidP="0056794D">
            <w:pPr>
              <w:rPr>
                <w:iCs/>
                <w:lang w:val="en-US"/>
              </w:rPr>
            </w:pPr>
            <w:r>
              <w:rPr>
                <w:iCs/>
                <w:lang w:val="en-US"/>
              </w:rPr>
              <w:t>79 (± 1)</w:t>
            </w:r>
          </w:p>
        </w:tc>
      </w:tr>
      <w:tr w:rsidR="002937E1" w14:paraId="3D547463" w14:textId="77777777" w:rsidTr="002937E1">
        <w:tc>
          <w:tcPr>
            <w:tcW w:w="3020" w:type="dxa"/>
          </w:tcPr>
          <w:p w14:paraId="5C344755" w14:textId="77777777" w:rsidR="002937E1" w:rsidRPr="00A73A17" w:rsidRDefault="002937E1" w:rsidP="0056794D">
            <w:pPr>
              <w:rPr>
                <w:iCs/>
                <w:lang w:val="en-US"/>
              </w:rPr>
            </w:pPr>
            <w:r w:rsidRPr="00A73A17">
              <w:rPr>
                <w:iCs/>
                <w:lang w:val="en-US"/>
              </w:rPr>
              <w:t>5.0 µm/s</w:t>
            </w:r>
          </w:p>
        </w:tc>
        <w:tc>
          <w:tcPr>
            <w:tcW w:w="3021" w:type="dxa"/>
            <w:vAlign w:val="center"/>
          </w:tcPr>
          <w:p w14:paraId="5CA1763F" w14:textId="77777777" w:rsidR="002937E1" w:rsidRPr="00A73A17" w:rsidRDefault="002937E1" w:rsidP="0056794D">
            <w:pPr>
              <w:rPr>
                <w:iCs/>
                <w:lang w:val="en-US"/>
              </w:rPr>
            </w:pPr>
            <w:r>
              <w:rPr>
                <w:rFonts w:ascii="Calibri Light" w:hAnsi="Calibri Light" w:cs="Calibri Light"/>
                <w:color w:val="000000"/>
              </w:rPr>
              <w:t>301 (± 14)</w:t>
            </w:r>
          </w:p>
        </w:tc>
        <w:tc>
          <w:tcPr>
            <w:tcW w:w="3021" w:type="dxa"/>
          </w:tcPr>
          <w:p w14:paraId="39423E15" w14:textId="77777777" w:rsidR="002937E1" w:rsidRPr="00A73A17" w:rsidRDefault="002937E1" w:rsidP="0056794D">
            <w:pPr>
              <w:rPr>
                <w:iCs/>
                <w:lang w:val="en-US"/>
              </w:rPr>
            </w:pPr>
            <w:r w:rsidRPr="00A73A17">
              <w:rPr>
                <w:iCs/>
                <w:lang w:val="en-US"/>
              </w:rPr>
              <w:t>80 (±1)</w:t>
            </w:r>
          </w:p>
        </w:tc>
      </w:tr>
      <w:tr w:rsidR="002937E1" w14:paraId="77CB9D67" w14:textId="77777777" w:rsidTr="002937E1">
        <w:tc>
          <w:tcPr>
            <w:tcW w:w="3020" w:type="dxa"/>
          </w:tcPr>
          <w:p w14:paraId="6C01BBC0" w14:textId="77777777" w:rsidR="002937E1" w:rsidRPr="00A73A17" w:rsidRDefault="002937E1" w:rsidP="0056794D">
            <w:pPr>
              <w:rPr>
                <w:iCs/>
                <w:lang w:val="en-US"/>
              </w:rPr>
            </w:pPr>
            <w:r w:rsidRPr="00A73A17">
              <w:rPr>
                <w:iCs/>
                <w:lang w:val="en-US"/>
              </w:rPr>
              <w:t>10.0 µm/s</w:t>
            </w:r>
          </w:p>
        </w:tc>
        <w:tc>
          <w:tcPr>
            <w:tcW w:w="3021" w:type="dxa"/>
            <w:vAlign w:val="center"/>
          </w:tcPr>
          <w:p w14:paraId="198CA106" w14:textId="77777777" w:rsidR="002937E1" w:rsidRPr="00A73A17" w:rsidRDefault="002937E1" w:rsidP="0056794D">
            <w:pPr>
              <w:rPr>
                <w:iCs/>
                <w:lang w:val="en-US"/>
              </w:rPr>
            </w:pPr>
            <w:r>
              <w:rPr>
                <w:rFonts w:ascii="Calibri Light" w:hAnsi="Calibri Light" w:cs="Calibri Light"/>
                <w:color w:val="000000"/>
              </w:rPr>
              <w:t>298 (± 13)</w:t>
            </w:r>
          </w:p>
        </w:tc>
        <w:tc>
          <w:tcPr>
            <w:tcW w:w="3021" w:type="dxa"/>
          </w:tcPr>
          <w:p w14:paraId="430A28CA" w14:textId="77777777" w:rsidR="002937E1" w:rsidRPr="00A73A17" w:rsidRDefault="002937E1" w:rsidP="0056794D">
            <w:pPr>
              <w:rPr>
                <w:iCs/>
                <w:lang w:val="en-US"/>
              </w:rPr>
            </w:pPr>
            <w:r>
              <w:rPr>
                <w:iCs/>
                <w:lang w:val="en-US"/>
              </w:rPr>
              <w:t>80 (±1)</w:t>
            </w:r>
          </w:p>
        </w:tc>
      </w:tr>
      <w:tr w:rsidR="002937E1" w14:paraId="4377F7C9" w14:textId="77777777" w:rsidTr="002937E1">
        <w:tc>
          <w:tcPr>
            <w:tcW w:w="3020" w:type="dxa"/>
          </w:tcPr>
          <w:p w14:paraId="59627852" w14:textId="77777777" w:rsidR="002937E1" w:rsidRPr="00A73A17" w:rsidRDefault="002937E1" w:rsidP="0056794D">
            <w:pPr>
              <w:rPr>
                <w:iCs/>
                <w:lang w:val="en-US"/>
              </w:rPr>
            </w:pPr>
            <w:r w:rsidRPr="00A73A17">
              <w:rPr>
                <w:iCs/>
                <w:lang w:val="en-US"/>
              </w:rPr>
              <w:t>Force Map (</w:t>
            </w:r>
            <w:r>
              <w:rPr>
                <w:iCs/>
                <w:lang w:val="en-US"/>
              </w:rPr>
              <w:t>2</w:t>
            </w:r>
            <w:r w:rsidRPr="00A73A17">
              <w:rPr>
                <w:iCs/>
                <w:lang w:val="en-US"/>
              </w:rPr>
              <w:t xml:space="preserve"> µm/s)</w:t>
            </w:r>
          </w:p>
        </w:tc>
        <w:tc>
          <w:tcPr>
            <w:tcW w:w="3021" w:type="dxa"/>
            <w:vAlign w:val="center"/>
          </w:tcPr>
          <w:p w14:paraId="31AEBE07" w14:textId="77777777" w:rsidR="002937E1" w:rsidRPr="00A73A17" w:rsidRDefault="002937E1" w:rsidP="0056794D">
            <w:pPr>
              <w:rPr>
                <w:iCs/>
                <w:lang w:val="en-US"/>
              </w:rPr>
            </w:pPr>
            <w:r>
              <w:rPr>
                <w:rFonts w:ascii="Calibri Light" w:hAnsi="Calibri Light" w:cs="Calibri Light"/>
                <w:color w:val="000000"/>
              </w:rPr>
              <w:t>137 (± 53)</w:t>
            </w:r>
          </w:p>
        </w:tc>
        <w:tc>
          <w:tcPr>
            <w:tcW w:w="3021" w:type="dxa"/>
          </w:tcPr>
          <w:p w14:paraId="17BCDD06" w14:textId="77777777" w:rsidR="002937E1" w:rsidRPr="00A73A17" w:rsidRDefault="002937E1" w:rsidP="0056794D">
            <w:pPr>
              <w:rPr>
                <w:iCs/>
                <w:lang w:val="en-US"/>
              </w:rPr>
            </w:pPr>
            <w:r>
              <w:rPr>
                <w:iCs/>
                <w:lang w:val="en-US"/>
              </w:rPr>
              <w:t>79 (±1)</w:t>
            </w:r>
          </w:p>
        </w:tc>
      </w:tr>
    </w:tbl>
    <w:p w14:paraId="773B2CCD" w14:textId="17DDC686" w:rsidR="00067C6D" w:rsidRPr="00FB0682" w:rsidRDefault="00067C6D" w:rsidP="000807E2">
      <w:pPr>
        <w:jc w:val="both"/>
        <w:rPr>
          <w:rFonts w:asciiTheme="majorHAnsi" w:hAnsiTheme="majorHAnsi"/>
          <w:i/>
          <w:lang w:val="en-US"/>
        </w:rPr>
      </w:pPr>
    </w:p>
    <w:p w14:paraId="412229C1" w14:textId="77777777" w:rsidR="0032297A" w:rsidRDefault="0032297A" w:rsidP="0032297A">
      <w:pPr>
        <w:pStyle w:val="berschrift3"/>
        <w:numPr>
          <w:ilvl w:val="0"/>
          <w:numId w:val="47"/>
        </w:numPr>
        <w:rPr>
          <w:ins w:id="634" w:author="anna.resch88@gmail.com" w:date="2022-01-04T18:06:00Z"/>
          <w:lang w:val="en-US"/>
        </w:rPr>
      </w:pPr>
      <w:bookmarkStart w:id="635" w:name="_Toc92462561"/>
      <w:ins w:id="636" w:author="anna.resch88@gmail.com" w:date="2022-01-04T18:06:00Z">
        <w:r w:rsidRPr="00F07AB2">
          <w:rPr>
            <w:lang w:val="en-US"/>
          </w:rPr>
          <w:t>Dynamic Mechanical Analysis</w:t>
        </w:r>
        <w:r>
          <w:rPr>
            <w:lang w:val="en-US"/>
          </w:rPr>
          <w:t xml:space="preserve"> (DMA)</w:t>
        </w:r>
        <w:bookmarkEnd w:id="635"/>
      </w:ins>
    </w:p>
    <w:p w14:paraId="56A89A78" w14:textId="77777777" w:rsidR="0032297A" w:rsidRPr="00F07AB2" w:rsidRDefault="0032297A" w:rsidP="0032297A">
      <w:pPr>
        <w:pStyle w:val="berschrift4"/>
        <w:numPr>
          <w:ilvl w:val="1"/>
          <w:numId w:val="47"/>
        </w:numPr>
        <w:rPr>
          <w:ins w:id="637" w:author="anna.resch88@gmail.com" w:date="2022-01-04T18:06:00Z"/>
          <w:lang w:val="en-US"/>
        </w:rPr>
      </w:pPr>
      <w:bookmarkStart w:id="638" w:name="_Toc92462562"/>
      <w:ins w:id="639" w:author="anna.resch88@gmail.com" w:date="2022-01-04T18:06:00Z">
        <w:r>
          <w:rPr>
            <w:lang w:val="en-US"/>
          </w:rPr>
          <w:t>Experimental settings</w:t>
        </w:r>
        <w:bookmarkEnd w:id="638"/>
      </w:ins>
    </w:p>
    <w:p w14:paraId="1D3AC0C4" w14:textId="6854CBB2" w:rsidR="0032297A" w:rsidRPr="00F07AB2" w:rsidRDefault="0032297A" w:rsidP="0032297A">
      <w:pPr>
        <w:jc w:val="both"/>
        <w:rPr>
          <w:ins w:id="640" w:author="anna.resch88@gmail.com" w:date="2022-01-04T18:06:00Z"/>
          <w:rFonts w:asciiTheme="majorHAnsi" w:hAnsiTheme="majorHAnsi" w:cstheme="majorHAnsi"/>
          <w:lang w:val="en-US"/>
        </w:rPr>
      </w:pPr>
      <w:ins w:id="641" w:author="anna.resch88@gmail.com" w:date="2022-01-04T18:06:00Z">
        <w:r w:rsidRPr="00F07AB2">
          <w:rPr>
            <w:rFonts w:asciiTheme="majorHAnsi" w:hAnsiTheme="majorHAnsi" w:cstheme="majorHAnsi"/>
            <w:lang w:val="en-US"/>
          </w:rPr>
          <w:t>Uniaxial tensile stretch experiments were carried out for ULD-V20-ULD</w:t>
        </w:r>
        <w:r>
          <w:rPr>
            <w:rFonts w:asciiTheme="majorHAnsi" w:hAnsiTheme="majorHAnsi" w:cstheme="majorHAnsi"/>
            <w:lang w:val="en-US"/>
          </w:rPr>
          <w:t>,</w:t>
        </w:r>
        <w:r w:rsidRPr="00F07AB2">
          <w:rPr>
            <w:rFonts w:asciiTheme="majorHAnsi" w:hAnsiTheme="majorHAnsi" w:cstheme="majorHAnsi"/>
            <w:lang w:val="en-US"/>
          </w:rPr>
          <w:t xml:space="preserve"> </w:t>
        </w:r>
        <w:r>
          <w:rPr>
            <w:rFonts w:asciiTheme="majorHAnsi" w:hAnsiTheme="majorHAnsi" w:cstheme="majorHAnsi"/>
            <w:lang w:val="en-US"/>
          </w:rPr>
          <w:t xml:space="preserve">ULD-V20-RGD-ULD, </w:t>
        </w:r>
        <w:r w:rsidRPr="00F07AB2">
          <w:rPr>
            <w:rFonts w:asciiTheme="majorHAnsi" w:hAnsiTheme="majorHAnsi" w:cstheme="majorHAnsi"/>
            <w:lang w:val="en-US"/>
          </w:rPr>
          <w:t xml:space="preserve">ULD-V40-ULD </w:t>
        </w:r>
        <w:r>
          <w:rPr>
            <w:rFonts w:asciiTheme="majorHAnsi" w:hAnsiTheme="majorHAnsi" w:cstheme="majorHAnsi"/>
            <w:lang w:val="en-US"/>
          </w:rPr>
          <w:t xml:space="preserve">and ULD-V40-RGD-ULD </w:t>
        </w:r>
        <w:r w:rsidRPr="00F07AB2">
          <w:rPr>
            <w:rFonts w:asciiTheme="majorHAnsi" w:hAnsiTheme="majorHAnsi" w:cstheme="majorHAnsi"/>
            <w:lang w:val="en-US"/>
          </w:rPr>
          <w:t>(20 %</w:t>
        </w:r>
        <w:r>
          <w:rPr>
            <w:rFonts w:asciiTheme="majorHAnsi" w:hAnsiTheme="majorHAnsi" w:cstheme="majorHAnsi"/>
            <w:lang w:val="en-US"/>
          </w:rPr>
          <w:t xml:space="preserve"> (w/v) protein each</w:t>
        </w:r>
        <w:r w:rsidRPr="00F07AB2">
          <w:rPr>
            <w:rFonts w:asciiTheme="majorHAnsi" w:hAnsiTheme="majorHAnsi" w:cstheme="majorHAnsi"/>
            <w:lang w:val="en-US"/>
          </w:rPr>
          <w:t>), crosslinked with 2</w:t>
        </w:r>
        <w:r>
          <w:rPr>
            <w:rFonts w:asciiTheme="majorHAnsi" w:hAnsiTheme="majorHAnsi" w:cstheme="majorHAnsi"/>
            <w:lang w:val="en-US"/>
          </w:rPr>
          <w:t>.</w:t>
        </w:r>
        <w:r w:rsidRPr="00F07AB2">
          <w:rPr>
            <w:rFonts w:asciiTheme="majorHAnsi" w:hAnsiTheme="majorHAnsi" w:cstheme="majorHAnsi"/>
            <w:lang w:val="en-US"/>
          </w:rPr>
          <w:t>5 mM riboflavin and 30 mM APS</w:t>
        </w:r>
      </w:ins>
      <w:r w:rsidR="00AD376B">
        <w:rPr>
          <w:rFonts w:asciiTheme="majorHAnsi" w:hAnsiTheme="majorHAnsi" w:cstheme="majorHAnsi"/>
          <w:lang w:val="en-US"/>
        </w:rPr>
        <w:t xml:space="preserve"> and 67.7 J/cm²</w:t>
      </w:r>
      <w:ins w:id="642" w:author="anna.resch88@gmail.com" w:date="2022-01-04T18:06:00Z">
        <w:r w:rsidRPr="00F07AB2">
          <w:rPr>
            <w:rFonts w:asciiTheme="majorHAnsi" w:hAnsiTheme="majorHAnsi" w:cstheme="majorHAnsi"/>
            <w:lang w:val="en-US"/>
          </w:rPr>
          <w:t xml:space="preserve">. As high amounts of protein were required to cast these gels, proteins were dissolved in 4 M urea to ensure fast and homogeneous dissolving. </w:t>
        </w:r>
        <w:r>
          <w:rPr>
            <w:rFonts w:asciiTheme="majorHAnsi" w:hAnsiTheme="majorHAnsi" w:cstheme="majorHAnsi"/>
            <w:lang w:val="en-US"/>
          </w:rPr>
          <w:t xml:space="preserve">For each of the four linker types, 5-6 samples were prepared independently. </w:t>
        </w:r>
        <w:r w:rsidRPr="00F07AB2">
          <w:rPr>
            <w:rFonts w:asciiTheme="majorHAnsi" w:hAnsiTheme="majorHAnsi" w:cstheme="majorHAnsi"/>
            <w:lang w:val="en-US"/>
          </w:rPr>
          <w:t xml:space="preserve">580 µm thick gel films were cut to pieces of </w:t>
        </w:r>
        <w:r>
          <w:rPr>
            <w:rFonts w:asciiTheme="majorHAnsi" w:hAnsiTheme="majorHAnsi" w:cstheme="majorHAnsi"/>
            <w:lang w:val="en-US"/>
          </w:rPr>
          <w:t>approx.</w:t>
        </w:r>
        <w:r w:rsidRPr="00F07AB2">
          <w:rPr>
            <w:rFonts w:asciiTheme="majorHAnsi" w:hAnsiTheme="majorHAnsi" w:cstheme="majorHAnsi"/>
            <w:lang w:val="en-US"/>
          </w:rPr>
          <w:t xml:space="preserve"> 10 mm x </w:t>
        </w:r>
        <w:r>
          <w:rPr>
            <w:rFonts w:asciiTheme="majorHAnsi" w:hAnsiTheme="majorHAnsi" w:cstheme="majorHAnsi"/>
            <w:lang w:val="en-US"/>
          </w:rPr>
          <w:t>3-</w:t>
        </w:r>
        <w:r w:rsidRPr="00F07AB2">
          <w:rPr>
            <w:rFonts w:asciiTheme="majorHAnsi" w:hAnsiTheme="majorHAnsi" w:cstheme="majorHAnsi"/>
            <w:lang w:val="en-US"/>
          </w:rPr>
          <w:t xml:space="preserve">5 mm and measured at 37 °C in PBS buffer using the incubator-housed </w:t>
        </w:r>
        <w:proofErr w:type="spellStart"/>
        <w:r w:rsidRPr="00F07AB2">
          <w:rPr>
            <w:rFonts w:asciiTheme="majorHAnsi" w:hAnsiTheme="majorHAnsi" w:cstheme="majorHAnsi"/>
            <w:lang w:val="en-US"/>
          </w:rPr>
          <w:t>ElectroForce</w:t>
        </w:r>
        <w:proofErr w:type="spellEnd"/>
        <w:r w:rsidRPr="00F07AB2">
          <w:rPr>
            <w:rFonts w:asciiTheme="majorHAnsi" w:hAnsiTheme="majorHAnsi" w:cstheme="majorHAnsi"/>
            <w:lang w:val="en-US"/>
          </w:rPr>
          <w:t xml:space="preserve"> 5210 </w:t>
        </w:r>
        <w:proofErr w:type="spellStart"/>
        <w:r w:rsidRPr="00F07AB2">
          <w:rPr>
            <w:rFonts w:asciiTheme="majorHAnsi" w:hAnsiTheme="majorHAnsi" w:cstheme="majorHAnsi"/>
            <w:lang w:val="en-US"/>
          </w:rPr>
          <w:t>BioDynamic</w:t>
        </w:r>
        <w:proofErr w:type="spellEnd"/>
        <w:r w:rsidRPr="00F07AB2">
          <w:rPr>
            <w:rFonts w:asciiTheme="majorHAnsi" w:hAnsiTheme="majorHAnsi" w:cstheme="majorHAnsi"/>
            <w:lang w:val="en-US"/>
          </w:rPr>
          <w:t xml:space="preserve">-Test-System (Texas Instruments, Dallas, Texas, USA; formerly Bose, Minnesota, USA). </w:t>
        </w:r>
        <w:r>
          <w:rPr>
            <w:rFonts w:asciiTheme="majorHAnsi" w:hAnsiTheme="majorHAnsi" w:cstheme="majorHAnsi"/>
            <w:lang w:val="en-US"/>
          </w:rPr>
          <w:t>Measurements were started 5 minutes after fixing the sample chamber to the test system inside the incubator, to allow for temperature equilibration. Oscillating t</w:t>
        </w:r>
        <w:r w:rsidRPr="00F07AB2">
          <w:rPr>
            <w:rFonts w:asciiTheme="majorHAnsi" w:hAnsiTheme="majorHAnsi" w:cstheme="majorHAnsi"/>
            <w:lang w:val="en-US"/>
          </w:rPr>
          <w:t xml:space="preserve">ensile </w:t>
        </w:r>
        <w:r>
          <w:rPr>
            <w:rFonts w:asciiTheme="majorHAnsi" w:hAnsiTheme="majorHAnsi" w:cstheme="majorHAnsi"/>
            <w:lang w:val="en-US"/>
          </w:rPr>
          <w:t>stress</w:t>
        </w:r>
        <w:r w:rsidRPr="00F07AB2">
          <w:rPr>
            <w:rFonts w:asciiTheme="majorHAnsi" w:hAnsiTheme="majorHAnsi" w:cstheme="majorHAnsi"/>
            <w:lang w:val="en-US"/>
          </w:rPr>
          <w:t xml:space="preserve"> was then applied </w:t>
        </w:r>
        <w:r>
          <w:rPr>
            <w:rFonts w:asciiTheme="majorHAnsi" w:hAnsiTheme="majorHAnsi" w:cstheme="majorHAnsi"/>
            <w:lang w:val="en-US"/>
          </w:rPr>
          <w:t>at frequencies of 0.1 Hz</w:t>
        </w:r>
      </w:ins>
      <w:r w:rsidR="00AD376B">
        <w:rPr>
          <w:rFonts w:asciiTheme="majorHAnsi" w:hAnsiTheme="majorHAnsi" w:cstheme="majorHAnsi"/>
          <w:lang w:val="en-US"/>
        </w:rPr>
        <w:t xml:space="preserve"> (5 cycles)</w:t>
      </w:r>
      <w:ins w:id="643" w:author="anna.resch88@gmail.com" w:date="2022-01-04T18:06:00Z">
        <w:r>
          <w:rPr>
            <w:rFonts w:asciiTheme="majorHAnsi" w:hAnsiTheme="majorHAnsi" w:cstheme="majorHAnsi"/>
            <w:lang w:val="en-US"/>
          </w:rPr>
          <w:t xml:space="preserve"> and 1 Hz</w:t>
        </w:r>
      </w:ins>
      <w:r w:rsidR="00AD376B">
        <w:rPr>
          <w:rFonts w:asciiTheme="majorHAnsi" w:hAnsiTheme="majorHAnsi" w:cstheme="majorHAnsi"/>
          <w:lang w:val="en-US"/>
        </w:rPr>
        <w:t xml:space="preserve"> (50 cycles)</w:t>
      </w:r>
      <w:ins w:id="644" w:author="anna.resch88@gmail.com" w:date="2022-01-04T18:06:00Z">
        <w:r>
          <w:rPr>
            <w:rFonts w:asciiTheme="majorHAnsi" w:hAnsiTheme="majorHAnsi" w:cstheme="majorHAnsi"/>
            <w:lang w:val="en-US"/>
          </w:rPr>
          <w:t xml:space="preserve">, with the </w:t>
        </w:r>
        <w:r w:rsidRPr="00F07AB2">
          <w:rPr>
            <w:rFonts w:asciiTheme="majorHAnsi" w:hAnsiTheme="majorHAnsi" w:cstheme="majorHAnsi"/>
            <w:lang w:val="en-US"/>
          </w:rPr>
          <w:t>maximum displacement set to 20 %</w:t>
        </w:r>
        <w:r>
          <w:rPr>
            <w:rFonts w:asciiTheme="majorHAnsi" w:hAnsiTheme="majorHAnsi" w:cstheme="majorHAnsi"/>
            <w:lang w:val="en-US"/>
          </w:rPr>
          <w:t xml:space="preserve">. </w:t>
        </w:r>
        <w:r w:rsidRPr="00F07AB2">
          <w:rPr>
            <w:rFonts w:asciiTheme="majorHAnsi" w:hAnsiTheme="majorHAnsi" w:cstheme="majorHAnsi"/>
            <w:lang w:val="en-US"/>
          </w:rPr>
          <w:t xml:space="preserve">To determine ultimate tensile stress and strain, gel pads were stretched </w:t>
        </w:r>
      </w:ins>
      <w:r w:rsidR="0007752A">
        <w:rPr>
          <w:rFonts w:asciiTheme="majorHAnsi" w:hAnsiTheme="majorHAnsi" w:cstheme="majorHAnsi"/>
          <w:lang w:val="en-US"/>
        </w:rPr>
        <w:t>at</w:t>
      </w:r>
      <w:ins w:id="645" w:author="Alexander Resch" w:date="2022-01-19T20:12:00Z">
        <w:r w:rsidR="00371778">
          <w:rPr>
            <w:rFonts w:asciiTheme="majorHAnsi" w:hAnsiTheme="majorHAnsi" w:cstheme="majorHAnsi"/>
            <w:lang w:val="en-US"/>
          </w:rPr>
          <w:t xml:space="preserve"> a velocity of</w:t>
        </w:r>
      </w:ins>
      <w:r w:rsidR="0007752A">
        <w:rPr>
          <w:rFonts w:asciiTheme="majorHAnsi" w:hAnsiTheme="majorHAnsi" w:cstheme="majorHAnsi"/>
          <w:lang w:val="en-US"/>
        </w:rPr>
        <w:t xml:space="preserve"> 50 µm/s </w:t>
      </w:r>
      <w:ins w:id="646" w:author="anna.resch88@gmail.com" w:date="2022-01-04T18:06:00Z">
        <w:r w:rsidRPr="00F07AB2">
          <w:rPr>
            <w:rFonts w:asciiTheme="majorHAnsi" w:hAnsiTheme="majorHAnsi" w:cstheme="majorHAnsi"/>
            <w:lang w:val="en-US"/>
          </w:rPr>
          <w:t xml:space="preserve">until rupture. </w:t>
        </w:r>
      </w:ins>
    </w:p>
    <w:p w14:paraId="7201EA81" w14:textId="77777777" w:rsidR="0032297A" w:rsidRPr="00F07AB2" w:rsidRDefault="0032297A" w:rsidP="0032297A">
      <w:pPr>
        <w:pStyle w:val="berschrift4"/>
        <w:numPr>
          <w:ilvl w:val="1"/>
          <w:numId w:val="47"/>
        </w:numPr>
        <w:rPr>
          <w:ins w:id="647" w:author="anna.resch88@gmail.com" w:date="2022-01-04T18:06:00Z"/>
          <w:lang w:val="en-US"/>
        </w:rPr>
      </w:pPr>
      <w:bookmarkStart w:id="648" w:name="_Toc92462563"/>
      <w:ins w:id="649" w:author="anna.resch88@gmail.com" w:date="2022-01-04T18:06:00Z">
        <w:r w:rsidRPr="00F07AB2">
          <w:rPr>
            <w:lang w:val="en-US"/>
          </w:rPr>
          <w:t xml:space="preserve">DMA </w:t>
        </w:r>
        <w:r>
          <w:rPr>
            <w:lang w:val="en-US"/>
          </w:rPr>
          <w:t>d</w:t>
        </w:r>
        <w:r w:rsidRPr="00F07AB2">
          <w:rPr>
            <w:lang w:val="en-US"/>
          </w:rPr>
          <w:t xml:space="preserve">ata </w:t>
        </w:r>
        <w:r>
          <w:rPr>
            <w:lang w:val="en-US"/>
          </w:rPr>
          <w:t>p</w:t>
        </w:r>
        <w:r w:rsidRPr="00F07AB2">
          <w:rPr>
            <w:lang w:val="en-US"/>
          </w:rPr>
          <w:t xml:space="preserve">rocessing and </w:t>
        </w:r>
        <w:r>
          <w:rPr>
            <w:lang w:val="en-US"/>
          </w:rPr>
          <w:t>e</w:t>
        </w:r>
        <w:r w:rsidRPr="00F07AB2">
          <w:rPr>
            <w:lang w:val="en-US"/>
          </w:rPr>
          <w:t>valuation</w:t>
        </w:r>
        <w:bookmarkEnd w:id="648"/>
      </w:ins>
    </w:p>
    <w:p w14:paraId="4E8E45C2" w14:textId="3821140E" w:rsidR="0032297A" w:rsidRPr="00F07AB2" w:rsidRDefault="0032297A" w:rsidP="0032297A">
      <w:pPr>
        <w:jc w:val="both"/>
        <w:rPr>
          <w:ins w:id="650" w:author="anna.resch88@gmail.com" w:date="2022-01-04T18:06:00Z"/>
          <w:rFonts w:asciiTheme="majorHAnsi" w:hAnsiTheme="majorHAnsi" w:cstheme="majorHAnsi"/>
          <w:lang w:val="en-US"/>
        </w:rPr>
      </w:pPr>
      <w:ins w:id="651" w:author="anna.resch88@gmail.com" w:date="2022-01-04T18:06:00Z">
        <w:r w:rsidRPr="00F07AB2">
          <w:rPr>
            <w:rFonts w:asciiTheme="majorHAnsi" w:hAnsiTheme="majorHAnsi" w:cstheme="majorHAnsi"/>
            <w:lang w:val="en-US"/>
          </w:rPr>
          <w:t xml:space="preserve">Both the rupture experiment data and the dynamical stretch data were provided as raw data in csv-format, containing </w:t>
        </w:r>
        <w:del w:id="652" w:author="Alexander Resch" w:date="2022-01-19T20:18:00Z">
          <w:r w:rsidRPr="00F07AB2" w:rsidDel="00AF6D64">
            <w:rPr>
              <w:rFonts w:asciiTheme="majorHAnsi" w:hAnsiTheme="majorHAnsi" w:cstheme="majorHAnsi"/>
              <w:lang w:val="en-US"/>
            </w:rPr>
            <w:delText>strain</w:delText>
          </w:r>
        </w:del>
      </w:ins>
      <w:ins w:id="653" w:author="Alexander Resch" w:date="2022-01-19T20:18:00Z">
        <w:r w:rsidR="00AF6D64">
          <w:rPr>
            <w:rFonts w:asciiTheme="majorHAnsi" w:hAnsiTheme="majorHAnsi" w:cstheme="majorHAnsi"/>
            <w:lang w:val="en-US"/>
          </w:rPr>
          <w:t>displacement</w:t>
        </w:r>
      </w:ins>
      <w:ins w:id="654" w:author="anna.resch88@gmail.com" w:date="2022-01-04T18:06:00Z">
        <w:r w:rsidRPr="00F07AB2">
          <w:rPr>
            <w:rFonts w:asciiTheme="majorHAnsi" w:hAnsiTheme="majorHAnsi" w:cstheme="majorHAnsi"/>
            <w:lang w:val="en-US"/>
          </w:rPr>
          <w:t xml:space="preserve"> data as the independent variable and noisy </w:t>
        </w:r>
        <w:del w:id="655" w:author="Alexander Resch" w:date="2022-01-19T20:13:00Z">
          <w:r w:rsidRPr="00F07AB2" w:rsidDel="00371778">
            <w:rPr>
              <w:rFonts w:asciiTheme="majorHAnsi" w:hAnsiTheme="majorHAnsi" w:cstheme="majorHAnsi"/>
              <w:lang w:val="en-US"/>
            </w:rPr>
            <w:delText>stress</w:delText>
          </w:r>
        </w:del>
      </w:ins>
      <w:ins w:id="656" w:author="Alexander Resch" w:date="2022-01-19T20:13:00Z">
        <w:r w:rsidR="00371778">
          <w:rPr>
            <w:rFonts w:asciiTheme="majorHAnsi" w:hAnsiTheme="majorHAnsi" w:cstheme="majorHAnsi"/>
            <w:lang w:val="en-US"/>
          </w:rPr>
          <w:t>force</w:t>
        </w:r>
      </w:ins>
      <w:ins w:id="657" w:author="anna.resch88@gmail.com" w:date="2022-01-04T18:06:00Z">
        <w:r w:rsidRPr="00F07AB2">
          <w:rPr>
            <w:rFonts w:asciiTheme="majorHAnsi" w:hAnsiTheme="majorHAnsi" w:cstheme="majorHAnsi"/>
            <w:lang w:val="en-US"/>
          </w:rPr>
          <w:t xml:space="preserve"> data as the dependent variable. Measured force </w:t>
        </w:r>
        <w:del w:id="658" w:author="Alexander Resch" w:date="2022-01-19T20:14:00Z">
          <w:r w:rsidRPr="00F07AB2" w:rsidDel="00371778">
            <w:rPr>
              <w:rFonts w:asciiTheme="majorHAnsi" w:hAnsiTheme="majorHAnsi" w:cstheme="majorHAnsi"/>
              <w:lang w:val="en-US"/>
            </w:rPr>
            <w:delText xml:space="preserve">(stress) </w:delText>
          </w:r>
        </w:del>
        <w:r w:rsidRPr="00F07AB2">
          <w:rPr>
            <w:rFonts w:asciiTheme="majorHAnsi" w:hAnsiTheme="majorHAnsi" w:cstheme="majorHAnsi"/>
            <w:lang w:val="en-US"/>
          </w:rPr>
          <w:t>values</w:t>
        </w:r>
        <w:del w:id="659" w:author="Alexander Resch" w:date="2022-01-19T20:15:00Z">
          <w:r w:rsidRPr="00F07AB2" w:rsidDel="00371778">
            <w:rPr>
              <w:rFonts w:asciiTheme="majorHAnsi" w:hAnsiTheme="majorHAnsi" w:cstheme="majorHAnsi"/>
              <w:lang w:val="en-US"/>
            </w:rPr>
            <w:delText xml:space="preserve"> were low, resulting in a </w:delText>
          </w:r>
        </w:del>
      </w:ins>
      <w:ins w:id="660" w:author="Alexander Resch" w:date="2022-01-19T20:15:00Z">
        <w:r w:rsidR="00371778">
          <w:rPr>
            <w:rFonts w:asciiTheme="majorHAnsi" w:hAnsiTheme="majorHAnsi" w:cstheme="majorHAnsi"/>
            <w:lang w:val="en-US"/>
          </w:rPr>
          <w:t xml:space="preserve"> exhibited a </w:t>
        </w:r>
      </w:ins>
      <w:ins w:id="661" w:author="anna.resch88@gmail.com" w:date="2022-01-04T18:06:00Z">
        <w:r w:rsidRPr="00F07AB2">
          <w:rPr>
            <w:rFonts w:asciiTheme="majorHAnsi" w:hAnsiTheme="majorHAnsi" w:cstheme="majorHAnsi"/>
            <w:lang w:val="en-US"/>
          </w:rPr>
          <w:t>low signal-to-noise ratio and requir</w:t>
        </w:r>
      </w:ins>
      <w:ins w:id="662" w:author="Alexander Resch" w:date="2022-01-19T20:15:00Z">
        <w:r w:rsidR="00371778">
          <w:rPr>
            <w:rFonts w:asciiTheme="majorHAnsi" w:hAnsiTheme="majorHAnsi" w:cstheme="majorHAnsi"/>
            <w:lang w:val="en-US"/>
          </w:rPr>
          <w:t>ed</w:t>
        </w:r>
      </w:ins>
      <w:ins w:id="663" w:author="anna.resch88@gmail.com" w:date="2022-01-04T18:06:00Z">
        <w:del w:id="664" w:author="Alexander Resch" w:date="2022-01-19T20:15:00Z">
          <w:r w:rsidRPr="00F07AB2" w:rsidDel="00371778">
            <w:rPr>
              <w:rFonts w:asciiTheme="majorHAnsi" w:hAnsiTheme="majorHAnsi" w:cstheme="majorHAnsi"/>
              <w:lang w:val="en-US"/>
            </w:rPr>
            <w:delText>ing</w:delText>
          </w:r>
        </w:del>
        <w:r w:rsidRPr="00F07AB2">
          <w:rPr>
            <w:rFonts w:asciiTheme="majorHAnsi" w:hAnsiTheme="majorHAnsi" w:cstheme="majorHAnsi"/>
            <w:lang w:val="en-US"/>
          </w:rPr>
          <w:t xml:space="preserve"> a denoising process to allow for data visualization and analysis. Data were denoised using a </w:t>
        </w:r>
        <w:proofErr w:type="spellStart"/>
        <w:r w:rsidRPr="00F07AB2">
          <w:rPr>
            <w:rFonts w:asciiTheme="majorHAnsi" w:hAnsiTheme="majorHAnsi" w:cstheme="majorHAnsi"/>
            <w:lang w:val="en-US"/>
          </w:rPr>
          <w:t>Savitzky-Golay</w:t>
        </w:r>
        <w:proofErr w:type="spellEnd"/>
        <w:r w:rsidRPr="00F07AB2">
          <w:rPr>
            <w:rFonts w:asciiTheme="majorHAnsi" w:hAnsiTheme="majorHAnsi" w:cstheme="majorHAnsi"/>
            <w:lang w:val="en-US"/>
          </w:rPr>
          <w:t xml:space="preserve"> </w:t>
        </w:r>
        <w:del w:id="665" w:author="Alexander Resch" w:date="2022-01-19T20:16:00Z">
          <w:r w:rsidRPr="00F07AB2" w:rsidDel="00371778">
            <w:rPr>
              <w:rFonts w:asciiTheme="majorHAnsi" w:hAnsiTheme="majorHAnsi" w:cstheme="majorHAnsi"/>
              <w:lang w:val="en-US"/>
            </w:rPr>
            <w:delText>F</w:delText>
          </w:r>
        </w:del>
      </w:ins>
      <w:ins w:id="666" w:author="Alexander Resch" w:date="2022-01-19T20:16:00Z">
        <w:r w:rsidR="00371778">
          <w:rPr>
            <w:rFonts w:asciiTheme="majorHAnsi" w:hAnsiTheme="majorHAnsi" w:cstheme="majorHAnsi"/>
            <w:lang w:val="en-US"/>
          </w:rPr>
          <w:t>f</w:t>
        </w:r>
      </w:ins>
      <w:ins w:id="667" w:author="anna.resch88@gmail.com" w:date="2022-01-04T18:06:00Z">
        <w:r w:rsidRPr="00F07AB2">
          <w:rPr>
            <w:rFonts w:asciiTheme="majorHAnsi" w:hAnsiTheme="majorHAnsi" w:cstheme="majorHAnsi"/>
            <w:lang w:val="en-US"/>
          </w:rPr>
          <w:t xml:space="preserve">ilter of </w:t>
        </w:r>
      </w:ins>
      <w:ins w:id="668" w:author="Alexander Resch" w:date="2022-01-19T20:16:00Z">
        <w:r w:rsidR="00371778">
          <w:rPr>
            <w:rFonts w:asciiTheme="majorHAnsi" w:hAnsiTheme="majorHAnsi" w:cstheme="majorHAnsi"/>
            <w:lang w:val="en-US"/>
          </w:rPr>
          <w:t xml:space="preserve">either </w:t>
        </w:r>
      </w:ins>
      <w:ins w:id="669" w:author="anna.resch88@gmail.com" w:date="2022-01-04T18:06:00Z">
        <w:r w:rsidRPr="00F07AB2">
          <w:rPr>
            <w:rFonts w:asciiTheme="majorHAnsi" w:hAnsiTheme="majorHAnsi" w:cstheme="majorHAnsi"/>
            <w:lang w:val="en-US"/>
          </w:rPr>
          <w:t xml:space="preserve">window size </w:t>
        </w:r>
      </w:ins>
      <m:oMath>
        <m:sSub>
          <m:sSubPr>
            <m:ctrlPr>
              <w:ins w:id="670" w:author="anna.resch88@gmail.com" w:date="2022-01-04T18:06:00Z">
                <w:rPr>
                  <w:rFonts w:ascii="Cambria Math" w:hAnsi="Cambria Math" w:cstheme="majorHAnsi"/>
                  <w:i/>
                </w:rPr>
              </w:ins>
            </m:ctrlPr>
          </m:sSubPr>
          <m:e>
            <m:r>
              <w:ins w:id="671" w:author="anna.resch88@gmail.com" w:date="2022-01-04T18:06:00Z">
                <w:rPr>
                  <w:rFonts w:ascii="Cambria Math" w:hAnsi="Cambria Math" w:cstheme="majorHAnsi"/>
                </w:rPr>
                <m:t>n</m:t>
              </w:ins>
            </m:r>
          </m:e>
          <m:sub>
            <m:r>
              <w:ins w:id="672" w:author="anna.resch88@gmail.com" w:date="2022-01-04T18:06:00Z">
                <w:rPr>
                  <w:rFonts w:ascii="Cambria Math" w:hAnsi="Cambria Math" w:cstheme="majorHAnsi"/>
                </w:rPr>
                <m:t>w</m:t>
              </w:ins>
            </m:r>
          </m:sub>
        </m:sSub>
        <m:r>
          <w:ins w:id="673" w:author="anna.resch88@gmail.com" w:date="2022-01-04T18:06:00Z">
            <w:rPr>
              <w:rFonts w:ascii="Cambria Math" w:hAnsi="Cambria Math" w:cstheme="majorHAnsi"/>
              <w:lang w:val="en-US"/>
            </w:rPr>
            <m:t xml:space="preserve">= 21 </m:t>
          </w:ins>
        </m:r>
      </m:oMath>
      <w:ins w:id="674" w:author="Alexander Resch" w:date="2022-01-19T20:16:00Z">
        <w:r w:rsidR="00371778">
          <w:rPr>
            <w:rFonts w:asciiTheme="majorHAnsi" w:eastAsiaTheme="minorEastAsia" w:hAnsiTheme="majorHAnsi" w:cstheme="majorHAnsi"/>
            <w:lang w:val="en-US"/>
          </w:rPr>
          <w:t xml:space="preserve">(0.1 Hz oscillations), or </w:t>
        </w:r>
      </w:ins>
      <m:oMath>
        <m:sSub>
          <m:sSubPr>
            <m:ctrlPr>
              <w:ins w:id="675" w:author="Alexander Resch" w:date="2022-01-19T20:16:00Z">
                <w:rPr>
                  <w:rFonts w:ascii="Cambria Math" w:hAnsi="Cambria Math" w:cstheme="majorHAnsi"/>
                  <w:i/>
                </w:rPr>
              </w:ins>
            </m:ctrlPr>
          </m:sSubPr>
          <m:e>
            <m:r>
              <w:ins w:id="676" w:author="Alexander Resch" w:date="2022-01-19T20:16:00Z">
                <w:rPr>
                  <w:rFonts w:ascii="Cambria Math" w:hAnsi="Cambria Math" w:cstheme="majorHAnsi"/>
                </w:rPr>
                <m:t>n</m:t>
              </w:ins>
            </m:r>
          </m:e>
          <m:sub>
            <m:r>
              <w:ins w:id="677" w:author="Alexander Resch" w:date="2022-01-19T20:16:00Z">
                <w:rPr>
                  <w:rFonts w:ascii="Cambria Math" w:hAnsi="Cambria Math" w:cstheme="majorHAnsi"/>
                </w:rPr>
                <m:t>w</m:t>
              </w:ins>
            </m:r>
          </m:sub>
        </m:sSub>
        <m:r>
          <w:ins w:id="678" w:author="Alexander Resch" w:date="2022-01-19T20:16:00Z">
            <w:rPr>
              <w:rFonts w:ascii="Cambria Math" w:hAnsi="Cambria Math" w:cstheme="majorHAnsi"/>
              <w:lang w:val="en-US"/>
            </w:rPr>
            <m:t xml:space="preserve">= </m:t>
          </w:ins>
        </m:r>
        <m:r>
          <w:ins w:id="679" w:author="Alexander Resch" w:date="2022-01-19T20:17:00Z">
            <w:rPr>
              <w:rFonts w:ascii="Cambria Math" w:hAnsi="Cambria Math" w:cstheme="majorHAnsi"/>
              <w:lang w:val="en-US"/>
            </w:rPr>
            <m:t>11</m:t>
          </w:ins>
        </m:r>
      </m:oMath>
      <w:ins w:id="680" w:author="Alexander Resch" w:date="2022-01-19T20:17:00Z">
        <w:r w:rsidR="00371778">
          <w:rPr>
            <w:rFonts w:asciiTheme="majorHAnsi" w:eastAsiaTheme="minorEastAsia" w:hAnsiTheme="majorHAnsi" w:cstheme="majorHAnsi"/>
            <w:lang w:val="en-US"/>
          </w:rPr>
          <w:t xml:space="preserve"> (1 Hz oscillations)</w:t>
        </w:r>
        <w:r w:rsidR="00AF6D64">
          <w:rPr>
            <w:rFonts w:asciiTheme="majorHAnsi" w:eastAsiaTheme="minorEastAsia" w:hAnsiTheme="majorHAnsi" w:cstheme="majorHAnsi"/>
            <w:lang w:val="en-US"/>
          </w:rPr>
          <w:t>,</w:t>
        </w:r>
        <w:r w:rsidR="00371778">
          <w:rPr>
            <w:rFonts w:asciiTheme="majorHAnsi" w:eastAsiaTheme="minorEastAsia" w:hAnsiTheme="majorHAnsi" w:cstheme="majorHAnsi"/>
            <w:lang w:val="en-US"/>
          </w:rPr>
          <w:t xml:space="preserve"> </w:t>
        </w:r>
      </w:ins>
      <w:ins w:id="681" w:author="anna.resch88@gmail.com" w:date="2022-01-04T18:06:00Z">
        <w:r w:rsidRPr="00F07AB2">
          <w:rPr>
            <w:rFonts w:asciiTheme="majorHAnsi" w:hAnsiTheme="majorHAnsi" w:cstheme="majorHAnsi"/>
            <w:lang w:val="en-US"/>
          </w:rPr>
          <w:t xml:space="preserve">and </w:t>
        </w:r>
      </w:ins>
      <w:ins w:id="682" w:author="Alexander Resch" w:date="2022-01-19T20:17:00Z">
        <w:r w:rsidR="00AF6D64">
          <w:rPr>
            <w:rFonts w:asciiTheme="majorHAnsi" w:hAnsiTheme="majorHAnsi" w:cstheme="majorHAnsi"/>
            <w:lang w:val="en-US"/>
          </w:rPr>
          <w:t xml:space="preserve">filter </w:t>
        </w:r>
      </w:ins>
      <w:ins w:id="683" w:author="anna.resch88@gmail.com" w:date="2022-01-04T18:06:00Z">
        <w:r w:rsidRPr="00F07AB2">
          <w:rPr>
            <w:rFonts w:asciiTheme="majorHAnsi" w:hAnsiTheme="majorHAnsi" w:cstheme="majorHAnsi"/>
            <w:lang w:val="en-US"/>
          </w:rPr>
          <w:t xml:space="preserve">order </w:t>
        </w:r>
      </w:ins>
      <m:oMath>
        <m:sSub>
          <m:sSubPr>
            <m:ctrlPr>
              <w:ins w:id="684" w:author="anna.resch88@gmail.com" w:date="2022-01-04T18:06:00Z">
                <w:rPr>
                  <w:rFonts w:ascii="Cambria Math" w:hAnsi="Cambria Math" w:cstheme="majorHAnsi"/>
                  <w:i/>
                  <w:vertAlign w:val="subscript"/>
                </w:rPr>
              </w:ins>
            </m:ctrlPr>
          </m:sSubPr>
          <m:e>
            <m:r>
              <w:ins w:id="685" w:author="anna.resch88@gmail.com" w:date="2022-01-04T18:06:00Z">
                <w:rPr>
                  <w:rFonts w:ascii="Cambria Math" w:hAnsi="Cambria Math" w:cstheme="majorHAnsi"/>
                </w:rPr>
                <m:t>n</m:t>
              </w:ins>
            </m:r>
            <m:ctrlPr>
              <w:ins w:id="686" w:author="anna.resch88@gmail.com" w:date="2022-01-04T18:06:00Z">
                <w:rPr>
                  <w:rFonts w:ascii="Cambria Math" w:hAnsi="Cambria Math" w:cstheme="majorHAnsi"/>
                  <w:i/>
                </w:rPr>
              </w:ins>
            </m:ctrlPr>
          </m:e>
          <m:sub>
            <m:r>
              <w:ins w:id="687" w:author="anna.resch88@gmail.com" w:date="2022-01-04T18:06:00Z">
                <w:rPr>
                  <w:rFonts w:ascii="Cambria Math" w:hAnsi="Cambria Math" w:cstheme="majorHAnsi"/>
                  <w:vertAlign w:val="subscript"/>
                </w:rPr>
                <m:t>o</m:t>
              </w:ins>
            </m:r>
          </m:sub>
        </m:sSub>
        <m:r>
          <w:ins w:id="688" w:author="anna.resch88@gmail.com" w:date="2022-01-04T18:06:00Z">
            <w:rPr>
              <w:rFonts w:ascii="Cambria Math" w:hAnsi="Cambria Math" w:cstheme="majorHAnsi"/>
              <w:lang w:val="en-US"/>
            </w:rPr>
            <m:t>= 1</m:t>
          </w:ins>
        </m:r>
      </m:oMath>
      <w:ins w:id="689" w:author="anna.resch88@gmail.com" w:date="2022-01-04T18:06:00Z">
        <w:r w:rsidRPr="00F07AB2">
          <w:rPr>
            <w:rFonts w:asciiTheme="majorHAnsi" w:hAnsiTheme="majorHAnsi" w:cstheme="majorHAnsi"/>
            <w:lang w:val="en-US"/>
          </w:rPr>
          <w:t>. This specific filter type was chosen due to its extrema-preserving nature</w:t>
        </w:r>
        <w:r>
          <w:rPr>
            <w:rFonts w:asciiTheme="majorHAnsi" w:hAnsiTheme="majorHAnsi" w:cstheme="majorHAnsi"/>
            <w:lang w:val="en-US"/>
          </w:rPr>
          <w:fldChar w:fldCharType="begin"/>
        </w:r>
        <w:r>
          <w:rPr>
            <w:rFonts w:asciiTheme="majorHAnsi" w:hAnsiTheme="majorHAnsi" w:cstheme="majorHAnsi"/>
            <w:lang w:val="en-US"/>
          </w:rPr>
          <w:instrText xml:space="preserve"> ADDIN EN.CITE &lt;EndNote&gt;&lt;Cite&gt;&lt;Author&gt;Savitzky&lt;/Author&gt;&lt;Year&gt;1964&lt;/Year&gt;&lt;RecNum&gt;34&lt;/RecNum&gt;&lt;DisplayText&gt;&lt;style face="superscript"&gt;14&lt;/style&gt;&lt;/DisplayText&gt;&lt;record&gt;&lt;rec-number&gt;34&lt;/rec-number&gt;&lt;foreign-keys&gt;&lt;key app="EN" db-id="zvspev52q5sttqetatnpexxo02zdpswpztzw" timestamp="1602401589"&gt;34&lt;/key&gt;&lt;/foreign-keys&gt;&lt;ref-type name="Journal Article"&gt;17&lt;/ref-type&gt;&lt;contributors&gt;&lt;authors&gt;&lt;author&gt;Savitzky, Abraham&lt;/author&gt;&lt;author&gt;Golay, Marcel J. E.&lt;/author&gt;&lt;/authors&gt;&lt;/contributors&gt;&lt;titles&gt;&lt;title&gt;Smoothing and Differentiation of Data by Simplified Least Squares Procedures&lt;/title&gt;&lt;secondary-title&gt;Analytical Chemistry&lt;/secondary-title&gt;&lt;/titles&gt;&lt;periodical&gt;&lt;full-title&gt;Analytical Chemistry&lt;/full-title&gt;&lt;/periodical&gt;&lt;pages&gt;1627-1639&lt;/pages&gt;&lt;volume&gt;36&lt;/volume&gt;&lt;number&gt;8&lt;/number&gt;&lt;dates&gt;&lt;year&gt;1964&lt;/year&gt;&lt;/dates&gt;&lt;urls&gt;&lt;/urls&gt;&lt;electronic-resource-num&gt;10.1021/ac60214a047&lt;/electronic-resource-num&gt;&lt;/record&gt;&lt;/Cite&gt;&lt;/EndNote&gt;</w:instrText>
        </w:r>
        <w:r>
          <w:rPr>
            <w:rFonts w:asciiTheme="majorHAnsi" w:hAnsiTheme="majorHAnsi" w:cstheme="majorHAnsi"/>
            <w:lang w:val="en-US"/>
          </w:rPr>
          <w:fldChar w:fldCharType="separate"/>
        </w:r>
        <w:r w:rsidRPr="0045341C">
          <w:rPr>
            <w:rFonts w:asciiTheme="majorHAnsi" w:hAnsiTheme="majorHAnsi" w:cstheme="majorHAnsi"/>
            <w:noProof/>
            <w:vertAlign w:val="superscript"/>
            <w:lang w:val="en-US"/>
          </w:rPr>
          <w:t>14</w:t>
        </w:r>
        <w:r>
          <w:rPr>
            <w:rFonts w:asciiTheme="majorHAnsi" w:hAnsiTheme="majorHAnsi" w:cstheme="majorHAnsi"/>
            <w:lang w:val="en-US"/>
          </w:rPr>
          <w:fldChar w:fldCharType="end"/>
        </w:r>
        <w:r w:rsidRPr="00F07AB2">
          <w:rPr>
            <w:rFonts w:asciiTheme="majorHAnsi" w:hAnsiTheme="majorHAnsi" w:cstheme="majorHAnsi"/>
            <w:lang w:val="en-US"/>
          </w:rPr>
          <w:t xml:space="preserve">. </w:t>
        </w:r>
        <w:r>
          <w:rPr>
            <w:rFonts w:asciiTheme="majorHAnsi" w:hAnsiTheme="majorHAnsi" w:cstheme="majorHAnsi"/>
            <w:lang w:val="en-US"/>
          </w:rPr>
          <w:t>In the context of rupture experiments, t</w:t>
        </w:r>
        <w:r w:rsidRPr="00F07AB2">
          <w:rPr>
            <w:rFonts w:asciiTheme="majorHAnsi" w:hAnsiTheme="majorHAnsi" w:cstheme="majorHAnsi"/>
            <w:lang w:val="en-US"/>
          </w:rPr>
          <w:t xml:space="preserve">he corresponding exact maximum strain value was then extracted by identifying the maximum index of the denoised </w:t>
        </w:r>
        <w:del w:id="690" w:author="Alexander Resch" w:date="2022-01-19T20:17:00Z">
          <w:r w:rsidRPr="00F07AB2" w:rsidDel="00AF6D64">
            <w:rPr>
              <w:rFonts w:asciiTheme="majorHAnsi" w:hAnsiTheme="majorHAnsi" w:cstheme="majorHAnsi"/>
              <w:lang w:val="en-US"/>
            </w:rPr>
            <w:delText>stress</w:delText>
          </w:r>
        </w:del>
      </w:ins>
      <w:ins w:id="691" w:author="Alexander Resch" w:date="2022-01-19T20:17:00Z">
        <w:r w:rsidR="00AF6D64">
          <w:rPr>
            <w:rFonts w:asciiTheme="majorHAnsi" w:hAnsiTheme="majorHAnsi" w:cstheme="majorHAnsi"/>
            <w:lang w:val="en-US"/>
          </w:rPr>
          <w:t>f</w:t>
        </w:r>
      </w:ins>
      <w:ins w:id="692" w:author="Alexander Resch" w:date="2022-01-19T20:18:00Z">
        <w:r w:rsidR="00AF6D64">
          <w:rPr>
            <w:rFonts w:asciiTheme="majorHAnsi" w:hAnsiTheme="majorHAnsi" w:cstheme="majorHAnsi"/>
            <w:lang w:val="en-US"/>
          </w:rPr>
          <w:t>orce</w:t>
        </w:r>
      </w:ins>
      <w:ins w:id="693" w:author="anna.resch88@gmail.com" w:date="2022-01-04T18:06:00Z">
        <w:r w:rsidRPr="00F07AB2">
          <w:rPr>
            <w:rFonts w:asciiTheme="majorHAnsi" w:hAnsiTheme="majorHAnsi" w:cstheme="majorHAnsi"/>
            <w:lang w:val="en-US"/>
          </w:rPr>
          <w:t xml:space="preserve"> data and </w:t>
        </w:r>
        <w:del w:id="694" w:author="Alexander Resch" w:date="2022-01-19T20:18:00Z">
          <w:r w:rsidRPr="00F07AB2" w:rsidDel="00AF6D64">
            <w:rPr>
              <w:rFonts w:asciiTheme="majorHAnsi" w:hAnsiTheme="majorHAnsi" w:cstheme="majorHAnsi"/>
              <w:lang w:val="en-US"/>
            </w:rPr>
            <w:delText>allocating</w:delText>
          </w:r>
        </w:del>
      </w:ins>
      <w:ins w:id="695" w:author="Alexander Resch" w:date="2022-01-19T20:18:00Z">
        <w:r w:rsidR="00AF6D64">
          <w:rPr>
            <w:rFonts w:asciiTheme="majorHAnsi" w:hAnsiTheme="majorHAnsi" w:cstheme="majorHAnsi"/>
            <w:lang w:val="en-US"/>
          </w:rPr>
          <w:t>identifying</w:t>
        </w:r>
      </w:ins>
      <w:ins w:id="696" w:author="anna.resch88@gmail.com" w:date="2022-01-04T18:06:00Z">
        <w:r w:rsidRPr="00F07AB2">
          <w:rPr>
            <w:rFonts w:asciiTheme="majorHAnsi" w:hAnsiTheme="majorHAnsi" w:cstheme="majorHAnsi"/>
            <w:lang w:val="en-US"/>
          </w:rPr>
          <w:t xml:space="preserve"> the corresponding </w:t>
        </w:r>
        <w:del w:id="697" w:author="Alexander Resch" w:date="2022-01-19T20:19:00Z">
          <w:r w:rsidRPr="00F07AB2" w:rsidDel="00AF6D64">
            <w:rPr>
              <w:rFonts w:asciiTheme="majorHAnsi" w:hAnsiTheme="majorHAnsi" w:cstheme="majorHAnsi"/>
              <w:lang w:val="en-US"/>
            </w:rPr>
            <w:delText>strain</w:delText>
          </w:r>
        </w:del>
      </w:ins>
      <w:ins w:id="698" w:author="Alexander Resch" w:date="2022-01-19T20:19:00Z">
        <w:r w:rsidR="00AF6D64">
          <w:rPr>
            <w:rFonts w:asciiTheme="majorHAnsi" w:hAnsiTheme="majorHAnsi" w:cstheme="majorHAnsi"/>
            <w:lang w:val="en-US"/>
          </w:rPr>
          <w:t>displacement</w:t>
        </w:r>
      </w:ins>
      <w:ins w:id="699" w:author="anna.resch88@gmail.com" w:date="2022-01-04T18:06:00Z">
        <w:r w:rsidRPr="00F07AB2">
          <w:rPr>
            <w:rFonts w:asciiTheme="majorHAnsi" w:hAnsiTheme="majorHAnsi" w:cstheme="majorHAnsi"/>
            <w:lang w:val="en-US"/>
          </w:rPr>
          <w:t xml:space="preserve"> value. </w:t>
        </w:r>
      </w:ins>
      <w:ins w:id="700" w:author="Alexander Resch" w:date="2022-01-19T20:20:00Z">
        <w:r w:rsidR="00AF6D64">
          <w:rPr>
            <w:rFonts w:asciiTheme="majorHAnsi" w:hAnsiTheme="majorHAnsi" w:cstheme="majorHAnsi"/>
            <w:lang w:val="en-US"/>
          </w:rPr>
          <w:t xml:space="preserve">Stress and strain values have been obtained by dividing the measured force </w:t>
        </w:r>
      </w:ins>
      <w:ins w:id="701" w:author="Alexander Resch" w:date="2022-01-19T20:21:00Z">
        <w:r w:rsidR="00AF6D64">
          <w:rPr>
            <w:rFonts w:asciiTheme="majorHAnsi" w:hAnsiTheme="majorHAnsi" w:cstheme="majorHAnsi"/>
            <w:lang w:val="en-US"/>
          </w:rPr>
          <w:t xml:space="preserve">and displacement </w:t>
        </w:r>
      </w:ins>
      <w:ins w:id="702" w:author="Alexander Resch" w:date="2022-01-19T20:20:00Z">
        <w:r w:rsidR="00AF6D64">
          <w:rPr>
            <w:rFonts w:asciiTheme="majorHAnsi" w:hAnsiTheme="majorHAnsi" w:cstheme="majorHAnsi"/>
            <w:lang w:val="en-US"/>
          </w:rPr>
          <w:t>by the gel</w:t>
        </w:r>
      </w:ins>
      <w:ins w:id="703" w:author="Alexander Resch" w:date="2022-01-19T20:21:00Z">
        <w:r w:rsidR="00AF6D64">
          <w:rPr>
            <w:rFonts w:asciiTheme="majorHAnsi" w:hAnsiTheme="majorHAnsi" w:cstheme="majorHAnsi"/>
            <w:lang w:val="en-US"/>
          </w:rPr>
          <w:t>s base area</w:t>
        </w:r>
      </w:ins>
      <w:ins w:id="704" w:author="Alexander Resch" w:date="2022-01-24T09:03:00Z">
        <w:r w:rsidR="00E24E57">
          <w:rPr>
            <w:rFonts w:asciiTheme="majorHAnsi" w:hAnsiTheme="majorHAnsi" w:cstheme="majorHAnsi"/>
            <w:lang w:val="en-US"/>
          </w:rPr>
          <w:t xml:space="preserve">, i.e. </w:t>
        </w:r>
      </w:ins>
      <w:ins w:id="705" w:author="Alexander Resch" w:date="2022-01-24T09:02:00Z">
        <w:r w:rsidR="00E24E57">
          <w:rPr>
            <w:rFonts w:asciiTheme="majorHAnsi" w:hAnsiTheme="majorHAnsi" w:cstheme="majorHAnsi"/>
            <w:lang w:val="en-US"/>
          </w:rPr>
          <w:t>the area perpendicular to the displa</w:t>
        </w:r>
      </w:ins>
      <w:ins w:id="706" w:author="Alexander Resch" w:date="2022-01-24T09:03:00Z">
        <w:r w:rsidR="00E24E57">
          <w:rPr>
            <w:rFonts w:asciiTheme="majorHAnsi" w:hAnsiTheme="majorHAnsi" w:cstheme="majorHAnsi"/>
            <w:lang w:val="en-US"/>
          </w:rPr>
          <w:t xml:space="preserve">cement vector, </w:t>
        </w:r>
      </w:ins>
      <w:ins w:id="707" w:author="Alexander Resch" w:date="2022-01-19T20:21:00Z">
        <w:r w:rsidR="00AF6D64">
          <w:rPr>
            <w:rFonts w:asciiTheme="majorHAnsi" w:hAnsiTheme="majorHAnsi" w:cstheme="majorHAnsi"/>
            <w:lang w:val="en-US"/>
          </w:rPr>
          <w:t xml:space="preserve">and the initial gap length, respectively. </w:t>
        </w:r>
      </w:ins>
    </w:p>
    <w:p w14:paraId="4316F6B9" w14:textId="70A5ADFC" w:rsidR="0032297A" w:rsidRDefault="0032297A" w:rsidP="0032297A">
      <w:pPr>
        <w:spacing w:after="0" w:line="240" w:lineRule="auto"/>
        <w:jc w:val="both"/>
        <w:rPr>
          <w:ins w:id="708" w:author="anna.resch88@gmail.com" w:date="2022-01-04T18:06:00Z"/>
          <w:rFonts w:asciiTheme="majorHAnsi" w:hAnsiTheme="majorHAnsi" w:cstheme="majorHAnsi"/>
          <w:lang w:val="en-US"/>
        </w:rPr>
      </w:pPr>
      <w:ins w:id="709" w:author="anna.resch88@gmail.com" w:date="2022-01-04T18:06:00Z">
        <w:del w:id="710" w:author="Alexander Resch" w:date="2022-01-19T20:24:00Z">
          <w:r w:rsidDel="00E163AC">
            <w:rPr>
              <w:rFonts w:asciiTheme="majorHAnsi" w:hAnsiTheme="majorHAnsi" w:cstheme="majorHAnsi"/>
              <w:lang w:val="en-US"/>
            </w:rPr>
            <w:delText>With regard to</w:delText>
          </w:r>
        </w:del>
      </w:ins>
      <w:ins w:id="711" w:author="Alexander Resch" w:date="2022-01-19T20:24:00Z">
        <w:r w:rsidR="00E163AC">
          <w:rPr>
            <w:rFonts w:asciiTheme="majorHAnsi" w:hAnsiTheme="majorHAnsi" w:cstheme="majorHAnsi"/>
            <w:lang w:val="en-US"/>
          </w:rPr>
          <w:t>Regarding</w:t>
        </w:r>
      </w:ins>
      <w:ins w:id="712" w:author="anna.resch88@gmail.com" w:date="2022-01-04T18:06:00Z">
        <w:r>
          <w:rPr>
            <w:rFonts w:asciiTheme="majorHAnsi" w:hAnsiTheme="majorHAnsi" w:cstheme="majorHAnsi"/>
            <w:lang w:val="en-US"/>
          </w:rPr>
          <w:t xml:space="preserve"> t</w:t>
        </w:r>
        <w:r w:rsidRPr="00F07AB2">
          <w:rPr>
            <w:rFonts w:asciiTheme="majorHAnsi" w:hAnsiTheme="majorHAnsi" w:cstheme="majorHAnsi"/>
            <w:lang w:val="en-US"/>
          </w:rPr>
          <w:t>he sinusoidal dynamic stretch experiment data</w:t>
        </w:r>
        <w:r>
          <w:rPr>
            <w:rFonts w:asciiTheme="majorHAnsi" w:hAnsiTheme="majorHAnsi" w:cstheme="majorHAnsi"/>
            <w:lang w:val="en-US"/>
          </w:rPr>
          <w:t>,</w:t>
        </w:r>
        <w:r w:rsidRPr="00F07AB2">
          <w:rPr>
            <w:rFonts w:asciiTheme="majorHAnsi" w:hAnsiTheme="majorHAnsi" w:cstheme="majorHAnsi"/>
            <w:lang w:val="en-US"/>
          </w:rPr>
          <w:t xml:space="preserve"> </w:t>
        </w:r>
        <w:r>
          <w:rPr>
            <w:rFonts w:asciiTheme="majorHAnsi" w:hAnsiTheme="majorHAnsi" w:cstheme="majorHAnsi"/>
            <w:lang w:val="en-US"/>
          </w:rPr>
          <w:t>t</w:t>
        </w:r>
        <w:r w:rsidRPr="00F07AB2">
          <w:rPr>
            <w:rFonts w:asciiTheme="majorHAnsi" w:hAnsiTheme="majorHAnsi" w:cstheme="majorHAnsi"/>
            <w:lang w:val="en-US"/>
          </w:rPr>
          <w:t xml:space="preserve">he initial </w:t>
        </w:r>
        <w:del w:id="713" w:author="Alexander Resch" w:date="2022-01-19T20:22:00Z">
          <w:r w:rsidRPr="00F07AB2" w:rsidDel="00AF6D64">
            <w:rPr>
              <w:rFonts w:asciiTheme="majorHAnsi" w:hAnsiTheme="majorHAnsi" w:cstheme="majorHAnsi"/>
              <w:lang w:val="en-US"/>
            </w:rPr>
            <w:delText>4000</w:delText>
          </w:r>
        </w:del>
      </w:ins>
      <w:ins w:id="714" w:author="Alexander Resch" w:date="2022-01-19T20:22:00Z">
        <w:r w:rsidR="00AF6D64">
          <w:rPr>
            <w:rFonts w:asciiTheme="majorHAnsi" w:hAnsiTheme="majorHAnsi" w:cstheme="majorHAnsi"/>
            <w:lang w:val="en-US"/>
          </w:rPr>
          <w:t>2500</w:t>
        </w:r>
      </w:ins>
      <w:ins w:id="715" w:author="anna.resch88@gmail.com" w:date="2022-01-04T18:06:00Z">
        <w:r w:rsidRPr="00F07AB2">
          <w:rPr>
            <w:rFonts w:asciiTheme="majorHAnsi" w:hAnsiTheme="majorHAnsi" w:cstheme="majorHAnsi"/>
            <w:lang w:val="en-US"/>
          </w:rPr>
          <w:t xml:space="preserve"> points were dropped for each data set to discard the mechanical setup phase (including calibration steps) and to allow gel samples to equilibrate in terms of protein chain re-arrangements and entanglements. This resulted in </w:t>
        </w:r>
        <w:r w:rsidRPr="000D5FDB">
          <w:rPr>
            <w:rFonts w:asciiTheme="majorHAnsi" w:hAnsiTheme="majorHAnsi" w:cstheme="majorHAnsi"/>
            <w:highlight w:val="magenta"/>
            <w:lang w:val="en-US"/>
          </w:rPr>
          <w:t xml:space="preserve">a total of </w:t>
        </w:r>
        <w:del w:id="716" w:author="Alexander Resch" w:date="2022-01-19T20:22:00Z">
          <w:r w:rsidRPr="000D5FDB" w:rsidDel="00AF6D64">
            <w:rPr>
              <w:rFonts w:asciiTheme="majorHAnsi" w:hAnsiTheme="majorHAnsi" w:cstheme="majorHAnsi"/>
              <w:highlight w:val="magenta"/>
              <w:lang w:val="en-US"/>
            </w:rPr>
            <w:delText>8000</w:delText>
          </w:r>
        </w:del>
      </w:ins>
      <w:ins w:id="717" w:author="Alexander Resch" w:date="2022-01-19T20:22:00Z">
        <w:r w:rsidR="00AF6D64">
          <w:rPr>
            <w:rFonts w:asciiTheme="majorHAnsi" w:hAnsiTheme="majorHAnsi" w:cstheme="majorHAnsi"/>
            <w:highlight w:val="magenta"/>
            <w:lang w:val="en-US"/>
          </w:rPr>
          <w:t>10000</w:t>
        </w:r>
      </w:ins>
      <w:ins w:id="718" w:author="anna.resch88@gmail.com" w:date="2022-01-04T18:06:00Z">
        <w:r w:rsidRPr="000D5FDB">
          <w:rPr>
            <w:rFonts w:asciiTheme="majorHAnsi" w:hAnsiTheme="majorHAnsi" w:cstheme="majorHAnsi"/>
            <w:highlight w:val="magenta"/>
            <w:lang w:val="en-US"/>
          </w:rPr>
          <w:t xml:space="preserve"> data points per measurement</w:t>
        </w:r>
      </w:ins>
      <w:ins w:id="719" w:author="Alexander Resch" w:date="2022-01-19T20:22:00Z">
        <w:r w:rsidR="00AF6D64">
          <w:rPr>
            <w:rFonts w:asciiTheme="majorHAnsi" w:hAnsiTheme="majorHAnsi" w:cstheme="majorHAnsi"/>
            <w:highlight w:val="magenta"/>
            <w:lang w:val="en-US"/>
          </w:rPr>
          <w:t>.</w:t>
        </w:r>
      </w:ins>
      <w:ins w:id="720" w:author="anna.resch88@gmail.com" w:date="2022-01-04T18:06:00Z">
        <w:del w:id="721" w:author="Alexander Resch" w:date="2022-01-19T20:22:00Z">
          <w:r w:rsidRPr="000D5FDB" w:rsidDel="00AF6D64">
            <w:rPr>
              <w:rFonts w:asciiTheme="majorHAnsi" w:hAnsiTheme="majorHAnsi" w:cstheme="majorHAnsi"/>
              <w:highlight w:val="magenta"/>
              <w:lang w:val="en-US"/>
            </w:rPr>
            <w:delText>, summing up to 200 stretching cycles</w:delText>
          </w:r>
        </w:del>
        <w:r w:rsidRPr="00F07AB2">
          <w:rPr>
            <w:rFonts w:asciiTheme="majorHAnsi" w:hAnsiTheme="majorHAnsi" w:cstheme="majorHAnsi"/>
            <w:lang w:val="en-US"/>
          </w:rPr>
          <w:t xml:space="preserve">. </w:t>
        </w:r>
      </w:ins>
      <w:ins w:id="722" w:author="Alexander Resch" w:date="2022-01-19T20:25:00Z">
        <w:r w:rsidR="00E163AC">
          <w:rPr>
            <w:rFonts w:asciiTheme="majorHAnsi" w:hAnsiTheme="majorHAnsi" w:cstheme="majorHAnsi"/>
            <w:lang w:val="en-US"/>
          </w:rPr>
          <w:t>The resulting 10000 points were split into 10 subgroup</w:t>
        </w:r>
      </w:ins>
      <w:ins w:id="723" w:author="Alexander Resch" w:date="2022-01-19T20:26:00Z">
        <w:r w:rsidR="00E163AC">
          <w:rPr>
            <w:rFonts w:asciiTheme="majorHAnsi" w:hAnsiTheme="majorHAnsi" w:cstheme="majorHAnsi"/>
            <w:lang w:val="en-US"/>
          </w:rPr>
          <w:t>s, each of 2000 data points length.</w:t>
        </w:r>
      </w:ins>
    </w:p>
    <w:p w14:paraId="6303E97A" w14:textId="0D3813D1" w:rsidR="0032297A" w:rsidRPr="00F07AB2" w:rsidRDefault="0032297A" w:rsidP="0032297A">
      <w:pPr>
        <w:spacing w:after="0" w:line="240" w:lineRule="auto"/>
        <w:jc w:val="both"/>
        <w:rPr>
          <w:ins w:id="724" w:author="anna.resch88@gmail.com" w:date="2022-01-04T18:06:00Z"/>
          <w:rFonts w:asciiTheme="majorHAnsi" w:hAnsiTheme="majorHAnsi" w:cstheme="majorHAnsi"/>
          <w:lang w:val="en-US"/>
        </w:rPr>
      </w:pPr>
      <w:ins w:id="725" w:author="anna.resch88@gmail.com" w:date="2022-01-04T18:06:00Z">
        <w:r w:rsidRPr="00F07AB2">
          <w:rPr>
            <w:rFonts w:asciiTheme="majorHAnsi" w:hAnsiTheme="majorHAnsi" w:cstheme="majorHAnsi"/>
            <w:lang w:val="en-US"/>
          </w:rPr>
          <w:t xml:space="preserve">The </w:t>
        </w:r>
        <w:del w:id="726" w:author="Alexander Resch" w:date="2022-01-19T20:24:00Z">
          <w:r w:rsidRPr="00F07AB2" w:rsidDel="00E163AC">
            <w:rPr>
              <w:rFonts w:asciiTheme="majorHAnsi" w:hAnsiTheme="majorHAnsi" w:cstheme="majorHAnsi"/>
              <w:lang w:val="en-US"/>
            </w:rPr>
            <w:delText xml:space="preserve">mean </w:delText>
          </w:r>
        </w:del>
        <w:r w:rsidRPr="00F07AB2">
          <w:rPr>
            <w:rFonts w:asciiTheme="majorHAnsi" w:hAnsiTheme="majorHAnsi" w:cstheme="majorHAnsi"/>
            <w:lang w:val="en-US"/>
          </w:rPr>
          <w:t xml:space="preserve">Young’s modulus was calculated for each subgroup based on the slope of the </w:t>
        </w:r>
        <w:del w:id="727" w:author="Alexander Resch" w:date="2022-01-19T20:24:00Z">
          <w:r w:rsidRPr="00F07AB2" w:rsidDel="00E163AC">
            <w:rPr>
              <w:rFonts w:asciiTheme="majorHAnsi" w:hAnsiTheme="majorHAnsi" w:cstheme="majorHAnsi"/>
              <w:lang w:val="en-US"/>
            </w:rPr>
            <w:delText>secant</w:delText>
          </w:r>
        </w:del>
      </w:ins>
      <w:ins w:id="728" w:author="Alexander Resch" w:date="2022-01-19T20:24:00Z">
        <w:r w:rsidR="00E163AC">
          <w:rPr>
            <w:rFonts w:asciiTheme="majorHAnsi" w:hAnsiTheme="majorHAnsi" w:cstheme="majorHAnsi"/>
            <w:lang w:val="en-US"/>
          </w:rPr>
          <w:t xml:space="preserve">linear </w:t>
        </w:r>
      </w:ins>
      <w:ins w:id="729" w:author="Alexander Resch" w:date="2022-01-19T20:25:00Z">
        <w:r w:rsidR="00E163AC">
          <w:rPr>
            <w:rFonts w:asciiTheme="majorHAnsi" w:hAnsiTheme="majorHAnsi" w:cstheme="majorHAnsi"/>
            <w:lang w:val="en-US"/>
          </w:rPr>
          <w:t>fit</w:t>
        </w:r>
      </w:ins>
      <w:ins w:id="730" w:author="Alexander Resch" w:date="2022-01-19T20:27:00Z">
        <w:r w:rsidR="00E163AC">
          <w:rPr>
            <w:rFonts w:asciiTheme="majorHAnsi" w:hAnsiTheme="majorHAnsi" w:cstheme="majorHAnsi"/>
            <w:lang w:val="en-US"/>
          </w:rPr>
          <w:t xml:space="preserve"> through the elliptical stress-strain hysteresis curve.</w:t>
        </w:r>
      </w:ins>
      <w:ins w:id="731" w:author="anna.resch88@gmail.com" w:date="2022-01-04T18:06:00Z">
        <w:del w:id="732" w:author="Alexander Resch" w:date="2022-01-19T20:27:00Z">
          <w:r w:rsidRPr="00F07AB2" w:rsidDel="00E163AC">
            <w:rPr>
              <w:rFonts w:asciiTheme="majorHAnsi" w:hAnsiTheme="majorHAnsi" w:cstheme="majorHAnsi"/>
              <w:lang w:val="en-US"/>
            </w:rPr>
            <w:delText xml:space="preserve"> connecting the zero point and the maximum points in the stress-st</w:delText>
          </w:r>
          <w:r w:rsidDel="00E163AC">
            <w:rPr>
              <w:rFonts w:asciiTheme="majorHAnsi" w:hAnsiTheme="majorHAnsi" w:cstheme="majorHAnsi"/>
              <w:lang w:val="en-US"/>
            </w:rPr>
            <w:delText>rain curve.</w:delText>
          </w:r>
        </w:del>
        <w:r>
          <w:rPr>
            <w:rFonts w:asciiTheme="majorHAnsi" w:hAnsiTheme="majorHAnsi" w:cstheme="majorHAnsi"/>
            <w:lang w:val="en-US"/>
          </w:rPr>
          <w:t xml:space="preserve"> </w:t>
        </w:r>
      </w:ins>
    </w:p>
    <w:p w14:paraId="2820D818" w14:textId="77777777" w:rsidR="0032297A" w:rsidRPr="00F07AB2" w:rsidRDefault="0032297A" w:rsidP="0032297A">
      <w:pPr>
        <w:jc w:val="both"/>
        <w:rPr>
          <w:ins w:id="733" w:author="anna.resch88@gmail.com" w:date="2022-01-04T18:06:00Z"/>
          <w:rFonts w:asciiTheme="majorHAnsi" w:hAnsiTheme="majorHAnsi" w:cstheme="majorHAnsi"/>
          <w:lang w:val="en-US"/>
        </w:rPr>
      </w:pPr>
    </w:p>
    <w:p w14:paraId="0F0EE458" w14:textId="77777777" w:rsidR="0032297A" w:rsidRPr="000D5FDB" w:rsidRDefault="0032297A" w:rsidP="0032297A">
      <w:pPr>
        <w:jc w:val="both"/>
        <w:rPr>
          <w:ins w:id="734" w:author="anna.resch88@gmail.com" w:date="2022-01-04T18:06:00Z"/>
          <w:rFonts w:asciiTheme="majorHAnsi" w:hAnsiTheme="majorHAnsi" w:cstheme="majorHAnsi"/>
          <w:lang w:val="en-US"/>
        </w:rPr>
      </w:pPr>
      <w:ins w:id="735" w:author="anna.resch88@gmail.com" w:date="2022-01-04T18:06:00Z">
        <w:r w:rsidRPr="00F07AB2" w:rsidDel="00026998">
          <w:rPr>
            <w:rFonts w:asciiTheme="majorHAnsi" w:hAnsiTheme="majorHAnsi" w:cstheme="majorHAnsi"/>
            <w:lang w:val="en-US"/>
          </w:rPr>
          <w:t xml:space="preserve"> </w:t>
        </w:r>
      </w:ins>
    </w:p>
    <w:p w14:paraId="495AAC5B" w14:textId="37E0C8FC" w:rsidR="0032297A" w:rsidDel="00AA3C3E" w:rsidRDefault="0032297A" w:rsidP="0032297A">
      <w:pPr>
        <w:jc w:val="both"/>
        <w:rPr>
          <w:ins w:id="736" w:author="anna.resch88@gmail.com" w:date="2022-01-04T18:06:00Z"/>
          <w:del w:id="737" w:author="Alexander Resch" w:date="2022-01-19T20:28:00Z"/>
          <w:rFonts w:asciiTheme="majorHAnsi" w:hAnsiTheme="majorHAnsi" w:cstheme="majorHAnsi"/>
          <w:i/>
          <w:iCs/>
          <w:lang w:val="en-US"/>
        </w:rPr>
      </w:pPr>
      <w:commentRangeStart w:id="738"/>
      <w:commentRangeStart w:id="739"/>
      <w:ins w:id="740" w:author="anna.resch88@gmail.com" w:date="2022-01-04T18:06:00Z">
        <w:del w:id="741" w:author="Alexander Resch" w:date="2022-01-19T20:28:00Z">
          <w:r w:rsidRPr="000D5FDB" w:rsidDel="00AA3C3E">
            <w:rPr>
              <w:rFonts w:asciiTheme="majorHAnsi" w:hAnsiTheme="majorHAnsi" w:cstheme="majorHAnsi"/>
              <w:b/>
              <w:bCs/>
              <w:i/>
              <w:iCs/>
              <w:highlight w:val="magenta"/>
              <w:lang w:val="en-US"/>
            </w:rPr>
            <w:lastRenderedPageBreak/>
            <w:delText xml:space="preserve">Figure </w:delText>
          </w:r>
          <w:commentRangeEnd w:id="738"/>
          <w:r w:rsidRPr="000D5FDB" w:rsidDel="00AA3C3E">
            <w:rPr>
              <w:rStyle w:val="Kommentarzeichen"/>
              <w:highlight w:val="magenta"/>
            </w:rPr>
            <w:commentReference w:id="738"/>
          </w:r>
        </w:del>
      </w:ins>
      <w:commentRangeEnd w:id="739"/>
      <w:r w:rsidR="00AD0B65">
        <w:rPr>
          <w:rStyle w:val="Kommentarzeichen"/>
        </w:rPr>
        <w:commentReference w:id="739"/>
      </w:r>
      <w:ins w:id="742" w:author="anna.resch88@gmail.com" w:date="2022-01-04T18:06:00Z">
        <w:del w:id="743" w:author="Alexander Resch" w:date="2022-01-19T20:28:00Z">
          <w:r w:rsidRPr="000D5FDB" w:rsidDel="00AA3C3E">
            <w:rPr>
              <w:rFonts w:asciiTheme="majorHAnsi" w:hAnsiTheme="majorHAnsi" w:cstheme="majorHAnsi"/>
              <w:b/>
              <w:bCs/>
              <w:i/>
              <w:iCs/>
              <w:highlight w:val="magenta"/>
              <w:lang w:val="en-US"/>
            </w:rPr>
            <w:delText>S-</w:delText>
          </w:r>
          <w:r w:rsidDel="00AA3C3E">
            <w:rPr>
              <w:rFonts w:asciiTheme="majorHAnsi" w:hAnsiTheme="majorHAnsi" w:cstheme="majorHAnsi"/>
              <w:b/>
              <w:bCs/>
              <w:i/>
              <w:iCs/>
              <w:highlight w:val="magenta"/>
              <w:lang w:val="en-US"/>
            </w:rPr>
            <w:delText>10</w:delText>
          </w:r>
          <w:r w:rsidRPr="000D5FDB" w:rsidDel="00AA3C3E">
            <w:rPr>
              <w:rFonts w:asciiTheme="majorHAnsi" w:hAnsiTheme="majorHAnsi" w:cstheme="majorHAnsi"/>
              <w:b/>
              <w:bCs/>
              <w:i/>
              <w:iCs/>
              <w:highlight w:val="magenta"/>
              <w:lang w:val="en-US"/>
            </w:rPr>
            <w:delText>:</w:delText>
          </w:r>
          <w:r w:rsidRPr="000D5FDB" w:rsidDel="00AA3C3E">
            <w:rPr>
              <w:rFonts w:asciiTheme="majorHAnsi" w:hAnsiTheme="majorHAnsi" w:cstheme="majorHAnsi"/>
              <w:i/>
              <w:iCs/>
              <w:highlight w:val="magenta"/>
              <w:lang w:val="en-US"/>
            </w:rPr>
            <w:delText xml:space="preserve"> </w:delText>
          </w:r>
          <w:r w:rsidRPr="000D5FDB" w:rsidDel="00AA3C3E">
            <w:rPr>
              <w:rFonts w:asciiTheme="majorHAnsi" w:hAnsiTheme="majorHAnsi" w:cstheme="majorHAnsi"/>
              <w:b/>
              <w:bCs/>
              <w:i/>
              <w:iCs/>
              <w:highlight w:val="magenta"/>
              <w:lang w:val="en-US"/>
            </w:rPr>
            <w:delText>Sequence of data processing</w:delText>
          </w:r>
          <w:r w:rsidRPr="000D5FDB" w:rsidDel="00AA3C3E">
            <w:rPr>
              <w:rFonts w:asciiTheme="majorHAnsi" w:hAnsiTheme="majorHAnsi" w:cstheme="majorHAnsi"/>
              <w:i/>
              <w:iCs/>
              <w:highlight w:val="magenta"/>
              <w:lang w:val="en-US"/>
            </w:rPr>
            <w:delText>. Data sets for each measurement contained at least 12,000 data points, including the data points already recorded during the calibration and equilibration phase. The initial 4000 data points were hence discarded, leaving 4 subgroups of 2000 data points each, corresponding to 50 cycles per subgroup. Recorded force values were denoised via fast Fourier transform for each subgroup. Based on denoised force values, the corresponding stress was calculated and plotted as a function of the given displacement (= strain). Thus, for every recorded force-strain data point, the corresponding stress-strain value was plotted accordingly. Young’s modulus was calculated based on the slope of the secant of the resulting stress-strain curve for each subgroup of a given sample. Mean Young’s moduli (average of Young’s moduli of the four subgroups) are shown for each hydrogel sample in Table 1.</w:delText>
          </w:r>
        </w:del>
      </w:ins>
    </w:p>
    <w:p w14:paraId="3692F53A" w14:textId="77777777" w:rsidR="0032297A" w:rsidRDefault="0032297A" w:rsidP="0032297A">
      <w:pPr>
        <w:jc w:val="both"/>
        <w:rPr>
          <w:ins w:id="744" w:author="anna.resch88@gmail.com" w:date="2022-01-04T18:06:00Z"/>
          <w:rFonts w:asciiTheme="majorHAnsi" w:hAnsiTheme="majorHAnsi" w:cstheme="majorHAnsi"/>
          <w:lang w:val="en-US"/>
        </w:rPr>
      </w:pPr>
    </w:p>
    <w:p w14:paraId="3ED68790" w14:textId="5E9E0211" w:rsidR="0032297A" w:rsidRDefault="0032297A" w:rsidP="0032297A">
      <w:pPr>
        <w:jc w:val="both"/>
        <w:rPr>
          <w:rFonts w:asciiTheme="majorHAnsi" w:hAnsiTheme="majorHAnsi" w:cstheme="majorHAnsi"/>
          <w:lang w:val="en-US"/>
        </w:rPr>
      </w:pPr>
      <w:commentRangeStart w:id="745"/>
      <w:ins w:id="746" w:author="anna.resch88@gmail.com" w:date="2022-01-04T18:06:00Z">
        <w:del w:id="747" w:author="Alexander Resch" w:date="2022-01-19T20:29:00Z">
          <w:r w:rsidRPr="000D5FDB" w:rsidDel="00AA3C3E">
            <w:rPr>
              <w:rFonts w:asciiTheme="majorHAnsi" w:hAnsiTheme="majorHAnsi" w:cstheme="majorHAnsi"/>
              <w:highlight w:val="magenta"/>
              <w:lang w:val="en-US"/>
            </w:rPr>
            <w:delText xml:space="preserve">After </w:delText>
          </w:r>
          <w:commentRangeEnd w:id="745"/>
          <w:r w:rsidDel="00AA3C3E">
            <w:rPr>
              <w:rStyle w:val="Kommentarzeichen"/>
            </w:rPr>
            <w:commentReference w:id="745"/>
          </w:r>
          <w:r w:rsidRPr="000D5FDB" w:rsidDel="00AA3C3E">
            <w:rPr>
              <w:rFonts w:asciiTheme="majorHAnsi" w:hAnsiTheme="majorHAnsi" w:cstheme="majorHAnsi"/>
              <w:highlight w:val="magenta"/>
              <w:lang w:val="en-US"/>
            </w:rPr>
            <w:delText>200 stretch cycles, only slight</w:delText>
          </w:r>
        </w:del>
      </w:ins>
      <w:ins w:id="748" w:author="Alexander Resch" w:date="2022-01-19T20:29:00Z">
        <w:r w:rsidR="00AA3C3E">
          <w:rPr>
            <w:rFonts w:asciiTheme="majorHAnsi" w:hAnsiTheme="majorHAnsi" w:cstheme="majorHAnsi"/>
            <w:highlight w:val="magenta"/>
            <w:lang w:val="en-US"/>
          </w:rPr>
          <w:t>No evidence for</w:t>
        </w:r>
      </w:ins>
      <w:ins w:id="749" w:author="anna.resch88@gmail.com" w:date="2022-01-04T18:06:00Z">
        <w:r w:rsidRPr="000D5FDB">
          <w:rPr>
            <w:rFonts w:asciiTheme="majorHAnsi" w:hAnsiTheme="majorHAnsi" w:cstheme="majorHAnsi"/>
            <w:highlight w:val="magenta"/>
            <w:lang w:val="en-US"/>
          </w:rPr>
          <w:t xml:space="preserve"> </w:t>
        </w:r>
        <w:del w:id="750" w:author="Alexander Resch" w:date="2022-01-19T20:30:00Z">
          <w:r w:rsidRPr="000D5FDB" w:rsidDel="00AA3C3E">
            <w:rPr>
              <w:rFonts w:asciiTheme="majorHAnsi" w:hAnsiTheme="majorHAnsi" w:cstheme="majorHAnsi"/>
              <w:highlight w:val="magenta"/>
              <w:lang w:val="en-US"/>
            </w:rPr>
            <w:delText>deviations in the</w:delText>
          </w:r>
        </w:del>
      </w:ins>
      <w:ins w:id="751" w:author="Alexander Resch" w:date="2022-01-19T20:36:00Z">
        <w:r w:rsidR="005F10BD">
          <w:rPr>
            <w:rFonts w:asciiTheme="majorHAnsi" w:hAnsiTheme="majorHAnsi" w:cstheme="majorHAnsi"/>
            <w:highlight w:val="magenta"/>
            <w:lang w:val="en-US"/>
          </w:rPr>
          <w:t>a systematic</w:t>
        </w:r>
      </w:ins>
      <w:ins w:id="752" w:author="Alexander Resch" w:date="2022-01-19T20:30:00Z">
        <w:r w:rsidR="00AA3C3E">
          <w:rPr>
            <w:rFonts w:asciiTheme="majorHAnsi" w:hAnsiTheme="majorHAnsi" w:cstheme="majorHAnsi"/>
            <w:highlight w:val="magenta"/>
            <w:lang w:val="en-US"/>
          </w:rPr>
          <w:t xml:space="preserve"> decrea</w:t>
        </w:r>
      </w:ins>
      <w:ins w:id="753" w:author="Alexander Resch" w:date="2022-01-19T20:36:00Z">
        <w:r w:rsidR="005F10BD">
          <w:rPr>
            <w:rFonts w:asciiTheme="majorHAnsi" w:hAnsiTheme="majorHAnsi" w:cstheme="majorHAnsi"/>
            <w:highlight w:val="magenta"/>
            <w:lang w:val="en-US"/>
          </w:rPr>
          <w:t>se in</w:t>
        </w:r>
      </w:ins>
      <w:ins w:id="754" w:author="anna.resch88@gmail.com" w:date="2022-01-04T18:06:00Z">
        <w:del w:id="755" w:author="Alexander Resch" w:date="2022-01-19T20:30:00Z">
          <w:r w:rsidRPr="000D5FDB" w:rsidDel="00AA3C3E">
            <w:rPr>
              <w:rFonts w:asciiTheme="majorHAnsi" w:hAnsiTheme="majorHAnsi" w:cstheme="majorHAnsi"/>
              <w:highlight w:val="magenta"/>
              <w:lang w:val="en-US"/>
            </w:rPr>
            <w:delText xml:space="preserve"> </w:delText>
          </w:r>
        </w:del>
      </w:ins>
      <w:ins w:id="756" w:author="Alexander Resch" w:date="2022-01-19T20:30:00Z">
        <w:r w:rsidR="00AA3C3E">
          <w:rPr>
            <w:rFonts w:asciiTheme="majorHAnsi" w:hAnsiTheme="majorHAnsi" w:cstheme="majorHAnsi"/>
            <w:highlight w:val="magenta"/>
            <w:lang w:val="en-US"/>
          </w:rPr>
          <w:t xml:space="preserve"> </w:t>
        </w:r>
      </w:ins>
      <w:ins w:id="757" w:author="anna.resch88@gmail.com" w:date="2022-01-04T18:06:00Z">
        <w:r w:rsidRPr="000D5FDB">
          <w:rPr>
            <w:rFonts w:asciiTheme="majorHAnsi" w:hAnsiTheme="majorHAnsi" w:cstheme="majorHAnsi"/>
            <w:highlight w:val="magenta"/>
            <w:lang w:val="en-US"/>
          </w:rPr>
          <w:t>Young’s modul</w:t>
        </w:r>
        <w:del w:id="758" w:author="Alexander Resch" w:date="2022-01-19T20:30:00Z">
          <w:r w:rsidRPr="000D5FDB" w:rsidDel="00AA3C3E">
            <w:rPr>
              <w:rFonts w:asciiTheme="majorHAnsi" w:hAnsiTheme="majorHAnsi" w:cstheme="majorHAnsi"/>
              <w:highlight w:val="magenta"/>
              <w:lang w:val="en-US"/>
            </w:rPr>
            <w:delText>u</w:delText>
          </w:r>
        </w:del>
      </w:ins>
      <w:ins w:id="759" w:author="Alexander Resch" w:date="2022-01-19T20:30:00Z">
        <w:r w:rsidR="00AA3C3E">
          <w:rPr>
            <w:rFonts w:asciiTheme="majorHAnsi" w:hAnsiTheme="majorHAnsi" w:cstheme="majorHAnsi"/>
            <w:highlight w:val="magenta"/>
            <w:lang w:val="en-US"/>
          </w:rPr>
          <w:t>i</w:t>
        </w:r>
      </w:ins>
      <w:ins w:id="760" w:author="anna.resch88@gmail.com" w:date="2022-01-04T18:06:00Z">
        <w:del w:id="761" w:author="Alexander Resch" w:date="2022-01-19T20:30:00Z">
          <w:r w:rsidRPr="000D5FDB" w:rsidDel="00AA3C3E">
            <w:rPr>
              <w:rFonts w:asciiTheme="majorHAnsi" w:hAnsiTheme="majorHAnsi" w:cstheme="majorHAnsi"/>
              <w:highlight w:val="magenta"/>
              <w:lang w:val="en-US"/>
            </w:rPr>
            <w:delText>s</w:delText>
          </w:r>
        </w:del>
        <w:r w:rsidRPr="000D5FDB">
          <w:rPr>
            <w:rFonts w:asciiTheme="majorHAnsi" w:hAnsiTheme="majorHAnsi" w:cstheme="majorHAnsi"/>
            <w:highlight w:val="magenta"/>
            <w:lang w:val="en-US"/>
          </w:rPr>
          <w:t xml:space="preserve"> </w:t>
        </w:r>
      </w:ins>
      <w:ins w:id="762" w:author="Alexander Resch" w:date="2022-01-19T20:31:00Z">
        <w:r w:rsidR="00AA3C3E">
          <w:rPr>
            <w:rFonts w:asciiTheme="majorHAnsi" w:hAnsiTheme="majorHAnsi" w:cstheme="majorHAnsi"/>
            <w:highlight w:val="magenta"/>
            <w:lang w:val="en-US"/>
          </w:rPr>
          <w:t xml:space="preserve">across the subgroups for any given measurement series </w:t>
        </w:r>
      </w:ins>
      <w:ins w:id="763" w:author="anna.resch88@gmail.com" w:date="2022-01-04T18:06:00Z">
        <w:r w:rsidRPr="000D5FDB">
          <w:rPr>
            <w:rFonts w:asciiTheme="majorHAnsi" w:hAnsiTheme="majorHAnsi" w:cstheme="majorHAnsi"/>
            <w:highlight w:val="magenta"/>
            <w:lang w:val="en-US"/>
          </w:rPr>
          <w:t xml:space="preserve">were </w:t>
        </w:r>
        <w:proofErr w:type="spellStart"/>
        <w:r w:rsidRPr="000D5FDB">
          <w:rPr>
            <w:rFonts w:asciiTheme="majorHAnsi" w:hAnsiTheme="majorHAnsi" w:cstheme="majorHAnsi"/>
            <w:highlight w:val="magenta"/>
            <w:lang w:val="en-US"/>
          </w:rPr>
          <w:t>observed.</w:t>
        </w:r>
        <w:del w:id="764" w:author="Alexander Resch" w:date="2022-01-19T20:33:00Z">
          <w:r w:rsidRPr="000D5FDB" w:rsidDel="005F10BD">
            <w:rPr>
              <w:rFonts w:asciiTheme="majorHAnsi" w:hAnsiTheme="majorHAnsi" w:cstheme="majorHAnsi"/>
              <w:highlight w:val="magenta"/>
              <w:lang w:val="en-US"/>
            </w:rPr>
            <w:delText xml:space="preserve"> </w:delText>
          </w:r>
        </w:del>
      </w:ins>
      <w:ins w:id="765" w:author="Alexander Resch" w:date="2022-01-19T20:34:00Z">
        <w:r w:rsidR="005F10BD">
          <w:rPr>
            <w:rFonts w:asciiTheme="majorHAnsi" w:hAnsiTheme="majorHAnsi" w:cstheme="majorHAnsi"/>
            <w:highlight w:val="magenta"/>
            <w:lang w:val="en-US"/>
          </w:rPr>
          <w:t>Therefore</w:t>
        </w:r>
        <w:proofErr w:type="spellEnd"/>
        <w:r w:rsidR="005F10BD">
          <w:rPr>
            <w:rFonts w:asciiTheme="majorHAnsi" w:hAnsiTheme="majorHAnsi" w:cstheme="majorHAnsi"/>
            <w:highlight w:val="magenta"/>
            <w:lang w:val="en-US"/>
          </w:rPr>
          <w:t>, s</w:t>
        </w:r>
      </w:ins>
      <w:ins w:id="766" w:author="Alexander Resch" w:date="2022-01-19T20:33:00Z">
        <w:r w:rsidR="00AA3C3E">
          <w:rPr>
            <w:rFonts w:asciiTheme="majorHAnsi" w:hAnsiTheme="majorHAnsi" w:cstheme="majorHAnsi"/>
            <w:highlight w:val="magenta"/>
            <w:lang w:val="en-US"/>
          </w:rPr>
          <w:t xml:space="preserve">mall </w:t>
        </w:r>
        <w:r w:rsidR="005F10BD">
          <w:rPr>
            <w:rFonts w:asciiTheme="majorHAnsi" w:hAnsiTheme="majorHAnsi" w:cstheme="majorHAnsi"/>
            <w:highlight w:val="magenta"/>
            <w:lang w:val="en-US"/>
          </w:rPr>
          <w:t xml:space="preserve">and random </w:t>
        </w:r>
        <w:r w:rsidR="00AA3C3E">
          <w:rPr>
            <w:rFonts w:asciiTheme="majorHAnsi" w:hAnsiTheme="majorHAnsi" w:cstheme="majorHAnsi"/>
            <w:highlight w:val="magenta"/>
            <w:lang w:val="en-US"/>
          </w:rPr>
          <w:t xml:space="preserve">variations in the </w:t>
        </w:r>
        <w:r w:rsidR="005F10BD">
          <w:rPr>
            <w:rFonts w:asciiTheme="majorHAnsi" w:hAnsiTheme="majorHAnsi" w:cstheme="majorHAnsi"/>
            <w:highlight w:val="magenta"/>
            <w:lang w:val="en-US"/>
          </w:rPr>
          <w:t xml:space="preserve">measured </w:t>
        </w:r>
      </w:ins>
      <w:ins w:id="767" w:author="Alexander Resch" w:date="2022-01-19T20:34:00Z">
        <w:r w:rsidR="005F10BD">
          <w:rPr>
            <w:rFonts w:asciiTheme="majorHAnsi" w:hAnsiTheme="majorHAnsi" w:cstheme="majorHAnsi"/>
            <w:highlight w:val="magenta"/>
            <w:lang w:val="en-US"/>
          </w:rPr>
          <w:t xml:space="preserve">force give </w:t>
        </w:r>
      </w:ins>
      <w:ins w:id="768" w:author="anna.resch88@gmail.com" w:date="2022-01-04T18:06:00Z">
        <w:del w:id="769" w:author="Alexander Resch" w:date="2022-01-19T20:34:00Z">
          <w:r w:rsidRPr="000D5FDB" w:rsidDel="005F10BD">
            <w:rPr>
              <w:rFonts w:asciiTheme="majorHAnsi" w:hAnsiTheme="majorHAnsi" w:cstheme="majorHAnsi"/>
              <w:highlight w:val="magenta"/>
              <w:lang w:val="en-US"/>
            </w:rPr>
            <w:delText>Proceeding in time, both deviations to higher and to lower Young’s moduli have been observed, giving</w:delText>
          </w:r>
        </w:del>
        <w:r w:rsidRPr="000D5FDB">
          <w:rPr>
            <w:rFonts w:asciiTheme="majorHAnsi" w:hAnsiTheme="majorHAnsi" w:cstheme="majorHAnsi"/>
            <w:highlight w:val="magenta"/>
            <w:lang w:val="en-US"/>
          </w:rPr>
          <w:t xml:space="preserve"> rise to the assumption that it’s not physical fatigue being </w:t>
        </w:r>
        <w:del w:id="770" w:author="Alexander Resch" w:date="2022-01-19T20:34:00Z">
          <w:r w:rsidRPr="000D5FDB" w:rsidDel="005F10BD">
            <w:rPr>
              <w:rFonts w:asciiTheme="majorHAnsi" w:hAnsiTheme="majorHAnsi" w:cstheme="majorHAnsi"/>
              <w:highlight w:val="magenta"/>
              <w:lang w:val="en-US"/>
            </w:rPr>
            <w:delText>shown</w:delText>
          </w:r>
        </w:del>
      </w:ins>
      <w:ins w:id="771" w:author="Alexander Resch" w:date="2022-01-19T20:34:00Z">
        <w:r w:rsidR="005F10BD">
          <w:rPr>
            <w:rFonts w:asciiTheme="majorHAnsi" w:hAnsiTheme="majorHAnsi" w:cstheme="majorHAnsi"/>
            <w:highlight w:val="magenta"/>
            <w:lang w:val="en-US"/>
          </w:rPr>
          <w:t>measured</w:t>
        </w:r>
      </w:ins>
      <w:ins w:id="772" w:author="anna.resch88@gmail.com" w:date="2022-01-04T18:06:00Z">
        <w:r w:rsidRPr="000D5FDB">
          <w:rPr>
            <w:rFonts w:asciiTheme="majorHAnsi" w:hAnsiTheme="majorHAnsi" w:cstheme="majorHAnsi"/>
            <w:highlight w:val="magenta"/>
            <w:lang w:val="en-US"/>
          </w:rPr>
          <w:t xml:space="preserve">, but </w:t>
        </w:r>
      </w:ins>
      <w:ins w:id="773" w:author="Alexander Resch" w:date="2022-01-19T20:35:00Z">
        <w:r w:rsidR="005F10BD">
          <w:rPr>
            <w:rFonts w:asciiTheme="majorHAnsi" w:hAnsiTheme="majorHAnsi" w:cstheme="majorHAnsi"/>
            <w:highlight w:val="magenta"/>
            <w:lang w:val="en-US"/>
          </w:rPr>
          <w:t>measurement noise</w:t>
        </w:r>
      </w:ins>
      <w:ins w:id="774" w:author="Alexander Resch" w:date="2022-01-19T20:36:00Z">
        <w:r w:rsidR="005F10BD">
          <w:rPr>
            <w:rFonts w:asciiTheme="majorHAnsi" w:hAnsiTheme="majorHAnsi" w:cstheme="majorHAnsi"/>
            <w:highlight w:val="magenta"/>
            <w:lang w:val="en-US"/>
          </w:rPr>
          <w:t xml:space="preserve"> and</w:t>
        </w:r>
      </w:ins>
      <w:ins w:id="775" w:author="anna.resch88@gmail.com" w:date="2022-01-04T18:06:00Z">
        <w:del w:id="776" w:author="Alexander Resch" w:date="2022-01-19T20:36:00Z">
          <w:r w:rsidRPr="000D5FDB" w:rsidDel="005F10BD">
            <w:rPr>
              <w:rFonts w:asciiTheme="majorHAnsi" w:hAnsiTheme="majorHAnsi" w:cstheme="majorHAnsi"/>
              <w:highlight w:val="magenta"/>
              <w:lang w:val="en-US"/>
            </w:rPr>
            <w:delText>rather</w:delText>
          </w:r>
        </w:del>
        <w:r w:rsidRPr="000D5FDB">
          <w:rPr>
            <w:rFonts w:asciiTheme="majorHAnsi" w:hAnsiTheme="majorHAnsi" w:cstheme="majorHAnsi"/>
            <w:highlight w:val="magenta"/>
            <w:lang w:val="en-US"/>
          </w:rPr>
          <w:t xml:space="preserve"> external effects.</w:t>
        </w:r>
      </w:ins>
    </w:p>
    <w:p w14:paraId="4B950DE1" w14:textId="77777777" w:rsidR="008E46FE" w:rsidRPr="00B04F30" w:rsidRDefault="008E46FE">
      <w:pPr>
        <w:pStyle w:val="berschrift3"/>
        <w:numPr>
          <w:ilvl w:val="0"/>
          <w:numId w:val="47"/>
        </w:numPr>
        <w:jc w:val="both"/>
        <w:rPr>
          <w:rFonts w:cstheme="majorHAnsi"/>
          <w:lang w:val="en-US"/>
        </w:rPr>
        <w:pPrChange w:id="777" w:author="anna.resch88@gmail.com" w:date="2022-01-04T10:53:00Z">
          <w:pPr>
            <w:pStyle w:val="berschrift3"/>
            <w:numPr>
              <w:numId w:val="44"/>
            </w:numPr>
            <w:ind w:left="360" w:hanging="360"/>
            <w:jc w:val="both"/>
          </w:pPr>
        </w:pPrChange>
      </w:pPr>
      <w:r>
        <w:rPr>
          <w:rFonts w:cstheme="majorHAnsi"/>
          <w:lang w:val="en-US"/>
        </w:rPr>
        <w:t>Statistical analyses</w:t>
      </w:r>
    </w:p>
    <w:p w14:paraId="060A135A" w14:textId="2F946968" w:rsidR="008E46FE" w:rsidRPr="008E46FE" w:rsidRDefault="008E46FE" w:rsidP="0032297A">
      <w:pPr>
        <w:jc w:val="both"/>
        <w:rPr>
          <w:ins w:id="778" w:author="anna.resch88@gmail.com" w:date="2022-01-04T18:06:00Z"/>
          <w:rFonts w:asciiTheme="majorHAnsi" w:hAnsiTheme="majorHAnsi" w:cstheme="majorHAnsi"/>
          <w:lang w:val="en-US"/>
        </w:rPr>
      </w:pPr>
      <w:r w:rsidRPr="008E46FE">
        <w:rPr>
          <w:rFonts w:asciiTheme="majorHAnsi" w:hAnsiTheme="majorHAnsi" w:cstheme="majorHAnsi"/>
          <w:lang w:val="en-US"/>
        </w:rPr>
        <w:t>Statistical analyses were performed using GraphPad Prism v9.2.0 or higher. Nanoindentation data were analyzed via nested one-way ANOVA</w:t>
      </w:r>
      <w:r>
        <w:rPr>
          <w:rFonts w:asciiTheme="majorHAnsi" w:hAnsiTheme="majorHAnsi" w:cstheme="majorHAnsi"/>
          <w:lang w:val="en-US"/>
        </w:rPr>
        <w:t xml:space="preserve"> (individual samples were nested per hydrogel type).</w:t>
      </w:r>
      <w:r w:rsidRPr="008E46FE">
        <w:rPr>
          <w:rFonts w:asciiTheme="majorHAnsi" w:hAnsiTheme="majorHAnsi" w:cstheme="majorHAnsi"/>
          <w:lang w:val="en-US"/>
        </w:rPr>
        <w:t xml:space="preserve"> </w:t>
      </w:r>
      <w:proofErr w:type="spellStart"/>
      <w:r w:rsidRPr="008E46FE">
        <w:rPr>
          <w:rFonts w:asciiTheme="majorHAnsi" w:hAnsiTheme="majorHAnsi" w:cstheme="majorHAnsi"/>
          <w:lang w:val="en-US"/>
        </w:rPr>
        <w:t>Šídák’s</w:t>
      </w:r>
      <w:proofErr w:type="spellEnd"/>
      <w:r w:rsidRPr="008E46FE">
        <w:rPr>
          <w:rFonts w:asciiTheme="majorHAnsi" w:hAnsiTheme="majorHAnsi" w:cstheme="majorHAnsi"/>
          <w:lang w:val="en-US"/>
        </w:rPr>
        <w:t xml:space="preserve"> post-hoc multiple comparison test</w:t>
      </w:r>
      <w:r>
        <w:rPr>
          <w:rFonts w:asciiTheme="majorHAnsi" w:hAnsiTheme="majorHAnsi" w:cstheme="majorHAnsi"/>
          <w:lang w:val="en-US"/>
        </w:rPr>
        <w:t xml:space="preserve"> was performed for prespecified group pairs to assess inter-group differences</w:t>
      </w:r>
      <w:r w:rsidRPr="008E46FE">
        <w:rPr>
          <w:rFonts w:asciiTheme="majorHAnsi" w:hAnsiTheme="majorHAnsi" w:cstheme="majorHAnsi"/>
          <w:lang w:val="en-US"/>
        </w:rPr>
        <w:t xml:space="preserve">. DMA data were </w:t>
      </w:r>
      <w:r w:rsidR="0025716F">
        <w:rPr>
          <w:rFonts w:asciiTheme="majorHAnsi" w:hAnsiTheme="majorHAnsi" w:cstheme="majorHAnsi"/>
          <w:lang w:val="en-US"/>
        </w:rPr>
        <w:t xml:space="preserve">first </w:t>
      </w:r>
      <w:r>
        <w:rPr>
          <w:rFonts w:asciiTheme="majorHAnsi" w:hAnsiTheme="majorHAnsi" w:cstheme="majorHAnsi"/>
          <w:lang w:val="en-US"/>
        </w:rPr>
        <w:t xml:space="preserve">analyzed via two-way ANOVA to assess the effect </w:t>
      </w:r>
      <w:r w:rsidR="0025716F">
        <w:rPr>
          <w:rFonts w:asciiTheme="majorHAnsi" w:hAnsiTheme="majorHAnsi" w:cstheme="majorHAnsi"/>
          <w:lang w:val="en-US"/>
        </w:rPr>
        <w:t xml:space="preserve">of different oscillatory frequencies (0.1 Hz and 1 Hz) and linker types (V20 vs. V40 vs. V20-RGD vs. V40-RGD). While the linker type yielded a significant difference (p=0.0078), the frequency did not (p=0.401), with </w:t>
      </w:r>
      <w:proofErr w:type="spellStart"/>
      <w:r w:rsidR="0025716F">
        <w:rPr>
          <w:rFonts w:asciiTheme="majorHAnsi" w:hAnsiTheme="majorHAnsi" w:cstheme="majorHAnsi"/>
          <w:lang w:val="en-US"/>
        </w:rPr>
        <w:t>p</w:t>
      </w:r>
      <w:r w:rsidR="0025716F" w:rsidRPr="0025716F">
        <w:rPr>
          <w:rFonts w:asciiTheme="majorHAnsi" w:hAnsiTheme="majorHAnsi" w:cstheme="majorHAnsi"/>
          <w:vertAlign w:val="subscript"/>
          <w:lang w:val="en-US"/>
        </w:rPr>
        <w:t>interaction</w:t>
      </w:r>
      <w:proofErr w:type="spellEnd"/>
      <w:r w:rsidR="0025716F">
        <w:rPr>
          <w:rFonts w:asciiTheme="majorHAnsi" w:hAnsiTheme="majorHAnsi" w:cstheme="majorHAnsi"/>
          <w:lang w:val="en-US"/>
        </w:rPr>
        <w:t xml:space="preserve">=0.370. Therefore, Young’s moduli obtained under different frequencies were pooled per linker type and data were </w:t>
      </w:r>
      <w:r w:rsidRPr="008E46FE">
        <w:rPr>
          <w:rFonts w:asciiTheme="majorHAnsi" w:hAnsiTheme="majorHAnsi" w:cstheme="majorHAnsi"/>
          <w:lang w:val="en-US"/>
        </w:rPr>
        <w:t>analyzed via one-way ANOVA employing a Welch test and Dunnett’s T3 post-hoc multiple comparison test.</w:t>
      </w:r>
    </w:p>
    <w:p w14:paraId="16BA9480" w14:textId="77777777" w:rsidR="00067C6D" w:rsidRDefault="00067C6D" w:rsidP="00D156CF">
      <w:pPr>
        <w:rPr>
          <w:lang w:val="en-US"/>
        </w:rPr>
      </w:pPr>
    </w:p>
    <w:p w14:paraId="0EDFA2E8" w14:textId="77777777" w:rsidR="00067C6D" w:rsidRPr="00B04F30" w:rsidRDefault="00067C6D">
      <w:pPr>
        <w:pStyle w:val="berschrift3"/>
        <w:numPr>
          <w:ilvl w:val="0"/>
          <w:numId w:val="47"/>
        </w:numPr>
        <w:jc w:val="both"/>
        <w:rPr>
          <w:rFonts w:cstheme="majorHAnsi"/>
          <w:lang w:val="en-US"/>
        </w:rPr>
        <w:pPrChange w:id="779" w:author="anna.resch88@gmail.com" w:date="2022-01-04T10:53:00Z">
          <w:pPr>
            <w:pStyle w:val="berschrift3"/>
            <w:numPr>
              <w:numId w:val="44"/>
            </w:numPr>
            <w:ind w:left="360" w:hanging="360"/>
            <w:jc w:val="both"/>
          </w:pPr>
        </w:pPrChange>
      </w:pPr>
      <w:bookmarkStart w:id="780" w:name="_Toc92462564"/>
      <w:r w:rsidRPr="00B04F30">
        <w:rPr>
          <w:rFonts w:cstheme="majorHAnsi"/>
          <w:lang w:val="en-US"/>
        </w:rPr>
        <w:t>Sealing of corneal tissue ruptures and stromal defects</w:t>
      </w:r>
      <w:bookmarkEnd w:id="780"/>
    </w:p>
    <w:p w14:paraId="5D2FE7AB" w14:textId="77777777" w:rsidR="00067C6D" w:rsidRPr="00F07AB2" w:rsidRDefault="00067C6D">
      <w:pPr>
        <w:pStyle w:val="berschrift4"/>
        <w:numPr>
          <w:ilvl w:val="1"/>
          <w:numId w:val="47"/>
        </w:numPr>
        <w:jc w:val="both"/>
        <w:rPr>
          <w:rFonts w:cstheme="majorHAnsi"/>
          <w:lang w:val="en-US"/>
        </w:rPr>
        <w:pPrChange w:id="781" w:author="anna.resch88@gmail.com" w:date="2022-01-04T10:53:00Z">
          <w:pPr>
            <w:pStyle w:val="berschrift4"/>
            <w:numPr>
              <w:ilvl w:val="1"/>
              <w:numId w:val="44"/>
            </w:numPr>
            <w:ind w:left="792" w:hanging="432"/>
            <w:jc w:val="both"/>
          </w:pPr>
        </w:pPrChange>
      </w:pPr>
      <w:bookmarkStart w:id="782" w:name="_Toc92462565"/>
      <w:r w:rsidRPr="00F07AB2">
        <w:rPr>
          <w:rFonts w:cstheme="majorHAnsi"/>
          <w:lang w:val="en-US"/>
        </w:rPr>
        <w:t>Filling and sealing of cornea defects in porcine eyes</w:t>
      </w:r>
      <w:bookmarkEnd w:id="782"/>
    </w:p>
    <w:p w14:paraId="4668EB7F" w14:textId="16E27566" w:rsidR="009862E1" w:rsidRDefault="00067C6D" w:rsidP="009862E1">
      <w:pPr>
        <w:jc w:val="both"/>
        <w:rPr>
          <w:ins w:id="783" w:author="anna.resch88@gmail.com" w:date="2022-01-04T10:54:00Z"/>
          <w:rFonts w:asciiTheme="majorHAnsi" w:hAnsiTheme="majorHAnsi" w:cstheme="majorHAnsi"/>
          <w:lang w:val="en-US"/>
        </w:rPr>
      </w:pPr>
      <w:r w:rsidRPr="00F07AB2">
        <w:rPr>
          <w:rFonts w:asciiTheme="majorHAnsi" w:hAnsiTheme="majorHAnsi" w:cstheme="majorHAnsi"/>
          <w:lang w:val="en-US"/>
        </w:rPr>
        <w:t>Extracted porcine eyes were obtained from a local butcher and were either frozen and thaw</w:t>
      </w:r>
      <w:r w:rsidR="00846C51">
        <w:rPr>
          <w:rFonts w:asciiTheme="majorHAnsi" w:hAnsiTheme="majorHAnsi" w:cstheme="majorHAnsi"/>
          <w:lang w:val="en-US"/>
        </w:rPr>
        <w:t>ed</w:t>
      </w:r>
      <w:r w:rsidRPr="00F07AB2">
        <w:rPr>
          <w:rFonts w:asciiTheme="majorHAnsi" w:hAnsiTheme="majorHAnsi" w:cstheme="majorHAnsi"/>
          <w:lang w:val="en-US"/>
        </w:rPr>
        <w:t xml:space="preserve"> or were used on the day of slaughter. Fresh eyes were de-epithelialized before the procedure. The cornea was either incised with a scalpel or lamellar defects were introduced. To prevent liquid from leaking out through the applied incision, a 1 % solution of sodium hyaluronate (Z-HYALIN®) was injected directly underneath the cornea. Next, a paracentesis was set, and a small amount of air was injected into the anterior chamber, right behind the incision. Protein aliquots of ULD-V20-ULD and ULD-V40-ULD were dissolved in PBS buffer with 2.5 mM riboflavin and 30 mM APS, 2-</w:t>
      </w:r>
      <w:r w:rsidR="0007752A">
        <w:rPr>
          <w:rFonts w:asciiTheme="majorHAnsi" w:hAnsiTheme="majorHAnsi" w:cstheme="majorHAnsi"/>
          <w:lang w:val="en-US"/>
        </w:rPr>
        <w:t>4</w:t>
      </w:r>
      <w:r w:rsidRPr="00F07AB2">
        <w:rPr>
          <w:rFonts w:asciiTheme="majorHAnsi" w:hAnsiTheme="majorHAnsi" w:cstheme="majorHAnsi"/>
          <w:lang w:val="en-US"/>
        </w:rPr>
        <w:t xml:space="preserve"> µ</w:t>
      </w:r>
      <w:r w:rsidR="0007752A">
        <w:rPr>
          <w:rFonts w:asciiTheme="majorHAnsi" w:hAnsiTheme="majorHAnsi" w:cstheme="majorHAnsi"/>
          <w:lang w:val="en-US"/>
        </w:rPr>
        <w:t>L</w:t>
      </w:r>
      <w:r w:rsidRPr="00F07AB2">
        <w:rPr>
          <w:rFonts w:asciiTheme="majorHAnsi" w:hAnsiTheme="majorHAnsi" w:cstheme="majorHAnsi"/>
          <w:lang w:val="en-US"/>
        </w:rPr>
        <w:t xml:space="preserve"> of the freshly prepared </w:t>
      </w:r>
      <w:r w:rsidR="005F4A65">
        <w:rPr>
          <w:rFonts w:asciiTheme="majorHAnsi" w:hAnsiTheme="majorHAnsi" w:cstheme="majorHAnsi"/>
          <w:lang w:val="en-US"/>
        </w:rPr>
        <w:t>non-</w:t>
      </w:r>
      <w:proofErr w:type="spellStart"/>
      <w:r w:rsidR="005F4A65">
        <w:rPr>
          <w:rFonts w:asciiTheme="majorHAnsi" w:hAnsiTheme="majorHAnsi" w:cstheme="majorHAnsi"/>
          <w:lang w:val="en-US"/>
        </w:rPr>
        <w:t>photocrosslinked</w:t>
      </w:r>
      <w:proofErr w:type="spellEnd"/>
      <w:r w:rsidR="005F4A65">
        <w:rPr>
          <w:rFonts w:asciiTheme="majorHAnsi" w:hAnsiTheme="majorHAnsi" w:cstheme="majorHAnsi"/>
          <w:lang w:val="en-US"/>
        </w:rPr>
        <w:t xml:space="preserve"> protein</w:t>
      </w:r>
      <w:r w:rsidRPr="00F07AB2">
        <w:rPr>
          <w:rFonts w:asciiTheme="majorHAnsi" w:hAnsiTheme="majorHAnsi" w:cstheme="majorHAnsi"/>
          <w:lang w:val="en-US"/>
        </w:rPr>
        <w:t xml:space="preserve">-solution were pipetted onto the corneal defect and illuminated with a </w:t>
      </w:r>
      <w:bookmarkStart w:id="784" w:name="_Hlk45959159"/>
      <w:r w:rsidRPr="00F07AB2">
        <w:rPr>
          <w:rFonts w:asciiTheme="majorHAnsi" w:hAnsiTheme="majorHAnsi" w:cstheme="majorHAnsi"/>
          <w:lang w:val="en-US"/>
        </w:rPr>
        <w:t xml:space="preserve">total exposure energy density of 5.8 J/cm², </w:t>
      </w:r>
      <w:bookmarkEnd w:id="784"/>
      <w:r w:rsidRPr="00F07AB2">
        <w:rPr>
          <w:rFonts w:asciiTheme="majorHAnsi" w:hAnsiTheme="majorHAnsi" w:cstheme="majorHAnsi"/>
          <w:lang w:val="en-US"/>
        </w:rPr>
        <w:t>comparable to values that are reported to be applied during keratoconus treatments</w:t>
      </w:r>
      <w:r>
        <w:rPr>
          <w:rFonts w:asciiTheme="majorHAnsi" w:hAnsiTheme="majorHAnsi" w:cstheme="majorHAnsi"/>
          <w:lang w:val="en-US"/>
        </w:rPr>
        <w:fldChar w:fldCharType="begin">
          <w:fldData xml:space="preserve">PEVuZE5vdGU+PENpdGU+PEF1dGhvcj5Xb2xsZW5zYWs8L0F1dGhvcj48WWVhcj4yMDA2PC9ZZWFy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</w:fldData>
        </w:fldChar>
      </w:r>
      <w:r w:rsidR="002937E1">
        <w:rPr>
          <w:rFonts w:asciiTheme="majorHAnsi" w:hAnsiTheme="majorHAnsi" w:cstheme="majorHAnsi"/>
          <w:lang w:val="en-US"/>
        </w:rPr>
        <w:instrText xml:space="preserve"> ADDIN EN.CITE </w:instrText>
      </w:r>
      <w:r w:rsidR="002937E1">
        <w:rPr>
          <w:rFonts w:asciiTheme="majorHAnsi" w:hAnsiTheme="majorHAnsi" w:cstheme="majorHAnsi"/>
          <w:lang w:val="en-US"/>
        </w:rPr>
        <w:fldChar w:fldCharType="begin">
          <w:fldData xml:space="preserve">PEVuZE5vdGU+PENpdGU+PEF1dGhvcj5Xb2xsZW5zYWs8L0F1dGhvcj48WWVhcj4yMDA2PC9ZZWFy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</w:fldData>
        </w:fldChar>
      </w:r>
      <w:r w:rsidR="002937E1">
        <w:rPr>
          <w:rFonts w:asciiTheme="majorHAnsi" w:hAnsiTheme="majorHAnsi" w:cstheme="majorHAnsi"/>
          <w:lang w:val="en-US"/>
        </w:rPr>
        <w:instrText xml:space="preserve"> ADDIN EN.CITE.DATA </w:instrText>
      </w:r>
      <w:r w:rsidR="002937E1">
        <w:rPr>
          <w:rFonts w:asciiTheme="majorHAnsi" w:hAnsiTheme="majorHAnsi" w:cstheme="majorHAnsi"/>
          <w:lang w:val="en-US"/>
        </w:rPr>
      </w:r>
      <w:r w:rsidR="002937E1">
        <w:rPr>
          <w:rFonts w:asciiTheme="majorHAnsi" w:hAnsiTheme="majorHAnsi" w:cstheme="majorHAnsi"/>
          <w:lang w:val="en-US"/>
        </w:rPr>
        <w:fldChar w:fldCharType="end"/>
      </w:r>
      <w:r>
        <w:rPr>
          <w:rFonts w:asciiTheme="majorHAnsi" w:hAnsiTheme="majorHAnsi" w:cstheme="majorHAnsi"/>
          <w:lang w:val="en-US"/>
        </w:rPr>
      </w:r>
      <w:r>
        <w:rPr>
          <w:rFonts w:asciiTheme="majorHAnsi" w:hAnsiTheme="majorHAnsi" w:cstheme="majorHAnsi"/>
          <w:lang w:val="en-US"/>
        </w:rPr>
        <w:fldChar w:fldCharType="separate"/>
      </w:r>
      <w:r w:rsidR="002937E1" w:rsidRPr="002937E1">
        <w:rPr>
          <w:rFonts w:asciiTheme="majorHAnsi" w:hAnsiTheme="majorHAnsi" w:cstheme="majorHAnsi"/>
          <w:noProof/>
          <w:vertAlign w:val="superscript"/>
          <w:lang w:val="en-US"/>
        </w:rPr>
        <w:t>20-21</w:t>
      </w:r>
      <w:r>
        <w:rPr>
          <w:rFonts w:asciiTheme="majorHAnsi" w:hAnsiTheme="majorHAnsi" w:cstheme="majorHAnsi"/>
          <w:lang w:val="en-US"/>
        </w:rPr>
        <w:fldChar w:fldCharType="end"/>
      </w:r>
      <w:r w:rsidRPr="00F07AB2">
        <w:rPr>
          <w:rFonts w:asciiTheme="majorHAnsi" w:hAnsiTheme="majorHAnsi" w:cstheme="majorHAnsi"/>
          <w:lang w:val="en-US"/>
        </w:rPr>
        <w:t xml:space="preserve">. An infusion bag was connected to an intraocular pressure sensor to measure and control intraocular pressures by varying the height of the infusion bag. </w:t>
      </w:r>
    </w:p>
    <w:p w14:paraId="11998128" w14:textId="77777777" w:rsidR="009862E1" w:rsidRDefault="009862E1" w:rsidP="009862E1">
      <w:pPr>
        <w:jc w:val="both"/>
        <w:rPr>
          <w:ins w:id="785" w:author="anna.resch88@gmail.com" w:date="2022-01-04T10:54:00Z"/>
          <w:rFonts w:asciiTheme="majorHAnsi" w:hAnsiTheme="majorHAnsi" w:cstheme="majorHAnsi"/>
          <w:lang w:val="en-US"/>
        </w:rPr>
      </w:pPr>
    </w:p>
    <w:p w14:paraId="566A6528" w14:textId="436B9755" w:rsidR="009862E1" w:rsidRPr="00F07AB2" w:rsidRDefault="009862E1" w:rsidP="009862E1">
      <w:pPr>
        <w:jc w:val="both"/>
        <w:rPr>
          <w:moveTo w:id="786" w:author="anna.resch88@gmail.com" w:date="2022-01-04T10:54:00Z"/>
          <w:rFonts w:asciiTheme="majorHAnsi" w:hAnsiTheme="majorHAnsi" w:cstheme="majorHAnsi"/>
          <w:lang w:val="en-US"/>
        </w:rPr>
      </w:pPr>
      <w:moveToRangeStart w:id="787" w:author="anna.resch88@gmail.com" w:date="2022-01-04T10:54:00Z" w:name="move92186105"/>
      <w:moveTo w:id="788" w:author="anna.resch88@gmail.com" w:date="2022-01-04T10:54:00Z">
        <w:r w:rsidRPr="00F07AB2">
          <w:rPr>
            <w:rFonts w:asciiTheme="majorHAnsi" w:hAnsiTheme="majorHAnsi" w:cstheme="majorHAnsi"/>
            <w:b/>
            <w:bCs/>
            <w:lang w:val="en-US"/>
          </w:rPr>
          <w:t>Movie S-1: Removal of crosslinked hydrogel from cornea surface results in tearing of the hydrogel patch.</w:t>
        </w:r>
        <w:r w:rsidRPr="00F07AB2">
          <w:rPr>
            <w:rFonts w:asciiTheme="majorHAnsi" w:hAnsiTheme="majorHAnsi" w:cstheme="majorHAnsi"/>
            <w:lang w:val="en-US"/>
          </w:rPr>
          <w:t xml:space="preserve"> ULD-V40-ULD, 20 % protein crosslinked with 2.5 mM riboflavin and 30 mM APS was crosslinked at a total exposure energy density of 5.8 J/cm².</w:t>
        </w:r>
      </w:moveTo>
    </w:p>
    <w:p w14:paraId="4AB79F66" w14:textId="77777777" w:rsidR="009862E1" w:rsidRPr="00F07AB2" w:rsidRDefault="009862E1" w:rsidP="009862E1">
      <w:pPr>
        <w:jc w:val="both"/>
        <w:rPr>
          <w:moveTo w:id="789" w:author="anna.resch88@gmail.com" w:date="2022-01-04T10:54:00Z"/>
          <w:rFonts w:asciiTheme="majorHAnsi" w:hAnsiTheme="majorHAnsi" w:cstheme="majorHAnsi"/>
          <w:lang w:val="en-US"/>
        </w:rPr>
      </w:pPr>
    </w:p>
    <w:p w14:paraId="016AED2A" w14:textId="77777777" w:rsidR="009862E1" w:rsidRPr="00F07AB2" w:rsidRDefault="009862E1" w:rsidP="009862E1">
      <w:pPr>
        <w:jc w:val="both"/>
        <w:rPr>
          <w:moveTo w:id="790" w:author="anna.resch88@gmail.com" w:date="2022-01-04T10:54:00Z"/>
          <w:rFonts w:asciiTheme="majorHAnsi" w:hAnsiTheme="majorHAnsi" w:cstheme="majorHAnsi"/>
          <w:lang w:val="en-US"/>
        </w:rPr>
      </w:pPr>
      <w:moveTo w:id="791" w:author="anna.resch88@gmail.com" w:date="2022-01-04T10:54:00Z">
        <w:r w:rsidRPr="00F07AB2">
          <w:rPr>
            <w:rFonts w:asciiTheme="majorHAnsi" w:hAnsiTheme="majorHAnsi" w:cstheme="majorHAnsi"/>
            <w:b/>
            <w:bCs/>
            <w:lang w:val="en-US"/>
          </w:rPr>
          <w:t>Movie S-2: ULD-ELP-ULD hydrogel patches can withstand intraocular pressures of 100 mmHg without breaking</w:t>
        </w:r>
        <w:r w:rsidRPr="00F07AB2">
          <w:rPr>
            <w:rFonts w:asciiTheme="majorHAnsi" w:hAnsiTheme="majorHAnsi" w:cstheme="majorHAnsi"/>
            <w:lang w:val="en-US"/>
          </w:rPr>
          <w:t xml:space="preserve"> (higher pressures could not be applied in this setting). Mechanical squeezing of the eye led to liquid leakage through the paracentesis, the hydrogel patch remained intact and sealed a cross-shaped incision efficiently.</w:t>
        </w:r>
      </w:moveTo>
    </w:p>
    <w:p w14:paraId="7E192751" w14:textId="77777777" w:rsidR="009862E1" w:rsidRPr="00F07AB2" w:rsidRDefault="009862E1" w:rsidP="009862E1">
      <w:pPr>
        <w:jc w:val="both"/>
        <w:rPr>
          <w:moveTo w:id="792" w:author="anna.resch88@gmail.com" w:date="2022-01-04T10:54:00Z"/>
          <w:rFonts w:asciiTheme="majorHAnsi" w:hAnsiTheme="majorHAnsi" w:cstheme="majorHAnsi"/>
          <w:lang w:val="en-US"/>
        </w:rPr>
      </w:pPr>
    </w:p>
    <w:p w14:paraId="26063E12" w14:textId="77777777" w:rsidR="009862E1" w:rsidRPr="00F07AB2" w:rsidRDefault="009862E1" w:rsidP="009862E1">
      <w:pPr>
        <w:jc w:val="both"/>
        <w:rPr>
          <w:moveTo w:id="793" w:author="anna.resch88@gmail.com" w:date="2022-01-04T10:54:00Z"/>
          <w:rFonts w:asciiTheme="majorHAnsi" w:hAnsiTheme="majorHAnsi" w:cstheme="majorHAnsi"/>
          <w:lang w:val="en-US"/>
        </w:rPr>
      </w:pPr>
      <w:moveTo w:id="794" w:author="anna.resch88@gmail.com" w:date="2022-01-04T10:54:00Z">
        <w:r w:rsidRPr="00F07AB2">
          <w:rPr>
            <w:rFonts w:asciiTheme="majorHAnsi" w:hAnsiTheme="majorHAnsi" w:cstheme="majorHAnsi"/>
            <w:noProof/>
            <w:lang w:eastAsia="de-DE"/>
          </w:rPr>
          <w:drawing>
            <wp:inline distT="0" distB="0" distL="0" distR="0" wp14:anchorId="59E80318" wp14:editId="34CB99E5">
              <wp:extent cx="5462270" cy="1566545"/>
              <wp:effectExtent l="0" t="0" r="508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62270" cy="1566545"/>
                      </a:xfrm>
                      <a:prstGeom prst="rect">
                        <a:avLst/>
                      </a:prstGeom>
                      <a:noFill/>
                    </pic:spPr>
                  </pic:pic>
                </a:graphicData>
              </a:graphic>
            </wp:inline>
          </w:drawing>
        </w:r>
      </w:moveTo>
    </w:p>
    <w:p w14:paraId="58881047" w14:textId="7777E6A6" w:rsidR="009862E1" w:rsidRPr="00F07AB2" w:rsidRDefault="009862E1" w:rsidP="009862E1">
      <w:pPr>
        <w:jc w:val="both"/>
        <w:rPr>
          <w:moveTo w:id="795" w:author="anna.resch88@gmail.com" w:date="2022-01-04T10:54:00Z"/>
          <w:rFonts w:asciiTheme="majorHAnsi" w:hAnsiTheme="majorHAnsi" w:cstheme="majorHAnsi"/>
          <w:lang w:val="en-US"/>
        </w:rPr>
      </w:pPr>
      <w:moveTo w:id="796" w:author="anna.resch88@gmail.com" w:date="2022-01-04T10:54:00Z">
        <w:r w:rsidRPr="005A3A19">
          <w:rPr>
            <w:rFonts w:asciiTheme="majorHAnsi" w:hAnsiTheme="majorHAnsi" w:cstheme="majorHAnsi"/>
            <w:b/>
            <w:bCs/>
            <w:highlight w:val="magenta"/>
            <w:lang w:val="en-US"/>
            <w:rPrChange w:id="797" w:author="anna.resch88@gmail.com" w:date="2022-01-04T16:05:00Z">
              <w:rPr>
                <w:rFonts w:asciiTheme="majorHAnsi" w:hAnsiTheme="majorHAnsi" w:cstheme="majorHAnsi"/>
                <w:b/>
                <w:bCs/>
                <w:lang w:val="en-US"/>
              </w:rPr>
            </w:rPrChange>
          </w:rPr>
          <w:t>Figure S-1</w:t>
        </w:r>
      </w:moveTo>
      <w:ins w:id="798" w:author="anna.resch88@gmail.com" w:date="2022-01-04T16:04:00Z">
        <w:r w:rsidR="005A3A19" w:rsidRPr="005A3A19">
          <w:rPr>
            <w:rFonts w:asciiTheme="majorHAnsi" w:hAnsiTheme="majorHAnsi" w:cstheme="majorHAnsi"/>
            <w:b/>
            <w:bCs/>
            <w:highlight w:val="magenta"/>
            <w:lang w:val="en-US"/>
            <w:rPrChange w:id="799" w:author="anna.resch88@gmail.com" w:date="2022-01-04T16:05:00Z">
              <w:rPr>
                <w:rFonts w:asciiTheme="majorHAnsi" w:hAnsiTheme="majorHAnsi" w:cstheme="majorHAnsi"/>
                <w:b/>
                <w:bCs/>
                <w:lang w:val="en-US"/>
              </w:rPr>
            </w:rPrChange>
          </w:rPr>
          <w:t>1</w:t>
        </w:r>
      </w:ins>
      <w:moveTo w:id="800" w:author="anna.resch88@gmail.com" w:date="2022-01-04T10:54:00Z">
        <w:del w:id="801" w:author="anna.resch88@gmail.com" w:date="2022-01-04T16:04:00Z">
          <w:r w:rsidDel="005A3A19">
            <w:rPr>
              <w:rFonts w:asciiTheme="majorHAnsi" w:hAnsiTheme="majorHAnsi" w:cstheme="majorHAnsi"/>
              <w:b/>
              <w:bCs/>
              <w:lang w:val="en-US"/>
            </w:rPr>
            <w:delText>2</w:delText>
          </w:r>
        </w:del>
        <w:r w:rsidRPr="00F07AB2">
          <w:rPr>
            <w:rFonts w:asciiTheme="majorHAnsi" w:hAnsiTheme="majorHAnsi" w:cstheme="majorHAnsi"/>
            <w:b/>
            <w:bCs/>
            <w:lang w:val="en-US"/>
          </w:rPr>
          <w:t xml:space="preserve">: Creating adherent hydrogel patches to seal full-thickness corneal incisions, utilizing a </w:t>
        </w:r>
        <w:r>
          <w:rPr>
            <w:rFonts w:asciiTheme="majorHAnsi" w:hAnsiTheme="majorHAnsi" w:cstheme="majorHAnsi"/>
            <w:b/>
            <w:bCs/>
            <w:lang w:val="en-US"/>
          </w:rPr>
          <w:t xml:space="preserve">ULD-ELP-ULD </w:t>
        </w:r>
        <w:r w:rsidRPr="00F07AB2">
          <w:rPr>
            <w:rFonts w:asciiTheme="majorHAnsi" w:hAnsiTheme="majorHAnsi" w:cstheme="majorHAnsi"/>
            <w:b/>
            <w:bCs/>
            <w:lang w:val="en-US"/>
          </w:rPr>
          <w:t>hydrogel mold to prevent the liquid solution from flowing away.</w:t>
        </w:r>
        <w:r w:rsidRPr="00F07AB2">
          <w:rPr>
            <w:rFonts w:asciiTheme="majorHAnsi" w:hAnsiTheme="majorHAnsi" w:cstheme="majorHAnsi"/>
            <w:lang w:val="en-US"/>
          </w:rPr>
          <w:t xml:space="preserve"> A pre-polymerized hydrogel film with a punched hole of about 5 mm diameter – serving as a mold – was positioned around the incision and filled with </w:t>
        </w:r>
        <w:r w:rsidRPr="0056457C">
          <w:rPr>
            <w:rFonts w:asciiTheme="majorHAnsi" w:hAnsiTheme="majorHAnsi" w:cstheme="majorHAnsi"/>
            <w:lang w:val="en-US"/>
          </w:rPr>
          <w:t xml:space="preserve">a </w:t>
        </w:r>
        <w:r>
          <w:rPr>
            <w:rFonts w:asciiTheme="majorHAnsi" w:hAnsiTheme="majorHAnsi" w:cstheme="majorHAnsi"/>
            <w:lang w:val="en-US"/>
          </w:rPr>
          <w:t>Pregel</w:t>
        </w:r>
        <w:r w:rsidRPr="0056457C">
          <w:rPr>
            <w:rFonts w:asciiTheme="majorHAnsi" w:hAnsiTheme="majorHAnsi" w:cstheme="majorHAnsi"/>
            <w:lang w:val="en-US"/>
          </w:rPr>
          <w:t>-solution of ULD-V40-ULD (2.5 mM riboflavin, 30 mM APS). The hydrogel was crosslinked for 30 seconds. The pre-polymerized hydrogel mold was then removed, leaving behind an adherent</w:t>
        </w:r>
        <w:r w:rsidRPr="00F07AB2">
          <w:rPr>
            <w:rFonts w:asciiTheme="majorHAnsi" w:hAnsiTheme="majorHAnsi" w:cstheme="majorHAnsi"/>
            <w:lang w:val="en-US"/>
          </w:rPr>
          <w:t xml:space="preserve"> hydrogel patch sealing the incision. </w:t>
        </w:r>
      </w:moveTo>
    </w:p>
    <w:moveToRangeEnd w:id="787"/>
    <w:p w14:paraId="13149754" w14:textId="76E56887" w:rsidR="00067C6D" w:rsidRPr="00F07AB2" w:rsidRDefault="00067C6D" w:rsidP="00067C6D">
      <w:pPr>
        <w:jc w:val="both"/>
        <w:rPr>
          <w:rFonts w:asciiTheme="majorHAnsi" w:hAnsiTheme="majorHAnsi" w:cstheme="majorHAnsi"/>
          <w:lang w:val="en-US"/>
        </w:rPr>
      </w:pPr>
    </w:p>
    <w:p w14:paraId="17FE3F12" w14:textId="77777777" w:rsidR="00067C6D" w:rsidRPr="00F07AB2" w:rsidRDefault="00067C6D">
      <w:pPr>
        <w:pStyle w:val="berschrift4"/>
        <w:numPr>
          <w:ilvl w:val="1"/>
          <w:numId w:val="47"/>
        </w:numPr>
        <w:jc w:val="both"/>
        <w:rPr>
          <w:rFonts w:cstheme="majorHAnsi"/>
          <w:lang w:val="en-US"/>
        </w:rPr>
        <w:pPrChange w:id="802" w:author="anna.resch88@gmail.com" w:date="2022-01-04T10:53:00Z">
          <w:pPr>
            <w:pStyle w:val="berschrift4"/>
            <w:numPr>
              <w:ilvl w:val="1"/>
              <w:numId w:val="44"/>
            </w:numPr>
            <w:ind w:left="792" w:hanging="432"/>
            <w:jc w:val="both"/>
          </w:pPr>
        </w:pPrChange>
      </w:pPr>
      <w:bookmarkStart w:id="803" w:name="_Toc92462566"/>
      <w:r w:rsidRPr="00F07AB2">
        <w:rPr>
          <w:rFonts w:cstheme="majorHAnsi"/>
          <w:lang w:val="en-US"/>
        </w:rPr>
        <w:t>Filling and sealing of human corneal explants</w:t>
      </w:r>
      <w:bookmarkEnd w:id="803"/>
    </w:p>
    <w:p w14:paraId="72FDA4C5" w14:textId="58FDEBCB" w:rsidR="009862E1" w:rsidRPr="00F07AB2" w:rsidRDefault="00067C6D" w:rsidP="009862E1">
      <w:pPr>
        <w:jc w:val="both"/>
        <w:rPr>
          <w:rFonts w:asciiTheme="majorHAnsi" w:hAnsiTheme="majorHAnsi" w:cstheme="majorHAnsi"/>
          <w:lang w:val="en-US"/>
        </w:rPr>
      </w:pPr>
      <w:bookmarkStart w:id="804" w:name="_Hlk48995334"/>
      <w:r w:rsidRPr="00F07AB2">
        <w:rPr>
          <w:rFonts w:asciiTheme="majorHAnsi" w:hAnsiTheme="majorHAnsi" w:cstheme="majorHAnsi"/>
          <w:lang w:val="en-US"/>
        </w:rPr>
        <w:t xml:space="preserve">Human </w:t>
      </w:r>
      <w:proofErr w:type="spellStart"/>
      <w:r w:rsidRPr="00F07AB2">
        <w:rPr>
          <w:rFonts w:asciiTheme="majorHAnsi" w:hAnsiTheme="majorHAnsi" w:cstheme="majorHAnsi"/>
          <w:lang w:val="en-US"/>
        </w:rPr>
        <w:t>cornea</w:t>
      </w:r>
      <w:r>
        <w:rPr>
          <w:rFonts w:asciiTheme="majorHAnsi" w:hAnsiTheme="majorHAnsi" w:cstheme="majorHAnsi"/>
          <w:lang w:val="en-US"/>
        </w:rPr>
        <w:t>e</w:t>
      </w:r>
      <w:proofErr w:type="spellEnd"/>
      <w:r w:rsidRPr="00F07AB2">
        <w:rPr>
          <w:rFonts w:asciiTheme="majorHAnsi" w:hAnsiTheme="majorHAnsi" w:cstheme="majorHAnsi"/>
          <w:lang w:val="en-US"/>
        </w:rPr>
        <w:t xml:space="preserve"> were received from the Lions Cornea Bank Baden-Württemberg (Freiburg, Germany)</w:t>
      </w:r>
      <w:r w:rsidR="009862E1">
        <w:rPr>
          <w:rFonts w:asciiTheme="majorHAnsi" w:hAnsiTheme="majorHAnsi" w:cstheme="majorHAnsi"/>
          <w:lang w:val="en-US"/>
        </w:rPr>
        <w:t xml:space="preserve"> and </w:t>
      </w:r>
      <w:r w:rsidR="009862E1" w:rsidRPr="00F07AB2">
        <w:rPr>
          <w:rFonts w:asciiTheme="majorHAnsi" w:hAnsiTheme="majorHAnsi" w:cstheme="majorHAnsi"/>
          <w:lang w:val="en-US"/>
        </w:rPr>
        <w:t>were kindly provided by the Ophthalmology Department of the University Hospital Freiburg</w:t>
      </w:r>
      <w:r w:rsidRPr="00F07AB2">
        <w:rPr>
          <w:rFonts w:asciiTheme="majorHAnsi" w:hAnsiTheme="majorHAnsi" w:cstheme="majorHAnsi"/>
          <w:lang w:val="en-US"/>
        </w:rPr>
        <w:t xml:space="preserve">. Ethics approval for the use of corneal tissue was granted by the local Ethics Committee (Research Ethics Committee of </w:t>
      </w:r>
      <w:r>
        <w:rPr>
          <w:rFonts w:asciiTheme="majorHAnsi" w:hAnsiTheme="majorHAnsi" w:cstheme="majorHAnsi"/>
          <w:lang w:val="en-US"/>
        </w:rPr>
        <w:t xml:space="preserve">the </w:t>
      </w:r>
      <w:r w:rsidRPr="00F07AB2">
        <w:rPr>
          <w:rFonts w:asciiTheme="majorHAnsi" w:hAnsiTheme="majorHAnsi" w:cstheme="majorHAnsi"/>
          <w:lang w:val="en-US"/>
        </w:rPr>
        <w:t>University of Freiburg).</w:t>
      </w:r>
      <w:r w:rsidR="009862E1" w:rsidRPr="00F07AB2">
        <w:rPr>
          <w:rFonts w:asciiTheme="majorHAnsi" w:hAnsiTheme="majorHAnsi" w:cstheme="majorHAnsi"/>
          <w:lang w:val="en-US"/>
        </w:rPr>
        <w:t xml:space="preserve"> Explants were obtained from donors who had voluntarily agreed to donate organs, including eyes and parts thereof. Explants were only used for these experiments, if they were not fit for transplantation due to a low endothelial cell count</w:t>
      </w:r>
      <w:r w:rsidR="009862E1">
        <w:rPr>
          <w:rFonts w:asciiTheme="majorHAnsi" w:hAnsiTheme="majorHAnsi" w:cstheme="majorHAnsi"/>
          <w:lang w:val="en-US"/>
        </w:rPr>
        <w:t>, but otherwise intact</w:t>
      </w:r>
      <w:r w:rsidR="009862E1" w:rsidRPr="00F07AB2">
        <w:rPr>
          <w:rFonts w:asciiTheme="majorHAnsi" w:hAnsiTheme="majorHAnsi" w:cstheme="majorHAnsi"/>
          <w:lang w:val="en-US"/>
        </w:rPr>
        <w:t>.</w:t>
      </w:r>
    </w:p>
    <w:bookmarkEnd w:id="804"/>
    <w:p w14:paraId="0FC648F1" w14:textId="3E507E1E" w:rsidR="00067C6D" w:rsidRDefault="00067C6D" w:rsidP="00067C6D">
      <w:pPr>
        <w:jc w:val="both"/>
        <w:rPr>
          <w:rFonts w:asciiTheme="majorHAnsi" w:hAnsiTheme="majorHAnsi" w:cstheme="majorHAnsi"/>
          <w:lang w:val="en-US"/>
        </w:rPr>
      </w:pPr>
      <w:r w:rsidRPr="00F07AB2">
        <w:rPr>
          <w:rFonts w:asciiTheme="majorHAnsi" w:hAnsiTheme="majorHAnsi" w:cstheme="majorHAnsi"/>
          <w:lang w:val="en-US"/>
        </w:rPr>
        <w:t>Cornea explants were mounted on an artificial anterior eye chamber. Ulcer-like surface abrasions or penetrating vertical incisions were inflicted and subsequently sealed with ULD-V40-ULD with the catalyst riboflavin and</w:t>
      </w:r>
      <w:r>
        <w:rPr>
          <w:rFonts w:asciiTheme="majorHAnsi" w:hAnsiTheme="majorHAnsi" w:cstheme="majorHAnsi"/>
          <w:lang w:val="en-US"/>
        </w:rPr>
        <w:t xml:space="preserve"> crosslinked at a total exposure energy density of</w:t>
      </w:r>
      <w:r w:rsidRPr="00F07AB2">
        <w:rPr>
          <w:rFonts w:asciiTheme="majorHAnsi" w:hAnsiTheme="majorHAnsi" w:cstheme="majorHAnsi"/>
          <w:lang w:val="en-US"/>
        </w:rPr>
        <w:t xml:space="preserve"> 5.8 J/cm². Sealed cornea explants were then kept in Modified Eagle’s Medium culture for 7 days (MEM, containing 10 % fetal bovine serum and penicillin/streptomycin). Cornea were embedded in paraffin and microtome cuts were prepared. The cuts underwent hematoxylin-eosin</w:t>
      </w:r>
      <w:r>
        <w:rPr>
          <w:rFonts w:asciiTheme="majorHAnsi" w:hAnsiTheme="majorHAnsi" w:cstheme="majorHAnsi"/>
          <w:lang w:val="en-US"/>
        </w:rPr>
        <w:t xml:space="preserve"> (HE)</w:t>
      </w:r>
      <w:r w:rsidRPr="00F07AB2">
        <w:rPr>
          <w:rFonts w:asciiTheme="majorHAnsi" w:hAnsiTheme="majorHAnsi" w:cstheme="majorHAnsi"/>
          <w:lang w:val="en-US"/>
        </w:rPr>
        <w:t xml:space="preserve"> staining and were subsequently scanned to visualize cellular and extracellular matrix structures as well as the hydrogel filling.</w:t>
      </w:r>
      <w:del w:id="805" w:author="anna.resch88@gmail.com" w:date="2022-01-04T10:53:00Z">
        <w:r w:rsidRPr="00F07AB2" w:rsidDel="009862E1">
          <w:rPr>
            <w:rFonts w:asciiTheme="majorHAnsi" w:hAnsiTheme="majorHAnsi" w:cstheme="majorHAnsi"/>
            <w:lang w:val="en-US"/>
          </w:rPr>
          <w:delText xml:space="preserve"> </w:delText>
        </w:r>
        <w:r w:rsidRPr="00F07AB2" w:rsidDel="009862E1">
          <w:rPr>
            <w:rFonts w:asciiTheme="majorHAnsi" w:hAnsiTheme="majorHAnsi" w:cstheme="majorHAnsi"/>
            <w:lang w:val="en-US"/>
          </w:rPr>
          <w:br w:type="page"/>
        </w:r>
      </w:del>
    </w:p>
    <w:p w14:paraId="3103293B" w14:textId="77777777" w:rsidR="008E46FE" w:rsidRPr="00C26FAF" w:rsidDel="009862E1" w:rsidRDefault="008E46FE" w:rsidP="00067C6D">
      <w:pPr>
        <w:jc w:val="both"/>
        <w:rPr>
          <w:del w:id="806" w:author="anna.resch88@gmail.com" w:date="2022-01-04T10:53:00Z"/>
          <w:rFonts w:asciiTheme="majorHAnsi" w:hAnsiTheme="majorHAnsi" w:cstheme="majorHAnsi"/>
          <w:lang w:val="en-US"/>
        </w:rPr>
      </w:pPr>
    </w:p>
    <w:p w14:paraId="44E91041" w14:textId="352D9720" w:rsidR="00067C6D" w:rsidRPr="00F07AB2" w:rsidDel="006210AB" w:rsidRDefault="00067C6D" w:rsidP="00067C6D">
      <w:pPr>
        <w:pStyle w:val="berschrift1"/>
        <w:jc w:val="both"/>
        <w:rPr>
          <w:del w:id="807" w:author="anna.resch88@gmail.com" w:date="2022-01-04T10:03:00Z"/>
          <w:rFonts w:cstheme="majorHAnsi"/>
          <w:lang w:val="en-US"/>
        </w:rPr>
      </w:pPr>
      <w:del w:id="808" w:author="anna.resch88@gmail.com" w:date="2022-01-04T10:03:00Z">
        <w:r w:rsidRPr="00F07AB2" w:rsidDel="006210AB">
          <w:rPr>
            <w:rFonts w:cstheme="majorHAnsi"/>
            <w:lang w:val="en-US"/>
          </w:rPr>
          <w:delText>Supplementary Data, Figures and Tables</w:delText>
        </w:r>
      </w:del>
    </w:p>
    <w:p w14:paraId="3C216B20" w14:textId="310B6C29" w:rsidR="00067C6D" w:rsidRPr="00F07AB2" w:rsidDel="006210AB" w:rsidRDefault="00067C6D" w:rsidP="00067C6D">
      <w:pPr>
        <w:jc w:val="both"/>
        <w:rPr>
          <w:del w:id="809" w:author="anna.resch88@gmail.com" w:date="2022-01-04T10:03:00Z"/>
          <w:rFonts w:asciiTheme="majorHAnsi" w:hAnsiTheme="majorHAnsi" w:cstheme="majorHAnsi"/>
          <w:lang w:val="en-US"/>
        </w:rPr>
      </w:pPr>
    </w:p>
    <w:p w14:paraId="69177879" w14:textId="416E6202" w:rsidR="00067C6D" w:rsidRPr="00F07AB2" w:rsidDel="006210AB" w:rsidRDefault="00067C6D" w:rsidP="00067C6D">
      <w:pPr>
        <w:pStyle w:val="berschrift3"/>
        <w:numPr>
          <w:ilvl w:val="0"/>
          <w:numId w:val="16"/>
        </w:numPr>
        <w:jc w:val="both"/>
        <w:rPr>
          <w:del w:id="810" w:author="anna.resch88@gmail.com" w:date="2022-01-04T10:03:00Z"/>
          <w:rFonts w:cstheme="majorHAnsi"/>
          <w:lang w:val="en-US"/>
        </w:rPr>
      </w:pPr>
      <w:bookmarkStart w:id="811" w:name="_Toc92273419"/>
      <w:bookmarkStart w:id="812" w:name="_Toc92273474"/>
      <w:del w:id="813" w:author="anna.resch88@gmail.com" w:date="2022-01-04T10:03:00Z">
        <w:r w:rsidRPr="00F07AB2" w:rsidDel="006210AB">
          <w:rPr>
            <w:rFonts w:cstheme="majorHAnsi"/>
            <w:lang w:val="en-US"/>
          </w:rPr>
          <w:delText>Design of hydrogel building blocks and molecular characterization</w:delText>
        </w:r>
        <w:bookmarkEnd w:id="811"/>
        <w:bookmarkEnd w:id="812"/>
        <w:r w:rsidRPr="00F07AB2" w:rsidDel="006210AB">
          <w:rPr>
            <w:rFonts w:cstheme="majorHAnsi"/>
            <w:lang w:val="en-US"/>
          </w:rPr>
          <w:delText xml:space="preserve"> </w:delText>
        </w:r>
      </w:del>
    </w:p>
    <w:p w14:paraId="4475AF98" w14:textId="42B2B40D" w:rsidR="00067C6D" w:rsidRPr="00F07AB2" w:rsidDel="006210AB" w:rsidRDefault="00067C6D" w:rsidP="00067C6D">
      <w:pPr>
        <w:jc w:val="both"/>
        <w:rPr>
          <w:del w:id="814" w:author="anna.resch88@gmail.com" w:date="2022-01-04T10:03:00Z"/>
          <w:rFonts w:asciiTheme="majorHAnsi" w:hAnsiTheme="majorHAnsi" w:cstheme="majorHAnsi"/>
          <w:lang w:val="en-US"/>
        </w:rPr>
      </w:pPr>
    </w:p>
    <w:p w14:paraId="71DE3ACC" w14:textId="38894C9D" w:rsidR="00067C6D" w:rsidRPr="00F07AB2" w:rsidDel="006210AB" w:rsidRDefault="00067C6D" w:rsidP="00067C6D">
      <w:pPr>
        <w:pStyle w:val="berschrift4"/>
        <w:numPr>
          <w:ilvl w:val="1"/>
          <w:numId w:val="16"/>
        </w:numPr>
        <w:jc w:val="both"/>
        <w:rPr>
          <w:del w:id="815" w:author="anna.resch88@gmail.com" w:date="2022-01-04T10:03:00Z"/>
          <w:rFonts w:cstheme="majorHAnsi"/>
          <w:lang w:val="en-US"/>
        </w:rPr>
      </w:pPr>
      <w:bookmarkStart w:id="816" w:name="_Toc92273420"/>
      <w:bookmarkStart w:id="817" w:name="_Toc92273475"/>
      <w:del w:id="818" w:author="anna.resch88@gmail.com" w:date="2022-01-04T10:03:00Z">
        <w:r w:rsidRPr="00F07AB2" w:rsidDel="006210AB">
          <w:rPr>
            <w:rFonts w:cstheme="majorHAnsi"/>
            <w:lang w:val="en-US"/>
          </w:rPr>
          <w:delText>Protein expression, purification and yield</w:delText>
        </w:r>
        <w:bookmarkEnd w:id="816"/>
        <w:bookmarkEnd w:id="817"/>
      </w:del>
    </w:p>
    <w:p w14:paraId="7582A97B" w14:textId="13E8958E" w:rsidR="00067C6D" w:rsidRPr="00F07AB2" w:rsidDel="003F21C1" w:rsidRDefault="00067C6D" w:rsidP="00067C6D">
      <w:pPr>
        <w:jc w:val="both"/>
        <w:rPr>
          <w:del w:id="819" w:author="anna.resch88@gmail.com" w:date="2022-01-04T10:07:00Z"/>
          <w:rFonts w:asciiTheme="majorHAnsi" w:hAnsiTheme="majorHAnsi" w:cstheme="majorHAnsi"/>
          <w:lang w:val="en-US"/>
        </w:rPr>
      </w:pPr>
      <w:del w:id="820" w:author="anna.resch88@gmail.com" w:date="2022-01-04T10:07:00Z">
        <w:r w:rsidDel="003F21C1">
          <w:rPr>
            <w:rFonts w:asciiTheme="majorHAnsi" w:hAnsiTheme="majorHAnsi" w:cstheme="majorHAnsi"/>
            <w:lang w:val="en-US"/>
          </w:rPr>
          <w:delText>SDS-PAGE of H</w:delText>
        </w:r>
        <w:r w:rsidRPr="00F07AB2" w:rsidDel="003F21C1">
          <w:rPr>
            <w:rFonts w:asciiTheme="majorHAnsi" w:hAnsiTheme="majorHAnsi" w:cstheme="majorHAnsi"/>
            <w:lang w:val="en-US"/>
          </w:rPr>
          <w:delText>is-tag based purification via FPLC shows resulting protein solutions of acceptable purity. For all elution fractions of ULD-V80-ULD, an additional band of approx. 30 kDa is visible. Mass spectrometry confirmed that this additional band contains ULD; ELP sequences cannot be distinguished by MS. Given the length of 80 ELP repeats and given the fact that no additional bands of this size are seen in other ULD-ELP-ULD products, we assume that ULD-V80-ULD is able to form a circular shape through intramolecular dimerization of both ULD tails. Such circular shapes are assumed to show divergent electrophoretic kinetics in SDS-PAGE. Chain lengths of 20 or 40 repeats in ULD-V20-ULD and ULD</w:delText>
        </w:r>
      </w:del>
      <w:del w:id="821" w:author="anna.resch88@gmail.com" w:date="2022-01-03T10:06:00Z">
        <w:r w:rsidRPr="00F07AB2" w:rsidDel="001201F9">
          <w:rPr>
            <w:rFonts w:asciiTheme="majorHAnsi" w:hAnsiTheme="majorHAnsi" w:cstheme="majorHAnsi"/>
            <w:lang w:val="en-US"/>
          </w:rPr>
          <w:delText>_</w:delText>
        </w:r>
      </w:del>
      <w:del w:id="822" w:author="anna.resch88@gmail.com" w:date="2022-01-04T10:07:00Z">
        <w:r w:rsidRPr="00F07AB2" w:rsidDel="003F21C1">
          <w:rPr>
            <w:rFonts w:asciiTheme="majorHAnsi" w:hAnsiTheme="majorHAnsi" w:cstheme="majorHAnsi"/>
            <w:lang w:val="en-US"/>
          </w:rPr>
          <w:delText>V40-ULD might not provide enough flexibility to form such circular shapes.</w:delText>
        </w:r>
      </w:del>
    </w:p>
    <w:p w14:paraId="30ACB9D0" w14:textId="47026436" w:rsidR="00067C6D" w:rsidRPr="00F07AB2" w:rsidDel="009862E1" w:rsidRDefault="00067C6D" w:rsidP="00067C6D">
      <w:pPr>
        <w:jc w:val="both"/>
        <w:rPr>
          <w:del w:id="823" w:author="anna.resch88@gmail.com" w:date="2022-01-04T10:53:00Z"/>
          <w:rFonts w:asciiTheme="majorHAnsi" w:hAnsiTheme="majorHAnsi" w:cstheme="majorHAnsi"/>
          <w:lang w:val="en-US"/>
        </w:rPr>
      </w:pPr>
    </w:p>
    <w:p w14:paraId="6D612A37" w14:textId="6D93DF54" w:rsidR="00067C6D" w:rsidRPr="0056794D" w:rsidDel="006210AB" w:rsidRDefault="00067C6D" w:rsidP="00067C6D">
      <w:pPr>
        <w:jc w:val="both"/>
        <w:rPr>
          <w:moveFrom w:id="824" w:author="anna.resch88@gmail.com" w:date="2022-01-04T10:03:00Z"/>
          <w:rFonts w:asciiTheme="majorHAnsi" w:hAnsiTheme="majorHAnsi" w:cstheme="majorHAnsi"/>
          <w:lang w:val="en-US"/>
        </w:rPr>
      </w:pPr>
      <w:moveFromRangeStart w:id="825" w:author="anna.resch88@gmail.com" w:date="2022-01-04T10:03:00Z" w:name="move92183041"/>
      <w:moveFrom w:id="826" w:author="anna.resch88@gmail.com" w:date="2022-01-04T10:03:00Z">
        <w:del w:id="827" w:author="anna.resch88@gmail.com" w:date="2022-01-04T10:07:00Z">
          <w:r w:rsidRPr="00F07AB2" w:rsidDel="003F21C1">
            <w:rPr>
              <w:rFonts w:asciiTheme="majorHAnsi" w:hAnsiTheme="majorHAnsi" w:cstheme="majorHAnsi"/>
              <w:noProof/>
              <w:lang w:eastAsia="de-DE"/>
            </w:rPr>
            <w:drawing>
              <wp:inline distT="0" distB="0" distL="0" distR="0" wp14:anchorId="47A7C582" wp14:editId="5CEB9273">
                <wp:extent cx="3857625" cy="3519236"/>
                <wp:effectExtent l="0" t="0" r="0" b="508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868724" cy="3529361"/>
                        </a:xfrm>
                        <a:prstGeom prst="rect">
                          <a:avLst/>
                        </a:prstGeom>
                        <a:noFill/>
                        <a:ln>
                          <a:noFill/>
                        </a:ln>
                      </pic:spPr>
                    </pic:pic>
                  </a:graphicData>
                </a:graphic>
              </wp:inline>
            </w:drawing>
          </w:r>
        </w:del>
      </w:moveFrom>
    </w:p>
    <w:p w14:paraId="439D6F06" w14:textId="021B9417" w:rsidR="00067C6D" w:rsidRPr="008F3213" w:rsidDel="006210AB" w:rsidRDefault="00067C6D" w:rsidP="00067C6D">
      <w:pPr>
        <w:jc w:val="both"/>
        <w:rPr>
          <w:moveFrom w:id="828" w:author="anna.resch88@gmail.com" w:date="2022-01-04T10:03:00Z"/>
          <w:rFonts w:asciiTheme="majorHAnsi" w:hAnsiTheme="majorHAnsi" w:cstheme="majorHAnsi"/>
          <w:b/>
          <w:bCs/>
          <w:i/>
          <w:lang w:val="en-US"/>
        </w:rPr>
      </w:pPr>
      <w:moveFrom w:id="829" w:author="anna.resch88@gmail.com" w:date="2022-01-04T10:03:00Z">
        <w:r w:rsidRPr="008F3213" w:rsidDel="006210AB">
          <w:rPr>
            <w:rFonts w:asciiTheme="majorHAnsi" w:hAnsiTheme="majorHAnsi" w:cstheme="majorHAnsi"/>
            <w:b/>
            <w:bCs/>
            <w:i/>
            <w:lang w:val="en-US"/>
          </w:rPr>
          <w:t>Figure S-5: SDS-PAGE shows high purification yield of ULD-ELP-ULD fusion proteins via FPLC.</w:t>
        </w:r>
      </w:moveFrom>
    </w:p>
    <w:moveFromRangeEnd w:id="825"/>
    <w:p w14:paraId="09B91A84" w14:textId="6F5855A8" w:rsidR="00067C6D" w:rsidRPr="00F07AB2" w:rsidDel="009862E1" w:rsidRDefault="00067C6D" w:rsidP="00067C6D">
      <w:pPr>
        <w:jc w:val="both"/>
        <w:rPr>
          <w:del w:id="830" w:author="anna.resch88@gmail.com" w:date="2022-01-04T10:53:00Z"/>
          <w:rFonts w:asciiTheme="majorHAnsi" w:hAnsiTheme="majorHAnsi" w:cstheme="majorHAnsi"/>
          <w:b/>
          <w:bCs/>
          <w:lang w:val="en-US"/>
        </w:rPr>
      </w:pPr>
    </w:p>
    <w:p w14:paraId="1D3AEB8F" w14:textId="62D948A6" w:rsidR="00067C6D" w:rsidRPr="00F07AB2" w:rsidDel="009862E1" w:rsidRDefault="00067C6D" w:rsidP="00067C6D">
      <w:pPr>
        <w:jc w:val="both"/>
        <w:rPr>
          <w:del w:id="831" w:author="anna.resch88@gmail.com" w:date="2022-01-04T10:53:00Z"/>
          <w:rFonts w:asciiTheme="majorHAnsi" w:hAnsiTheme="majorHAnsi" w:cstheme="majorHAnsi"/>
          <w:b/>
          <w:bCs/>
          <w:lang w:val="en-US"/>
        </w:rPr>
      </w:pPr>
    </w:p>
    <w:p w14:paraId="786B89DD" w14:textId="71966A27" w:rsidR="00067C6D" w:rsidRPr="00F07AB2" w:rsidDel="009862E1" w:rsidRDefault="00067C6D" w:rsidP="00067C6D">
      <w:pPr>
        <w:jc w:val="both"/>
        <w:rPr>
          <w:del w:id="832" w:author="anna.resch88@gmail.com" w:date="2022-01-04T10:53:00Z"/>
          <w:rFonts w:asciiTheme="majorHAnsi" w:hAnsiTheme="majorHAnsi" w:cstheme="majorHAnsi"/>
          <w:b/>
          <w:bCs/>
          <w:lang w:val="en-US"/>
        </w:rPr>
      </w:pPr>
    </w:p>
    <w:p w14:paraId="5094D6F9" w14:textId="6BB916B5" w:rsidR="00067C6D" w:rsidRPr="00F07AB2" w:rsidDel="009862E1" w:rsidRDefault="00067C6D" w:rsidP="00067C6D">
      <w:pPr>
        <w:jc w:val="both"/>
        <w:rPr>
          <w:del w:id="833" w:author="anna.resch88@gmail.com" w:date="2022-01-04T10:53:00Z"/>
          <w:rFonts w:asciiTheme="majorHAnsi" w:hAnsiTheme="majorHAnsi" w:cstheme="majorHAnsi"/>
          <w:b/>
          <w:bCs/>
          <w:lang w:val="en-US"/>
        </w:rPr>
      </w:pPr>
    </w:p>
    <w:p w14:paraId="7907F9AD" w14:textId="36A91843" w:rsidR="00067C6D" w:rsidRPr="00F07AB2" w:rsidDel="009862E1" w:rsidRDefault="00067C6D" w:rsidP="00067C6D">
      <w:pPr>
        <w:jc w:val="both"/>
        <w:rPr>
          <w:del w:id="834" w:author="anna.resch88@gmail.com" w:date="2022-01-04T10:53:00Z"/>
          <w:rFonts w:asciiTheme="majorHAnsi" w:hAnsiTheme="majorHAnsi" w:cstheme="majorHAnsi"/>
          <w:b/>
          <w:bCs/>
          <w:lang w:val="en-US"/>
        </w:rPr>
      </w:pPr>
    </w:p>
    <w:p w14:paraId="42025F47" w14:textId="7F9D493A" w:rsidR="00067C6D" w:rsidRPr="00F07AB2" w:rsidDel="009862E1" w:rsidRDefault="00067C6D" w:rsidP="00067C6D">
      <w:pPr>
        <w:jc w:val="both"/>
        <w:rPr>
          <w:del w:id="835" w:author="anna.resch88@gmail.com" w:date="2022-01-04T10:53:00Z"/>
          <w:rFonts w:asciiTheme="majorHAnsi" w:hAnsiTheme="majorHAnsi" w:cstheme="majorHAnsi"/>
          <w:b/>
          <w:bCs/>
          <w:lang w:val="en-US"/>
        </w:rPr>
      </w:pPr>
    </w:p>
    <w:p w14:paraId="700E0354" w14:textId="5F75E6C9" w:rsidR="00067C6D" w:rsidRPr="00F07AB2" w:rsidDel="009862E1" w:rsidRDefault="00067C6D" w:rsidP="00067C6D">
      <w:pPr>
        <w:pStyle w:val="berschrift4"/>
        <w:numPr>
          <w:ilvl w:val="1"/>
          <w:numId w:val="16"/>
        </w:numPr>
        <w:jc w:val="both"/>
        <w:rPr>
          <w:del w:id="836" w:author="anna.resch88@gmail.com" w:date="2022-01-04T10:53:00Z"/>
          <w:rFonts w:cstheme="majorHAnsi"/>
          <w:lang w:val="en-US"/>
        </w:rPr>
      </w:pPr>
      <w:bookmarkStart w:id="837" w:name="_Toc92273421"/>
      <w:bookmarkStart w:id="838" w:name="_Toc92273476"/>
      <w:del w:id="839" w:author="anna.resch88@gmail.com" w:date="2022-01-04T10:53:00Z">
        <w:r w:rsidRPr="00F07AB2" w:rsidDel="009862E1">
          <w:rPr>
            <w:rFonts w:cstheme="majorHAnsi"/>
            <w:lang w:val="en-US"/>
          </w:rPr>
          <w:lastRenderedPageBreak/>
          <w:delText>Mass spectrometry: LC-MS²-characterization of building blocks</w:delText>
        </w:r>
        <w:bookmarkEnd w:id="837"/>
        <w:bookmarkEnd w:id="838"/>
      </w:del>
    </w:p>
    <w:p w14:paraId="64A293DE" w14:textId="49239099" w:rsidR="00067C6D" w:rsidDel="009862E1" w:rsidRDefault="00067C6D" w:rsidP="00067C6D">
      <w:pPr>
        <w:jc w:val="both"/>
        <w:rPr>
          <w:del w:id="840" w:author="anna.resch88@gmail.com" w:date="2022-01-04T10:53:00Z"/>
          <w:rFonts w:asciiTheme="majorHAnsi" w:hAnsiTheme="majorHAnsi" w:cstheme="majorHAnsi"/>
          <w:lang w:val="en-US"/>
        </w:rPr>
      </w:pPr>
    </w:p>
    <w:p w14:paraId="3A628B5D" w14:textId="153B2969" w:rsidR="00FE095D" w:rsidRPr="00D156CF" w:rsidDel="009862E1" w:rsidRDefault="00FE095D" w:rsidP="00067C6D">
      <w:pPr>
        <w:jc w:val="both"/>
        <w:rPr>
          <w:del w:id="841" w:author="anna.resch88@gmail.com" w:date="2022-01-04T10:53:00Z"/>
          <w:moveFrom w:id="842" w:author="anna.resch88@gmail.com" w:date="2022-01-04T10:08:00Z"/>
          <w:rFonts w:asciiTheme="majorHAnsi" w:hAnsiTheme="majorHAnsi" w:cstheme="majorHAnsi"/>
          <w:lang w:val="en-US"/>
        </w:rPr>
      </w:pPr>
      <w:moveFromRangeStart w:id="843" w:author="anna.resch88@gmail.com" w:date="2022-01-04T10:08:00Z" w:name="move92183323"/>
      <w:moveFrom w:id="844" w:author="anna.resch88@gmail.com" w:date="2022-01-04T10:08:00Z">
        <w:del w:id="845" w:author="anna.resch88@gmail.com" w:date="2022-01-04T10:53:00Z">
          <w:r w:rsidRPr="00D156CF" w:rsidDel="009862E1">
            <w:rPr>
              <w:rFonts w:asciiTheme="majorHAnsi" w:hAnsiTheme="majorHAnsi" w:cstheme="majorHAnsi"/>
              <w:lang w:val="en-US"/>
            </w:rPr>
            <w:delText>Based on the UV 214 nm chromatogram, no other peptide impurity was found, confirming close to 100 % target protein purity. The simulated spectra and the measured spectra of both proteins after deconvolution of the multiple charged protein matched perfectly. The slight deviation of the measured mass from the predicted mass lies within an acceptable range of 4.9 ppm for ULD-V40-ULD and 12.3 ppm for ULD-V20-ULD. The mass difference of 43 Dalton found in both proteins indicates carbamylation of one lysine residue in the ULD linker and is accounting for about 10 % for ULD-V20-ULD and below 10 % for ULD-V40-ULD, as confirmed via LC-MS/MS measurement.</w:delText>
          </w:r>
          <w:r w:rsidR="00686D6A" w:rsidDel="009862E1">
            <w:rPr>
              <w:rFonts w:asciiTheme="majorHAnsi" w:hAnsiTheme="majorHAnsi" w:cstheme="majorHAnsi"/>
              <w:lang w:val="en-US"/>
            </w:rPr>
            <w:delText xml:space="preserve"> </w:delText>
          </w:r>
          <w:r w:rsidR="00686D6A" w:rsidRPr="00686D6A" w:rsidDel="009862E1">
            <w:rPr>
              <w:rFonts w:asciiTheme="majorHAnsi" w:hAnsiTheme="majorHAnsi" w:cstheme="majorHAnsi"/>
              <w:lang w:val="en-US"/>
            </w:rPr>
            <w:delText>According to MS analysis, the tryptic peptide 67-104 exhibits various modifications, such as deamidation of the glutamine residues, carbamylation of lysine residues and oxidation of methionine residues to varying extents (Figure S-6). These modifications might influence the crosslink reactivity of tyrosine 81 and therefore the homogeneity of the crosslinked protein gel. As presented in Figure 2 (I) and (III), tyrosine 81 plays the main role in hydrogel crosslinking.</w:delText>
          </w:r>
        </w:del>
      </w:moveFrom>
    </w:p>
    <w:p w14:paraId="4C0F8A48" w14:textId="19B0640F" w:rsidR="00067C6D" w:rsidRPr="00F07AB2" w:rsidDel="009862E1" w:rsidRDefault="00067C6D" w:rsidP="00067C6D">
      <w:pPr>
        <w:jc w:val="both"/>
        <w:rPr>
          <w:del w:id="846" w:author="anna.resch88@gmail.com" w:date="2022-01-04T10:53:00Z"/>
          <w:moveFrom w:id="847" w:author="anna.resch88@gmail.com" w:date="2022-01-04T10:08:00Z"/>
          <w:rFonts w:asciiTheme="majorHAnsi" w:hAnsiTheme="majorHAnsi" w:cstheme="majorHAnsi"/>
          <w:lang w:val="en-US"/>
        </w:rPr>
      </w:pPr>
      <w:moveFrom w:id="848" w:author="anna.resch88@gmail.com" w:date="2022-01-04T10:08:00Z">
        <w:del w:id="849" w:author="anna.resch88@gmail.com" w:date="2022-01-04T10:12:00Z">
          <w:r w:rsidRPr="00F07AB2" w:rsidDel="006F1256">
            <w:rPr>
              <w:rFonts w:asciiTheme="majorHAnsi" w:hAnsiTheme="majorHAnsi" w:cstheme="majorHAnsi"/>
              <w:noProof/>
              <w:lang w:eastAsia="de-DE"/>
            </w:rPr>
            <w:drawing>
              <wp:inline distT="0" distB="0" distL="0" distR="0" wp14:anchorId="5E9F3470" wp14:editId="4C3CDC41">
                <wp:extent cx="5760720" cy="5027930"/>
                <wp:effectExtent l="0" t="0" r="0" b="1270"/>
                <wp:docPr id="6" name="Picture 3"/>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7"/>
                        <a:stretch>
                          <a:fillRect/>
                        </a:stretch>
                      </pic:blipFill>
                      <pic:spPr>
                        <a:xfrm>
                          <a:off x="0" y="0"/>
                          <a:ext cx="5760720" cy="5027930"/>
                        </a:xfrm>
                        <a:prstGeom prst="rect">
                          <a:avLst/>
                        </a:prstGeom>
                      </pic:spPr>
                    </pic:pic>
                  </a:graphicData>
                </a:graphic>
              </wp:inline>
            </w:drawing>
          </w:r>
        </w:del>
      </w:moveFrom>
    </w:p>
    <w:p w14:paraId="0B38D5CF" w14:textId="1EFB4ECB" w:rsidR="00067C6D" w:rsidRPr="00F07AB2" w:rsidDel="009862E1" w:rsidRDefault="00067C6D" w:rsidP="00067C6D">
      <w:pPr>
        <w:jc w:val="both"/>
        <w:rPr>
          <w:del w:id="850" w:author="anna.resch88@gmail.com" w:date="2022-01-04T10:53:00Z"/>
          <w:moveFrom w:id="851" w:author="anna.resch88@gmail.com" w:date="2022-01-04T10:08:00Z"/>
          <w:rFonts w:asciiTheme="majorHAnsi" w:hAnsiTheme="majorHAnsi" w:cstheme="majorHAnsi"/>
          <w:lang w:val="en-US"/>
        </w:rPr>
      </w:pPr>
      <w:moveFrom w:id="852" w:author="anna.resch88@gmail.com" w:date="2022-01-04T10:08:00Z">
        <w:del w:id="853" w:author="anna.resch88@gmail.com" w:date="2022-01-04T10:12:00Z">
          <w:r w:rsidRPr="00F07AB2" w:rsidDel="006F1256">
            <w:rPr>
              <w:rFonts w:asciiTheme="majorHAnsi" w:hAnsiTheme="majorHAnsi" w:cstheme="majorHAnsi"/>
              <w:noProof/>
              <w:lang w:eastAsia="de-DE"/>
            </w:rPr>
            <w:lastRenderedPageBreak/>
            <w:drawing>
              <wp:inline distT="0" distB="0" distL="0" distR="0" wp14:anchorId="7E76B6A1" wp14:editId="24C163F2">
                <wp:extent cx="5760720" cy="2019935"/>
                <wp:effectExtent l="0" t="0" r="0" b="0"/>
                <wp:docPr id="8" name="Picture 6"/>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8"/>
                        <a:stretch>
                          <a:fillRect/>
                        </a:stretch>
                      </pic:blipFill>
                      <pic:spPr>
                        <a:xfrm>
                          <a:off x="0" y="0"/>
                          <a:ext cx="5760720" cy="2019935"/>
                        </a:xfrm>
                        <a:prstGeom prst="rect">
                          <a:avLst/>
                        </a:prstGeom>
                      </pic:spPr>
                    </pic:pic>
                  </a:graphicData>
                </a:graphic>
              </wp:inline>
            </w:drawing>
          </w:r>
        </w:del>
      </w:moveFrom>
    </w:p>
    <w:p w14:paraId="1E6F1E06" w14:textId="2A0A9631" w:rsidR="00067C6D" w:rsidRPr="00F07AB2" w:rsidDel="009862E1" w:rsidRDefault="00067C6D" w:rsidP="00067C6D">
      <w:pPr>
        <w:jc w:val="both"/>
        <w:rPr>
          <w:del w:id="854" w:author="anna.resch88@gmail.com" w:date="2022-01-04T10:53:00Z"/>
          <w:moveFrom w:id="855" w:author="anna.resch88@gmail.com" w:date="2022-01-04T10:08:00Z"/>
          <w:rFonts w:asciiTheme="majorHAnsi" w:hAnsiTheme="majorHAnsi" w:cstheme="majorHAnsi"/>
          <w:lang w:val="en-US"/>
        </w:rPr>
      </w:pPr>
      <w:moveFrom w:id="856" w:author="anna.resch88@gmail.com" w:date="2022-01-04T10:08:00Z">
        <w:del w:id="857" w:author="anna.resch88@gmail.com" w:date="2022-01-04T10:12:00Z">
          <w:r w:rsidRPr="00F07AB2" w:rsidDel="006F1256">
            <w:rPr>
              <w:rFonts w:asciiTheme="majorHAnsi" w:hAnsiTheme="majorHAnsi" w:cstheme="majorHAnsi"/>
              <w:noProof/>
              <w:lang w:eastAsia="de-DE"/>
            </w:rPr>
            <w:drawing>
              <wp:inline distT="0" distB="0" distL="0" distR="0" wp14:anchorId="3410BCCF" wp14:editId="61BEDDD5">
                <wp:extent cx="5760720" cy="1853565"/>
                <wp:effectExtent l="0" t="0" r="0" b="0"/>
                <wp:docPr id="9" name="Picture 8"/>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9"/>
                        <a:stretch>
                          <a:fillRect/>
                        </a:stretch>
                      </pic:blipFill>
                      <pic:spPr>
                        <a:xfrm>
                          <a:off x="0" y="0"/>
                          <a:ext cx="5760720" cy="1853565"/>
                        </a:xfrm>
                        <a:prstGeom prst="rect">
                          <a:avLst/>
                        </a:prstGeom>
                      </pic:spPr>
                    </pic:pic>
                  </a:graphicData>
                </a:graphic>
              </wp:inline>
            </w:drawing>
          </w:r>
        </w:del>
      </w:moveFrom>
    </w:p>
    <w:p w14:paraId="27DF8C05" w14:textId="2C6FD33A" w:rsidR="00067C6D" w:rsidRPr="00F07AB2" w:rsidDel="009862E1" w:rsidRDefault="00067C6D" w:rsidP="00067C6D">
      <w:pPr>
        <w:jc w:val="both"/>
        <w:rPr>
          <w:del w:id="858" w:author="anna.resch88@gmail.com" w:date="2022-01-04T10:53:00Z"/>
          <w:moveFrom w:id="859" w:author="anna.resch88@gmail.com" w:date="2022-01-04T10:08:00Z"/>
          <w:rFonts w:asciiTheme="majorHAnsi" w:hAnsiTheme="majorHAnsi" w:cstheme="majorHAnsi"/>
          <w:i/>
          <w:iCs/>
          <w:lang w:val="en-GB"/>
        </w:rPr>
      </w:pPr>
      <w:moveFrom w:id="860" w:author="anna.resch88@gmail.com" w:date="2022-01-04T10:08:00Z">
        <w:del w:id="861" w:author="anna.resch88@gmail.com" w:date="2022-01-04T10:53:00Z">
          <w:r w:rsidRPr="00F07AB2" w:rsidDel="009862E1">
            <w:rPr>
              <w:rFonts w:asciiTheme="majorHAnsi" w:hAnsiTheme="majorHAnsi" w:cstheme="majorHAnsi"/>
              <w:b/>
              <w:bCs/>
              <w:i/>
              <w:iCs/>
              <w:lang w:val="en-GB"/>
            </w:rPr>
            <w:delText>Figure S-</w:delText>
          </w:r>
          <w:r w:rsidDel="009862E1">
            <w:rPr>
              <w:rFonts w:asciiTheme="majorHAnsi" w:hAnsiTheme="majorHAnsi" w:cstheme="majorHAnsi"/>
              <w:b/>
              <w:bCs/>
              <w:i/>
              <w:iCs/>
              <w:lang w:val="en-GB"/>
            </w:rPr>
            <w:delText>6</w:delText>
          </w:r>
          <w:r w:rsidRPr="00F07AB2" w:rsidDel="009862E1">
            <w:rPr>
              <w:rFonts w:asciiTheme="majorHAnsi" w:hAnsiTheme="majorHAnsi" w:cstheme="majorHAnsi"/>
              <w:b/>
              <w:bCs/>
              <w:i/>
              <w:iCs/>
              <w:lang w:val="en-GB"/>
            </w:rPr>
            <w:delText xml:space="preserve">: LC-MS/MS identification results for ULD-V40-ULD. </w:delText>
          </w:r>
          <w:r w:rsidRPr="00F07AB2" w:rsidDel="009862E1">
            <w:rPr>
              <w:rFonts w:asciiTheme="majorHAnsi" w:hAnsiTheme="majorHAnsi" w:cstheme="majorHAnsi"/>
              <w:i/>
              <w:iCs/>
              <w:lang w:val="en-GB"/>
            </w:rPr>
            <w:delText>Depicted are mascot search results for the LC-MS/MS analysis of the tryptic peptides obtained after tryptic digest of the ULD-V40-ULD protein. Identified peptides of the ULD-V40-ULD sequence are marked in red. Variable modifications during the mascot search were oxidation of methionine, carbamylation of lysine residues and deamidation of glutamine and asparagine residues. Among other tryptic pe</w:delText>
          </w:r>
          <w:r w:rsidR="00846C51" w:rsidDel="009862E1">
            <w:rPr>
              <w:rFonts w:asciiTheme="majorHAnsi" w:hAnsiTheme="majorHAnsi" w:cstheme="majorHAnsi"/>
              <w:i/>
              <w:iCs/>
              <w:lang w:val="en-GB"/>
            </w:rPr>
            <w:delText>p</w:delText>
          </w:r>
          <w:r w:rsidRPr="00F07AB2" w:rsidDel="009862E1">
            <w:rPr>
              <w:rFonts w:asciiTheme="majorHAnsi" w:hAnsiTheme="majorHAnsi" w:cstheme="majorHAnsi"/>
              <w:i/>
              <w:iCs/>
              <w:lang w:val="en-GB"/>
            </w:rPr>
            <w:delText>tides, peptide 67-104 shows deamidation, carbamylation and oxidation as variable modification upon storage in 4 M urea lysis buffer for 4 days. The repetitive ELP regions are not covered due to a lack of lysine and arginine residues. Therefore, the LC-MS/MS identification results for ULD-V20-UL</w:delText>
          </w:r>
          <w:r w:rsidDel="009862E1">
            <w:rPr>
              <w:rFonts w:asciiTheme="majorHAnsi" w:hAnsiTheme="majorHAnsi" w:cstheme="majorHAnsi"/>
              <w:i/>
              <w:iCs/>
              <w:lang w:val="en-GB"/>
            </w:rPr>
            <w:delText>D are almost identical and therefore</w:delText>
          </w:r>
          <w:r w:rsidRPr="00F07AB2" w:rsidDel="009862E1">
            <w:rPr>
              <w:rFonts w:asciiTheme="majorHAnsi" w:hAnsiTheme="majorHAnsi" w:cstheme="majorHAnsi"/>
              <w:i/>
              <w:iCs/>
              <w:lang w:val="en-GB"/>
            </w:rPr>
            <w:delText xml:space="preserve"> not shown.</w:delText>
          </w:r>
        </w:del>
      </w:moveFrom>
    </w:p>
    <w:p w14:paraId="460B6C5D" w14:textId="59071C37" w:rsidR="00067C6D" w:rsidRPr="00F07AB2" w:rsidDel="009862E1" w:rsidRDefault="00067C6D" w:rsidP="00067C6D">
      <w:pPr>
        <w:jc w:val="both"/>
        <w:rPr>
          <w:del w:id="862" w:author="anna.resch88@gmail.com" w:date="2022-01-04T10:53:00Z"/>
          <w:moveFrom w:id="863" w:author="anna.resch88@gmail.com" w:date="2022-01-04T10:08:00Z"/>
          <w:rFonts w:asciiTheme="majorHAnsi" w:hAnsiTheme="majorHAnsi" w:cstheme="majorHAnsi"/>
          <w:i/>
          <w:iCs/>
          <w:lang w:val="en-GB"/>
        </w:rPr>
      </w:pPr>
    </w:p>
    <w:p w14:paraId="3F490FBD" w14:textId="00D25EC3" w:rsidR="00067C6D" w:rsidRPr="00F07AB2" w:rsidDel="009862E1" w:rsidRDefault="00067C6D" w:rsidP="00067C6D">
      <w:pPr>
        <w:jc w:val="both"/>
        <w:rPr>
          <w:del w:id="864" w:author="anna.resch88@gmail.com" w:date="2022-01-04T10:53:00Z"/>
          <w:moveFrom w:id="865" w:author="anna.resch88@gmail.com" w:date="2022-01-04T10:08:00Z"/>
          <w:rFonts w:asciiTheme="majorHAnsi" w:hAnsiTheme="majorHAnsi" w:cstheme="majorHAnsi"/>
          <w:i/>
          <w:iCs/>
          <w:lang w:val="en-GB"/>
        </w:rPr>
      </w:pPr>
    </w:p>
    <w:p w14:paraId="70EDAB56" w14:textId="218A0282" w:rsidR="00067C6D" w:rsidRPr="00F07AB2" w:rsidDel="009862E1" w:rsidRDefault="00067C6D" w:rsidP="00067C6D">
      <w:pPr>
        <w:jc w:val="both"/>
        <w:rPr>
          <w:del w:id="866" w:author="anna.resch88@gmail.com" w:date="2022-01-04T10:53:00Z"/>
          <w:moveFrom w:id="867" w:author="anna.resch88@gmail.com" w:date="2022-01-04T10:08:00Z"/>
          <w:rFonts w:asciiTheme="majorHAnsi" w:hAnsiTheme="majorHAnsi" w:cstheme="majorHAnsi"/>
          <w:i/>
          <w:iCs/>
          <w:lang w:val="en-GB"/>
        </w:rPr>
      </w:pPr>
      <w:moveFrom w:id="868" w:author="anna.resch88@gmail.com" w:date="2022-01-04T10:08:00Z">
        <w:del w:id="869" w:author="anna.resch88@gmail.com" w:date="2022-01-04T10:13:00Z">
          <w:r w:rsidRPr="00F07AB2" w:rsidDel="006F1256">
            <w:rPr>
              <w:rFonts w:asciiTheme="majorHAnsi" w:hAnsiTheme="majorHAnsi" w:cstheme="majorHAnsi"/>
              <w:i/>
              <w:iCs/>
              <w:noProof/>
              <w:lang w:eastAsia="de-DE"/>
            </w:rPr>
            <w:drawing>
              <wp:inline distT="0" distB="0" distL="0" distR="0" wp14:anchorId="7D278EE1" wp14:editId="6C0F3750">
                <wp:extent cx="5753735" cy="1785620"/>
                <wp:effectExtent l="0" t="0" r="0" b="508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53735" cy="1785620"/>
                        </a:xfrm>
                        <a:prstGeom prst="rect">
                          <a:avLst/>
                        </a:prstGeom>
                        <a:noFill/>
                        <a:ln>
                          <a:noFill/>
                        </a:ln>
                      </pic:spPr>
                    </pic:pic>
                  </a:graphicData>
                </a:graphic>
              </wp:inline>
            </w:drawing>
          </w:r>
        </w:del>
      </w:moveFrom>
    </w:p>
    <w:p w14:paraId="68D2EEBC" w14:textId="468EFA63" w:rsidR="00067C6D" w:rsidRPr="00F07AB2" w:rsidDel="009862E1" w:rsidRDefault="00067C6D" w:rsidP="00067C6D">
      <w:pPr>
        <w:jc w:val="both"/>
        <w:rPr>
          <w:del w:id="870" w:author="anna.resch88@gmail.com" w:date="2022-01-04T10:53:00Z"/>
          <w:moveFrom w:id="871" w:author="anna.resch88@gmail.com" w:date="2022-01-04T10:08:00Z"/>
          <w:rFonts w:asciiTheme="majorHAnsi" w:hAnsiTheme="majorHAnsi" w:cstheme="majorHAnsi"/>
          <w:lang w:val="en-GB"/>
        </w:rPr>
      </w:pPr>
    </w:p>
    <w:p w14:paraId="7F1DA318" w14:textId="7626F19F" w:rsidR="00067C6D" w:rsidRPr="00F07AB2" w:rsidDel="009862E1" w:rsidRDefault="00067C6D" w:rsidP="00067C6D">
      <w:pPr>
        <w:jc w:val="both"/>
        <w:rPr>
          <w:del w:id="872" w:author="anna.resch88@gmail.com" w:date="2022-01-04T10:53:00Z"/>
          <w:moveFrom w:id="873" w:author="anna.resch88@gmail.com" w:date="2022-01-04T10:08:00Z"/>
          <w:rFonts w:asciiTheme="majorHAnsi" w:hAnsiTheme="majorHAnsi" w:cstheme="majorHAnsi"/>
          <w:lang w:val="en-US"/>
        </w:rPr>
      </w:pPr>
      <w:moveFrom w:id="874" w:author="anna.resch88@gmail.com" w:date="2022-01-04T10:08:00Z">
        <w:del w:id="875" w:author="anna.resch88@gmail.com" w:date="2022-01-04T10:53:00Z">
          <w:r w:rsidRPr="00F07AB2" w:rsidDel="009862E1">
            <w:rPr>
              <w:rFonts w:asciiTheme="majorHAnsi" w:hAnsiTheme="majorHAnsi" w:cstheme="majorHAnsi"/>
              <w:b/>
              <w:bCs/>
              <w:i/>
              <w:iCs/>
              <w:lang w:val="en-US"/>
            </w:rPr>
            <w:delText>Figure S-</w:delText>
          </w:r>
          <w:r w:rsidDel="009862E1">
            <w:rPr>
              <w:rFonts w:asciiTheme="majorHAnsi" w:hAnsiTheme="majorHAnsi" w:cstheme="majorHAnsi"/>
              <w:b/>
              <w:bCs/>
              <w:i/>
              <w:iCs/>
              <w:lang w:val="en-US"/>
            </w:rPr>
            <w:delText>7</w:delText>
          </w:r>
          <w:r w:rsidRPr="00F07AB2" w:rsidDel="009862E1">
            <w:rPr>
              <w:rFonts w:asciiTheme="majorHAnsi" w:hAnsiTheme="majorHAnsi" w:cstheme="majorHAnsi"/>
              <w:b/>
              <w:bCs/>
              <w:i/>
              <w:iCs/>
              <w:lang w:val="en-US"/>
            </w:rPr>
            <w:delText xml:space="preserve">: MS spectra of intact ULD-V20-ULD and ULD-V40-ULD confirm sequence identity and show high purity. </w:delText>
          </w:r>
          <w:r w:rsidRPr="00F07AB2" w:rsidDel="009862E1">
            <w:rPr>
              <w:rFonts w:asciiTheme="majorHAnsi" w:hAnsiTheme="majorHAnsi" w:cstheme="majorHAnsi"/>
              <w:i/>
              <w:iCs/>
              <w:lang w:val="en-US"/>
            </w:rPr>
            <w:delText>The simulated and measured masses deviate to a negligible extent (4.9 ppm for ULD-V40-ULD and 12.4 ppm for ULD-V20-</w:delText>
          </w:r>
          <w:r w:rsidDel="009862E1">
            <w:rPr>
              <w:rFonts w:asciiTheme="majorHAnsi" w:hAnsiTheme="majorHAnsi" w:cstheme="majorHAnsi"/>
              <w:i/>
              <w:iCs/>
              <w:lang w:val="en-US"/>
            </w:rPr>
            <w:delText>ULD). An additional, small peak/</w:delText>
          </w:r>
          <w:r w:rsidRPr="00F07AB2" w:rsidDel="009862E1">
            <w:rPr>
              <w:rFonts w:asciiTheme="majorHAnsi" w:hAnsiTheme="majorHAnsi" w:cstheme="majorHAnsi"/>
              <w:i/>
              <w:iCs/>
              <w:lang w:val="en-US"/>
            </w:rPr>
            <w:delText xml:space="preserve">shoulder at a +43 Da shift indicates </w:delText>
          </w:r>
          <w:r w:rsidRPr="00F07AB2" w:rsidDel="009862E1">
            <w:rPr>
              <w:rFonts w:asciiTheme="majorHAnsi" w:hAnsiTheme="majorHAnsi" w:cstheme="majorHAnsi"/>
              <w:i/>
              <w:iCs/>
              <w:lang w:val="en-US"/>
            </w:rPr>
            <w:lastRenderedPageBreak/>
            <w:delText>lysine carbamylation, as confirmed via LC-MS/MS</w:delText>
          </w:r>
          <w:r w:rsidDel="009862E1">
            <w:rPr>
              <w:rFonts w:asciiTheme="majorHAnsi" w:hAnsiTheme="majorHAnsi" w:cstheme="majorHAnsi"/>
              <w:iCs/>
              <w:lang w:val="en-US"/>
            </w:rPr>
            <w:fldChar w:fldCharType="begin"/>
          </w:r>
          <w:r w:rsidR="002937E1" w:rsidRPr="009862E1" w:rsidDel="009862E1">
            <w:rPr>
              <w:rFonts w:asciiTheme="majorHAnsi" w:hAnsiTheme="majorHAnsi" w:cstheme="majorHAnsi"/>
              <w:iCs/>
              <w:lang w:val="en-US"/>
            </w:rPr>
            <w:delInstrText xml:space="preserve"> ADDIN EN.CITE &lt;EndNote&gt;&lt;Cite&gt;&lt;Author&gt;Sun&lt;/Author&gt;&lt;Year&gt;2008&lt;/Year&gt;&lt;RecNum&gt;4&lt;/RecNum&gt;&lt;DisplayText&gt;&lt;style face="superscript"&gt;22&lt;/style&gt;&lt;/DisplayText&gt;&lt;record&gt;&lt;rec-number&gt;4&lt;/rec-number&gt;&lt;foreign-keys&gt;&lt;key app="EN" db-id="zvspev52q5sttqetatnpexxo02zdpswpztzw" timestamp="1602401589"&gt;4&lt;/key&gt;&lt;/foreign-keys&gt;&lt;ref-type name="Journal Article"&gt;17&lt;/ref-type&gt;&lt;contributors&gt;&lt;authors&gt;&lt;author&gt;Sun, Shisheng&lt;/author&gt;&lt;/authors&gt;&lt;/contributors&gt;&lt;titles&gt;&lt;title&gt;Inhibition of Protein Carbamylation in Urea Solution Using Ammonium Containing Buffers Shisheng&lt;/title&gt;&lt;secondary-title&gt;Anal Biochem.&lt;/secondary-title&gt;&lt;/titles&gt;&lt;periodical&gt;&lt;full-title&gt;Anal Biochem.&lt;/full-title&gt;&lt;/periodical&gt;&lt;pages&gt;2166-2171&lt;/pages&gt;&lt;volume&gt;6&lt;/volume&gt;&lt;number&gt;9&lt;/number&gt;&lt;keywords&gt;&lt;keyword&gt;electrostatics&lt;/keyword&gt;&lt;keyword&gt;missense mutations&lt;/keyword&gt;&lt;keyword&gt;nssnps&lt;/keyword&gt;&lt;keyword&gt;ph&lt;/keyword&gt;&lt;keyword&gt;protein-protein interactions&lt;/keyword&gt;&lt;keyword&gt;salt&lt;/keyword&gt;&lt;/keywords&gt;&lt;dates&gt;&lt;year&gt;2008&lt;/year&gt;&lt;/dates&gt;&lt;isbn&gt;0009-2665&lt;/isbn&gt;&lt;urls&gt;&lt;pdf-urls&gt;&lt;url&gt;file:///C:/Users/annar/Documents/Backup ZBSA Aug 2019/03_Literaturverzeichnis V.2/03_Methoden/04_Analytik/Carbamylierung/Sun, Anal Biochem 2014.pdf&lt;/url&gt;&lt;/pdf-urls&gt;&lt;/urls&gt;&lt;electronic-resource-num&gt;10.1021/nl061786n.Core-Shell&lt;/electronic-resource-num&gt;&lt;/record&gt;&lt;/Cite&gt;&lt;/EndNote&gt;</w:delInstrText>
          </w:r>
          <w:r w:rsidDel="009862E1">
            <w:rPr>
              <w:rFonts w:asciiTheme="majorHAnsi" w:hAnsiTheme="majorHAnsi" w:cstheme="majorHAnsi"/>
              <w:iCs/>
              <w:lang w:val="en-US"/>
            </w:rPr>
            <w:fldChar w:fldCharType="separate"/>
          </w:r>
          <w:r w:rsidR="002937E1" w:rsidRPr="002937E1" w:rsidDel="009862E1">
            <w:rPr>
              <w:rFonts w:asciiTheme="majorHAnsi" w:hAnsiTheme="majorHAnsi" w:cstheme="majorHAnsi"/>
              <w:iCs/>
              <w:noProof/>
              <w:vertAlign w:val="superscript"/>
              <w:lang w:val="en-US"/>
            </w:rPr>
            <w:delText>22</w:delText>
          </w:r>
          <w:r w:rsidDel="009862E1">
            <w:rPr>
              <w:rFonts w:asciiTheme="majorHAnsi" w:hAnsiTheme="majorHAnsi" w:cstheme="majorHAnsi"/>
              <w:iCs/>
              <w:lang w:val="en-US"/>
            </w:rPr>
            <w:fldChar w:fldCharType="end"/>
          </w:r>
          <w:r w:rsidRPr="00F07AB2" w:rsidDel="009862E1">
            <w:rPr>
              <w:rFonts w:asciiTheme="majorHAnsi" w:hAnsiTheme="majorHAnsi" w:cstheme="majorHAnsi"/>
              <w:i/>
              <w:iCs/>
              <w:lang w:val="en-US"/>
            </w:rPr>
            <w:delText xml:space="preserve">. Longer exposure time to 4 M urea lysis buffer promotes carbamylation, as was seen after evaluation of MS/MS measurements of both the tryptic </w:delText>
          </w:r>
          <w:r w:rsidDel="009862E1">
            <w:rPr>
              <w:rFonts w:asciiTheme="majorHAnsi" w:hAnsiTheme="majorHAnsi" w:cstheme="majorHAnsi"/>
              <w:i/>
              <w:iCs/>
              <w:lang w:val="en-US"/>
            </w:rPr>
            <w:delText>pe</w:delText>
          </w:r>
          <w:r w:rsidR="00C91D6E" w:rsidDel="009862E1">
            <w:rPr>
              <w:rFonts w:asciiTheme="majorHAnsi" w:hAnsiTheme="majorHAnsi" w:cstheme="majorHAnsi"/>
              <w:i/>
              <w:iCs/>
              <w:lang w:val="en-US"/>
            </w:rPr>
            <w:delText>p</w:delText>
          </w:r>
          <w:r w:rsidDel="009862E1">
            <w:rPr>
              <w:rFonts w:asciiTheme="majorHAnsi" w:hAnsiTheme="majorHAnsi" w:cstheme="majorHAnsi"/>
              <w:i/>
              <w:iCs/>
              <w:lang w:val="en-US"/>
            </w:rPr>
            <w:delText>tides (Figure S-5</w:delText>
          </w:r>
          <w:r w:rsidRPr="00370688" w:rsidDel="009862E1">
            <w:rPr>
              <w:rFonts w:asciiTheme="majorHAnsi" w:hAnsiTheme="majorHAnsi" w:cstheme="majorHAnsi"/>
              <w:i/>
              <w:iCs/>
              <w:lang w:val="en-US"/>
            </w:rPr>
            <w:delText>) and the intact proteins after 4 days of exposure in urea buffer (data not shown). Therefore, an uninterrupted</w:delText>
          </w:r>
          <w:r w:rsidRPr="00F07AB2" w:rsidDel="009862E1">
            <w:rPr>
              <w:rFonts w:asciiTheme="majorHAnsi" w:hAnsiTheme="majorHAnsi" w:cstheme="majorHAnsi"/>
              <w:i/>
              <w:iCs/>
              <w:lang w:val="en-US"/>
            </w:rPr>
            <w:delText xml:space="preserve"> purification procedure making use of ammonium containing buffers is recommended to prevent undesired protein modifications</w:delText>
          </w:r>
          <w:r w:rsidDel="009862E1">
            <w:rPr>
              <w:rFonts w:asciiTheme="majorHAnsi" w:hAnsiTheme="majorHAnsi" w:cstheme="majorHAnsi"/>
              <w:iCs/>
              <w:lang w:val="en-US"/>
            </w:rPr>
            <w:fldChar w:fldCharType="begin"/>
          </w:r>
          <w:r w:rsidR="002937E1" w:rsidDel="009862E1">
            <w:rPr>
              <w:rFonts w:asciiTheme="majorHAnsi" w:hAnsiTheme="majorHAnsi" w:cstheme="majorHAnsi"/>
              <w:iCs/>
              <w:lang w:val="en-US"/>
            </w:rPr>
            <w:delInstrText xml:space="preserve"> ADDIN EN.CITE &lt;EndNote&gt;&lt;Cite&gt;&lt;Author&gt;Sun&lt;/Author&gt;&lt;Year&gt;2008&lt;/Year&gt;&lt;RecNum&gt;4&lt;/RecNum&gt;&lt;DisplayText&gt;&lt;style face="superscript"&gt;22&lt;/style&gt;&lt;/DisplayText&gt;&lt;record&gt;&lt;rec-number&gt;4&lt;/rec-number&gt;&lt;foreign-keys&gt;&lt;key app="EN" db-id="zvspev52q5sttqetatnpexxo02zdpswpztzw" timestamp="1602401589"&gt;4&lt;/key&gt;&lt;/foreign-keys&gt;&lt;ref-type name="Journal Article"&gt;17&lt;/ref-type&gt;&lt;contributors&gt;&lt;authors&gt;&lt;author&gt;Sun, Shisheng&lt;/author&gt;&lt;/authors&gt;&lt;/contributors&gt;&lt;titles&gt;&lt;title&gt;Inhibition of Protein Carbamylation in Urea Solution Using Ammonium Containing Buffers Shisheng&lt;/title&gt;&lt;secondary-title&gt;Anal Biochem.&lt;/secondary-title&gt;&lt;/titles&gt;&lt;periodical&gt;&lt;full-title&gt;Anal Biochem.&lt;/full-title&gt;&lt;/periodical&gt;&lt;pages&gt;2166-2171&lt;/pages&gt;&lt;volume&gt;6&lt;/volume&gt;&lt;number&gt;9&lt;/number&gt;&lt;keywords&gt;&lt;keyword&gt;electrostatics&lt;/keyword&gt;&lt;keyword&gt;missense mutations&lt;/keyword&gt;&lt;keyword&gt;nssnps&lt;/keyword&gt;&lt;keyword&gt;ph&lt;/keyword&gt;&lt;keyword&gt;protein-protein interactions&lt;/keyword&gt;&lt;keyword&gt;salt&lt;/keyword&gt;&lt;/keywords&gt;&lt;dates&gt;&lt;year&gt;2008&lt;/year&gt;&lt;/dates&gt;&lt;isbn&gt;0009-2665&lt;/isbn&gt;&lt;urls&gt;&lt;pdf-urls&gt;&lt;url&gt;file:///C:/Users/annar/Documents/Backup ZBSA Aug 2019/03_Literaturverzeichnis V.2/03_Methoden/04_Analytik/Carbamylierung/Sun, Anal Biochem 2014.pdf&lt;/url&gt;&lt;/pdf-urls&gt;&lt;/urls&gt;&lt;electronic-resource-num&gt;10.1021/nl061786n.Core-Shell&lt;/electronic-resource-num&gt;&lt;/record&gt;&lt;/Cite&gt;&lt;/EndNote&gt;</w:delInstrText>
          </w:r>
          <w:r w:rsidDel="009862E1">
            <w:rPr>
              <w:rFonts w:asciiTheme="majorHAnsi" w:hAnsiTheme="majorHAnsi" w:cstheme="majorHAnsi"/>
              <w:iCs/>
              <w:lang w:val="en-US"/>
            </w:rPr>
            <w:fldChar w:fldCharType="separate"/>
          </w:r>
          <w:r w:rsidR="002937E1" w:rsidRPr="002937E1" w:rsidDel="009862E1">
            <w:rPr>
              <w:rFonts w:asciiTheme="majorHAnsi" w:hAnsiTheme="majorHAnsi" w:cstheme="majorHAnsi"/>
              <w:iCs/>
              <w:noProof/>
              <w:vertAlign w:val="superscript"/>
              <w:lang w:val="en-US"/>
            </w:rPr>
            <w:delText>22</w:delText>
          </w:r>
          <w:r w:rsidDel="009862E1">
            <w:rPr>
              <w:rFonts w:asciiTheme="majorHAnsi" w:hAnsiTheme="majorHAnsi" w:cstheme="majorHAnsi"/>
              <w:iCs/>
              <w:lang w:val="en-US"/>
            </w:rPr>
            <w:fldChar w:fldCharType="end"/>
          </w:r>
          <w:r w:rsidRPr="00F07AB2" w:rsidDel="009862E1">
            <w:rPr>
              <w:rFonts w:asciiTheme="majorHAnsi" w:hAnsiTheme="majorHAnsi" w:cstheme="majorHAnsi"/>
              <w:i/>
              <w:iCs/>
              <w:lang w:val="en-US"/>
            </w:rPr>
            <w:delText>. Besides the target fusion proteins, no other peptides were found in the UV 214 nm chromatogram, confirming high-grade target protein purity.</w:delText>
          </w:r>
        </w:del>
      </w:moveFrom>
    </w:p>
    <w:moveFromRangeEnd w:id="843"/>
    <w:p w14:paraId="2F06D923" w14:textId="1F62E67A" w:rsidR="00067C6D" w:rsidRPr="00F07AB2" w:rsidDel="009862E1" w:rsidRDefault="00067C6D" w:rsidP="00D156CF">
      <w:pPr>
        <w:rPr>
          <w:del w:id="876" w:author="anna.resch88@gmail.com" w:date="2022-01-04T10:53:00Z"/>
          <w:lang w:val="en-US"/>
        </w:rPr>
      </w:pPr>
    </w:p>
    <w:p w14:paraId="34C4F2A6" w14:textId="303088F9" w:rsidR="00067C6D" w:rsidRPr="00F07AB2" w:rsidDel="009862E1" w:rsidRDefault="00067C6D" w:rsidP="00067C6D">
      <w:pPr>
        <w:jc w:val="both"/>
        <w:rPr>
          <w:del w:id="877" w:author="anna.resch88@gmail.com" w:date="2022-01-04T10:53:00Z"/>
          <w:rFonts w:asciiTheme="majorHAnsi" w:hAnsiTheme="majorHAnsi" w:cstheme="majorHAnsi"/>
          <w:lang w:val="en-US"/>
        </w:rPr>
      </w:pPr>
    </w:p>
    <w:p w14:paraId="029DA978" w14:textId="0FD9CD40" w:rsidR="00067C6D" w:rsidRPr="00F07AB2" w:rsidDel="009862E1" w:rsidRDefault="00067C6D" w:rsidP="00067C6D">
      <w:pPr>
        <w:pStyle w:val="berschrift4"/>
        <w:numPr>
          <w:ilvl w:val="1"/>
          <w:numId w:val="16"/>
        </w:numPr>
        <w:jc w:val="both"/>
        <w:rPr>
          <w:del w:id="878" w:author="anna.resch88@gmail.com" w:date="2022-01-04T10:53:00Z"/>
          <w:moveFrom w:id="879" w:author="anna.resch88@gmail.com" w:date="2022-01-04T10:13:00Z"/>
          <w:rFonts w:cstheme="majorHAnsi"/>
          <w:lang w:val="en-US"/>
        </w:rPr>
      </w:pPr>
      <w:bookmarkStart w:id="880" w:name="_Toc92273422"/>
      <w:bookmarkStart w:id="881" w:name="_Toc92273477"/>
      <w:moveFromRangeStart w:id="882" w:author="anna.resch88@gmail.com" w:date="2022-01-04T10:13:00Z" w:name="move92183636"/>
      <w:moveFrom w:id="883" w:author="anna.resch88@gmail.com" w:date="2022-01-04T10:13:00Z">
        <w:del w:id="884" w:author="anna.resch88@gmail.com" w:date="2022-01-04T10:53:00Z">
          <w:r w:rsidRPr="00F07AB2" w:rsidDel="009862E1">
            <w:rPr>
              <w:rFonts w:cstheme="majorHAnsi"/>
              <w:lang w:val="en-US"/>
            </w:rPr>
            <w:delText>ULD tetramerization</w:delText>
          </w:r>
          <w:bookmarkEnd w:id="880"/>
          <w:bookmarkEnd w:id="881"/>
        </w:del>
      </w:moveFrom>
    </w:p>
    <w:p w14:paraId="757B07EE" w14:textId="2A963DE2" w:rsidR="00067C6D" w:rsidRPr="00F07AB2" w:rsidDel="009862E1" w:rsidRDefault="00067C6D" w:rsidP="00067C6D">
      <w:pPr>
        <w:jc w:val="both"/>
        <w:rPr>
          <w:del w:id="885" w:author="anna.resch88@gmail.com" w:date="2022-01-04T10:53:00Z"/>
          <w:moveFrom w:id="886" w:author="anna.resch88@gmail.com" w:date="2022-01-04T10:13:00Z"/>
          <w:rFonts w:asciiTheme="majorHAnsi" w:hAnsiTheme="majorHAnsi" w:cstheme="majorHAnsi"/>
          <w:lang w:val="en-US"/>
        </w:rPr>
      </w:pPr>
      <w:moveFrom w:id="887" w:author="anna.resch88@gmail.com" w:date="2022-01-04T10:13:00Z">
        <w:del w:id="888" w:author="anna.resch88@gmail.com" w:date="2022-01-04T10:53:00Z">
          <w:r w:rsidRPr="00F07AB2" w:rsidDel="009862E1">
            <w:rPr>
              <w:rFonts w:asciiTheme="majorHAnsi" w:hAnsiTheme="majorHAnsi" w:cstheme="majorHAnsi"/>
              <w:noProof/>
              <w:lang w:eastAsia="de-DE"/>
            </w:rPr>
            <w:drawing>
              <wp:anchor distT="0" distB="0" distL="114300" distR="114300" simplePos="0" relativeHeight="251655168" behindDoc="0" locked="0" layoutInCell="1" allowOverlap="1" wp14:anchorId="531B6090" wp14:editId="5C546514">
                <wp:simplePos x="0" y="0"/>
                <wp:positionH relativeFrom="column">
                  <wp:posOffset>-600075</wp:posOffset>
                </wp:positionH>
                <wp:positionV relativeFrom="paragraph">
                  <wp:posOffset>2962275</wp:posOffset>
                </wp:positionV>
                <wp:extent cx="7115175" cy="2921000"/>
                <wp:effectExtent l="0" t="0" r="0" b="0"/>
                <wp:wrapTopAndBottom/>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7115175" cy="2921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07AB2" w:rsidDel="009862E1">
            <w:rPr>
              <w:rFonts w:asciiTheme="majorHAnsi" w:hAnsiTheme="majorHAnsi" w:cstheme="majorHAnsi"/>
              <w:lang w:val="en-US"/>
            </w:rPr>
            <w:delText>Wang and colleagues demonstrated that ULD peptides form stable tetramers, even under harsh conditions (2M NaCl and 10 % glycerol)</w:delText>
          </w:r>
          <w:r w:rsidDel="009862E1">
            <w:rPr>
              <w:rFonts w:asciiTheme="majorHAnsi" w:hAnsiTheme="majorHAnsi" w:cstheme="majorHAnsi"/>
              <w:lang w:val="en-US"/>
            </w:rPr>
            <w:fldChar w:fldCharType="begin"/>
          </w:r>
          <w:r w:rsidDel="009862E1">
            <w:rPr>
              <w:rFonts w:asciiTheme="majorHAnsi" w:hAnsiTheme="majorHAnsi" w:cstheme="majorHAnsi"/>
              <w:lang w:val="en-US"/>
            </w:rPr>
            <w:delInstrText xml:space="preserve"> ADDIN EN.CITE &lt;EndNote&gt;&lt;Cite&gt;&lt;Author&gt;Wang&lt;/Author&gt;&lt;Year&gt;2012&lt;/Year&gt;&lt;RecNum&gt;82&lt;/RecNum&gt;&lt;DisplayText&gt;&lt;style face="superscript"&gt;1&lt;/style&gt;&lt;/DisplayText&gt;&lt;record&gt;&lt;rec-number&gt;82&lt;/rec-number&gt;&lt;foreign-keys&gt;&lt;key app="EN" db-id="zvspev52q5sttqetatnpexxo02zdpswpztzw" timestamp="1602401589"&gt;82&lt;/key&gt;&lt;/foreign-keys&gt;&lt;ref-type name="Journal Article"&gt;17&lt;/ref-type&gt;&lt;contributors&gt;&lt;authors&gt;&lt;author&gt;Wang, Zheng&lt;/author&gt;&lt;author&gt;Yang, Xue&lt;/author&gt;&lt;author&gt;Chu, Xinlei&lt;/author&gt;&lt;author&gt;Zhang, Jinxiu&lt;/author&gt;&lt;author&gt;Zhou, Hao&lt;/author&gt;&lt;author&gt;Shen, Yuequan&lt;/author&gt;&lt;author&gt;Long, Jiafu&lt;/author&gt;&lt;/authors&gt;&lt;/contributors&gt;&lt;titles&gt;&lt;title&gt;The structural basis for the oligomerization of the N-terminal domain of SATB1&lt;/title&gt;&lt;secondary-title&gt;Nucleic Acids Research&lt;/secondary-title&gt;&lt;/titles&gt;&lt;periodical&gt;&lt;full-title&gt;Nucleic Acids Research&lt;/full-title&gt;&lt;/periodical&gt;&lt;pages&gt;4193-4202&lt;/pages&gt;&lt;volume&gt;40&lt;/volume&gt;&lt;number&gt;9&lt;/number&gt;&lt;dates&gt;&lt;year&gt;2012&lt;/year&gt;&lt;/dates&gt;&lt;isbn&gt;0305-1048&lt;/isbn&gt;&lt;urls&gt;&lt;pdf-urls&gt;&lt;url&gt;file:///C:/Users/annar/AppData/Local/Mendeley Ltd./Mendeley Desktop/Downloaded/Wang et al. - 2012 - The structural basis for the oligomerization of the N-terminal domain of SATB1.pdf&lt;/url&gt;&lt;/pdf-urls&gt;&lt;/urls&gt;&lt;electronic-resource-num&gt;10.1093/nar/gkr1284&lt;/electronic-resource-num&gt;&lt;/record&gt;&lt;/Cite&gt;&lt;/EndNote&gt;</w:delInstrText>
          </w:r>
          <w:r w:rsidDel="009862E1">
            <w:rPr>
              <w:rFonts w:asciiTheme="majorHAnsi" w:hAnsiTheme="majorHAnsi" w:cstheme="majorHAnsi"/>
              <w:lang w:val="en-US"/>
            </w:rPr>
            <w:fldChar w:fldCharType="separate"/>
          </w:r>
          <w:r w:rsidRPr="0045341C" w:rsidDel="009862E1">
            <w:rPr>
              <w:rFonts w:asciiTheme="majorHAnsi" w:hAnsiTheme="majorHAnsi" w:cstheme="majorHAnsi"/>
              <w:noProof/>
              <w:vertAlign w:val="superscript"/>
              <w:lang w:val="en-US"/>
            </w:rPr>
            <w:delText>1</w:delText>
          </w:r>
          <w:r w:rsidDel="009862E1">
            <w:rPr>
              <w:rFonts w:asciiTheme="majorHAnsi" w:hAnsiTheme="majorHAnsi" w:cstheme="majorHAnsi"/>
              <w:lang w:val="en-US"/>
            </w:rPr>
            <w:fldChar w:fldCharType="end"/>
          </w:r>
          <w:r w:rsidRPr="00F07AB2" w:rsidDel="009862E1">
            <w:rPr>
              <w:rFonts w:asciiTheme="majorHAnsi" w:hAnsiTheme="majorHAnsi" w:cstheme="majorHAnsi"/>
              <w:lang w:val="en-US"/>
            </w:rPr>
            <w:delText xml:space="preserve">. As we routinely used urea buffers for protein purification (and in some cases for hydrogel preparation), we performed SDS-PAGE to investigate the extent of tetramerization under various conditions, including increasing urea concentrations, addition of ethanol and heating. A concentrated solution of purified ULD was mixed with varying buffers containing different mixtures of water, urea and ethanol and incubated for 2 hours before 1-4 µl 5x SDS loading buffer was added (see Figure below: 4 µl in lanes 1-10; 1 µl in lanes 11-18). Loading buffer contained 0,02 % Bromophenol blue, 30 % glycerol, 250 mM Tris-HCl pH 6.8, 10 % SDS and 0.5M DTT. If 1µl 5x SDS LB was used, we added 0.5 µl 60 % Glycerol additionally. Selected samples were then heated and transferred to the SDS-PAGE immediately or after 2-24 hours of cooling. ULD in water without heating serves as control (lane 13). To disrupt ULD tetramers effectively - even in the presence of SDS - either heating to 98 °C in water, heating to 90 °C in 4 M urea or the addition of 30 % ethanol to 4 M urea buffer was necessary. Neither up to 60 % glycerol, nor acidic or basic conditions rendered ULD monomers in aqueous solutions.    </w:delText>
          </w:r>
        </w:del>
      </w:moveFrom>
    </w:p>
    <w:p w14:paraId="0BEC1D2B" w14:textId="60D0CAC3" w:rsidR="00067C6D" w:rsidRPr="00F07AB2" w:rsidDel="009862E1" w:rsidRDefault="00067C6D" w:rsidP="00067C6D">
      <w:pPr>
        <w:jc w:val="both"/>
        <w:rPr>
          <w:del w:id="889" w:author="anna.resch88@gmail.com" w:date="2022-01-04T10:53:00Z"/>
          <w:moveFrom w:id="890" w:author="anna.resch88@gmail.com" w:date="2022-01-04T10:13:00Z"/>
          <w:rFonts w:asciiTheme="majorHAnsi" w:hAnsiTheme="majorHAnsi" w:cstheme="majorHAnsi"/>
          <w:lang w:val="en-US"/>
        </w:rPr>
      </w:pPr>
    </w:p>
    <w:p w14:paraId="7C27ADCB" w14:textId="07DD0EF1" w:rsidR="00067C6D" w:rsidRPr="00D22AC5" w:rsidDel="009862E1" w:rsidRDefault="00067C6D" w:rsidP="00067C6D">
      <w:pPr>
        <w:jc w:val="both"/>
        <w:rPr>
          <w:del w:id="891" w:author="anna.resch88@gmail.com" w:date="2022-01-04T10:53:00Z"/>
          <w:moveFrom w:id="892" w:author="anna.resch88@gmail.com" w:date="2022-01-04T10:13:00Z"/>
          <w:rFonts w:asciiTheme="majorHAnsi" w:hAnsiTheme="majorHAnsi" w:cstheme="majorHAnsi"/>
          <w:lang w:val="en-US"/>
        </w:rPr>
      </w:pPr>
      <w:moveFrom w:id="893" w:author="anna.resch88@gmail.com" w:date="2022-01-04T10:13:00Z">
        <w:del w:id="894" w:author="anna.resch88@gmail.com" w:date="2022-01-04T10:53:00Z">
          <w:r w:rsidRPr="00F07AB2" w:rsidDel="009862E1">
            <w:rPr>
              <w:rFonts w:asciiTheme="majorHAnsi" w:hAnsiTheme="majorHAnsi" w:cstheme="majorHAnsi"/>
              <w:b/>
              <w:bCs/>
              <w:i/>
              <w:iCs/>
              <w:lang w:val="en-US"/>
            </w:rPr>
            <w:delText>Figure S-</w:delText>
          </w:r>
          <w:r w:rsidDel="009862E1">
            <w:rPr>
              <w:rFonts w:asciiTheme="majorHAnsi" w:hAnsiTheme="majorHAnsi" w:cstheme="majorHAnsi"/>
              <w:b/>
              <w:bCs/>
              <w:i/>
              <w:iCs/>
              <w:lang w:val="en-US"/>
            </w:rPr>
            <w:delText>8</w:delText>
          </w:r>
          <w:r w:rsidRPr="00F07AB2" w:rsidDel="009862E1">
            <w:rPr>
              <w:rFonts w:asciiTheme="majorHAnsi" w:hAnsiTheme="majorHAnsi" w:cstheme="majorHAnsi"/>
              <w:b/>
              <w:bCs/>
              <w:i/>
              <w:iCs/>
              <w:lang w:val="en-US"/>
            </w:rPr>
            <w:delText>: ULD tetramers and tetramer disruption with heating or addition of ethanol and urea, visualized via SDS-PAGE.</w:delText>
          </w:r>
        </w:del>
      </w:moveFrom>
    </w:p>
    <w:moveFromRangeEnd w:id="882"/>
    <w:p w14:paraId="19434746" w14:textId="6945F8FD" w:rsidR="00067C6D" w:rsidRPr="00F07AB2" w:rsidDel="009862E1" w:rsidRDefault="00067C6D" w:rsidP="00067C6D">
      <w:pPr>
        <w:jc w:val="both"/>
        <w:rPr>
          <w:del w:id="895" w:author="anna.resch88@gmail.com" w:date="2022-01-04T10:53:00Z"/>
          <w:rFonts w:asciiTheme="majorHAnsi" w:hAnsiTheme="majorHAnsi" w:cstheme="majorHAnsi"/>
          <w:b/>
          <w:bCs/>
          <w:lang w:val="en-US"/>
        </w:rPr>
      </w:pPr>
    </w:p>
    <w:p w14:paraId="39F8FE94" w14:textId="00478E10" w:rsidR="00067C6D" w:rsidRPr="00F07AB2" w:rsidDel="009862E1" w:rsidRDefault="00067C6D" w:rsidP="00067C6D">
      <w:pPr>
        <w:jc w:val="both"/>
        <w:rPr>
          <w:del w:id="896" w:author="anna.resch88@gmail.com" w:date="2022-01-04T10:53:00Z"/>
          <w:rFonts w:asciiTheme="majorHAnsi" w:hAnsiTheme="majorHAnsi" w:cstheme="majorHAnsi"/>
          <w:b/>
          <w:bCs/>
          <w:i/>
          <w:iCs/>
          <w:lang w:val="en-US"/>
        </w:rPr>
      </w:pPr>
    </w:p>
    <w:p w14:paraId="204B4344" w14:textId="0004E80A" w:rsidR="00067C6D" w:rsidRPr="00F07AB2" w:rsidDel="009862E1" w:rsidRDefault="005F4A65" w:rsidP="00067C6D">
      <w:pPr>
        <w:pStyle w:val="berschrift4"/>
        <w:numPr>
          <w:ilvl w:val="1"/>
          <w:numId w:val="16"/>
        </w:numPr>
        <w:jc w:val="both"/>
        <w:rPr>
          <w:del w:id="897" w:author="anna.resch88@gmail.com" w:date="2022-01-04T10:53:00Z"/>
          <w:rFonts w:cstheme="majorHAnsi"/>
          <w:lang w:val="en-US"/>
        </w:rPr>
      </w:pPr>
      <w:bookmarkStart w:id="898" w:name="_Toc92273423"/>
      <w:bookmarkStart w:id="899" w:name="_Toc92273478"/>
      <w:del w:id="900" w:author="anna.resch88@gmail.com" w:date="2022-01-04T10:53:00Z">
        <w:r w:rsidRPr="00F07AB2" w:rsidDel="009862E1">
          <w:rPr>
            <w:rFonts w:cstheme="majorHAnsi"/>
            <w:lang w:val="en-US"/>
          </w:rPr>
          <w:delText>Dityrosine content</w:delText>
        </w:r>
        <w:bookmarkEnd w:id="898"/>
        <w:bookmarkEnd w:id="899"/>
        <w:r w:rsidRPr="00F07AB2" w:rsidDel="009862E1">
          <w:rPr>
            <w:rFonts w:cstheme="majorHAnsi"/>
            <w:lang w:val="en-US"/>
          </w:rPr>
          <w:delText xml:space="preserve"> </w:delText>
        </w:r>
      </w:del>
    </w:p>
    <w:p w14:paraId="70DD6D49" w14:textId="326172AE" w:rsidR="00F659F2" w:rsidRPr="00F07AB2" w:rsidDel="00A21F16" w:rsidRDefault="00F659F2" w:rsidP="00F659F2">
      <w:pPr>
        <w:jc w:val="both"/>
        <w:rPr>
          <w:del w:id="901" w:author="anna.resch88@gmail.com" w:date="2022-01-03T20:11:00Z"/>
          <w:rFonts w:asciiTheme="majorHAnsi" w:hAnsiTheme="majorHAnsi" w:cstheme="majorHAnsi"/>
          <w:lang w:val="en-US"/>
        </w:rPr>
      </w:pPr>
      <w:del w:id="902" w:author="anna.resch88@gmail.com" w:date="2022-01-03T20:11:00Z">
        <w:r w:rsidRPr="00F07AB2" w:rsidDel="00A21F16">
          <w:rPr>
            <w:rFonts w:asciiTheme="majorHAnsi" w:hAnsiTheme="majorHAnsi" w:cstheme="majorHAnsi"/>
            <w:lang w:val="en-US"/>
          </w:rPr>
          <w:delText xml:space="preserve">To verify that the hydrogel crosslinks are indeed a result of the formation of covalent bonds between tyrosine residues rather than unspecific radical crosslinking of any protein backbone, we exposed crosslinked hydrogels and non-crosslinked </w:delText>
        </w:r>
        <w:r w:rsidDel="00A21F16">
          <w:rPr>
            <w:rFonts w:asciiTheme="majorHAnsi" w:hAnsiTheme="majorHAnsi" w:cstheme="majorHAnsi"/>
            <w:lang w:val="en-US"/>
          </w:rPr>
          <w:delText>Pregel</w:delText>
        </w:r>
        <w:r w:rsidRPr="00F07AB2" w:rsidDel="00A21F16">
          <w:rPr>
            <w:rFonts w:asciiTheme="majorHAnsi" w:hAnsiTheme="majorHAnsi" w:cstheme="majorHAnsi"/>
            <w:lang w:val="en-US"/>
          </w:rPr>
          <w:delText>-solutions to UV irradiation as described in the Supplementary Methods section.</w:delText>
        </w:r>
      </w:del>
    </w:p>
    <w:p w14:paraId="44EFD5A9" w14:textId="13478D9F" w:rsidR="00067C6D" w:rsidRPr="00F07AB2" w:rsidDel="00A21F16" w:rsidRDefault="00F659F2" w:rsidP="00067C6D">
      <w:pPr>
        <w:jc w:val="both"/>
        <w:rPr>
          <w:del w:id="903" w:author="anna.resch88@gmail.com" w:date="2022-01-03T20:11:00Z"/>
          <w:rFonts w:asciiTheme="majorHAnsi" w:hAnsiTheme="majorHAnsi" w:cstheme="majorHAnsi"/>
          <w:lang w:val="en-US"/>
        </w:rPr>
      </w:pPr>
      <w:del w:id="904" w:author="anna.resch88@gmail.com" w:date="2022-01-03T20:11:00Z">
        <w:r w:rsidRPr="00F07AB2" w:rsidDel="00A21F16">
          <w:rPr>
            <w:rFonts w:asciiTheme="majorHAnsi" w:hAnsiTheme="majorHAnsi" w:cstheme="majorHAnsi"/>
            <w:lang w:val="en-US"/>
          </w:rPr>
          <w:delText>In addition, we applied the same crosslinking procedure to a 20 % solution of a protein consisting solely of 40 VPGVG repeats (V40), i.e.</w:delText>
        </w:r>
        <w:r w:rsidDel="00A21F16">
          <w:rPr>
            <w:rFonts w:asciiTheme="majorHAnsi" w:hAnsiTheme="majorHAnsi" w:cstheme="majorHAnsi"/>
            <w:lang w:val="en-US"/>
          </w:rPr>
          <w:delText>,</w:delText>
        </w:r>
        <w:r w:rsidRPr="00F07AB2" w:rsidDel="00A21F16">
          <w:rPr>
            <w:rFonts w:asciiTheme="majorHAnsi" w:hAnsiTheme="majorHAnsi" w:cstheme="majorHAnsi"/>
            <w:lang w:val="en-US"/>
          </w:rPr>
          <w:delText xml:space="preserve"> without ULD tails. After addition of catalyst, APS and illumination at 460 nm for 2 minutes, the solution remained liquid, confirming that crosslinking and hydrogel formation is mediated by ULD tyrosine residues.</w:delText>
        </w:r>
      </w:del>
    </w:p>
    <w:p w14:paraId="29794F77" w14:textId="4F4E7909" w:rsidR="00F659F2" w:rsidRPr="00F07AB2" w:rsidDel="009862E1" w:rsidRDefault="00F659F2" w:rsidP="00F659F2">
      <w:pPr>
        <w:jc w:val="both"/>
        <w:rPr>
          <w:del w:id="905" w:author="anna.resch88@gmail.com" w:date="2022-01-04T10:53:00Z"/>
          <w:rFonts w:asciiTheme="majorHAnsi" w:hAnsiTheme="majorHAnsi" w:cstheme="majorHAnsi"/>
          <w:b/>
          <w:bCs/>
          <w:lang w:val="en-US"/>
        </w:rPr>
      </w:pPr>
      <w:del w:id="906" w:author="anna.resch88@gmail.com" w:date="2022-01-03T19:55:00Z">
        <w:r w:rsidRPr="00F07AB2" w:rsidDel="0022001F">
          <w:rPr>
            <w:rFonts w:asciiTheme="majorHAnsi" w:hAnsiTheme="majorHAnsi" w:cstheme="majorHAnsi"/>
            <w:b/>
            <w:bCs/>
            <w:noProof/>
            <w:lang w:eastAsia="de-DE"/>
          </w:rPr>
          <w:drawing>
            <wp:inline distT="0" distB="0" distL="0" distR="0" wp14:anchorId="13FA9BA1" wp14:editId="17A6D58C">
              <wp:extent cx="6383020" cy="3529965"/>
              <wp:effectExtent l="0" t="0" r="0" b="0"/>
              <wp:docPr id="11" name="Bild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383020" cy="3529965"/>
                      </a:xfrm>
                      <a:prstGeom prst="rect">
                        <a:avLst/>
                      </a:prstGeom>
                      <a:noFill/>
                    </pic:spPr>
                  </pic:pic>
                </a:graphicData>
              </a:graphic>
            </wp:inline>
          </w:drawing>
        </w:r>
      </w:del>
    </w:p>
    <w:p w14:paraId="2DEA6392" w14:textId="510763A4" w:rsidR="00F659F2" w:rsidDel="004172A0" w:rsidRDefault="00F659F2" w:rsidP="00F659F2">
      <w:pPr>
        <w:jc w:val="both"/>
        <w:rPr>
          <w:del w:id="907" w:author="anna.resch88@gmail.com" w:date="2022-01-04T10:20:00Z"/>
          <w:rFonts w:asciiTheme="majorHAnsi" w:hAnsiTheme="majorHAnsi" w:cstheme="majorHAnsi"/>
          <w:i/>
          <w:iCs/>
          <w:lang w:val="en-US"/>
        </w:rPr>
      </w:pPr>
      <w:commentRangeStart w:id="908"/>
      <w:del w:id="909" w:author="anna.resch88@gmail.com" w:date="2022-01-04T10:20:00Z">
        <w:r w:rsidRPr="00F07AB2" w:rsidDel="004172A0">
          <w:rPr>
            <w:rFonts w:asciiTheme="majorHAnsi" w:hAnsiTheme="majorHAnsi" w:cstheme="majorHAnsi"/>
            <w:b/>
            <w:bCs/>
            <w:i/>
            <w:iCs/>
            <w:lang w:val="en-US"/>
          </w:rPr>
          <w:delText xml:space="preserve">Figure </w:delText>
        </w:r>
        <w:commentRangeEnd w:id="908"/>
        <w:r w:rsidR="0022001F" w:rsidDel="004172A0">
          <w:rPr>
            <w:rStyle w:val="Kommentarzeichen"/>
          </w:rPr>
          <w:commentReference w:id="908"/>
        </w:r>
        <w:r w:rsidRPr="00F07AB2" w:rsidDel="004172A0">
          <w:rPr>
            <w:rFonts w:asciiTheme="majorHAnsi" w:hAnsiTheme="majorHAnsi" w:cstheme="majorHAnsi"/>
            <w:b/>
            <w:bCs/>
            <w:i/>
            <w:iCs/>
            <w:lang w:val="en-US"/>
          </w:rPr>
          <w:delText>S-</w:delText>
        </w:r>
        <w:r w:rsidDel="004172A0">
          <w:rPr>
            <w:rFonts w:asciiTheme="majorHAnsi" w:hAnsiTheme="majorHAnsi" w:cstheme="majorHAnsi"/>
            <w:b/>
            <w:bCs/>
            <w:i/>
            <w:iCs/>
            <w:lang w:val="en-US"/>
          </w:rPr>
          <w:delText>10</w:delText>
        </w:r>
        <w:r w:rsidRPr="00F07AB2" w:rsidDel="004172A0">
          <w:rPr>
            <w:rFonts w:asciiTheme="majorHAnsi" w:hAnsiTheme="majorHAnsi" w:cstheme="majorHAnsi"/>
            <w:b/>
            <w:bCs/>
            <w:i/>
            <w:iCs/>
            <w:lang w:val="en-US"/>
          </w:rPr>
          <w:delText>: Dityrosine crosslink formation depends on</w:delText>
        </w:r>
      </w:del>
      <w:del w:id="910" w:author="anna.resch88@gmail.com" w:date="2022-01-03T19:57:00Z">
        <w:r w:rsidRPr="00F07AB2" w:rsidDel="0022001F">
          <w:rPr>
            <w:rFonts w:asciiTheme="majorHAnsi" w:hAnsiTheme="majorHAnsi" w:cstheme="majorHAnsi"/>
            <w:b/>
            <w:bCs/>
            <w:i/>
            <w:iCs/>
            <w:lang w:val="en-US"/>
          </w:rPr>
          <w:delText xml:space="preserve"> APS concentration,</w:delText>
        </w:r>
      </w:del>
      <w:del w:id="911" w:author="anna.resch88@gmail.com" w:date="2022-01-04T10:20:00Z">
        <w:r w:rsidRPr="00F07AB2" w:rsidDel="004172A0">
          <w:rPr>
            <w:rFonts w:asciiTheme="majorHAnsi" w:hAnsiTheme="majorHAnsi" w:cstheme="majorHAnsi"/>
            <w:b/>
            <w:bCs/>
            <w:i/>
            <w:iCs/>
            <w:lang w:val="en-US"/>
          </w:rPr>
          <w:delText xml:space="preserve"> illumination energy and hydrogel composition</w:delText>
        </w:r>
        <w:r w:rsidRPr="00F07AB2" w:rsidDel="004172A0">
          <w:rPr>
            <w:rFonts w:asciiTheme="majorHAnsi" w:hAnsiTheme="majorHAnsi" w:cstheme="majorHAnsi"/>
            <w:i/>
            <w:iCs/>
            <w:lang w:val="en-US"/>
          </w:rPr>
          <w:delText xml:space="preserve">. </w:delText>
        </w:r>
      </w:del>
      <w:del w:id="912" w:author="anna.resch88@gmail.com" w:date="2022-01-03T19:57:00Z">
        <w:r w:rsidRPr="00F07AB2" w:rsidDel="0022001F">
          <w:rPr>
            <w:rFonts w:asciiTheme="majorHAnsi" w:hAnsiTheme="majorHAnsi" w:cstheme="majorHAnsi"/>
            <w:i/>
            <w:iCs/>
            <w:lang w:val="en-US"/>
          </w:rPr>
          <w:delText>Each sample was measured in triplicates</w:delText>
        </w:r>
      </w:del>
      <w:del w:id="913" w:author="anna.resch88@gmail.com" w:date="2022-01-04T10:20:00Z">
        <w:r w:rsidRPr="00F07AB2" w:rsidDel="004172A0">
          <w:rPr>
            <w:rFonts w:asciiTheme="majorHAnsi" w:hAnsiTheme="majorHAnsi" w:cstheme="majorHAnsi"/>
            <w:i/>
            <w:iCs/>
            <w:lang w:val="en-US"/>
          </w:rPr>
          <w:delText>.</w:delText>
        </w:r>
      </w:del>
      <w:del w:id="914" w:author="anna.resch88@gmail.com" w:date="2022-01-03T19:58:00Z">
        <w:r w:rsidRPr="00F07AB2" w:rsidDel="0022001F">
          <w:rPr>
            <w:rFonts w:asciiTheme="majorHAnsi" w:hAnsiTheme="majorHAnsi" w:cstheme="majorHAnsi"/>
            <w:i/>
            <w:iCs/>
            <w:lang w:val="en-US"/>
          </w:rPr>
          <w:delText xml:space="preserve"> Error bars indicate standard deviation of triplicates</w:delText>
        </w:r>
      </w:del>
      <w:del w:id="915" w:author="anna.resch88@gmail.com" w:date="2022-01-04T10:20:00Z">
        <w:r w:rsidRPr="00F07AB2" w:rsidDel="004172A0">
          <w:rPr>
            <w:rFonts w:asciiTheme="majorHAnsi" w:hAnsiTheme="majorHAnsi" w:cstheme="majorHAnsi"/>
            <w:i/>
            <w:iCs/>
            <w:lang w:val="en-US"/>
          </w:rPr>
          <w:delText>. a)</w:delText>
        </w:r>
        <w:r w:rsidRPr="00F07AB2" w:rsidDel="004172A0">
          <w:rPr>
            <w:rFonts w:asciiTheme="majorHAnsi" w:hAnsiTheme="majorHAnsi" w:cstheme="majorHAnsi"/>
            <w:b/>
            <w:bCs/>
            <w:i/>
            <w:iCs/>
            <w:lang w:val="en-US"/>
          </w:rPr>
          <w:delText xml:space="preserve"> </w:delText>
        </w:r>
        <w:r w:rsidRPr="00F07AB2" w:rsidDel="004172A0">
          <w:rPr>
            <w:rFonts w:asciiTheme="majorHAnsi" w:hAnsiTheme="majorHAnsi" w:cstheme="majorHAnsi"/>
            <w:i/>
            <w:iCs/>
            <w:lang w:val="en-US"/>
          </w:rPr>
          <w:delText xml:space="preserve">ULD-V20-ULD (20 % protein prepared in </w:delText>
        </w:r>
      </w:del>
      <w:del w:id="916" w:author="anna.resch88@gmail.com" w:date="2022-01-03T19:58:00Z">
        <w:r w:rsidRPr="00F07AB2" w:rsidDel="0022001F">
          <w:rPr>
            <w:rFonts w:asciiTheme="majorHAnsi" w:hAnsiTheme="majorHAnsi" w:cstheme="majorHAnsi"/>
            <w:i/>
            <w:iCs/>
            <w:lang w:val="en-US"/>
          </w:rPr>
          <w:delText>water</w:delText>
        </w:r>
      </w:del>
      <w:del w:id="917" w:author="anna.resch88@gmail.com" w:date="2022-01-04T10:20:00Z">
        <w:r w:rsidRPr="00F07AB2" w:rsidDel="004172A0">
          <w:rPr>
            <w:rFonts w:asciiTheme="majorHAnsi" w:hAnsiTheme="majorHAnsi" w:cstheme="majorHAnsi"/>
            <w:i/>
            <w:iCs/>
            <w:lang w:val="en-US"/>
          </w:rPr>
          <w:delText xml:space="preserve">, 2.5 mM riboflavin, 30 mM APS) was exposed at 10 cm sample-lamp distance and exposure intensity 40 % for 15 to </w:delText>
        </w:r>
      </w:del>
      <w:del w:id="918" w:author="anna.resch88@gmail.com" w:date="2022-01-03T19:59:00Z">
        <w:r w:rsidRPr="00F07AB2" w:rsidDel="0022001F">
          <w:rPr>
            <w:rFonts w:asciiTheme="majorHAnsi" w:hAnsiTheme="majorHAnsi" w:cstheme="majorHAnsi"/>
            <w:i/>
            <w:iCs/>
            <w:lang w:val="en-US"/>
          </w:rPr>
          <w:delText>9</w:delText>
        </w:r>
      </w:del>
      <w:del w:id="919" w:author="anna.resch88@gmail.com" w:date="2022-01-04T10:20:00Z">
        <w:r w:rsidRPr="00F07AB2" w:rsidDel="004172A0">
          <w:rPr>
            <w:rFonts w:asciiTheme="majorHAnsi" w:hAnsiTheme="majorHAnsi" w:cstheme="majorHAnsi"/>
            <w:i/>
            <w:iCs/>
            <w:lang w:val="en-US"/>
          </w:rPr>
          <w:delText xml:space="preserve">0 seconds (equivalent to </w:delText>
        </w:r>
        <w:r w:rsidDel="004172A0">
          <w:rPr>
            <w:rFonts w:asciiTheme="majorHAnsi" w:hAnsiTheme="majorHAnsi" w:cstheme="majorHAnsi"/>
            <w:i/>
            <w:iCs/>
            <w:lang w:val="en-US"/>
          </w:rPr>
          <w:delText xml:space="preserve">a total exposure energy density of </w:delText>
        </w:r>
        <w:r w:rsidRPr="00F07AB2" w:rsidDel="004172A0">
          <w:rPr>
            <w:rFonts w:asciiTheme="majorHAnsi" w:hAnsiTheme="majorHAnsi" w:cstheme="majorHAnsi"/>
            <w:i/>
            <w:iCs/>
            <w:lang w:val="en-US"/>
          </w:rPr>
          <w:delText xml:space="preserve">2.9 J/cm² to </w:delText>
        </w:r>
      </w:del>
      <w:del w:id="920" w:author="anna.resch88@gmail.com" w:date="2022-01-03T19:58:00Z">
        <w:r w:rsidRPr="00F07AB2" w:rsidDel="0022001F">
          <w:rPr>
            <w:rFonts w:asciiTheme="majorHAnsi" w:hAnsiTheme="majorHAnsi" w:cstheme="majorHAnsi"/>
            <w:i/>
            <w:iCs/>
            <w:lang w:val="en-US"/>
          </w:rPr>
          <w:delText>17.4</w:delText>
        </w:r>
      </w:del>
      <w:del w:id="921" w:author="anna.resch88@gmail.com" w:date="2022-01-04T10:20:00Z">
        <w:r w:rsidRPr="00F07AB2" w:rsidDel="004172A0">
          <w:rPr>
            <w:rFonts w:asciiTheme="majorHAnsi" w:hAnsiTheme="majorHAnsi" w:cstheme="majorHAnsi"/>
            <w:i/>
            <w:iCs/>
            <w:lang w:val="en-US"/>
          </w:rPr>
          <w:delText xml:space="preserve"> J/cm²). b) ULD-V20-ULD (20 % protein prepared in </w:delText>
        </w:r>
        <w:r w:rsidDel="004172A0">
          <w:rPr>
            <w:rFonts w:asciiTheme="majorHAnsi" w:hAnsiTheme="majorHAnsi" w:cstheme="majorHAnsi"/>
            <w:i/>
            <w:iCs/>
            <w:lang w:val="en-US"/>
          </w:rPr>
          <w:delText>ddH</w:delText>
        </w:r>
        <w:r w:rsidRPr="00370688" w:rsidDel="004172A0">
          <w:rPr>
            <w:rFonts w:asciiTheme="majorHAnsi" w:hAnsiTheme="majorHAnsi" w:cstheme="majorHAnsi"/>
            <w:i/>
            <w:iCs/>
            <w:vertAlign w:val="subscript"/>
            <w:lang w:val="en-US"/>
          </w:rPr>
          <w:delText>2</w:delText>
        </w:r>
        <w:r w:rsidDel="004172A0">
          <w:rPr>
            <w:rFonts w:asciiTheme="majorHAnsi" w:hAnsiTheme="majorHAnsi" w:cstheme="majorHAnsi"/>
            <w:i/>
            <w:iCs/>
            <w:lang w:val="en-US"/>
          </w:rPr>
          <w:delText xml:space="preserve">O </w:delText>
        </w:r>
        <w:r w:rsidRPr="00F07AB2" w:rsidDel="004172A0">
          <w:rPr>
            <w:rFonts w:asciiTheme="majorHAnsi" w:hAnsiTheme="majorHAnsi" w:cstheme="majorHAnsi"/>
            <w:i/>
            <w:iCs/>
            <w:lang w:val="en-US"/>
          </w:rPr>
          <w:delText>water, 2.5 mM riboflavin, exposed to 5.8 J/cm²</w:delText>
        </w:r>
        <w:r w:rsidDel="004172A0">
          <w:rPr>
            <w:rFonts w:asciiTheme="majorHAnsi" w:hAnsiTheme="majorHAnsi" w:cstheme="majorHAnsi"/>
            <w:i/>
            <w:iCs/>
            <w:lang w:val="en-US"/>
          </w:rPr>
          <w:delText xml:space="preserve">, </w:delText>
        </w:r>
        <w:r w:rsidRPr="00F07AB2" w:rsidDel="004172A0">
          <w:rPr>
            <w:rFonts w:asciiTheme="majorHAnsi" w:hAnsiTheme="majorHAnsi" w:cstheme="majorHAnsi"/>
            <w:i/>
            <w:iCs/>
            <w:lang w:val="en-US"/>
          </w:rPr>
          <w:delText xml:space="preserve">10 cm sample-lamp distance, exposure intensity 40 %, 30 sec) was crosslinked at different APS concentrations. Dityrosine formation benefits from rising APS concentrations up to 40 mM, higher APS concentrations seem to be detrimental. </w:delText>
        </w:r>
        <w:r w:rsidDel="004172A0">
          <w:rPr>
            <w:rFonts w:asciiTheme="majorHAnsi" w:hAnsiTheme="majorHAnsi" w:cstheme="majorHAnsi"/>
            <w:i/>
            <w:iCs/>
            <w:lang w:val="en-US"/>
          </w:rPr>
          <w:delText>c</w:delText>
        </w:r>
        <w:r w:rsidRPr="00F07AB2" w:rsidDel="004172A0">
          <w:rPr>
            <w:rFonts w:asciiTheme="majorHAnsi" w:hAnsiTheme="majorHAnsi" w:cstheme="majorHAnsi"/>
            <w:i/>
            <w:iCs/>
            <w:lang w:val="en-US"/>
          </w:rPr>
          <w:delText xml:space="preserve">) All hydrogel variants contained 2.5 mM riboflavin, 30 mM APS and were exposed to 5.8 J/cm². </w:delText>
        </w:r>
      </w:del>
    </w:p>
    <w:p w14:paraId="40340553" w14:textId="10DCD944" w:rsidR="00067C6D" w:rsidRPr="00F07AB2" w:rsidDel="009862E1" w:rsidRDefault="00067C6D" w:rsidP="00067C6D">
      <w:pPr>
        <w:jc w:val="both"/>
        <w:rPr>
          <w:del w:id="922" w:author="anna.resch88@gmail.com" w:date="2022-01-04T10:53:00Z"/>
          <w:rFonts w:asciiTheme="majorHAnsi" w:hAnsiTheme="majorHAnsi" w:cstheme="majorHAnsi"/>
          <w:lang w:val="en-US"/>
        </w:rPr>
      </w:pPr>
    </w:p>
    <w:p w14:paraId="26BD08B6" w14:textId="5FE6D766" w:rsidR="00067C6D" w:rsidRPr="00F07AB2" w:rsidDel="004172A0" w:rsidRDefault="00067C6D" w:rsidP="00067C6D">
      <w:pPr>
        <w:pStyle w:val="berschrift3"/>
        <w:numPr>
          <w:ilvl w:val="0"/>
          <w:numId w:val="16"/>
        </w:numPr>
        <w:jc w:val="both"/>
        <w:rPr>
          <w:del w:id="923" w:author="anna.resch88@gmail.com" w:date="2022-01-04T10:21:00Z"/>
          <w:rFonts w:cstheme="majorHAnsi"/>
          <w:lang w:val="en-US"/>
        </w:rPr>
      </w:pPr>
      <w:bookmarkStart w:id="924" w:name="_Toc92273424"/>
      <w:bookmarkStart w:id="925" w:name="_Toc92273479"/>
      <w:del w:id="926" w:author="anna.resch88@gmail.com" w:date="2022-01-04T10:21:00Z">
        <w:r w:rsidRPr="00F07AB2" w:rsidDel="004172A0">
          <w:rPr>
            <w:rFonts w:cstheme="majorHAnsi"/>
            <w:lang w:val="en-US"/>
          </w:rPr>
          <w:delText>Characterization of mechanical properties</w:delText>
        </w:r>
        <w:bookmarkEnd w:id="924"/>
        <w:bookmarkEnd w:id="925"/>
      </w:del>
    </w:p>
    <w:p w14:paraId="3D03F380" w14:textId="1B2F9A5F" w:rsidR="00067C6D" w:rsidRPr="00F07AB2" w:rsidDel="009862E1" w:rsidRDefault="00067C6D" w:rsidP="00067C6D">
      <w:pPr>
        <w:jc w:val="both"/>
        <w:rPr>
          <w:del w:id="927" w:author="anna.resch88@gmail.com" w:date="2022-01-04T10:53:00Z"/>
          <w:rFonts w:asciiTheme="majorHAnsi" w:hAnsiTheme="majorHAnsi" w:cstheme="majorHAnsi"/>
          <w:lang w:val="en-US"/>
        </w:rPr>
      </w:pPr>
    </w:p>
    <w:p w14:paraId="5BA156FB" w14:textId="1BC0A554" w:rsidR="00067C6D" w:rsidRPr="00F07AB2" w:rsidDel="001352B5" w:rsidRDefault="00067C6D" w:rsidP="00067C6D">
      <w:pPr>
        <w:pStyle w:val="berschrift4"/>
        <w:numPr>
          <w:ilvl w:val="1"/>
          <w:numId w:val="16"/>
        </w:numPr>
        <w:jc w:val="both"/>
        <w:rPr>
          <w:del w:id="928" w:author="anna.resch88@gmail.com" w:date="2022-01-03T20:15:00Z"/>
          <w:rFonts w:cstheme="majorHAnsi"/>
          <w:lang w:val="en-US"/>
        </w:rPr>
      </w:pPr>
      <w:bookmarkStart w:id="929" w:name="_Toc92273425"/>
      <w:bookmarkStart w:id="930" w:name="_Toc92273480"/>
      <w:del w:id="931" w:author="anna.resch88@gmail.com" w:date="2022-01-03T20:15:00Z">
        <w:r w:rsidRPr="00F07AB2" w:rsidDel="001352B5">
          <w:rPr>
            <w:rFonts w:cstheme="majorHAnsi"/>
            <w:lang w:val="en-US"/>
          </w:rPr>
          <w:delText>Water content</w:delText>
        </w:r>
        <w:bookmarkEnd w:id="929"/>
        <w:bookmarkEnd w:id="930"/>
        <w:r w:rsidRPr="00F07AB2" w:rsidDel="001352B5">
          <w:rPr>
            <w:rFonts w:cstheme="majorHAnsi"/>
            <w:lang w:val="en-US"/>
          </w:rPr>
          <w:delText xml:space="preserve"> </w:delText>
        </w:r>
      </w:del>
    </w:p>
    <w:p w14:paraId="5792C116" w14:textId="042E0B5F" w:rsidR="00067C6D" w:rsidDel="001352B5" w:rsidRDefault="00067C6D" w:rsidP="00067C6D">
      <w:pPr>
        <w:jc w:val="both"/>
        <w:rPr>
          <w:del w:id="932" w:author="anna.resch88@gmail.com" w:date="2022-01-03T20:15:00Z"/>
          <w:rFonts w:asciiTheme="majorHAnsi" w:hAnsiTheme="majorHAnsi" w:cstheme="majorHAnsi"/>
          <w:lang w:val="en-US"/>
        </w:rPr>
      </w:pPr>
      <w:del w:id="933" w:author="anna.resch88@gmail.com" w:date="2022-01-03T20:14:00Z">
        <w:r w:rsidRPr="00F07AB2" w:rsidDel="00A21F16">
          <w:rPr>
            <w:rFonts w:asciiTheme="majorHAnsi" w:hAnsiTheme="majorHAnsi" w:cstheme="majorHAnsi"/>
            <w:lang w:val="en-US"/>
          </w:rPr>
          <w:delText xml:space="preserve">Water content was determined in triplicates for each hydrogel type </w:delText>
        </w:r>
      </w:del>
      <w:del w:id="934" w:author="anna.resch88@gmail.com" w:date="2022-01-03T20:15:00Z">
        <w:r w:rsidRPr="00F07AB2" w:rsidDel="001352B5">
          <w:rPr>
            <w:rFonts w:asciiTheme="majorHAnsi" w:hAnsiTheme="majorHAnsi" w:cstheme="majorHAnsi"/>
            <w:lang w:val="en-US"/>
          </w:rPr>
          <w:delText xml:space="preserve">and ranged between 78 % and 90 % for ULD-V20-ULD, ULD-V40-ULD and ULD-V80-ULD hydrogels, depending on the protein concentration. </w:delText>
        </w:r>
      </w:del>
      <w:moveFromRangeStart w:id="935" w:author="anna.resch88@gmail.com" w:date="2022-01-03T20:15:00Z" w:name="move92133339"/>
      <w:moveFrom w:id="936" w:author="anna.resch88@gmail.com" w:date="2022-01-03T20:15:00Z">
        <w:del w:id="937" w:author="anna.resch88@gmail.com" w:date="2022-01-03T20:15:00Z">
          <w:r w:rsidRPr="00F07AB2" w:rsidDel="001352B5">
            <w:rPr>
              <w:rFonts w:asciiTheme="majorHAnsi" w:hAnsiTheme="majorHAnsi" w:cstheme="majorHAnsi"/>
              <w:lang w:val="en-US"/>
            </w:rPr>
            <w:delText xml:space="preserve">There is no considerable difference in water content between gels crosslinked with </w:delText>
          </w:r>
          <w:r w:rsidRPr="00F07AB2" w:rsidDel="001352B5">
            <w:rPr>
              <w:rFonts w:asciiTheme="majorHAnsi" w:hAnsiTheme="majorHAnsi" w:cstheme="majorHAnsi"/>
              <w:lang w:val="en-US"/>
            </w:rPr>
            <w:lastRenderedPageBreak/>
            <w:delText xml:space="preserve">riboflavin and with </w:delText>
          </w:r>
          <w:r w:rsidDel="001352B5">
            <w:rPr>
              <w:rFonts w:asciiTheme="majorHAnsi" w:hAnsiTheme="majorHAnsi" w:cstheme="majorHAnsi"/>
              <w:lang w:val="en-US"/>
            </w:rPr>
            <w:delText>R</w:delText>
          </w:r>
          <w:r w:rsidRPr="00F07AB2" w:rsidDel="001352B5">
            <w:rPr>
              <w:rFonts w:asciiTheme="majorHAnsi" w:hAnsiTheme="majorHAnsi" w:cstheme="majorHAnsi"/>
              <w:lang w:val="en-US"/>
            </w:rPr>
            <w:delText xml:space="preserve">u(II)bpy. </w:delText>
          </w:r>
        </w:del>
      </w:moveFrom>
      <w:moveFromRangeEnd w:id="935"/>
      <w:del w:id="938" w:author="anna.resch88@gmail.com" w:date="2022-01-03T20:15:00Z">
        <w:r w:rsidRPr="00F07AB2" w:rsidDel="001352B5">
          <w:rPr>
            <w:rFonts w:asciiTheme="majorHAnsi" w:hAnsiTheme="majorHAnsi" w:cstheme="majorHAnsi"/>
            <w:lang w:val="en-US"/>
          </w:rPr>
          <w:delText xml:space="preserve">Of note, ULD-D20-ULD with 10 % protein concentration had a remarkable water content of 93-98 %. However, due to limited solubility in water and PBS above </w:delText>
        </w:r>
        <w:r w:rsidDel="001352B5">
          <w:rPr>
            <w:rFonts w:asciiTheme="majorHAnsi" w:hAnsiTheme="majorHAnsi" w:cstheme="majorHAnsi"/>
            <w:lang w:val="en-US"/>
          </w:rPr>
          <w:delText xml:space="preserve">10% of </w:delText>
        </w:r>
        <w:r w:rsidRPr="00F07AB2" w:rsidDel="001352B5">
          <w:rPr>
            <w:rFonts w:asciiTheme="majorHAnsi" w:hAnsiTheme="majorHAnsi" w:cstheme="majorHAnsi"/>
            <w:lang w:val="en-US"/>
          </w:rPr>
          <w:delText>protein concentration, ULD-D20-ULD w</w:delText>
        </w:r>
        <w:r w:rsidDel="001352B5">
          <w:rPr>
            <w:rFonts w:asciiTheme="majorHAnsi" w:hAnsiTheme="majorHAnsi" w:cstheme="majorHAnsi"/>
            <w:lang w:val="en-US"/>
          </w:rPr>
          <w:delText>as not investigated for use as</w:delText>
        </w:r>
        <w:r w:rsidRPr="00F07AB2" w:rsidDel="001352B5">
          <w:rPr>
            <w:rFonts w:asciiTheme="majorHAnsi" w:hAnsiTheme="majorHAnsi" w:cstheme="majorHAnsi"/>
            <w:lang w:val="en-US"/>
          </w:rPr>
          <w:delText xml:space="preserve"> tissue glue.</w:delText>
        </w:r>
      </w:del>
    </w:p>
    <w:p w14:paraId="34064408" w14:textId="3ECEA22A" w:rsidR="00067C6D" w:rsidRPr="00F07AB2" w:rsidDel="009862E1" w:rsidRDefault="00067C6D" w:rsidP="00067C6D">
      <w:pPr>
        <w:jc w:val="both"/>
        <w:rPr>
          <w:del w:id="939" w:author="anna.resch88@gmail.com" w:date="2022-01-04T10:53:00Z"/>
          <w:rFonts w:asciiTheme="majorHAnsi" w:hAnsiTheme="majorHAnsi" w:cstheme="majorHAnsi"/>
          <w:lang w:val="en-US"/>
        </w:rPr>
      </w:pPr>
      <w:del w:id="940" w:author="anna.resch88@gmail.com" w:date="2022-01-04T10:53:00Z">
        <w:r w:rsidDel="009862E1">
          <w:rPr>
            <w:rFonts w:asciiTheme="majorHAnsi" w:hAnsiTheme="majorHAnsi" w:cstheme="majorHAnsi"/>
            <w:lang w:val="en-US"/>
          </w:rPr>
          <w:tab/>
        </w:r>
        <w:r w:rsidRPr="00F07AB2" w:rsidDel="009862E1">
          <w:rPr>
            <w:rFonts w:asciiTheme="majorHAnsi" w:hAnsiTheme="majorHAnsi" w:cstheme="majorHAnsi"/>
            <w:lang w:val="en-US"/>
          </w:rPr>
          <w:delText xml:space="preserve"> </w:delText>
        </w:r>
      </w:del>
      <w:del w:id="941" w:author="anna.resch88@gmail.com" w:date="2022-01-03T20:18:00Z">
        <w:r w:rsidDel="001352B5">
          <w:rPr>
            <w:rFonts w:asciiTheme="majorHAnsi" w:hAnsiTheme="majorHAnsi" w:cstheme="majorHAnsi"/>
            <w:noProof/>
            <w:lang w:eastAsia="de-DE"/>
          </w:rPr>
          <w:drawing>
            <wp:inline distT="0" distB="0" distL="0" distR="0" wp14:anchorId="5090AC39" wp14:editId="56E79C3B">
              <wp:extent cx="5760720" cy="3268345"/>
              <wp:effectExtent l="0" t="0" r="5080" b="8255"/>
              <wp:docPr id="3"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LD-ELP-ULD-Water Content Table1.jpg"/>
                      <pic:cNvPicPr/>
                    </pic:nvPicPr>
                    <pic:blipFill>
                      <a:blip r:embed="rId28">
                        <a:extLst>
                          <a:ext uri="{28A0092B-C50C-407E-A947-70E740481C1C}">
                            <a14:useLocalDpi xmlns:a14="http://schemas.microsoft.com/office/drawing/2010/main" val="0"/>
                          </a:ext>
                        </a:extLst>
                      </a:blip>
                      <a:stretch>
                        <a:fillRect/>
                      </a:stretch>
                    </pic:blipFill>
                    <pic:spPr>
                      <a:xfrm>
                        <a:off x="0" y="0"/>
                        <a:ext cx="5760720" cy="3268345"/>
                      </a:xfrm>
                      <a:prstGeom prst="rect">
                        <a:avLst/>
                      </a:prstGeom>
                    </pic:spPr>
                  </pic:pic>
                </a:graphicData>
              </a:graphic>
            </wp:inline>
          </w:drawing>
        </w:r>
      </w:del>
    </w:p>
    <w:p w14:paraId="6F6CB4FB" w14:textId="0452A3B1" w:rsidR="00067C6D" w:rsidRPr="00F07AB2" w:rsidDel="004172A0" w:rsidRDefault="00067C6D" w:rsidP="00067C6D">
      <w:pPr>
        <w:jc w:val="both"/>
        <w:rPr>
          <w:del w:id="942" w:author="anna.resch88@gmail.com" w:date="2022-01-04T10:21:00Z"/>
          <w:rFonts w:asciiTheme="majorHAnsi" w:hAnsiTheme="majorHAnsi" w:cstheme="majorHAnsi"/>
          <w:b/>
          <w:bCs/>
          <w:i/>
          <w:iCs/>
          <w:lang w:val="en-US"/>
        </w:rPr>
      </w:pPr>
      <w:commentRangeStart w:id="943"/>
      <w:del w:id="944" w:author="anna.resch88@gmail.com" w:date="2022-01-04T10:21:00Z">
        <w:r w:rsidRPr="00F07AB2" w:rsidDel="004172A0">
          <w:rPr>
            <w:rFonts w:asciiTheme="majorHAnsi" w:hAnsiTheme="majorHAnsi" w:cstheme="majorHAnsi"/>
            <w:b/>
            <w:bCs/>
            <w:i/>
            <w:iCs/>
            <w:lang w:val="en-US"/>
          </w:rPr>
          <w:delText xml:space="preserve">Figure </w:delText>
        </w:r>
        <w:commentRangeEnd w:id="943"/>
        <w:r w:rsidR="00545079" w:rsidDel="004172A0">
          <w:rPr>
            <w:rStyle w:val="Kommentarzeichen"/>
          </w:rPr>
          <w:commentReference w:id="943"/>
        </w:r>
        <w:r w:rsidRPr="00F07AB2" w:rsidDel="004172A0">
          <w:rPr>
            <w:rFonts w:asciiTheme="majorHAnsi" w:hAnsiTheme="majorHAnsi" w:cstheme="majorHAnsi"/>
            <w:b/>
            <w:bCs/>
            <w:i/>
            <w:iCs/>
            <w:lang w:val="en-US"/>
          </w:rPr>
          <w:delText>S-</w:delText>
        </w:r>
        <w:r w:rsidDel="004172A0">
          <w:rPr>
            <w:rFonts w:asciiTheme="majorHAnsi" w:hAnsiTheme="majorHAnsi" w:cstheme="majorHAnsi"/>
            <w:b/>
            <w:bCs/>
            <w:i/>
            <w:iCs/>
            <w:lang w:val="en-US"/>
          </w:rPr>
          <w:delText>11</w:delText>
        </w:r>
        <w:r w:rsidRPr="00F07AB2" w:rsidDel="004172A0">
          <w:rPr>
            <w:rFonts w:asciiTheme="majorHAnsi" w:hAnsiTheme="majorHAnsi" w:cstheme="majorHAnsi"/>
            <w:b/>
            <w:bCs/>
            <w:i/>
            <w:iCs/>
            <w:lang w:val="en-US"/>
          </w:rPr>
          <w:delText xml:space="preserve">: Water content of different ULD-ELP-ULD hydrogels, </w:delText>
        </w:r>
        <w:r w:rsidDel="004172A0">
          <w:rPr>
            <w:rFonts w:asciiTheme="majorHAnsi" w:hAnsiTheme="majorHAnsi" w:cstheme="majorHAnsi"/>
            <w:b/>
            <w:bCs/>
            <w:i/>
            <w:iCs/>
            <w:lang w:val="en-US"/>
          </w:rPr>
          <w:delText xml:space="preserve">crosslinked with riboflavin or </w:delText>
        </w:r>
      </w:del>
      <w:del w:id="945" w:author="anna.resch88@gmail.com" w:date="2022-01-03T20:18:00Z">
        <w:r w:rsidDel="001352B5">
          <w:rPr>
            <w:rFonts w:asciiTheme="majorHAnsi" w:hAnsiTheme="majorHAnsi" w:cstheme="majorHAnsi"/>
            <w:b/>
            <w:bCs/>
            <w:i/>
            <w:iCs/>
            <w:lang w:val="en-US"/>
          </w:rPr>
          <w:delText>R</w:delText>
        </w:r>
      </w:del>
      <w:del w:id="946" w:author="anna.resch88@gmail.com" w:date="2022-01-04T10:21:00Z">
        <w:r w:rsidRPr="00F07AB2" w:rsidDel="004172A0">
          <w:rPr>
            <w:rFonts w:asciiTheme="majorHAnsi" w:hAnsiTheme="majorHAnsi" w:cstheme="majorHAnsi"/>
            <w:b/>
            <w:bCs/>
            <w:i/>
            <w:iCs/>
            <w:lang w:val="en-US"/>
          </w:rPr>
          <w:delText xml:space="preserve">u(II)bpy. </w:delText>
        </w:r>
      </w:del>
      <w:moveToRangeStart w:id="947" w:author="anna.resch88@gmail.com" w:date="2022-01-03T20:15:00Z" w:name="move92133339"/>
      <w:moveTo w:id="948" w:author="anna.resch88@gmail.com" w:date="2022-01-03T20:15:00Z">
        <w:del w:id="949" w:author="anna.resch88@gmail.com" w:date="2022-01-04T10:21:00Z">
          <w:r w:rsidR="001352B5" w:rsidRPr="00F07AB2" w:rsidDel="004172A0">
            <w:rPr>
              <w:rFonts w:asciiTheme="majorHAnsi" w:hAnsiTheme="majorHAnsi" w:cstheme="majorHAnsi"/>
              <w:lang w:val="en-US"/>
            </w:rPr>
            <w:delText xml:space="preserve">There </w:delText>
          </w:r>
        </w:del>
        <w:del w:id="950" w:author="anna.resch88@gmail.com" w:date="2022-01-03T20:15:00Z">
          <w:r w:rsidR="001352B5" w:rsidRPr="00F07AB2" w:rsidDel="001352B5">
            <w:rPr>
              <w:rFonts w:asciiTheme="majorHAnsi" w:hAnsiTheme="majorHAnsi" w:cstheme="majorHAnsi"/>
              <w:lang w:val="en-US"/>
            </w:rPr>
            <w:delText>i</w:delText>
          </w:r>
        </w:del>
        <w:del w:id="951" w:author="anna.resch88@gmail.com" w:date="2022-01-04T10:21:00Z">
          <w:r w:rsidR="001352B5" w:rsidRPr="00F07AB2" w:rsidDel="004172A0">
            <w:rPr>
              <w:rFonts w:asciiTheme="majorHAnsi" w:hAnsiTheme="majorHAnsi" w:cstheme="majorHAnsi"/>
              <w:lang w:val="en-US"/>
            </w:rPr>
            <w:delText xml:space="preserve">s no considerable difference in water content between gels crosslinked with riboflavin and with </w:delText>
          </w:r>
        </w:del>
        <w:del w:id="952" w:author="anna.resch88@gmail.com" w:date="2022-01-03T20:15:00Z">
          <w:r w:rsidR="001352B5" w:rsidDel="001352B5">
            <w:rPr>
              <w:rFonts w:asciiTheme="majorHAnsi" w:hAnsiTheme="majorHAnsi" w:cstheme="majorHAnsi"/>
              <w:lang w:val="en-US"/>
            </w:rPr>
            <w:delText>R</w:delText>
          </w:r>
        </w:del>
        <w:del w:id="953" w:author="anna.resch88@gmail.com" w:date="2022-01-04T10:21:00Z">
          <w:r w:rsidR="001352B5" w:rsidRPr="00F07AB2" w:rsidDel="004172A0">
            <w:rPr>
              <w:rFonts w:asciiTheme="majorHAnsi" w:hAnsiTheme="majorHAnsi" w:cstheme="majorHAnsi"/>
              <w:lang w:val="en-US"/>
            </w:rPr>
            <w:delText>u(II)bpy.</w:delText>
          </w:r>
        </w:del>
      </w:moveTo>
      <w:moveToRangeEnd w:id="947"/>
    </w:p>
    <w:p w14:paraId="3867E55D" w14:textId="1CD8EE5C" w:rsidR="00067C6D" w:rsidRPr="00CA34EE" w:rsidDel="009862E1" w:rsidRDefault="00067C6D" w:rsidP="00067C6D">
      <w:pPr>
        <w:jc w:val="both"/>
        <w:rPr>
          <w:del w:id="954" w:author="anna.resch88@gmail.com" w:date="2022-01-04T10:53:00Z"/>
          <w:rFonts w:asciiTheme="majorHAnsi" w:eastAsiaTheme="majorEastAsia" w:hAnsiTheme="majorHAnsi" w:cstheme="majorHAnsi"/>
          <w:i/>
          <w:iCs/>
          <w:color w:val="2E74B5" w:themeColor="accent1" w:themeShade="BF"/>
          <w:lang w:val="en-US"/>
        </w:rPr>
        <w:sectPr w:rsidR="00067C6D" w:rsidRPr="00CA34EE" w:rsidDel="009862E1">
          <w:headerReference w:type="default" r:id="rId29"/>
          <w:footerReference w:type="even" r:id="rId30"/>
          <w:footerReference w:type="default" r:id="rId31"/>
          <w:pgSz w:w="11906" w:h="16838"/>
          <w:pgMar w:top="1417" w:right="1417" w:bottom="1134" w:left="1417" w:header="708" w:footer="708" w:gutter="0"/>
          <w:cols w:space="708"/>
          <w:docGrid w:linePitch="360"/>
        </w:sectPr>
      </w:pPr>
      <w:del w:id="955" w:author="anna.resch88@gmail.com" w:date="2022-01-04T10:53:00Z">
        <w:r w:rsidRPr="00F07AB2" w:rsidDel="009862E1">
          <w:rPr>
            <w:rFonts w:asciiTheme="majorHAnsi" w:hAnsiTheme="majorHAnsi" w:cstheme="majorHAnsi"/>
            <w:lang w:val="en-US"/>
          </w:rPr>
          <w:br w:type="page"/>
        </w:r>
      </w:del>
    </w:p>
    <w:p w14:paraId="04D6F515" w14:textId="220793CB" w:rsidR="00067C6D" w:rsidRPr="00F07AB2" w:rsidDel="004172A0" w:rsidRDefault="00067C6D" w:rsidP="00067C6D">
      <w:pPr>
        <w:pStyle w:val="berschrift4"/>
        <w:numPr>
          <w:ilvl w:val="1"/>
          <w:numId w:val="16"/>
        </w:numPr>
        <w:jc w:val="both"/>
        <w:rPr>
          <w:del w:id="956" w:author="anna.resch88@gmail.com" w:date="2022-01-04T10:22:00Z"/>
          <w:rFonts w:cstheme="majorHAnsi"/>
          <w:lang w:val="en-US"/>
        </w:rPr>
      </w:pPr>
      <w:bookmarkStart w:id="957" w:name="_Toc92273426"/>
      <w:bookmarkStart w:id="958" w:name="_Toc92273481"/>
      <w:del w:id="959" w:author="anna.resch88@gmail.com" w:date="2022-01-04T10:22:00Z">
        <w:r w:rsidRPr="00F07AB2" w:rsidDel="004172A0">
          <w:rPr>
            <w:rFonts w:cstheme="majorHAnsi"/>
            <w:lang w:val="en-US"/>
          </w:rPr>
          <w:lastRenderedPageBreak/>
          <w:delText>Nanoindentation</w:delText>
        </w:r>
        <w:bookmarkEnd w:id="957"/>
        <w:bookmarkEnd w:id="958"/>
      </w:del>
    </w:p>
    <w:p w14:paraId="4584E75E" w14:textId="17BD8E64" w:rsidR="00067C6D" w:rsidRPr="00F07AB2" w:rsidDel="004172A0" w:rsidRDefault="00067C6D" w:rsidP="00067C6D">
      <w:pPr>
        <w:jc w:val="both"/>
        <w:rPr>
          <w:del w:id="960" w:author="anna.resch88@gmail.com" w:date="2022-01-04T10:22:00Z"/>
          <w:rFonts w:asciiTheme="majorHAnsi" w:hAnsiTheme="majorHAnsi" w:cstheme="majorHAnsi"/>
          <w:lang w:val="en-US"/>
        </w:rPr>
      </w:pPr>
    </w:p>
    <w:p w14:paraId="16ACD898" w14:textId="09D644A7" w:rsidR="00067C6D" w:rsidRPr="00CA34EE" w:rsidRDefault="00067C6D" w:rsidP="00067C6D">
      <w:pPr>
        <w:jc w:val="both"/>
        <w:rPr>
          <w:rFonts w:asciiTheme="majorHAnsi" w:hAnsiTheme="majorHAnsi" w:cstheme="majorHAnsi"/>
          <w:b/>
          <w:bCs/>
          <w:i/>
          <w:lang w:val="en-US"/>
        </w:rPr>
      </w:pPr>
      <w:commentRangeStart w:id="961"/>
      <w:del w:id="962" w:author="anna.resch88@gmail.com" w:date="2022-01-04T10:22:00Z">
        <w:r w:rsidDel="004172A0">
          <w:rPr>
            <w:rFonts w:asciiTheme="majorHAnsi" w:hAnsiTheme="majorHAnsi" w:cstheme="majorHAnsi"/>
            <w:b/>
            <w:bCs/>
            <w:i/>
            <w:lang w:val="en-US"/>
          </w:rPr>
          <w:delText xml:space="preserve">Table </w:delText>
        </w:r>
        <w:commentRangeEnd w:id="961"/>
        <w:r w:rsidR="00791D66" w:rsidDel="004172A0">
          <w:rPr>
            <w:rStyle w:val="Kommentarzeichen"/>
          </w:rPr>
          <w:commentReference w:id="961"/>
        </w:r>
        <w:r w:rsidDel="004172A0">
          <w:rPr>
            <w:rFonts w:asciiTheme="majorHAnsi" w:hAnsiTheme="majorHAnsi" w:cstheme="majorHAnsi"/>
            <w:b/>
            <w:bCs/>
            <w:i/>
            <w:lang w:val="en-US"/>
          </w:rPr>
          <w:delText>S-3</w:delText>
        </w:r>
        <w:r w:rsidRPr="00CA34EE" w:rsidDel="004172A0">
          <w:rPr>
            <w:rFonts w:asciiTheme="majorHAnsi" w:hAnsiTheme="majorHAnsi" w:cstheme="majorHAnsi"/>
            <w:b/>
            <w:bCs/>
            <w:i/>
            <w:lang w:val="en-US"/>
          </w:rPr>
          <w:delText>: Fabrication parameters of ULD-ELP-ULD hydrogels measured via nanoindentation, number of measurements and resulting Young’s moduli</w:delText>
        </w:r>
        <w:r w:rsidR="00655359" w:rsidDel="004172A0">
          <w:rPr>
            <w:rFonts w:asciiTheme="majorHAnsi" w:hAnsiTheme="majorHAnsi" w:cstheme="majorHAnsi"/>
            <w:b/>
            <w:bCs/>
            <w:i/>
            <w:lang w:val="en-US"/>
          </w:rPr>
          <w:delText xml:space="preserve"> from nanoindenter measurements</w:delText>
        </w:r>
        <w:r w:rsidRPr="00CA34EE" w:rsidDel="004172A0">
          <w:rPr>
            <w:rFonts w:asciiTheme="majorHAnsi" w:hAnsiTheme="majorHAnsi" w:cstheme="majorHAnsi"/>
            <w:b/>
            <w:bCs/>
            <w:i/>
            <w:lang w:val="en-US"/>
          </w:rPr>
          <w:delText>.</w:delText>
        </w:r>
      </w:del>
    </w:p>
    <w:tbl>
      <w:tblPr>
        <w:tblW w:w="11320" w:type="dxa"/>
        <w:tblCellMar>
          <w:left w:w="70" w:type="dxa"/>
          <w:right w:w="70" w:type="dxa"/>
        </w:tblCellMar>
        <w:tblLook w:val="04A0" w:firstRow="1" w:lastRow="0" w:firstColumn="1" w:lastColumn="0" w:noHBand="0" w:noVBand="1"/>
      </w:tblPr>
      <w:tblGrid>
        <w:gridCol w:w="2620"/>
        <w:gridCol w:w="1149"/>
        <w:gridCol w:w="1141"/>
        <w:gridCol w:w="1296"/>
        <w:gridCol w:w="1551"/>
        <w:gridCol w:w="1465"/>
        <w:gridCol w:w="1182"/>
        <w:gridCol w:w="1000"/>
        <w:gridCol w:w="1182"/>
        <w:gridCol w:w="1012"/>
      </w:tblGrid>
      <w:tr w:rsidR="00067C6D" w:rsidRPr="009E3BE9" w:rsidDel="002739DA" w14:paraId="24026F79" w14:textId="13D86E67" w:rsidTr="00D830B0">
        <w:trPr>
          <w:trHeight w:val="1995"/>
          <w:del w:id="963" w:author="anna.resch88@gmail.com" w:date="2022-01-03T16:08:00Z"/>
        </w:trPr>
        <w:tc>
          <w:tcPr>
            <w:tcW w:w="2620" w:type="dxa"/>
            <w:tcBorders>
              <w:top w:val="nil"/>
              <w:left w:val="nil"/>
              <w:bottom w:val="nil"/>
              <w:right w:val="nil"/>
            </w:tcBorders>
            <w:shd w:val="clear" w:color="auto" w:fill="auto"/>
            <w:noWrap/>
            <w:vAlign w:val="bottom"/>
            <w:hideMark/>
          </w:tcPr>
          <w:p w14:paraId="7FFDF1B8" w14:textId="1FC1C1A0" w:rsidR="00067C6D" w:rsidRPr="00F07AB2" w:rsidDel="002739DA" w:rsidRDefault="00067C6D" w:rsidP="003228B4">
            <w:pPr>
              <w:numPr>
                <w:ilvl w:val="0"/>
                <w:numId w:val="47"/>
              </w:numPr>
              <w:spacing w:after="0" w:line="240" w:lineRule="auto"/>
              <w:jc w:val="both"/>
              <w:rPr>
                <w:del w:id="964" w:author="anna.resch88@gmail.com" w:date="2022-01-03T16:08:00Z"/>
                <w:rFonts w:asciiTheme="majorHAnsi" w:eastAsia="Times New Roman" w:hAnsiTheme="majorHAnsi" w:cstheme="majorHAnsi"/>
                <w:sz w:val="24"/>
                <w:szCs w:val="24"/>
                <w:lang w:val="en-US" w:eastAsia="de-DE"/>
              </w:rPr>
            </w:pPr>
            <w:bookmarkStart w:id="965" w:name="_Toc92186618"/>
            <w:bookmarkStart w:id="966" w:name="_Toc92187310"/>
            <w:bookmarkStart w:id="967" w:name="_Toc92188002"/>
            <w:bookmarkStart w:id="968" w:name="_Toc92188692"/>
            <w:bookmarkStart w:id="969" w:name="_Toc92189347"/>
            <w:bookmarkStart w:id="970" w:name="_Toc92190003"/>
            <w:bookmarkStart w:id="971" w:name="_Toc92190659"/>
            <w:bookmarkEnd w:id="965"/>
            <w:bookmarkEnd w:id="966"/>
            <w:bookmarkEnd w:id="967"/>
            <w:bookmarkEnd w:id="968"/>
            <w:bookmarkEnd w:id="969"/>
            <w:bookmarkEnd w:id="970"/>
            <w:bookmarkEnd w:id="971"/>
          </w:p>
        </w:tc>
        <w:tc>
          <w:tcPr>
            <w:tcW w:w="859"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4C2F0A04" w14:textId="66853C4A" w:rsidR="00067C6D" w:rsidRPr="00F86424" w:rsidDel="002739DA" w:rsidRDefault="00067C6D" w:rsidP="003228B4">
            <w:pPr>
              <w:numPr>
                <w:ilvl w:val="0"/>
                <w:numId w:val="47"/>
              </w:numPr>
              <w:spacing w:after="0" w:line="240" w:lineRule="auto"/>
              <w:jc w:val="both"/>
              <w:rPr>
                <w:del w:id="972" w:author="anna.resch88@gmail.com" w:date="2022-01-03T16:08:00Z"/>
                <w:rFonts w:asciiTheme="majorHAnsi" w:eastAsia="Times New Roman" w:hAnsiTheme="majorHAnsi" w:cstheme="majorHAnsi"/>
                <w:color w:val="000000"/>
                <w:lang w:val="en-US" w:eastAsia="de-DE"/>
                <w:rPrChange w:id="973" w:author="anna.resch88@gmail.com" w:date="2022-01-04T09:34:00Z">
                  <w:rPr>
                    <w:del w:id="974" w:author="anna.resch88@gmail.com" w:date="2022-01-03T16:08:00Z"/>
                    <w:rFonts w:asciiTheme="majorHAnsi" w:eastAsia="Times New Roman" w:hAnsiTheme="majorHAnsi" w:cstheme="majorHAnsi"/>
                    <w:color w:val="000000"/>
                    <w:lang w:eastAsia="de-DE"/>
                  </w:rPr>
                </w:rPrChange>
              </w:rPr>
            </w:pPr>
            <w:del w:id="975" w:author="anna.resch88@gmail.com" w:date="2022-01-03T16:08:00Z">
              <w:r w:rsidRPr="00F86424" w:rsidDel="002739DA">
                <w:rPr>
                  <w:rFonts w:asciiTheme="majorHAnsi" w:eastAsia="Times New Roman" w:hAnsiTheme="majorHAnsi" w:cstheme="majorHAnsi"/>
                  <w:color w:val="000000"/>
                  <w:lang w:val="en-US" w:eastAsia="de-DE"/>
                  <w:rPrChange w:id="976" w:author="anna.resch88@gmail.com" w:date="2022-01-04T09:34:00Z">
                    <w:rPr>
                      <w:rFonts w:asciiTheme="majorHAnsi" w:eastAsia="Times New Roman" w:hAnsiTheme="majorHAnsi" w:cstheme="majorHAnsi"/>
                      <w:color w:val="000000"/>
                      <w:lang w:eastAsia="de-DE"/>
                    </w:rPr>
                  </w:rPrChange>
                </w:rPr>
                <w:delText>protein concentr.</w:delText>
              </w:r>
              <w:bookmarkStart w:id="977" w:name="_Toc92186619"/>
              <w:bookmarkStart w:id="978" w:name="_Toc92187311"/>
              <w:bookmarkStart w:id="979" w:name="_Toc92188003"/>
              <w:bookmarkStart w:id="980" w:name="_Toc92188693"/>
              <w:bookmarkStart w:id="981" w:name="_Toc92189348"/>
              <w:bookmarkStart w:id="982" w:name="_Toc92190004"/>
              <w:bookmarkStart w:id="983" w:name="_Toc92190660"/>
              <w:bookmarkEnd w:id="977"/>
              <w:bookmarkEnd w:id="978"/>
              <w:bookmarkEnd w:id="979"/>
              <w:bookmarkEnd w:id="980"/>
              <w:bookmarkEnd w:id="981"/>
              <w:bookmarkEnd w:id="982"/>
              <w:bookmarkEnd w:id="983"/>
            </w:del>
          </w:p>
        </w:tc>
        <w:tc>
          <w:tcPr>
            <w:tcW w:w="937" w:type="dxa"/>
            <w:tcBorders>
              <w:top w:val="single" w:sz="4" w:space="0" w:color="auto"/>
              <w:left w:val="nil"/>
              <w:bottom w:val="single" w:sz="4" w:space="0" w:color="auto"/>
              <w:right w:val="single" w:sz="4" w:space="0" w:color="auto"/>
            </w:tcBorders>
            <w:shd w:val="clear" w:color="auto" w:fill="auto"/>
            <w:vAlign w:val="bottom"/>
            <w:hideMark/>
          </w:tcPr>
          <w:p w14:paraId="43A02421" w14:textId="26257489" w:rsidR="00067C6D" w:rsidRPr="00F86424" w:rsidDel="002739DA" w:rsidRDefault="00067C6D" w:rsidP="003228B4">
            <w:pPr>
              <w:numPr>
                <w:ilvl w:val="0"/>
                <w:numId w:val="47"/>
              </w:numPr>
              <w:spacing w:after="0" w:line="240" w:lineRule="auto"/>
              <w:jc w:val="both"/>
              <w:rPr>
                <w:del w:id="984" w:author="anna.resch88@gmail.com" w:date="2022-01-03T16:08:00Z"/>
                <w:rFonts w:asciiTheme="majorHAnsi" w:eastAsia="Times New Roman" w:hAnsiTheme="majorHAnsi" w:cstheme="majorHAnsi"/>
                <w:color w:val="000000"/>
                <w:lang w:val="en-US" w:eastAsia="de-DE"/>
                <w:rPrChange w:id="985" w:author="anna.resch88@gmail.com" w:date="2022-01-04T09:34:00Z">
                  <w:rPr>
                    <w:del w:id="986" w:author="anna.resch88@gmail.com" w:date="2022-01-03T16:08:00Z"/>
                    <w:rFonts w:asciiTheme="majorHAnsi" w:eastAsia="Times New Roman" w:hAnsiTheme="majorHAnsi" w:cstheme="majorHAnsi"/>
                    <w:color w:val="000000"/>
                    <w:lang w:eastAsia="de-DE"/>
                  </w:rPr>
                </w:rPrChange>
              </w:rPr>
            </w:pPr>
            <w:del w:id="987" w:author="anna.resch88@gmail.com" w:date="2022-01-03T16:08:00Z">
              <w:r w:rsidRPr="00F86424" w:rsidDel="002739DA">
                <w:rPr>
                  <w:rFonts w:asciiTheme="majorHAnsi" w:eastAsia="Times New Roman" w:hAnsiTheme="majorHAnsi" w:cstheme="majorHAnsi"/>
                  <w:color w:val="000000"/>
                  <w:lang w:val="en-US" w:eastAsia="de-DE"/>
                  <w:rPrChange w:id="988" w:author="anna.resch88@gmail.com" w:date="2022-01-04T09:34:00Z">
                    <w:rPr>
                      <w:rFonts w:asciiTheme="majorHAnsi" w:eastAsia="Times New Roman" w:hAnsiTheme="majorHAnsi" w:cstheme="majorHAnsi"/>
                      <w:color w:val="000000"/>
                      <w:lang w:eastAsia="de-DE"/>
                    </w:rPr>
                  </w:rPrChange>
                </w:rPr>
                <w:delText xml:space="preserve">solvent </w:delText>
              </w:r>
              <w:bookmarkStart w:id="989" w:name="_Toc92186620"/>
              <w:bookmarkStart w:id="990" w:name="_Toc92187312"/>
              <w:bookmarkStart w:id="991" w:name="_Toc92188004"/>
              <w:bookmarkStart w:id="992" w:name="_Toc92188694"/>
              <w:bookmarkStart w:id="993" w:name="_Toc92189349"/>
              <w:bookmarkStart w:id="994" w:name="_Toc92190005"/>
              <w:bookmarkStart w:id="995" w:name="_Toc92190661"/>
              <w:bookmarkEnd w:id="989"/>
              <w:bookmarkEnd w:id="990"/>
              <w:bookmarkEnd w:id="991"/>
              <w:bookmarkEnd w:id="992"/>
              <w:bookmarkEnd w:id="993"/>
              <w:bookmarkEnd w:id="994"/>
              <w:bookmarkEnd w:id="995"/>
            </w:del>
          </w:p>
        </w:tc>
        <w:tc>
          <w:tcPr>
            <w:tcW w:w="952" w:type="dxa"/>
            <w:tcBorders>
              <w:top w:val="single" w:sz="4" w:space="0" w:color="auto"/>
              <w:left w:val="nil"/>
              <w:bottom w:val="single" w:sz="4" w:space="0" w:color="auto"/>
              <w:right w:val="single" w:sz="4" w:space="0" w:color="auto"/>
            </w:tcBorders>
            <w:shd w:val="clear" w:color="auto" w:fill="auto"/>
            <w:vAlign w:val="bottom"/>
            <w:hideMark/>
          </w:tcPr>
          <w:p w14:paraId="7196D64F" w14:textId="10072B3C" w:rsidR="00067C6D" w:rsidRPr="00F86424" w:rsidDel="002739DA" w:rsidRDefault="00067C6D" w:rsidP="003228B4">
            <w:pPr>
              <w:numPr>
                <w:ilvl w:val="0"/>
                <w:numId w:val="47"/>
              </w:numPr>
              <w:spacing w:after="0" w:line="240" w:lineRule="auto"/>
              <w:jc w:val="both"/>
              <w:rPr>
                <w:del w:id="996" w:author="anna.resch88@gmail.com" w:date="2022-01-03T16:08:00Z"/>
                <w:rFonts w:asciiTheme="majorHAnsi" w:eastAsia="Times New Roman" w:hAnsiTheme="majorHAnsi" w:cstheme="majorHAnsi"/>
                <w:color w:val="000000"/>
                <w:lang w:val="en-US" w:eastAsia="de-DE"/>
                <w:rPrChange w:id="997" w:author="anna.resch88@gmail.com" w:date="2022-01-04T09:34:00Z">
                  <w:rPr>
                    <w:del w:id="998" w:author="anna.resch88@gmail.com" w:date="2022-01-03T16:08:00Z"/>
                    <w:rFonts w:asciiTheme="majorHAnsi" w:eastAsia="Times New Roman" w:hAnsiTheme="majorHAnsi" w:cstheme="majorHAnsi"/>
                    <w:color w:val="000000"/>
                    <w:lang w:eastAsia="de-DE"/>
                  </w:rPr>
                </w:rPrChange>
              </w:rPr>
            </w:pPr>
            <w:del w:id="999" w:author="anna.resch88@gmail.com" w:date="2022-01-03T16:08:00Z">
              <w:r w:rsidRPr="00F86424" w:rsidDel="002739DA">
                <w:rPr>
                  <w:rFonts w:asciiTheme="majorHAnsi" w:eastAsia="Times New Roman" w:hAnsiTheme="majorHAnsi" w:cstheme="majorHAnsi"/>
                  <w:color w:val="000000"/>
                  <w:lang w:val="en-US" w:eastAsia="de-DE"/>
                  <w:rPrChange w:id="1000" w:author="anna.resch88@gmail.com" w:date="2022-01-04T09:34:00Z">
                    <w:rPr>
                      <w:rFonts w:asciiTheme="majorHAnsi" w:eastAsia="Times New Roman" w:hAnsiTheme="majorHAnsi" w:cstheme="majorHAnsi"/>
                      <w:color w:val="000000"/>
                      <w:lang w:eastAsia="de-DE"/>
                    </w:rPr>
                  </w:rPrChange>
                </w:rPr>
                <w:delText xml:space="preserve">catalyst </w:delText>
              </w:r>
              <w:bookmarkStart w:id="1001" w:name="_Toc92186621"/>
              <w:bookmarkStart w:id="1002" w:name="_Toc92187313"/>
              <w:bookmarkStart w:id="1003" w:name="_Toc92188005"/>
              <w:bookmarkStart w:id="1004" w:name="_Toc92188695"/>
              <w:bookmarkStart w:id="1005" w:name="_Toc92189350"/>
              <w:bookmarkStart w:id="1006" w:name="_Toc92190006"/>
              <w:bookmarkStart w:id="1007" w:name="_Toc92190662"/>
              <w:bookmarkEnd w:id="1001"/>
              <w:bookmarkEnd w:id="1002"/>
              <w:bookmarkEnd w:id="1003"/>
              <w:bookmarkEnd w:id="1004"/>
              <w:bookmarkEnd w:id="1005"/>
              <w:bookmarkEnd w:id="1006"/>
              <w:bookmarkEnd w:id="1007"/>
            </w:del>
          </w:p>
        </w:tc>
        <w:tc>
          <w:tcPr>
            <w:tcW w:w="1081" w:type="dxa"/>
            <w:tcBorders>
              <w:top w:val="single" w:sz="4" w:space="0" w:color="auto"/>
              <w:left w:val="nil"/>
              <w:bottom w:val="single" w:sz="4" w:space="0" w:color="auto"/>
              <w:right w:val="single" w:sz="4" w:space="0" w:color="auto"/>
            </w:tcBorders>
            <w:shd w:val="clear" w:color="auto" w:fill="auto"/>
            <w:vAlign w:val="bottom"/>
            <w:hideMark/>
          </w:tcPr>
          <w:p w14:paraId="42A88A1D" w14:textId="22BA9B48" w:rsidR="00067C6D" w:rsidRPr="00F86424" w:rsidDel="002739DA" w:rsidRDefault="00067C6D" w:rsidP="003228B4">
            <w:pPr>
              <w:numPr>
                <w:ilvl w:val="0"/>
                <w:numId w:val="47"/>
              </w:numPr>
              <w:spacing w:after="0" w:line="240" w:lineRule="auto"/>
              <w:jc w:val="both"/>
              <w:rPr>
                <w:del w:id="1008" w:author="anna.resch88@gmail.com" w:date="2022-01-03T16:08:00Z"/>
                <w:rFonts w:asciiTheme="majorHAnsi" w:eastAsia="Times New Roman" w:hAnsiTheme="majorHAnsi" w:cstheme="majorHAnsi"/>
                <w:color w:val="000000"/>
                <w:lang w:val="en-US" w:eastAsia="de-DE"/>
                <w:rPrChange w:id="1009" w:author="anna.resch88@gmail.com" w:date="2022-01-04T09:34:00Z">
                  <w:rPr>
                    <w:del w:id="1010" w:author="anna.resch88@gmail.com" w:date="2022-01-03T16:08:00Z"/>
                    <w:rFonts w:asciiTheme="majorHAnsi" w:eastAsia="Times New Roman" w:hAnsiTheme="majorHAnsi" w:cstheme="majorHAnsi"/>
                    <w:color w:val="000000"/>
                    <w:lang w:eastAsia="de-DE"/>
                  </w:rPr>
                </w:rPrChange>
              </w:rPr>
            </w:pPr>
            <w:del w:id="1011" w:author="anna.resch88@gmail.com" w:date="2022-01-03T16:08:00Z">
              <w:r w:rsidRPr="00F86424" w:rsidDel="002739DA">
                <w:rPr>
                  <w:rFonts w:asciiTheme="majorHAnsi" w:eastAsia="Times New Roman" w:hAnsiTheme="majorHAnsi" w:cstheme="majorHAnsi"/>
                  <w:color w:val="000000"/>
                  <w:lang w:val="en-US" w:eastAsia="de-DE"/>
                  <w:rPrChange w:id="1012" w:author="anna.resch88@gmail.com" w:date="2022-01-04T09:34:00Z">
                    <w:rPr>
                      <w:rFonts w:asciiTheme="majorHAnsi" w:eastAsia="Times New Roman" w:hAnsiTheme="majorHAnsi" w:cstheme="majorHAnsi"/>
                      <w:color w:val="000000"/>
                      <w:lang w:eastAsia="de-DE"/>
                    </w:rPr>
                  </w:rPrChange>
                </w:rPr>
                <w:delText>illumination energy (J/cm²)</w:delText>
              </w:r>
              <w:bookmarkStart w:id="1013" w:name="_Toc92186622"/>
              <w:bookmarkStart w:id="1014" w:name="_Toc92187314"/>
              <w:bookmarkStart w:id="1015" w:name="_Toc92188006"/>
              <w:bookmarkStart w:id="1016" w:name="_Toc92188696"/>
              <w:bookmarkStart w:id="1017" w:name="_Toc92189351"/>
              <w:bookmarkStart w:id="1018" w:name="_Toc92190007"/>
              <w:bookmarkStart w:id="1019" w:name="_Toc92190663"/>
              <w:bookmarkEnd w:id="1013"/>
              <w:bookmarkEnd w:id="1014"/>
              <w:bookmarkEnd w:id="1015"/>
              <w:bookmarkEnd w:id="1016"/>
              <w:bookmarkEnd w:id="1017"/>
              <w:bookmarkEnd w:id="1018"/>
              <w:bookmarkEnd w:id="1019"/>
            </w:del>
          </w:p>
        </w:tc>
        <w:tc>
          <w:tcPr>
            <w:tcW w:w="1349" w:type="dxa"/>
            <w:tcBorders>
              <w:top w:val="single" w:sz="4" w:space="0" w:color="auto"/>
              <w:left w:val="nil"/>
              <w:bottom w:val="single" w:sz="4" w:space="0" w:color="auto"/>
              <w:right w:val="single" w:sz="4" w:space="0" w:color="auto"/>
            </w:tcBorders>
            <w:shd w:val="clear" w:color="auto" w:fill="auto"/>
            <w:vAlign w:val="bottom"/>
            <w:hideMark/>
          </w:tcPr>
          <w:p w14:paraId="56C74649" w14:textId="1E872502" w:rsidR="00067C6D" w:rsidRPr="00F86424" w:rsidDel="002739DA" w:rsidRDefault="00067C6D" w:rsidP="003228B4">
            <w:pPr>
              <w:numPr>
                <w:ilvl w:val="0"/>
                <w:numId w:val="47"/>
              </w:numPr>
              <w:spacing w:after="0" w:line="240" w:lineRule="auto"/>
              <w:jc w:val="both"/>
              <w:rPr>
                <w:del w:id="1020" w:author="anna.resch88@gmail.com" w:date="2022-01-03T16:08:00Z"/>
                <w:rFonts w:asciiTheme="majorHAnsi" w:eastAsia="Times New Roman" w:hAnsiTheme="majorHAnsi" w:cstheme="majorHAnsi"/>
                <w:color w:val="000000"/>
                <w:lang w:val="en-US" w:eastAsia="de-DE"/>
                <w:rPrChange w:id="1021" w:author="anna.resch88@gmail.com" w:date="2022-01-04T09:34:00Z">
                  <w:rPr>
                    <w:del w:id="1022" w:author="anna.resch88@gmail.com" w:date="2022-01-03T16:08:00Z"/>
                    <w:rFonts w:asciiTheme="majorHAnsi" w:eastAsia="Times New Roman" w:hAnsiTheme="majorHAnsi" w:cstheme="majorHAnsi"/>
                    <w:color w:val="000000"/>
                    <w:lang w:eastAsia="de-DE"/>
                  </w:rPr>
                </w:rPrChange>
              </w:rPr>
            </w:pPr>
            <w:del w:id="1023" w:author="anna.resch88@gmail.com" w:date="2022-01-03T16:08:00Z">
              <w:r w:rsidRPr="00F86424" w:rsidDel="002739DA">
                <w:rPr>
                  <w:rFonts w:asciiTheme="majorHAnsi" w:eastAsia="Times New Roman" w:hAnsiTheme="majorHAnsi" w:cstheme="majorHAnsi"/>
                  <w:color w:val="000000"/>
                  <w:lang w:val="en-US" w:eastAsia="de-DE"/>
                  <w:rPrChange w:id="1024" w:author="anna.resch88@gmail.com" w:date="2022-01-04T09:34:00Z">
                    <w:rPr>
                      <w:rFonts w:asciiTheme="majorHAnsi" w:eastAsia="Times New Roman" w:hAnsiTheme="majorHAnsi" w:cstheme="majorHAnsi"/>
                      <w:color w:val="000000"/>
                      <w:lang w:eastAsia="de-DE"/>
                    </w:rPr>
                  </w:rPrChange>
                </w:rPr>
                <w:delText>no. of measurements</w:delText>
              </w:r>
              <w:bookmarkStart w:id="1025" w:name="_Toc92186623"/>
              <w:bookmarkStart w:id="1026" w:name="_Toc92187315"/>
              <w:bookmarkStart w:id="1027" w:name="_Toc92188007"/>
              <w:bookmarkStart w:id="1028" w:name="_Toc92188697"/>
              <w:bookmarkStart w:id="1029" w:name="_Toc92189352"/>
              <w:bookmarkStart w:id="1030" w:name="_Toc92190008"/>
              <w:bookmarkStart w:id="1031" w:name="_Toc92190664"/>
              <w:bookmarkEnd w:id="1025"/>
              <w:bookmarkEnd w:id="1026"/>
              <w:bookmarkEnd w:id="1027"/>
              <w:bookmarkEnd w:id="1028"/>
              <w:bookmarkEnd w:id="1029"/>
              <w:bookmarkEnd w:id="1030"/>
              <w:bookmarkEnd w:id="1031"/>
            </w:del>
          </w:p>
        </w:tc>
        <w:tc>
          <w:tcPr>
            <w:tcW w:w="892" w:type="dxa"/>
            <w:tcBorders>
              <w:top w:val="single" w:sz="4" w:space="0" w:color="auto"/>
              <w:left w:val="nil"/>
              <w:bottom w:val="single" w:sz="4" w:space="0" w:color="auto"/>
              <w:right w:val="single" w:sz="4" w:space="0" w:color="auto"/>
            </w:tcBorders>
            <w:shd w:val="clear" w:color="auto" w:fill="auto"/>
            <w:vAlign w:val="bottom"/>
            <w:hideMark/>
          </w:tcPr>
          <w:p w14:paraId="35E050DC" w14:textId="36D022D7" w:rsidR="00067C6D" w:rsidRPr="00F86424" w:rsidDel="002739DA" w:rsidRDefault="00067C6D" w:rsidP="003228B4">
            <w:pPr>
              <w:numPr>
                <w:ilvl w:val="0"/>
                <w:numId w:val="47"/>
              </w:numPr>
              <w:spacing w:after="0" w:line="240" w:lineRule="auto"/>
              <w:jc w:val="both"/>
              <w:rPr>
                <w:del w:id="1032" w:author="anna.resch88@gmail.com" w:date="2022-01-03T16:08:00Z"/>
                <w:rFonts w:asciiTheme="majorHAnsi" w:eastAsia="Times New Roman" w:hAnsiTheme="majorHAnsi" w:cstheme="majorHAnsi"/>
                <w:color w:val="000000"/>
                <w:lang w:val="en-US" w:eastAsia="de-DE"/>
                <w:rPrChange w:id="1033" w:author="anna.resch88@gmail.com" w:date="2022-01-04T09:34:00Z">
                  <w:rPr>
                    <w:del w:id="1034" w:author="anna.resch88@gmail.com" w:date="2022-01-03T16:08:00Z"/>
                    <w:rFonts w:asciiTheme="majorHAnsi" w:eastAsia="Times New Roman" w:hAnsiTheme="majorHAnsi" w:cstheme="majorHAnsi"/>
                    <w:color w:val="000000"/>
                    <w:lang w:eastAsia="de-DE"/>
                  </w:rPr>
                </w:rPrChange>
              </w:rPr>
            </w:pPr>
            <w:del w:id="1035" w:author="anna.resch88@gmail.com" w:date="2022-01-03T16:08:00Z">
              <w:r w:rsidRPr="00F86424" w:rsidDel="002739DA">
                <w:rPr>
                  <w:rFonts w:asciiTheme="majorHAnsi" w:eastAsia="Times New Roman" w:hAnsiTheme="majorHAnsi" w:cstheme="majorHAnsi"/>
                  <w:color w:val="000000"/>
                  <w:lang w:val="en-US" w:eastAsia="de-DE"/>
                  <w:rPrChange w:id="1036" w:author="anna.resch88@gmail.com" w:date="2022-01-04T09:34:00Z">
                    <w:rPr>
                      <w:rFonts w:asciiTheme="majorHAnsi" w:eastAsia="Times New Roman" w:hAnsiTheme="majorHAnsi" w:cstheme="majorHAnsi"/>
                      <w:color w:val="000000"/>
                      <w:lang w:eastAsia="de-DE"/>
                    </w:rPr>
                  </w:rPrChange>
                </w:rPr>
                <w:delText>Young's modulus (kPa)</w:delText>
              </w:r>
              <w:bookmarkStart w:id="1037" w:name="_Toc92186624"/>
              <w:bookmarkStart w:id="1038" w:name="_Toc92187316"/>
              <w:bookmarkStart w:id="1039" w:name="_Toc92188008"/>
              <w:bookmarkStart w:id="1040" w:name="_Toc92188698"/>
              <w:bookmarkStart w:id="1041" w:name="_Toc92189353"/>
              <w:bookmarkStart w:id="1042" w:name="_Toc92190009"/>
              <w:bookmarkStart w:id="1043" w:name="_Toc92190665"/>
              <w:bookmarkEnd w:id="1037"/>
              <w:bookmarkEnd w:id="1038"/>
              <w:bookmarkEnd w:id="1039"/>
              <w:bookmarkEnd w:id="1040"/>
              <w:bookmarkEnd w:id="1041"/>
              <w:bookmarkEnd w:id="1042"/>
              <w:bookmarkEnd w:id="1043"/>
            </w:del>
          </w:p>
        </w:tc>
        <w:tc>
          <w:tcPr>
            <w:tcW w:w="743" w:type="dxa"/>
            <w:tcBorders>
              <w:top w:val="single" w:sz="4" w:space="0" w:color="auto"/>
              <w:left w:val="nil"/>
              <w:bottom w:val="single" w:sz="4" w:space="0" w:color="auto"/>
              <w:right w:val="single" w:sz="4" w:space="0" w:color="auto"/>
            </w:tcBorders>
            <w:shd w:val="clear" w:color="auto" w:fill="auto"/>
            <w:vAlign w:val="bottom"/>
            <w:hideMark/>
          </w:tcPr>
          <w:p w14:paraId="798AE8CD" w14:textId="382B5C29" w:rsidR="00067C6D" w:rsidRPr="00F86424" w:rsidDel="002739DA" w:rsidRDefault="00067C6D" w:rsidP="003228B4">
            <w:pPr>
              <w:numPr>
                <w:ilvl w:val="0"/>
                <w:numId w:val="47"/>
              </w:numPr>
              <w:spacing w:after="0" w:line="240" w:lineRule="auto"/>
              <w:jc w:val="both"/>
              <w:rPr>
                <w:del w:id="1044" w:author="anna.resch88@gmail.com" w:date="2022-01-03T16:08:00Z"/>
                <w:rFonts w:asciiTheme="majorHAnsi" w:eastAsia="Times New Roman" w:hAnsiTheme="majorHAnsi" w:cstheme="majorHAnsi"/>
                <w:color w:val="000000"/>
                <w:lang w:val="en-US" w:eastAsia="de-DE"/>
                <w:rPrChange w:id="1045" w:author="anna.resch88@gmail.com" w:date="2022-01-04T09:34:00Z">
                  <w:rPr>
                    <w:del w:id="1046" w:author="anna.resch88@gmail.com" w:date="2022-01-03T16:08:00Z"/>
                    <w:rFonts w:asciiTheme="majorHAnsi" w:eastAsia="Times New Roman" w:hAnsiTheme="majorHAnsi" w:cstheme="majorHAnsi"/>
                    <w:color w:val="000000"/>
                    <w:lang w:eastAsia="de-DE"/>
                  </w:rPr>
                </w:rPrChange>
              </w:rPr>
            </w:pPr>
            <w:del w:id="1047" w:author="anna.resch88@gmail.com" w:date="2022-01-03T16:08:00Z">
              <w:r w:rsidRPr="00F86424" w:rsidDel="002739DA">
                <w:rPr>
                  <w:rFonts w:asciiTheme="majorHAnsi" w:eastAsia="Times New Roman" w:hAnsiTheme="majorHAnsi" w:cstheme="majorHAnsi"/>
                  <w:color w:val="000000"/>
                  <w:lang w:val="en-US" w:eastAsia="de-DE"/>
                  <w:rPrChange w:id="1048" w:author="anna.resch88@gmail.com" w:date="2022-01-04T09:34:00Z">
                    <w:rPr>
                      <w:rFonts w:asciiTheme="majorHAnsi" w:eastAsia="Times New Roman" w:hAnsiTheme="majorHAnsi" w:cstheme="majorHAnsi"/>
                      <w:color w:val="000000"/>
                      <w:lang w:eastAsia="de-DE"/>
                    </w:rPr>
                  </w:rPrChange>
                </w:rPr>
                <w:delText>StD (kPa)</w:delText>
              </w:r>
              <w:bookmarkStart w:id="1049" w:name="_Toc92186625"/>
              <w:bookmarkStart w:id="1050" w:name="_Toc92187317"/>
              <w:bookmarkStart w:id="1051" w:name="_Toc92188009"/>
              <w:bookmarkStart w:id="1052" w:name="_Toc92188699"/>
              <w:bookmarkStart w:id="1053" w:name="_Toc92189354"/>
              <w:bookmarkStart w:id="1054" w:name="_Toc92190010"/>
              <w:bookmarkStart w:id="1055" w:name="_Toc92190666"/>
              <w:bookmarkEnd w:id="1049"/>
              <w:bookmarkEnd w:id="1050"/>
              <w:bookmarkEnd w:id="1051"/>
              <w:bookmarkEnd w:id="1052"/>
              <w:bookmarkEnd w:id="1053"/>
              <w:bookmarkEnd w:id="1054"/>
              <w:bookmarkEnd w:id="1055"/>
            </w:del>
          </w:p>
        </w:tc>
        <w:tc>
          <w:tcPr>
            <w:tcW w:w="989" w:type="dxa"/>
            <w:tcBorders>
              <w:top w:val="single" w:sz="4" w:space="0" w:color="auto"/>
              <w:left w:val="nil"/>
              <w:bottom w:val="single" w:sz="4" w:space="0" w:color="auto"/>
              <w:right w:val="single" w:sz="4" w:space="0" w:color="auto"/>
            </w:tcBorders>
            <w:shd w:val="clear" w:color="auto" w:fill="auto"/>
            <w:vAlign w:val="bottom"/>
            <w:hideMark/>
          </w:tcPr>
          <w:p w14:paraId="6111FB5A" w14:textId="02EB8949" w:rsidR="00067C6D" w:rsidRPr="00F07AB2" w:rsidDel="002739DA" w:rsidRDefault="00067C6D" w:rsidP="003228B4">
            <w:pPr>
              <w:numPr>
                <w:ilvl w:val="0"/>
                <w:numId w:val="47"/>
              </w:numPr>
              <w:spacing w:after="0" w:line="240" w:lineRule="auto"/>
              <w:jc w:val="both"/>
              <w:rPr>
                <w:del w:id="1056" w:author="anna.resch88@gmail.com" w:date="2022-01-03T16:08:00Z"/>
                <w:rFonts w:asciiTheme="majorHAnsi" w:eastAsia="Times New Roman" w:hAnsiTheme="majorHAnsi" w:cstheme="majorHAnsi"/>
                <w:color w:val="000000"/>
                <w:lang w:val="en-US" w:eastAsia="de-DE"/>
              </w:rPr>
            </w:pPr>
            <w:del w:id="1057" w:author="anna.resch88@gmail.com" w:date="2022-01-03T16:08:00Z">
              <w:r w:rsidRPr="00F07AB2" w:rsidDel="002739DA">
                <w:rPr>
                  <w:rFonts w:asciiTheme="majorHAnsi" w:eastAsia="Times New Roman" w:hAnsiTheme="majorHAnsi" w:cstheme="majorHAnsi"/>
                  <w:color w:val="000000"/>
                  <w:lang w:val="en-US" w:eastAsia="de-DE"/>
                </w:rPr>
                <w:delText>Young's modulus, average of triplicates (kPa)</w:delText>
              </w:r>
              <w:bookmarkStart w:id="1058" w:name="_Toc92186626"/>
              <w:bookmarkStart w:id="1059" w:name="_Toc92187318"/>
              <w:bookmarkStart w:id="1060" w:name="_Toc92188010"/>
              <w:bookmarkStart w:id="1061" w:name="_Toc92188700"/>
              <w:bookmarkStart w:id="1062" w:name="_Toc92189355"/>
              <w:bookmarkStart w:id="1063" w:name="_Toc92190011"/>
              <w:bookmarkStart w:id="1064" w:name="_Toc92190667"/>
              <w:bookmarkEnd w:id="1058"/>
              <w:bookmarkEnd w:id="1059"/>
              <w:bookmarkEnd w:id="1060"/>
              <w:bookmarkEnd w:id="1061"/>
              <w:bookmarkEnd w:id="1062"/>
              <w:bookmarkEnd w:id="1063"/>
              <w:bookmarkEnd w:id="1064"/>
            </w:del>
          </w:p>
        </w:tc>
        <w:tc>
          <w:tcPr>
            <w:tcW w:w="898" w:type="dxa"/>
            <w:tcBorders>
              <w:top w:val="single" w:sz="4" w:space="0" w:color="auto"/>
              <w:left w:val="nil"/>
              <w:bottom w:val="single" w:sz="4" w:space="0" w:color="auto"/>
              <w:right w:val="single" w:sz="4" w:space="0" w:color="auto"/>
            </w:tcBorders>
            <w:shd w:val="clear" w:color="auto" w:fill="auto"/>
            <w:vAlign w:val="bottom"/>
            <w:hideMark/>
          </w:tcPr>
          <w:p w14:paraId="09E4A7B5" w14:textId="597C626A" w:rsidR="00067C6D" w:rsidRPr="00F07AB2" w:rsidDel="002739DA" w:rsidRDefault="00067C6D" w:rsidP="003228B4">
            <w:pPr>
              <w:numPr>
                <w:ilvl w:val="0"/>
                <w:numId w:val="47"/>
              </w:numPr>
              <w:spacing w:after="0" w:line="240" w:lineRule="auto"/>
              <w:jc w:val="both"/>
              <w:rPr>
                <w:del w:id="1065" w:author="anna.resch88@gmail.com" w:date="2022-01-03T16:08:00Z"/>
                <w:rFonts w:asciiTheme="majorHAnsi" w:eastAsia="Times New Roman" w:hAnsiTheme="majorHAnsi" w:cstheme="majorHAnsi"/>
                <w:color w:val="000000"/>
                <w:lang w:val="en-US" w:eastAsia="de-DE"/>
              </w:rPr>
            </w:pPr>
            <w:del w:id="1066" w:author="anna.resch88@gmail.com" w:date="2022-01-03T16:08:00Z">
              <w:r w:rsidRPr="00F07AB2" w:rsidDel="002739DA">
                <w:rPr>
                  <w:rFonts w:asciiTheme="majorHAnsi" w:eastAsia="Times New Roman" w:hAnsiTheme="majorHAnsi" w:cstheme="majorHAnsi"/>
                  <w:color w:val="000000"/>
                  <w:lang w:val="en-US" w:eastAsia="de-DE"/>
                </w:rPr>
                <w:delText>StD for average of triplicates (kPa)</w:delText>
              </w:r>
              <w:bookmarkStart w:id="1067" w:name="_Toc92186627"/>
              <w:bookmarkStart w:id="1068" w:name="_Toc92187319"/>
              <w:bookmarkStart w:id="1069" w:name="_Toc92188011"/>
              <w:bookmarkStart w:id="1070" w:name="_Toc92188701"/>
              <w:bookmarkStart w:id="1071" w:name="_Toc92189356"/>
              <w:bookmarkStart w:id="1072" w:name="_Toc92190012"/>
              <w:bookmarkStart w:id="1073" w:name="_Toc92190668"/>
              <w:bookmarkEnd w:id="1067"/>
              <w:bookmarkEnd w:id="1068"/>
              <w:bookmarkEnd w:id="1069"/>
              <w:bookmarkEnd w:id="1070"/>
              <w:bookmarkEnd w:id="1071"/>
              <w:bookmarkEnd w:id="1072"/>
              <w:bookmarkEnd w:id="1073"/>
            </w:del>
          </w:p>
        </w:tc>
        <w:bookmarkStart w:id="1074" w:name="_Toc92186628"/>
        <w:bookmarkStart w:id="1075" w:name="_Toc92187320"/>
        <w:bookmarkStart w:id="1076" w:name="_Toc92188012"/>
        <w:bookmarkStart w:id="1077" w:name="_Toc92188702"/>
        <w:bookmarkStart w:id="1078" w:name="_Toc92189357"/>
        <w:bookmarkStart w:id="1079" w:name="_Toc92190013"/>
        <w:bookmarkStart w:id="1080" w:name="_Toc92190669"/>
        <w:bookmarkEnd w:id="1074"/>
        <w:bookmarkEnd w:id="1075"/>
        <w:bookmarkEnd w:id="1076"/>
        <w:bookmarkEnd w:id="1077"/>
        <w:bookmarkEnd w:id="1078"/>
        <w:bookmarkEnd w:id="1079"/>
        <w:bookmarkEnd w:id="1080"/>
      </w:tr>
      <w:tr w:rsidR="00067C6D" w:rsidRPr="009E3BE9" w:rsidDel="002739DA" w14:paraId="56EC5C0A" w14:textId="7DE71205" w:rsidTr="00D830B0">
        <w:trPr>
          <w:trHeight w:val="290"/>
          <w:del w:id="1081" w:author="anna.resch88@gmail.com" w:date="2022-01-03T16:08:00Z"/>
        </w:trPr>
        <w:tc>
          <w:tcPr>
            <w:tcW w:w="2620" w:type="dxa"/>
            <w:tcBorders>
              <w:top w:val="single" w:sz="4" w:space="0" w:color="auto"/>
              <w:left w:val="single" w:sz="4" w:space="0" w:color="auto"/>
              <w:bottom w:val="single" w:sz="4" w:space="0" w:color="auto"/>
              <w:right w:val="single" w:sz="4" w:space="0" w:color="auto"/>
            </w:tcBorders>
            <w:shd w:val="clear" w:color="000000" w:fill="E2EFDA"/>
            <w:noWrap/>
            <w:vAlign w:val="bottom"/>
            <w:hideMark/>
          </w:tcPr>
          <w:p w14:paraId="0C7B2896" w14:textId="1221D4A9" w:rsidR="00067C6D" w:rsidRPr="00F86424" w:rsidDel="002739DA" w:rsidRDefault="00067C6D" w:rsidP="003228B4">
            <w:pPr>
              <w:numPr>
                <w:ilvl w:val="0"/>
                <w:numId w:val="47"/>
              </w:numPr>
              <w:spacing w:after="0" w:line="240" w:lineRule="auto"/>
              <w:jc w:val="both"/>
              <w:rPr>
                <w:del w:id="1082" w:author="anna.resch88@gmail.com" w:date="2022-01-03T16:08:00Z"/>
                <w:rFonts w:asciiTheme="majorHAnsi" w:eastAsia="Times New Roman" w:hAnsiTheme="majorHAnsi" w:cstheme="majorHAnsi"/>
                <w:color w:val="000000"/>
                <w:lang w:val="en-US" w:eastAsia="de-DE"/>
                <w:rPrChange w:id="1083" w:author="anna.resch88@gmail.com" w:date="2022-01-04T09:34:00Z">
                  <w:rPr>
                    <w:del w:id="1084" w:author="anna.resch88@gmail.com" w:date="2022-01-03T16:08:00Z"/>
                    <w:rFonts w:asciiTheme="majorHAnsi" w:eastAsia="Times New Roman" w:hAnsiTheme="majorHAnsi" w:cstheme="majorHAnsi"/>
                    <w:color w:val="000000"/>
                    <w:lang w:eastAsia="de-DE"/>
                  </w:rPr>
                </w:rPrChange>
              </w:rPr>
            </w:pPr>
            <w:del w:id="1085" w:author="anna.resch88@gmail.com" w:date="2022-01-03T16:08:00Z">
              <w:r w:rsidRPr="00F86424" w:rsidDel="002739DA">
                <w:rPr>
                  <w:rFonts w:asciiTheme="majorHAnsi" w:eastAsia="Times New Roman" w:hAnsiTheme="majorHAnsi" w:cstheme="majorHAnsi"/>
                  <w:color w:val="000000"/>
                  <w:lang w:val="en-US" w:eastAsia="de-DE"/>
                  <w:rPrChange w:id="1086" w:author="anna.resch88@gmail.com" w:date="2022-01-04T09:34:00Z">
                    <w:rPr>
                      <w:rFonts w:asciiTheme="majorHAnsi" w:eastAsia="Times New Roman" w:hAnsiTheme="majorHAnsi" w:cstheme="majorHAnsi"/>
                      <w:color w:val="000000"/>
                      <w:lang w:eastAsia="de-DE"/>
                    </w:rPr>
                  </w:rPrChange>
                </w:rPr>
                <w:delText>ULD-V20-ULD, sample 1</w:delText>
              </w:r>
              <w:bookmarkStart w:id="1087" w:name="_Toc92186629"/>
              <w:bookmarkStart w:id="1088" w:name="_Toc92187321"/>
              <w:bookmarkStart w:id="1089" w:name="_Toc92188013"/>
              <w:bookmarkStart w:id="1090" w:name="_Toc92188703"/>
              <w:bookmarkStart w:id="1091" w:name="_Toc92189358"/>
              <w:bookmarkStart w:id="1092" w:name="_Toc92190014"/>
              <w:bookmarkStart w:id="1093" w:name="_Toc92190670"/>
              <w:bookmarkEnd w:id="1087"/>
              <w:bookmarkEnd w:id="1088"/>
              <w:bookmarkEnd w:id="1089"/>
              <w:bookmarkEnd w:id="1090"/>
              <w:bookmarkEnd w:id="1091"/>
              <w:bookmarkEnd w:id="1092"/>
              <w:bookmarkEnd w:id="1093"/>
            </w:del>
          </w:p>
        </w:tc>
        <w:tc>
          <w:tcPr>
            <w:tcW w:w="859" w:type="dxa"/>
            <w:tcBorders>
              <w:top w:val="nil"/>
              <w:left w:val="nil"/>
              <w:bottom w:val="single" w:sz="4" w:space="0" w:color="auto"/>
              <w:right w:val="single" w:sz="4" w:space="0" w:color="auto"/>
            </w:tcBorders>
            <w:shd w:val="clear" w:color="000000" w:fill="E2EFDA"/>
            <w:noWrap/>
            <w:vAlign w:val="bottom"/>
            <w:hideMark/>
          </w:tcPr>
          <w:p w14:paraId="6BD0BBBC" w14:textId="7E04698B" w:rsidR="00067C6D" w:rsidRPr="00F86424" w:rsidDel="002739DA" w:rsidRDefault="00067C6D" w:rsidP="003228B4">
            <w:pPr>
              <w:numPr>
                <w:ilvl w:val="0"/>
                <w:numId w:val="47"/>
              </w:numPr>
              <w:spacing w:after="0" w:line="240" w:lineRule="auto"/>
              <w:jc w:val="center"/>
              <w:rPr>
                <w:del w:id="1094" w:author="anna.resch88@gmail.com" w:date="2022-01-03T16:08:00Z"/>
                <w:rFonts w:asciiTheme="majorHAnsi" w:eastAsia="Times New Roman" w:hAnsiTheme="majorHAnsi" w:cstheme="majorHAnsi"/>
                <w:color w:val="000000"/>
                <w:lang w:val="en-US" w:eastAsia="de-DE"/>
                <w:rPrChange w:id="1095" w:author="anna.resch88@gmail.com" w:date="2022-01-04T09:34:00Z">
                  <w:rPr>
                    <w:del w:id="1096" w:author="anna.resch88@gmail.com" w:date="2022-01-03T16:08:00Z"/>
                    <w:rFonts w:asciiTheme="majorHAnsi" w:eastAsia="Times New Roman" w:hAnsiTheme="majorHAnsi" w:cstheme="majorHAnsi"/>
                    <w:color w:val="000000"/>
                    <w:lang w:eastAsia="de-DE"/>
                  </w:rPr>
                </w:rPrChange>
              </w:rPr>
            </w:pPr>
            <w:del w:id="1097" w:author="anna.resch88@gmail.com" w:date="2022-01-03T16:08:00Z">
              <w:r w:rsidRPr="00F86424" w:rsidDel="002739DA">
                <w:rPr>
                  <w:rFonts w:asciiTheme="majorHAnsi" w:eastAsia="Times New Roman" w:hAnsiTheme="majorHAnsi" w:cstheme="majorHAnsi"/>
                  <w:color w:val="000000"/>
                  <w:lang w:val="en-US" w:eastAsia="de-DE"/>
                  <w:rPrChange w:id="1098" w:author="anna.resch88@gmail.com" w:date="2022-01-04T09:34:00Z">
                    <w:rPr>
                      <w:rFonts w:asciiTheme="majorHAnsi" w:eastAsia="Times New Roman" w:hAnsiTheme="majorHAnsi" w:cstheme="majorHAnsi"/>
                      <w:color w:val="000000"/>
                      <w:lang w:eastAsia="de-DE"/>
                    </w:rPr>
                  </w:rPrChange>
                </w:rPr>
                <w:delText>10%</w:delText>
              </w:r>
              <w:bookmarkStart w:id="1099" w:name="_Toc92186630"/>
              <w:bookmarkStart w:id="1100" w:name="_Toc92187322"/>
              <w:bookmarkStart w:id="1101" w:name="_Toc92188014"/>
              <w:bookmarkStart w:id="1102" w:name="_Toc92188704"/>
              <w:bookmarkStart w:id="1103" w:name="_Toc92189359"/>
              <w:bookmarkStart w:id="1104" w:name="_Toc92190015"/>
              <w:bookmarkStart w:id="1105" w:name="_Toc92190671"/>
              <w:bookmarkEnd w:id="1099"/>
              <w:bookmarkEnd w:id="1100"/>
              <w:bookmarkEnd w:id="1101"/>
              <w:bookmarkEnd w:id="1102"/>
              <w:bookmarkEnd w:id="1103"/>
              <w:bookmarkEnd w:id="1104"/>
              <w:bookmarkEnd w:id="1105"/>
            </w:del>
          </w:p>
        </w:tc>
        <w:tc>
          <w:tcPr>
            <w:tcW w:w="937" w:type="dxa"/>
            <w:tcBorders>
              <w:top w:val="nil"/>
              <w:left w:val="nil"/>
              <w:bottom w:val="single" w:sz="4" w:space="0" w:color="auto"/>
              <w:right w:val="single" w:sz="4" w:space="0" w:color="auto"/>
            </w:tcBorders>
            <w:shd w:val="clear" w:color="000000" w:fill="E2EFDA"/>
            <w:noWrap/>
            <w:vAlign w:val="bottom"/>
            <w:hideMark/>
          </w:tcPr>
          <w:p w14:paraId="41BF12CF" w14:textId="05F65901" w:rsidR="00067C6D" w:rsidRPr="00F86424" w:rsidDel="002739DA" w:rsidRDefault="00067C6D" w:rsidP="003228B4">
            <w:pPr>
              <w:numPr>
                <w:ilvl w:val="0"/>
                <w:numId w:val="47"/>
              </w:numPr>
              <w:spacing w:after="0" w:line="240" w:lineRule="auto"/>
              <w:jc w:val="center"/>
              <w:rPr>
                <w:del w:id="1106" w:author="anna.resch88@gmail.com" w:date="2022-01-03T16:08:00Z"/>
                <w:rFonts w:asciiTheme="majorHAnsi" w:eastAsia="Times New Roman" w:hAnsiTheme="majorHAnsi" w:cstheme="majorHAnsi"/>
                <w:color w:val="000000"/>
                <w:lang w:val="en-US" w:eastAsia="de-DE"/>
                <w:rPrChange w:id="1107" w:author="anna.resch88@gmail.com" w:date="2022-01-04T09:34:00Z">
                  <w:rPr>
                    <w:del w:id="1108" w:author="anna.resch88@gmail.com" w:date="2022-01-03T16:08:00Z"/>
                    <w:rFonts w:asciiTheme="majorHAnsi" w:eastAsia="Times New Roman" w:hAnsiTheme="majorHAnsi" w:cstheme="majorHAnsi"/>
                    <w:color w:val="000000"/>
                    <w:lang w:eastAsia="de-DE"/>
                  </w:rPr>
                </w:rPrChange>
              </w:rPr>
            </w:pPr>
            <w:del w:id="1109" w:author="anna.resch88@gmail.com" w:date="2022-01-03T16:08:00Z">
              <w:r w:rsidRPr="00F86424" w:rsidDel="002739DA">
                <w:rPr>
                  <w:rFonts w:asciiTheme="majorHAnsi" w:eastAsia="Times New Roman" w:hAnsiTheme="majorHAnsi" w:cstheme="majorHAnsi"/>
                  <w:color w:val="000000"/>
                  <w:lang w:val="en-US" w:eastAsia="de-DE"/>
                  <w:rPrChange w:id="1110" w:author="anna.resch88@gmail.com" w:date="2022-01-04T09:34:00Z">
                    <w:rPr>
                      <w:rFonts w:asciiTheme="majorHAnsi" w:eastAsia="Times New Roman" w:hAnsiTheme="majorHAnsi" w:cstheme="majorHAnsi"/>
                      <w:color w:val="000000"/>
                      <w:lang w:eastAsia="de-DE"/>
                    </w:rPr>
                  </w:rPrChange>
                </w:rPr>
                <w:delText>water</w:delText>
              </w:r>
              <w:bookmarkStart w:id="1111" w:name="_Toc92186631"/>
              <w:bookmarkStart w:id="1112" w:name="_Toc92187323"/>
              <w:bookmarkStart w:id="1113" w:name="_Toc92188015"/>
              <w:bookmarkStart w:id="1114" w:name="_Toc92188705"/>
              <w:bookmarkStart w:id="1115" w:name="_Toc92189360"/>
              <w:bookmarkStart w:id="1116" w:name="_Toc92190016"/>
              <w:bookmarkStart w:id="1117" w:name="_Toc92190672"/>
              <w:bookmarkEnd w:id="1111"/>
              <w:bookmarkEnd w:id="1112"/>
              <w:bookmarkEnd w:id="1113"/>
              <w:bookmarkEnd w:id="1114"/>
              <w:bookmarkEnd w:id="1115"/>
              <w:bookmarkEnd w:id="1116"/>
              <w:bookmarkEnd w:id="1117"/>
            </w:del>
          </w:p>
        </w:tc>
        <w:tc>
          <w:tcPr>
            <w:tcW w:w="952" w:type="dxa"/>
            <w:tcBorders>
              <w:top w:val="nil"/>
              <w:left w:val="nil"/>
              <w:bottom w:val="single" w:sz="4" w:space="0" w:color="auto"/>
              <w:right w:val="single" w:sz="4" w:space="0" w:color="auto"/>
            </w:tcBorders>
            <w:shd w:val="clear" w:color="000000" w:fill="E2EFDA"/>
            <w:noWrap/>
            <w:vAlign w:val="bottom"/>
            <w:hideMark/>
          </w:tcPr>
          <w:p w14:paraId="5A415E3F" w14:textId="49743F34" w:rsidR="00067C6D" w:rsidRPr="00F86424" w:rsidDel="002739DA" w:rsidRDefault="00067C6D" w:rsidP="003228B4">
            <w:pPr>
              <w:numPr>
                <w:ilvl w:val="0"/>
                <w:numId w:val="47"/>
              </w:numPr>
              <w:spacing w:after="0" w:line="240" w:lineRule="auto"/>
              <w:jc w:val="center"/>
              <w:rPr>
                <w:del w:id="1118" w:author="anna.resch88@gmail.com" w:date="2022-01-03T16:08:00Z"/>
                <w:rFonts w:asciiTheme="majorHAnsi" w:eastAsia="Times New Roman" w:hAnsiTheme="majorHAnsi" w:cstheme="majorHAnsi"/>
                <w:color w:val="000000"/>
                <w:lang w:val="en-US" w:eastAsia="de-DE"/>
                <w:rPrChange w:id="1119" w:author="anna.resch88@gmail.com" w:date="2022-01-04T09:34:00Z">
                  <w:rPr>
                    <w:del w:id="1120" w:author="anna.resch88@gmail.com" w:date="2022-01-03T16:08:00Z"/>
                    <w:rFonts w:asciiTheme="majorHAnsi" w:eastAsia="Times New Roman" w:hAnsiTheme="majorHAnsi" w:cstheme="majorHAnsi"/>
                    <w:color w:val="000000"/>
                    <w:lang w:eastAsia="de-DE"/>
                  </w:rPr>
                </w:rPrChange>
              </w:rPr>
            </w:pPr>
            <w:del w:id="1121" w:author="anna.resch88@gmail.com" w:date="2022-01-03T16:08:00Z">
              <w:r w:rsidRPr="00F86424" w:rsidDel="002739DA">
                <w:rPr>
                  <w:rFonts w:asciiTheme="majorHAnsi" w:eastAsia="Times New Roman" w:hAnsiTheme="majorHAnsi" w:cstheme="majorHAnsi"/>
                  <w:color w:val="000000"/>
                  <w:lang w:val="en-US" w:eastAsia="de-DE"/>
                  <w:rPrChange w:id="1122" w:author="anna.resch88@gmail.com" w:date="2022-01-04T09:34:00Z">
                    <w:rPr>
                      <w:rFonts w:asciiTheme="majorHAnsi" w:eastAsia="Times New Roman" w:hAnsiTheme="majorHAnsi" w:cstheme="majorHAnsi"/>
                      <w:color w:val="000000"/>
                      <w:lang w:eastAsia="de-DE"/>
                    </w:rPr>
                  </w:rPrChange>
                </w:rPr>
                <w:delText>RF</w:delText>
              </w:r>
              <w:bookmarkStart w:id="1123" w:name="_Toc92186632"/>
              <w:bookmarkStart w:id="1124" w:name="_Toc92187324"/>
              <w:bookmarkStart w:id="1125" w:name="_Toc92188016"/>
              <w:bookmarkStart w:id="1126" w:name="_Toc92188706"/>
              <w:bookmarkStart w:id="1127" w:name="_Toc92189361"/>
              <w:bookmarkStart w:id="1128" w:name="_Toc92190017"/>
              <w:bookmarkStart w:id="1129" w:name="_Toc92190673"/>
              <w:bookmarkEnd w:id="1123"/>
              <w:bookmarkEnd w:id="1124"/>
              <w:bookmarkEnd w:id="1125"/>
              <w:bookmarkEnd w:id="1126"/>
              <w:bookmarkEnd w:id="1127"/>
              <w:bookmarkEnd w:id="1128"/>
              <w:bookmarkEnd w:id="1129"/>
            </w:del>
          </w:p>
        </w:tc>
        <w:tc>
          <w:tcPr>
            <w:tcW w:w="1081" w:type="dxa"/>
            <w:tcBorders>
              <w:top w:val="nil"/>
              <w:left w:val="nil"/>
              <w:bottom w:val="single" w:sz="4" w:space="0" w:color="auto"/>
              <w:right w:val="single" w:sz="4" w:space="0" w:color="auto"/>
            </w:tcBorders>
            <w:shd w:val="clear" w:color="000000" w:fill="E2EFDA"/>
            <w:noWrap/>
            <w:vAlign w:val="bottom"/>
            <w:hideMark/>
          </w:tcPr>
          <w:p w14:paraId="18C988EE" w14:textId="024FFC88" w:rsidR="00067C6D" w:rsidRPr="00F86424" w:rsidDel="002739DA" w:rsidRDefault="00067C6D" w:rsidP="003228B4">
            <w:pPr>
              <w:numPr>
                <w:ilvl w:val="0"/>
                <w:numId w:val="47"/>
              </w:numPr>
              <w:spacing w:after="0" w:line="240" w:lineRule="auto"/>
              <w:jc w:val="center"/>
              <w:rPr>
                <w:del w:id="1130" w:author="anna.resch88@gmail.com" w:date="2022-01-03T16:08:00Z"/>
                <w:rFonts w:asciiTheme="majorHAnsi" w:eastAsia="Times New Roman" w:hAnsiTheme="majorHAnsi" w:cstheme="majorHAnsi"/>
                <w:color w:val="000000"/>
                <w:lang w:val="en-US" w:eastAsia="de-DE"/>
                <w:rPrChange w:id="1131" w:author="anna.resch88@gmail.com" w:date="2022-01-04T09:34:00Z">
                  <w:rPr>
                    <w:del w:id="1132" w:author="anna.resch88@gmail.com" w:date="2022-01-03T16:08:00Z"/>
                    <w:rFonts w:asciiTheme="majorHAnsi" w:eastAsia="Times New Roman" w:hAnsiTheme="majorHAnsi" w:cstheme="majorHAnsi"/>
                    <w:color w:val="000000"/>
                    <w:lang w:eastAsia="de-DE"/>
                  </w:rPr>
                </w:rPrChange>
              </w:rPr>
            </w:pPr>
            <w:del w:id="1133" w:author="anna.resch88@gmail.com" w:date="2022-01-03T16:08:00Z">
              <w:r w:rsidRPr="00F86424" w:rsidDel="002739DA">
                <w:rPr>
                  <w:rFonts w:asciiTheme="majorHAnsi" w:eastAsia="Times New Roman" w:hAnsiTheme="majorHAnsi" w:cstheme="majorHAnsi"/>
                  <w:color w:val="000000"/>
                  <w:lang w:val="en-US" w:eastAsia="de-DE"/>
                  <w:rPrChange w:id="1134" w:author="anna.resch88@gmail.com" w:date="2022-01-04T09:34:00Z">
                    <w:rPr>
                      <w:rFonts w:asciiTheme="majorHAnsi" w:eastAsia="Times New Roman" w:hAnsiTheme="majorHAnsi" w:cstheme="majorHAnsi"/>
                      <w:color w:val="000000"/>
                      <w:lang w:eastAsia="de-DE"/>
                    </w:rPr>
                  </w:rPrChange>
                </w:rPr>
                <w:delText>25.4</w:delText>
              </w:r>
              <w:bookmarkStart w:id="1135" w:name="_Toc92186633"/>
              <w:bookmarkStart w:id="1136" w:name="_Toc92187325"/>
              <w:bookmarkStart w:id="1137" w:name="_Toc92188017"/>
              <w:bookmarkStart w:id="1138" w:name="_Toc92188707"/>
              <w:bookmarkStart w:id="1139" w:name="_Toc92189362"/>
              <w:bookmarkStart w:id="1140" w:name="_Toc92190018"/>
              <w:bookmarkStart w:id="1141" w:name="_Toc92190674"/>
              <w:bookmarkEnd w:id="1135"/>
              <w:bookmarkEnd w:id="1136"/>
              <w:bookmarkEnd w:id="1137"/>
              <w:bookmarkEnd w:id="1138"/>
              <w:bookmarkEnd w:id="1139"/>
              <w:bookmarkEnd w:id="1140"/>
              <w:bookmarkEnd w:id="1141"/>
            </w:del>
          </w:p>
        </w:tc>
        <w:tc>
          <w:tcPr>
            <w:tcW w:w="1349" w:type="dxa"/>
            <w:tcBorders>
              <w:top w:val="nil"/>
              <w:left w:val="nil"/>
              <w:bottom w:val="single" w:sz="4" w:space="0" w:color="auto"/>
              <w:right w:val="single" w:sz="4" w:space="0" w:color="auto"/>
            </w:tcBorders>
            <w:shd w:val="clear" w:color="000000" w:fill="E2EFDA"/>
            <w:noWrap/>
            <w:vAlign w:val="bottom"/>
            <w:hideMark/>
          </w:tcPr>
          <w:p w14:paraId="0696D779" w14:textId="40AAB3C9" w:rsidR="00067C6D" w:rsidRPr="00F86424" w:rsidDel="002739DA" w:rsidRDefault="00067C6D" w:rsidP="003228B4">
            <w:pPr>
              <w:numPr>
                <w:ilvl w:val="0"/>
                <w:numId w:val="47"/>
              </w:numPr>
              <w:spacing w:after="0" w:line="240" w:lineRule="auto"/>
              <w:jc w:val="center"/>
              <w:rPr>
                <w:del w:id="1142" w:author="anna.resch88@gmail.com" w:date="2022-01-03T16:08:00Z"/>
                <w:rFonts w:asciiTheme="majorHAnsi" w:eastAsia="Times New Roman" w:hAnsiTheme="majorHAnsi" w:cstheme="majorHAnsi"/>
                <w:color w:val="000000"/>
                <w:lang w:val="en-US" w:eastAsia="de-DE"/>
                <w:rPrChange w:id="1143" w:author="anna.resch88@gmail.com" w:date="2022-01-04T09:34:00Z">
                  <w:rPr>
                    <w:del w:id="1144" w:author="anna.resch88@gmail.com" w:date="2022-01-03T16:08:00Z"/>
                    <w:rFonts w:asciiTheme="majorHAnsi" w:eastAsia="Times New Roman" w:hAnsiTheme="majorHAnsi" w:cstheme="majorHAnsi"/>
                    <w:color w:val="000000"/>
                    <w:lang w:eastAsia="de-DE"/>
                  </w:rPr>
                </w:rPrChange>
              </w:rPr>
            </w:pPr>
            <w:del w:id="1145" w:author="anna.resch88@gmail.com" w:date="2022-01-03T16:08:00Z">
              <w:r w:rsidRPr="00F86424" w:rsidDel="002739DA">
                <w:rPr>
                  <w:rFonts w:asciiTheme="majorHAnsi" w:eastAsia="Times New Roman" w:hAnsiTheme="majorHAnsi" w:cstheme="majorHAnsi"/>
                  <w:color w:val="000000"/>
                  <w:lang w:val="en-US" w:eastAsia="de-DE"/>
                  <w:rPrChange w:id="1146" w:author="anna.resch88@gmail.com" w:date="2022-01-04T09:34:00Z">
                    <w:rPr>
                      <w:rFonts w:asciiTheme="majorHAnsi" w:eastAsia="Times New Roman" w:hAnsiTheme="majorHAnsi" w:cstheme="majorHAnsi"/>
                      <w:color w:val="000000"/>
                      <w:lang w:eastAsia="de-DE"/>
                    </w:rPr>
                  </w:rPrChange>
                </w:rPr>
                <w:delText>15</w:delText>
              </w:r>
              <w:bookmarkStart w:id="1147" w:name="_Toc92186634"/>
              <w:bookmarkStart w:id="1148" w:name="_Toc92187326"/>
              <w:bookmarkStart w:id="1149" w:name="_Toc92188018"/>
              <w:bookmarkStart w:id="1150" w:name="_Toc92188708"/>
              <w:bookmarkStart w:id="1151" w:name="_Toc92189363"/>
              <w:bookmarkStart w:id="1152" w:name="_Toc92190019"/>
              <w:bookmarkStart w:id="1153" w:name="_Toc92190675"/>
              <w:bookmarkEnd w:id="1147"/>
              <w:bookmarkEnd w:id="1148"/>
              <w:bookmarkEnd w:id="1149"/>
              <w:bookmarkEnd w:id="1150"/>
              <w:bookmarkEnd w:id="1151"/>
              <w:bookmarkEnd w:id="1152"/>
              <w:bookmarkEnd w:id="1153"/>
            </w:del>
          </w:p>
        </w:tc>
        <w:tc>
          <w:tcPr>
            <w:tcW w:w="892" w:type="dxa"/>
            <w:tcBorders>
              <w:top w:val="nil"/>
              <w:left w:val="nil"/>
              <w:bottom w:val="single" w:sz="4" w:space="0" w:color="auto"/>
              <w:right w:val="single" w:sz="4" w:space="0" w:color="auto"/>
            </w:tcBorders>
            <w:shd w:val="clear" w:color="000000" w:fill="E2EFDA"/>
            <w:noWrap/>
            <w:vAlign w:val="bottom"/>
            <w:hideMark/>
          </w:tcPr>
          <w:p w14:paraId="63D4FB98" w14:textId="334EB207" w:rsidR="00067C6D" w:rsidRPr="00F86424" w:rsidDel="002739DA" w:rsidRDefault="00067C6D" w:rsidP="003228B4">
            <w:pPr>
              <w:numPr>
                <w:ilvl w:val="0"/>
                <w:numId w:val="47"/>
              </w:numPr>
              <w:spacing w:after="0" w:line="240" w:lineRule="auto"/>
              <w:jc w:val="center"/>
              <w:rPr>
                <w:del w:id="1154" w:author="anna.resch88@gmail.com" w:date="2022-01-03T16:08:00Z"/>
                <w:rFonts w:asciiTheme="majorHAnsi" w:eastAsia="Times New Roman" w:hAnsiTheme="majorHAnsi" w:cstheme="majorHAnsi"/>
                <w:color w:val="000000"/>
                <w:lang w:val="en-US" w:eastAsia="de-DE"/>
                <w:rPrChange w:id="1155" w:author="anna.resch88@gmail.com" w:date="2022-01-04T09:34:00Z">
                  <w:rPr>
                    <w:del w:id="1156" w:author="anna.resch88@gmail.com" w:date="2022-01-03T16:08:00Z"/>
                    <w:rFonts w:asciiTheme="majorHAnsi" w:eastAsia="Times New Roman" w:hAnsiTheme="majorHAnsi" w:cstheme="majorHAnsi"/>
                    <w:color w:val="000000"/>
                    <w:lang w:eastAsia="de-DE"/>
                  </w:rPr>
                </w:rPrChange>
              </w:rPr>
            </w:pPr>
            <w:del w:id="1157" w:author="anna.resch88@gmail.com" w:date="2022-01-03T16:08:00Z">
              <w:r w:rsidRPr="00F86424" w:rsidDel="002739DA">
                <w:rPr>
                  <w:rFonts w:asciiTheme="majorHAnsi" w:eastAsia="Times New Roman" w:hAnsiTheme="majorHAnsi" w:cstheme="majorHAnsi"/>
                  <w:color w:val="000000"/>
                  <w:lang w:val="en-US" w:eastAsia="de-DE"/>
                  <w:rPrChange w:id="1158" w:author="anna.resch88@gmail.com" w:date="2022-01-04T09:34:00Z">
                    <w:rPr>
                      <w:rFonts w:asciiTheme="majorHAnsi" w:eastAsia="Times New Roman" w:hAnsiTheme="majorHAnsi" w:cstheme="majorHAnsi"/>
                      <w:color w:val="000000"/>
                      <w:lang w:eastAsia="de-DE"/>
                    </w:rPr>
                  </w:rPrChange>
                </w:rPr>
                <w:delText>34.35</w:delText>
              </w:r>
              <w:bookmarkStart w:id="1159" w:name="_Toc92186635"/>
              <w:bookmarkStart w:id="1160" w:name="_Toc92187327"/>
              <w:bookmarkStart w:id="1161" w:name="_Toc92188019"/>
              <w:bookmarkStart w:id="1162" w:name="_Toc92188709"/>
              <w:bookmarkStart w:id="1163" w:name="_Toc92189364"/>
              <w:bookmarkStart w:id="1164" w:name="_Toc92190020"/>
              <w:bookmarkStart w:id="1165" w:name="_Toc92190676"/>
              <w:bookmarkEnd w:id="1159"/>
              <w:bookmarkEnd w:id="1160"/>
              <w:bookmarkEnd w:id="1161"/>
              <w:bookmarkEnd w:id="1162"/>
              <w:bookmarkEnd w:id="1163"/>
              <w:bookmarkEnd w:id="1164"/>
              <w:bookmarkEnd w:id="1165"/>
            </w:del>
          </w:p>
        </w:tc>
        <w:tc>
          <w:tcPr>
            <w:tcW w:w="743" w:type="dxa"/>
            <w:tcBorders>
              <w:top w:val="nil"/>
              <w:left w:val="nil"/>
              <w:bottom w:val="single" w:sz="4" w:space="0" w:color="auto"/>
              <w:right w:val="nil"/>
            </w:tcBorders>
            <w:shd w:val="clear" w:color="000000" w:fill="E2EFDA"/>
            <w:noWrap/>
            <w:vAlign w:val="bottom"/>
            <w:hideMark/>
          </w:tcPr>
          <w:p w14:paraId="7CC4F0B9" w14:textId="2C9FF262" w:rsidR="00067C6D" w:rsidRPr="00F86424" w:rsidDel="002739DA" w:rsidRDefault="00067C6D" w:rsidP="003228B4">
            <w:pPr>
              <w:numPr>
                <w:ilvl w:val="0"/>
                <w:numId w:val="47"/>
              </w:numPr>
              <w:spacing w:after="0" w:line="240" w:lineRule="auto"/>
              <w:jc w:val="center"/>
              <w:rPr>
                <w:del w:id="1166" w:author="anna.resch88@gmail.com" w:date="2022-01-03T16:08:00Z"/>
                <w:rFonts w:asciiTheme="majorHAnsi" w:eastAsia="Times New Roman" w:hAnsiTheme="majorHAnsi" w:cstheme="majorHAnsi"/>
                <w:color w:val="000000"/>
                <w:lang w:val="en-US" w:eastAsia="de-DE"/>
                <w:rPrChange w:id="1167" w:author="anna.resch88@gmail.com" w:date="2022-01-04T09:34:00Z">
                  <w:rPr>
                    <w:del w:id="1168" w:author="anna.resch88@gmail.com" w:date="2022-01-03T16:08:00Z"/>
                    <w:rFonts w:asciiTheme="majorHAnsi" w:eastAsia="Times New Roman" w:hAnsiTheme="majorHAnsi" w:cstheme="majorHAnsi"/>
                    <w:color w:val="000000"/>
                    <w:lang w:eastAsia="de-DE"/>
                  </w:rPr>
                </w:rPrChange>
              </w:rPr>
            </w:pPr>
            <w:del w:id="1169" w:author="anna.resch88@gmail.com" w:date="2022-01-03T16:08:00Z">
              <w:r w:rsidRPr="00F86424" w:rsidDel="002739DA">
                <w:rPr>
                  <w:rFonts w:asciiTheme="majorHAnsi" w:eastAsia="Times New Roman" w:hAnsiTheme="majorHAnsi" w:cstheme="majorHAnsi"/>
                  <w:color w:val="000000"/>
                  <w:lang w:val="en-US" w:eastAsia="de-DE"/>
                  <w:rPrChange w:id="1170" w:author="anna.resch88@gmail.com" w:date="2022-01-04T09:34:00Z">
                    <w:rPr>
                      <w:rFonts w:asciiTheme="majorHAnsi" w:eastAsia="Times New Roman" w:hAnsiTheme="majorHAnsi" w:cstheme="majorHAnsi"/>
                      <w:color w:val="000000"/>
                      <w:lang w:eastAsia="de-DE"/>
                    </w:rPr>
                  </w:rPrChange>
                </w:rPr>
                <w:delText>2.33</w:delText>
              </w:r>
              <w:bookmarkStart w:id="1171" w:name="_Toc92186636"/>
              <w:bookmarkStart w:id="1172" w:name="_Toc92187328"/>
              <w:bookmarkStart w:id="1173" w:name="_Toc92188020"/>
              <w:bookmarkStart w:id="1174" w:name="_Toc92188710"/>
              <w:bookmarkStart w:id="1175" w:name="_Toc92189365"/>
              <w:bookmarkStart w:id="1176" w:name="_Toc92190021"/>
              <w:bookmarkStart w:id="1177" w:name="_Toc92190677"/>
              <w:bookmarkEnd w:id="1171"/>
              <w:bookmarkEnd w:id="1172"/>
              <w:bookmarkEnd w:id="1173"/>
              <w:bookmarkEnd w:id="1174"/>
              <w:bookmarkEnd w:id="1175"/>
              <w:bookmarkEnd w:id="1176"/>
              <w:bookmarkEnd w:id="1177"/>
            </w:del>
          </w:p>
        </w:tc>
        <w:tc>
          <w:tcPr>
            <w:tcW w:w="989" w:type="dxa"/>
            <w:tcBorders>
              <w:top w:val="nil"/>
              <w:left w:val="single" w:sz="4" w:space="0" w:color="auto"/>
              <w:bottom w:val="nil"/>
              <w:right w:val="single" w:sz="4" w:space="0" w:color="auto"/>
            </w:tcBorders>
            <w:shd w:val="clear" w:color="000000" w:fill="E2EFDA"/>
            <w:noWrap/>
            <w:vAlign w:val="bottom"/>
            <w:hideMark/>
          </w:tcPr>
          <w:p w14:paraId="2A53E8BD" w14:textId="0F225FF6" w:rsidR="00067C6D" w:rsidRPr="00F86424" w:rsidDel="002739DA" w:rsidRDefault="00067C6D" w:rsidP="003228B4">
            <w:pPr>
              <w:numPr>
                <w:ilvl w:val="0"/>
                <w:numId w:val="47"/>
              </w:numPr>
              <w:spacing w:after="0" w:line="240" w:lineRule="auto"/>
              <w:jc w:val="center"/>
              <w:rPr>
                <w:del w:id="1178" w:author="anna.resch88@gmail.com" w:date="2022-01-03T16:08:00Z"/>
                <w:rFonts w:asciiTheme="majorHAnsi" w:eastAsia="Times New Roman" w:hAnsiTheme="majorHAnsi" w:cstheme="majorHAnsi"/>
                <w:color w:val="000000"/>
                <w:lang w:val="en-US" w:eastAsia="de-DE"/>
                <w:rPrChange w:id="1179" w:author="anna.resch88@gmail.com" w:date="2022-01-04T09:34:00Z">
                  <w:rPr>
                    <w:del w:id="1180" w:author="anna.resch88@gmail.com" w:date="2022-01-03T16:08:00Z"/>
                    <w:rFonts w:asciiTheme="majorHAnsi" w:eastAsia="Times New Roman" w:hAnsiTheme="majorHAnsi" w:cstheme="majorHAnsi"/>
                    <w:color w:val="000000"/>
                    <w:lang w:eastAsia="de-DE"/>
                  </w:rPr>
                </w:rPrChange>
              </w:rPr>
            </w:pPr>
            <w:bookmarkStart w:id="1181" w:name="_Toc92186637"/>
            <w:bookmarkStart w:id="1182" w:name="_Toc92187329"/>
            <w:bookmarkStart w:id="1183" w:name="_Toc92188021"/>
            <w:bookmarkStart w:id="1184" w:name="_Toc92188711"/>
            <w:bookmarkStart w:id="1185" w:name="_Toc92189366"/>
            <w:bookmarkStart w:id="1186" w:name="_Toc92190022"/>
            <w:bookmarkStart w:id="1187" w:name="_Toc92190678"/>
            <w:bookmarkEnd w:id="1181"/>
            <w:bookmarkEnd w:id="1182"/>
            <w:bookmarkEnd w:id="1183"/>
            <w:bookmarkEnd w:id="1184"/>
            <w:bookmarkEnd w:id="1185"/>
            <w:bookmarkEnd w:id="1186"/>
            <w:bookmarkEnd w:id="1187"/>
          </w:p>
        </w:tc>
        <w:tc>
          <w:tcPr>
            <w:tcW w:w="898" w:type="dxa"/>
            <w:tcBorders>
              <w:top w:val="nil"/>
              <w:left w:val="nil"/>
              <w:bottom w:val="nil"/>
              <w:right w:val="single" w:sz="4" w:space="0" w:color="auto"/>
            </w:tcBorders>
            <w:shd w:val="clear" w:color="000000" w:fill="E2EFDA"/>
            <w:noWrap/>
            <w:vAlign w:val="bottom"/>
            <w:hideMark/>
          </w:tcPr>
          <w:p w14:paraId="70145421" w14:textId="34C82959" w:rsidR="00067C6D" w:rsidRPr="00F86424" w:rsidDel="002739DA" w:rsidRDefault="00067C6D" w:rsidP="003228B4">
            <w:pPr>
              <w:numPr>
                <w:ilvl w:val="0"/>
                <w:numId w:val="47"/>
              </w:numPr>
              <w:spacing w:after="0" w:line="240" w:lineRule="auto"/>
              <w:jc w:val="center"/>
              <w:rPr>
                <w:del w:id="1188" w:author="anna.resch88@gmail.com" w:date="2022-01-03T16:08:00Z"/>
                <w:rFonts w:asciiTheme="majorHAnsi" w:eastAsia="Times New Roman" w:hAnsiTheme="majorHAnsi" w:cstheme="majorHAnsi"/>
                <w:color w:val="000000"/>
                <w:lang w:val="en-US" w:eastAsia="de-DE"/>
                <w:rPrChange w:id="1189" w:author="anna.resch88@gmail.com" w:date="2022-01-04T09:34:00Z">
                  <w:rPr>
                    <w:del w:id="1190" w:author="anna.resch88@gmail.com" w:date="2022-01-03T16:08:00Z"/>
                    <w:rFonts w:asciiTheme="majorHAnsi" w:eastAsia="Times New Roman" w:hAnsiTheme="majorHAnsi" w:cstheme="majorHAnsi"/>
                    <w:color w:val="000000"/>
                    <w:lang w:eastAsia="de-DE"/>
                  </w:rPr>
                </w:rPrChange>
              </w:rPr>
            </w:pPr>
            <w:bookmarkStart w:id="1191" w:name="_Toc92186638"/>
            <w:bookmarkStart w:id="1192" w:name="_Toc92187330"/>
            <w:bookmarkStart w:id="1193" w:name="_Toc92188022"/>
            <w:bookmarkStart w:id="1194" w:name="_Toc92188712"/>
            <w:bookmarkStart w:id="1195" w:name="_Toc92189367"/>
            <w:bookmarkStart w:id="1196" w:name="_Toc92190023"/>
            <w:bookmarkStart w:id="1197" w:name="_Toc92190679"/>
            <w:bookmarkEnd w:id="1191"/>
            <w:bookmarkEnd w:id="1192"/>
            <w:bookmarkEnd w:id="1193"/>
            <w:bookmarkEnd w:id="1194"/>
            <w:bookmarkEnd w:id="1195"/>
            <w:bookmarkEnd w:id="1196"/>
            <w:bookmarkEnd w:id="1197"/>
          </w:p>
        </w:tc>
        <w:bookmarkStart w:id="1198" w:name="_Toc92186639"/>
        <w:bookmarkStart w:id="1199" w:name="_Toc92187331"/>
        <w:bookmarkStart w:id="1200" w:name="_Toc92188023"/>
        <w:bookmarkStart w:id="1201" w:name="_Toc92188713"/>
        <w:bookmarkStart w:id="1202" w:name="_Toc92189368"/>
        <w:bookmarkStart w:id="1203" w:name="_Toc92190024"/>
        <w:bookmarkStart w:id="1204" w:name="_Toc92190680"/>
        <w:bookmarkEnd w:id="1198"/>
        <w:bookmarkEnd w:id="1199"/>
        <w:bookmarkEnd w:id="1200"/>
        <w:bookmarkEnd w:id="1201"/>
        <w:bookmarkEnd w:id="1202"/>
        <w:bookmarkEnd w:id="1203"/>
        <w:bookmarkEnd w:id="1204"/>
      </w:tr>
      <w:tr w:rsidR="00067C6D" w:rsidRPr="009E3BE9" w:rsidDel="002739DA" w14:paraId="0F1C5F0D" w14:textId="7D7474E8" w:rsidTr="00D830B0">
        <w:trPr>
          <w:trHeight w:val="290"/>
          <w:del w:id="1205" w:author="anna.resch88@gmail.com" w:date="2022-01-03T16:08:00Z"/>
        </w:trPr>
        <w:tc>
          <w:tcPr>
            <w:tcW w:w="2620" w:type="dxa"/>
            <w:tcBorders>
              <w:top w:val="nil"/>
              <w:left w:val="single" w:sz="4" w:space="0" w:color="auto"/>
              <w:bottom w:val="single" w:sz="4" w:space="0" w:color="auto"/>
              <w:right w:val="single" w:sz="4" w:space="0" w:color="auto"/>
            </w:tcBorders>
            <w:shd w:val="clear" w:color="000000" w:fill="E2EFDA"/>
            <w:noWrap/>
            <w:vAlign w:val="bottom"/>
            <w:hideMark/>
          </w:tcPr>
          <w:p w14:paraId="4493D4C2" w14:textId="5B2C4903" w:rsidR="00067C6D" w:rsidRPr="00F86424" w:rsidDel="002739DA" w:rsidRDefault="00067C6D" w:rsidP="003228B4">
            <w:pPr>
              <w:numPr>
                <w:ilvl w:val="0"/>
                <w:numId w:val="47"/>
              </w:numPr>
              <w:spacing w:after="0" w:line="240" w:lineRule="auto"/>
              <w:jc w:val="both"/>
              <w:rPr>
                <w:del w:id="1206" w:author="anna.resch88@gmail.com" w:date="2022-01-03T16:08:00Z"/>
                <w:rFonts w:asciiTheme="majorHAnsi" w:eastAsia="Times New Roman" w:hAnsiTheme="majorHAnsi" w:cstheme="majorHAnsi"/>
                <w:color w:val="000000"/>
                <w:lang w:val="en-US" w:eastAsia="de-DE"/>
                <w:rPrChange w:id="1207" w:author="anna.resch88@gmail.com" w:date="2022-01-04T09:34:00Z">
                  <w:rPr>
                    <w:del w:id="1208" w:author="anna.resch88@gmail.com" w:date="2022-01-03T16:08:00Z"/>
                    <w:rFonts w:asciiTheme="majorHAnsi" w:eastAsia="Times New Roman" w:hAnsiTheme="majorHAnsi" w:cstheme="majorHAnsi"/>
                    <w:color w:val="000000"/>
                    <w:lang w:eastAsia="de-DE"/>
                  </w:rPr>
                </w:rPrChange>
              </w:rPr>
            </w:pPr>
            <w:del w:id="1209" w:author="anna.resch88@gmail.com" w:date="2022-01-03T16:08:00Z">
              <w:r w:rsidRPr="00F86424" w:rsidDel="002739DA">
                <w:rPr>
                  <w:rFonts w:asciiTheme="majorHAnsi" w:eastAsia="Times New Roman" w:hAnsiTheme="majorHAnsi" w:cstheme="majorHAnsi"/>
                  <w:color w:val="000000"/>
                  <w:lang w:val="en-US" w:eastAsia="de-DE"/>
                  <w:rPrChange w:id="1210" w:author="anna.resch88@gmail.com" w:date="2022-01-04T09:34:00Z">
                    <w:rPr>
                      <w:rFonts w:asciiTheme="majorHAnsi" w:eastAsia="Times New Roman" w:hAnsiTheme="majorHAnsi" w:cstheme="majorHAnsi"/>
                      <w:color w:val="000000"/>
                      <w:lang w:eastAsia="de-DE"/>
                    </w:rPr>
                  </w:rPrChange>
                </w:rPr>
                <w:delText>ULD-V20-ULD, sample 2</w:delText>
              </w:r>
              <w:bookmarkStart w:id="1211" w:name="_Toc92186640"/>
              <w:bookmarkStart w:id="1212" w:name="_Toc92187332"/>
              <w:bookmarkStart w:id="1213" w:name="_Toc92188024"/>
              <w:bookmarkStart w:id="1214" w:name="_Toc92188714"/>
              <w:bookmarkStart w:id="1215" w:name="_Toc92189369"/>
              <w:bookmarkStart w:id="1216" w:name="_Toc92190025"/>
              <w:bookmarkStart w:id="1217" w:name="_Toc92190681"/>
              <w:bookmarkEnd w:id="1211"/>
              <w:bookmarkEnd w:id="1212"/>
              <w:bookmarkEnd w:id="1213"/>
              <w:bookmarkEnd w:id="1214"/>
              <w:bookmarkEnd w:id="1215"/>
              <w:bookmarkEnd w:id="1216"/>
              <w:bookmarkEnd w:id="1217"/>
            </w:del>
          </w:p>
        </w:tc>
        <w:tc>
          <w:tcPr>
            <w:tcW w:w="859" w:type="dxa"/>
            <w:tcBorders>
              <w:top w:val="nil"/>
              <w:left w:val="nil"/>
              <w:bottom w:val="single" w:sz="4" w:space="0" w:color="auto"/>
              <w:right w:val="single" w:sz="4" w:space="0" w:color="auto"/>
            </w:tcBorders>
            <w:shd w:val="clear" w:color="000000" w:fill="E2EFDA"/>
            <w:noWrap/>
            <w:vAlign w:val="bottom"/>
            <w:hideMark/>
          </w:tcPr>
          <w:p w14:paraId="7655EA3E" w14:textId="289DF620" w:rsidR="00067C6D" w:rsidRPr="00F86424" w:rsidDel="002739DA" w:rsidRDefault="00067C6D" w:rsidP="003228B4">
            <w:pPr>
              <w:numPr>
                <w:ilvl w:val="0"/>
                <w:numId w:val="47"/>
              </w:numPr>
              <w:spacing w:after="0" w:line="240" w:lineRule="auto"/>
              <w:jc w:val="center"/>
              <w:rPr>
                <w:del w:id="1218" w:author="anna.resch88@gmail.com" w:date="2022-01-03T16:08:00Z"/>
                <w:rFonts w:asciiTheme="majorHAnsi" w:eastAsia="Times New Roman" w:hAnsiTheme="majorHAnsi" w:cstheme="majorHAnsi"/>
                <w:color w:val="000000"/>
                <w:lang w:val="en-US" w:eastAsia="de-DE"/>
                <w:rPrChange w:id="1219" w:author="anna.resch88@gmail.com" w:date="2022-01-04T09:34:00Z">
                  <w:rPr>
                    <w:del w:id="1220" w:author="anna.resch88@gmail.com" w:date="2022-01-03T16:08:00Z"/>
                    <w:rFonts w:asciiTheme="majorHAnsi" w:eastAsia="Times New Roman" w:hAnsiTheme="majorHAnsi" w:cstheme="majorHAnsi"/>
                    <w:color w:val="000000"/>
                    <w:lang w:eastAsia="de-DE"/>
                  </w:rPr>
                </w:rPrChange>
              </w:rPr>
            </w:pPr>
            <w:del w:id="1221" w:author="anna.resch88@gmail.com" w:date="2022-01-03T16:08:00Z">
              <w:r w:rsidRPr="00F86424" w:rsidDel="002739DA">
                <w:rPr>
                  <w:rFonts w:asciiTheme="majorHAnsi" w:eastAsia="Times New Roman" w:hAnsiTheme="majorHAnsi" w:cstheme="majorHAnsi"/>
                  <w:color w:val="000000"/>
                  <w:lang w:val="en-US" w:eastAsia="de-DE"/>
                  <w:rPrChange w:id="1222" w:author="anna.resch88@gmail.com" w:date="2022-01-04T09:34:00Z">
                    <w:rPr>
                      <w:rFonts w:asciiTheme="majorHAnsi" w:eastAsia="Times New Roman" w:hAnsiTheme="majorHAnsi" w:cstheme="majorHAnsi"/>
                      <w:color w:val="000000"/>
                      <w:lang w:eastAsia="de-DE"/>
                    </w:rPr>
                  </w:rPrChange>
                </w:rPr>
                <w:delText>10%</w:delText>
              </w:r>
              <w:bookmarkStart w:id="1223" w:name="_Toc92186641"/>
              <w:bookmarkStart w:id="1224" w:name="_Toc92187333"/>
              <w:bookmarkStart w:id="1225" w:name="_Toc92188025"/>
              <w:bookmarkStart w:id="1226" w:name="_Toc92188715"/>
              <w:bookmarkStart w:id="1227" w:name="_Toc92189370"/>
              <w:bookmarkStart w:id="1228" w:name="_Toc92190026"/>
              <w:bookmarkStart w:id="1229" w:name="_Toc92190682"/>
              <w:bookmarkEnd w:id="1223"/>
              <w:bookmarkEnd w:id="1224"/>
              <w:bookmarkEnd w:id="1225"/>
              <w:bookmarkEnd w:id="1226"/>
              <w:bookmarkEnd w:id="1227"/>
              <w:bookmarkEnd w:id="1228"/>
              <w:bookmarkEnd w:id="1229"/>
            </w:del>
          </w:p>
        </w:tc>
        <w:tc>
          <w:tcPr>
            <w:tcW w:w="937" w:type="dxa"/>
            <w:tcBorders>
              <w:top w:val="nil"/>
              <w:left w:val="nil"/>
              <w:bottom w:val="single" w:sz="4" w:space="0" w:color="auto"/>
              <w:right w:val="single" w:sz="4" w:space="0" w:color="auto"/>
            </w:tcBorders>
            <w:shd w:val="clear" w:color="000000" w:fill="E2EFDA"/>
            <w:noWrap/>
            <w:vAlign w:val="bottom"/>
            <w:hideMark/>
          </w:tcPr>
          <w:p w14:paraId="59084F92" w14:textId="170C530F" w:rsidR="00067C6D" w:rsidRPr="00F86424" w:rsidDel="002739DA" w:rsidRDefault="00067C6D" w:rsidP="003228B4">
            <w:pPr>
              <w:numPr>
                <w:ilvl w:val="0"/>
                <w:numId w:val="47"/>
              </w:numPr>
              <w:spacing w:after="0" w:line="240" w:lineRule="auto"/>
              <w:jc w:val="center"/>
              <w:rPr>
                <w:del w:id="1230" w:author="anna.resch88@gmail.com" w:date="2022-01-03T16:08:00Z"/>
                <w:rFonts w:asciiTheme="majorHAnsi" w:eastAsia="Times New Roman" w:hAnsiTheme="majorHAnsi" w:cstheme="majorHAnsi"/>
                <w:color w:val="000000"/>
                <w:lang w:val="en-US" w:eastAsia="de-DE"/>
                <w:rPrChange w:id="1231" w:author="anna.resch88@gmail.com" w:date="2022-01-04T09:34:00Z">
                  <w:rPr>
                    <w:del w:id="1232" w:author="anna.resch88@gmail.com" w:date="2022-01-03T16:08:00Z"/>
                    <w:rFonts w:asciiTheme="majorHAnsi" w:eastAsia="Times New Roman" w:hAnsiTheme="majorHAnsi" w:cstheme="majorHAnsi"/>
                    <w:color w:val="000000"/>
                    <w:lang w:eastAsia="de-DE"/>
                  </w:rPr>
                </w:rPrChange>
              </w:rPr>
            </w:pPr>
            <w:del w:id="1233" w:author="anna.resch88@gmail.com" w:date="2022-01-03T16:08:00Z">
              <w:r w:rsidRPr="00F86424" w:rsidDel="002739DA">
                <w:rPr>
                  <w:rFonts w:asciiTheme="majorHAnsi" w:eastAsia="Times New Roman" w:hAnsiTheme="majorHAnsi" w:cstheme="majorHAnsi"/>
                  <w:color w:val="000000"/>
                  <w:lang w:val="en-US" w:eastAsia="de-DE"/>
                  <w:rPrChange w:id="1234" w:author="anna.resch88@gmail.com" w:date="2022-01-04T09:34:00Z">
                    <w:rPr>
                      <w:rFonts w:asciiTheme="majorHAnsi" w:eastAsia="Times New Roman" w:hAnsiTheme="majorHAnsi" w:cstheme="majorHAnsi"/>
                      <w:color w:val="000000"/>
                      <w:lang w:eastAsia="de-DE"/>
                    </w:rPr>
                  </w:rPrChange>
                </w:rPr>
                <w:delText>water</w:delText>
              </w:r>
              <w:bookmarkStart w:id="1235" w:name="_Toc92186642"/>
              <w:bookmarkStart w:id="1236" w:name="_Toc92187334"/>
              <w:bookmarkStart w:id="1237" w:name="_Toc92188026"/>
              <w:bookmarkStart w:id="1238" w:name="_Toc92188716"/>
              <w:bookmarkStart w:id="1239" w:name="_Toc92189371"/>
              <w:bookmarkStart w:id="1240" w:name="_Toc92190027"/>
              <w:bookmarkStart w:id="1241" w:name="_Toc92190683"/>
              <w:bookmarkEnd w:id="1235"/>
              <w:bookmarkEnd w:id="1236"/>
              <w:bookmarkEnd w:id="1237"/>
              <w:bookmarkEnd w:id="1238"/>
              <w:bookmarkEnd w:id="1239"/>
              <w:bookmarkEnd w:id="1240"/>
              <w:bookmarkEnd w:id="1241"/>
            </w:del>
          </w:p>
        </w:tc>
        <w:tc>
          <w:tcPr>
            <w:tcW w:w="952" w:type="dxa"/>
            <w:tcBorders>
              <w:top w:val="nil"/>
              <w:left w:val="nil"/>
              <w:bottom w:val="single" w:sz="4" w:space="0" w:color="auto"/>
              <w:right w:val="single" w:sz="4" w:space="0" w:color="auto"/>
            </w:tcBorders>
            <w:shd w:val="clear" w:color="000000" w:fill="E2EFDA"/>
            <w:noWrap/>
            <w:vAlign w:val="bottom"/>
            <w:hideMark/>
          </w:tcPr>
          <w:p w14:paraId="2EE18867" w14:textId="474A8196" w:rsidR="00067C6D" w:rsidRPr="00F86424" w:rsidDel="002739DA" w:rsidRDefault="00067C6D" w:rsidP="003228B4">
            <w:pPr>
              <w:numPr>
                <w:ilvl w:val="0"/>
                <w:numId w:val="47"/>
              </w:numPr>
              <w:spacing w:after="0" w:line="240" w:lineRule="auto"/>
              <w:jc w:val="center"/>
              <w:rPr>
                <w:del w:id="1242" w:author="anna.resch88@gmail.com" w:date="2022-01-03T16:08:00Z"/>
                <w:rFonts w:asciiTheme="majorHAnsi" w:eastAsia="Times New Roman" w:hAnsiTheme="majorHAnsi" w:cstheme="majorHAnsi"/>
                <w:color w:val="000000"/>
                <w:lang w:val="en-US" w:eastAsia="de-DE"/>
                <w:rPrChange w:id="1243" w:author="anna.resch88@gmail.com" w:date="2022-01-04T09:34:00Z">
                  <w:rPr>
                    <w:del w:id="1244" w:author="anna.resch88@gmail.com" w:date="2022-01-03T16:08:00Z"/>
                    <w:rFonts w:asciiTheme="majorHAnsi" w:eastAsia="Times New Roman" w:hAnsiTheme="majorHAnsi" w:cstheme="majorHAnsi"/>
                    <w:color w:val="000000"/>
                    <w:lang w:eastAsia="de-DE"/>
                  </w:rPr>
                </w:rPrChange>
              </w:rPr>
            </w:pPr>
            <w:del w:id="1245" w:author="anna.resch88@gmail.com" w:date="2022-01-03T16:08:00Z">
              <w:r w:rsidRPr="00F86424" w:rsidDel="002739DA">
                <w:rPr>
                  <w:rFonts w:asciiTheme="majorHAnsi" w:eastAsia="Times New Roman" w:hAnsiTheme="majorHAnsi" w:cstheme="majorHAnsi"/>
                  <w:color w:val="000000"/>
                  <w:lang w:val="en-US" w:eastAsia="de-DE"/>
                  <w:rPrChange w:id="1246" w:author="anna.resch88@gmail.com" w:date="2022-01-04T09:34:00Z">
                    <w:rPr>
                      <w:rFonts w:asciiTheme="majorHAnsi" w:eastAsia="Times New Roman" w:hAnsiTheme="majorHAnsi" w:cstheme="majorHAnsi"/>
                      <w:color w:val="000000"/>
                      <w:lang w:eastAsia="de-DE"/>
                    </w:rPr>
                  </w:rPrChange>
                </w:rPr>
                <w:delText>RF</w:delText>
              </w:r>
              <w:bookmarkStart w:id="1247" w:name="_Toc92186643"/>
              <w:bookmarkStart w:id="1248" w:name="_Toc92187335"/>
              <w:bookmarkStart w:id="1249" w:name="_Toc92188027"/>
              <w:bookmarkStart w:id="1250" w:name="_Toc92188717"/>
              <w:bookmarkStart w:id="1251" w:name="_Toc92189372"/>
              <w:bookmarkStart w:id="1252" w:name="_Toc92190028"/>
              <w:bookmarkStart w:id="1253" w:name="_Toc92190684"/>
              <w:bookmarkEnd w:id="1247"/>
              <w:bookmarkEnd w:id="1248"/>
              <w:bookmarkEnd w:id="1249"/>
              <w:bookmarkEnd w:id="1250"/>
              <w:bookmarkEnd w:id="1251"/>
              <w:bookmarkEnd w:id="1252"/>
              <w:bookmarkEnd w:id="1253"/>
            </w:del>
          </w:p>
        </w:tc>
        <w:tc>
          <w:tcPr>
            <w:tcW w:w="1081" w:type="dxa"/>
            <w:tcBorders>
              <w:top w:val="nil"/>
              <w:left w:val="nil"/>
              <w:bottom w:val="single" w:sz="4" w:space="0" w:color="auto"/>
              <w:right w:val="single" w:sz="4" w:space="0" w:color="auto"/>
            </w:tcBorders>
            <w:shd w:val="clear" w:color="000000" w:fill="E2EFDA"/>
            <w:noWrap/>
            <w:vAlign w:val="bottom"/>
            <w:hideMark/>
          </w:tcPr>
          <w:p w14:paraId="1D3AB4A2" w14:textId="7137239F" w:rsidR="00067C6D" w:rsidRPr="00F86424" w:rsidDel="002739DA" w:rsidRDefault="00067C6D" w:rsidP="003228B4">
            <w:pPr>
              <w:numPr>
                <w:ilvl w:val="0"/>
                <w:numId w:val="47"/>
              </w:numPr>
              <w:spacing w:after="0" w:line="240" w:lineRule="auto"/>
              <w:jc w:val="center"/>
              <w:rPr>
                <w:del w:id="1254" w:author="anna.resch88@gmail.com" w:date="2022-01-03T16:08:00Z"/>
                <w:rFonts w:asciiTheme="majorHAnsi" w:eastAsia="Times New Roman" w:hAnsiTheme="majorHAnsi" w:cstheme="majorHAnsi"/>
                <w:color w:val="000000"/>
                <w:lang w:val="en-US" w:eastAsia="de-DE"/>
                <w:rPrChange w:id="1255" w:author="anna.resch88@gmail.com" w:date="2022-01-04T09:34:00Z">
                  <w:rPr>
                    <w:del w:id="1256" w:author="anna.resch88@gmail.com" w:date="2022-01-03T16:08:00Z"/>
                    <w:rFonts w:asciiTheme="majorHAnsi" w:eastAsia="Times New Roman" w:hAnsiTheme="majorHAnsi" w:cstheme="majorHAnsi"/>
                    <w:color w:val="000000"/>
                    <w:lang w:eastAsia="de-DE"/>
                  </w:rPr>
                </w:rPrChange>
              </w:rPr>
            </w:pPr>
            <w:del w:id="1257" w:author="anna.resch88@gmail.com" w:date="2022-01-03T16:08:00Z">
              <w:r w:rsidRPr="00F86424" w:rsidDel="002739DA">
                <w:rPr>
                  <w:rFonts w:asciiTheme="majorHAnsi" w:eastAsia="Times New Roman" w:hAnsiTheme="majorHAnsi" w:cstheme="majorHAnsi"/>
                  <w:color w:val="000000"/>
                  <w:lang w:val="en-US" w:eastAsia="de-DE"/>
                  <w:rPrChange w:id="1258" w:author="anna.resch88@gmail.com" w:date="2022-01-04T09:34:00Z">
                    <w:rPr>
                      <w:rFonts w:asciiTheme="majorHAnsi" w:eastAsia="Times New Roman" w:hAnsiTheme="majorHAnsi" w:cstheme="majorHAnsi"/>
                      <w:color w:val="000000"/>
                      <w:lang w:eastAsia="de-DE"/>
                    </w:rPr>
                  </w:rPrChange>
                </w:rPr>
                <w:delText>25.4</w:delText>
              </w:r>
              <w:bookmarkStart w:id="1259" w:name="_Toc92186644"/>
              <w:bookmarkStart w:id="1260" w:name="_Toc92187336"/>
              <w:bookmarkStart w:id="1261" w:name="_Toc92188028"/>
              <w:bookmarkStart w:id="1262" w:name="_Toc92188718"/>
              <w:bookmarkStart w:id="1263" w:name="_Toc92189373"/>
              <w:bookmarkStart w:id="1264" w:name="_Toc92190029"/>
              <w:bookmarkStart w:id="1265" w:name="_Toc92190685"/>
              <w:bookmarkEnd w:id="1259"/>
              <w:bookmarkEnd w:id="1260"/>
              <w:bookmarkEnd w:id="1261"/>
              <w:bookmarkEnd w:id="1262"/>
              <w:bookmarkEnd w:id="1263"/>
              <w:bookmarkEnd w:id="1264"/>
              <w:bookmarkEnd w:id="1265"/>
            </w:del>
          </w:p>
        </w:tc>
        <w:tc>
          <w:tcPr>
            <w:tcW w:w="1349" w:type="dxa"/>
            <w:tcBorders>
              <w:top w:val="nil"/>
              <w:left w:val="nil"/>
              <w:bottom w:val="single" w:sz="4" w:space="0" w:color="auto"/>
              <w:right w:val="single" w:sz="4" w:space="0" w:color="auto"/>
            </w:tcBorders>
            <w:shd w:val="clear" w:color="000000" w:fill="E2EFDA"/>
            <w:noWrap/>
            <w:vAlign w:val="bottom"/>
            <w:hideMark/>
          </w:tcPr>
          <w:p w14:paraId="70305CD3" w14:textId="25AF8FED" w:rsidR="00067C6D" w:rsidRPr="00F86424" w:rsidDel="002739DA" w:rsidRDefault="00067C6D" w:rsidP="003228B4">
            <w:pPr>
              <w:numPr>
                <w:ilvl w:val="0"/>
                <w:numId w:val="47"/>
              </w:numPr>
              <w:spacing w:after="0" w:line="240" w:lineRule="auto"/>
              <w:jc w:val="center"/>
              <w:rPr>
                <w:del w:id="1266" w:author="anna.resch88@gmail.com" w:date="2022-01-03T16:08:00Z"/>
                <w:rFonts w:asciiTheme="majorHAnsi" w:eastAsia="Times New Roman" w:hAnsiTheme="majorHAnsi" w:cstheme="majorHAnsi"/>
                <w:color w:val="000000"/>
                <w:lang w:val="en-US" w:eastAsia="de-DE"/>
                <w:rPrChange w:id="1267" w:author="anna.resch88@gmail.com" w:date="2022-01-04T09:34:00Z">
                  <w:rPr>
                    <w:del w:id="1268" w:author="anna.resch88@gmail.com" w:date="2022-01-03T16:08:00Z"/>
                    <w:rFonts w:asciiTheme="majorHAnsi" w:eastAsia="Times New Roman" w:hAnsiTheme="majorHAnsi" w:cstheme="majorHAnsi"/>
                    <w:color w:val="000000"/>
                    <w:lang w:eastAsia="de-DE"/>
                  </w:rPr>
                </w:rPrChange>
              </w:rPr>
            </w:pPr>
            <w:del w:id="1269" w:author="anna.resch88@gmail.com" w:date="2022-01-03T16:08:00Z">
              <w:r w:rsidRPr="00F86424" w:rsidDel="002739DA">
                <w:rPr>
                  <w:rFonts w:asciiTheme="majorHAnsi" w:eastAsia="Times New Roman" w:hAnsiTheme="majorHAnsi" w:cstheme="majorHAnsi"/>
                  <w:color w:val="000000"/>
                  <w:lang w:val="en-US" w:eastAsia="de-DE"/>
                  <w:rPrChange w:id="1270" w:author="anna.resch88@gmail.com" w:date="2022-01-04T09:34:00Z">
                    <w:rPr>
                      <w:rFonts w:asciiTheme="majorHAnsi" w:eastAsia="Times New Roman" w:hAnsiTheme="majorHAnsi" w:cstheme="majorHAnsi"/>
                      <w:color w:val="000000"/>
                      <w:lang w:eastAsia="de-DE"/>
                    </w:rPr>
                  </w:rPrChange>
                </w:rPr>
                <w:delText>15</w:delText>
              </w:r>
              <w:bookmarkStart w:id="1271" w:name="_Toc92186645"/>
              <w:bookmarkStart w:id="1272" w:name="_Toc92187337"/>
              <w:bookmarkStart w:id="1273" w:name="_Toc92188029"/>
              <w:bookmarkStart w:id="1274" w:name="_Toc92188719"/>
              <w:bookmarkStart w:id="1275" w:name="_Toc92189374"/>
              <w:bookmarkStart w:id="1276" w:name="_Toc92190030"/>
              <w:bookmarkStart w:id="1277" w:name="_Toc92190686"/>
              <w:bookmarkEnd w:id="1271"/>
              <w:bookmarkEnd w:id="1272"/>
              <w:bookmarkEnd w:id="1273"/>
              <w:bookmarkEnd w:id="1274"/>
              <w:bookmarkEnd w:id="1275"/>
              <w:bookmarkEnd w:id="1276"/>
              <w:bookmarkEnd w:id="1277"/>
            </w:del>
          </w:p>
        </w:tc>
        <w:tc>
          <w:tcPr>
            <w:tcW w:w="892" w:type="dxa"/>
            <w:tcBorders>
              <w:top w:val="nil"/>
              <w:left w:val="nil"/>
              <w:bottom w:val="single" w:sz="4" w:space="0" w:color="auto"/>
              <w:right w:val="single" w:sz="4" w:space="0" w:color="auto"/>
            </w:tcBorders>
            <w:shd w:val="clear" w:color="000000" w:fill="E2EFDA"/>
            <w:noWrap/>
            <w:vAlign w:val="bottom"/>
            <w:hideMark/>
          </w:tcPr>
          <w:p w14:paraId="0A6610C7" w14:textId="08521A0B" w:rsidR="00067C6D" w:rsidRPr="00F86424" w:rsidDel="002739DA" w:rsidRDefault="00067C6D" w:rsidP="003228B4">
            <w:pPr>
              <w:numPr>
                <w:ilvl w:val="0"/>
                <w:numId w:val="47"/>
              </w:numPr>
              <w:spacing w:after="0" w:line="240" w:lineRule="auto"/>
              <w:jc w:val="center"/>
              <w:rPr>
                <w:del w:id="1278" w:author="anna.resch88@gmail.com" w:date="2022-01-03T16:08:00Z"/>
                <w:rFonts w:asciiTheme="majorHAnsi" w:eastAsia="Times New Roman" w:hAnsiTheme="majorHAnsi" w:cstheme="majorHAnsi"/>
                <w:color w:val="000000"/>
                <w:lang w:val="en-US" w:eastAsia="de-DE"/>
                <w:rPrChange w:id="1279" w:author="anna.resch88@gmail.com" w:date="2022-01-04T09:34:00Z">
                  <w:rPr>
                    <w:del w:id="1280" w:author="anna.resch88@gmail.com" w:date="2022-01-03T16:08:00Z"/>
                    <w:rFonts w:asciiTheme="majorHAnsi" w:eastAsia="Times New Roman" w:hAnsiTheme="majorHAnsi" w:cstheme="majorHAnsi"/>
                    <w:color w:val="000000"/>
                    <w:lang w:eastAsia="de-DE"/>
                  </w:rPr>
                </w:rPrChange>
              </w:rPr>
            </w:pPr>
            <w:del w:id="1281" w:author="anna.resch88@gmail.com" w:date="2022-01-03T16:08:00Z">
              <w:r w:rsidRPr="00F86424" w:rsidDel="002739DA">
                <w:rPr>
                  <w:rFonts w:asciiTheme="majorHAnsi" w:eastAsia="Times New Roman" w:hAnsiTheme="majorHAnsi" w:cstheme="majorHAnsi"/>
                  <w:color w:val="000000"/>
                  <w:lang w:val="en-US" w:eastAsia="de-DE"/>
                  <w:rPrChange w:id="1282" w:author="anna.resch88@gmail.com" w:date="2022-01-04T09:34:00Z">
                    <w:rPr>
                      <w:rFonts w:asciiTheme="majorHAnsi" w:eastAsia="Times New Roman" w:hAnsiTheme="majorHAnsi" w:cstheme="majorHAnsi"/>
                      <w:color w:val="000000"/>
                      <w:lang w:eastAsia="de-DE"/>
                    </w:rPr>
                  </w:rPrChange>
                </w:rPr>
                <w:delText>29.18</w:delText>
              </w:r>
              <w:bookmarkStart w:id="1283" w:name="_Toc92186646"/>
              <w:bookmarkStart w:id="1284" w:name="_Toc92187338"/>
              <w:bookmarkStart w:id="1285" w:name="_Toc92188030"/>
              <w:bookmarkStart w:id="1286" w:name="_Toc92188720"/>
              <w:bookmarkStart w:id="1287" w:name="_Toc92189375"/>
              <w:bookmarkStart w:id="1288" w:name="_Toc92190031"/>
              <w:bookmarkStart w:id="1289" w:name="_Toc92190687"/>
              <w:bookmarkEnd w:id="1283"/>
              <w:bookmarkEnd w:id="1284"/>
              <w:bookmarkEnd w:id="1285"/>
              <w:bookmarkEnd w:id="1286"/>
              <w:bookmarkEnd w:id="1287"/>
              <w:bookmarkEnd w:id="1288"/>
              <w:bookmarkEnd w:id="1289"/>
            </w:del>
          </w:p>
        </w:tc>
        <w:tc>
          <w:tcPr>
            <w:tcW w:w="743" w:type="dxa"/>
            <w:tcBorders>
              <w:top w:val="nil"/>
              <w:left w:val="nil"/>
              <w:bottom w:val="single" w:sz="4" w:space="0" w:color="auto"/>
              <w:right w:val="nil"/>
            </w:tcBorders>
            <w:shd w:val="clear" w:color="000000" w:fill="E2EFDA"/>
            <w:noWrap/>
            <w:vAlign w:val="bottom"/>
            <w:hideMark/>
          </w:tcPr>
          <w:p w14:paraId="089E5B2B" w14:textId="1CF16A19" w:rsidR="00067C6D" w:rsidRPr="00F86424" w:rsidDel="002739DA" w:rsidRDefault="00067C6D" w:rsidP="003228B4">
            <w:pPr>
              <w:numPr>
                <w:ilvl w:val="0"/>
                <w:numId w:val="47"/>
              </w:numPr>
              <w:spacing w:after="0" w:line="240" w:lineRule="auto"/>
              <w:jc w:val="center"/>
              <w:rPr>
                <w:del w:id="1290" w:author="anna.resch88@gmail.com" w:date="2022-01-03T16:08:00Z"/>
                <w:rFonts w:asciiTheme="majorHAnsi" w:eastAsia="Times New Roman" w:hAnsiTheme="majorHAnsi" w:cstheme="majorHAnsi"/>
                <w:color w:val="000000"/>
                <w:lang w:val="en-US" w:eastAsia="de-DE"/>
                <w:rPrChange w:id="1291" w:author="anna.resch88@gmail.com" w:date="2022-01-04T09:34:00Z">
                  <w:rPr>
                    <w:del w:id="1292" w:author="anna.resch88@gmail.com" w:date="2022-01-03T16:08:00Z"/>
                    <w:rFonts w:asciiTheme="majorHAnsi" w:eastAsia="Times New Roman" w:hAnsiTheme="majorHAnsi" w:cstheme="majorHAnsi"/>
                    <w:color w:val="000000"/>
                    <w:lang w:eastAsia="de-DE"/>
                  </w:rPr>
                </w:rPrChange>
              </w:rPr>
            </w:pPr>
            <w:del w:id="1293" w:author="anna.resch88@gmail.com" w:date="2022-01-03T16:08:00Z">
              <w:r w:rsidRPr="00F86424" w:rsidDel="002739DA">
                <w:rPr>
                  <w:rFonts w:asciiTheme="majorHAnsi" w:eastAsia="Times New Roman" w:hAnsiTheme="majorHAnsi" w:cstheme="majorHAnsi"/>
                  <w:color w:val="000000"/>
                  <w:lang w:val="en-US" w:eastAsia="de-DE"/>
                  <w:rPrChange w:id="1294" w:author="anna.resch88@gmail.com" w:date="2022-01-04T09:34:00Z">
                    <w:rPr>
                      <w:rFonts w:asciiTheme="majorHAnsi" w:eastAsia="Times New Roman" w:hAnsiTheme="majorHAnsi" w:cstheme="majorHAnsi"/>
                      <w:color w:val="000000"/>
                      <w:lang w:eastAsia="de-DE"/>
                    </w:rPr>
                  </w:rPrChange>
                </w:rPr>
                <w:delText>1.96</w:delText>
              </w:r>
              <w:bookmarkStart w:id="1295" w:name="_Toc92186647"/>
              <w:bookmarkStart w:id="1296" w:name="_Toc92187339"/>
              <w:bookmarkStart w:id="1297" w:name="_Toc92188031"/>
              <w:bookmarkStart w:id="1298" w:name="_Toc92188721"/>
              <w:bookmarkStart w:id="1299" w:name="_Toc92189376"/>
              <w:bookmarkStart w:id="1300" w:name="_Toc92190032"/>
              <w:bookmarkStart w:id="1301" w:name="_Toc92190688"/>
              <w:bookmarkEnd w:id="1295"/>
              <w:bookmarkEnd w:id="1296"/>
              <w:bookmarkEnd w:id="1297"/>
              <w:bookmarkEnd w:id="1298"/>
              <w:bookmarkEnd w:id="1299"/>
              <w:bookmarkEnd w:id="1300"/>
              <w:bookmarkEnd w:id="1301"/>
            </w:del>
          </w:p>
        </w:tc>
        <w:tc>
          <w:tcPr>
            <w:tcW w:w="989" w:type="dxa"/>
            <w:tcBorders>
              <w:top w:val="nil"/>
              <w:left w:val="single" w:sz="4" w:space="0" w:color="auto"/>
              <w:bottom w:val="nil"/>
              <w:right w:val="single" w:sz="4" w:space="0" w:color="auto"/>
            </w:tcBorders>
            <w:shd w:val="clear" w:color="000000" w:fill="E2EFDA"/>
            <w:noWrap/>
            <w:vAlign w:val="bottom"/>
            <w:hideMark/>
          </w:tcPr>
          <w:p w14:paraId="3E1C2EED" w14:textId="6B406A58" w:rsidR="00067C6D" w:rsidRPr="00F86424" w:rsidDel="002739DA" w:rsidRDefault="00067C6D" w:rsidP="003228B4">
            <w:pPr>
              <w:numPr>
                <w:ilvl w:val="0"/>
                <w:numId w:val="47"/>
              </w:numPr>
              <w:spacing w:after="0" w:line="240" w:lineRule="auto"/>
              <w:jc w:val="center"/>
              <w:rPr>
                <w:del w:id="1302" w:author="anna.resch88@gmail.com" w:date="2022-01-03T16:08:00Z"/>
                <w:rFonts w:asciiTheme="majorHAnsi" w:eastAsia="Times New Roman" w:hAnsiTheme="majorHAnsi" w:cstheme="majorHAnsi"/>
                <w:color w:val="000000"/>
                <w:lang w:val="en-US" w:eastAsia="de-DE"/>
                <w:rPrChange w:id="1303" w:author="anna.resch88@gmail.com" w:date="2022-01-04T09:34:00Z">
                  <w:rPr>
                    <w:del w:id="1304" w:author="anna.resch88@gmail.com" w:date="2022-01-03T16:08:00Z"/>
                    <w:rFonts w:asciiTheme="majorHAnsi" w:eastAsia="Times New Roman" w:hAnsiTheme="majorHAnsi" w:cstheme="majorHAnsi"/>
                    <w:color w:val="000000"/>
                    <w:lang w:eastAsia="de-DE"/>
                  </w:rPr>
                </w:rPrChange>
              </w:rPr>
            </w:pPr>
            <w:del w:id="1305" w:author="anna.resch88@gmail.com" w:date="2022-01-03T16:08:00Z">
              <w:r w:rsidRPr="00F86424" w:rsidDel="002739DA">
                <w:rPr>
                  <w:rFonts w:asciiTheme="majorHAnsi" w:eastAsia="Times New Roman" w:hAnsiTheme="majorHAnsi" w:cstheme="majorHAnsi"/>
                  <w:color w:val="000000"/>
                  <w:lang w:val="en-US" w:eastAsia="de-DE"/>
                  <w:rPrChange w:id="1306" w:author="anna.resch88@gmail.com" w:date="2022-01-04T09:34:00Z">
                    <w:rPr>
                      <w:rFonts w:asciiTheme="majorHAnsi" w:eastAsia="Times New Roman" w:hAnsiTheme="majorHAnsi" w:cstheme="majorHAnsi"/>
                      <w:color w:val="000000"/>
                      <w:lang w:eastAsia="de-DE"/>
                    </w:rPr>
                  </w:rPrChange>
                </w:rPr>
                <w:delText>31.55</w:delText>
              </w:r>
              <w:bookmarkStart w:id="1307" w:name="_Toc92186648"/>
              <w:bookmarkStart w:id="1308" w:name="_Toc92187340"/>
              <w:bookmarkStart w:id="1309" w:name="_Toc92188032"/>
              <w:bookmarkStart w:id="1310" w:name="_Toc92188722"/>
              <w:bookmarkStart w:id="1311" w:name="_Toc92189377"/>
              <w:bookmarkStart w:id="1312" w:name="_Toc92190033"/>
              <w:bookmarkStart w:id="1313" w:name="_Toc92190689"/>
              <w:bookmarkEnd w:id="1307"/>
              <w:bookmarkEnd w:id="1308"/>
              <w:bookmarkEnd w:id="1309"/>
              <w:bookmarkEnd w:id="1310"/>
              <w:bookmarkEnd w:id="1311"/>
              <w:bookmarkEnd w:id="1312"/>
              <w:bookmarkEnd w:id="1313"/>
            </w:del>
          </w:p>
        </w:tc>
        <w:tc>
          <w:tcPr>
            <w:tcW w:w="898" w:type="dxa"/>
            <w:tcBorders>
              <w:top w:val="nil"/>
              <w:left w:val="nil"/>
              <w:bottom w:val="nil"/>
              <w:right w:val="single" w:sz="4" w:space="0" w:color="auto"/>
            </w:tcBorders>
            <w:shd w:val="clear" w:color="000000" w:fill="E2EFDA"/>
            <w:noWrap/>
            <w:vAlign w:val="bottom"/>
            <w:hideMark/>
          </w:tcPr>
          <w:p w14:paraId="5A411DAD" w14:textId="2E1F2FAB" w:rsidR="00067C6D" w:rsidRPr="00F86424" w:rsidDel="002739DA" w:rsidRDefault="00067C6D" w:rsidP="003228B4">
            <w:pPr>
              <w:numPr>
                <w:ilvl w:val="0"/>
                <w:numId w:val="47"/>
              </w:numPr>
              <w:spacing w:after="0" w:line="240" w:lineRule="auto"/>
              <w:jc w:val="center"/>
              <w:rPr>
                <w:del w:id="1314" w:author="anna.resch88@gmail.com" w:date="2022-01-03T16:08:00Z"/>
                <w:rFonts w:asciiTheme="majorHAnsi" w:eastAsia="Times New Roman" w:hAnsiTheme="majorHAnsi" w:cstheme="majorHAnsi"/>
                <w:color w:val="000000"/>
                <w:lang w:val="en-US" w:eastAsia="de-DE"/>
                <w:rPrChange w:id="1315" w:author="anna.resch88@gmail.com" w:date="2022-01-04T09:34:00Z">
                  <w:rPr>
                    <w:del w:id="1316" w:author="anna.resch88@gmail.com" w:date="2022-01-03T16:08:00Z"/>
                    <w:rFonts w:asciiTheme="majorHAnsi" w:eastAsia="Times New Roman" w:hAnsiTheme="majorHAnsi" w:cstheme="majorHAnsi"/>
                    <w:color w:val="000000"/>
                    <w:lang w:eastAsia="de-DE"/>
                  </w:rPr>
                </w:rPrChange>
              </w:rPr>
            </w:pPr>
            <w:del w:id="1317" w:author="anna.resch88@gmail.com" w:date="2022-01-03T16:08:00Z">
              <w:r w:rsidRPr="00F86424" w:rsidDel="002739DA">
                <w:rPr>
                  <w:rFonts w:asciiTheme="majorHAnsi" w:eastAsia="Times New Roman" w:hAnsiTheme="majorHAnsi" w:cstheme="majorHAnsi"/>
                  <w:color w:val="000000"/>
                  <w:lang w:val="en-US" w:eastAsia="de-DE"/>
                  <w:rPrChange w:id="1318" w:author="anna.resch88@gmail.com" w:date="2022-01-04T09:34:00Z">
                    <w:rPr>
                      <w:rFonts w:asciiTheme="majorHAnsi" w:eastAsia="Times New Roman" w:hAnsiTheme="majorHAnsi" w:cstheme="majorHAnsi"/>
                      <w:color w:val="000000"/>
                      <w:lang w:eastAsia="de-DE"/>
                    </w:rPr>
                  </w:rPrChange>
                </w:rPr>
                <w:delText>2.61</w:delText>
              </w:r>
              <w:bookmarkStart w:id="1319" w:name="_Toc92186649"/>
              <w:bookmarkStart w:id="1320" w:name="_Toc92187341"/>
              <w:bookmarkStart w:id="1321" w:name="_Toc92188033"/>
              <w:bookmarkStart w:id="1322" w:name="_Toc92188723"/>
              <w:bookmarkStart w:id="1323" w:name="_Toc92189378"/>
              <w:bookmarkStart w:id="1324" w:name="_Toc92190034"/>
              <w:bookmarkStart w:id="1325" w:name="_Toc92190690"/>
              <w:bookmarkEnd w:id="1319"/>
              <w:bookmarkEnd w:id="1320"/>
              <w:bookmarkEnd w:id="1321"/>
              <w:bookmarkEnd w:id="1322"/>
              <w:bookmarkEnd w:id="1323"/>
              <w:bookmarkEnd w:id="1324"/>
              <w:bookmarkEnd w:id="1325"/>
            </w:del>
          </w:p>
        </w:tc>
        <w:bookmarkStart w:id="1326" w:name="_Toc92186650"/>
        <w:bookmarkStart w:id="1327" w:name="_Toc92187342"/>
        <w:bookmarkStart w:id="1328" w:name="_Toc92188034"/>
        <w:bookmarkStart w:id="1329" w:name="_Toc92188724"/>
        <w:bookmarkStart w:id="1330" w:name="_Toc92189379"/>
        <w:bookmarkStart w:id="1331" w:name="_Toc92190035"/>
        <w:bookmarkStart w:id="1332" w:name="_Toc92190691"/>
        <w:bookmarkEnd w:id="1326"/>
        <w:bookmarkEnd w:id="1327"/>
        <w:bookmarkEnd w:id="1328"/>
        <w:bookmarkEnd w:id="1329"/>
        <w:bookmarkEnd w:id="1330"/>
        <w:bookmarkEnd w:id="1331"/>
        <w:bookmarkEnd w:id="1332"/>
      </w:tr>
      <w:tr w:rsidR="00067C6D" w:rsidRPr="009E3BE9" w:rsidDel="002739DA" w14:paraId="14E2B3E3" w14:textId="273E2E6A" w:rsidTr="00D830B0">
        <w:trPr>
          <w:trHeight w:val="290"/>
          <w:del w:id="1333" w:author="anna.resch88@gmail.com" w:date="2022-01-03T16:08:00Z"/>
        </w:trPr>
        <w:tc>
          <w:tcPr>
            <w:tcW w:w="2620" w:type="dxa"/>
            <w:tcBorders>
              <w:top w:val="nil"/>
              <w:left w:val="single" w:sz="4" w:space="0" w:color="auto"/>
              <w:bottom w:val="single" w:sz="4" w:space="0" w:color="auto"/>
              <w:right w:val="single" w:sz="4" w:space="0" w:color="auto"/>
            </w:tcBorders>
            <w:shd w:val="clear" w:color="000000" w:fill="E2EFDA"/>
            <w:noWrap/>
            <w:vAlign w:val="bottom"/>
            <w:hideMark/>
          </w:tcPr>
          <w:p w14:paraId="4E772A19" w14:textId="15A81132" w:rsidR="00067C6D" w:rsidRPr="00F86424" w:rsidDel="002739DA" w:rsidRDefault="00067C6D" w:rsidP="003228B4">
            <w:pPr>
              <w:numPr>
                <w:ilvl w:val="0"/>
                <w:numId w:val="47"/>
              </w:numPr>
              <w:spacing w:after="0" w:line="240" w:lineRule="auto"/>
              <w:jc w:val="both"/>
              <w:rPr>
                <w:del w:id="1334" w:author="anna.resch88@gmail.com" w:date="2022-01-03T16:08:00Z"/>
                <w:rFonts w:asciiTheme="majorHAnsi" w:eastAsia="Times New Roman" w:hAnsiTheme="majorHAnsi" w:cstheme="majorHAnsi"/>
                <w:color w:val="000000"/>
                <w:lang w:val="en-US" w:eastAsia="de-DE"/>
                <w:rPrChange w:id="1335" w:author="anna.resch88@gmail.com" w:date="2022-01-04T09:34:00Z">
                  <w:rPr>
                    <w:del w:id="1336" w:author="anna.resch88@gmail.com" w:date="2022-01-03T16:08:00Z"/>
                    <w:rFonts w:asciiTheme="majorHAnsi" w:eastAsia="Times New Roman" w:hAnsiTheme="majorHAnsi" w:cstheme="majorHAnsi"/>
                    <w:color w:val="000000"/>
                    <w:lang w:eastAsia="de-DE"/>
                  </w:rPr>
                </w:rPrChange>
              </w:rPr>
            </w:pPr>
            <w:del w:id="1337" w:author="anna.resch88@gmail.com" w:date="2022-01-03T16:08:00Z">
              <w:r w:rsidRPr="00F86424" w:rsidDel="002739DA">
                <w:rPr>
                  <w:rFonts w:asciiTheme="majorHAnsi" w:eastAsia="Times New Roman" w:hAnsiTheme="majorHAnsi" w:cstheme="majorHAnsi"/>
                  <w:color w:val="000000"/>
                  <w:lang w:val="en-US" w:eastAsia="de-DE"/>
                  <w:rPrChange w:id="1338" w:author="anna.resch88@gmail.com" w:date="2022-01-04T09:34:00Z">
                    <w:rPr>
                      <w:rFonts w:asciiTheme="majorHAnsi" w:eastAsia="Times New Roman" w:hAnsiTheme="majorHAnsi" w:cstheme="majorHAnsi"/>
                      <w:color w:val="000000"/>
                      <w:lang w:eastAsia="de-DE"/>
                    </w:rPr>
                  </w:rPrChange>
                </w:rPr>
                <w:delText>ULD-V20-ULD, sample 3</w:delText>
              </w:r>
              <w:bookmarkStart w:id="1339" w:name="_Toc92186651"/>
              <w:bookmarkStart w:id="1340" w:name="_Toc92187343"/>
              <w:bookmarkStart w:id="1341" w:name="_Toc92188035"/>
              <w:bookmarkStart w:id="1342" w:name="_Toc92188725"/>
              <w:bookmarkStart w:id="1343" w:name="_Toc92189380"/>
              <w:bookmarkStart w:id="1344" w:name="_Toc92190036"/>
              <w:bookmarkStart w:id="1345" w:name="_Toc92190692"/>
              <w:bookmarkEnd w:id="1339"/>
              <w:bookmarkEnd w:id="1340"/>
              <w:bookmarkEnd w:id="1341"/>
              <w:bookmarkEnd w:id="1342"/>
              <w:bookmarkEnd w:id="1343"/>
              <w:bookmarkEnd w:id="1344"/>
              <w:bookmarkEnd w:id="1345"/>
            </w:del>
          </w:p>
        </w:tc>
        <w:tc>
          <w:tcPr>
            <w:tcW w:w="859" w:type="dxa"/>
            <w:tcBorders>
              <w:top w:val="nil"/>
              <w:left w:val="nil"/>
              <w:bottom w:val="single" w:sz="4" w:space="0" w:color="auto"/>
              <w:right w:val="single" w:sz="4" w:space="0" w:color="auto"/>
            </w:tcBorders>
            <w:shd w:val="clear" w:color="000000" w:fill="E2EFDA"/>
            <w:noWrap/>
            <w:vAlign w:val="bottom"/>
            <w:hideMark/>
          </w:tcPr>
          <w:p w14:paraId="4C96D9A6" w14:textId="398D99D9" w:rsidR="00067C6D" w:rsidRPr="00F86424" w:rsidDel="002739DA" w:rsidRDefault="00067C6D" w:rsidP="003228B4">
            <w:pPr>
              <w:numPr>
                <w:ilvl w:val="0"/>
                <w:numId w:val="47"/>
              </w:numPr>
              <w:spacing w:after="0" w:line="240" w:lineRule="auto"/>
              <w:jc w:val="center"/>
              <w:rPr>
                <w:del w:id="1346" w:author="anna.resch88@gmail.com" w:date="2022-01-03T16:08:00Z"/>
                <w:rFonts w:asciiTheme="majorHAnsi" w:eastAsia="Times New Roman" w:hAnsiTheme="majorHAnsi" w:cstheme="majorHAnsi"/>
                <w:color w:val="000000"/>
                <w:lang w:val="en-US" w:eastAsia="de-DE"/>
                <w:rPrChange w:id="1347" w:author="anna.resch88@gmail.com" w:date="2022-01-04T09:34:00Z">
                  <w:rPr>
                    <w:del w:id="1348" w:author="anna.resch88@gmail.com" w:date="2022-01-03T16:08:00Z"/>
                    <w:rFonts w:asciiTheme="majorHAnsi" w:eastAsia="Times New Roman" w:hAnsiTheme="majorHAnsi" w:cstheme="majorHAnsi"/>
                    <w:color w:val="000000"/>
                    <w:lang w:eastAsia="de-DE"/>
                  </w:rPr>
                </w:rPrChange>
              </w:rPr>
            </w:pPr>
            <w:del w:id="1349" w:author="anna.resch88@gmail.com" w:date="2022-01-03T16:08:00Z">
              <w:r w:rsidRPr="00F86424" w:rsidDel="002739DA">
                <w:rPr>
                  <w:rFonts w:asciiTheme="majorHAnsi" w:eastAsia="Times New Roman" w:hAnsiTheme="majorHAnsi" w:cstheme="majorHAnsi"/>
                  <w:color w:val="000000"/>
                  <w:lang w:val="en-US" w:eastAsia="de-DE"/>
                  <w:rPrChange w:id="1350" w:author="anna.resch88@gmail.com" w:date="2022-01-04T09:34:00Z">
                    <w:rPr>
                      <w:rFonts w:asciiTheme="majorHAnsi" w:eastAsia="Times New Roman" w:hAnsiTheme="majorHAnsi" w:cstheme="majorHAnsi"/>
                      <w:color w:val="000000"/>
                      <w:lang w:eastAsia="de-DE"/>
                    </w:rPr>
                  </w:rPrChange>
                </w:rPr>
                <w:delText>10%</w:delText>
              </w:r>
              <w:bookmarkStart w:id="1351" w:name="_Toc92186652"/>
              <w:bookmarkStart w:id="1352" w:name="_Toc92187344"/>
              <w:bookmarkStart w:id="1353" w:name="_Toc92188036"/>
              <w:bookmarkStart w:id="1354" w:name="_Toc92188726"/>
              <w:bookmarkStart w:id="1355" w:name="_Toc92189381"/>
              <w:bookmarkStart w:id="1356" w:name="_Toc92190037"/>
              <w:bookmarkStart w:id="1357" w:name="_Toc92190693"/>
              <w:bookmarkEnd w:id="1351"/>
              <w:bookmarkEnd w:id="1352"/>
              <w:bookmarkEnd w:id="1353"/>
              <w:bookmarkEnd w:id="1354"/>
              <w:bookmarkEnd w:id="1355"/>
              <w:bookmarkEnd w:id="1356"/>
              <w:bookmarkEnd w:id="1357"/>
            </w:del>
          </w:p>
        </w:tc>
        <w:tc>
          <w:tcPr>
            <w:tcW w:w="937" w:type="dxa"/>
            <w:tcBorders>
              <w:top w:val="nil"/>
              <w:left w:val="nil"/>
              <w:bottom w:val="single" w:sz="4" w:space="0" w:color="auto"/>
              <w:right w:val="single" w:sz="4" w:space="0" w:color="auto"/>
            </w:tcBorders>
            <w:shd w:val="clear" w:color="000000" w:fill="E2EFDA"/>
            <w:noWrap/>
            <w:vAlign w:val="bottom"/>
            <w:hideMark/>
          </w:tcPr>
          <w:p w14:paraId="5228839B" w14:textId="1772E243" w:rsidR="00067C6D" w:rsidRPr="00F86424" w:rsidDel="002739DA" w:rsidRDefault="00067C6D" w:rsidP="003228B4">
            <w:pPr>
              <w:numPr>
                <w:ilvl w:val="0"/>
                <w:numId w:val="47"/>
              </w:numPr>
              <w:spacing w:after="0" w:line="240" w:lineRule="auto"/>
              <w:jc w:val="center"/>
              <w:rPr>
                <w:del w:id="1358" w:author="anna.resch88@gmail.com" w:date="2022-01-03T16:08:00Z"/>
                <w:rFonts w:asciiTheme="majorHAnsi" w:eastAsia="Times New Roman" w:hAnsiTheme="majorHAnsi" w:cstheme="majorHAnsi"/>
                <w:color w:val="000000"/>
                <w:lang w:val="en-US" w:eastAsia="de-DE"/>
                <w:rPrChange w:id="1359" w:author="anna.resch88@gmail.com" w:date="2022-01-04T09:34:00Z">
                  <w:rPr>
                    <w:del w:id="1360" w:author="anna.resch88@gmail.com" w:date="2022-01-03T16:08:00Z"/>
                    <w:rFonts w:asciiTheme="majorHAnsi" w:eastAsia="Times New Roman" w:hAnsiTheme="majorHAnsi" w:cstheme="majorHAnsi"/>
                    <w:color w:val="000000"/>
                    <w:lang w:eastAsia="de-DE"/>
                  </w:rPr>
                </w:rPrChange>
              </w:rPr>
            </w:pPr>
            <w:del w:id="1361" w:author="anna.resch88@gmail.com" w:date="2022-01-03T16:08:00Z">
              <w:r w:rsidRPr="00F86424" w:rsidDel="002739DA">
                <w:rPr>
                  <w:rFonts w:asciiTheme="majorHAnsi" w:eastAsia="Times New Roman" w:hAnsiTheme="majorHAnsi" w:cstheme="majorHAnsi"/>
                  <w:color w:val="000000"/>
                  <w:lang w:val="en-US" w:eastAsia="de-DE"/>
                  <w:rPrChange w:id="1362" w:author="anna.resch88@gmail.com" w:date="2022-01-04T09:34:00Z">
                    <w:rPr>
                      <w:rFonts w:asciiTheme="majorHAnsi" w:eastAsia="Times New Roman" w:hAnsiTheme="majorHAnsi" w:cstheme="majorHAnsi"/>
                      <w:color w:val="000000"/>
                      <w:lang w:eastAsia="de-DE"/>
                    </w:rPr>
                  </w:rPrChange>
                </w:rPr>
                <w:delText>water</w:delText>
              </w:r>
              <w:bookmarkStart w:id="1363" w:name="_Toc92186653"/>
              <w:bookmarkStart w:id="1364" w:name="_Toc92187345"/>
              <w:bookmarkStart w:id="1365" w:name="_Toc92188037"/>
              <w:bookmarkStart w:id="1366" w:name="_Toc92188727"/>
              <w:bookmarkStart w:id="1367" w:name="_Toc92189382"/>
              <w:bookmarkStart w:id="1368" w:name="_Toc92190038"/>
              <w:bookmarkStart w:id="1369" w:name="_Toc92190694"/>
              <w:bookmarkEnd w:id="1363"/>
              <w:bookmarkEnd w:id="1364"/>
              <w:bookmarkEnd w:id="1365"/>
              <w:bookmarkEnd w:id="1366"/>
              <w:bookmarkEnd w:id="1367"/>
              <w:bookmarkEnd w:id="1368"/>
              <w:bookmarkEnd w:id="1369"/>
            </w:del>
          </w:p>
        </w:tc>
        <w:tc>
          <w:tcPr>
            <w:tcW w:w="952" w:type="dxa"/>
            <w:tcBorders>
              <w:top w:val="nil"/>
              <w:left w:val="nil"/>
              <w:bottom w:val="single" w:sz="4" w:space="0" w:color="auto"/>
              <w:right w:val="single" w:sz="4" w:space="0" w:color="auto"/>
            </w:tcBorders>
            <w:shd w:val="clear" w:color="000000" w:fill="E2EFDA"/>
            <w:noWrap/>
            <w:vAlign w:val="bottom"/>
            <w:hideMark/>
          </w:tcPr>
          <w:p w14:paraId="774DA407" w14:textId="2DCBD918" w:rsidR="00067C6D" w:rsidRPr="00F86424" w:rsidDel="002739DA" w:rsidRDefault="00067C6D" w:rsidP="003228B4">
            <w:pPr>
              <w:numPr>
                <w:ilvl w:val="0"/>
                <w:numId w:val="47"/>
              </w:numPr>
              <w:spacing w:after="0" w:line="240" w:lineRule="auto"/>
              <w:jc w:val="center"/>
              <w:rPr>
                <w:del w:id="1370" w:author="anna.resch88@gmail.com" w:date="2022-01-03T16:08:00Z"/>
                <w:rFonts w:asciiTheme="majorHAnsi" w:eastAsia="Times New Roman" w:hAnsiTheme="majorHAnsi" w:cstheme="majorHAnsi"/>
                <w:color w:val="000000"/>
                <w:lang w:val="en-US" w:eastAsia="de-DE"/>
                <w:rPrChange w:id="1371" w:author="anna.resch88@gmail.com" w:date="2022-01-04T09:34:00Z">
                  <w:rPr>
                    <w:del w:id="1372" w:author="anna.resch88@gmail.com" w:date="2022-01-03T16:08:00Z"/>
                    <w:rFonts w:asciiTheme="majorHAnsi" w:eastAsia="Times New Roman" w:hAnsiTheme="majorHAnsi" w:cstheme="majorHAnsi"/>
                    <w:color w:val="000000"/>
                    <w:lang w:eastAsia="de-DE"/>
                  </w:rPr>
                </w:rPrChange>
              </w:rPr>
            </w:pPr>
            <w:del w:id="1373" w:author="anna.resch88@gmail.com" w:date="2022-01-03T16:08:00Z">
              <w:r w:rsidRPr="00F86424" w:rsidDel="002739DA">
                <w:rPr>
                  <w:rFonts w:asciiTheme="majorHAnsi" w:eastAsia="Times New Roman" w:hAnsiTheme="majorHAnsi" w:cstheme="majorHAnsi"/>
                  <w:color w:val="000000"/>
                  <w:lang w:val="en-US" w:eastAsia="de-DE"/>
                  <w:rPrChange w:id="1374" w:author="anna.resch88@gmail.com" w:date="2022-01-04T09:34:00Z">
                    <w:rPr>
                      <w:rFonts w:asciiTheme="majorHAnsi" w:eastAsia="Times New Roman" w:hAnsiTheme="majorHAnsi" w:cstheme="majorHAnsi"/>
                      <w:color w:val="000000"/>
                      <w:lang w:eastAsia="de-DE"/>
                    </w:rPr>
                  </w:rPrChange>
                </w:rPr>
                <w:delText>RF</w:delText>
              </w:r>
              <w:bookmarkStart w:id="1375" w:name="_Toc92186654"/>
              <w:bookmarkStart w:id="1376" w:name="_Toc92187346"/>
              <w:bookmarkStart w:id="1377" w:name="_Toc92188038"/>
              <w:bookmarkStart w:id="1378" w:name="_Toc92188728"/>
              <w:bookmarkStart w:id="1379" w:name="_Toc92189383"/>
              <w:bookmarkStart w:id="1380" w:name="_Toc92190039"/>
              <w:bookmarkStart w:id="1381" w:name="_Toc92190695"/>
              <w:bookmarkEnd w:id="1375"/>
              <w:bookmarkEnd w:id="1376"/>
              <w:bookmarkEnd w:id="1377"/>
              <w:bookmarkEnd w:id="1378"/>
              <w:bookmarkEnd w:id="1379"/>
              <w:bookmarkEnd w:id="1380"/>
              <w:bookmarkEnd w:id="1381"/>
            </w:del>
          </w:p>
        </w:tc>
        <w:tc>
          <w:tcPr>
            <w:tcW w:w="1081" w:type="dxa"/>
            <w:tcBorders>
              <w:top w:val="nil"/>
              <w:left w:val="nil"/>
              <w:bottom w:val="single" w:sz="4" w:space="0" w:color="auto"/>
              <w:right w:val="single" w:sz="4" w:space="0" w:color="auto"/>
            </w:tcBorders>
            <w:shd w:val="clear" w:color="000000" w:fill="E2EFDA"/>
            <w:noWrap/>
            <w:vAlign w:val="bottom"/>
            <w:hideMark/>
          </w:tcPr>
          <w:p w14:paraId="789A8EC2" w14:textId="3B58957C" w:rsidR="00067C6D" w:rsidRPr="00F86424" w:rsidDel="002739DA" w:rsidRDefault="00067C6D" w:rsidP="003228B4">
            <w:pPr>
              <w:numPr>
                <w:ilvl w:val="0"/>
                <w:numId w:val="47"/>
              </w:numPr>
              <w:spacing w:after="0" w:line="240" w:lineRule="auto"/>
              <w:jc w:val="center"/>
              <w:rPr>
                <w:del w:id="1382" w:author="anna.resch88@gmail.com" w:date="2022-01-03T16:08:00Z"/>
                <w:rFonts w:asciiTheme="majorHAnsi" w:eastAsia="Times New Roman" w:hAnsiTheme="majorHAnsi" w:cstheme="majorHAnsi"/>
                <w:color w:val="000000"/>
                <w:lang w:val="en-US" w:eastAsia="de-DE"/>
                <w:rPrChange w:id="1383" w:author="anna.resch88@gmail.com" w:date="2022-01-04T09:34:00Z">
                  <w:rPr>
                    <w:del w:id="1384" w:author="anna.resch88@gmail.com" w:date="2022-01-03T16:08:00Z"/>
                    <w:rFonts w:asciiTheme="majorHAnsi" w:eastAsia="Times New Roman" w:hAnsiTheme="majorHAnsi" w:cstheme="majorHAnsi"/>
                    <w:color w:val="000000"/>
                    <w:lang w:eastAsia="de-DE"/>
                  </w:rPr>
                </w:rPrChange>
              </w:rPr>
            </w:pPr>
            <w:del w:id="1385" w:author="anna.resch88@gmail.com" w:date="2022-01-03T16:08:00Z">
              <w:r w:rsidRPr="00F86424" w:rsidDel="002739DA">
                <w:rPr>
                  <w:rFonts w:asciiTheme="majorHAnsi" w:eastAsia="Times New Roman" w:hAnsiTheme="majorHAnsi" w:cstheme="majorHAnsi"/>
                  <w:color w:val="000000"/>
                  <w:lang w:val="en-US" w:eastAsia="de-DE"/>
                  <w:rPrChange w:id="1386" w:author="anna.resch88@gmail.com" w:date="2022-01-04T09:34:00Z">
                    <w:rPr>
                      <w:rFonts w:asciiTheme="majorHAnsi" w:eastAsia="Times New Roman" w:hAnsiTheme="majorHAnsi" w:cstheme="majorHAnsi"/>
                      <w:color w:val="000000"/>
                      <w:lang w:eastAsia="de-DE"/>
                    </w:rPr>
                  </w:rPrChange>
                </w:rPr>
                <w:delText>25.4</w:delText>
              </w:r>
              <w:bookmarkStart w:id="1387" w:name="_Toc92186655"/>
              <w:bookmarkStart w:id="1388" w:name="_Toc92187347"/>
              <w:bookmarkStart w:id="1389" w:name="_Toc92188039"/>
              <w:bookmarkStart w:id="1390" w:name="_Toc92188729"/>
              <w:bookmarkStart w:id="1391" w:name="_Toc92189384"/>
              <w:bookmarkStart w:id="1392" w:name="_Toc92190040"/>
              <w:bookmarkStart w:id="1393" w:name="_Toc92190696"/>
              <w:bookmarkEnd w:id="1387"/>
              <w:bookmarkEnd w:id="1388"/>
              <w:bookmarkEnd w:id="1389"/>
              <w:bookmarkEnd w:id="1390"/>
              <w:bookmarkEnd w:id="1391"/>
              <w:bookmarkEnd w:id="1392"/>
              <w:bookmarkEnd w:id="1393"/>
            </w:del>
          </w:p>
        </w:tc>
        <w:tc>
          <w:tcPr>
            <w:tcW w:w="1349" w:type="dxa"/>
            <w:tcBorders>
              <w:top w:val="nil"/>
              <w:left w:val="nil"/>
              <w:bottom w:val="single" w:sz="4" w:space="0" w:color="auto"/>
              <w:right w:val="single" w:sz="4" w:space="0" w:color="auto"/>
            </w:tcBorders>
            <w:shd w:val="clear" w:color="000000" w:fill="E2EFDA"/>
            <w:noWrap/>
            <w:vAlign w:val="bottom"/>
            <w:hideMark/>
          </w:tcPr>
          <w:p w14:paraId="5C63B02C" w14:textId="498D16BF" w:rsidR="00067C6D" w:rsidRPr="00F86424" w:rsidDel="002739DA" w:rsidRDefault="00067C6D" w:rsidP="003228B4">
            <w:pPr>
              <w:numPr>
                <w:ilvl w:val="0"/>
                <w:numId w:val="47"/>
              </w:numPr>
              <w:spacing w:after="0" w:line="240" w:lineRule="auto"/>
              <w:jc w:val="center"/>
              <w:rPr>
                <w:del w:id="1394" w:author="anna.resch88@gmail.com" w:date="2022-01-03T16:08:00Z"/>
                <w:rFonts w:asciiTheme="majorHAnsi" w:eastAsia="Times New Roman" w:hAnsiTheme="majorHAnsi" w:cstheme="majorHAnsi"/>
                <w:color w:val="000000"/>
                <w:lang w:val="en-US" w:eastAsia="de-DE"/>
                <w:rPrChange w:id="1395" w:author="anna.resch88@gmail.com" w:date="2022-01-04T09:34:00Z">
                  <w:rPr>
                    <w:del w:id="1396" w:author="anna.resch88@gmail.com" w:date="2022-01-03T16:08:00Z"/>
                    <w:rFonts w:asciiTheme="majorHAnsi" w:eastAsia="Times New Roman" w:hAnsiTheme="majorHAnsi" w:cstheme="majorHAnsi"/>
                    <w:color w:val="000000"/>
                    <w:lang w:eastAsia="de-DE"/>
                  </w:rPr>
                </w:rPrChange>
              </w:rPr>
            </w:pPr>
            <w:del w:id="1397" w:author="anna.resch88@gmail.com" w:date="2022-01-03T16:08:00Z">
              <w:r w:rsidRPr="00F86424" w:rsidDel="002739DA">
                <w:rPr>
                  <w:rFonts w:asciiTheme="majorHAnsi" w:eastAsia="Times New Roman" w:hAnsiTheme="majorHAnsi" w:cstheme="majorHAnsi"/>
                  <w:color w:val="000000"/>
                  <w:lang w:val="en-US" w:eastAsia="de-DE"/>
                  <w:rPrChange w:id="1398" w:author="anna.resch88@gmail.com" w:date="2022-01-04T09:34:00Z">
                    <w:rPr>
                      <w:rFonts w:asciiTheme="majorHAnsi" w:eastAsia="Times New Roman" w:hAnsiTheme="majorHAnsi" w:cstheme="majorHAnsi"/>
                      <w:color w:val="000000"/>
                      <w:lang w:eastAsia="de-DE"/>
                    </w:rPr>
                  </w:rPrChange>
                </w:rPr>
                <w:delText>15</w:delText>
              </w:r>
              <w:bookmarkStart w:id="1399" w:name="_Toc92186656"/>
              <w:bookmarkStart w:id="1400" w:name="_Toc92187348"/>
              <w:bookmarkStart w:id="1401" w:name="_Toc92188040"/>
              <w:bookmarkStart w:id="1402" w:name="_Toc92188730"/>
              <w:bookmarkStart w:id="1403" w:name="_Toc92189385"/>
              <w:bookmarkStart w:id="1404" w:name="_Toc92190041"/>
              <w:bookmarkStart w:id="1405" w:name="_Toc92190697"/>
              <w:bookmarkEnd w:id="1399"/>
              <w:bookmarkEnd w:id="1400"/>
              <w:bookmarkEnd w:id="1401"/>
              <w:bookmarkEnd w:id="1402"/>
              <w:bookmarkEnd w:id="1403"/>
              <w:bookmarkEnd w:id="1404"/>
              <w:bookmarkEnd w:id="1405"/>
            </w:del>
          </w:p>
        </w:tc>
        <w:tc>
          <w:tcPr>
            <w:tcW w:w="892" w:type="dxa"/>
            <w:tcBorders>
              <w:top w:val="nil"/>
              <w:left w:val="nil"/>
              <w:bottom w:val="single" w:sz="4" w:space="0" w:color="auto"/>
              <w:right w:val="single" w:sz="4" w:space="0" w:color="auto"/>
            </w:tcBorders>
            <w:shd w:val="clear" w:color="000000" w:fill="E2EFDA"/>
            <w:noWrap/>
            <w:vAlign w:val="bottom"/>
            <w:hideMark/>
          </w:tcPr>
          <w:p w14:paraId="776A6006" w14:textId="7562AF41" w:rsidR="00067C6D" w:rsidRPr="00F86424" w:rsidDel="002739DA" w:rsidRDefault="00067C6D" w:rsidP="003228B4">
            <w:pPr>
              <w:numPr>
                <w:ilvl w:val="0"/>
                <w:numId w:val="47"/>
              </w:numPr>
              <w:spacing w:after="0" w:line="240" w:lineRule="auto"/>
              <w:jc w:val="center"/>
              <w:rPr>
                <w:del w:id="1406" w:author="anna.resch88@gmail.com" w:date="2022-01-03T16:08:00Z"/>
                <w:rFonts w:asciiTheme="majorHAnsi" w:eastAsia="Times New Roman" w:hAnsiTheme="majorHAnsi" w:cstheme="majorHAnsi"/>
                <w:color w:val="000000"/>
                <w:lang w:val="en-US" w:eastAsia="de-DE"/>
                <w:rPrChange w:id="1407" w:author="anna.resch88@gmail.com" w:date="2022-01-04T09:34:00Z">
                  <w:rPr>
                    <w:del w:id="1408" w:author="anna.resch88@gmail.com" w:date="2022-01-03T16:08:00Z"/>
                    <w:rFonts w:asciiTheme="majorHAnsi" w:eastAsia="Times New Roman" w:hAnsiTheme="majorHAnsi" w:cstheme="majorHAnsi"/>
                    <w:color w:val="000000"/>
                    <w:lang w:eastAsia="de-DE"/>
                  </w:rPr>
                </w:rPrChange>
              </w:rPr>
            </w:pPr>
            <w:del w:id="1409" w:author="anna.resch88@gmail.com" w:date="2022-01-03T16:08:00Z">
              <w:r w:rsidRPr="00F86424" w:rsidDel="002739DA">
                <w:rPr>
                  <w:rFonts w:asciiTheme="majorHAnsi" w:eastAsia="Times New Roman" w:hAnsiTheme="majorHAnsi" w:cstheme="majorHAnsi"/>
                  <w:color w:val="000000"/>
                  <w:lang w:val="en-US" w:eastAsia="de-DE"/>
                  <w:rPrChange w:id="1410" w:author="anna.resch88@gmail.com" w:date="2022-01-04T09:34:00Z">
                    <w:rPr>
                      <w:rFonts w:asciiTheme="majorHAnsi" w:eastAsia="Times New Roman" w:hAnsiTheme="majorHAnsi" w:cstheme="majorHAnsi"/>
                      <w:color w:val="000000"/>
                      <w:lang w:eastAsia="de-DE"/>
                    </w:rPr>
                  </w:rPrChange>
                </w:rPr>
                <w:delText>31.12</w:delText>
              </w:r>
              <w:bookmarkStart w:id="1411" w:name="_Toc92186657"/>
              <w:bookmarkStart w:id="1412" w:name="_Toc92187349"/>
              <w:bookmarkStart w:id="1413" w:name="_Toc92188041"/>
              <w:bookmarkStart w:id="1414" w:name="_Toc92188731"/>
              <w:bookmarkStart w:id="1415" w:name="_Toc92189386"/>
              <w:bookmarkStart w:id="1416" w:name="_Toc92190042"/>
              <w:bookmarkStart w:id="1417" w:name="_Toc92190698"/>
              <w:bookmarkEnd w:id="1411"/>
              <w:bookmarkEnd w:id="1412"/>
              <w:bookmarkEnd w:id="1413"/>
              <w:bookmarkEnd w:id="1414"/>
              <w:bookmarkEnd w:id="1415"/>
              <w:bookmarkEnd w:id="1416"/>
              <w:bookmarkEnd w:id="1417"/>
            </w:del>
          </w:p>
        </w:tc>
        <w:tc>
          <w:tcPr>
            <w:tcW w:w="743" w:type="dxa"/>
            <w:tcBorders>
              <w:top w:val="nil"/>
              <w:left w:val="nil"/>
              <w:bottom w:val="single" w:sz="4" w:space="0" w:color="auto"/>
              <w:right w:val="nil"/>
            </w:tcBorders>
            <w:shd w:val="clear" w:color="000000" w:fill="E2EFDA"/>
            <w:noWrap/>
            <w:vAlign w:val="bottom"/>
            <w:hideMark/>
          </w:tcPr>
          <w:p w14:paraId="46F2B06E" w14:textId="68EBF684" w:rsidR="00067C6D" w:rsidRPr="00F86424" w:rsidDel="002739DA" w:rsidRDefault="00067C6D" w:rsidP="003228B4">
            <w:pPr>
              <w:numPr>
                <w:ilvl w:val="0"/>
                <w:numId w:val="47"/>
              </w:numPr>
              <w:spacing w:after="0" w:line="240" w:lineRule="auto"/>
              <w:jc w:val="center"/>
              <w:rPr>
                <w:del w:id="1418" w:author="anna.resch88@gmail.com" w:date="2022-01-03T16:08:00Z"/>
                <w:rFonts w:asciiTheme="majorHAnsi" w:eastAsia="Times New Roman" w:hAnsiTheme="majorHAnsi" w:cstheme="majorHAnsi"/>
                <w:color w:val="000000"/>
                <w:lang w:val="en-US" w:eastAsia="de-DE"/>
                <w:rPrChange w:id="1419" w:author="anna.resch88@gmail.com" w:date="2022-01-04T09:34:00Z">
                  <w:rPr>
                    <w:del w:id="1420" w:author="anna.resch88@gmail.com" w:date="2022-01-03T16:08:00Z"/>
                    <w:rFonts w:asciiTheme="majorHAnsi" w:eastAsia="Times New Roman" w:hAnsiTheme="majorHAnsi" w:cstheme="majorHAnsi"/>
                    <w:color w:val="000000"/>
                    <w:lang w:eastAsia="de-DE"/>
                  </w:rPr>
                </w:rPrChange>
              </w:rPr>
            </w:pPr>
            <w:del w:id="1421" w:author="anna.resch88@gmail.com" w:date="2022-01-03T16:08:00Z">
              <w:r w:rsidRPr="00F86424" w:rsidDel="002739DA">
                <w:rPr>
                  <w:rFonts w:asciiTheme="majorHAnsi" w:eastAsia="Times New Roman" w:hAnsiTheme="majorHAnsi" w:cstheme="majorHAnsi"/>
                  <w:color w:val="000000"/>
                  <w:lang w:val="en-US" w:eastAsia="de-DE"/>
                  <w:rPrChange w:id="1422" w:author="anna.resch88@gmail.com" w:date="2022-01-04T09:34:00Z">
                    <w:rPr>
                      <w:rFonts w:asciiTheme="majorHAnsi" w:eastAsia="Times New Roman" w:hAnsiTheme="majorHAnsi" w:cstheme="majorHAnsi"/>
                      <w:color w:val="000000"/>
                      <w:lang w:eastAsia="de-DE"/>
                    </w:rPr>
                  </w:rPrChange>
                </w:rPr>
                <w:delText>1.83</w:delText>
              </w:r>
              <w:bookmarkStart w:id="1423" w:name="_Toc92186658"/>
              <w:bookmarkStart w:id="1424" w:name="_Toc92187350"/>
              <w:bookmarkStart w:id="1425" w:name="_Toc92188042"/>
              <w:bookmarkStart w:id="1426" w:name="_Toc92188732"/>
              <w:bookmarkStart w:id="1427" w:name="_Toc92189387"/>
              <w:bookmarkStart w:id="1428" w:name="_Toc92190043"/>
              <w:bookmarkStart w:id="1429" w:name="_Toc92190699"/>
              <w:bookmarkEnd w:id="1423"/>
              <w:bookmarkEnd w:id="1424"/>
              <w:bookmarkEnd w:id="1425"/>
              <w:bookmarkEnd w:id="1426"/>
              <w:bookmarkEnd w:id="1427"/>
              <w:bookmarkEnd w:id="1428"/>
              <w:bookmarkEnd w:id="1429"/>
            </w:del>
          </w:p>
        </w:tc>
        <w:tc>
          <w:tcPr>
            <w:tcW w:w="989" w:type="dxa"/>
            <w:tcBorders>
              <w:top w:val="nil"/>
              <w:left w:val="single" w:sz="4" w:space="0" w:color="auto"/>
              <w:bottom w:val="single" w:sz="4" w:space="0" w:color="auto"/>
              <w:right w:val="single" w:sz="4" w:space="0" w:color="auto"/>
            </w:tcBorders>
            <w:shd w:val="clear" w:color="000000" w:fill="E2EFDA"/>
            <w:noWrap/>
            <w:vAlign w:val="bottom"/>
            <w:hideMark/>
          </w:tcPr>
          <w:p w14:paraId="67673550" w14:textId="3F5D143F" w:rsidR="00067C6D" w:rsidRPr="00F86424" w:rsidDel="002739DA" w:rsidRDefault="00067C6D" w:rsidP="003228B4">
            <w:pPr>
              <w:numPr>
                <w:ilvl w:val="0"/>
                <w:numId w:val="47"/>
              </w:numPr>
              <w:spacing w:after="0" w:line="240" w:lineRule="auto"/>
              <w:jc w:val="center"/>
              <w:rPr>
                <w:del w:id="1430" w:author="anna.resch88@gmail.com" w:date="2022-01-03T16:08:00Z"/>
                <w:rFonts w:asciiTheme="majorHAnsi" w:eastAsia="Times New Roman" w:hAnsiTheme="majorHAnsi" w:cstheme="majorHAnsi"/>
                <w:color w:val="FFFFFF"/>
                <w:lang w:val="en-US" w:eastAsia="de-DE"/>
                <w:rPrChange w:id="1431" w:author="anna.resch88@gmail.com" w:date="2022-01-04T09:34:00Z">
                  <w:rPr>
                    <w:del w:id="1432" w:author="anna.resch88@gmail.com" w:date="2022-01-03T16:08:00Z"/>
                    <w:rFonts w:asciiTheme="majorHAnsi" w:eastAsia="Times New Roman" w:hAnsiTheme="majorHAnsi" w:cstheme="majorHAnsi"/>
                    <w:color w:val="FFFFFF"/>
                    <w:lang w:eastAsia="de-DE"/>
                  </w:rPr>
                </w:rPrChange>
              </w:rPr>
            </w:pPr>
            <w:bookmarkStart w:id="1433" w:name="_Toc92186659"/>
            <w:bookmarkStart w:id="1434" w:name="_Toc92187351"/>
            <w:bookmarkStart w:id="1435" w:name="_Toc92188043"/>
            <w:bookmarkStart w:id="1436" w:name="_Toc92188733"/>
            <w:bookmarkStart w:id="1437" w:name="_Toc92189388"/>
            <w:bookmarkStart w:id="1438" w:name="_Toc92190044"/>
            <w:bookmarkStart w:id="1439" w:name="_Toc92190700"/>
            <w:bookmarkEnd w:id="1433"/>
            <w:bookmarkEnd w:id="1434"/>
            <w:bookmarkEnd w:id="1435"/>
            <w:bookmarkEnd w:id="1436"/>
            <w:bookmarkEnd w:id="1437"/>
            <w:bookmarkEnd w:id="1438"/>
            <w:bookmarkEnd w:id="1439"/>
          </w:p>
        </w:tc>
        <w:tc>
          <w:tcPr>
            <w:tcW w:w="898" w:type="dxa"/>
            <w:tcBorders>
              <w:top w:val="nil"/>
              <w:left w:val="nil"/>
              <w:bottom w:val="single" w:sz="4" w:space="0" w:color="auto"/>
              <w:right w:val="single" w:sz="4" w:space="0" w:color="auto"/>
            </w:tcBorders>
            <w:shd w:val="clear" w:color="000000" w:fill="E2EFDA"/>
            <w:noWrap/>
            <w:vAlign w:val="bottom"/>
            <w:hideMark/>
          </w:tcPr>
          <w:p w14:paraId="7D753798" w14:textId="70DE9D1C" w:rsidR="00067C6D" w:rsidRPr="00F86424" w:rsidDel="002739DA" w:rsidRDefault="00067C6D" w:rsidP="003228B4">
            <w:pPr>
              <w:numPr>
                <w:ilvl w:val="0"/>
                <w:numId w:val="47"/>
              </w:numPr>
              <w:spacing w:after="0" w:line="240" w:lineRule="auto"/>
              <w:jc w:val="center"/>
              <w:rPr>
                <w:del w:id="1440" w:author="anna.resch88@gmail.com" w:date="2022-01-03T16:08:00Z"/>
                <w:rFonts w:asciiTheme="majorHAnsi" w:eastAsia="Times New Roman" w:hAnsiTheme="majorHAnsi" w:cstheme="majorHAnsi"/>
                <w:color w:val="000000"/>
                <w:lang w:val="en-US" w:eastAsia="de-DE"/>
                <w:rPrChange w:id="1441" w:author="anna.resch88@gmail.com" w:date="2022-01-04T09:34:00Z">
                  <w:rPr>
                    <w:del w:id="1442" w:author="anna.resch88@gmail.com" w:date="2022-01-03T16:08:00Z"/>
                    <w:rFonts w:asciiTheme="majorHAnsi" w:eastAsia="Times New Roman" w:hAnsiTheme="majorHAnsi" w:cstheme="majorHAnsi"/>
                    <w:color w:val="000000"/>
                    <w:lang w:eastAsia="de-DE"/>
                  </w:rPr>
                </w:rPrChange>
              </w:rPr>
            </w:pPr>
            <w:bookmarkStart w:id="1443" w:name="_Toc92186660"/>
            <w:bookmarkStart w:id="1444" w:name="_Toc92187352"/>
            <w:bookmarkStart w:id="1445" w:name="_Toc92188044"/>
            <w:bookmarkStart w:id="1446" w:name="_Toc92188734"/>
            <w:bookmarkStart w:id="1447" w:name="_Toc92189389"/>
            <w:bookmarkStart w:id="1448" w:name="_Toc92190045"/>
            <w:bookmarkStart w:id="1449" w:name="_Toc92190701"/>
            <w:bookmarkEnd w:id="1443"/>
            <w:bookmarkEnd w:id="1444"/>
            <w:bookmarkEnd w:id="1445"/>
            <w:bookmarkEnd w:id="1446"/>
            <w:bookmarkEnd w:id="1447"/>
            <w:bookmarkEnd w:id="1448"/>
            <w:bookmarkEnd w:id="1449"/>
          </w:p>
        </w:tc>
        <w:bookmarkStart w:id="1450" w:name="_Toc92186661"/>
        <w:bookmarkStart w:id="1451" w:name="_Toc92187353"/>
        <w:bookmarkStart w:id="1452" w:name="_Toc92188045"/>
        <w:bookmarkStart w:id="1453" w:name="_Toc92188735"/>
        <w:bookmarkStart w:id="1454" w:name="_Toc92189390"/>
        <w:bookmarkStart w:id="1455" w:name="_Toc92190046"/>
        <w:bookmarkStart w:id="1456" w:name="_Toc92190702"/>
        <w:bookmarkEnd w:id="1450"/>
        <w:bookmarkEnd w:id="1451"/>
        <w:bookmarkEnd w:id="1452"/>
        <w:bookmarkEnd w:id="1453"/>
        <w:bookmarkEnd w:id="1454"/>
        <w:bookmarkEnd w:id="1455"/>
        <w:bookmarkEnd w:id="1456"/>
      </w:tr>
      <w:tr w:rsidR="00067C6D" w:rsidRPr="009E3BE9" w:rsidDel="002739DA" w14:paraId="2AEB6A6B" w14:textId="12951A2B" w:rsidTr="00D830B0">
        <w:trPr>
          <w:trHeight w:val="290"/>
          <w:del w:id="1457" w:author="anna.resch88@gmail.com" w:date="2022-01-03T16:08:00Z"/>
        </w:trPr>
        <w:tc>
          <w:tcPr>
            <w:tcW w:w="2620" w:type="dxa"/>
            <w:tcBorders>
              <w:top w:val="nil"/>
              <w:left w:val="single" w:sz="4" w:space="0" w:color="auto"/>
              <w:bottom w:val="single" w:sz="4" w:space="0" w:color="auto"/>
              <w:right w:val="single" w:sz="4" w:space="0" w:color="auto"/>
            </w:tcBorders>
            <w:shd w:val="clear" w:color="000000" w:fill="C6E0B4"/>
            <w:noWrap/>
            <w:vAlign w:val="bottom"/>
            <w:hideMark/>
          </w:tcPr>
          <w:p w14:paraId="581BD412" w14:textId="3E973BE8" w:rsidR="00067C6D" w:rsidRPr="00F86424" w:rsidDel="002739DA" w:rsidRDefault="00067C6D" w:rsidP="003228B4">
            <w:pPr>
              <w:numPr>
                <w:ilvl w:val="0"/>
                <w:numId w:val="47"/>
              </w:numPr>
              <w:spacing w:after="0" w:line="240" w:lineRule="auto"/>
              <w:jc w:val="both"/>
              <w:rPr>
                <w:del w:id="1458" w:author="anna.resch88@gmail.com" w:date="2022-01-03T16:08:00Z"/>
                <w:rFonts w:asciiTheme="majorHAnsi" w:eastAsia="Times New Roman" w:hAnsiTheme="majorHAnsi" w:cstheme="majorHAnsi"/>
                <w:color w:val="000000"/>
                <w:lang w:val="en-US" w:eastAsia="de-DE"/>
                <w:rPrChange w:id="1459" w:author="anna.resch88@gmail.com" w:date="2022-01-04T09:34:00Z">
                  <w:rPr>
                    <w:del w:id="1460" w:author="anna.resch88@gmail.com" w:date="2022-01-03T16:08:00Z"/>
                    <w:rFonts w:asciiTheme="majorHAnsi" w:eastAsia="Times New Roman" w:hAnsiTheme="majorHAnsi" w:cstheme="majorHAnsi"/>
                    <w:color w:val="000000"/>
                    <w:lang w:eastAsia="de-DE"/>
                  </w:rPr>
                </w:rPrChange>
              </w:rPr>
            </w:pPr>
            <w:del w:id="1461" w:author="anna.resch88@gmail.com" w:date="2022-01-03T16:08:00Z">
              <w:r w:rsidRPr="00F86424" w:rsidDel="002739DA">
                <w:rPr>
                  <w:rFonts w:asciiTheme="majorHAnsi" w:eastAsia="Times New Roman" w:hAnsiTheme="majorHAnsi" w:cstheme="majorHAnsi"/>
                  <w:color w:val="000000"/>
                  <w:lang w:val="en-US" w:eastAsia="de-DE"/>
                  <w:rPrChange w:id="1462" w:author="anna.resch88@gmail.com" w:date="2022-01-04T09:34:00Z">
                    <w:rPr>
                      <w:rFonts w:asciiTheme="majorHAnsi" w:eastAsia="Times New Roman" w:hAnsiTheme="majorHAnsi" w:cstheme="majorHAnsi"/>
                      <w:color w:val="000000"/>
                      <w:lang w:eastAsia="de-DE"/>
                    </w:rPr>
                  </w:rPrChange>
                </w:rPr>
                <w:delText>ULD-V20-ULD, sample 1</w:delText>
              </w:r>
              <w:bookmarkStart w:id="1463" w:name="_Toc92186662"/>
              <w:bookmarkStart w:id="1464" w:name="_Toc92187354"/>
              <w:bookmarkStart w:id="1465" w:name="_Toc92188046"/>
              <w:bookmarkStart w:id="1466" w:name="_Toc92188736"/>
              <w:bookmarkStart w:id="1467" w:name="_Toc92189391"/>
              <w:bookmarkStart w:id="1468" w:name="_Toc92190047"/>
              <w:bookmarkStart w:id="1469" w:name="_Toc92190703"/>
              <w:bookmarkEnd w:id="1463"/>
              <w:bookmarkEnd w:id="1464"/>
              <w:bookmarkEnd w:id="1465"/>
              <w:bookmarkEnd w:id="1466"/>
              <w:bookmarkEnd w:id="1467"/>
              <w:bookmarkEnd w:id="1468"/>
              <w:bookmarkEnd w:id="1469"/>
            </w:del>
          </w:p>
        </w:tc>
        <w:tc>
          <w:tcPr>
            <w:tcW w:w="859" w:type="dxa"/>
            <w:tcBorders>
              <w:top w:val="nil"/>
              <w:left w:val="nil"/>
              <w:bottom w:val="single" w:sz="4" w:space="0" w:color="auto"/>
              <w:right w:val="single" w:sz="4" w:space="0" w:color="auto"/>
            </w:tcBorders>
            <w:shd w:val="clear" w:color="000000" w:fill="C6E0B4"/>
            <w:noWrap/>
            <w:vAlign w:val="bottom"/>
            <w:hideMark/>
          </w:tcPr>
          <w:p w14:paraId="3EA390C1" w14:textId="5BED7DA4" w:rsidR="00067C6D" w:rsidRPr="00F86424" w:rsidDel="002739DA" w:rsidRDefault="00067C6D" w:rsidP="003228B4">
            <w:pPr>
              <w:numPr>
                <w:ilvl w:val="0"/>
                <w:numId w:val="47"/>
              </w:numPr>
              <w:spacing w:after="0" w:line="240" w:lineRule="auto"/>
              <w:jc w:val="center"/>
              <w:rPr>
                <w:del w:id="1470" w:author="anna.resch88@gmail.com" w:date="2022-01-03T16:08:00Z"/>
                <w:rFonts w:asciiTheme="majorHAnsi" w:eastAsia="Times New Roman" w:hAnsiTheme="majorHAnsi" w:cstheme="majorHAnsi"/>
                <w:color w:val="000000"/>
                <w:lang w:val="en-US" w:eastAsia="de-DE"/>
                <w:rPrChange w:id="1471" w:author="anna.resch88@gmail.com" w:date="2022-01-04T09:34:00Z">
                  <w:rPr>
                    <w:del w:id="1472" w:author="anna.resch88@gmail.com" w:date="2022-01-03T16:08:00Z"/>
                    <w:rFonts w:asciiTheme="majorHAnsi" w:eastAsia="Times New Roman" w:hAnsiTheme="majorHAnsi" w:cstheme="majorHAnsi"/>
                    <w:color w:val="000000"/>
                    <w:lang w:eastAsia="de-DE"/>
                  </w:rPr>
                </w:rPrChange>
              </w:rPr>
            </w:pPr>
            <w:del w:id="1473" w:author="anna.resch88@gmail.com" w:date="2022-01-03T16:08:00Z">
              <w:r w:rsidRPr="00F86424" w:rsidDel="002739DA">
                <w:rPr>
                  <w:rFonts w:asciiTheme="majorHAnsi" w:eastAsia="Times New Roman" w:hAnsiTheme="majorHAnsi" w:cstheme="majorHAnsi"/>
                  <w:color w:val="000000"/>
                  <w:lang w:val="en-US" w:eastAsia="de-DE"/>
                  <w:rPrChange w:id="1474" w:author="anna.resch88@gmail.com" w:date="2022-01-04T09:34:00Z">
                    <w:rPr>
                      <w:rFonts w:asciiTheme="majorHAnsi" w:eastAsia="Times New Roman" w:hAnsiTheme="majorHAnsi" w:cstheme="majorHAnsi"/>
                      <w:color w:val="000000"/>
                      <w:lang w:eastAsia="de-DE"/>
                    </w:rPr>
                  </w:rPrChange>
                </w:rPr>
                <w:delText>15%</w:delText>
              </w:r>
              <w:bookmarkStart w:id="1475" w:name="_Toc92186663"/>
              <w:bookmarkStart w:id="1476" w:name="_Toc92187355"/>
              <w:bookmarkStart w:id="1477" w:name="_Toc92188047"/>
              <w:bookmarkStart w:id="1478" w:name="_Toc92188737"/>
              <w:bookmarkStart w:id="1479" w:name="_Toc92189392"/>
              <w:bookmarkStart w:id="1480" w:name="_Toc92190048"/>
              <w:bookmarkStart w:id="1481" w:name="_Toc92190704"/>
              <w:bookmarkEnd w:id="1475"/>
              <w:bookmarkEnd w:id="1476"/>
              <w:bookmarkEnd w:id="1477"/>
              <w:bookmarkEnd w:id="1478"/>
              <w:bookmarkEnd w:id="1479"/>
              <w:bookmarkEnd w:id="1480"/>
              <w:bookmarkEnd w:id="1481"/>
            </w:del>
          </w:p>
        </w:tc>
        <w:tc>
          <w:tcPr>
            <w:tcW w:w="937" w:type="dxa"/>
            <w:tcBorders>
              <w:top w:val="nil"/>
              <w:left w:val="nil"/>
              <w:bottom w:val="single" w:sz="4" w:space="0" w:color="auto"/>
              <w:right w:val="single" w:sz="4" w:space="0" w:color="auto"/>
            </w:tcBorders>
            <w:shd w:val="clear" w:color="000000" w:fill="C6E0B4"/>
            <w:noWrap/>
            <w:vAlign w:val="bottom"/>
            <w:hideMark/>
          </w:tcPr>
          <w:p w14:paraId="23F50A44" w14:textId="4DCB7FB6" w:rsidR="00067C6D" w:rsidRPr="00F86424" w:rsidDel="002739DA" w:rsidRDefault="00067C6D" w:rsidP="003228B4">
            <w:pPr>
              <w:numPr>
                <w:ilvl w:val="0"/>
                <w:numId w:val="47"/>
              </w:numPr>
              <w:spacing w:after="0" w:line="240" w:lineRule="auto"/>
              <w:jc w:val="center"/>
              <w:rPr>
                <w:del w:id="1482" w:author="anna.resch88@gmail.com" w:date="2022-01-03T16:08:00Z"/>
                <w:rFonts w:asciiTheme="majorHAnsi" w:eastAsia="Times New Roman" w:hAnsiTheme="majorHAnsi" w:cstheme="majorHAnsi"/>
                <w:color w:val="000000"/>
                <w:lang w:val="en-US" w:eastAsia="de-DE"/>
                <w:rPrChange w:id="1483" w:author="anna.resch88@gmail.com" w:date="2022-01-04T09:34:00Z">
                  <w:rPr>
                    <w:del w:id="1484" w:author="anna.resch88@gmail.com" w:date="2022-01-03T16:08:00Z"/>
                    <w:rFonts w:asciiTheme="majorHAnsi" w:eastAsia="Times New Roman" w:hAnsiTheme="majorHAnsi" w:cstheme="majorHAnsi"/>
                    <w:color w:val="000000"/>
                    <w:lang w:eastAsia="de-DE"/>
                  </w:rPr>
                </w:rPrChange>
              </w:rPr>
            </w:pPr>
            <w:del w:id="1485" w:author="anna.resch88@gmail.com" w:date="2022-01-03T16:08:00Z">
              <w:r w:rsidRPr="00F86424" w:rsidDel="002739DA">
                <w:rPr>
                  <w:rFonts w:asciiTheme="majorHAnsi" w:eastAsia="Times New Roman" w:hAnsiTheme="majorHAnsi" w:cstheme="majorHAnsi"/>
                  <w:color w:val="000000"/>
                  <w:lang w:val="en-US" w:eastAsia="de-DE"/>
                  <w:rPrChange w:id="1486" w:author="anna.resch88@gmail.com" w:date="2022-01-04T09:34:00Z">
                    <w:rPr>
                      <w:rFonts w:asciiTheme="majorHAnsi" w:eastAsia="Times New Roman" w:hAnsiTheme="majorHAnsi" w:cstheme="majorHAnsi"/>
                      <w:color w:val="000000"/>
                      <w:lang w:eastAsia="de-DE"/>
                    </w:rPr>
                  </w:rPrChange>
                </w:rPr>
                <w:delText>water</w:delText>
              </w:r>
              <w:bookmarkStart w:id="1487" w:name="_Toc92186664"/>
              <w:bookmarkStart w:id="1488" w:name="_Toc92187356"/>
              <w:bookmarkStart w:id="1489" w:name="_Toc92188048"/>
              <w:bookmarkStart w:id="1490" w:name="_Toc92188738"/>
              <w:bookmarkStart w:id="1491" w:name="_Toc92189393"/>
              <w:bookmarkStart w:id="1492" w:name="_Toc92190049"/>
              <w:bookmarkStart w:id="1493" w:name="_Toc92190705"/>
              <w:bookmarkEnd w:id="1487"/>
              <w:bookmarkEnd w:id="1488"/>
              <w:bookmarkEnd w:id="1489"/>
              <w:bookmarkEnd w:id="1490"/>
              <w:bookmarkEnd w:id="1491"/>
              <w:bookmarkEnd w:id="1492"/>
              <w:bookmarkEnd w:id="1493"/>
            </w:del>
          </w:p>
        </w:tc>
        <w:tc>
          <w:tcPr>
            <w:tcW w:w="952" w:type="dxa"/>
            <w:tcBorders>
              <w:top w:val="nil"/>
              <w:left w:val="nil"/>
              <w:bottom w:val="single" w:sz="4" w:space="0" w:color="auto"/>
              <w:right w:val="single" w:sz="4" w:space="0" w:color="auto"/>
            </w:tcBorders>
            <w:shd w:val="clear" w:color="000000" w:fill="C6E0B4"/>
            <w:noWrap/>
            <w:vAlign w:val="bottom"/>
            <w:hideMark/>
          </w:tcPr>
          <w:p w14:paraId="0A97977E" w14:textId="01FF2AA0" w:rsidR="00067C6D" w:rsidRPr="00F86424" w:rsidDel="002739DA" w:rsidRDefault="00067C6D" w:rsidP="003228B4">
            <w:pPr>
              <w:numPr>
                <w:ilvl w:val="0"/>
                <w:numId w:val="47"/>
              </w:numPr>
              <w:spacing w:after="0" w:line="240" w:lineRule="auto"/>
              <w:jc w:val="center"/>
              <w:rPr>
                <w:del w:id="1494" w:author="anna.resch88@gmail.com" w:date="2022-01-03T16:08:00Z"/>
                <w:rFonts w:asciiTheme="majorHAnsi" w:eastAsia="Times New Roman" w:hAnsiTheme="majorHAnsi" w:cstheme="majorHAnsi"/>
                <w:color w:val="000000"/>
                <w:lang w:val="en-US" w:eastAsia="de-DE"/>
                <w:rPrChange w:id="1495" w:author="anna.resch88@gmail.com" w:date="2022-01-04T09:34:00Z">
                  <w:rPr>
                    <w:del w:id="1496" w:author="anna.resch88@gmail.com" w:date="2022-01-03T16:08:00Z"/>
                    <w:rFonts w:asciiTheme="majorHAnsi" w:eastAsia="Times New Roman" w:hAnsiTheme="majorHAnsi" w:cstheme="majorHAnsi"/>
                    <w:color w:val="000000"/>
                    <w:lang w:eastAsia="de-DE"/>
                  </w:rPr>
                </w:rPrChange>
              </w:rPr>
            </w:pPr>
            <w:del w:id="1497" w:author="anna.resch88@gmail.com" w:date="2022-01-03T16:08:00Z">
              <w:r w:rsidRPr="00F86424" w:rsidDel="002739DA">
                <w:rPr>
                  <w:rFonts w:asciiTheme="majorHAnsi" w:eastAsia="Times New Roman" w:hAnsiTheme="majorHAnsi" w:cstheme="majorHAnsi"/>
                  <w:color w:val="000000"/>
                  <w:lang w:val="en-US" w:eastAsia="de-DE"/>
                  <w:rPrChange w:id="1498" w:author="anna.resch88@gmail.com" w:date="2022-01-04T09:34:00Z">
                    <w:rPr>
                      <w:rFonts w:asciiTheme="majorHAnsi" w:eastAsia="Times New Roman" w:hAnsiTheme="majorHAnsi" w:cstheme="majorHAnsi"/>
                      <w:color w:val="000000"/>
                      <w:lang w:eastAsia="de-DE"/>
                    </w:rPr>
                  </w:rPrChange>
                </w:rPr>
                <w:delText>RF</w:delText>
              </w:r>
              <w:bookmarkStart w:id="1499" w:name="_Toc92186665"/>
              <w:bookmarkStart w:id="1500" w:name="_Toc92187357"/>
              <w:bookmarkStart w:id="1501" w:name="_Toc92188049"/>
              <w:bookmarkStart w:id="1502" w:name="_Toc92188739"/>
              <w:bookmarkStart w:id="1503" w:name="_Toc92189394"/>
              <w:bookmarkStart w:id="1504" w:name="_Toc92190050"/>
              <w:bookmarkStart w:id="1505" w:name="_Toc92190706"/>
              <w:bookmarkEnd w:id="1499"/>
              <w:bookmarkEnd w:id="1500"/>
              <w:bookmarkEnd w:id="1501"/>
              <w:bookmarkEnd w:id="1502"/>
              <w:bookmarkEnd w:id="1503"/>
              <w:bookmarkEnd w:id="1504"/>
              <w:bookmarkEnd w:id="1505"/>
            </w:del>
          </w:p>
        </w:tc>
        <w:tc>
          <w:tcPr>
            <w:tcW w:w="1081" w:type="dxa"/>
            <w:tcBorders>
              <w:top w:val="nil"/>
              <w:left w:val="nil"/>
              <w:bottom w:val="single" w:sz="4" w:space="0" w:color="auto"/>
              <w:right w:val="single" w:sz="4" w:space="0" w:color="auto"/>
            </w:tcBorders>
            <w:shd w:val="clear" w:color="000000" w:fill="C6E0B4"/>
            <w:noWrap/>
            <w:vAlign w:val="bottom"/>
            <w:hideMark/>
          </w:tcPr>
          <w:p w14:paraId="749B6681" w14:textId="328A381A" w:rsidR="00067C6D" w:rsidRPr="00F86424" w:rsidDel="002739DA" w:rsidRDefault="00067C6D" w:rsidP="003228B4">
            <w:pPr>
              <w:numPr>
                <w:ilvl w:val="0"/>
                <w:numId w:val="47"/>
              </w:numPr>
              <w:spacing w:after="0" w:line="240" w:lineRule="auto"/>
              <w:jc w:val="center"/>
              <w:rPr>
                <w:del w:id="1506" w:author="anna.resch88@gmail.com" w:date="2022-01-03T16:08:00Z"/>
                <w:rFonts w:asciiTheme="majorHAnsi" w:eastAsia="Times New Roman" w:hAnsiTheme="majorHAnsi" w:cstheme="majorHAnsi"/>
                <w:color w:val="000000"/>
                <w:lang w:val="en-US" w:eastAsia="de-DE"/>
                <w:rPrChange w:id="1507" w:author="anna.resch88@gmail.com" w:date="2022-01-04T09:34:00Z">
                  <w:rPr>
                    <w:del w:id="1508" w:author="anna.resch88@gmail.com" w:date="2022-01-03T16:08:00Z"/>
                    <w:rFonts w:asciiTheme="majorHAnsi" w:eastAsia="Times New Roman" w:hAnsiTheme="majorHAnsi" w:cstheme="majorHAnsi"/>
                    <w:color w:val="000000"/>
                    <w:lang w:eastAsia="de-DE"/>
                  </w:rPr>
                </w:rPrChange>
              </w:rPr>
            </w:pPr>
            <w:del w:id="1509" w:author="anna.resch88@gmail.com" w:date="2022-01-03T16:08:00Z">
              <w:r w:rsidRPr="00F86424" w:rsidDel="002739DA">
                <w:rPr>
                  <w:rFonts w:asciiTheme="majorHAnsi" w:eastAsia="Times New Roman" w:hAnsiTheme="majorHAnsi" w:cstheme="majorHAnsi"/>
                  <w:color w:val="000000"/>
                  <w:lang w:val="en-US" w:eastAsia="de-DE"/>
                  <w:rPrChange w:id="1510" w:author="anna.resch88@gmail.com" w:date="2022-01-04T09:34:00Z">
                    <w:rPr>
                      <w:rFonts w:asciiTheme="majorHAnsi" w:eastAsia="Times New Roman" w:hAnsiTheme="majorHAnsi" w:cstheme="majorHAnsi"/>
                      <w:color w:val="000000"/>
                      <w:lang w:eastAsia="de-DE"/>
                    </w:rPr>
                  </w:rPrChange>
                </w:rPr>
                <w:delText>14.1</w:delText>
              </w:r>
              <w:bookmarkStart w:id="1511" w:name="_Toc92186666"/>
              <w:bookmarkStart w:id="1512" w:name="_Toc92187358"/>
              <w:bookmarkStart w:id="1513" w:name="_Toc92188050"/>
              <w:bookmarkStart w:id="1514" w:name="_Toc92188740"/>
              <w:bookmarkStart w:id="1515" w:name="_Toc92189395"/>
              <w:bookmarkStart w:id="1516" w:name="_Toc92190051"/>
              <w:bookmarkStart w:id="1517" w:name="_Toc92190707"/>
              <w:bookmarkEnd w:id="1511"/>
              <w:bookmarkEnd w:id="1512"/>
              <w:bookmarkEnd w:id="1513"/>
              <w:bookmarkEnd w:id="1514"/>
              <w:bookmarkEnd w:id="1515"/>
              <w:bookmarkEnd w:id="1516"/>
              <w:bookmarkEnd w:id="1517"/>
            </w:del>
          </w:p>
        </w:tc>
        <w:tc>
          <w:tcPr>
            <w:tcW w:w="1349" w:type="dxa"/>
            <w:tcBorders>
              <w:top w:val="nil"/>
              <w:left w:val="nil"/>
              <w:bottom w:val="single" w:sz="4" w:space="0" w:color="auto"/>
              <w:right w:val="single" w:sz="4" w:space="0" w:color="auto"/>
            </w:tcBorders>
            <w:shd w:val="clear" w:color="000000" w:fill="C6E0B4"/>
            <w:noWrap/>
            <w:vAlign w:val="bottom"/>
            <w:hideMark/>
          </w:tcPr>
          <w:p w14:paraId="08B869BD" w14:textId="6F4DF2B7" w:rsidR="00067C6D" w:rsidRPr="00F86424" w:rsidDel="002739DA" w:rsidRDefault="00067C6D" w:rsidP="003228B4">
            <w:pPr>
              <w:numPr>
                <w:ilvl w:val="0"/>
                <w:numId w:val="47"/>
              </w:numPr>
              <w:spacing w:after="0" w:line="240" w:lineRule="auto"/>
              <w:jc w:val="center"/>
              <w:rPr>
                <w:del w:id="1518" w:author="anna.resch88@gmail.com" w:date="2022-01-03T16:08:00Z"/>
                <w:rFonts w:asciiTheme="majorHAnsi" w:eastAsia="Times New Roman" w:hAnsiTheme="majorHAnsi" w:cstheme="majorHAnsi"/>
                <w:color w:val="000000"/>
                <w:lang w:val="en-US" w:eastAsia="de-DE"/>
                <w:rPrChange w:id="1519" w:author="anna.resch88@gmail.com" w:date="2022-01-04T09:34:00Z">
                  <w:rPr>
                    <w:del w:id="1520" w:author="anna.resch88@gmail.com" w:date="2022-01-03T16:08:00Z"/>
                    <w:rFonts w:asciiTheme="majorHAnsi" w:eastAsia="Times New Roman" w:hAnsiTheme="majorHAnsi" w:cstheme="majorHAnsi"/>
                    <w:color w:val="000000"/>
                    <w:lang w:eastAsia="de-DE"/>
                  </w:rPr>
                </w:rPrChange>
              </w:rPr>
            </w:pPr>
            <w:del w:id="1521" w:author="anna.resch88@gmail.com" w:date="2022-01-03T16:08:00Z">
              <w:r w:rsidRPr="00F86424" w:rsidDel="002739DA">
                <w:rPr>
                  <w:rFonts w:asciiTheme="majorHAnsi" w:eastAsia="Times New Roman" w:hAnsiTheme="majorHAnsi" w:cstheme="majorHAnsi"/>
                  <w:color w:val="000000"/>
                  <w:lang w:val="en-US" w:eastAsia="de-DE"/>
                  <w:rPrChange w:id="1522" w:author="anna.resch88@gmail.com" w:date="2022-01-04T09:34:00Z">
                    <w:rPr>
                      <w:rFonts w:asciiTheme="majorHAnsi" w:eastAsia="Times New Roman" w:hAnsiTheme="majorHAnsi" w:cstheme="majorHAnsi"/>
                      <w:color w:val="000000"/>
                      <w:lang w:eastAsia="de-DE"/>
                    </w:rPr>
                  </w:rPrChange>
                </w:rPr>
                <w:delText>15</w:delText>
              </w:r>
              <w:bookmarkStart w:id="1523" w:name="_Toc92186667"/>
              <w:bookmarkStart w:id="1524" w:name="_Toc92187359"/>
              <w:bookmarkStart w:id="1525" w:name="_Toc92188051"/>
              <w:bookmarkStart w:id="1526" w:name="_Toc92188741"/>
              <w:bookmarkStart w:id="1527" w:name="_Toc92189396"/>
              <w:bookmarkStart w:id="1528" w:name="_Toc92190052"/>
              <w:bookmarkStart w:id="1529" w:name="_Toc92190708"/>
              <w:bookmarkEnd w:id="1523"/>
              <w:bookmarkEnd w:id="1524"/>
              <w:bookmarkEnd w:id="1525"/>
              <w:bookmarkEnd w:id="1526"/>
              <w:bookmarkEnd w:id="1527"/>
              <w:bookmarkEnd w:id="1528"/>
              <w:bookmarkEnd w:id="1529"/>
            </w:del>
          </w:p>
        </w:tc>
        <w:tc>
          <w:tcPr>
            <w:tcW w:w="892" w:type="dxa"/>
            <w:tcBorders>
              <w:top w:val="nil"/>
              <w:left w:val="nil"/>
              <w:bottom w:val="single" w:sz="4" w:space="0" w:color="auto"/>
              <w:right w:val="single" w:sz="4" w:space="0" w:color="auto"/>
            </w:tcBorders>
            <w:shd w:val="clear" w:color="000000" w:fill="C6E0B4"/>
            <w:noWrap/>
            <w:vAlign w:val="bottom"/>
            <w:hideMark/>
          </w:tcPr>
          <w:p w14:paraId="25BD2957" w14:textId="72A4F865" w:rsidR="00067C6D" w:rsidRPr="00F86424" w:rsidDel="002739DA" w:rsidRDefault="00067C6D" w:rsidP="003228B4">
            <w:pPr>
              <w:numPr>
                <w:ilvl w:val="0"/>
                <w:numId w:val="47"/>
              </w:numPr>
              <w:spacing w:after="0" w:line="240" w:lineRule="auto"/>
              <w:jc w:val="center"/>
              <w:rPr>
                <w:del w:id="1530" w:author="anna.resch88@gmail.com" w:date="2022-01-03T16:08:00Z"/>
                <w:rFonts w:asciiTheme="majorHAnsi" w:eastAsia="Times New Roman" w:hAnsiTheme="majorHAnsi" w:cstheme="majorHAnsi"/>
                <w:color w:val="000000"/>
                <w:lang w:val="en-US" w:eastAsia="de-DE"/>
                <w:rPrChange w:id="1531" w:author="anna.resch88@gmail.com" w:date="2022-01-04T09:34:00Z">
                  <w:rPr>
                    <w:del w:id="1532" w:author="anna.resch88@gmail.com" w:date="2022-01-03T16:08:00Z"/>
                    <w:rFonts w:asciiTheme="majorHAnsi" w:eastAsia="Times New Roman" w:hAnsiTheme="majorHAnsi" w:cstheme="majorHAnsi"/>
                    <w:color w:val="000000"/>
                    <w:lang w:eastAsia="de-DE"/>
                  </w:rPr>
                </w:rPrChange>
              </w:rPr>
            </w:pPr>
            <w:del w:id="1533" w:author="anna.resch88@gmail.com" w:date="2022-01-03T16:08:00Z">
              <w:r w:rsidRPr="00F86424" w:rsidDel="002739DA">
                <w:rPr>
                  <w:rFonts w:asciiTheme="majorHAnsi" w:eastAsia="Times New Roman" w:hAnsiTheme="majorHAnsi" w:cstheme="majorHAnsi"/>
                  <w:color w:val="000000"/>
                  <w:lang w:val="en-US" w:eastAsia="de-DE"/>
                  <w:rPrChange w:id="1534" w:author="anna.resch88@gmail.com" w:date="2022-01-04T09:34:00Z">
                    <w:rPr>
                      <w:rFonts w:asciiTheme="majorHAnsi" w:eastAsia="Times New Roman" w:hAnsiTheme="majorHAnsi" w:cstheme="majorHAnsi"/>
                      <w:color w:val="000000"/>
                      <w:lang w:eastAsia="de-DE"/>
                    </w:rPr>
                  </w:rPrChange>
                </w:rPr>
                <w:delText>99.95</w:delText>
              </w:r>
              <w:bookmarkStart w:id="1535" w:name="_Toc92186668"/>
              <w:bookmarkStart w:id="1536" w:name="_Toc92187360"/>
              <w:bookmarkStart w:id="1537" w:name="_Toc92188052"/>
              <w:bookmarkStart w:id="1538" w:name="_Toc92188742"/>
              <w:bookmarkStart w:id="1539" w:name="_Toc92189397"/>
              <w:bookmarkStart w:id="1540" w:name="_Toc92190053"/>
              <w:bookmarkStart w:id="1541" w:name="_Toc92190709"/>
              <w:bookmarkEnd w:id="1535"/>
              <w:bookmarkEnd w:id="1536"/>
              <w:bookmarkEnd w:id="1537"/>
              <w:bookmarkEnd w:id="1538"/>
              <w:bookmarkEnd w:id="1539"/>
              <w:bookmarkEnd w:id="1540"/>
              <w:bookmarkEnd w:id="1541"/>
            </w:del>
          </w:p>
        </w:tc>
        <w:tc>
          <w:tcPr>
            <w:tcW w:w="743" w:type="dxa"/>
            <w:tcBorders>
              <w:top w:val="nil"/>
              <w:left w:val="nil"/>
              <w:bottom w:val="single" w:sz="4" w:space="0" w:color="auto"/>
              <w:right w:val="nil"/>
            </w:tcBorders>
            <w:shd w:val="clear" w:color="000000" w:fill="C6E0B4"/>
            <w:noWrap/>
            <w:vAlign w:val="bottom"/>
            <w:hideMark/>
          </w:tcPr>
          <w:p w14:paraId="64E7B27D" w14:textId="73E20540" w:rsidR="00067C6D" w:rsidRPr="00F86424" w:rsidDel="002739DA" w:rsidRDefault="00067C6D" w:rsidP="003228B4">
            <w:pPr>
              <w:numPr>
                <w:ilvl w:val="0"/>
                <w:numId w:val="47"/>
              </w:numPr>
              <w:spacing w:after="0" w:line="240" w:lineRule="auto"/>
              <w:jc w:val="center"/>
              <w:rPr>
                <w:del w:id="1542" w:author="anna.resch88@gmail.com" w:date="2022-01-03T16:08:00Z"/>
                <w:rFonts w:asciiTheme="majorHAnsi" w:eastAsia="Times New Roman" w:hAnsiTheme="majorHAnsi" w:cstheme="majorHAnsi"/>
                <w:color w:val="000000"/>
                <w:lang w:val="en-US" w:eastAsia="de-DE"/>
                <w:rPrChange w:id="1543" w:author="anna.resch88@gmail.com" w:date="2022-01-04T09:34:00Z">
                  <w:rPr>
                    <w:del w:id="1544" w:author="anna.resch88@gmail.com" w:date="2022-01-03T16:08:00Z"/>
                    <w:rFonts w:asciiTheme="majorHAnsi" w:eastAsia="Times New Roman" w:hAnsiTheme="majorHAnsi" w:cstheme="majorHAnsi"/>
                    <w:color w:val="000000"/>
                    <w:lang w:eastAsia="de-DE"/>
                  </w:rPr>
                </w:rPrChange>
              </w:rPr>
            </w:pPr>
            <w:del w:id="1545" w:author="anna.resch88@gmail.com" w:date="2022-01-03T16:08:00Z">
              <w:r w:rsidRPr="00F86424" w:rsidDel="002739DA">
                <w:rPr>
                  <w:rFonts w:asciiTheme="majorHAnsi" w:eastAsia="Times New Roman" w:hAnsiTheme="majorHAnsi" w:cstheme="majorHAnsi"/>
                  <w:color w:val="000000"/>
                  <w:lang w:val="en-US" w:eastAsia="de-DE"/>
                  <w:rPrChange w:id="1546" w:author="anna.resch88@gmail.com" w:date="2022-01-04T09:34:00Z">
                    <w:rPr>
                      <w:rFonts w:asciiTheme="majorHAnsi" w:eastAsia="Times New Roman" w:hAnsiTheme="majorHAnsi" w:cstheme="majorHAnsi"/>
                      <w:color w:val="000000"/>
                      <w:lang w:eastAsia="de-DE"/>
                    </w:rPr>
                  </w:rPrChange>
                </w:rPr>
                <w:delText>7.15</w:delText>
              </w:r>
              <w:bookmarkStart w:id="1547" w:name="_Toc92186669"/>
              <w:bookmarkStart w:id="1548" w:name="_Toc92187361"/>
              <w:bookmarkStart w:id="1549" w:name="_Toc92188053"/>
              <w:bookmarkStart w:id="1550" w:name="_Toc92188743"/>
              <w:bookmarkStart w:id="1551" w:name="_Toc92189398"/>
              <w:bookmarkStart w:id="1552" w:name="_Toc92190054"/>
              <w:bookmarkStart w:id="1553" w:name="_Toc92190710"/>
              <w:bookmarkEnd w:id="1547"/>
              <w:bookmarkEnd w:id="1548"/>
              <w:bookmarkEnd w:id="1549"/>
              <w:bookmarkEnd w:id="1550"/>
              <w:bookmarkEnd w:id="1551"/>
              <w:bookmarkEnd w:id="1552"/>
              <w:bookmarkEnd w:id="1553"/>
            </w:del>
          </w:p>
        </w:tc>
        <w:tc>
          <w:tcPr>
            <w:tcW w:w="989" w:type="dxa"/>
            <w:tcBorders>
              <w:top w:val="nil"/>
              <w:left w:val="single" w:sz="4" w:space="0" w:color="auto"/>
              <w:bottom w:val="nil"/>
              <w:right w:val="single" w:sz="4" w:space="0" w:color="auto"/>
            </w:tcBorders>
            <w:shd w:val="clear" w:color="000000" w:fill="C6E0B4"/>
            <w:noWrap/>
            <w:vAlign w:val="bottom"/>
            <w:hideMark/>
          </w:tcPr>
          <w:p w14:paraId="27B754FB" w14:textId="40F05233" w:rsidR="00067C6D" w:rsidRPr="00F86424" w:rsidDel="002739DA" w:rsidRDefault="00067C6D" w:rsidP="003228B4">
            <w:pPr>
              <w:numPr>
                <w:ilvl w:val="0"/>
                <w:numId w:val="47"/>
              </w:numPr>
              <w:spacing w:after="0" w:line="240" w:lineRule="auto"/>
              <w:jc w:val="center"/>
              <w:rPr>
                <w:del w:id="1554" w:author="anna.resch88@gmail.com" w:date="2022-01-03T16:08:00Z"/>
                <w:rFonts w:asciiTheme="majorHAnsi" w:eastAsia="Times New Roman" w:hAnsiTheme="majorHAnsi" w:cstheme="majorHAnsi"/>
                <w:color w:val="000000"/>
                <w:lang w:val="en-US" w:eastAsia="de-DE"/>
                <w:rPrChange w:id="1555" w:author="anna.resch88@gmail.com" w:date="2022-01-04T09:34:00Z">
                  <w:rPr>
                    <w:del w:id="1556" w:author="anna.resch88@gmail.com" w:date="2022-01-03T16:08:00Z"/>
                    <w:rFonts w:asciiTheme="majorHAnsi" w:eastAsia="Times New Roman" w:hAnsiTheme="majorHAnsi" w:cstheme="majorHAnsi"/>
                    <w:color w:val="000000"/>
                    <w:lang w:eastAsia="de-DE"/>
                  </w:rPr>
                </w:rPrChange>
              </w:rPr>
            </w:pPr>
            <w:bookmarkStart w:id="1557" w:name="_Toc92186670"/>
            <w:bookmarkStart w:id="1558" w:name="_Toc92187362"/>
            <w:bookmarkStart w:id="1559" w:name="_Toc92188054"/>
            <w:bookmarkStart w:id="1560" w:name="_Toc92188744"/>
            <w:bookmarkStart w:id="1561" w:name="_Toc92189399"/>
            <w:bookmarkStart w:id="1562" w:name="_Toc92190055"/>
            <w:bookmarkStart w:id="1563" w:name="_Toc92190711"/>
            <w:bookmarkEnd w:id="1557"/>
            <w:bookmarkEnd w:id="1558"/>
            <w:bookmarkEnd w:id="1559"/>
            <w:bookmarkEnd w:id="1560"/>
            <w:bookmarkEnd w:id="1561"/>
            <w:bookmarkEnd w:id="1562"/>
            <w:bookmarkEnd w:id="1563"/>
          </w:p>
        </w:tc>
        <w:tc>
          <w:tcPr>
            <w:tcW w:w="898" w:type="dxa"/>
            <w:tcBorders>
              <w:top w:val="nil"/>
              <w:left w:val="nil"/>
              <w:bottom w:val="nil"/>
              <w:right w:val="single" w:sz="4" w:space="0" w:color="auto"/>
            </w:tcBorders>
            <w:shd w:val="clear" w:color="000000" w:fill="C6E0B4"/>
            <w:noWrap/>
            <w:vAlign w:val="bottom"/>
            <w:hideMark/>
          </w:tcPr>
          <w:p w14:paraId="3F43E66B" w14:textId="5E8E425F" w:rsidR="00067C6D" w:rsidRPr="00F86424" w:rsidDel="002739DA" w:rsidRDefault="00067C6D" w:rsidP="003228B4">
            <w:pPr>
              <w:numPr>
                <w:ilvl w:val="0"/>
                <w:numId w:val="47"/>
              </w:numPr>
              <w:spacing w:after="0" w:line="240" w:lineRule="auto"/>
              <w:jc w:val="center"/>
              <w:rPr>
                <w:del w:id="1564" w:author="anna.resch88@gmail.com" w:date="2022-01-03T16:08:00Z"/>
                <w:rFonts w:asciiTheme="majorHAnsi" w:eastAsia="Times New Roman" w:hAnsiTheme="majorHAnsi" w:cstheme="majorHAnsi"/>
                <w:color w:val="000000"/>
                <w:lang w:val="en-US" w:eastAsia="de-DE"/>
                <w:rPrChange w:id="1565" w:author="anna.resch88@gmail.com" w:date="2022-01-04T09:34:00Z">
                  <w:rPr>
                    <w:del w:id="1566" w:author="anna.resch88@gmail.com" w:date="2022-01-03T16:08:00Z"/>
                    <w:rFonts w:asciiTheme="majorHAnsi" w:eastAsia="Times New Roman" w:hAnsiTheme="majorHAnsi" w:cstheme="majorHAnsi"/>
                    <w:color w:val="000000"/>
                    <w:lang w:eastAsia="de-DE"/>
                  </w:rPr>
                </w:rPrChange>
              </w:rPr>
            </w:pPr>
            <w:bookmarkStart w:id="1567" w:name="_Toc92186671"/>
            <w:bookmarkStart w:id="1568" w:name="_Toc92187363"/>
            <w:bookmarkStart w:id="1569" w:name="_Toc92188055"/>
            <w:bookmarkStart w:id="1570" w:name="_Toc92188745"/>
            <w:bookmarkStart w:id="1571" w:name="_Toc92189400"/>
            <w:bookmarkStart w:id="1572" w:name="_Toc92190056"/>
            <w:bookmarkStart w:id="1573" w:name="_Toc92190712"/>
            <w:bookmarkEnd w:id="1567"/>
            <w:bookmarkEnd w:id="1568"/>
            <w:bookmarkEnd w:id="1569"/>
            <w:bookmarkEnd w:id="1570"/>
            <w:bookmarkEnd w:id="1571"/>
            <w:bookmarkEnd w:id="1572"/>
            <w:bookmarkEnd w:id="1573"/>
          </w:p>
        </w:tc>
        <w:bookmarkStart w:id="1574" w:name="_Toc92186672"/>
        <w:bookmarkStart w:id="1575" w:name="_Toc92187364"/>
        <w:bookmarkStart w:id="1576" w:name="_Toc92188056"/>
        <w:bookmarkStart w:id="1577" w:name="_Toc92188746"/>
        <w:bookmarkStart w:id="1578" w:name="_Toc92189401"/>
        <w:bookmarkStart w:id="1579" w:name="_Toc92190057"/>
        <w:bookmarkStart w:id="1580" w:name="_Toc92190713"/>
        <w:bookmarkEnd w:id="1574"/>
        <w:bookmarkEnd w:id="1575"/>
        <w:bookmarkEnd w:id="1576"/>
        <w:bookmarkEnd w:id="1577"/>
        <w:bookmarkEnd w:id="1578"/>
        <w:bookmarkEnd w:id="1579"/>
        <w:bookmarkEnd w:id="1580"/>
      </w:tr>
      <w:tr w:rsidR="00067C6D" w:rsidRPr="009E3BE9" w:rsidDel="002739DA" w14:paraId="5AC15128" w14:textId="0F40C1E4" w:rsidTr="00D830B0">
        <w:trPr>
          <w:trHeight w:val="290"/>
          <w:del w:id="1581" w:author="anna.resch88@gmail.com" w:date="2022-01-03T16:08:00Z"/>
        </w:trPr>
        <w:tc>
          <w:tcPr>
            <w:tcW w:w="2620" w:type="dxa"/>
            <w:tcBorders>
              <w:top w:val="nil"/>
              <w:left w:val="single" w:sz="4" w:space="0" w:color="auto"/>
              <w:bottom w:val="single" w:sz="4" w:space="0" w:color="auto"/>
              <w:right w:val="single" w:sz="4" w:space="0" w:color="auto"/>
            </w:tcBorders>
            <w:shd w:val="clear" w:color="000000" w:fill="C6E0B4"/>
            <w:noWrap/>
            <w:vAlign w:val="bottom"/>
            <w:hideMark/>
          </w:tcPr>
          <w:p w14:paraId="245E52A8" w14:textId="5D1F0537" w:rsidR="00067C6D" w:rsidRPr="00F86424" w:rsidDel="002739DA" w:rsidRDefault="00067C6D" w:rsidP="003228B4">
            <w:pPr>
              <w:numPr>
                <w:ilvl w:val="0"/>
                <w:numId w:val="47"/>
              </w:numPr>
              <w:spacing w:after="0" w:line="240" w:lineRule="auto"/>
              <w:jc w:val="both"/>
              <w:rPr>
                <w:del w:id="1582" w:author="anna.resch88@gmail.com" w:date="2022-01-03T16:08:00Z"/>
                <w:rFonts w:asciiTheme="majorHAnsi" w:eastAsia="Times New Roman" w:hAnsiTheme="majorHAnsi" w:cstheme="majorHAnsi"/>
                <w:color w:val="000000"/>
                <w:lang w:val="en-US" w:eastAsia="de-DE"/>
                <w:rPrChange w:id="1583" w:author="anna.resch88@gmail.com" w:date="2022-01-04T09:34:00Z">
                  <w:rPr>
                    <w:del w:id="1584" w:author="anna.resch88@gmail.com" w:date="2022-01-03T16:08:00Z"/>
                    <w:rFonts w:asciiTheme="majorHAnsi" w:eastAsia="Times New Roman" w:hAnsiTheme="majorHAnsi" w:cstheme="majorHAnsi"/>
                    <w:color w:val="000000"/>
                    <w:lang w:eastAsia="de-DE"/>
                  </w:rPr>
                </w:rPrChange>
              </w:rPr>
            </w:pPr>
            <w:del w:id="1585" w:author="anna.resch88@gmail.com" w:date="2022-01-03T16:08:00Z">
              <w:r w:rsidRPr="00F86424" w:rsidDel="002739DA">
                <w:rPr>
                  <w:rFonts w:asciiTheme="majorHAnsi" w:eastAsia="Times New Roman" w:hAnsiTheme="majorHAnsi" w:cstheme="majorHAnsi"/>
                  <w:color w:val="000000"/>
                  <w:lang w:val="en-US" w:eastAsia="de-DE"/>
                  <w:rPrChange w:id="1586" w:author="anna.resch88@gmail.com" w:date="2022-01-04T09:34:00Z">
                    <w:rPr>
                      <w:rFonts w:asciiTheme="majorHAnsi" w:eastAsia="Times New Roman" w:hAnsiTheme="majorHAnsi" w:cstheme="majorHAnsi"/>
                      <w:color w:val="000000"/>
                      <w:lang w:eastAsia="de-DE"/>
                    </w:rPr>
                  </w:rPrChange>
                </w:rPr>
                <w:delText>ULD-V20-ULD, sample 2</w:delText>
              </w:r>
              <w:bookmarkStart w:id="1587" w:name="_Toc92186673"/>
              <w:bookmarkStart w:id="1588" w:name="_Toc92187365"/>
              <w:bookmarkStart w:id="1589" w:name="_Toc92188057"/>
              <w:bookmarkStart w:id="1590" w:name="_Toc92188747"/>
              <w:bookmarkStart w:id="1591" w:name="_Toc92189402"/>
              <w:bookmarkStart w:id="1592" w:name="_Toc92190058"/>
              <w:bookmarkStart w:id="1593" w:name="_Toc92190714"/>
              <w:bookmarkEnd w:id="1587"/>
              <w:bookmarkEnd w:id="1588"/>
              <w:bookmarkEnd w:id="1589"/>
              <w:bookmarkEnd w:id="1590"/>
              <w:bookmarkEnd w:id="1591"/>
              <w:bookmarkEnd w:id="1592"/>
              <w:bookmarkEnd w:id="1593"/>
            </w:del>
          </w:p>
        </w:tc>
        <w:tc>
          <w:tcPr>
            <w:tcW w:w="859" w:type="dxa"/>
            <w:tcBorders>
              <w:top w:val="nil"/>
              <w:left w:val="nil"/>
              <w:bottom w:val="single" w:sz="4" w:space="0" w:color="auto"/>
              <w:right w:val="single" w:sz="4" w:space="0" w:color="auto"/>
            </w:tcBorders>
            <w:shd w:val="clear" w:color="000000" w:fill="C6E0B4"/>
            <w:noWrap/>
            <w:vAlign w:val="bottom"/>
            <w:hideMark/>
          </w:tcPr>
          <w:p w14:paraId="5195AAF5" w14:textId="52291383" w:rsidR="00067C6D" w:rsidRPr="00F86424" w:rsidDel="002739DA" w:rsidRDefault="00067C6D" w:rsidP="003228B4">
            <w:pPr>
              <w:numPr>
                <w:ilvl w:val="0"/>
                <w:numId w:val="47"/>
              </w:numPr>
              <w:spacing w:after="0" w:line="240" w:lineRule="auto"/>
              <w:jc w:val="center"/>
              <w:rPr>
                <w:del w:id="1594" w:author="anna.resch88@gmail.com" w:date="2022-01-03T16:08:00Z"/>
                <w:rFonts w:asciiTheme="majorHAnsi" w:eastAsia="Times New Roman" w:hAnsiTheme="majorHAnsi" w:cstheme="majorHAnsi"/>
                <w:color w:val="000000"/>
                <w:lang w:val="en-US" w:eastAsia="de-DE"/>
                <w:rPrChange w:id="1595" w:author="anna.resch88@gmail.com" w:date="2022-01-04T09:34:00Z">
                  <w:rPr>
                    <w:del w:id="1596" w:author="anna.resch88@gmail.com" w:date="2022-01-03T16:08:00Z"/>
                    <w:rFonts w:asciiTheme="majorHAnsi" w:eastAsia="Times New Roman" w:hAnsiTheme="majorHAnsi" w:cstheme="majorHAnsi"/>
                    <w:color w:val="000000"/>
                    <w:lang w:eastAsia="de-DE"/>
                  </w:rPr>
                </w:rPrChange>
              </w:rPr>
            </w:pPr>
            <w:del w:id="1597" w:author="anna.resch88@gmail.com" w:date="2022-01-03T16:08:00Z">
              <w:r w:rsidRPr="00F86424" w:rsidDel="002739DA">
                <w:rPr>
                  <w:rFonts w:asciiTheme="majorHAnsi" w:eastAsia="Times New Roman" w:hAnsiTheme="majorHAnsi" w:cstheme="majorHAnsi"/>
                  <w:color w:val="000000"/>
                  <w:lang w:val="en-US" w:eastAsia="de-DE"/>
                  <w:rPrChange w:id="1598" w:author="anna.resch88@gmail.com" w:date="2022-01-04T09:34:00Z">
                    <w:rPr>
                      <w:rFonts w:asciiTheme="majorHAnsi" w:eastAsia="Times New Roman" w:hAnsiTheme="majorHAnsi" w:cstheme="majorHAnsi"/>
                      <w:color w:val="000000"/>
                      <w:lang w:eastAsia="de-DE"/>
                    </w:rPr>
                  </w:rPrChange>
                </w:rPr>
                <w:delText>15%</w:delText>
              </w:r>
              <w:bookmarkStart w:id="1599" w:name="_Toc92186674"/>
              <w:bookmarkStart w:id="1600" w:name="_Toc92187366"/>
              <w:bookmarkStart w:id="1601" w:name="_Toc92188058"/>
              <w:bookmarkStart w:id="1602" w:name="_Toc92188748"/>
              <w:bookmarkStart w:id="1603" w:name="_Toc92189403"/>
              <w:bookmarkStart w:id="1604" w:name="_Toc92190059"/>
              <w:bookmarkStart w:id="1605" w:name="_Toc92190715"/>
              <w:bookmarkEnd w:id="1599"/>
              <w:bookmarkEnd w:id="1600"/>
              <w:bookmarkEnd w:id="1601"/>
              <w:bookmarkEnd w:id="1602"/>
              <w:bookmarkEnd w:id="1603"/>
              <w:bookmarkEnd w:id="1604"/>
              <w:bookmarkEnd w:id="1605"/>
            </w:del>
          </w:p>
        </w:tc>
        <w:tc>
          <w:tcPr>
            <w:tcW w:w="937" w:type="dxa"/>
            <w:tcBorders>
              <w:top w:val="nil"/>
              <w:left w:val="nil"/>
              <w:bottom w:val="single" w:sz="4" w:space="0" w:color="auto"/>
              <w:right w:val="single" w:sz="4" w:space="0" w:color="auto"/>
            </w:tcBorders>
            <w:shd w:val="clear" w:color="000000" w:fill="C6E0B4"/>
            <w:noWrap/>
            <w:vAlign w:val="bottom"/>
            <w:hideMark/>
          </w:tcPr>
          <w:p w14:paraId="75CC4E1F" w14:textId="4C0B1545" w:rsidR="00067C6D" w:rsidRPr="00F86424" w:rsidDel="002739DA" w:rsidRDefault="00067C6D" w:rsidP="003228B4">
            <w:pPr>
              <w:numPr>
                <w:ilvl w:val="0"/>
                <w:numId w:val="47"/>
              </w:numPr>
              <w:spacing w:after="0" w:line="240" w:lineRule="auto"/>
              <w:jc w:val="center"/>
              <w:rPr>
                <w:del w:id="1606" w:author="anna.resch88@gmail.com" w:date="2022-01-03T16:08:00Z"/>
                <w:rFonts w:asciiTheme="majorHAnsi" w:eastAsia="Times New Roman" w:hAnsiTheme="majorHAnsi" w:cstheme="majorHAnsi"/>
                <w:color w:val="000000"/>
                <w:lang w:val="en-US" w:eastAsia="de-DE"/>
                <w:rPrChange w:id="1607" w:author="anna.resch88@gmail.com" w:date="2022-01-04T09:34:00Z">
                  <w:rPr>
                    <w:del w:id="1608" w:author="anna.resch88@gmail.com" w:date="2022-01-03T16:08:00Z"/>
                    <w:rFonts w:asciiTheme="majorHAnsi" w:eastAsia="Times New Roman" w:hAnsiTheme="majorHAnsi" w:cstheme="majorHAnsi"/>
                    <w:color w:val="000000"/>
                    <w:lang w:eastAsia="de-DE"/>
                  </w:rPr>
                </w:rPrChange>
              </w:rPr>
            </w:pPr>
            <w:del w:id="1609" w:author="anna.resch88@gmail.com" w:date="2022-01-03T16:08:00Z">
              <w:r w:rsidRPr="00F86424" w:rsidDel="002739DA">
                <w:rPr>
                  <w:rFonts w:asciiTheme="majorHAnsi" w:eastAsia="Times New Roman" w:hAnsiTheme="majorHAnsi" w:cstheme="majorHAnsi"/>
                  <w:color w:val="000000"/>
                  <w:lang w:val="en-US" w:eastAsia="de-DE"/>
                  <w:rPrChange w:id="1610" w:author="anna.resch88@gmail.com" w:date="2022-01-04T09:34:00Z">
                    <w:rPr>
                      <w:rFonts w:asciiTheme="majorHAnsi" w:eastAsia="Times New Roman" w:hAnsiTheme="majorHAnsi" w:cstheme="majorHAnsi"/>
                      <w:color w:val="000000"/>
                      <w:lang w:eastAsia="de-DE"/>
                    </w:rPr>
                  </w:rPrChange>
                </w:rPr>
                <w:delText>water</w:delText>
              </w:r>
              <w:bookmarkStart w:id="1611" w:name="_Toc92186675"/>
              <w:bookmarkStart w:id="1612" w:name="_Toc92187367"/>
              <w:bookmarkStart w:id="1613" w:name="_Toc92188059"/>
              <w:bookmarkStart w:id="1614" w:name="_Toc92188749"/>
              <w:bookmarkStart w:id="1615" w:name="_Toc92189404"/>
              <w:bookmarkStart w:id="1616" w:name="_Toc92190060"/>
              <w:bookmarkStart w:id="1617" w:name="_Toc92190716"/>
              <w:bookmarkEnd w:id="1611"/>
              <w:bookmarkEnd w:id="1612"/>
              <w:bookmarkEnd w:id="1613"/>
              <w:bookmarkEnd w:id="1614"/>
              <w:bookmarkEnd w:id="1615"/>
              <w:bookmarkEnd w:id="1616"/>
              <w:bookmarkEnd w:id="1617"/>
            </w:del>
          </w:p>
        </w:tc>
        <w:tc>
          <w:tcPr>
            <w:tcW w:w="952" w:type="dxa"/>
            <w:tcBorders>
              <w:top w:val="nil"/>
              <w:left w:val="nil"/>
              <w:bottom w:val="single" w:sz="4" w:space="0" w:color="auto"/>
              <w:right w:val="single" w:sz="4" w:space="0" w:color="auto"/>
            </w:tcBorders>
            <w:shd w:val="clear" w:color="000000" w:fill="C6E0B4"/>
            <w:noWrap/>
            <w:vAlign w:val="bottom"/>
            <w:hideMark/>
          </w:tcPr>
          <w:p w14:paraId="39DDE24A" w14:textId="7069948A" w:rsidR="00067C6D" w:rsidRPr="00F86424" w:rsidDel="002739DA" w:rsidRDefault="00067C6D" w:rsidP="003228B4">
            <w:pPr>
              <w:numPr>
                <w:ilvl w:val="0"/>
                <w:numId w:val="47"/>
              </w:numPr>
              <w:spacing w:after="0" w:line="240" w:lineRule="auto"/>
              <w:jc w:val="center"/>
              <w:rPr>
                <w:del w:id="1618" w:author="anna.resch88@gmail.com" w:date="2022-01-03T16:08:00Z"/>
                <w:rFonts w:asciiTheme="majorHAnsi" w:eastAsia="Times New Roman" w:hAnsiTheme="majorHAnsi" w:cstheme="majorHAnsi"/>
                <w:color w:val="000000"/>
                <w:lang w:val="en-US" w:eastAsia="de-DE"/>
                <w:rPrChange w:id="1619" w:author="anna.resch88@gmail.com" w:date="2022-01-04T09:34:00Z">
                  <w:rPr>
                    <w:del w:id="1620" w:author="anna.resch88@gmail.com" w:date="2022-01-03T16:08:00Z"/>
                    <w:rFonts w:asciiTheme="majorHAnsi" w:eastAsia="Times New Roman" w:hAnsiTheme="majorHAnsi" w:cstheme="majorHAnsi"/>
                    <w:color w:val="000000"/>
                    <w:lang w:eastAsia="de-DE"/>
                  </w:rPr>
                </w:rPrChange>
              </w:rPr>
            </w:pPr>
            <w:del w:id="1621" w:author="anna.resch88@gmail.com" w:date="2022-01-03T16:08:00Z">
              <w:r w:rsidRPr="00F86424" w:rsidDel="002739DA">
                <w:rPr>
                  <w:rFonts w:asciiTheme="majorHAnsi" w:eastAsia="Times New Roman" w:hAnsiTheme="majorHAnsi" w:cstheme="majorHAnsi"/>
                  <w:color w:val="000000"/>
                  <w:lang w:val="en-US" w:eastAsia="de-DE"/>
                  <w:rPrChange w:id="1622" w:author="anna.resch88@gmail.com" w:date="2022-01-04T09:34:00Z">
                    <w:rPr>
                      <w:rFonts w:asciiTheme="majorHAnsi" w:eastAsia="Times New Roman" w:hAnsiTheme="majorHAnsi" w:cstheme="majorHAnsi"/>
                      <w:color w:val="000000"/>
                      <w:lang w:eastAsia="de-DE"/>
                    </w:rPr>
                  </w:rPrChange>
                </w:rPr>
                <w:delText>RF</w:delText>
              </w:r>
              <w:bookmarkStart w:id="1623" w:name="_Toc92186676"/>
              <w:bookmarkStart w:id="1624" w:name="_Toc92187368"/>
              <w:bookmarkStart w:id="1625" w:name="_Toc92188060"/>
              <w:bookmarkStart w:id="1626" w:name="_Toc92188750"/>
              <w:bookmarkStart w:id="1627" w:name="_Toc92189405"/>
              <w:bookmarkStart w:id="1628" w:name="_Toc92190061"/>
              <w:bookmarkStart w:id="1629" w:name="_Toc92190717"/>
              <w:bookmarkEnd w:id="1623"/>
              <w:bookmarkEnd w:id="1624"/>
              <w:bookmarkEnd w:id="1625"/>
              <w:bookmarkEnd w:id="1626"/>
              <w:bookmarkEnd w:id="1627"/>
              <w:bookmarkEnd w:id="1628"/>
              <w:bookmarkEnd w:id="1629"/>
            </w:del>
          </w:p>
        </w:tc>
        <w:tc>
          <w:tcPr>
            <w:tcW w:w="1081" w:type="dxa"/>
            <w:tcBorders>
              <w:top w:val="nil"/>
              <w:left w:val="nil"/>
              <w:bottom w:val="single" w:sz="4" w:space="0" w:color="auto"/>
              <w:right w:val="single" w:sz="4" w:space="0" w:color="auto"/>
            </w:tcBorders>
            <w:shd w:val="clear" w:color="000000" w:fill="C6E0B4"/>
            <w:noWrap/>
            <w:vAlign w:val="bottom"/>
            <w:hideMark/>
          </w:tcPr>
          <w:p w14:paraId="103F016F" w14:textId="1502F9A2" w:rsidR="00067C6D" w:rsidRPr="00F86424" w:rsidDel="002739DA" w:rsidRDefault="00067C6D" w:rsidP="003228B4">
            <w:pPr>
              <w:numPr>
                <w:ilvl w:val="0"/>
                <w:numId w:val="47"/>
              </w:numPr>
              <w:spacing w:after="0" w:line="240" w:lineRule="auto"/>
              <w:jc w:val="center"/>
              <w:rPr>
                <w:del w:id="1630" w:author="anna.resch88@gmail.com" w:date="2022-01-03T16:08:00Z"/>
                <w:rFonts w:asciiTheme="majorHAnsi" w:eastAsia="Times New Roman" w:hAnsiTheme="majorHAnsi" w:cstheme="majorHAnsi"/>
                <w:color w:val="000000"/>
                <w:lang w:val="en-US" w:eastAsia="de-DE"/>
                <w:rPrChange w:id="1631" w:author="anna.resch88@gmail.com" w:date="2022-01-04T09:34:00Z">
                  <w:rPr>
                    <w:del w:id="1632" w:author="anna.resch88@gmail.com" w:date="2022-01-03T16:08:00Z"/>
                    <w:rFonts w:asciiTheme="majorHAnsi" w:eastAsia="Times New Roman" w:hAnsiTheme="majorHAnsi" w:cstheme="majorHAnsi"/>
                    <w:color w:val="000000"/>
                    <w:lang w:eastAsia="de-DE"/>
                  </w:rPr>
                </w:rPrChange>
              </w:rPr>
            </w:pPr>
            <w:del w:id="1633" w:author="anna.resch88@gmail.com" w:date="2022-01-03T16:08:00Z">
              <w:r w:rsidRPr="00F86424" w:rsidDel="002739DA">
                <w:rPr>
                  <w:rFonts w:asciiTheme="majorHAnsi" w:eastAsia="Times New Roman" w:hAnsiTheme="majorHAnsi" w:cstheme="majorHAnsi"/>
                  <w:color w:val="000000"/>
                  <w:lang w:val="en-US" w:eastAsia="de-DE"/>
                  <w:rPrChange w:id="1634" w:author="anna.resch88@gmail.com" w:date="2022-01-04T09:34:00Z">
                    <w:rPr>
                      <w:rFonts w:asciiTheme="majorHAnsi" w:eastAsia="Times New Roman" w:hAnsiTheme="majorHAnsi" w:cstheme="majorHAnsi"/>
                      <w:color w:val="000000"/>
                      <w:lang w:eastAsia="de-DE"/>
                    </w:rPr>
                  </w:rPrChange>
                </w:rPr>
                <w:delText>25.4</w:delText>
              </w:r>
              <w:bookmarkStart w:id="1635" w:name="_Toc92186677"/>
              <w:bookmarkStart w:id="1636" w:name="_Toc92187369"/>
              <w:bookmarkStart w:id="1637" w:name="_Toc92188061"/>
              <w:bookmarkStart w:id="1638" w:name="_Toc92188751"/>
              <w:bookmarkStart w:id="1639" w:name="_Toc92189406"/>
              <w:bookmarkStart w:id="1640" w:name="_Toc92190062"/>
              <w:bookmarkStart w:id="1641" w:name="_Toc92190718"/>
              <w:bookmarkEnd w:id="1635"/>
              <w:bookmarkEnd w:id="1636"/>
              <w:bookmarkEnd w:id="1637"/>
              <w:bookmarkEnd w:id="1638"/>
              <w:bookmarkEnd w:id="1639"/>
              <w:bookmarkEnd w:id="1640"/>
              <w:bookmarkEnd w:id="1641"/>
            </w:del>
          </w:p>
        </w:tc>
        <w:tc>
          <w:tcPr>
            <w:tcW w:w="1349" w:type="dxa"/>
            <w:tcBorders>
              <w:top w:val="nil"/>
              <w:left w:val="nil"/>
              <w:bottom w:val="single" w:sz="4" w:space="0" w:color="auto"/>
              <w:right w:val="single" w:sz="4" w:space="0" w:color="auto"/>
            </w:tcBorders>
            <w:shd w:val="clear" w:color="000000" w:fill="C6E0B4"/>
            <w:noWrap/>
            <w:vAlign w:val="bottom"/>
            <w:hideMark/>
          </w:tcPr>
          <w:p w14:paraId="5C26BCEA" w14:textId="6E868766" w:rsidR="00067C6D" w:rsidRPr="00F86424" w:rsidDel="002739DA" w:rsidRDefault="00067C6D" w:rsidP="003228B4">
            <w:pPr>
              <w:numPr>
                <w:ilvl w:val="0"/>
                <w:numId w:val="47"/>
              </w:numPr>
              <w:spacing w:after="0" w:line="240" w:lineRule="auto"/>
              <w:jc w:val="center"/>
              <w:rPr>
                <w:del w:id="1642" w:author="anna.resch88@gmail.com" w:date="2022-01-03T16:08:00Z"/>
                <w:rFonts w:asciiTheme="majorHAnsi" w:eastAsia="Times New Roman" w:hAnsiTheme="majorHAnsi" w:cstheme="majorHAnsi"/>
                <w:color w:val="000000"/>
                <w:lang w:val="en-US" w:eastAsia="de-DE"/>
                <w:rPrChange w:id="1643" w:author="anna.resch88@gmail.com" w:date="2022-01-04T09:34:00Z">
                  <w:rPr>
                    <w:del w:id="1644" w:author="anna.resch88@gmail.com" w:date="2022-01-03T16:08:00Z"/>
                    <w:rFonts w:asciiTheme="majorHAnsi" w:eastAsia="Times New Roman" w:hAnsiTheme="majorHAnsi" w:cstheme="majorHAnsi"/>
                    <w:color w:val="000000"/>
                    <w:lang w:eastAsia="de-DE"/>
                  </w:rPr>
                </w:rPrChange>
              </w:rPr>
            </w:pPr>
            <w:del w:id="1645" w:author="anna.resch88@gmail.com" w:date="2022-01-03T16:08:00Z">
              <w:r w:rsidRPr="00F86424" w:rsidDel="002739DA">
                <w:rPr>
                  <w:rFonts w:asciiTheme="majorHAnsi" w:eastAsia="Times New Roman" w:hAnsiTheme="majorHAnsi" w:cstheme="majorHAnsi"/>
                  <w:color w:val="000000"/>
                  <w:lang w:val="en-US" w:eastAsia="de-DE"/>
                  <w:rPrChange w:id="1646" w:author="anna.resch88@gmail.com" w:date="2022-01-04T09:34:00Z">
                    <w:rPr>
                      <w:rFonts w:asciiTheme="majorHAnsi" w:eastAsia="Times New Roman" w:hAnsiTheme="majorHAnsi" w:cstheme="majorHAnsi"/>
                      <w:color w:val="000000"/>
                      <w:lang w:eastAsia="de-DE"/>
                    </w:rPr>
                  </w:rPrChange>
                </w:rPr>
                <w:delText>15</w:delText>
              </w:r>
              <w:bookmarkStart w:id="1647" w:name="_Toc92186678"/>
              <w:bookmarkStart w:id="1648" w:name="_Toc92187370"/>
              <w:bookmarkStart w:id="1649" w:name="_Toc92188062"/>
              <w:bookmarkStart w:id="1650" w:name="_Toc92188752"/>
              <w:bookmarkStart w:id="1651" w:name="_Toc92189407"/>
              <w:bookmarkStart w:id="1652" w:name="_Toc92190063"/>
              <w:bookmarkStart w:id="1653" w:name="_Toc92190719"/>
              <w:bookmarkEnd w:id="1647"/>
              <w:bookmarkEnd w:id="1648"/>
              <w:bookmarkEnd w:id="1649"/>
              <w:bookmarkEnd w:id="1650"/>
              <w:bookmarkEnd w:id="1651"/>
              <w:bookmarkEnd w:id="1652"/>
              <w:bookmarkEnd w:id="1653"/>
            </w:del>
          </w:p>
        </w:tc>
        <w:tc>
          <w:tcPr>
            <w:tcW w:w="892" w:type="dxa"/>
            <w:tcBorders>
              <w:top w:val="nil"/>
              <w:left w:val="nil"/>
              <w:bottom w:val="single" w:sz="4" w:space="0" w:color="auto"/>
              <w:right w:val="single" w:sz="4" w:space="0" w:color="auto"/>
            </w:tcBorders>
            <w:shd w:val="clear" w:color="000000" w:fill="C6E0B4"/>
            <w:noWrap/>
            <w:vAlign w:val="bottom"/>
            <w:hideMark/>
          </w:tcPr>
          <w:p w14:paraId="552A42AF" w14:textId="76EBF769" w:rsidR="00067C6D" w:rsidRPr="00F86424" w:rsidDel="002739DA" w:rsidRDefault="00067C6D" w:rsidP="003228B4">
            <w:pPr>
              <w:numPr>
                <w:ilvl w:val="0"/>
                <w:numId w:val="47"/>
              </w:numPr>
              <w:spacing w:after="0" w:line="240" w:lineRule="auto"/>
              <w:jc w:val="center"/>
              <w:rPr>
                <w:del w:id="1654" w:author="anna.resch88@gmail.com" w:date="2022-01-03T16:08:00Z"/>
                <w:rFonts w:asciiTheme="majorHAnsi" w:eastAsia="Times New Roman" w:hAnsiTheme="majorHAnsi" w:cstheme="majorHAnsi"/>
                <w:color w:val="000000"/>
                <w:lang w:val="en-US" w:eastAsia="de-DE"/>
                <w:rPrChange w:id="1655" w:author="anna.resch88@gmail.com" w:date="2022-01-04T09:34:00Z">
                  <w:rPr>
                    <w:del w:id="1656" w:author="anna.resch88@gmail.com" w:date="2022-01-03T16:08:00Z"/>
                    <w:rFonts w:asciiTheme="majorHAnsi" w:eastAsia="Times New Roman" w:hAnsiTheme="majorHAnsi" w:cstheme="majorHAnsi"/>
                    <w:color w:val="000000"/>
                    <w:lang w:eastAsia="de-DE"/>
                  </w:rPr>
                </w:rPrChange>
              </w:rPr>
            </w:pPr>
            <w:del w:id="1657" w:author="anna.resch88@gmail.com" w:date="2022-01-03T16:08:00Z">
              <w:r w:rsidRPr="00F86424" w:rsidDel="002739DA">
                <w:rPr>
                  <w:rFonts w:asciiTheme="majorHAnsi" w:eastAsia="Times New Roman" w:hAnsiTheme="majorHAnsi" w:cstheme="majorHAnsi"/>
                  <w:color w:val="000000"/>
                  <w:lang w:val="en-US" w:eastAsia="de-DE"/>
                  <w:rPrChange w:id="1658" w:author="anna.resch88@gmail.com" w:date="2022-01-04T09:34:00Z">
                    <w:rPr>
                      <w:rFonts w:asciiTheme="majorHAnsi" w:eastAsia="Times New Roman" w:hAnsiTheme="majorHAnsi" w:cstheme="majorHAnsi"/>
                      <w:color w:val="000000"/>
                      <w:lang w:eastAsia="de-DE"/>
                    </w:rPr>
                  </w:rPrChange>
                </w:rPr>
                <w:delText>85.47</w:delText>
              </w:r>
              <w:bookmarkStart w:id="1659" w:name="_Toc92186679"/>
              <w:bookmarkStart w:id="1660" w:name="_Toc92187371"/>
              <w:bookmarkStart w:id="1661" w:name="_Toc92188063"/>
              <w:bookmarkStart w:id="1662" w:name="_Toc92188753"/>
              <w:bookmarkStart w:id="1663" w:name="_Toc92189408"/>
              <w:bookmarkStart w:id="1664" w:name="_Toc92190064"/>
              <w:bookmarkStart w:id="1665" w:name="_Toc92190720"/>
              <w:bookmarkEnd w:id="1659"/>
              <w:bookmarkEnd w:id="1660"/>
              <w:bookmarkEnd w:id="1661"/>
              <w:bookmarkEnd w:id="1662"/>
              <w:bookmarkEnd w:id="1663"/>
              <w:bookmarkEnd w:id="1664"/>
              <w:bookmarkEnd w:id="1665"/>
            </w:del>
          </w:p>
        </w:tc>
        <w:tc>
          <w:tcPr>
            <w:tcW w:w="743" w:type="dxa"/>
            <w:tcBorders>
              <w:top w:val="nil"/>
              <w:left w:val="nil"/>
              <w:bottom w:val="single" w:sz="4" w:space="0" w:color="auto"/>
              <w:right w:val="nil"/>
            </w:tcBorders>
            <w:shd w:val="clear" w:color="000000" w:fill="C6E0B4"/>
            <w:noWrap/>
            <w:vAlign w:val="bottom"/>
            <w:hideMark/>
          </w:tcPr>
          <w:p w14:paraId="514D2012" w14:textId="15CA8664" w:rsidR="00067C6D" w:rsidRPr="00F86424" w:rsidDel="002739DA" w:rsidRDefault="00067C6D" w:rsidP="003228B4">
            <w:pPr>
              <w:numPr>
                <w:ilvl w:val="0"/>
                <w:numId w:val="47"/>
              </w:numPr>
              <w:spacing w:after="0" w:line="240" w:lineRule="auto"/>
              <w:jc w:val="center"/>
              <w:rPr>
                <w:del w:id="1666" w:author="anna.resch88@gmail.com" w:date="2022-01-03T16:08:00Z"/>
                <w:rFonts w:asciiTheme="majorHAnsi" w:eastAsia="Times New Roman" w:hAnsiTheme="majorHAnsi" w:cstheme="majorHAnsi"/>
                <w:color w:val="000000"/>
                <w:lang w:val="en-US" w:eastAsia="de-DE"/>
                <w:rPrChange w:id="1667" w:author="anna.resch88@gmail.com" w:date="2022-01-04T09:34:00Z">
                  <w:rPr>
                    <w:del w:id="1668" w:author="anna.resch88@gmail.com" w:date="2022-01-03T16:08:00Z"/>
                    <w:rFonts w:asciiTheme="majorHAnsi" w:eastAsia="Times New Roman" w:hAnsiTheme="majorHAnsi" w:cstheme="majorHAnsi"/>
                    <w:color w:val="000000"/>
                    <w:lang w:eastAsia="de-DE"/>
                  </w:rPr>
                </w:rPrChange>
              </w:rPr>
            </w:pPr>
            <w:del w:id="1669" w:author="anna.resch88@gmail.com" w:date="2022-01-03T16:08:00Z">
              <w:r w:rsidRPr="00F86424" w:rsidDel="002739DA">
                <w:rPr>
                  <w:rFonts w:asciiTheme="majorHAnsi" w:eastAsia="Times New Roman" w:hAnsiTheme="majorHAnsi" w:cstheme="majorHAnsi"/>
                  <w:color w:val="000000"/>
                  <w:lang w:val="en-US" w:eastAsia="de-DE"/>
                  <w:rPrChange w:id="1670" w:author="anna.resch88@gmail.com" w:date="2022-01-04T09:34:00Z">
                    <w:rPr>
                      <w:rFonts w:asciiTheme="majorHAnsi" w:eastAsia="Times New Roman" w:hAnsiTheme="majorHAnsi" w:cstheme="majorHAnsi"/>
                      <w:color w:val="000000"/>
                      <w:lang w:eastAsia="de-DE"/>
                    </w:rPr>
                  </w:rPrChange>
                </w:rPr>
                <w:delText>3.96</w:delText>
              </w:r>
              <w:bookmarkStart w:id="1671" w:name="_Toc92186680"/>
              <w:bookmarkStart w:id="1672" w:name="_Toc92187372"/>
              <w:bookmarkStart w:id="1673" w:name="_Toc92188064"/>
              <w:bookmarkStart w:id="1674" w:name="_Toc92188754"/>
              <w:bookmarkStart w:id="1675" w:name="_Toc92189409"/>
              <w:bookmarkStart w:id="1676" w:name="_Toc92190065"/>
              <w:bookmarkStart w:id="1677" w:name="_Toc92190721"/>
              <w:bookmarkEnd w:id="1671"/>
              <w:bookmarkEnd w:id="1672"/>
              <w:bookmarkEnd w:id="1673"/>
              <w:bookmarkEnd w:id="1674"/>
              <w:bookmarkEnd w:id="1675"/>
              <w:bookmarkEnd w:id="1676"/>
              <w:bookmarkEnd w:id="1677"/>
            </w:del>
          </w:p>
        </w:tc>
        <w:tc>
          <w:tcPr>
            <w:tcW w:w="989" w:type="dxa"/>
            <w:tcBorders>
              <w:top w:val="nil"/>
              <w:left w:val="single" w:sz="4" w:space="0" w:color="auto"/>
              <w:bottom w:val="nil"/>
              <w:right w:val="single" w:sz="4" w:space="0" w:color="auto"/>
            </w:tcBorders>
            <w:shd w:val="clear" w:color="000000" w:fill="C6E0B4"/>
            <w:noWrap/>
            <w:vAlign w:val="bottom"/>
            <w:hideMark/>
          </w:tcPr>
          <w:p w14:paraId="16D42CFB" w14:textId="2B5C170D" w:rsidR="00067C6D" w:rsidRPr="00F86424" w:rsidDel="002739DA" w:rsidRDefault="00067C6D" w:rsidP="003228B4">
            <w:pPr>
              <w:numPr>
                <w:ilvl w:val="0"/>
                <w:numId w:val="47"/>
              </w:numPr>
              <w:spacing w:after="0" w:line="240" w:lineRule="auto"/>
              <w:jc w:val="center"/>
              <w:rPr>
                <w:del w:id="1678" w:author="anna.resch88@gmail.com" w:date="2022-01-03T16:08:00Z"/>
                <w:rFonts w:asciiTheme="majorHAnsi" w:eastAsia="Times New Roman" w:hAnsiTheme="majorHAnsi" w:cstheme="majorHAnsi"/>
                <w:color w:val="000000"/>
                <w:lang w:val="en-US" w:eastAsia="de-DE"/>
                <w:rPrChange w:id="1679" w:author="anna.resch88@gmail.com" w:date="2022-01-04T09:34:00Z">
                  <w:rPr>
                    <w:del w:id="1680" w:author="anna.resch88@gmail.com" w:date="2022-01-03T16:08:00Z"/>
                    <w:rFonts w:asciiTheme="majorHAnsi" w:eastAsia="Times New Roman" w:hAnsiTheme="majorHAnsi" w:cstheme="majorHAnsi"/>
                    <w:color w:val="000000"/>
                    <w:lang w:eastAsia="de-DE"/>
                  </w:rPr>
                </w:rPrChange>
              </w:rPr>
            </w:pPr>
            <w:del w:id="1681" w:author="anna.resch88@gmail.com" w:date="2022-01-03T16:08:00Z">
              <w:r w:rsidRPr="00F86424" w:rsidDel="002739DA">
                <w:rPr>
                  <w:rFonts w:asciiTheme="majorHAnsi" w:eastAsia="Times New Roman" w:hAnsiTheme="majorHAnsi" w:cstheme="majorHAnsi"/>
                  <w:color w:val="000000"/>
                  <w:lang w:val="en-US" w:eastAsia="de-DE"/>
                  <w:rPrChange w:id="1682" w:author="anna.resch88@gmail.com" w:date="2022-01-04T09:34:00Z">
                    <w:rPr>
                      <w:rFonts w:asciiTheme="majorHAnsi" w:eastAsia="Times New Roman" w:hAnsiTheme="majorHAnsi" w:cstheme="majorHAnsi"/>
                      <w:color w:val="000000"/>
                      <w:lang w:eastAsia="de-DE"/>
                    </w:rPr>
                  </w:rPrChange>
                </w:rPr>
                <w:delText>100.84</w:delText>
              </w:r>
              <w:bookmarkStart w:id="1683" w:name="_Toc92186681"/>
              <w:bookmarkStart w:id="1684" w:name="_Toc92187373"/>
              <w:bookmarkStart w:id="1685" w:name="_Toc92188065"/>
              <w:bookmarkStart w:id="1686" w:name="_Toc92188755"/>
              <w:bookmarkStart w:id="1687" w:name="_Toc92189410"/>
              <w:bookmarkStart w:id="1688" w:name="_Toc92190066"/>
              <w:bookmarkStart w:id="1689" w:name="_Toc92190722"/>
              <w:bookmarkEnd w:id="1683"/>
              <w:bookmarkEnd w:id="1684"/>
              <w:bookmarkEnd w:id="1685"/>
              <w:bookmarkEnd w:id="1686"/>
              <w:bookmarkEnd w:id="1687"/>
              <w:bookmarkEnd w:id="1688"/>
              <w:bookmarkEnd w:id="1689"/>
            </w:del>
          </w:p>
        </w:tc>
        <w:tc>
          <w:tcPr>
            <w:tcW w:w="898" w:type="dxa"/>
            <w:tcBorders>
              <w:top w:val="nil"/>
              <w:left w:val="nil"/>
              <w:bottom w:val="nil"/>
              <w:right w:val="single" w:sz="4" w:space="0" w:color="auto"/>
            </w:tcBorders>
            <w:shd w:val="clear" w:color="000000" w:fill="C6E0B4"/>
            <w:noWrap/>
            <w:vAlign w:val="bottom"/>
            <w:hideMark/>
          </w:tcPr>
          <w:p w14:paraId="64CE55E0" w14:textId="52C5F47A" w:rsidR="00067C6D" w:rsidRPr="00F86424" w:rsidDel="002739DA" w:rsidRDefault="00067C6D" w:rsidP="003228B4">
            <w:pPr>
              <w:numPr>
                <w:ilvl w:val="0"/>
                <w:numId w:val="47"/>
              </w:numPr>
              <w:spacing w:after="0" w:line="240" w:lineRule="auto"/>
              <w:jc w:val="center"/>
              <w:rPr>
                <w:del w:id="1690" w:author="anna.resch88@gmail.com" w:date="2022-01-03T16:08:00Z"/>
                <w:rFonts w:asciiTheme="majorHAnsi" w:eastAsia="Times New Roman" w:hAnsiTheme="majorHAnsi" w:cstheme="majorHAnsi"/>
                <w:color w:val="000000"/>
                <w:lang w:val="en-US" w:eastAsia="de-DE"/>
                <w:rPrChange w:id="1691" w:author="anna.resch88@gmail.com" w:date="2022-01-04T09:34:00Z">
                  <w:rPr>
                    <w:del w:id="1692" w:author="anna.resch88@gmail.com" w:date="2022-01-03T16:08:00Z"/>
                    <w:rFonts w:asciiTheme="majorHAnsi" w:eastAsia="Times New Roman" w:hAnsiTheme="majorHAnsi" w:cstheme="majorHAnsi"/>
                    <w:color w:val="000000"/>
                    <w:lang w:eastAsia="de-DE"/>
                  </w:rPr>
                </w:rPrChange>
              </w:rPr>
            </w:pPr>
            <w:del w:id="1693" w:author="anna.resch88@gmail.com" w:date="2022-01-03T16:08:00Z">
              <w:r w:rsidRPr="00F86424" w:rsidDel="002739DA">
                <w:rPr>
                  <w:rFonts w:asciiTheme="majorHAnsi" w:eastAsia="Times New Roman" w:hAnsiTheme="majorHAnsi" w:cstheme="majorHAnsi"/>
                  <w:color w:val="000000"/>
                  <w:lang w:val="en-US" w:eastAsia="de-DE"/>
                  <w:rPrChange w:id="1694" w:author="anna.resch88@gmail.com" w:date="2022-01-04T09:34:00Z">
                    <w:rPr>
                      <w:rFonts w:asciiTheme="majorHAnsi" w:eastAsia="Times New Roman" w:hAnsiTheme="majorHAnsi" w:cstheme="majorHAnsi"/>
                      <w:color w:val="000000"/>
                      <w:lang w:eastAsia="de-DE"/>
                    </w:rPr>
                  </w:rPrChange>
                </w:rPr>
                <w:delText>15.84</w:delText>
              </w:r>
              <w:bookmarkStart w:id="1695" w:name="_Toc92186682"/>
              <w:bookmarkStart w:id="1696" w:name="_Toc92187374"/>
              <w:bookmarkStart w:id="1697" w:name="_Toc92188066"/>
              <w:bookmarkStart w:id="1698" w:name="_Toc92188756"/>
              <w:bookmarkStart w:id="1699" w:name="_Toc92189411"/>
              <w:bookmarkStart w:id="1700" w:name="_Toc92190067"/>
              <w:bookmarkStart w:id="1701" w:name="_Toc92190723"/>
              <w:bookmarkEnd w:id="1695"/>
              <w:bookmarkEnd w:id="1696"/>
              <w:bookmarkEnd w:id="1697"/>
              <w:bookmarkEnd w:id="1698"/>
              <w:bookmarkEnd w:id="1699"/>
              <w:bookmarkEnd w:id="1700"/>
              <w:bookmarkEnd w:id="1701"/>
            </w:del>
          </w:p>
        </w:tc>
        <w:bookmarkStart w:id="1702" w:name="_Toc92186683"/>
        <w:bookmarkStart w:id="1703" w:name="_Toc92187375"/>
        <w:bookmarkStart w:id="1704" w:name="_Toc92188067"/>
        <w:bookmarkStart w:id="1705" w:name="_Toc92188757"/>
        <w:bookmarkStart w:id="1706" w:name="_Toc92189412"/>
        <w:bookmarkStart w:id="1707" w:name="_Toc92190068"/>
        <w:bookmarkStart w:id="1708" w:name="_Toc92190724"/>
        <w:bookmarkEnd w:id="1702"/>
        <w:bookmarkEnd w:id="1703"/>
        <w:bookmarkEnd w:id="1704"/>
        <w:bookmarkEnd w:id="1705"/>
        <w:bookmarkEnd w:id="1706"/>
        <w:bookmarkEnd w:id="1707"/>
        <w:bookmarkEnd w:id="1708"/>
      </w:tr>
      <w:tr w:rsidR="00067C6D" w:rsidRPr="009E3BE9" w:rsidDel="002739DA" w14:paraId="3AACF33E" w14:textId="3CD6CA69" w:rsidTr="00D830B0">
        <w:trPr>
          <w:trHeight w:val="290"/>
          <w:del w:id="1709" w:author="anna.resch88@gmail.com" w:date="2022-01-03T16:08:00Z"/>
        </w:trPr>
        <w:tc>
          <w:tcPr>
            <w:tcW w:w="2620" w:type="dxa"/>
            <w:tcBorders>
              <w:top w:val="nil"/>
              <w:left w:val="single" w:sz="4" w:space="0" w:color="auto"/>
              <w:bottom w:val="single" w:sz="4" w:space="0" w:color="auto"/>
              <w:right w:val="single" w:sz="4" w:space="0" w:color="auto"/>
            </w:tcBorders>
            <w:shd w:val="clear" w:color="000000" w:fill="C6E0B4"/>
            <w:noWrap/>
            <w:vAlign w:val="bottom"/>
            <w:hideMark/>
          </w:tcPr>
          <w:p w14:paraId="4553631E" w14:textId="39E5D44C" w:rsidR="00067C6D" w:rsidRPr="00F86424" w:rsidDel="002739DA" w:rsidRDefault="00067C6D" w:rsidP="003228B4">
            <w:pPr>
              <w:numPr>
                <w:ilvl w:val="0"/>
                <w:numId w:val="47"/>
              </w:numPr>
              <w:spacing w:after="0" w:line="240" w:lineRule="auto"/>
              <w:jc w:val="both"/>
              <w:rPr>
                <w:del w:id="1710" w:author="anna.resch88@gmail.com" w:date="2022-01-03T16:08:00Z"/>
                <w:rFonts w:asciiTheme="majorHAnsi" w:eastAsia="Times New Roman" w:hAnsiTheme="majorHAnsi" w:cstheme="majorHAnsi"/>
                <w:color w:val="000000"/>
                <w:lang w:val="en-US" w:eastAsia="de-DE"/>
                <w:rPrChange w:id="1711" w:author="anna.resch88@gmail.com" w:date="2022-01-04T09:34:00Z">
                  <w:rPr>
                    <w:del w:id="1712" w:author="anna.resch88@gmail.com" w:date="2022-01-03T16:08:00Z"/>
                    <w:rFonts w:asciiTheme="majorHAnsi" w:eastAsia="Times New Roman" w:hAnsiTheme="majorHAnsi" w:cstheme="majorHAnsi"/>
                    <w:color w:val="000000"/>
                    <w:lang w:eastAsia="de-DE"/>
                  </w:rPr>
                </w:rPrChange>
              </w:rPr>
            </w:pPr>
            <w:del w:id="1713" w:author="anna.resch88@gmail.com" w:date="2022-01-03T16:08:00Z">
              <w:r w:rsidRPr="00F86424" w:rsidDel="002739DA">
                <w:rPr>
                  <w:rFonts w:asciiTheme="majorHAnsi" w:eastAsia="Times New Roman" w:hAnsiTheme="majorHAnsi" w:cstheme="majorHAnsi"/>
                  <w:color w:val="000000"/>
                  <w:lang w:val="en-US" w:eastAsia="de-DE"/>
                  <w:rPrChange w:id="1714" w:author="anna.resch88@gmail.com" w:date="2022-01-04T09:34:00Z">
                    <w:rPr>
                      <w:rFonts w:asciiTheme="majorHAnsi" w:eastAsia="Times New Roman" w:hAnsiTheme="majorHAnsi" w:cstheme="majorHAnsi"/>
                      <w:color w:val="000000"/>
                      <w:lang w:eastAsia="de-DE"/>
                    </w:rPr>
                  </w:rPrChange>
                </w:rPr>
                <w:delText>ULD-V20-ULD, sample 3</w:delText>
              </w:r>
              <w:bookmarkStart w:id="1715" w:name="_Toc92186684"/>
              <w:bookmarkStart w:id="1716" w:name="_Toc92187376"/>
              <w:bookmarkStart w:id="1717" w:name="_Toc92188068"/>
              <w:bookmarkStart w:id="1718" w:name="_Toc92188758"/>
              <w:bookmarkStart w:id="1719" w:name="_Toc92189413"/>
              <w:bookmarkStart w:id="1720" w:name="_Toc92190069"/>
              <w:bookmarkStart w:id="1721" w:name="_Toc92190725"/>
              <w:bookmarkEnd w:id="1715"/>
              <w:bookmarkEnd w:id="1716"/>
              <w:bookmarkEnd w:id="1717"/>
              <w:bookmarkEnd w:id="1718"/>
              <w:bookmarkEnd w:id="1719"/>
              <w:bookmarkEnd w:id="1720"/>
              <w:bookmarkEnd w:id="1721"/>
            </w:del>
          </w:p>
        </w:tc>
        <w:tc>
          <w:tcPr>
            <w:tcW w:w="859" w:type="dxa"/>
            <w:tcBorders>
              <w:top w:val="nil"/>
              <w:left w:val="nil"/>
              <w:bottom w:val="single" w:sz="4" w:space="0" w:color="auto"/>
              <w:right w:val="single" w:sz="4" w:space="0" w:color="auto"/>
            </w:tcBorders>
            <w:shd w:val="clear" w:color="000000" w:fill="C6E0B4"/>
            <w:noWrap/>
            <w:vAlign w:val="bottom"/>
            <w:hideMark/>
          </w:tcPr>
          <w:p w14:paraId="2B0E4BD8" w14:textId="5BC0A123" w:rsidR="00067C6D" w:rsidRPr="00F86424" w:rsidDel="002739DA" w:rsidRDefault="00067C6D" w:rsidP="003228B4">
            <w:pPr>
              <w:numPr>
                <w:ilvl w:val="0"/>
                <w:numId w:val="47"/>
              </w:numPr>
              <w:spacing w:after="0" w:line="240" w:lineRule="auto"/>
              <w:jc w:val="center"/>
              <w:rPr>
                <w:del w:id="1722" w:author="anna.resch88@gmail.com" w:date="2022-01-03T16:08:00Z"/>
                <w:rFonts w:asciiTheme="majorHAnsi" w:eastAsia="Times New Roman" w:hAnsiTheme="majorHAnsi" w:cstheme="majorHAnsi"/>
                <w:color w:val="000000"/>
                <w:lang w:val="en-US" w:eastAsia="de-DE"/>
                <w:rPrChange w:id="1723" w:author="anna.resch88@gmail.com" w:date="2022-01-04T09:34:00Z">
                  <w:rPr>
                    <w:del w:id="1724" w:author="anna.resch88@gmail.com" w:date="2022-01-03T16:08:00Z"/>
                    <w:rFonts w:asciiTheme="majorHAnsi" w:eastAsia="Times New Roman" w:hAnsiTheme="majorHAnsi" w:cstheme="majorHAnsi"/>
                    <w:color w:val="000000"/>
                    <w:lang w:eastAsia="de-DE"/>
                  </w:rPr>
                </w:rPrChange>
              </w:rPr>
            </w:pPr>
            <w:del w:id="1725" w:author="anna.resch88@gmail.com" w:date="2022-01-03T16:08:00Z">
              <w:r w:rsidRPr="00F86424" w:rsidDel="002739DA">
                <w:rPr>
                  <w:rFonts w:asciiTheme="majorHAnsi" w:eastAsia="Times New Roman" w:hAnsiTheme="majorHAnsi" w:cstheme="majorHAnsi"/>
                  <w:color w:val="000000"/>
                  <w:lang w:val="en-US" w:eastAsia="de-DE"/>
                  <w:rPrChange w:id="1726" w:author="anna.resch88@gmail.com" w:date="2022-01-04T09:34:00Z">
                    <w:rPr>
                      <w:rFonts w:asciiTheme="majorHAnsi" w:eastAsia="Times New Roman" w:hAnsiTheme="majorHAnsi" w:cstheme="majorHAnsi"/>
                      <w:color w:val="000000"/>
                      <w:lang w:eastAsia="de-DE"/>
                    </w:rPr>
                  </w:rPrChange>
                </w:rPr>
                <w:delText>15%</w:delText>
              </w:r>
              <w:bookmarkStart w:id="1727" w:name="_Toc92186685"/>
              <w:bookmarkStart w:id="1728" w:name="_Toc92187377"/>
              <w:bookmarkStart w:id="1729" w:name="_Toc92188069"/>
              <w:bookmarkStart w:id="1730" w:name="_Toc92188759"/>
              <w:bookmarkStart w:id="1731" w:name="_Toc92189414"/>
              <w:bookmarkStart w:id="1732" w:name="_Toc92190070"/>
              <w:bookmarkStart w:id="1733" w:name="_Toc92190726"/>
              <w:bookmarkEnd w:id="1727"/>
              <w:bookmarkEnd w:id="1728"/>
              <w:bookmarkEnd w:id="1729"/>
              <w:bookmarkEnd w:id="1730"/>
              <w:bookmarkEnd w:id="1731"/>
              <w:bookmarkEnd w:id="1732"/>
              <w:bookmarkEnd w:id="1733"/>
            </w:del>
          </w:p>
        </w:tc>
        <w:tc>
          <w:tcPr>
            <w:tcW w:w="937" w:type="dxa"/>
            <w:tcBorders>
              <w:top w:val="nil"/>
              <w:left w:val="nil"/>
              <w:bottom w:val="single" w:sz="4" w:space="0" w:color="auto"/>
              <w:right w:val="single" w:sz="4" w:space="0" w:color="auto"/>
            </w:tcBorders>
            <w:shd w:val="clear" w:color="000000" w:fill="C6E0B4"/>
            <w:noWrap/>
            <w:vAlign w:val="bottom"/>
            <w:hideMark/>
          </w:tcPr>
          <w:p w14:paraId="5E805E0E" w14:textId="01D5E973" w:rsidR="00067C6D" w:rsidRPr="00F86424" w:rsidDel="002739DA" w:rsidRDefault="00067C6D" w:rsidP="003228B4">
            <w:pPr>
              <w:numPr>
                <w:ilvl w:val="0"/>
                <w:numId w:val="47"/>
              </w:numPr>
              <w:spacing w:after="0" w:line="240" w:lineRule="auto"/>
              <w:jc w:val="center"/>
              <w:rPr>
                <w:del w:id="1734" w:author="anna.resch88@gmail.com" w:date="2022-01-03T16:08:00Z"/>
                <w:rFonts w:asciiTheme="majorHAnsi" w:eastAsia="Times New Roman" w:hAnsiTheme="majorHAnsi" w:cstheme="majorHAnsi"/>
                <w:color w:val="000000"/>
                <w:lang w:val="en-US" w:eastAsia="de-DE"/>
                <w:rPrChange w:id="1735" w:author="anna.resch88@gmail.com" w:date="2022-01-04T09:34:00Z">
                  <w:rPr>
                    <w:del w:id="1736" w:author="anna.resch88@gmail.com" w:date="2022-01-03T16:08:00Z"/>
                    <w:rFonts w:asciiTheme="majorHAnsi" w:eastAsia="Times New Roman" w:hAnsiTheme="majorHAnsi" w:cstheme="majorHAnsi"/>
                    <w:color w:val="000000"/>
                    <w:lang w:eastAsia="de-DE"/>
                  </w:rPr>
                </w:rPrChange>
              </w:rPr>
            </w:pPr>
            <w:del w:id="1737" w:author="anna.resch88@gmail.com" w:date="2022-01-03T16:08:00Z">
              <w:r w:rsidRPr="00F86424" w:rsidDel="002739DA">
                <w:rPr>
                  <w:rFonts w:asciiTheme="majorHAnsi" w:eastAsia="Times New Roman" w:hAnsiTheme="majorHAnsi" w:cstheme="majorHAnsi"/>
                  <w:color w:val="000000"/>
                  <w:lang w:val="en-US" w:eastAsia="de-DE"/>
                  <w:rPrChange w:id="1738" w:author="anna.resch88@gmail.com" w:date="2022-01-04T09:34:00Z">
                    <w:rPr>
                      <w:rFonts w:asciiTheme="majorHAnsi" w:eastAsia="Times New Roman" w:hAnsiTheme="majorHAnsi" w:cstheme="majorHAnsi"/>
                      <w:color w:val="000000"/>
                      <w:lang w:eastAsia="de-DE"/>
                    </w:rPr>
                  </w:rPrChange>
                </w:rPr>
                <w:delText>water</w:delText>
              </w:r>
              <w:bookmarkStart w:id="1739" w:name="_Toc92186686"/>
              <w:bookmarkStart w:id="1740" w:name="_Toc92187378"/>
              <w:bookmarkStart w:id="1741" w:name="_Toc92188070"/>
              <w:bookmarkStart w:id="1742" w:name="_Toc92188760"/>
              <w:bookmarkStart w:id="1743" w:name="_Toc92189415"/>
              <w:bookmarkStart w:id="1744" w:name="_Toc92190071"/>
              <w:bookmarkStart w:id="1745" w:name="_Toc92190727"/>
              <w:bookmarkEnd w:id="1739"/>
              <w:bookmarkEnd w:id="1740"/>
              <w:bookmarkEnd w:id="1741"/>
              <w:bookmarkEnd w:id="1742"/>
              <w:bookmarkEnd w:id="1743"/>
              <w:bookmarkEnd w:id="1744"/>
              <w:bookmarkEnd w:id="1745"/>
            </w:del>
          </w:p>
        </w:tc>
        <w:tc>
          <w:tcPr>
            <w:tcW w:w="952" w:type="dxa"/>
            <w:tcBorders>
              <w:top w:val="nil"/>
              <w:left w:val="nil"/>
              <w:bottom w:val="single" w:sz="4" w:space="0" w:color="auto"/>
              <w:right w:val="single" w:sz="4" w:space="0" w:color="auto"/>
            </w:tcBorders>
            <w:shd w:val="clear" w:color="000000" w:fill="C6E0B4"/>
            <w:noWrap/>
            <w:vAlign w:val="bottom"/>
            <w:hideMark/>
          </w:tcPr>
          <w:p w14:paraId="7DA52EF3" w14:textId="1B8BD1BD" w:rsidR="00067C6D" w:rsidRPr="00F86424" w:rsidDel="002739DA" w:rsidRDefault="00067C6D" w:rsidP="003228B4">
            <w:pPr>
              <w:numPr>
                <w:ilvl w:val="0"/>
                <w:numId w:val="47"/>
              </w:numPr>
              <w:spacing w:after="0" w:line="240" w:lineRule="auto"/>
              <w:jc w:val="center"/>
              <w:rPr>
                <w:del w:id="1746" w:author="anna.resch88@gmail.com" w:date="2022-01-03T16:08:00Z"/>
                <w:rFonts w:asciiTheme="majorHAnsi" w:eastAsia="Times New Roman" w:hAnsiTheme="majorHAnsi" w:cstheme="majorHAnsi"/>
                <w:color w:val="000000"/>
                <w:lang w:val="en-US" w:eastAsia="de-DE"/>
                <w:rPrChange w:id="1747" w:author="anna.resch88@gmail.com" w:date="2022-01-04T09:34:00Z">
                  <w:rPr>
                    <w:del w:id="1748" w:author="anna.resch88@gmail.com" w:date="2022-01-03T16:08:00Z"/>
                    <w:rFonts w:asciiTheme="majorHAnsi" w:eastAsia="Times New Roman" w:hAnsiTheme="majorHAnsi" w:cstheme="majorHAnsi"/>
                    <w:color w:val="000000"/>
                    <w:lang w:eastAsia="de-DE"/>
                  </w:rPr>
                </w:rPrChange>
              </w:rPr>
            </w:pPr>
            <w:del w:id="1749" w:author="anna.resch88@gmail.com" w:date="2022-01-03T16:08:00Z">
              <w:r w:rsidRPr="00F86424" w:rsidDel="002739DA">
                <w:rPr>
                  <w:rFonts w:asciiTheme="majorHAnsi" w:eastAsia="Times New Roman" w:hAnsiTheme="majorHAnsi" w:cstheme="majorHAnsi"/>
                  <w:color w:val="000000"/>
                  <w:lang w:val="en-US" w:eastAsia="de-DE"/>
                  <w:rPrChange w:id="1750" w:author="anna.resch88@gmail.com" w:date="2022-01-04T09:34:00Z">
                    <w:rPr>
                      <w:rFonts w:asciiTheme="majorHAnsi" w:eastAsia="Times New Roman" w:hAnsiTheme="majorHAnsi" w:cstheme="majorHAnsi"/>
                      <w:color w:val="000000"/>
                      <w:lang w:eastAsia="de-DE"/>
                    </w:rPr>
                  </w:rPrChange>
                </w:rPr>
                <w:delText>RF</w:delText>
              </w:r>
              <w:bookmarkStart w:id="1751" w:name="_Toc92186687"/>
              <w:bookmarkStart w:id="1752" w:name="_Toc92187379"/>
              <w:bookmarkStart w:id="1753" w:name="_Toc92188071"/>
              <w:bookmarkStart w:id="1754" w:name="_Toc92188761"/>
              <w:bookmarkStart w:id="1755" w:name="_Toc92189416"/>
              <w:bookmarkStart w:id="1756" w:name="_Toc92190072"/>
              <w:bookmarkStart w:id="1757" w:name="_Toc92190728"/>
              <w:bookmarkEnd w:id="1751"/>
              <w:bookmarkEnd w:id="1752"/>
              <w:bookmarkEnd w:id="1753"/>
              <w:bookmarkEnd w:id="1754"/>
              <w:bookmarkEnd w:id="1755"/>
              <w:bookmarkEnd w:id="1756"/>
              <w:bookmarkEnd w:id="1757"/>
            </w:del>
          </w:p>
        </w:tc>
        <w:tc>
          <w:tcPr>
            <w:tcW w:w="1081" w:type="dxa"/>
            <w:tcBorders>
              <w:top w:val="nil"/>
              <w:left w:val="nil"/>
              <w:bottom w:val="single" w:sz="4" w:space="0" w:color="auto"/>
              <w:right w:val="single" w:sz="4" w:space="0" w:color="auto"/>
            </w:tcBorders>
            <w:shd w:val="clear" w:color="000000" w:fill="C6E0B4"/>
            <w:noWrap/>
            <w:vAlign w:val="bottom"/>
            <w:hideMark/>
          </w:tcPr>
          <w:p w14:paraId="450727BF" w14:textId="5AA8C7A0" w:rsidR="00067C6D" w:rsidRPr="00F86424" w:rsidDel="002739DA" w:rsidRDefault="00067C6D" w:rsidP="003228B4">
            <w:pPr>
              <w:numPr>
                <w:ilvl w:val="0"/>
                <w:numId w:val="47"/>
              </w:numPr>
              <w:spacing w:after="0" w:line="240" w:lineRule="auto"/>
              <w:jc w:val="center"/>
              <w:rPr>
                <w:del w:id="1758" w:author="anna.resch88@gmail.com" w:date="2022-01-03T16:08:00Z"/>
                <w:rFonts w:asciiTheme="majorHAnsi" w:eastAsia="Times New Roman" w:hAnsiTheme="majorHAnsi" w:cstheme="majorHAnsi"/>
                <w:color w:val="000000"/>
                <w:lang w:val="en-US" w:eastAsia="de-DE"/>
                <w:rPrChange w:id="1759" w:author="anna.resch88@gmail.com" w:date="2022-01-04T09:34:00Z">
                  <w:rPr>
                    <w:del w:id="1760" w:author="anna.resch88@gmail.com" w:date="2022-01-03T16:08:00Z"/>
                    <w:rFonts w:asciiTheme="majorHAnsi" w:eastAsia="Times New Roman" w:hAnsiTheme="majorHAnsi" w:cstheme="majorHAnsi"/>
                    <w:color w:val="000000"/>
                    <w:lang w:eastAsia="de-DE"/>
                  </w:rPr>
                </w:rPrChange>
              </w:rPr>
            </w:pPr>
            <w:del w:id="1761" w:author="anna.resch88@gmail.com" w:date="2022-01-03T16:08:00Z">
              <w:r w:rsidRPr="00F86424" w:rsidDel="002739DA">
                <w:rPr>
                  <w:rFonts w:asciiTheme="majorHAnsi" w:eastAsia="Times New Roman" w:hAnsiTheme="majorHAnsi" w:cstheme="majorHAnsi"/>
                  <w:color w:val="000000"/>
                  <w:lang w:val="en-US" w:eastAsia="de-DE"/>
                  <w:rPrChange w:id="1762" w:author="anna.resch88@gmail.com" w:date="2022-01-04T09:34:00Z">
                    <w:rPr>
                      <w:rFonts w:asciiTheme="majorHAnsi" w:eastAsia="Times New Roman" w:hAnsiTheme="majorHAnsi" w:cstheme="majorHAnsi"/>
                      <w:color w:val="000000"/>
                      <w:lang w:eastAsia="de-DE"/>
                    </w:rPr>
                  </w:rPrChange>
                </w:rPr>
                <w:delText>14.1</w:delText>
              </w:r>
              <w:bookmarkStart w:id="1763" w:name="_Toc92186688"/>
              <w:bookmarkStart w:id="1764" w:name="_Toc92187380"/>
              <w:bookmarkStart w:id="1765" w:name="_Toc92188072"/>
              <w:bookmarkStart w:id="1766" w:name="_Toc92188762"/>
              <w:bookmarkStart w:id="1767" w:name="_Toc92189417"/>
              <w:bookmarkStart w:id="1768" w:name="_Toc92190073"/>
              <w:bookmarkStart w:id="1769" w:name="_Toc92190729"/>
              <w:bookmarkEnd w:id="1763"/>
              <w:bookmarkEnd w:id="1764"/>
              <w:bookmarkEnd w:id="1765"/>
              <w:bookmarkEnd w:id="1766"/>
              <w:bookmarkEnd w:id="1767"/>
              <w:bookmarkEnd w:id="1768"/>
              <w:bookmarkEnd w:id="1769"/>
            </w:del>
          </w:p>
        </w:tc>
        <w:tc>
          <w:tcPr>
            <w:tcW w:w="1349" w:type="dxa"/>
            <w:tcBorders>
              <w:top w:val="nil"/>
              <w:left w:val="nil"/>
              <w:bottom w:val="single" w:sz="4" w:space="0" w:color="auto"/>
              <w:right w:val="single" w:sz="4" w:space="0" w:color="auto"/>
            </w:tcBorders>
            <w:shd w:val="clear" w:color="000000" w:fill="C6E0B4"/>
            <w:noWrap/>
            <w:vAlign w:val="bottom"/>
            <w:hideMark/>
          </w:tcPr>
          <w:p w14:paraId="3E8CB3D0" w14:textId="31D51595" w:rsidR="00067C6D" w:rsidRPr="00F86424" w:rsidDel="002739DA" w:rsidRDefault="00067C6D" w:rsidP="003228B4">
            <w:pPr>
              <w:numPr>
                <w:ilvl w:val="0"/>
                <w:numId w:val="47"/>
              </w:numPr>
              <w:spacing w:after="0" w:line="240" w:lineRule="auto"/>
              <w:jc w:val="center"/>
              <w:rPr>
                <w:del w:id="1770" w:author="anna.resch88@gmail.com" w:date="2022-01-03T16:08:00Z"/>
                <w:rFonts w:asciiTheme="majorHAnsi" w:eastAsia="Times New Roman" w:hAnsiTheme="majorHAnsi" w:cstheme="majorHAnsi"/>
                <w:color w:val="000000"/>
                <w:lang w:val="en-US" w:eastAsia="de-DE"/>
                <w:rPrChange w:id="1771" w:author="anna.resch88@gmail.com" w:date="2022-01-04T09:34:00Z">
                  <w:rPr>
                    <w:del w:id="1772" w:author="anna.resch88@gmail.com" w:date="2022-01-03T16:08:00Z"/>
                    <w:rFonts w:asciiTheme="majorHAnsi" w:eastAsia="Times New Roman" w:hAnsiTheme="majorHAnsi" w:cstheme="majorHAnsi"/>
                    <w:color w:val="000000"/>
                    <w:lang w:eastAsia="de-DE"/>
                  </w:rPr>
                </w:rPrChange>
              </w:rPr>
            </w:pPr>
            <w:del w:id="1773" w:author="anna.resch88@gmail.com" w:date="2022-01-03T16:08:00Z">
              <w:r w:rsidRPr="00F86424" w:rsidDel="002739DA">
                <w:rPr>
                  <w:rFonts w:asciiTheme="majorHAnsi" w:eastAsia="Times New Roman" w:hAnsiTheme="majorHAnsi" w:cstheme="majorHAnsi"/>
                  <w:color w:val="000000"/>
                  <w:lang w:val="en-US" w:eastAsia="de-DE"/>
                  <w:rPrChange w:id="1774" w:author="anna.resch88@gmail.com" w:date="2022-01-04T09:34:00Z">
                    <w:rPr>
                      <w:rFonts w:asciiTheme="majorHAnsi" w:eastAsia="Times New Roman" w:hAnsiTheme="majorHAnsi" w:cstheme="majorHAnsi"/>
                      <w:color w:val="000000"/>
                      <w:lang w:eastAsia="de-DE"/>
                    </w:rPr>
                  </w:rPrChange>
                </w:rPr>
                <w:delText>15</w:delText>
              </w:r>
              <w:bookmarkStart w:id="1775" w:name="_Toc92186689"/>
              <w:bookmarkStart w:id="1776" w:name="_Toc92187381"/>
              <w:bookmarkStart w:id="1777" w:name="_Toc92188073"/>
              <w:bookmarkStart w:id="1778" w:name="_Toc92188763"/>
              <w:bookmarkStart w:id="1779" w:name="_Toc92189418"/>
              <w:bookmarkStart w:id="1780" w:name="_Toc92190074"/>
              <w:bookmarkStart w:id="1781" w:name="_Toc92190730"/>
              <w:bookmarkEnd w:id="1775"/>
              <w:bookmarkEnd w:id="1776"/>
              <w:bookmarkEnd w:id="1777"/>
              <w:bookmarkEnd w:id="1778"/>
              <w:bookmarkEnd w:id="1779"/>
              <w:bookmarkEnd w:id="1780"/>
              <w:bookmarkEnd w:id="1781"/>
            </w:del>
          </w:p>
        </w:tc>
        <w:tc>
          <w:tcPr>
            <w:tcW w:w="892" w:type="dxa"/>
            <w:tcBorders>
              <w:top w:val="nil"/>
              <w:left w:val="nil"/>
              <w:bottom w:val="single" w:sz="4" w:space="0" w:color="auto"/>
              <w:right w:val="single" w:sz="4" w:space="0" w:color="auto"/>
            </w:tcBorders>
            <w:shd w:val="clear" w:color="000000" w:fill="C6E0B4"/>
            <w:noWrap/>
            <w:vAlign w:val="bottom"/>
            <w:hideMark/>
          </w:tcPr>
          <w:p w14:paraId="36DAFBD8" w14:textId="4C58E78C" w:rsidR="00067C6D" w:rsidRPr="00F86424" w:rsidDel="002739DA" w:rsidRDefault="00067C6D" w:rsidP="003228B4">
            <w:pPr>
              <w:numPr>
                <w:ilvl w:val="0"/>
                <w:numId w:val="47"/>
              </w:numPr>
              <w:spacing w:after="0" w:line="240" w:lineRule="auto"/>
              <w:jc w:val="center"/>
              <w:rPr>
                <w:del w:id="1782" w:author="anna.resch88@gmail.com" w:date="2022-01-03T16:08:00Z"/>
                <w:rFonts w:asciiTheme="majorHAnsi" w:eastAsia="Times New Roman" w:hAnsiTheme="majorHAnsi" w:cstheme="majorHAnsi"/>
                <w:color w:val="000000"/>
                <w:lang w:val="en-US" w:eastAsia="de-DE"/>
                <w:rPrChange w:id="1783" w:author="anna.resch88@gmail.com" w:date="2022-01-04T09:34:00Z">
                  <w:rPr>
                    <w:del w:id="1784" w:author="anna.resch88@gmail.com" w:date="2022-01-03T16:08:00Z"/>
                    <w:rFonts w:asciiTheme="majorHAnsi" w:eastAsia="Times New Roman" w:hAnsiTheme="majorHAnsi" w:cstheme="majorHAnsi"/>
                    <w:color w:val="000000"/>
                    <w:lang w:eastAsia="de-DE"/>
                  </w:rPr>
                </w:rPrChange>
              </w:rPr>
            </w:pPr>
            <w:del w:id="1785" w:author="anna.resch88@gmail.com" w:date="2022-01-03T16:08:00Z">
              <w:r w:rsidRPr="00F86424" w:rsidDel="002739DA">
                <w:rPr>
                  <w:rFonts w:asciiTheme="majorHAnsi" w:eastAsia="Times New Roman" w:hAnsiTheme="majorHAnsi" w:cstheme="majorHAnsi"/>
                  <w:color w:val="000000"/>
                  <w:lang w:val="en-US" w:eastAsia="de-DE"/>
                  <w:rPrChange w:id="1786" w:author="anna.resch88@gmail.com" w:date="2022-01-04T09:34:00Z">
                    <w:rPr>
                      <w:rFonts w:asciiTheme="majorHAnsi" w:eastAsia="Times New Roman" w:hAnsiTheme="majorHAnsi" w:cstheme="majorHAnsi"/>
                      <w:color w:val="000000"/>
                      <w:lang w:eastAsia="de-DE"/>
                    </w:rPr>
                  </w:rPrChange>
                </w:rPr>
                <w:delText>117.11</w:delText>
              </w:r>
              <w:bookmarkStart w:id="1787" w:name="_Toc92186690"/>
              <w:bookmarkStart w:id="1788" w:name="_Toc92187382"/>
              <w:bookmarkStart w:id="1789" w:name="_Toc92188074"/>
              <w:bookmarkStart w:id="1790" w:name="_Toc92188764"/>
              <w:bookmarkStart w:id="1791" w:name="_Toc92189419"/>
              <w:bookmarkStart w:id="1792" w:name="_Toc92190075"/>
              <w:bookmarkStart w:id="1793" w:name="_Toc92190731"/>
              <w:bookmarkEnd w:id="1787"/>
              <w:bookmarkEnd w:id="1788"/>
              <w:bookmarkEnd w:id="1789"/>
              <w:bookmarkEnd w:id="1790"/>
              <w:bookmarkEnd w:id="1791"/>
              <w:bookmarkEnd w:id="1792"/>
              <w:bookmarkEnd w:id="1793"/>
            </w:del>
          </w:p>
        </w:tc>
        <w:tc>
          <w:tcPr>
            <w:tcW w:w="743" w:type="dxa"/>
            <w:tcBorders>
              <w:top w:val="nil"/>
              <w:left w:val="nil"/>
              <w:bottom w:val="single" w:sz="4" w:space="0" w:color="auto"/>
              <w:right w:val="nil"/>
            </w:tcBorders>
            <w:shd w:val="clear" w:color="000000" w:fill="C6E0B4"/>
            <w:noWrap/>
            <w:vAlign w:val="bottom"/>
            <w:hideMark/>
          </w:tcPr>
          <w:p w14:paraId="09FC59AD" w14:textId="6C24C676" w:rsidR="00067C6D" w:rsidRPr="00F86424" w:rsidDel="002739DA" w:rsidRDefault="00067C6D" w:rsidP="003228B4">
            <w:pPr>
              <w:numPr>
                <w:ilvl w:val="0"/>
                <w:numId w:val="47"/>
              </w:numPr>
              <w:spacing w:after="0" w:line="240" w:lineRule="auto"/>
              <w:jc w:val="center"/>
              <w:rPr>
                <w:del w:id="1794" w:author="anna.resch88@gmail.com" w:date="2022-01-03T16:08:00Z"/>
                <w:rFonts w:asciiTheme="majorHAnsi" w:eastAsia="Times New Roman" w:hAnsiTheme="majorHAnsi" w:cstheme="majorHAnsi"/>
                <w:color w:val="000000"/>
                <w:lang w:val="en-US" w:eastAsia="de-DE"/>
                <w:rPrChange w:id="1795" w:author="anna.resch88@gmail.com" w:date="2022-01-04T09:34:00Z">
                  <w:rPr>
                    <w:del w:id="1796" w:author="anna.resch88@gmail.com" w:date="2022-01-03T16:08:00Z"/>
                    <w:rFonts w:asciiTheme="majorHAnsi" w:eastAsia="Times New Roman" w:hAnsiTheme="majorHAnsi" w:cstheme="majorHAnsi"/>
                    <w:color w:val="000000"/>
                    <w:lang w:eastAsia="de-DE"/>
                  </w:rPr>
                </w:rPrChange>
              </w:rPr>
            </w:pPr>
            <w:del w:id="1797" w:author="anna.resch88@gmail.com" w:date="2022-01-03T16:08:00Z">
              <w:r w:rsidRPr="00F86424" w:rsidDel="002739DA">
                <w:rPr>
                  <w:rFonts w:asciiTheme="majorHAnsi" w:eastAsia="Times New Roman" w:hAnsiTheme="majorHAnsi" w:cstheme="majorHAnsi"/>
                  <w:color w:val="000000"/>
                  <w:lang w:val="en-US" w:eastAsia="de-DE"/>
                  <w:rPrChange w:id="1798" w:author="anna.resch88@gmail.com" w:date="2022-01-04T09:34:00Z">
                    <w:rPr>
                      <w:rFonts w:asciiTheme="majorHAnsi" w:eastAsia="Times New Roman" w:hAnsiTheme="majorHAnsi" w:cstheme="majorHAnsi"/>
                      <w:color w:val="000000"/>
                      <w:lang w:eastAsia="de-DE"/>
                    </w:rPr>
                  </w:rPrChange>
                </w:rPr>
                <w:delText>8.20</w:delText>
              </w:r>
              <w:bookmarkStart w:id="1799" w:name="_Toc92186691"/>
              <w:bookmarkStart w:id="1800" w:name="_Toc92187383"/>
              <w:bookmarkStart w:id="1801" w:name="_Toc92188075"/>
              <w:bookmarkStart w:id="1802" w:name="_Toc92188765"/>
              <w:bookmarkStart w:id="1803" w:name="_Toc92189420"/>
              <w:bookmarkStart w:id="1804" w:name="_Toc92190076"/>
              <w:bookmarkStart w:id="1805" w:name="_Toc92190732"/>
              <w:bookmarkEnd w:id="1799"/>
              <w:bookmarkEnd w:id="1800"/>
              <w:bookmarkEnd w:id="1801"/>
              <w:bookmarkEnd w:id="1802"/>
              <w:bookmarkEnd w:id="1803"/>
              <w:bookmarkEnd w:id="1804"/>
              <w:bookmarkEnd w:id="1805"/>
            </w:del>
          </w:p>
        </w:tc>
        <w:tc>
          <w:tcPr>
            <w:tcW w:w="989" w:type="dxa"/>
            <w:tcBorders>
              <w:top w:val="nil"/>
              <w:left w:val="single" w:sz="4" w:space="0" w:color="auto"/>
              <w:bottom w:val="single" w:sz="4" w:space="0" w:color="auto"/>
              <w:right w:val="single" w:sz="4" w:space="0" w:color="auto"/>
            </w:tcBorders>
            <w:shd w:val="clear" w:color="000000" w:fill="C6E0B4"/>
            <w:noWrap/>
            <w:vAlign w:val="bottom"/>
            <w:hideMark/>
          </w:tcPr>
          <w:p w14:paraId="3108EAE9" w14:textId="59DE8551" w:rsidR="00067C6D" w:rsidRPr="00F86424" w:rsidDel="002739DA" w:rsidRDefault="00067C6D" w:rsidP="003228B4">
            <w:pPr>
              <w:numPr>
                <w:ilvl w:val="0"/>
                <w:numId w:val="47"/>
              </w:numPr>
              <w:spacing w:after="0" w:line="240" w:lineRule="auto"/>
              <w:jc w:val="center"/>
              <w:rPr>
                <w:del w:id="1806" w:author="anna.resch88@gmail.com" w:date="2022-01-03T16:08:00Z"/>
                <w:rFonts w:asciiTheme="majorHAnsi" w:eastAsia="Times New Roman" w:hAnsiTheme="majorHAnsi" w:cstheme="majorHAnsi"/>
                <w:color w:val="FFFFFF"/>
                <w:lang w:val="en-US" w:eastAsia="de-DE"/>
                <w:rPrChange w:id="1807" w:author="anna.resch88@gmail.com" w:date="2022-01-04T09:34:00Z">
                  <w:rPr>
                    <w:del w:id="1808" w:author="anna.resch88@gmail.com" w:date="2022-01-03T16:08:00Z"/>
                    <w:rFonts w:asciiTheme="majorHAnsi" w:eastAsia="Times New Roman" w:hAnsiTheme="majorHAnsi" w:cstheme="majorHAnsi"/>
                    <w:color w:val="FFFFFF"/>
                    <w:lang w:eastAsia="de-DE"/>
                  </w:rPr>
                </w:rPrChange>
              </w:rPr>
            </w:pPr>
            <w:bookmarkStart w:id="1809" w:name="_Toc92186692"/>
            <w:bookmarkStart w:id="1810" w:name="_Toc92187384"/>
            <w:bookmarkStart w:id="1811" w:name="_Toc92188076"/>
            <w:bookmarkStart w:id="1812" w:name="_Toc92188766"/>
            <w:bookmarkStart w:id="1813" w:name="_Toc92189421"/>
            <w:bookmarkStart w:id="1814" w:name="_Toc92190077"/>
            <w:bookmarkStart w:id="1815" w:name="_Toc92190733"/>
            <w:bookmarkEnd w:id="1809"/>
            <w:bookmarkEnd w:id="1810"/>
            <w:bookmarkEnd w:id="1811"/>
            <w:bookmarkEnd w:id="1812"/>
            <w:bookmarkEnd w:id="1813"/>
            <w:bookmarkEnd w:id="1814"/>
            <w:bookmarkEnd w:id="1815"/>
          </w:p>
        </w:tc>
        <w:tc>
          <w:tcPr>
            <w:tcW w:w="898" w:type="dxa"/>
            <w:tcBorders>
              <w:top w:val="nil"/>
              <w:left w:val="nil"/>
              <w:bottom w:val="single" w:sz="4" w:space="0" w:color="auto"/>
              <w:right w:val="single" w:sz="4" w:space="0" w:color="auto"/>
            </w:tcBorders>
            <w:shd w:val="clear" w:color="000000" w:fill="C6E0B4"/>
            <w:noWrap/>
            <w:vAlign w:val="bottom"/>
            <w:hideMark/>
          </w:tcPr>
          <w:p w14:paraId="3E28B4CD" w14:textId="48AD565B" w:rsidR="00067C6D" w:rsidRPr="00F86424" w:rsidDel="002739DA" w:rsidRDefault="00067C6D" w:rsidP="003228B4">
            <w:pPr>
              <w:numPr>
                <w:ilvl w:val="0"/>
                <w:numId w:val="47"/>
              </w:numPr>
              <w:spacing w:after="0" w:line="240" w:lineRule="auto"/>
              <w:jc w:val="center"/>
              <w:rPr>
                <w:del w:id="1816" w:author="anna.resch88@gmail.com" w:date="2022-01-03T16:08:00Z"/>
                <w:rFonts w:asciiTheme="majorHAnsi" w:eastAsia="Times New Roman" w:hAnsiTheme="majorHAnsi" w:cstheme="majorHAnsi"/>
                <w:color w:val="000000"/>
                <w:lang w:val="en-US" w:eastAsia="de-DE"/>
                <w:rPrChange w:id="1817" w:author="anna.resch88@gmail.com" w:date="2022-01-04T09:34:00Z">
                  <w:rPr>
                    <w:del w:id="1818" w:author="anna.resch88@gmail.com" w:date="2022-01-03T16:08:00Z"/>
                    <w:rFonts w:asciiTheme="majorHAnsi" w:eastAsia="Times New Roman" w:hAnsiTheme="majorHAnsi" w:cstheme="majorHAnsi"/>
                    <w:color w:val="000000"/>
                    <w:lang w:eastAsia="de-DE"/>
                  </w:rPr>
                </w:rPrChange>
              </w:rPr>
            </w:pPr>
            <w:bookmarkStart w:id="1819" w:name="_Toc92186693"/>
            <w:bookmarkStart w:id="1820" w:name="_Toc92187385"/>
            <w:bookmarkStart w:id="1821" w:name="_Toc92188077"/>
            <w:bookmarkStart w:id="1822" w:name="_Toc92188767"/>
            <w:bookmarkStart w:id="1823" w:name="_Toc92189422"/>
            <w:bookmarkStart w:id="1824" w:name="_Toc92190078"/>
            <w:bookmarkStart w:id="1825" w:name="_Toc92190734"/>
            <w:bookmarkEnd w:id="1819"/>
            <w:bookmarkEnd w:id="1820"/>
            <w:bookmarkEnd w:id="1821"/>
            <w:bookmarkEnd w:id="1822"/>
            <w:bookmarkEnd w:id="1823"/>
            <w:bookmarkEnd w:id="1824"/>
            <w:bookmarkEnd w:id="1825"/>
          </w:p>
        </w:tc>
        <w:bookmarkStart w:id="1826" w:name="_Toc92186694"/>
        <w:bookmarkStart w:id="1827" w:name="_Toc92187386"/>
        <w:bookmarkStart w:id="1828" w:name="_Toc92188078"/>
        <w:bookmarkStart w:id="1829" w:name="_Toc92188768"/>
        <w:bookmarkStart w:id="1830" w:name="_Toc92189423"/>
        <w:bookmarkStart w:id="1831" w:name="_Toc92190079"/>
        <w:bookmarkStart w:id="1832" w:name="_Toc92190735"/>
        <w:bookmarkEnd w:id="1826"/>
        <w:bookmarkEnd w:id="1827"/>
        <w:bookmarkEnd w:id="1828"/>
        <w:bookmarkEnd w:id="1829"/>
        <w:bookmarkEnd w:id="1830"/>
        <w:bookmarkEnd w:id="1831"/>
        <w:bookmarkEnd w:id="1832"/>
      </w:tr>
      <w:tr w:rsidR="00067C6D" w:rsidRPr="009E3BE9" w:rsidDel="002739DA" w14:paraId="29E83841" w14:textId="693976C2" w:rsidTr="00D830B0">
        <w:trPr>
          <w:trHeight w:val="290"/>
          <w:del w:id="1833" w:author="anna.resch88@gmail.com" w:date="2022-01-03T16:08:00Z"/>
        </w:trPr>
        <w:tc>
          <w:tcPr>
            <w:tcW w:w="2620" w:type="dxa"/>
            <w:tcBorders>
              <w:top w:val="nil"/>
              <w:left w:val="single" w:sz="4" w:space="0" w:color="auto"/>
              <w:bottom w:val="single" w:sz="4" w:space="0" w:color="auto"/>
              <w:right w:val="single" w:sz="4" w:space="0" w:color="auto"/>
            </w:tcBorders>
            <w:shd w:val="clear" w:color="000000" w:fill="A9D08E"/>
            <w:noWrap/>
            <w:vAlign w:val="bottom"/>
            <w:hideMark/>
          </w:tcPr>
          <w:p w14:paraId="17FC520A" w14:textId="3CF2B8D4" w:rsidR="00067C6D" w:rsidRPr="00F86424" w:rsidDel="002739DA" w:rsidRDefault="00067C6D" w:rsidP="003228B4">
            <w:pPr>
              <w:numPr>
                <w:ilvl w:val="0"/>
                <w:numId w:val="47"/>
              </w:numPr>
              <w:spacing w:after="0" w:line="240" w:lineRule="auto"/>
              <w:jc w:val="both"/>
              <w:rPr>
                <w:del w:id="1834" w:author="anna.resch88@gmail.com" w:date="2022-01-03T16:08:00Z"/>
                <w:rFonts w:asciiTheme="majorHAnsi" w:eastAsia="Times New Roman" w:hAnsiTheme="majorHAnsi" w:cstheme="majorHAnsi"/>
                <w:color w:val="000000"/>
                <w:lang w:val="en-US" w:eastAsia="de-DE"/>
                <w:rPrChange w:id="1835" w:author="anna.resch88@gmail.com" w:date="2022-01-04T09:34:00Z">
                  <w:rPr>
                    <w:del w:id="1836" w:author="anna.resch88@gmail.com" w:date="2022-01-03T16:08:00Z"/>
                    <w:rFonts w:asciiTheme="majorHAnsi" w:eastAsia="Times New Roman" w:hAnsiTheme="majorHAnsi" w:cstheme="majorHAnsi"/>
                    <w:color w:val="000000"/>
                    <w:lang w:eastAsia="de-DE"/>
                  </w:rPr>
                </w:rPrChange>
              </w:rPr>
            </w:pPr>
            <w:del w:id="1837" w:author="anna.resch88@gmail.com" w:date="2022-01-03T16:08:00Z">
              <w:r w:rsidRPr="00F86424" w:rsidDel="002739DA">
                <w:rPr>
                  <w:rFonts w:asciiTheme="majorHAnsi" w:eastAsia="Times New Roman" w:hAnsiTheme="majorHAnsi" w:cstheme="majorHAnsi"/>
                  <w:color w:val="000000"/>
                  <w:lang w:val="en-US" w:eastAsia="de-DE"/>
                  <w:rPrChange w:id="1838" w:author="anna.resch88@gmail.com" w:date="2022-01-04T09:34:00Z">
                    <w:rPr>
                      <w:rFonts w:asciiTheme="majorHAnsi" w:eastAsia="Times New Roman" w:hAnsiTheme="majorHAnsi" w:cstheme="majorHAnsi"/>
                      <w:color w:val="000000"/>
                      <w:lang w:eastAsia="de-DE"/>
                    </w:rPr>
                  </w:rPrChange>
                </w:rPr>
                <w:delText>ULD-V20-ULD, sample 1</w:delText>
              </w:r>
              <w:bookmarkStart w:id="1839" w:name="_Toc92186695"/>
              <w:bookmarkStart w:id="1840" w:name="_Toc92187387"/>
              <w:bookmarkStart w:id="1841" w:name="_Toc92188079"/>
              <w:bookmarkStart w:id="1842" w:name="_Toc92188769"/>
              <w:bookmarkStart w:id="1843" w:name="_Toc92189424"/>
              <w:bookmarkStart w:id="1844" w:name="_Toc92190080"/>
              <w:bookmarkStart w:id="1845" w:name="_Toc92190736"/>
              <w:bookmarkEnd w:id="1839"/>
              <w:bookmarkEnd w:id="1840"/>
              <w:bookmarkEnd w:id="1841"/>
              <w:bookmarkEnd w:id="1842"/>
              <w:bookmarkEnd w:id="1843"/>
              <w:bookmarkEnd w:id="1844"/>
              <w:bookmarkEnd w:id="1845"/>
            </w:del>
          </w:p>
        </w:tc>
        <w:tc>
          <w:tcPr>
            <w:tcW w:w="859" w:type="dxa"/>
            <w:tcBorders>
              <w:top w:val="nil"/>
              <w:left w:val="nil"/>
              <w:bottom w:val="single" w:sz="4" w:space="0" w:color="auto"/>
              <w:right w:val="single" w:sz="4" w:space="0" w:color="auto"/>
            </w:tcBorders>
            <w:shd w:val="clear" w:color="000000" w:fill="A9D08E"/>
            <w:noWrap/>
            <w:vAlign w:val="bottom"/>
            <w:hideMark/>
          </w:tcPr>
          <w:p w14:paraId="45E40C2B" w14:textId="6CA393DA" w:rsidR="00067C6D" w:rsidRPr="00F86424" w:rsidDel="002739DA" w:rsidRDefault="00067C6D" w:rsidP="003228B4">
            <w:pPr>
              <w:numPr>
                <w:ilvl w:val="0"/>
                <w:numId w:val="47"/>
              </w:numPr>
              <w:spacing w:after="0" w:line="240" w:lineRule="auto"/>
              <w:jc w:val="center"/>
              <w:rPr>
                <w:del w:id="1846" w:author="anna.resch88@gmail.com" w:date="2022-01-03T16:08:00Z"/>
                <w:rFonts w:asciiTheme="majorHAnsi" w:eastAsia="Times New Roman" w:hAnsiTheme="majorHAnsi" w:cstheme="majorHAnsi"/>
                <w:color w:val="000000"/>
                <w:lang w:val="en-US" w:eastAsia="de-DE"/>
                <w:rPrChange w:id="1847" w:author="anna.resch88@gmail.com" w:date="2022-01-04T09:34:00Z">
                  <w:rPr>
                    <w:del w:id="1848" w:author="anna.resch88@gmail.com" w:date="2022-01-03T16:08:00Z"/>
                    <w:rFonts w:asciiTheme="majorHAnsi" w:eastAsia="Times New Roman" w:hAnsiTheme="majorHAnsi" w:cstheme="majorHAnsi"/>
                    <w:color w:val="000000"/>
                    <w:lang w:eastAsia="de-DE"/>
                  </w:rPr>
                </w:rPrChange>
              </w:rPr>
            </w:pPr>
            <w:del w:id="1849" w:author="anna.resch88@gmail.com" w:date="2022-01-03T16:08:00Z">
              <w:r w:rsidRPr="00F86424" w:rsidDel="002739DA">
                <w:rPr>
                  <w:rFonts w:asciiTheme="majorHAnsi" w:eastAsia="Times New Roman" w:hAnsiTheme="majorHAnsi" w:cstheme="majorHAnsi"/>
                  <w:color w:val="000000"/>
                  <w:lang w:val="en-US" w:eastAsia="de-DE"/>
                  <w:rPrChange w:id="1850" w:author="anna.resch88@gmail.com" w:date="2022-01-04T09:34:00Z">
                    <w:rPr>
                      <w:rFonts w:asciiTheme="majorHAnsi" w:eastAsia="Times New Roman" w:hAnsiTheme="majorHAnsi" w:cstheme="majorHAnsi"/>
                      <w:color w:val="000000"/>
                      <w:lang w:eastAsia="de-DE"/>
                    </w:rPr>
                  </w:rPrChange>
                </w:rPr>
                <w:delText>20%</w:delText>
              </w:r>
              <w:bookmarkStart w:id="1851" w:name="_Toc92186696"/>
              <w:bookmarkStart w:id="1852" w:name="_Toc92187388"/>
              <w:bookmarkStart w:id="1853" w:name="_Toc92188080"/>
              <w:bookmarkStart w:id="1854" w:name="_Toc92188770"/>
              <w:bookmarkStart w:id="1855" w:name="_Toc92189425"/>
              <w:bookmarkStart w:id="1856" w:name="_Toc92190081"/>
              <w:bookmarkStart w:id="1857" w:name="_Toc92190737"/>
              <w:bookmarkEnd w:id="1851"/>
              <w:bookmarkEnd w:id="1852"/>
              <w:bookmarkEnd w:id="1853"/>
              <w:bookmarkEnd w:id="1854"/>
              <w:bookmarkEnd w:id="1855"/>
              <w:bookmarkEnd w:id="1856"/>
              <w:bookmarkEnd w:id="1857"/>
            </w:del>
          </w:p>
        </w:tc>
        <w:tc>
          <w:tcPr>
            <w:tcW w:w="937" w:type="dxa"/>
            <w:tcBorders>
              <w:top w:val="nil"/>
              <w:left w:val="nil"/>
              <w:bottom w:val="single" w:sz="4" w:space="0" w:color="auto"/>
              <w:right w:val="single" w:sz="4" w:space="0" w:color="auto"/>
            </w:tcBorders>
            <w:shd w:val="clear" w:color="000000" w:fill="A9D08E"/>
            <w:noWrap/>
            <w:vAlign w:val="bottom"/>
            <w:hideMark/>
          </w:tcPr>
          <w:p w14:paraId="58B3B2D9" w14:textId="7BEB88C0" w:rsidR="00067C6D" w:rsidRPr="00F86424" w:rsidDel="002739DA" w:rsidRDefault="00067C6D" w:rsidP="003228B4">
            <w:pPr>
              <w:numPr>
                <w:ilvl w:val="0"/>
                <w:numId w:val="47"/>
              </w:numPr>
              <w:spacing w:after="0" w:line="240" w:lineRule="auto"/>
              <w:jc w:val="center"/>
              <w:rPr>
                <w:del w:id="1858" w:author="anna.resch88@gmail.com" w:date="2022-01-03T16:08:00Z"/>
                <w:rFonts w:asciiTheme="majorHAnsi" w:eastAsia="Times New Roman" w:hAnsiTheme="majorHAnsi" w:cstheme="majorHAnsi"/>
                <w:color w:val="000000"/>
                <w:lang w:val="en-US" w:eastAsia="de-DE"/>
                <w:rPrChange w:id="1859" w:author="anna.resch88@gmail.com" w:date="2022-01-04T09:34:00Z">
                  <w:rPr>
                    <w:del w:id="1860" w:author="anna.resch88@gmail.com" w:date="2022-01-03T16:08:00Z"/>
                    <w:rFonts w:asciiTheme="majorHAnsi" w:eastAsia="Times New Roman" w:hAnsiTheme="majorHAnsi" w:cstheme="majorHAnsi"/>
                    <w:color w:val="000000"/>
                    <w:lang w:eastAsia="de-DE"/>
                  </w:rPr>
                </w:rPrChange>
              </w:rPr>
            </w:pPr>
            <w:del w:id="1861" w:author="anna.resch88@gmail.com" w:date="2022-01-03T16:08:00Z">
              <w:r w:rsidRPr="00F86424" w:rsidDel="002739DA">
                <w:rPr>
                  <w:rFonts w:asciiTheme="majorHAnsi" w:eastAsia="Times New Roman" w:hAnsiTheme="majorHAnsi" w:cstheme="majorHAnsi"/>
                  <w:color w:val="000000"/>
                  <w:lang w:val="en-US" w:eastAsia="de-DE"/>
                  <w:rPrChange w:id="1862" w:author="anna.resch88@gmail.com" w:date="2022-01-04T09:34:00Z">
                    <w:rPr>
                      <w:rFonts w:asciiTheme="majorHAnsi" w:eastAsia="Times New Roman" w:hAnsiTheme="majorHAnsi" w:cstheme="majorHAnsi"/>
                      <w:color w:val="000000"/>
                      <w:lang w:eastAsia="de-DE"/>
                    </w:rPr>
                  </w:rPrChange>
                </w:rPr>
                <w:delText>water</w:delText>
              </w:r>
              <w:bookmarkStart w:id="1863" w:name="_Toc92186697"/>
              <w:bookmarkStart w:id="1864" w:name="_Toc92187389"/>
              <w:bookmarkStart w:id="1865" w:name="_Toc92188081"/>
              <w:bookmarkStart w:id="1866" w:name="_Toc92188771"/>
              <w:bookmarkStart w:id="1867" w:name="_Toc92189426"/>
              <w:bookmarkStart w:id="1868" w:name="_Toc92190082"/>
              <w:bookmarkStart w:id="1869" w:name="_Toc92190738"/>
              <w:bookmarkEnd w:id="1863"/>
              <w:bookmarkEnd w:id="1864"/>
              <w:bookmarkEnd w:id="1865"/>
              <w:bookmarkEnd w:id="1866"/>
              <w:bookmarkEnd w:id="1867"/>
              <w:bookmarkEnd w:id="1868"/>
              <w:bookmarkEnd w:id="1869"/>
            </w:del>
          </w:p>
        </w:tc>
        <w:tc>
          <w:tcPr>
            <w:tcW w:w="952" w:type="dxa"/>
            <w:tcBorders>
              <w:top w:val="nil"/>
              <w:left w:val="nil"/>
              <w:bottom w:val="single" w:sz="4" w:space="0" w:color="auto"/>
              <w:right w:val="single" w:sz="4" w:space="0" w:color="auto"/>
            </w:tcBorders>
            <w:shd w:val="clear" w:color="000000" w:fill="A9D08E"/>
            <w:noWrap/>
            <w:vAlign w:val="bottom"/>
            <w:hideMark/>
          </w:tcPr>
          <w:p w14:paraId="00E117E3" w14:textId="5422991D" w:rsidR="00067C6D" w:rsidRPr="00F86424" w:rsidDel="002739DA" w:rsidRDefault="00067C6D" w:rsidP="003228B4">
            <w:pPr>
              <w:numPr>
                <w:ilvl w:val="0"/>
                <w:numId w:val="47"/>
              </w:numPr>
              <w:spacing w:after="0" w:line="240" w:lineRule="auto"/>
              <w:jc w:val="center"/>
              <w:rPr>
                <w:del w:id="1870" w:author="anna.resch88@gmail.com" w:date="2022-01-03T16:08:00Z"/>
                <w:rFonts w:asciiTheme="majorHAnsi" w:eastAsia="Times New Roman" w:hAnsiTheme="majorHAnsi" w:cstheme="majorHAnsi"/>
                <w:color w:val="000000"/>
                <w:lang w:val="en-US" w:eastAsia="de-DE"/>
                <w:rPrChange w:id="1871" w:author="anna.resch88@gmail.com" w:date="2022-01-04T09:34:00Z">
                  <w:rPr>
                    <w:del w:id="1872" w:author="anna.resch88@gmail.com" w:date="2022-01-03T16:08:00Z"/>
                    <w:rFonts w:asciiTheme="majorHAnsi" w:eastAsia="Times New Roman" w:hAnsiTheme="majorHAnsi" w:cstheme="majorHAnsi"/>
                    <w:color w:val="000000"/>
                    <w:lang w:eastAsia="de-DE"/>
                  </w:rPr>
                </w:rPrChange>
              </w:rPr>
            </w:pPr>
            <w:del w:id="1873" w:author="anna.resch88@gmail.com" w:date="2022-01-03T16:08:00Z">
              <w:r w:rsidRPr="00F86424" w:rsidDel="002739DA">
                <w:rPr>
                  <w:rFonts w:asciiTheme="majorHAnsi" w:eastAsia="Times New Roman" w:hAnsiTheme="majorHAnsi" w:cstheme="majorHAnsi"/>
                  <w:color w:val="000000"/>
                  <w:lang w:val="en-US" w:eastAsia="de-DE"/>
                  <w:rPrChange w:id="1874" w:author="anna.resch88@gmail.com" w:date="2022-01-04T09:34:00Z">
                    <w:rPr>
                      <w:rFonts w:asciiTheme="majorHAnsi" w:eastAsia="Times New Roman" w:hAnsiTheme="majorHAnsi" w:cstheme="majorHAnsi"/>
                      <w:color w:val="000000"/>
                      <w:lang w:eastAsia="de-DE"/>
                    </w:rPr>
                  </w:rPrChange>
                </w:rPr>
                <w:delText>RF</w:delText>
              </w:r>
              <w:bookmarkStart w:id="1875" w:name="_Toc92186698"/>
              <w:bookmarkStart w:id="1876" w:name="_Toc92187390"/>
              <w:bookmarkStart w:id="1877" w:name="_Toc92188082"/>
              <w:bookmarkStart w:id="1878" w:name="_Toc92188772"/>
              <w:bookmarkStart w:id="1879" w:name="_Toc92189427"/>
              <w:bookmarkStart w:id="1880" w:name="_Toc92190083"/>
              <w:bookmarkStart w:id="1881" w:name="_Toc92190739"/>
              <w:bookmarkEnd w:id="1875"/>
              <w:bookmarkEnd w:id="1876"/>
              <w:bookmarkEnd w:id="1877"/>
              <w:bookmarkEnd w:id="1878"/>
              <w:bookmarkEnd w:id="1879"/>
              <w:bookmarkEnd w:id="1880"/>
              <w:bookmarkEnd w:id="1881"/>
            </w:del>
          </w:p>
        </w:tc>
        <w:tc>
          <w:tcPr>
            <w:tcW w:w="1081" w:type="dxa"/>
            <w:tcBorders>
              <w:top w:val="nil"/>
              <w:left w:val="nil"/>
              <w:bottom w:val="single" w:sz="4" w:space="0" w:color="auto"/>
              <w:right w:val="single" w:sz="4" w:space="0" w:color="auto"/>
            </w:tcBorders>
            <w:shd w:val="clear" w:color="000000" w:fill="A9D08E"/>
            <w:noWrap/>
            <w:vAlign w:val="bottom"/>
            <w:hideMark/>
          </w:tcPr>
          <w:p w14:paraId="565E05E7" w14:textId="3FD414D0" w:rsidR="00067C6D" w:rsidRPr="00F86424" w:rsidDel="002739DA" w:rsidRDefault="00067C6D" w:rsidP="003228B4">
            <w:pPr>
              <w:numPr>
                <w:ilvl w:val="0"/>
                <w:numId w:val="47"/>
              </w:numPr>
              <w:spacing w:after="0" w:line="240" w:lineRule="auto"/>
              <w:jc w:val="center"/>
              <w:rPr>
                <w:del w:id="1882" w:author="anna.resch88@gmail.com" w:date="2022-01-03T16:08:00Z"/>
                <w:rFonts w:asciiTheme="majorHAnsi" w:eastAsia="Times New Roman" w:hAnsiTheme="majorHAnsi" w:cstheme="majorHAnsi"/>
                <w:color w:val="000000"/>
                <w:lang w:val="en-US" w:eastAsia="de-DE"/>
                <w:rPrChange w:id="1883" w:author="anna.resch88@gmail.com" w:date="2022-01-04T09:34:00Z">
                  <w:rPr>
                    <w:del w:id="1884" w:author="anna.resch88@gmail.com" w:date="2022-01-03T16:08:00Z"/>
                    <w:rFonts w:asciiTheme="majorHAnsi" w:eastAsia="Times New Roman" w:hAnsiTheme="majorHAnsi" w:cstheme="majorHAnsi"/>
                    <w:color w:val="000000"/>
                    <w:lang w:eastAsia="de-DE"/>
                  </w:rPr>
                </w:rPrChange>
              </w:rPr>
            </w:pPr>
            <w:del w:id="1885" w:author="anna.resch88@gmail.com" w:date="2022-01-03T16:08:00Z">
              <w:r w:rsidRPr="00F86424" w:rsidDel="002739DA">
                <w:rPr>
                  <w:rFonts w:asciiTheme="majorHAnsi" w:eastAsia="Times New Roman" w:hAnsiTheme="majorHAnsi" w:cstheme="majorHAnsi"/>
                  <w:color w:val="000000"/>
                  <w:lang w:val="en-US" w:eastAsia="de-DE"/>
                  <w:rPrChange w:id="1886" w:author="anna.resch88@gmail.com" w:date="2022-01-04T09:34:00Z">
                    <w:rPr>
                      <w:rFonts w:asciiTheme="majorHAnsi" w:eastAsia="Times New Roman" w:hAnsiTheme="majorHAnsi" w:cstheme="majorHAnsi"/>
                      <w:color w:val="000000"/>
                      <w:lang w:eastAsia="de-DE"/>
                    </w:rPr>
                  </w:rPrChange>
                </w:rPr>
                <w:delText>25.4</w:delText>
              </w:r>
              <w:bookmarkStart w:id="1887" w:name="_Toc92186699"/>
              <w:bookmarkStart w:id="1888" w:name="_Toc92187391"/>
              <w:bookmarkStart w:id="1889" w:name="_Toc92188083"/>
              <w:bookmarkStart w:id="1890" w:name="_Toc92188773"/>
              <w:bookmarkStart w:id="1891" w:name="_Toc92189428"/>
              <w:bookmarkStart w:id="1892" w:name="_Toc92190084"/>
              <w:bookmarkStart w:id="1893" w:name="_Toc92190740"/>
              <w:bookmarkEnd w:id="1887"/>
              <w:bookmarkEnd w:id="1888"/>
              <w:bookmarkEnd w:id="1889"/>
              <w:bookmarkEnd w:id="1890"/>
              <w:bookmarkEnd w:id="1891"/>
              <w:bookmarkEnd w:id="1892"/>
              <w:bookmarkEnd w:id="1893"/>
            </w:del>
          </w:p>
        </w:tc>
        <w:tc>
          <w:tcPr>
            <w:tcW w:w="1349" w:type="dxa"/>
            <w:tcBorders>
              <w:top w:val="nil"/>
              <w:left w:val="nil"/>
              <w:bottom w:val="single" w:sz="4" w:space="0" w:color="auto"/>
              <w:right w:val="single" w:sz="4" w:space="0" w:color="auto"/>
            </w:tcBorders>
            <w:shd w:val="clear" w:color="000000" w:fill="A9D08E"/>
            <w:noWrap/>
            <w:vAlign w:val="bottom"/>
            <w:hideMark/>
          </w:tcPr>
          <w:p w14:paraId="70154FB9" w14:textId="1F8A214F" w:rsidR="00067C6D" w:rsidRPr="00F86424" w:rsidDel="002739DA" w:rsidRDefault="00067C6D" w:rsidP="003228B4">
            <w:pPr>
              <w:numPr>
                <w:ilvl w:val="0"/>
                <w:numId w:val="47"/>
              </w:numPr>
              <w:spacing w:after="0" w:line="240" w:lineRule="auto"/>
              <w:jc w:val="center"/>
              <w:rPr>
                <w:del w:id="1894" w:author="anna.resch88@gmail.com" w:date="2022-01-03T16:08:00Z"/>
                <w:rFonts w:asciiTheme="majorHAnsi" w:eastAsia="Times New Roman" w:hAnsiTheme="majorHAnsi" w:cstheme="majorHAnsi"/>
                <w:color w:val="000000"/>
                <w:lang w:val="en-US" w:eastAsia="de-DE"/>
                <w:rPrChange w:id="1895" w:author="anna.resch88@gmail.com" w:date="2022-01-04T09:34:00Z">
                  <w:rPr>
                    <w:del w:id="1896" w:author="anna.resch88@gmail.com" w:date="2022-01-03T16:08:00Z"/>
                    <w:rFonts w:asciiTheme="majorHAnsi" w:eastAsia="Times New Roman" w:hAnsiTheme="majorHAnsi" w:cstheme="majorHAnsi"/>
                    <w:color w:val="000000"/>
                    <w:lang w:eastAsia="de-DE"/>
                  </w:rPr>
                </w:rPrChange>
              </w:rPr>
            </w:pPr>
            <w:del w:id="1897" w:author="anna.resch88@gmail.com" w:date="2022-01-03T16:08:00Z">
              <w:r w:rsidRPr="00F86424" w:rsidDel="002739DA">
                <w:rPr>
                  <w:rFonts w:asciiTheme="majorHAnsi" w:eastAsia="Times New Roman" w:hAnsiTheme="majorHAnsi" w:cstheme="majorHAnsi"/>
                  <w:color w:val="000000"/>
                  <w:lang w:val="en-US" w:eastAsia="de-DE"/>
                  <w:rPrChange w:id="1898" w:author="anna.resch88@gmail.com" w:date="2022-01-04T09:34:00Z">
                    <w:rPr>
                      <w:rFonts w:asciiTheme="majorHAnsi" w:eastAsia="Times New Roman" w:hAnsiTheme="majorHAnsi" w:cstheme="majorHAnsi"/>
                      <w:color w:val="000000"/>
                      <w:lang w:eastAsia="de-DE"/>
                    </w:rPr>
                  </w:rPrChange>
                </w:rPr>
                <w:delText>15</w:delText>
              </w:r>
              <w:bookmarkStart w:id="1899" w:name="_Toc92186700"/>
              <w:bookmarkStart w:id="1900" w:name="_Toc92187392"/>
              <w:bookmarkStart w:id="1901" w:name="_Toc92188084"/>
              <w:bookmarkStart w:id="1902" w:name="_Toc92188774"/>
              <w:bookmarkStart w:id="1903" w:name="_Toc92189429"/>
              <w:bookmarkStart w:id="1904" w:name="_Toc92190085"/>
              <w:bookmarkStart w:id="1905" w:name="_Toc92190741"/>
              <w:bookmarkEnd w:id="1899"/>
              <w:bookmarkEnd w:id="1900"/>
              <w:bookmarkEnd w:id="1901"/>
              <w:bookmarkEnd w:id="1902"/>
              <w:bookmarkEnd w:id="1903"/>
              <w:bookmarkEnd w:id="1904"/>
              <w:bookmarkEnd w:id="1905"/>
            </w:del>
          </w:p>
        </w:tc>
        <w:tc>
          <w:tcPr>
            <w:tcW w:w="892" w:type="dxa"/>
            <w:tcBorders>
              <w:top w:val="nil"/>
              <w:left w:val="nil"/>
              <w:bottom w:val="single" w:sz="4" w:space="0" w:color="auto"/>
              <w:right w:val="single" w:sz="4" w:space="0" w:color="auto"/>
            </w:tcBorders>
            <w:shd w:val="clear" w:color="000000" w:fill="A9D08E"/>
            <w:noWrap/>
            <w:vAlign w:val="bottom"/>
            <w:hideMark/>
          </w:tcPr>
          <w:p w14:paraId="7CA06B95" w14:textId="745EBA1D" w:rsidR="00067C6D" w:rsidRPr="00F86424" w:rsidDel="002739DA" w:rsidRDefault="00067C6D" w:rsidP="003228B4">
            <w:pPr>
              <w:numPr>
                <w:ilvl w:val="0"/>
                <w:numId w:val="47"/>
              </w:numPr>
              <w:spacing w:after="0" w:line="240" w:lineRule="auto"/>
              <w:jc w:val="center"/>
              <w:rPr>
                <w:del w:id="1906" w:author="anna.resch88@gmail.com" w:date="2022-01-03T16:08:00Z"/>
                <w:rFonts w:asciiTheme="majorHAnsi" w:eastAsia="Times New Roman" w:hAnsiTheme="majorHAnsi" w:cstheme="majorHAnsi"/>
                <w:color w:val="000000"/>
                <w:lang w:val="en-US" w:eastAsia="de-DE"/>
                <w:rPrChange w:id="1907" w:author="anna.resch88@gmail.com" w:date="2022-01-04T09:34:00Z">
                  <w:rPr>
                    <w:del w:id="1908" w:author="anna.resch88@gmail.com" w:date="2022-01-03T16:08:00Z"/>
                    <w:rFonts w:asciiTheme="majorHAnsi" w:eastAsia="Times New Roman" w:hAnsiTheme="majorHAnsi" w:cstheme="majorHAnsi"/>
                    <w:color w:val="000000"/>
                    <w:lang w:eastAsia="de-DE"/>
                  </w:rPr>
                </w:rPrChange>
              </w:rPr>
            </w:pPr>
            <w:del w:id="1909" w:author="anna.resch88@gmail.com" w:date="2022-01-03T16:08:00Z">
              <w:r w:rsidRPr="00F86424" w:rsidDel="002739DA">
                <w:rPr>
                  <w:rFonts w:asciiTheme="majorHAnsi" w:eastAsia="Times New Roman" w:hAnsiTheme="majorHAnsi" w:cstheme="majorHAnsi"/>
                  <w:color w:val="000000"/>
                  <w:lang w:val="en-US" w:eastAsia="de-DE"/>
                  <w:rPrChange w:id="1910" w:author="anna.resch88@gmail.com" w:date="2022-01-04T09:34:00Z">
                    <w:rPr>
                      <w:rFonts w:asciiTheme="majorHAnsi" w:eastAsia="Times New Roman" w:hAnsiTheme="majorHAnsi" w:cstheme="majorHAnsi"/>
                      <w:color w:val="000000"/>
                      <w:lang w:eastAsia="de-DE"/>
                    </w:rPr>
                  </w:rPrChange>
                </w:rPr>
                <w:delText>134.69</w:delText>
              </w:r>
              <w:bookmarkStart w:id="1911" w:name="_Toc92186701"/>
              <w:bookmarkStart w:id="1912" w:name="_Toc92187393"/>
              <w:bookmarkStart w:id="1913" w:name="_Toc92188085"/>
              <w:bookmarkStart w:id="1914" w:name="_Toc92188775"/>
              <w:bookmarkStart w:id="1915" w:name="_Toc92189430"/>
              <w:bookmarkStart w:id="1916" w:name="_Toc92190086"/>
              <w:bookmarkStart w:id="1917" w:name="_Toc92190742"/>
              <w:bookmarkEnd w:id="1911"/>
              <w:bookmarkEnd w:id="1912"/>
              <w:bookmarkEnd w:id="1913"/>
              <w:bookmarkEnd w:id="1914"/>
              <w:bookmarkEnd w:id="1915"/>
              <w:bookmarkEnd w:id="1916"/>
              <w:bookmarkEnd w:id="1917"/>
            </w:del>
          </w:p>
        </w:tc>
        <w:tc>
          <w:tcPr>
            <w:tcW w:w="743" w:type="dxa"/>
            <w:tcBorders>
              <w:top w:val="nil"/>
              <w:left w:val="nil"/>
              <w:bottom w:val="single" w:sz="4" w:space="0" w:color="auto"/>
              <w:right w:val="nil"/>
            </w:tcBorders>
            <w:shd w:val="clear" w:color="000000" w:fill="A9D08E"/>
            <w:noWrap/>
            <w:vAlign w:val="bottom"/>
            <w:hideMark/>
          </w:tcPr>
          <w:p w14:paraId="314C2B3D" w14:textId="12D438E7" w:rsidR="00067C6D" w:rsidRPr="00F86424" w:rsidDel="002739DA" w:rsidRDefault="00067C6D" w:rsidP="003228B4">
            <w:pPr>
              <w:numPr>
                <w:ilvl w:val="0"/>
                <w:numId w:val="47"/>
              </w:numPr>
              <w:spacing w:after="0" w:line="240" w:lineRule="auto"/>
              <w:jc w:val="center"/>
              <w:rPr>
                <w:del w:id="1918" w:author="anna.resch88@gmail.com" w:date="2022-01-03T16:08:00Z"/>
                <w:rFonts w:asciiTheme="majorHAnsi" w:eastAsia="Times New Roman" w:hAnsiTheme="majorHAnsi" w:cstheme="majorHAnsi"/>
                <w:color w:val="000000"/>
                <w:lang w:val="en-US" w:eastAsia="de-DE"/>
                <w:rPrChange w:id="1919" w:author="anna.resch88@gmail.com" w:date="2022-01-04T09:34:00Z">
                  <w:rPr>
                    <w:del w:id="1920" w:author="anna.resch88@gmail.com" w:date="2022-01-03T16:08:00Z"/>
                    <w:rFonts w:asciiTheme="majorHAnsi" w:eastAsia="Times New Roman" w:hAnsiTheme="majorHAnsi" w:cstheme="majorHAnsi"/>
                    <w:color w:val="000000"/>
                    <w:lang w:eastAsia="de-DE"/>
                  </w:rPr>
                </w:rPrChange>
              </w:rPr>
            </w:pPr>
            <w:del w:id="1921" w:author="anna.resch88@gmail.com" w:date="2022-01-03T16:08:00Z">
              <w:r w:rsidRPr="00F86424" w:rsidDel="002739DA">
                <w:rPr>
                  <w:rFonts w:asciiTheme="majorHAnsi" w:eastAsia="Times New Roman" w:hAnsiTheme="majorHAnsi" w:cstheme="majorHAnsi"/>
                  <w:color w:val="000000"/>
                  <w:lang w:val="en-US" w:eastAsia="de-DE"/>
                  <w:rPrChange w:id="1922" w:author="anna.resch88@gmail.com" w:date="2022-01-04T09:34:00Z">
                    <w:rPr>
                      <w:rFonts w:asciiTheme="majorHAnsi" w:eastAsia="Times New Roman" w:hAnsiTheme="majorHAnsi" w:cstheme="majorHAnsi"/>
                      <w:color w:val="000000"/>
                      <w:lang w:eastAsia="de-DE"/>
                    </w:rPr>
                  </w:rPrChange>
                </w:rPr>
                <w:delText>7.84</w:delText>
              </w:r>
              <w:bookmarkStart w:id="1923" w:name="_Toc92186702"/>
              <w:bookmarkStart w:id="1924" w:name="_Toc92187394"/>
              <w:bookmarkStart w:id="1925" w:name="_Toc92188086"/>
              <w:bookmarkStart w:id="1926" w:name="_Toc92188776"/>
              <w:bookmarkStart w:id="1927" w:name="_Toc92189431"/>
              <w:bookmarkStart w:id="1928" w:name="_Toc92190087"/>
              <w:bookmarkStart w:id="1929" w:name="_Toc92190743"/>
              <w:bookmarkEnd w:id="1923"/>
              <w:bookmarkEnd w:id="1924"/>
              <w:bookmarkEnd w:id="1925"/>
              <w:bookmarkEnd w:id="1926"/>
              <w:bookmarkEnd w:id="1927"/>
              <w:bookmarkEnd w:id="1928"/>
              <w:bookmarkEnd w:id="1929"/>
            </w:del>
          </w:p>
        </w:tc>
        <w:tc>
          <w:tcPr>
            <w:tcW w:w="989" w:type="dxa"/>
            <w:tcBorders>
              <w:top w:val="nil"/>
              <w:left w:val="single" w:sz="4" w:space="0" w:color="auto"/>
              <w:bottom w:val="nil"/>
              <w:right w:val="single" w:sz="4" w:space="0" w:color="auto"/>
            </w:tcBorders>
            <w:shd w:val="clear" w:color="000000" w:fill="A9D08E"/>
            <w:noWrap/>
            <w:vAlign w:val="bottom"/>
            <w:hideMark/>
          </w:tcPr>
          <w:p w14:paraId="5223A398" w14:textId="7297A917" w:rsidR="00067C6D" w:rsidRPr="00F86424" w:rsidDel="002739DA" w:rsidRDefault="00067C6D" w:rsidP="003228B4">
            <w:pPr>
              <w:numPr>
                <w:ilvl w:val="0"/>
                <w:numId w:val="47"/>
              </w:numPr>
              <w:spacing w:after="0" w:line="240" w:lineRule="auto"/>
              <w:jc w:val="center"/>
              <w:rPr>
                <w:del w:id="1930" w:author="anna.resch88@gmail.com" w:date="2022-01-03T16:08:00Z"/>
                <w:rFonts w:asciiTheme="majorHAnsi" w:eastAsia="Times New Roman" w:hAnsiTheme="majorHAnsi" w:cstheme="majorHAnsi"/>
                <w:color w:val="000000"/>
                <w:lang w:val="en-US" w:eastAsia="de-DE"/>
                <w:rPrChange w:id="1931" w:author="anna.resch88@gmail.com" w:date="2022-01-04T09:34:00Z">
                  <w:rPr>
                    <w:del w:id="1932" w:author="anna.resch88@gmail.com" w:date="2022-01-03T16:08:00Z"/>
                    <w:rFonts w:asciiTheme="majorHAnsi" w:eastAsia="Times New Roman" w:hAnsiTheme="majorHAnsi" w:cstheme="majorHAnsi"/>
                    <w:color w:val="000000"/>
                    <w:lang w:eastAsia="de-DE"/>
                  </w:rPr>
                </w:rPrChange>
              </w:rPr>
            </w:pPr>
            <w:bookmarkStart w:id="1933" w:name="_Toc92186703"/>
            <w:bookmarkStart w:id="1934" w:name="_Toc92187395"/>
            <w:bookmarkStart w:id="1935" w:name="_Toc92188087"/>
            <w:bookmarkStart w:id="1936" w:name="_Toc92188777"/>
            <w:bookmarkStart w:id="1937" w:name="_Toc92189432"/>
            <w:bookmarkStart w:id="1938" w:name="_Toc92190088"/>
            <w:bookmarkStart w:id="1939" w:name="_Toc92190744"/>
            <w:bookmarkEnd w:id="1933"/>
            <w:bookmarkEnd w:id="1934"/>
            <w:bookmarkEnd w:id="1935"/>
            <w:bookmarkEnd w:id="1936"/>
            <w:bookmarkEnd w:id="1937"/>
            <w:bookmarkEnd w:id="1938"/>
            <w:bookmarkEnd w:id="1939"/>
          </w:p>
        </w:tc>
        <w:tc>
          <w:tcPr>
            <w:tcW w:w="898" w:type="dxa"/>
            <w:tcBorders>
              <w:top w:val="nil"/>
              <w:left w:val="nil"/>
              <w:bottom w:val="nil"/>
              <w:right w:val="single" w:sz="4" w:space="0" w:color="auto"/>
            </w:tcBorders>
            <w:shd w:val="clear" w:color="000000" w:fill="A9D08E"/>
            <w:noWrap/>
            <w:vAlign w:val="bottom"/>
            <w:hideMark/>
          </w:tcPr>
          <w:p w14:paraId="3C47CF4B" w14:textId="3F3ED9E2" w:rsidR="00067C6D" w:rsidRPr="00F86424" w:rsidDel="002739DA" w:rsidRDefault="00067C6D" w:rsidP="003228B4">
            <w:pPr>
              <w:numPr>
                <w:ilvl w:val="0"/>
                <w:numId w:val="47"/>
              </w:numPr>
              <w:spacing w:after="0" w:line="240" w:lineRule="auto"/>
              <w:jc w:val="center"/>
              <w:rPr>
                <w:del w:id="1940" w:author="anna.resch88@gmail.com" w:date="2022-01-03T16:08:00Z"/>
                <w:rFonts w:asciiTheme="majorHAnsi" w:eastAsia="Times New Roman" w:hAnsiTheme="majorHAnsi" w:cstheme="majorHAnsi"/>
                <w:color w:val="000000"/>
                <w:lang w:val="en-US" w:eastAsia="de-DE"/>
                <w:rPrChange w:id="1941" w:author="anna.resch88@gmail.com" w:date="2022-01-04T09:34:00Z">
                  <w:rPr>
                    <w:del w:id="1942" w:author="anna.resch88@gmail.com" w:date="2022-01-03T16:08:00Z"/>
                    <w:rFonts w:asciiTheme="majorHAnsi" w:eastAsia="Times New Roman" w:hAnsiTheme="majorHAnsi" w:cstheme="majorHAnsi"/>
                    <w:color w:val="000000"/>
                    <w:lang w:eastAsia="de-DE"/>
                  </w:rPr>
                </w:rPrChange>
              </w:rPr>
            </w:pPr>
            <w:bookmarkStart w:id="1943" w:name="_Toc92186704"/>
            <w:bookmarkStart w:id="1944" w:name="_Toc92187396"/>
            <w:bookmarkStart w:id="1945" w:name="_Toc92188088"/>
            <w:bookmarkStart w:id="1946" w:name="_Toc92188778"/>
            <w:bookmarkStart w:id="1947" w:name="_Toc92189433"/>
            <w:bookmarkStart w:id="1948" w:name="_Toc92190089"/>
            <w:bookmarkStart w:id="1949" w:name="_Toc92190745"/>
            <w:bookmarkEnd w:id="1943"/>
            <w:bookmarkEnd w:id="1944"/>
            <w:bookmarkEnd w:id="1945"/>
            <w:bookmarkEnd w:id="1946"/>
            <w:bookmarkEnd w:id="1947"/>
            <w:bookmarkEnd w:id="1948"/>
            <w:bookmarkEnd w:id="1949"/>
          </w:p>
        </w:tc>
        <w:bookmarkStart w:id="1950" w:name="_Toc92186705"/>
        <w:bookmarkStart w:id="1951" w:name="_Toc92187397"/>
        <w:bookmarkStart w:id="1952" w:name="_Toc92188089"/>
        <w:bookmarkStart w:id="1953" w:name="_Toc92188779"/>
        <w:bookmarkStart w:id="1954" w:name="_Toc92189434"/>
        <w:bookmarkStart w:id="1955" w:name="_Toc92190090"/>
        <w:bookmarkStart w:id="1956" w:name="_Toc92190746"/>
        <w:bookmarkEnd w:id="1950"/>
        <w:bookmarkEnd w:id="1951"/>
        <w:bookmarkEnd w:id="1952"/>
        <w:bookmarkEnd w:id="1953"/>
        <w:bookmarkEnd w:id="1954"/>
        <w:bookmarkEnd w:id="1955"/>
        <w:bookmarkEnd w:id="1956"/>
      </w:tr>
      <w:tr w:rsidR="00067C6D" w:rsidRPr="009E3BE9" w:rsidDel="002739DA" w14:paraId="47C71287" w14:textId="7B248D21" w:rsidTr="00D830B0">
        <w:trPr>
          <w:trHeight w:val="290"/>
          <w:del w:id="1957" w:author="anna.resch88@gmail.com" w:date="2022-01-03T16:08:00Z"/>
        </w:trPr>
        <w:tc>
          <w:tcPr>
            <w:tcW w:w="2620" w:type="dxa"/>
            <w:tcBorders>
              <w:top w:val="nil"/>
              <w:left w:val="single" w:sz="4" w:space="0" w:color="auto"/>
              <w:bottom w:val="single" w:sz="4" w:space="0" w:color="auto"/>
              <w:right w:val="single" w:sz="4" w:space="0" w:color="auto"/>
            </w:tcBorders>
            <w:shd w:val="clear" w:color="000000" w:fill="A9D08E"/>
            <w:noWrap/>
            <w:vAlign w:val="bottom"/>
            <w:hideMark/>
          </w:tcPr>
          <w:p w14:paraId="4CC2DE71" w14:textId="4C76B376" w:rsidR="00067C6D" w:rsidRPr="00F86424" w:rsidDel="002739DA" w:rsidRDefault="00067C6D" w:rsidP="003228B4">
            <w:pPr>
              <w:numPr>
                <w:ilvl w:val="0"/>
                <w:numId w:val="47"/>
              </w:numPr>
              <w:spacing w:after="0" w:line="240" w:lineRule="auto"/>
              <w:jc w:val="both"/>
              <w:rPr>
                <w:del w:id="1958" w:author="anna.resch88@gmail.com" w:date="2022-01-03T16:08:00Z"/>
                <w:rFonts w:asciiTheme="majorHAnsi" w:eastAsia="Times New Roman" w:hAnsiTheme="majorHAnsi" w:cstheme="majorHAnsi"/>
                <w:color w:val="000000"/>
                <w:lang w:val="en-US" w:eastAsia="de-DE"/>
                <w:rPrChange w:id="1959" w:author="anna.resch88@gmail.com" w:date="2022-01-04T09:34:00Z">
                  <w:rPr>
                    <w:del w:id="1960" w:author="anna.resch88@gmail.com" w:date="2022-01-03T16:08:00Z"/>
                    <w:rFonts w:asciiTheme="majorHAnsi" w:eastAsia="Times New Roman" w:hAnsiTheme="majorHAnsi" w:cstheme="majorHAnsi"/>
                    <w:color w:val="000000"/>
                    <w:lang w:eastAsia="de-DE"/>
                  </w:rPr>
                </w:rPrChange>
              </w:rPr>
            </w:pPr>
            <w:del w:id="1961" w:author="anna.resch88@gmail.com" w:date="2022-01-03T16:08:00Z">
              <w:r w:rsidRPr="00F86424" w:rsidDel="002739DA">
                <w:rPr>
                  <w:rFonts w:asciiTheme="majorHAnsi" w:eastAsia="Times New Roman" w:hAnsiTheme="majorHAnsi" w:cstheme="majorHAnsi"/>
                  <w:color w:val="000000"/>
                  <w:lang w:val="en-US" w:eastAsia="de-DE"/>
                  <w:rPrChange w:id="1962" w:author="anna.resch88@gmail.com" w:date="2022-01-04T09:34:00Z">
                    <w:rPr>
                      <w:rFonts w:asciiTheme="majorHAnsi" w:eastAsia="Times New Roman" w:hAnsiTheme="majorHAnsi" w:cstheme="majorHAnsi"/>
                      <w:color w:val="000000"/>
                      <w:lang w:eastAsia="de-DE"/>
                    </w:rPr>
                  </w:rPrChange>
                </w:rPr>
                <w:delText>ULD-V20-ULD, sample 2</w:delText>
              </w:r>
              <w:bookmarkStart w:id="1963" w:name="_Toc92186706"/>
              <w:bookmarkStart w:id="1964" w:name="_Toc92187398"/>
              <w:bookmarkStart w:id="1965" w:name="_Toc92188090"/>
              <w:bookmarkStart w:id="1966" w:name="_Toc92188780"/>
              <w:bookmarkStart w:id="1967" w:name="_Toc92189435"/>
              <w:bookmarkStart w:id="1968" w:name="_Toc92190091"/>
              <w:bookmarkStart w:id="1969" w:name="_Toc92190747"/>
              <w:bookmarkEnd w:id="1963"/>
              <w:bookmarkEnd w:id="1964"/>
              <w:bookmarkEnd w:id="1965"/>
              <w:bookmarkEnd w:id="1966"/>
              <w:bookmarkEnd w:id="1967"/>
              <w:bookmarkEnd w:id="1968"/>
              <w:bookmarkEnd w:id="1969"/>
            </w:del>
          </w:p>
        </w:tc>
        <w:tc>
          <w:tcPr>
            <w:tcW w:w="859" w:type="dxa"/>
            <w:tcBorders>
              <w:top w:val="nil"/>
              <w:left w:val="nil"/>
              <w:bottom w:val="single" w:sz="4" w:space="0" w:color="auto"/>
              <w:right w:val="single" w:sz="4" w:space="0" w:color="auto"/>
            </w:tcBorders>
            <w:shd w:val="clear" w:color="000000" w:fill="A9D08E"/>
            <w:noWrap/>
            <w:vAlign w:val="bottom"/>
            <w:hideMark/>
          </w:tcPr>
          <w:p w14:paraId="6ADC842B" w14:textId="34AC513B" w:rsidR="00067C6D" w:rsidRPr="00F86424" w:rsidDel="002739DA" w:rsidRDefault="00067C6D" w:rsidP="003228B4">
            <w:pPr>
              <w:numPr>
                <w:ilvl w:val="0"/>
                <w:numId w:val="47"/>
              </w:numPr>
              <w:spacing w:after="0" w:line="240" w:lineRule="auto"/>
              <w:jc w:val="center"/>
              <w:rPr>
                <w:del w:id="1970" w:author="anna.resch88@gmail.com" w:date="2022-01-03T16:08:00Z"/>
                <w:rFonts w:asciiTheme="majorHAnsi" w:eastAsia="Times New Roman" w:hAnsiTheme="majorHAnsi" w:cstheme="majorHAnsi"/>
                <w:color w:val="000000"/>
                <w:lang w:val="en-US" w:eastAsia="de-DE"/>
                <w:rPrChange w:id="1971" w:author="anna.resch88@gmail.com" w:date="2022-01-04T09:34:00Z">
                  <w:rPr>
                    <w:del w:id="1972" w:author="anna.resch88@gmail.com" w:date="2022-01-03T16:08:00Z"/>
                    <w:rFonts w:asciiTheme="majorHAnsi" w:eastAsia="Times New Roman" w:hAnsiTheme="majorHAnsi" w:cstheme="majorHAnsi"/>
                    <w:color w:val="000000"/>
                    <w:lang w:eastAsia="de-DE"/>
                  </w:rPr>
                </w:rPrChange>
              </w:rPr>
            </w:pPr>
            <w:del w:id="1973" w:author="anna.resch88@gmail.com" w:date="2022-01-03T16:08:00Z">
              <w:r w:rsidRPr="00F86424" w:rsidDel="002739DA">
                <w:rPr>
                  <w:rFonts w:asciiTheme="majorHAnsi" w:eastAsia="Times New Roman" w:hAnsiTheme="majorHAnsi" w:cstheme="majorHAnsi"/>
                  <w:color w:val="000000"/>
                  <w:lang w:val="en-US" w:eastAsia="de-DE"/>
                  <w:rPrChange w:id="1974" w:author="anna.resch88@gmail.com" w:date="2022-01-04T09:34:00Z">
                    <w:rPr>
                      <w:rFonts w:asciiTheme="majorHAnsi" w:eastAsia="Times New Roman" w:hAnsiTheme="majorHAnsi" w:cstheme="majorHAnsi"/>
                      <w:color w:val="000000"/>
                      <w:lang w:eastAsia="de-DE"/>
                    </w:rPr>
                  </w:rPrChange>
                </w:rPr>
                <w:delText>20%</w:delText>
              </w:r>
              <w:bookmarkStart w:id="1975" w:name="_Toc92186707"/>
              <w:bookmarkStart w:id="1976" w:name="_Toc92187399"/>
              <w:bookmarkStart w:id="1977" w:name="_Toc92188091"/>
              <w:bookmarkStart w:id="1978" w:name="_Toc92188781"/>
              <w:bookmarkStart w:id="1979" w:name="_Toc92189436"/>
              <w:bookmarkStart w:id="1980" w:name="_Toc92190092"/>
              <w:bookmarkStart w:id="1981" w:name="_Toc92190748"/>
              <w:bookmarkEnd w:id="1975"/>
              <w:bookmarkEnd w:id="1976"/>
              <w:bookmarkEnd w:id="1977"/>
              <w:bookmarkEnd w:id="1978"/>
              <w:bookmarkEnd w:id="1979"/>
              <w:bookmarkEnd w:id="1980"/>
              <w:bookmarkEnd w:id="1981"/>
            </w:del>
          </w:p>
        </w:tc>
        <w:tc>
          <w:tcPr>
            <w:tcW w:w="937" w:type="dxa"/>
            <w:tcBorders>
              <w:top w:val="nil"/>
              <w:left w:val="nil"/>
              <w:bottom w:val="single" w:sz="4" w:space="0" w:color="auto"/>
              <w:right w:val="single" w:sz="4" w:space="0" w:color="auto"/>
            </w:tcBorders>
            <w:shd w:val="clear" w:color="000000" w:fill="A9D08E"/>
            <w:noWrap/>
            <w:vAlign w:val="bottom"/>
            <w:hideMark/>
          </w:tcPr>
          <w:p w14:paraId="28C74DC6" w14:textId="2A2C7991" w:rsidR="00067C6D" w:rsidRPr="00F86424" w:rsidDel="002739DA" w:rsidRDefault="00067C6D" w:rsidP="003228B4">
            <w:pPr>
              <w:numPr>
                <w:ilvl w:val="0"/>
                <w:numId w:val="47"/>
              </w:numPr>
              <w:spacing w:after="0" w:line="240" w:lineRule="auto"/>
              <w:jc w:val="center"/>
              <w:rPr>
                <w:del w:id="1982" w:author="anna.resch88@gmail.com" w:date="2022-01-03T16:08:00Z"/>
                <w:rFonts w:asciiTheme="majorHAnsi" w:eastAsia="Times New Roman" w:hAnsiTheme="majorHAnsi" w:cstheme="majorHAnsi"/>
                <w:color w:val="000000"/>
                <w:lang w:val="en-US" w:eastAsia="de-DE"/>
                <w:rPrChange w:id="1983" w:author="anna.resch88@gmail.com" w:date="2022-01-04T09:34:00Z">
                  <w:rPr>
                    <w:del w:id="1984" w:author="anna.resch88@gmail.com" w:date="2022-01-03T16:08:00Z"/>
                    <w:rFonts w:asciiTheme="majorHAnsi" w:eastAsia="Times New Roman" w:hAnsiTheme="majorHAnsi" w:cstheme="majorHAnsi"/>
                    <w:color w:val="000000"/>
                    <w:lang w:eastAsia="de-DE"/>
                  </w:rPr>
                </w:rPrChange>
              </w:rPr>
            </w:pPr>
            <w:del w:id="1985" w:author="anna.resch88@gmail.com" w:date="2022-01-03T16:08:00Z">
              <w:r w:rsidRPr="00F86424" w:rsidDel="002739DA">
                <w:rPr>
                  <w:rFonts w:asciiTheme="majorHAnsi" w:eastAsia="Times New Roman" w:hAnsiTheme="majorHAnsi" w:cstheme="majorHAnsi"/>
                  <w:color w:val="000000"/>
                  <w:lang w:val="en-US" w:eastAsia="de-DE"/>
                  <w:rPrChange w:id="1986" w:author="anna.resch88@gmail.com" w:date="2022-01-04T09:34:00Z">
                    <w:rPr>
                      <w:rFonts w:asciiTheme="majorHAnsi" w:eastAsia="Times New Roman" w:hAnsiTheme="majorHAnsi" w:cstheme="majorHAnsi"/>
                      <w:color w:val="000000"/>
                      <w:lang w:eastAsia="de-DE"/>
                    </w:rPr>
                  </w:rPrChange>
                </w:rPr>
                <w:delText>water</w:delText>
              </w:r>
              <w:bookmarkStart w:id="1987" w:name="_Toc92186708"/>
              <w:bookmarkStart w:id="1988" w:name="_Toc92187400"/>
              <w:bookmarkStart w:id="1989" w:name="_Toc92188092"/>
              <w:bookmarkStart w:id="1990" w:name="_Toc92188782"/>
              <w:bookmarkStart w:id="1991" w:name="_Toc92189437"/>
              <w:bookmarkStart w:id="1992" w:name="_Toc92190093"/>
              <w:bookmarkStart w:id="1993" w:name="_Toc92190749"/>
              <w:bookmarkEnd w:id="1987"/>
              <w:bookmarkEnd w:id="1988"/>
              <w:bookmarkEnd w:id="1989"/>
              <w:bookmarkEnd w:id="1990"/>
              <w:bookmarkEnd w:id="1991"/>
              <w:bookmarkEnd w:id="1992"/>
              <w:bookmarkEnd w:id="1993"/>
            </w:del>
          </w:p>
        </w:tc>
        <w:tc>
          <w:tcPr>
            <w:tcW w:w="952" w:type="dxa"/>
            <w:tcBorders>
              <w:top w:val="nil"/>
              <w:left w:val="nil"/>
              <w:bottom w:val="single" w:sz="4" w:space="0" w:color="auto"/>
              <w:right w:val="single" w:sz="4" w:space="0" w:color="auto"/>
            </w:tcBorders>
            <w:shd w:val="clear" w:color="000000" w:fill="A9D08E"/>
            <w:noWrap/>
            <w:vAlign w:val="bottom"/>
            <w:hideMark/>
          </w:tcPr>
          <w:p w14:paraId="00FF6AFE" w14:textId="4CC0F9FC" w:rsidR="00067C6D" w:rsidRPr="00F86424" w:rsidDel="002739DA" w:rsidRDefault="00067C6D" w:rsidP="003228B4">
            <w:pPr>
              <w:numPr>
                <w:ilvl w:val="0"/>
                <w:numId w:val="47"/>
              </w:numPr>
              <w:spacing w:after="0" w:line="240" w:lineRule="auto"/>
              <w:jc w:val="center"/>
              <w:rPr>
                <w:del w:id="1994" w:author="anna.resch88@gmail.com" w:date="2022-01-03T16:08:00Z"/>
                <w:rFonts w:asciiTheme="majorHAnsi" w:eastAsia="Times New Roman" w:hAnsiTheme="majorHAnsi" w:cstheme="majorHAnsi"/>
                <w:color w:val="000000"/>
                <w:lang w:val="en-US" w:eastAsia="de-DE"/>
                <w:rPrChange w:id="1995" w:author="anna.resch88@gmail.com" w:date="2022-01-04T09:34:00Z">
                  <w:rPr>
                    <w:del w:id="1996" w:author="anna.resch88@gmail.com" w:date="2022-01-03T16:08:00Z"/>
                    <w:rFonts w:asciiTheme="majorHAnsi" w:eastAsia="Times New Roman" w:hAnsiTheme="majorHAnsi" w:cstheme="majorHAnsi"/>
                    <w:color w:val="000000"/>
                    <w:lang w:eastAsia="de-DE"/>
                  </w:rPr>
                </w:rPrChange>
              </w:rPr>
            </w:pPr>
            <w:del w:id="1997" w:author="anna.resch88@gmail.com" w:date="2022-01-03T16:08:00Z">
              <w:r w:rsidRPr="00F86424" w:rsidDel="002739DA">
                <w:rPr>
                  <w:rFonts w:asciiTheme="majorHAnsi" w:eastAsia="Times New Roman" w:hAnsiTheme="majorHAnsi" w:cstheme="majorHAnsi"/>
                  <w:color w:val="000000"/>
                  <w:lang w:val="en-US" w:eastAsia="de-DE"/>
                  <w:rPrChange w:id="1998" w:author="anna.resch88@gmail.com" w:date="2022-01-04T09:34:00Z">
                    <w:rPr>
                      <w:rFonts w:asciiTheme="majorHAnsi" w:eastAsia="Times New Roman" w:hAnsiTheme="majorHAnsi" w:cstheme="majorHAnsi"/>
                      <w:color w:val="000000"/>
                      <w:lang w:eastAsia="de-DE"/>
                    </w:rPr>
                  </w:rPrChange>
                </w:rPr>
                <w:delText>RF</w:delText>
              </w:r>
              <w:bookmarkStart w:id="1999" w:name="_Toc92186709"/>
              <w:bookmarkStart w:id="2000" w:name="_Toc92187401"/>
              <w:bookmarkStart w:id="2001" w:name="_Toc92188093"/>
              <w:bookmarkStart w:id="2002" w:name="_Toc92188783"/>
              <w:bookmarkStart w:id="2003" w:name="_Toc92189438"/>
              <w:bookmarkStart w:id="2004" w:name="_Toc92190094"/>
              <w:bookmarkStart w:id="2005" w:name="_Toc92190750"/>
              <w:bookmarkEnd w:id="1999"/>
              <w:bookmarkEnd w:id="2000"/>
              <w:bookmarkEnd w:id="2001"/>
              <w:bookmarkEnd w:id="2002"/>
              <w:bookmarkEnd w:id="2003"/>
              <w:bookmarkEnd w:id="2004"/>
              <w:bookmarkEnd w:id="2005"/>
            </w:del>
          </w:p>
        </w:tc>
        <w:tc>
          <w:tcPr>
            <w:tcW w:w="1081" w:type="dxa"/>
            <w:tcBorders>
              <w:top w:val="nil"/>
              <w:left w:val="nil"/>
              <w:bottom w:val="single" w:sz="4" w:space="0" w:color="auto"/>
              <w:right w:val="single" w:sz="4" w:space="0" w:color="auto"/>
            </w:tcBorders>
            <w:shd w:val="clear" w:color="000000" w:fill="A9D08E"/>
            <w:noWrap/>
            <w:vAlign w:val="bottom"/>
            <w:hideMark/>
          </w:tcPr>
          <w:p w14:paraId="61B83F61" w14:textId="03D73E1D" w:rsidR="00067C6D" w:rsidRPr="00F86424" w:rsidDel="002739DA" w:rsidRDefault="00067C6D" w:rsidP="003228B4">
            <w:pPr>
              <w:numPr>
                <w:ilvl w:val="0"/>
                <w:numId w:val="47"/>
              </w:numPr>
              <w:spacing w:after="0" w:line="240" w:lineRule="auto"/>
              <w:jc w:val="center"/>
              <w:rPr>
                <w:del w:id="2006" w:author="anna.resch88@gmail.com" w:date="2022-01-03T16:08:00Z"/>
                <w:rFonts w:asciiTheme="majorHAnsi" w:eastAsia="Times New Roman" w:hAnsiTheme="majorHAnsi" w:cstheme="majorHAnsi"/>
                <w:color w:val="000000"/>
                <w:lang w:val="en-US" w:eastAsia="de-DE"/>
                <w:rPrChange w:id="2007" w:author="anna.resch88@gmail.com" w:date="2022-01-04T09:34:00Z">
                  <w:rPr>
                    <w:del w:id="2008" w:author="anna.resch88@gmail.com" w:date="2022-01-03T16:08:00Z"/>
                    <w:rFonts w:asciiTheme="majorHAnsi" w:eastAsia="Times New Roman" w:hAnsiTheme="majorHAnsi" w:cstheme="majorHAnsi"/>
                    <w:color w:val="000000"/>
                    <w:lang w:eastAsia="de-DE"/>
                  </w:rPr>
                </w:rPrChange>
              </w:rPr>
            </w:pPr>
            <w:del w:id="2009" w:author="anna.resch88@gmail.com" w:date="2022-01-03T16:08:00Z">
              <w:r w:rsidRPr="00F86424" w:rsidDel="002739DA">
                <w:rPr>
                  <w:rFonts w:asciiTheme="majorHAnsi" w:eastAsia="Times New Roman" w:hAnsiTheme="majorHAnsi" w:cstheme="majorHAnsi"/>
                  <w:color w:val="000000"/>
                  <w:lang w:val="en-US" w:eastAsia="de-DE"/>
                  <w:rPrChange w:id="2010" w:author="anna.resch88@gmail.com" w:date="2022-01-04T09:34:00Z">
                    <w:rPr>
                      <w:rFonts w:asciiTheme="majorHAnsi" w:eastAsia="Times New Roman" w:hAnsiTheme="majorHAnsi" w:cstheme="majorHAnsi"/>
                      <w:color w:val="000000"/>
                      <w:lang w:eastAsia="de-DE"/>
                    </w:rPr>
                  </w:rPrChange>
                </w:rPr>
                <w:delText>25.4</w:delText>
              </w:r>
              <w:bookmarkStart w:id="2011" w:name="_Toc92186710"/>
              <w:bookmarkStart w:id="2012" w:name="_Toc92187402"/>
              <w:bookmarkStart w:id="2013" w:name="_Toc92188094"/>
              <w:bookmarkStart w:id="2014" w:name="_Toc92188784"/>
              <w:bookmarkStart w:id="2015" w:name="_Toc92189439"/>
              <w:bookmarkStart w:id="2016" w:name="_Toc92190095"/>
              <w:bookmarkStart w:id="2017" w:name="_Toc92190751"/>
              <w:bookmarkEnd w:id="2011"/>
              <w:bookmarkEnd w:id="2012"/>
              <w:bookmarkEnd w:id="2013"/>
              <w:bookmarkEnd w:id="2014"/>
              <w:bookmarkEnd w:id="2015"/>
              <w:bookmarkEnd w:id="2016"/>
              <w:bookmarkEnd w:id="2017"/>
            </w:del>
          </w:p>
        </w:tc>
        <w:tc>
          <w:tcPr>
            <w:tcW w:w="1349" w:type="dxa"/>
            <w:tcBorders>
              <w:top w:val="nil"/>
              <w:left w:val="nil"/>
              <w:bottom w:val="single" w:sz="4" w:space="0" w:color="auto"/>
              <w:right w:val="single" w:sz="4" w:space="0" w:color="auto"/>
            </w:tcBorders>
            <w:shd w:val="clear" w:color="000000" w:fill="A9D08E"/>
            <w:noWrap/>
            <w:vAlign w:val="bottom"/>
            <w:hideMark/>
          </w:tcPr>
          <w:p w14:paraId="7464536A" w14:textId="25763E27" w:rsidR="00067C6D" w:rsidRPr="00F86424" w:rsidDel="002739DA" w:rsidRDefault="00067C6D" w:rsidP="003228B4">
            <w:pPr>
              <w:numPr>
                <w:ilvl w:val="0"/>
                <w:numId w:val="47"/>
              </w:numPr>
              <w:spacing w:after="0" w:line="240" w:lineRule="auto"/>
              <w:jc w:val="center"/>
              <w:rPr>
                <w:del w:id="2018" w:author="anna.resch88@gmail.com" w:date="2022-01-03T16:08:00Z"/>
                <w:rFonts w:asciiTheme="majorHAnsi" w:eastAsia="Times New Roman" w:hAnsiTheme="majorHAnsi" w:cstheme="majorHAnsi"/>
                <w:color w:val="000000"/>
                <w:lang w:val="en-US" w:eastAsia="de-DE"/>
                <w:rPrChange w:id="2019" w:author="anna.resch88@gmail.com" w:date="2022-01-04T09:34:00Z">
                  <w:rPr>
                    <w:del w:id="2020" w:author="anna.resch88@gmail.com" w:date="2022-01-03T16:08:00Z"/>
                    <w:rFonts w:asciiTheme="majorHAnsi" w:eastAsia="Times New Roman" w:hAnsiTheme="majorHAnsi" w:cstheme="majorHAnsi"/>
                    <w:color w:val="000000"/>
                    <w:lang w:eastAsia="de-DE"/>
                  </w:rPr>
                </w:rPrChange>
              </w:rPr>
            </w:pPr>
            <w:del w:id="2021" w:author="anna.resch88@gmail.com" w:date="2022-01-03T16:08:00Z">
              <w:r w:rsidRPr="00F86424" w:rsidDel="002739DA">
                <w:rPr>
                  <w:rFonts w:asciiTheme="majorHAnsi" w:eastAsia="Times New Roman" w:hAnsiTheme="majorHAnsi" w:cstheme="majorHAnsi"/>
                  <w:color w:val="000000"/>
                  <w:lang w:val="en-US" w:eastAsia="de-DE"/>
                  <w:rPrChange w:id="2022" w:author="anna.resch88@gmail.com" w:date="2022-01-04T09:34:00Z">
                    <w:rPr>
                      <w:rFonts w:asciiTheme="majorHAnsi" w:eastAsia="Times New Roman" w:hAnsiTheme="majorHAnsi" w:cstheme="majorHAnsi"/>
                      <w:color w:val="000000"/>
                      <w:lang w:eastAsia="de-DE"/>
                    </w:rPr>
                  </w:rPrChange>
                </w:rPr>
                <w:delText>14</w:delText>
              </w:r>
              <w:bookmarkStart w:id="2023" w:name="_Toc92186711"/>
              <w:bookmarkStart w:id="2024" w:name="_Toc92187403"/>
              <w:bookmarkStart w:id="2025" w:name="_Toc92188095"/>
              <w:bookmarkStart w:id="2026" w:name="_Toc92188785"/>
              <w:bookmarkStart w:id="2027" w:name="_Toc92189440"/>
              <w:bookmarkStart w:id="2028" w:name="_Toc92190096"/>
              <w:bookmarkStart w:id="2029" w:name="_Toc92190752"/>
              <w:bookmarkEnd w:id="2023"/>
              <w:bookmarkEnd w:id="2024"/>
              <w:bookmarkEnd w:id="2025"/>
              <w:bookmarkEnd w:id="2026"/>
              <w:bookmarkEnd w:id="2027"/>
              <w:bookmarkEnd w:id="2028"/>
              <w:bookmarkEnd w:id="2029"/>
            </w:del>
          </w:p>
        </w:tc>
        <w:tc>
          <w:tcPr>
            <w:tcW w:w="892" w:type="dxa"/>
            <w:tcBorders>
              <w:top w:val="nil"/>
              <w:left w:val="nil"/>
              <w:bottom w:val="single" w:sz="4" w:space="0" w:color="auto"/>
              <w:right w:val="single" w:sz="4" w:space="0" w:color="auto"/>
            </w:tcBorders>
            <w:shd w:val="clear" w:color="000000" w:fill="A9D08E"/>
            <w:noWrap/>
            <w:vAlign w:val="bottom"/>
            <w:hideMark/>
          </w:tcPr>
          <w:p w14:paraId="47E0F362" w14:textId="2D930567" w:rsidR="00067C6D" w:rsidRPr="00F86424" w:rsidDel="002739DA" w:rsidRDefault="00067C6D" w:rsidP="003228B4">
            <w:pPr>
              <w:numPr>
                <w:ilvl w:val="0"/>
                <w:numId w:val="47"/>
              </w:numPr>
              <w:spacing w:after="0" w:line="240" w:lineRule="auto"/>
              <w:jc w:val="center"/>
              <w:rPr>
                <w:del w:id="2030" w:author="anna.resch88@gmail.com" w:date="2022-01-03T16:08:00Z"/>
                <w:rFonts w:asciiTheme="majorHAnsi" w:eastAsia="Times New Roman" w:hAnsiTheme="majorHAnsi" w:cstheme="majorHAnsi"/>
                <w:color w:val="000000"/>
                <w:lang w:val="en-US" w:eastAsia="de-DE"/>
                <w:rPrChange w:id="2031" w:author="anna.resch88@gmail.com" w:date="2022-01-04T09:34:00Z">
                  <w:rPr>
                    <w:del w:id="2032" w:author="anna.resch88@gmail.com" w:date="2022-01-03T16:08:00Z"/>
                    <w:rFonts w:asciiTheme="majorHAnsi" w:eastAsia="Times New Roman" w:hAnsiTheme="majorHAnsi" w:cstheme="majorHAnsi"/>
                    <w:color w:val="000000"/>
                    <w:lang w:eastAsia="de-DE"/>
                  </w:rPr>
                </w:rPrChange>
              </w:rPr>
            </w:pPr>
            <w:del w:id="2033" w:author="anna.resch88@gmail.com" w:date="2022-01-03T16:08:00Z">
              <w:r w:rsidRPr="00F86424" w:rsidDel="002739DA">
                <w:rPr>
                  <w:rFonts w:asciiTheme="majorHAnsi" w:eastAsia="Times New Roman" w:hAnsiTheme="majorHAnsi" w:cstheme="majorHAnsi"/>
                  <w:color w:val="000000"/>
                  <w:lang w:val="en-US" w:eastAsia="de-DE"/>
                  <w:rPrChange w:id="2034" w:author="anna.resch88@gmail.com" w:date="2022-01-04T09:34:00Z">
                    <w:rPr>
                      <w:rFonts w:asciiTheme="majorHAnsi" w:eastAsia="Times New Roman" w:hAnsiTheme="majorHAnsi" w:cstheme="majorHAnsi"/>
                      <w:color w:val="000000"/>
                      <w:lang w:eastAsia="de-DE"/>
                    </w:rPr>
                  </w:rPrChange>
                </w:rPr>
                <w:delText>123.85</w:delText>
              </w:r>
              <w:bookmarkStart w:id="2035" w:name="_Toc92186712"/>
              <w:bookmarkStart w:id="2036" w:name="_Toc92187404"/>
              <w:bookmarkStart w:id="2037" w:name="_Toc92188096"/>
              <w:bookmarkStart w:id="2038" w:name="_Toc92188786"/>
              <w:bookmarkStart w:id="2039" w:name="_Toc92189441"/>
              <w:bookmarkStart w:id="2040" w:name="_Toc92190097"/>
              <w:bookmarkStart w:id="2041" w:name="_Toc92190753"/>
              <w:bookmarkEnd w:id="2035"/>
              <w:bookmarkEnd w:id="2036"/>
              <w:bookmarkEnd w:id="2037"/>
              <w:bookmarkEnd w:id="2038"/>
              <w:bookmarkEnd w:id="2039"/>
              <w:bookmarkEnd w:id="2040"/>
              <w:bookmarkEnd w:id="2041"/>
            </w:del>
          </w:p>
        </w:tc>
        <w:tc>
          <w:tcPr>
            <w:tcW w:w="743" w:type="dxa"/>
            <w:tcBorders>
              <w:top w:val="nil"/>
              <w:left w:val="nil"/>
              <w:bottom w:val="single" w:sz="4" w:space="0" w:color="auto"/>
              <w:right w:val="nil"/>
            </w:tcBorders>
            <w:shd w:val="clear" w:color="000000" w:fill="A9D08E"/>
            <w:noWrap/>
            <w:vAlign w:val="bottom"/>
            <w:hideMark/>
          </w:tcPr>
          <w:p w14:paraId="1BE5C368" w14:textId="32288C1F" w:rsidR="00067C6D" w:rsidRPr="00F86424" w:rsidDel="002739DA" w:rsidRDefault="00067C6D" w:rsidP="003228B4">
            <w:pPr>
              <w:numPr>
                <w:ilvl w:val="0"/>
                <w:numId w:val="47"/>
              </w:numPr>
              <w:spacing w:after="0" w:line="240" w:lineRule="auto"/>
              <w:jc w:val="center"/>
              <w:rPr>
                <w:del w:id="2042" w:author="anna.resch88@gmail.com" w:date="2022-01-03T16:08:00Z"/>
                <w:rFonts w:asciiTheme="majorHAnsi" w:eastAsia="Times New Roman" w:hAnsiTheme="majorHAnsi" w:cstheme="majorHAnsi"/>
                <w:color w:val="000000"/>
                <w:lang w:val="en-US" w:eastAsia="de-DE"/>
                <w:rPrChange w:id="2043" w:author="anna.resch88@gmail.com" w:date="2022-01-04T09:34:00Z">
                  <w:rPr>
                    <w:del w:id="2044" w:author="anna.resch88@gmail.com" w:date="2022-01-03T16:08:00Z"/>
                    <w:rFonts w:asciiTheme="majorHAnsi" w:eastAsia="Times New Roman" w:hAnsiTheme="majorHAnsi" w:cstheme="majorHAnsi"/>
                    <w:color w:val="000000"/>
                    <w:lang w:eastAsia="de-DE"/>
                  </w:rPr>
                </w:rPrChange>
              </w:rPr>
            </w:pPr>
            <w:del w:id="2045" w:author="anna.resch88@gmail.com" w:date="2022-01-03T16:08:00Z">
              <w:r w:rsidRPr="00F86424" w:rsidDel="002739DA">
                <w:rPr>
                  <w:rFonts w:asciiTheme="majorHAnsi" w:eastAsia="Times New Roman" w:hAnsiTheme="majorHAnsi" w:cstheme="majorHAnsi"/>
                  <w:color w:val="000000"/>
                  <w:lang w:val="en-US" w:eastAsia="de-DE"/>
                  <w:rPrChange w:id="2046" w:author="anna.resch88@gmail.com" w:date="2022-01-04T09:34:00Z">
                    <w:rPr>
                      <w:rFonts w:asciiTheme="majorHAnsi" w:eastAsia="Times New Roman" w:hAnsiTheme="majorHAnsi" w:cstheme="majorHAnsi"/>
                      <w:color w:val="000000"/>
                      <w:lang w:eastAsia="de-DE"/>
                    </w:rPr>
                  </w:rPrChange>
                </w:rPr>
                <w:delText>9.58</w:delText>
              </w:r>
              <w:bookmarkStart w:id="2047" w:name="_Toc92186713"/>
              <w:bookmarkStart w:id="2048" w:name="_Toc92187405"/>
              <w:bookmarkStart w:id="2049" w:name="_Toc92188097"/>
              <w:bookmarkStart w:id="2050" w:name="_Toc92188787"/>
              <w:bookmarkStart w:id="2051" w:name="_Toc92189442"/>
              <w:bookmarkStart w:id="2052" w:name="_Toc92190098"/>
              <w:bookmarkStart w:id="2053" w:name="_Toc92190754"/>
              <w:bookmarkEnd w:id="2047"/>
              <w:bookmarkEnd w:id="2048"/>
              <w:bookmarkEnd w:id="2049"/>
              <w:bookmarkEnd w:id="2050"/>
              <w:bookmarkEnd w:id="2051"/>
              <w:bookmarkEnd w:id="2052"/>
              <w:bookmarkEnd w:id="2053"/>
            </w:del>
          </w:p>
        </w:tc>
        <w:tc>
          <w:tcPr>
            <w:tcW w:w="989" w:type="dxa"/>
            <w:tcBorders>
              <w:top w:val="nil"/>
              <w:left w:val="single" w:sz="4" w:space="0" w:color="auto"/>
              <w:bottom w:val="nil"/>
              <w:right w:val="single" w:sz="4" w:space="0" w:color="auto"/>
            </w:tcBorders>
            <w:shd w:val="clear" w:color="000000" w:fill="A9D08E"/>
            <w:noWrap/>
            <w:vAlign w:val="bottom"/>
            <w:hideMark/>
          </w:tcPr>
          <w:p w14:paraId="58862739" w14:textId="4A55F5B5" w:rsidR="00067C6D" w:rsidRPr="00F86424" w:rsidDel="002739DA" w:rsidRDefault="00067C6D" w:rsidP="003228B4">
            <w:pPr>
              <w:numPr>
                <w:ilvl w:val="0"/>
                <w:numId w:val="47"/>
              </w:numPr>
              <w:spacing w:after="0" w:line="240" w:lineRule="auto"/>
              <w:jc w:val="center"/>
              <w:rPr>
                <w:del w:id="2054" w:author="anna.resch88@gmail.com" w:date="2022-01-03T16:08:00Z"/>
                <w:rFonts w:asciiTheme="majorHAnsi" w:eastAsia="Times New Roman" w:hAnsiTheme="majorHAnsi" w:cstheme="majorHAnsi"/>
                <w:color w:val="000000"/>
                <w:lang w:val="en-US" w:eastAsia="de-DE"/>
                <w:rPrChange w:id="2055" w:author="anna.resch88@gmail.com" w:date="2022-01-04T09:34:00Z">
                  <w:rPr>
                    <w:del w:id="2056" w:author="anna.resch88@gmail.com" w:date="2022-01-03T16:08:00Z"/>
                    <w:rFonts w:asciiTheme="majorHAnsi" w:eastAsia="Times New Roman" w:hAnsiTheme="majorHAnsi" w:cstheme="majorHAnsi"/>
                    <w:color w:val="000000"/>
                    <w:lang w:eastAsia="de-DE"/>
                  </w:rPr>
                </w:rPrChange>
              </w:rPr>
            </w:pPr>
            <w:del w:id="2057" w:author="anna.resch88@gmail.com" w:date="2022-01-03T16:08:00Z">
              <w:r w:rsidRPr="00F86424" w:rsidDel="002739DA">
                <w:rPr>
                  <w:rFonts w:asciiTheme="majorHAnsi" w:eastAsia="Times New Roman" w:hAnsiTheme="majorHAnsi" w:cstheme="majorHAnsi"/>
                  <w:color w:val="000000"/>
                  <w:lang w:val="en-US" w:eastAsia="de-DE"/>
                  <w:rPrChange w:id="2058" w:author="anna.resch88@gmail.com" w:date="2022-01-04T09:34:00Z">
                    <w:rPr>
                      <w:rFonts w:asciiTheme="majorHAnsi" w:eastAsia="Times New Roman" w:hAnsiTheme="majorHAnsi" w:cstheme="majorHAnsi"/>
                      <w:color w:val="000000"/>
                      <w:lang w:eastAsia="de-DE"/>
                    </w:rPr>
                  </w:rPrChange>
                </w:rPr>
                <w:delText>146.62</w:delText>
              </w:r>
              <w:bookmarkStart w:id="2059" w:name="_Toc92186714"/>
              <w:bookmarkStart w:id="2060" w:name="_Toc92187406"/>
              <w:bookmarkStart w:id="2061" w:name="_Toc92188098"/>
              <w:bookmarkStart w:id="2062" w:name="_Toc92188788"/>
              <w:bookmarkStart w:id="2063" w:name="_Toc92189443"/>
              <w:bookmarkStart w:id="2064" w:name="_Toc92190099"/>
              <w:bookmarkStart w:id="2065" w:name="_Toc92190755"/>
              <w:bookmarkEnd w:id="2059"/>
              <w:bookmarkEnd w:id="2060"/>
              <w:bookmarkEnd w:id="2061"/>
              <w:bookmarkEnd w:id="2062"/>
              <w:bookmarkEnd w:id="2063"/>
              <w:bookmarkEnd w:id="2064"/>
              <w:bookmarkEnd w:id="2065"/>
            </w:del>
          </w:p>
        </w:tc>
        <w:tc>
          <w:tcPr>
            <w:tcW w:w="898" w:type="dxa"/>
            <w:tcBorders>
              <w:top w:val="nil"/>
              <w:left w:val="nil"/>
              <w:bottom w:val="nil"/>
              <w:right w:val="single" w:sz="4" w:space="0" w:color="auto"/>
            </w:tcBorders>
            <w:shd w:val="clear" w:color="000000" w:fill="A9D08E"/>
            <w:noWrap/>
            <w:vAlign w:val="bottom"/>
            <w:hideMark/>
          </w:tcPr>
          <w:p w14:paraId="2D9BA99F" w14:textId="08FA087E" w:rsidR="00067C6D" w:rsidRPr="00F86424" w:rsidDel="002739DA" w:rsidRDefault="00067C6D" w:rsidP="003228B4">
            <w:pPr>
              <w:numPr>
                <w:ilvl w:val="0"/>
                <w:numId w:val="47"/>
              </w:numPr>
              <w:spacing w:after="0" w:line="240" w:lineRule="auto"/>
              <w:jc w:val="center"/>
              <w:rPr>
                <w:del w:id="2066" w:author="anna.resch88@gmail.com" w:date="2022-01-03T16:08:00Z"/>
                <w:rFonts w:asciiTheme="majorHAnsi" w:eastAsia="Times New Roman" w:hAnsiTheme="majorHAnsi" w:cstheme="majorHAnsi"/>
                <w:color w:val="000000"/>
                <w:lang w:val="en-US" w:eastAsia="de-DE"/>
                <w:rPrChange w:id="2067" w:author="anna.resch88@gmail.com" w:date="2022-01-04T09:34:00Z">
                  <w:rPr>
                    <w:del w:id="2068" w:author="anna.resch88@gmail.com" w:date="2022-01-03T16:08:00Z"/>
                    <w:rFonts w:asciiTheme="majorHAnsi" w:eastAsia="Times New Roman" w:hAnsiTheme="majorHAnsi" w:cstheme="majorHAnsi"/>
                    <w:color w:val="000000"/>
                    <w:lang w:eastAsia="de-DE"/>
                  </w:rPr>
                </w:rPrChange>
              </w:rPr>
            </w:pPr>
            <w:del w:id="2069" w:author="anna.resch88@gmail.com" w:date="2022-01-03T16:08:00Z">
              <w:r w:rsidRPr="00F86424" w:rsidDel="002739DA">
                <w:rPr>
                  <w:rFonts w:asciiTheme="majorHAnsi" w:eastAsia="Times New Roman" w:hAnsiTheme="majorHAnsi" w:cstheme="majorHAnsi"/>
                  <w:color w:val="000000"/>
                  <w:lang w:val="en-US" w:eastAsia="de-DE"/>
                  <w:rPrChange w:id="2070" w:author="anna.resch88@gmail.com" w:date="2022-01-04T09:34:00Z">
                    <w:rPr>
                      <w:rFonts w:asciiTheme="majorHAnsi" w:eastAsia="Times New Roman" w:hAnsiTheme="majorHAnsi" w:cstheme="majorHAnsi"/>
                      <w:color w:val="000000"/>
                      <w:lang w:eastAsia="de-DE"/>
                    </w:rPr>
                  </w:rPrChange>
                </w:rPr>
                <w:delText>30.54</w:delText>
              </w:r>
              <w:bookmarkStart w:id="2071" w:name="_Toc92186715"/>
              <w:bookmarkStart w:id="2072" w:name="_Toc92187407"/>
              <w:bookmarkStart w:id="2073" w:name="_Toc92188099"/>
              <w:bookmarkStart w:id="2074" w:name="_Toc92188789"/>
              <w:bookmarkStart w:id="2075" w:name="_Toc92189444"/>
              <w:bookmarkStart w:id="2076" w:name="_Toc92190100"/>
              <w:bookmarkStart w:id="2077" w:name="_Toc92190756"/>
              <w:bookmarkEnd w:id="2071"/>
              <w:bookmarkEnd w:id="2072"/>
              <w:bookmarkEnd w:id="2073"/>
              <w:bookmarkEnd w:id="2074"/>
              <w:bookmarkEnd w:id="2075"/>
              <w:bookmarkEnd w:id="2076"/>
              <w:bookmarkEnd w:id="2077"/>
            </w:del>
          </w:p>
        </w:tc>
        <w:bookmarkStart w:id="2078" w:name="_Toc92186716"/>
        <w:bookmarkStart w:id="2079" w:name="_Toc92187408"/>
        <w:bookmarkStart w:id="2080" w:name="_Toc92188100"/>
        <w:bookmarkStart w:id="2081" w:name="_Toc92188790"/>
        <w:bookmarkStart w:id="2082" w:name="_Toc92189445"/>
        <w:bookmarkStart w:id="2083" w:name="_Toc92190101"/>
        <w:bookmarkStart w:id="2084" w:name="_Toc92190757"/>
        <w:bookmarkEnd w:id="2078"/>
        <w:bookmarkEnd w:id="2079"/>
        <w:bookmarkEnd w:id="2080"/>
        <w:bookmarkEnd w:id="2081"/>
        <w:bookmarkEnd w:id="2082"/>
        <w:bookmarkEnd w:id="2083"/>
        <w:bookmarkEnd w:id="2084"/>
      </w:tr>
      <w:tr w:rsidR="00067C6D" w:rsidRPr="009E3BE9" w:rsidDel="002739DA" w14:paraId="22AEC04B" w14:textId="6BDE3F28" w:rsidTr="00D830B0">
        <w:trPr>
          <w:trHeight w:val="300"/>
          <w:del w:id="2085" w:author="anna.resch88@gmail.com" w:date="2022-01-03T16:08:00Z"/>
        </w:trPr>
        <w:tc>
          <w:tcPr>
            <w:tcW w:w="2620" w:type="dxa"/>
            <w:tcBorders>
              <w:top w:val="nil"/>
              <w:left w:val="single" w:sz="4" w:space="0" w:color="auto"/>
              <w:bottom w:val="single" w:sz="8" w:space="0" w:color="auto"/>
              <w:right w:val="single" w:sz="4" w:space="0" w:color="auto"/>
            </w:tcBorders>
            <w:shd w:val="clear" w:color="000000" w:fill="A9D08E"/>
            <w:noWrap/>
            <w:vAlign w:val="bottom"/>
            <w:hideMark/>
          </w:tcPr>
          <w:p w14:paraId="3B1E8FBF" w14:textId="7B02D517" w:rsidR="00067C6D" w:rsidRPr="00F86424" w:rsidDel="002739DA" w:rsidRDefault="00067C6D" w:rsidP="003228B4">
            <w:pPr>
              <w:numPr>
                <w:ilvl w:val="0"/>
                <w:numId w:val="47"/>
              </w:numPr>
              <w:spacing w:after="0" w:line="240" w:lineRule="auto"/>
              <w:jc w:val="both"/>
              <w:rPr>
                <w:del w:id="2086" w:author="anna.resch88@gmail.com" w:date="2022-01-03T16:08:00Z"/>
                <w:rFonts w:asciiTheme="majorHAnsi" w:eastAsia="Times New Roman" w:hAnsiTheme="majorHAnsi" w:cstheme="majorHAnsi"/>
                <w:color w:val="000000"/>
                <w:lang w:val="en-US" w:eastAsia="de-DE"/>
                <w:rPrChange w:id="2087" w:author="anna.resch88@gmail.com" w:date="2022-01-04T09:34:00Z">
                  <w:rPr>
                    <w:del w:id="2088" w:author="anna.resch88@gmail.com" w:date="2022-01-03T16:08:00Z"/>
                    <w:rFonts w:asciiTheme="majorHAnsi" w:eastAsia="Times New Roman" w:hAnsiTheme="majorHAnsi" w:cstheme="majorHAnsi"/>
                    <w:color w:val="000000"/>
                    <w:lang w:eastAsia="de-DE"/>
                  </w:rPr>
                </w:rPrChange>
              </w:rPr>
            </w:pPr>
            <w:del w:id="2089" w:author="anna.resch88@gmail.com" w:date="2022-01-03T16:08:00Z">
              <w:r w:rsidRPr="00F86424" w:rsidDel="002739DA">
                <w:rPr>
                  <w:rFonts w:asciiTheme="majorHAnsi" w:eastAsia="Times New Roman" w:hAnsiTheme="majorHAnsi" w:cstheme="majorHAnsi"/>
                  <w:color w:val="000000"/>
                  <w:lang w:val="en-US" w:eastAsia="de-DE"/>
                  <w:rPrChange w:id="2090" w:author="anna.resch88@gmail.com" w:date="2022-01-04T09:34:00Z">
                    <w:rPr>
                      <w:rFonts w:asciiTheme="majorHAnsi" w:eastAsia="Times New Roman" w:hAnsiTheme="majorHAnsi" w:cstheme="majorHAnsi"/>
                      <w:color w:val="000000"/>
                      <w:lang w:eastAsia="de-DE"/>
                    </w:rPr>
                  </w:rPrChange>
                </w:rPr>
                <w:delText>ULD-V20-ULD, sample 3</w:delText>
              </w:r>
              <w:bookmarkStart w:id="2091" w:name="_Toc92186717"/>
              <w:bookmarkStart w:id="2092" w:name="_Toc92187409"/>
              <w:bookmarkStart w:id="2093" w:name="_Toc92188101"/>
              <w:bookmarkStart w:id="2094" w:name="_Toc92188791"/>
              <w:bookmarkStart w:id="2095" w:name="_Toc92189446"/>
              <w:bookmarkStart w:id="2096" w:name="_Toc92190102"/>
              <w:bookmarkStart w:id="2097" w:name="_Toc92190758"/>
              <w:bookmarkEnd w:id="2091"/>
              <w:bookmarkEnd w:id="2092"/>
              <w:bookmarkEnd w:id="2093"/>
              <w:bookmarkEnd w:id="2094"/>
              <w:bookmarkEnd w:id="2095"/>
              <w:bookmarkEnd w:id="2096"/>
              <w:bookmarkEnd w:id="2097"/>
            </w:del>
          </w:p>
        </w:tc>
        <w:tc>
          <w:tcPr>
            <w:tcW w:w="859" w:type="dxa"/>
            <w:tcBorders>
              <w:top w:val="nil"/>
              <w:left w:val="nil"/>
              <w:bottom w:val="single" w:sz="8" w:space="0" w:color="auto"/>
              <w:right w:val="single" w:sz="4" w:space="0" w:color="auto"/>
            </w:tcBorders>
            <w:shd w:val="clear" w:color="000000" w:fill="A9D08E"/>
            <w:noWrap/>
            <w:vAlign w:val="bottom"/>
            <w:hideMark/>
          </w:tcPr>
          <w:p w14:paraId="1E7D6FE6" w14:textId="79427E1A" w:rsidR="00067C6D" w:rsidRPr="00F86424" w:rsidDel="002739DA" w:rsidRDefault="00067C6D" w:rsidP="003228B4">
            <w:pPr>
              <w:numPr>
                <w:ilvl w:val="0"/>
                <w:numId w:val="47"/>
              </w:numPr>
              <w:spacing w:after="0" w:line="240" w:lineRule="auto"/>
              <w:jc w:val="center"/>
              <w:rPr>
                <w:del w:id="2098" w:author="anna.resch88@gmail.com" w:date="2022-01-03T16:08:00Z"/>
                <w:rFonts w:asciiTheme="majorHAnsi" w:eastAsia="Times New Roman" w:hAnsiTheme="majorHAnsi" w:cstheme="majorHAnsi"/>
                <w:color w:val="000000"/>
                <w:lang w:val="en-US" w:eastAsia="de-DE"/>
                <w:rPrChange w:id="2099" w:author="anna.resch88@gmail.com" w:date="2022-01-04T09:34:00Z">
                  <w:rPr>
                    <w:del w:id="2100" w:author="anna.resch88@gmail.com" w:date="2022-01-03T16:08:00Z"/>
                    <w:rFonts w:asciiTheme="majorHAnsi" w:eastAsia="Times New Roman" w:hAnsiTheme="majorHAnsi" w:cstheme="majorHAnsi"/>
                    <w:color w:val="000000"/>
                    <w:lang w:eastAsia="de-DE"/>
                  </w:rPr>
                </w:rPrChange>
              </w:rPr>
            </w:pPr>
            <w:del w:id="2101" w:author="anna.resch88@gmail.com" w:date="2022-01-03T16:08:00Z">
              <w:r w:rsidRPr="00F86424" w:rsidDel="002739DA">
                <w:rPr>
                  <w:rFonts w:asciiTheme="majorHAnsi" w:eastAsia="Times New Roman" w:hAnsiTheme="majorHAnsi" w:cstheme="majorHAnsi"/>
                  <w:color w:val="000000"/>
                  <w:lang w:val="en-US" w:eastAsia="de-DE"/>
                  <w:rPrChange w:id="2102" w:author="anna.resch88@gmail.com" w:date="2022-01-04T09:34:00Z">
                    <w:rPr>
                      <w:rFonts w:asciiTheme="majorHAnsi" w:eastAsia="Times New Roman" w:hAnsiTheme="majorHAnsi" w:cstheme="majorHAnsi"/>
                      <w:color w:val="000000"/>
                      <w:lang w:eastAsia="de-DE"/>
                    </w:rPr>
                  </w:rPrChange>
                </w:rPr>
                <w:delText>20%</w:delText>
              </w:r>
              <w:bookmarkStart w:id="2103" w:name="_Toc92186718"/>
              <w:bookmarkStart w:id="2104" w:name="_Toc92187410"/>
              <w:bookmarkStart w:id="2105" w:name="_Toc92188102"/>
              <w:bookmarkStart w:id="2106" w:name="_Toc92188792"/>
              <w:bookmarkStart w:id="2107" w:name="_Toc92189447"/>
              <w:bookmarkStart w:id="2108" w:name="_Toc92190103"/>
              <w:bookmarkStart w:id="2109" w:name="_Toc92190759"/>
              <w:bookmarkEnd w:id="2103"/>
              <w:bookmarkEnd w:id="2104"/>
              <w:bookmarkEnd w:id="2105"/>
              <w:bookmarkEnd w:id="2106"/>
              <w:bookmarkEnd w:id="2107"/>
              <w:bookmarkEnd w:id="2108"/>
              <w:bookmarkEnd w:id="2109"/>
            </w:del>
          </w:p>
        </w:tc>
        <w:tc>
          <w:tcPr>
            <w:tcW w:w="937" w:type="dxa"/>
            <w:tcBorders>
              <w:top w:val="nil"/>
              <w:left w:val="nil"/>
              <w:bottom w:val="single" w:sz="8" w:space="0" w:color="auto"/>
              <w:right w:val="single" w:sz="4" w:space="0" w:color="auto"/>
            </w:tcBorders>
            <w:shd w:val="clear" w:color="000000" w:fill="A9D08E"/>
            <w:noWrap/>
            <w:vAlign w:val="bottom"/>
            <w:hideMark/>
          </w:tcPr>
          <w:p w14:paraId="4D3A9868" w14:textId="4164E6E9" w:rsidR="00067C6D" w:rsidRPr="00F86424" w:rsidDel="002739DA" w:rsidRDefault="00067C6D" w:rsidP="003228B4">
            <w:pPr>
              <w:numPr>
                <w:ilvl w:val="0"/>
                <w:numId w:val="47"/>
              </w:numPr>
              <w:spacing w:after="0" w:line="240" w:lineRule="auto"/>
              <w:jc w:val="center"/>
              <w:rPr>
                <w:del w:id="2110" w:author="anna.resch88@gmail.com" w:date="2022-01-03T16:08:00Z"/>
                <w:rFonts w:asciiTheme="majorHAnsi" w:eastAsia="Times New Roman" w:hAnsiTheme="majorHAnsi" w:cstheme="majorHAnsi"/>
                <w:color w:val="000000"/>
                <w:lang w:val="en-US" w:eastAsia="de-DE"/>
                <w:rPrChange w:id="2111" w:author="anna.resch88@gmail.com" w:date="2022-01-04T09:34:00Z">
                  <w:rPr>
                    <w:del w:id="2112" w:author="anna.resch88@gmail.com" w:date="2022-01-03T16:08:00Z"/>
                    <w:rFonts w:asciiTheme="majorHAnsi" w:eastAsia="Times New Roman" w:hAnsiTheme="majorHAnsi" w:cstheme="majorHAnsi"/>
                    <w:color w:val="000000"/>
                    <w:lang w:eastAsia="de-DE"/>
                  </w:rPr>
                </w:rPrChange>
              </w:rPr>
            </w:pPr>
            <w:del w:id="2113" w:author="anna.resch88@gmail.com" w:date="2022-01-03T16:08:00Z">
              <w:r w:rsidRPr="00F86424" w:rsidDel="002739DA">
                <w:rPr>
                  <w:rFonts w:asciiTheme="majorHAnsi" w:eastAsia="Times New Roman" w:hAnsiTheme="majorHAnsi" w:cstheme="majorHAnsi"/>
                  <w:color w:val="000000"/>
                  <w:lang w:val="en-US" w:eastAsia="de-DE"/>
                  <w:rPrChange w:id="2114" w:author="anna.resch88@gmail.com" w:date="2022-01-04T09:34:00Z">
                    <w:rPr>
                      <w:rFonts w:asciiTheme="majorHAnsi" w:eastAsia="Times New Roman" w:hAnsiTheme="majorHAnsi" w:cstheme="majorHAnsi"/>
                      <w:color w:val="000000"/>
                      <w:lang w:eastAsia="de-DE"/>
                    </w:rPr>
                  </w:rPrChange>
                </w:rPr>
                <w:delText>water</w:delText>
              </w:r>
              <w:bookmarkStart w:id="2115" w:name="_Toc92186719"/>
              <w:bookmarkStart w:id="2116" w:name="_Toc92187411"/>
              <w:bookmarkStart w:id="2117" w:name="_Toc92188103"/>
              <w:bookmarkStart w:id="2118" w:name="_Toc92188793"/>
              <w:bookmarkStart w:id="2119" w:name="_Toc92189448"/>
              <w:bookmarkStart w:id="2120" w:name="_Toc92190104"/>
              <w:bookmarkStart w:id="2121" w:name="_Toc92190760"/>
              <w:bookmarkEnd w:id="2115"/>
              <w:bookmarkEnd w:id="2116"/>
              <w:bookmarkEnd w:id="2117"/>
              <w:bookmarkEnd w:id="2118"/>
              <w:bookmarkEnd w:id="2119"/>
              <w:bookmarkEnd w:id="2120"/>
              <w:bookmarkEnd w:id="2121"/>
            </w:del>
          </w:p>
        </w:tc>
        <w:tc>
          <w:tcPr>
            <w:tcW w:w="952" w:type="dxa"/>
            <w:tcBorders>
              <w:top w:val="nil"/>
              <w:left w:val="nil"/>
              <w:bottom w:val="single" w:sz="8" w:space="0" w:color="auto"/>
              <w:right w:val="single" w:sz="4" w:space="0" w:color="auto"/>
            </w:tcBorders>
            <w:shd w:val="clear" w:color="000000" w:fill="A9D08E"/>
            <w:noWrap/>
            <w:vAlign w:val="bottom"/>
            <w:hideMark/>
          </w:tcPr>
          <w:p w14:paraId="5BF59D0E" w14:textId="01D1D9A5" w:rsidR="00067C6D" w:rsidRPr="00F86424" w:rsidDel="002739DA" w:rsidRDefault="00067C6D" w:rsidP="003228B4">
            <w:pPr>
              <w:numPr>
                <w:ilvl w:val="0"/>
                <w:numId w:val="47"/>
              </w:numPr>
              <w:spacing w:after="0" w:line="240" w:lineRule="auto"/>
              <w:jc w:val="center"/>
              <w:rPr>
                <w:del w:id="2122" w:author="anna.resch88@gmail.com" w:date="2022-01-03T16:08:00Z"/>
                <w:rFonts w:asciiTheme="majorHAnsi" w:eastAsia="Times New Roman" w:hAnsiTheme="majorHAnsi" w:cstheme="majorHAnsi"/>
                <w:color w:val="000000"/>
                <w:lang w:val="en-US" w:eastAsia="de-DE"/>
                <w:rPrChange w:id="2123" w:author="anna.resch88@gmail.com" w:date="2022-01-04T09:34:00Z">
                  <w:rPr>
                    <w:del w:id="2124" w:author="anna.resch88@gmail.com" w:date="2022-01-03T16:08:00Z"/>
                    <w:rFonts w:asciiTheme="majorHAnsi" w:eastAsia="Times New Roman" w:hAnsiTheme="majorHAnsi" w:cstheme="majorHAnsi"/>
                    <w:color w:val="000000"/>
                    <w:lang w:eastAsia="de-DE"/>
                  </w:rPr>
                </w:rPrChange>
              </w:rPr>
            </w:pPr>
            <w:del w:id="2125" w:author="anna.resch88@gmail.com" w:date="2022-01-03T16:08:00Z">
              <w:r w:rsidRPr="00F86424" w:rsidDel="002739DA">
                <w:rPr>
                  <w:rFonts w:asciiTheme="majorHAnsi" w:eastAsia="Times New Roman" w:hAnsiTheme="majorHAnsi" w:cstheme="majorHAnsi"/>
                  <w:color w:val="000000"/>
                  <w:lang w:val="en-US" w:eastAsia="de-DE"/>
                  <w:rPrChange w:id="2126" w:author="anna.resch88@gmail.com" w:date="2022-01-04T09:34:00Z">
                    <w:rPr>
                      <w:rFonts w:asciiTheme="majorHAnsi" w:eastAsia="Times New Roman" w:hAnsiTheme="majorHAnsi" w:cstheme="majorHAnsi"/>
                      <w:color w:val="000000"/>
                      <w:lang w:eastAsia="de-DE"/>
                    </w:rPr>
                  </w:rPrChange>
                </w:rPr>
                <w:delText>RF</w:delText>
              </w:r>
              <w:bookmarkStart w:id="2127" w:name="_Toc92186720"/>
              <w:bookmarkStart w:id="2128" w:name="_Toc92187412"/>
              <w:bookmarkStart w:id="2129" w:name="_Toc92188104"/>
              <w:bookmarkStart w:id="2130" w:name="_Toc92188794"/>
              <w:bookmarkStart w:id="2131" w:name="_Toc92189449"/>
              <w:bookmarkStart w:id="2132" w:name="_Toc92190105"/>
              <w:bookmarkStart w:id="2133" w:name="_Toc92190761"/>
              <w:bookmarkEnd w:id="2127"/>
              <w:bookmarkEnd w:id="2128"/>
              <w:bookmarkEnd w:id="2129"/>
              <w:bookmarkEnd w:id="2130"/>
              <w:bookmarkEnd w:id="2131"/>
              <w:bookmarkEnd w:id="2132"/>
              <w:bookmarkEnd w:id="2133"/>
            </w:del>
          </w:p>
        </w:tc>
        <w:tc>
          <w:tcPr>
            <w:tcW w:w="1081" w:type="dxa"/>
            <w:tcBorders>
              <w:top w:val="nil"/>
              <w:left w:val="nil"/>
              <w:bottom w:val="single" w:sz="8" w:space="0" w:color="auto"/>
              <w:right w:val="single" w:sz="4" w:space="0" w:color="auto"/>
            </w:tcBorders>
            <w:shd w:val="clear" w:color="000000" w:fill="A9D08E"/>
            <w:noWrap/>
            <w:vAlign w:val="bottom"/>
            <w:hideMark/>
          </w:tcPr>
          <w:p w14:paraId="789702AA" w14:textId="4A291A08" w:rsidR="00067C6D" w:rsidRPr="00F86424" w:rsidDel="002739DA" w:rsidRDefault="00067C6D" w:rsidP="003228B4">
            <w:pPr>
              <w:numPr>
                <w:ilvl w:val="0"/>
                <w:numId w:val="47"/>
              </w:numPr>
              <w:spacing w:after="0" w:line="240" w:lineRule="auto"/>
              <w:jc w:val="center"/>
              <w:rPr>
                <w:del w:id="2134" w:author="anna.resch88@gmail.com" w:date="2022-01-03T16:08:00Z"/>
                <w:rFonts w:asciiTheme="majorHAnsi" w:eastAsia="Times New Roman" w:hAnsiTheme="majorHAnsi" w:cstheme="majorHAnsi"/>
                <w:color w:val="000000"/>
                <w:lang w:val="en-US" w:eastAsia="de-DE"/>
                <w:rPrChange w:id="2135" w:author="anna.resch88@gmail.com" w:date="2022-01-04T09:34:00Z">
                  <w:rPr>
                    <w:del w:id="2136" w:author="anna.resch88@gmail.com" w:date="2022-01-03T16:08:00Z"/>
                    <w:rFonts w:asciiTheme="majorHAnsi" w:eastAsia="Times New Roman" w:hAnsiTheme="majorHAnsi" w:cstheme="majorHAnsi"/>
                    <w:color w:val="000000"/>
                    <w:lang w:eastAsia="de-DE"/>
                  </w:rPr>
                </w:rPrChange>
              </w:rPr>
            </w:pPr>
            <w:del w:id="2137" w:author="anna.resch88@gmail.com" w:date="2022-01-03T16:08:00Z">
              <w:r w:rsidRPr="00F86424" w:rsidDel="002739DA">
                <w:rPr>
                  <w:rFonts w:asciiTheme="majorHAnsi" w:eastAsia="Times New Roman" w:hAnsiTheme="majorHAnsi" w:cstheme="majorHAnsi"/>
                  <w:color w:val="000000"/>
                  <w:lang w:val="en-US" w:eastAsia="de-DE"/>
                  <w:rPrChange w:id="2138" w:author="anna.resch88@gmail.com" w:date="2022-01-04T09:34:00Z">
                    <w:rPr>
                      <w:rFonts w:asciiTheme="majorHAnsi" w:eastAsia="Times New Roman" w:hAnsiTheme="majorHAnsi" w:cstheme="majorHAnsi"/>
                      <w:color w:val="000000"/>
                      <w:lang w:eastAsia="de-DE"/>
                    </w:rPr>
                  </w:rPrChange>
                </w:rPr>
                <w:delText>25.4</w:delText>
              </w:r>
              <w:bookmarkStart w:id="2139" w:name="_Toc92186721"/>
              <w:bookmarkStart w:id="2140" w:name="_Toc92187413"/>
              <w:bookmarkStart w:id="2141" w:name="_Toc92188105"/>
              <w:bookmarkStart w:id="2142" w:name="_Toc92188795"/>
              <w:bookmarkStart w:id="2143" w:name="_Toc92189450"/>
              <w:bookmarkStart w:id="2144" w:name="_Toc92190106"/>
              <w:bookmarkStart w:id="2145" w:name="_Toc92190762"/>
              <w:bookmarkEnd w:id="2139"/>
              <w:bookmarkEnd w:id="2140"/>
              <w:bookmarkEnd w:id="2141"/>
              <w:bookmarkEnd w:id="2142"/>
              <w:bookmarkEnd w:id="2143"/>
              <w:bookmarkEnd w:id="2144"/>
              <w:bookmarkEnd w:id="2145"/>
            </w:del>
          </w:p>
        </w:tc>
        <w:tc>
          <w:tcPr>
            <w:tcW w:w="1349" w:type="dxa"/>
            <w:tcBorders>
              <w:top w:val="nil"/>
              <w:left w:val="nil"/>
              <w:bottom w:val="single" w:sz="8" w:space="0" w:color="auto"/>
              <w:right w:val="single" w:sz="4" w:space="0" w:color="auto"/>
            </w:tcBorders>
            <w:shd w:val="clear" w:color="000000" w:fill="A9D08E"/>
            <w:noWrap/>
            <w:vAlign w:val="bottom"/>
            <w:hideMark/>
          </w:tcPr>
          <w:p w14:paraId="544E3921" w14:textId="00C4D18F" w:rsidR="00067C6D" w:rsidRPr="00F86424" w:rsidDel="002739DA" w:rsidRDefault="00067C6D" w:rsidP="003228B4">
            <w:pPr>
              <w:numPr>
                <w:ilvl w:val="0"/>
                <w:numId w:val="47"/>
              </w:numPr>
              <w:spacing w:after="0" w:line="240" w:lineRule="auto"/>
              <w:jc w:val="center"/>
              <w:rPr>
                <w:del w:id="2146" w:author="anna.resch88@gmail.com" w:date="2022-01-03T16:08:00Z"/>
                <w:rFonts w:asciiTheme="majorHAnsi" w:eastAsia="Times New Roman" w:hAnsiTheme="majorHAnsi" w:cstheme="majorHAnsi"/>
                <w:color w:val="000000"/>
                <w:lang w:val="en-US" w:eastAsia="de-DE"/>
                <w:rPrChange w:id="2147" w:author="anna.resch88@gmail.com" w:date="2022-01-04T09:34:00Z">
                  <w:rPr>
                    <w:del w:id="2148" w:author="anna.resch88@gmail.com" w:date="2022-01-03T16:08:00Z"/>
                    <w:rFonts w:asciiTheme="majorHAnsi" w:eastAsia="Times New Roman" w:hAnsiTheme="majorHAnsi" w:cstheme="majorHAnsi"/>
                    <w:color w:val="000000"/>
                    <w:lang w:eastAsia="de-DE"/>
                  </w:rPr>
                </w:rPrChange>
              </w:rPr>
            </w:pPr>
            <w:del w:id="2149" w:author="anna.resch88@gmail.com" w:date="2022-01-03T16:08:00Z">
              <w:r w:rsidRPr="00F86424" w:rsidDel="002739DA">
                <w:rPr>
                  <w:rFonts w:asciiTheme="majorHAnsi" w:eastAsia="Times New Roman" w:hAnsiTheme="majorHAnsi" w:cstheme="majorHAnsi"/>
                  <w:color w:val="000000"/>
                  <w:lang w:val="en-US" w:eastAsia="de-DE"/>
                  <w:rPrChange w:id="2150" w:author="anna.resch88@gmail.com" w:date="2022-01-04T09:34:00Z">
                    <w:rPr>
                      <w:rFonts w:asciiTheme="majorHAnsi" w:eastAsia="Times New Roman" w:hAnsiTheme="majorHAnsi" w:cstheme="majorHAnsi"/>
                      <w:color w:val="000000"/>
                      <w:lang w:eastAsia="de-DE"/>
                    </w:rPr>
                  </w:rPrChange>
                </w:rPr>
                <w:delText>15</w:delText>
              </w:r>
              <w:bookmarkStart w:id="2151" w:name="_Toc92186722"/>
              <w:bookmarkStart w:id="2152" w:name="_Toc92187414"/>
              <w:bookmarkStart w:id="2153" w:name="_Toc92188106"/>
              <w:bookmarkStart w:id="2154" w:name="_Toc92188796"/>
              <w:bookmarkStart w:id="2155" w:name="_Toc92189451"/>
              <w:bookmarkStart w:id="2156" w:name="_Toc92190107"/>
              <w:bookmarkStart w:id="2157" w:name="_Toc92190763"/>
              <w:bookmarkEnd w:id="2151"/>
              <w:bookmarkEnd w:id="2152"/>
              <w:bookmarkEnd w:id="2153"/>
              <w:bookmarkEnd w:id="2154"/>
              <w:bookmarkEnd w:id="2155"/>
              <w:bookmarkEnd w:id="2156"/>
              <w:bookmarkEnd w:id="2157"/>
            </w:del>
          </w:p>
        </w:tc>
        <w:tc>
          <w:tcPr>
            <w:tcW w:w="892" w:type="dxa"/>
            <w:tcBorders>
              <w:top w:val="nil"/>
              <w:left w:val="nil"/>
              <w:bottom w:val="single" w:sz="8" w:space="0" w:color="auto"/>
              <w:right w:val="single" w:sz="4" w:space="0" w:color="auto"/>
            </w:tcBorders>
            <w:shd w:val="clear" w:color="000000" w:fill="A9D08E"/>
            <w:noWrap/>
            <w:vAlign w:val="bottom"/>
            <w:hideMark/>
          </w:tcPr>
          <w:p w14:paraId="57F28D1D" w14:textId="5E4CC822" w:rsidR="00067C6D" w:rsidRPr="00F86424" w:rsidDel="002739DA" w:rsidRDefault="00067C6D" w:rsidP="003228B4">
            <w:pPr>
              <w:numPr>
                <w:ilvl w:val="0"/>
                <w:numId w:val="47"/>
              </w:numPr>
              <w:spacing w:after="0" w:line="240" w:lineRule="auto"/>
              <w:jc w:val="center"/>
              <w:rPr>
                <w:del w:id="2158" w:author="anna.resch88@gmail.com" w:date="2022-01-03T16:08:00Z"/>
                <w:rFonts w:asciiTheme="majorHAnsi" w:eastAsia="Times New Roman" w:hAnsiTheme="majorHAnsi" w:cstheme="majorHAnsi"/>
                <w:color w:val="000000"/>
                <w:lang w:val="en-US" w:eastAsia="de-DE"/>
                <w:rPrChange w:id="2159" w:author="anna.resch88@gmail.com" w:date="2022-01-04T09:34:00Z">
                  <w:rPr>
                    <w:del w:id="2160" w:author="anna.resch88@gmail.com" w:date="2022-01-03T16:08:00Z"/>
                    <w:rFonts w:asciiTheme="majorHAnsi" w:eastAsia="Times New Roman" w:hAnsiTheme="majorHAnsi" w:cstheme="majorHAnsi"/>
                    <w:color w:val="000000"/>
                    <w:lang w:eastAsia="de-DE"/>
                  </w:rPr>
                </w:rPrChange>
              </w:rPr>
            </w:pPr>
            <w:del w:id="2161" w:author="anna.resch88@gmail.com" w:date="2022-01-03T16:08:00Z">
              <w:r w:rsidRPr="00F86424" w:rsidDel="002739DA">
                <w:rPr>
                  <w:rFonts w:asciiTheme="majorHAnsi" w:eastAsia="Times New Roman" w:hAnsiTheme="majorHAnsi" w:cstheme="majorHAnsi"/>
                  <w:color w:val="000000"/>
                  <w:lang w:val="en-US" w:eastAsia="de-DE"/>
                  <w:rPrChange w:id="2162" w:author="anna.resch88@gmail.com" w:date="2022-01-04T09:34:00Z">
                    <w:rPr>
                      <w:rFonts w:asciiTheme="majorHAnsi" w:eastAsia="Times New Roman" w:hAnsiTheme="majorHAnsi" w:cstheme="majorHAnsi"/>
                      <w:color w:val="000000"/>
                      <w:lang w:eastAsia="de-DE"/>
                    </w:rPr>
                  </w:rPrChange>
                </w:rPr>
                <w:delText>181.32</w:delText>
              </w:r>
              <w:bookmarkStart w:id="2163" w:name="_Toc92186723"/>
              <w:bookmarkStart w:id="2164" w:name="_Toc92187415"/>
              <w:bookmarkStart w:id="2165" w:name="_Toc92188107"/>
              <w:bookmarkStart w:id="2166" w:name="_Toc92188797"/>
              <w:bookmarkStart w:id="2167" w:name="_Toc92189452"/>
              <w:bookmarkStart w:id="2168" w:name="_Toc92190108"/>
              <w:bookmarkStart w:id="2169" w:name="_Toc92190764"/>
              <w:bookmarkEnd w:id="2163"/>
              <w:bookmarkEnd w:id="2164"/>
              <w:bookmarkEnd w:id="2165"/>
              <w:bookmarkEnd w:id="2166"/>
              <w:bookmarkEnd w:id="2167"/>
              <w:bookmarkEnd w:id="2168"/>
              <w:bookmarkEnd w:id="2169"/>
            </w:del>
          </w:p>
        </w:tc>
        <w:tc>
          <w:tcPr>
            <w:tcW w:w="743" w:type="dxa"/>
            <w:tcBorders>
              <w:top w:val="nil"/>
              <w:left w:val="nil"/>
              <w:bottom w:val="single" w:sz="8" w:space="0" w:color="auto"/>
              <w:right w:val="nil"/>
            </w:tcBorders>
            <w:shd w:val="clear" w:color="000000" w:fill="A9D08E"/>
            <w:noWrap/>
            <w:vAlign w:val="bottom"/>
            <w:hideMark/>
          </w:tcPr>
          <w:p w14:paraId="0F1C817B" w14:textId="0E4096E3" w:rsidR="00067C6D" w:rsidRPr="00F86424" w:rsidDel="002739DA" w:rsidRDefault="00067C6D" w:rsidP="003228B4">
            <w:pPr>
              <w:numPr>
                <w:ilvl w:val="0"/>
                <w:numId w:val="47"/>
              </w:numPr>
              <w:spacing w:after="0" w:line="240" w:lineRule="auto"/>
              <w:jc w:val="center"/>
              <w:rPr>
                <w:del w:id="2170" w:author="anna.resch88@gmail.com" w:date="2022-01-03T16:08:00Z"/>
                <w:rFonts w:asciiTheme="majorHAnsi" w:eastAsia="Times New Roman" w:hAnsiTheme="majorHAnsi" w:cstheme="majorHAnsi"/>
                <w:color w:val="000000"/>
                <w:lang w:val="en-US" w:eastAsia="de-DE"/>
                <w:rPrChange w:id="2171" w:author="anna.resch88@gmail.com" w:date="2022-01-04T09:34:00Z">
                  <w:rPr>
                    <w:del w:id="2172" w:author="anna.resch88@gmail.com" w:date="2022-01-03T16:08:00Z"/>
                    <w:rFonts w:asciiTheme="majorHAnsi" w:eastAsia="Times New Roman" w:hAnsiTheme="majorHAnsi" w:cstheme="majorHAnsi"/>
                    <w:color w:val="000000"/>
                    <w:lang w:eastAsia="de-DE"/>
                  </w:rPr>
                </w:rPrChange>
              </w:rPr>
            </w:pPr>
            <w:del w:id="2173" w:author="anna.resch88@gmail.com" w:date="2022-01-03T16:08:00Z">
              <w:r w:rsidRPr="00F86424" w:rsidDel="002739DA">
                <w:rPr>
                  <w:rFonts w:asciiTheme="majorHAnsi" w:eastAsia="Times New Roman" w:hAnsiTheme="majorHAnsi" w:cstheme="majorHAnsi"/>
                  <w:color w:val="000000"/>
                  <w:lang w:val="en-US" w:eastAsia="de-DE"/>
                  <w:rPrChange w:id="2174" w:author="anna.resch88@gmail.com" w:date="2022-01-04T09:34:00Z">
                    <w:rPr>
                      <w:rFonts w:asciiTheme="majorHAnsi" w:eastAsia="Times New Roman" w:hAnsiTheme="majorHAnsi" w:cstheme="majorHAnsi"/>
                      <w:color w:val="000000"/>
                      <w:lang w:eastAsia="de-DE"/>
                    </w:rPr>
                  </w:rPrChange>
                </w:rPr>
                <w:delText>10.43</w:delText>
              </w:r>
              <w:bookmarkStart w:id="2175" w:name="_Toc92186724"/>
              <w:bookmarkStart w:id="2176" w:name="_Toc92187416"/>
              <w:bookmarkStart w:id="2177" w:name="_Toc92188108"/>
              <w:bookmarkStart w:id="2178" w:name="_Toc92188798"/>
              <w:bookmarkStart w:id="2179" w:name="_Toc92189453"/>
              <w:bookmarkStart w:id="2180" w:name="_Toc92190109"/>
              <w:bookmarkStart w:id="2181" w:name="_Toc92190765"/>
              <w:bookmarkEnd w:id="2175"/>
              <w:bookmarkEnd w:id="2176"/>
              <w:bookmarkEnd w:id="2177"/>
              <w:bookmarkEnd w:id="2178"/>
              <w:bookmarkEnd w:id="2179"/>
              <w:bookmarkEnd w:id="2180"/>
              <w:bookmarkEnd w:id="2181"/>
            </w:del>
          </w:p>
        </w:tc>
        <w:tc>
          <w:tcPr>
            <w:tcW w:w="989" w:type="dxa"/>
            <w:tcBorders>
              <w:top w:val="nil"/>
              <w:left w:val="single" w:sz="4" w:space="0" w:color="auto"/>
              <w:bottom w:val="single" w:sz="8" w:space="0" w:color="auto"/>
              <w:right w:val="single" w:sz="4" w:space="0" w:color="auto"/>
            </w:tcBorders>
            <w:shd w:val="clear" w:color="000000" w:fill="A9D08E"/>
            <w:noWrap/>
            <w:vAlign w:val="bottom"/>
            <w:hideMark/>
          </w:tcPr>
          <w:p w14:paraId="53A00D65" w14:textId="5EE933D7" w:rsidR="00067C6D" w:rsidRPr="00F86424" w:rsidDel="002739DA" w:rsidRDefault="00067C6D" w:rsidP="003228B4">
            <w:pPr>
              <w:numPr>
                <w:ilvl w:val="0"/>
                <w:numId w:val="47"/>
              </w:numPr>
              <w:spacing w:after="0" w:line="240" w:lineRule="auto"/>
              <w:jc w:val="center"/>
              <w:rPr>
                <w:del w:id="2182" w:author="anna.resch88@gmail.com" w:date="2022-01-03T16:08:00Z"/>
                <w:rFonts w:asciiTheme="majorHAnsi" w:eastAsia="Times New Roman" w:hAnsiTheme="majorHAnsi" w:cstheme="majorHAnsi"/>
                <w:color w:val="FFFFFF"/>
                <w:lang w:val="en-US" w:eastAsia="de-DE"/>
                <w:rPrChange w:id="2183" w:author="anna.resch88@gmail.com" w:date="2022-01-04T09:34:00Z">
                  <w:rPr>
                    <w:del w:id="2184" w:author="anna.resch88@gmail.com" w:date="2022-01-03T16:08:00Z"/>
                    <w:rFonts w:asciiTheme="majorHAnsi" w:eastAsia="Times New Roman" w:hAnsiTheme="majorHAnsi" w:cstheme="majorHAnsi"/>
                    <w:color w:val="FFFFFF"/>
                    <w:lang w:eastAsia="de-DE"/>
                  </w:rPr>
                </w:rPrChange>
              </w:rPr>
            </w:pPr>
            <w:bookmarkStart w:id="2185" w:name="_Toc92186725"/>
            <w:bookmarkStart w:id="2186" w:name="_Toc92187417"/>
            <w:bookmarkStart w:id="2187" w:name="_Toc92188109"/>
            <w:bookmarkStart w:id="2188" w:name="_Toc92188799"/>
            <w:bookmarkStart w:id="2189" w:name="_Toc92189454"/>
            <w:bookmarkStart w:id="2190" w:name="_Toc92190110"/>
            <w:bookmarkStart w:id="2191" w:name="_Toc92190766"/>
            <w:bookmarkEnd w:id="2185"/>
            <w:bookmarkEnd w:id="2186"/>
            <w:bookmarkEnd w:id="2187"/>
            <w:bookmarkEnd w:id="2188"/>
            <w:bookmarkEnd w:id="2189"/>
            <w:bookmarkEnd w:id="2190"/>
            <w:bookmarkEnd w:id="2191"/>
          </w:p>
        </w:tc>
        <w:tc>
          <w:tcPr>
            <w:tcW w:w="898" w:type="dxa"/>
            <w:tcBorders>
              <w:top w:val="nil"/>
              <w:left w:val="nil"/>
              <w:bottom w:val="single" w:sz="8" w:space="0" w:color="auto"/>
              <w:right w:val="single" w:sz="4" w:space="0" w:color="auto"/>
            </w:tcBorders>
            <w:shd w:val="clear" w:color="000000" w:fill="A9D08E"/>
            <w:noWrap/>
            <w:vAlign w:val="bottom"/>
            <w:hideMark/>
          </w:tcPr>
          <w:p w14:paraId="3E2EC0FF" w14:textId="3376B3D8" w:rsidR="00067C6D" w:rsidRPr="00F86424" w:rsidDel="002739DA" w:rsidRDefault="00067C6D" w:rsidP="003228B4">
            <w:pPr>
              <w:numPr>
                <w:ilvl w:val="0"/>
                <w:numId w:val="47"/>
              </w:numPr>
              <w:spacing w:after="0" w:line="240" w:lineRule="auto"/>
              <w:jc w:val="center"/>
              <w:rPr>
                <w:del w:id="2192" w:author="anna.resch88@gmail.com" w:date="2022-01-03T16:08:00Z"/>
                <w:rFonts w:asciiTheme="majorHAnsi" w:eastAsia="Times New Roman" w:hAnsiTheme="majorHAnsi" w:cstheme="majorHAnsi"/>
                <w:color w:val="000000"/>
                <w:lang w:val="en-US" w:eastAsia="de-DE"/>
                <w:rPrChange w:id="2193" w:author="anna.resch88@gmail.com" w:date="2022-01-04T09:34:00Z">
                  <w:rPr>
                    <w:del w:id="2194" w:author="anna.resch88@gmail.com" w:date="2022-01-03T16:08:00Z"/>
                    <w:rFonts w:asciiTheme="majorHAnsi" w:eastAsia="Times New Roman" w:hAnsiTheme="majorHAnsi" w:cstheme="majorHAnsi"/>
                    <w:color w:val="000000"/>
                    <w:lang w:eastAsia="de-DE"/>
                  </w:rPr>
                </w:rPrChange>
              </w:rPr>
            </w:pPr>
            <w:bookmarkStart w:id="2195" w:name="_Toc92186726"/>
            <w:bookmarkStart w:id="2196" w:name="_Toc92187418"/>
            <w:bookmarkStart w:id="2197" w:name="_Toc92188110"/>
            <w:bookmarkStart w:id="2198" w:name="_Toc92188800"/>
            <w:bookmarkStart w:id="2199" w:name="_Toc92189455"/>
            <w:bookmarkStart w:id="2200" w:name="_Toc92190111"/>
            <w:bookmarkStart w:id="2201" w:name="_Toc92190767"/>
            <w:bookmarkEnd w:id="2195"/>
            <w:bookmarkEnd w:id="2196"/>
            <w:bookmarkEnd w:id="2197"/>
            <w:bookmarkEnd w:id="2198"/>
            <w:bookmarkEnd w:id="2199"/>
            <w:bookmarkEnd w:id="2200"/>
            <w:bookmarkEnd w:id="2201"/>
          </w:p>
        </w:tc>
        <w:bookmarkStart w:id="2202" w:name="_Toc92186727"/>
        <w:bookmarkStart w:id="2203" w:name="_Toc92187419"/>
        <w:bookmarkStart w:id="2204" w:name="_Toc92188111"/>
        <w:bookmarkStart w:id="2205" w:name="_Toc92188801"/>
        <w:bookmarkStart w:id="2206" w:name="_Toc92189456"/>
        <w:bookmarkStart w:id="2207" w:name="_Toc92190112"/>
        <w:bookmarkStart w:id="2208" w:name="_Toc92190768"/>
        <w:bookmarkEnd w:id="2202"/>
        <w:bookmarkEnd w:id="2203"/>
        <w:bookmarkEnd w:id="2204"/>
        <w:bookmarkEnd w:id="2205"/>
        <w:bookmarkEnd w:id="2206"/>
        <w:bookmarkEnd w:id="2207"/>
        <w:bookmarkEnd w:id="2208"/>
      </w:tr>
      <w:tr w:rsidR="00067C6D" w:rsidRPr="009E3BE9" w:rsidDel="002739DA" w14:paraId="2DFB5026" w14:textId="29EE7E8D" w:rsidTr="00D830B0">
        <w:trPr>
          <w:trHeight w:val="290"/>
          <w:del w:id="2209" w:author="anna.resch88@gmail.com" w:date="2022-01-03T16:08:00Z"/>
        </w:trPr>
        <w:tc>
          <w:tcPr>
            <w:tcW w:w="2620" w:type="dxa"/>
            <w:tcBorders>
              <w:top w:val="nil"/>
              <w:left w:val="single" w:sz="4" w:space="0" w:color="auto"/>
              <w:bottom w:val="single" w:sz="4" w:space="0" w:color="auto"/>
              <w:right w:val="single" w:sz="4" w:space="0" w:color="auto"/>
            </w:tcBorders>
            <w:shd w:val="clear" w:color="000000" w:fill="DDEBF7"/>
            <w:noWrap/>
            <w:vAlign w:val="bottom"/>
            <w:hideMark/>
          </w:tcPr>
          <w:p w14:paraId="2513C5EE" w14:textId="0675C120" w:rsidR="00067C6D" w:rsidRPr="00F86424" w:rsidDel="002739DA" w:rsidRDefault="00067C6D" w:rsidP="003228B4">
            <w:pPr>
              <w:numPr>
                <w:ilvl w:val="0"/>
                <w:numId w:val="47"/>
              </w:numPr>
              <w:spacing w:after="0" w:line="240" w:lineRule="auto"/>
              <w:jc w:val="both"/>
              <w:rPr>
                <w:del w:id="2210" w:author="anna.resch88@gmail.com" w:date="2022-01-03T16:08:00Z"/>
                <w:rFonts w:asciiTheme="majorHAnsi" w:eastAsia="Times New Roman" w:hAnsiTheme="majorHAnsi" w:cstheme="majorHAnsi"/>
                <w:color w:val="000000"/>
                <w:lang w:val="en-US" w:eastAsia="de-DE"/>
                <w:rPrChange w:id="2211" w:author="anna.resch88@gmail.com" w:date="2022-01-04T09:34:00Z">
                  <w:rPr>
                    <w:del w:id="2212" w:author="anna.resch88@gmail.com" w:date="2022-01-03T16:08:00Z"/>
                    <w:rFonts w:asciiTheme="majorHAnsi" w:eastAsia="Times New Roman" w:hAnsiTheme="majorHAnsi" w:cstheme="majorHAnsi"/>
                    <w:color w:val="000000"/>
                    <w:lang w:eastAsia="de-DE"/>
                  </w:rPr>
                </w:rPrChange>
              </w:rPr>
            </w:pPr>
            <w:del w:id="2213" w:author="anna.resch88@gmail.com" w:date="2022-01-03T16:08:00Z">
              <w:r w:rsidRPr="00F86424" w:rsidDel="002739DA">
                <w:rPr>
                  <w:rFonts w:asciiTheme="majorHAnsi" w:eastAsia="Times New Roman" w:hAnsiTheme="majorHAnsi" w:cstheme="majorHAnsi"/>
                  <w:color w:val="000000"/>
                  <w:lang w:val="en-US" w:eastAsia="de-DE"/>
                  <w:rPrChange w:id="2214" w:author="anna.resch88@gmail.com" w:date="2022-01-04T09:34:00Z">
                    <w:rPr>
                      <w:rFonts w:asciiTheme="majorHAnsi" w:eastAsia="Times New Roman" w:hAnsiTheme="majorHAnsi" w:cstheme="majorHAnsi"/>
                      <w:color w:val="000000"/>
                      <w:lang w:eastAsia="de-DE"/>
                    </w:rPr>
                  </w:rPrChange>
                </w:rPr>
                <w:delText>ULD-V20-ULD, sample 1</w:delText>
              </w:r>
              <w:bookmarkStart w:id="2215" w:name="_Toc92186728"/>
              <w:bookmarkStart w:id="2216" w:name="_Toc92187420"/>
              <w:bookmarkStart w:id="2217" w:name="_Toc92188112"/>
              <w:bookmarkStart w:id="2218" w:name="_Toc92188802"/>
              <w:bookmarkStart w:id="2219" w:name="_Toc92189457"/>
              <w:bookmarkStart w:id="2220" w:name="_Toc92190113"/>
              <w:bookmarkStart w:id="2221" w:name="_Toc92190769"/>
              <w:bookmarkEnd w:id="2215"/>
              <w:bookmarkEnd w:id="2216"/>
              <w:bookmarkEnd w:id="2217"/>
              <w:bookmarkEnd w:id="2218"/>
              <w:bookmarkEnd w:id="2219"/>
              <w:bookmarkEnd w:id="2220"/>
              <w:bookmarkEnd w:id="2221"/>
            </w:del>
          </w:p>
        </w:tc>
        <w:tc>
          <w:tcPr>
            <w:tcW w:w="859" w:type="dxa"/>
            <w:tcBorders>
              <w:top w:val="nil"/>
              <w:left w:val="nil"/>
              <w:bottom w:val="single" w:sz="4" w:space="0" w:color="000000"/>
              <w:right w:val="single" w:sz="4" w:space="0" w:color="000000"/>
            </w:tcBorders>
            <w:shd w:val="clear" w:color="000000" w:fill="DDEBF7"/>
            <w:noWrap/>
            <w:vAlign w:val="bottom"/>
            <w:hideMark/>
          </w:tcPr>
          <w:p w14:paraId="029CF649" w14:textId="085D1876" w:rsidR="00067C6D" w:rsidRPr="00F86424" w:rsidDel="002739DA" w:rsidRDefault="00067C6D" w:rsidP="003228B4">
            <w:pPr>
              <w:numPr>
                <w:ilvl w:val="0"/>
                <w:numId w:val="47"/>
              </w:numPr>
              <w:spacing w:after="0" w:line="240" w:lineRule="auto"/>
              <w:jc w:val="center"/>
              <w:rPr>
                <w:del w:id="2222" w:author="anna.resch88@gmail.com" w:date="2022-01-03T16:08:00Z"/>
                <w:rFonts w:asciiTheme="majorHAnsi" w:eastAsia="Times New Roman" w:hAnsiTheme="majorHAnsi" w:cstheme="majorHAnsi"/>
                <w:color w:val="000000"/>
                <w:lang w:val="en-US" w:eastAsia="de-DE"/>
                <w:rPrChange w:id="2223" w:author="anna.resch88@gmail.com" w:date="2022-01-04T09:34:00Z">
                  <w:rPr>
                    <w:del w:id="2224" w:author="anna.resch88@gmail.com" w:date="2022-01-03T16:08:00Z"/>
                    <w:rFonts w:asciiTheme="majorHAnsi" w:eastAsia="Times New Roman" w:hAnsiTheme="majorHAnsi" w:cstheme="majorHAnsi"/>
                    <w:color w:val="000000"/>
                    <w:lang w:eastAsia="de-DE"/>
                  </w:rPr>
                </w:rPrChange>
              </w:rPr>
            </w:pPr>
            <w:del w:id="2225" w:author="anna.resch88@gmail.com" w:date="2022-01-03T16:08:00Z">
              <w:r w:rsidRPr="00F86424" w:rsidDel="002739DA">
                <w:rPr>
                  <w:rFonts w:asciiTheme="majorHAnsi" w:eastAsia="Times New Roman" w:hAnsiTheme="majorHAnsi" w:cstheme="majorHAnsi"/>
                  <w:color w:val="000000"/>
                  <w:lang w:val="en-US" w:eastAsia="de-DE"/>
                  <w:rPrChange w:id="2226" w:author="anna.resch88@gmail.com" w:date="2022-01-04T09:34:00Z">
                    <w:rPr>
                      <w:rFonts w:asciiTheme="majorHAnsi" w:eastAsia="Times New Roman" w:hAnsiTheme="majorHAnsi" w:cstheme="majorHAnsi"/>
                      <w:color w:val="000000"/>
                      <w:lang w:eastAsia="de-DE"/>
                    </w:rPr>
                  </w:rPrChange>
                </w:rPr>
                <w:delText>10%</w:delText>
              </w:r>
              <w:bookmarkStart w:id="2227" w:name="_Toc92186729"/>
              <w:bookmarkStart w:id="2228" w:name="_Toc92187421"/>
              <w:bookmarkStart w:id="2229" w:name="_Toc92188113"/>
              <w:bookmarkStart w:id="2230" w:name="_Toc92188803"/>
              <w:bookmarkStart w:id="2231" w:name="_Toc92189458"/>
              <w:bookmarkStart w:id="2232" w:name="_Toc92190114"/>
              <w:bookmarkStart w:id="2233" w:name="_Toc92190770"/>
              <w:bookmarkEnd w:id="2227"/>
              <w:bookmarkEnd w:id="2228"/>
              <w:bookmarkEnd w:id="2229"/>
              <w:bookmarkEnd w:id="2230"/>
              <w:bookmarkEnd w:id="2231"/>
              <w:bookmarkEnd w:id="2232"/>
              <w:bookmarkEnd w:id="2233"/>
            </w:del>
          </w:p>
        </w:tc>
        <w:tc>
          <w:tcPr>
            <w:tcW w:w="937" w:type="dxa"/>
            <w:tcBorders>
              <w:top w:val="nil"/>
              <w:left w:val="nil"/>
              <w:bottom w:val="single" w:sz="4" w:space="0" w:color="auto"/>
              <w:right w:val="single" w:sz="4" w:space="0" w:color="auto"/>
            </w:tcBorders>
            <w:shd w:val="clear" w:color="000000" w:fill="DDEBF7"/>
            <w:noWrap/>
            <w:vAlign w:val="bottom"/>
            <w:hideMark/>
          </w:tcPr>
          <w:p w14:paraId="5AA0F22F" w14:textId="29DBC686" w:rsidR="00067C6D" w:rsidRPr="00F86424" w:rsidDel="002739DA" w:rsidRDefault="00067C6D" w:rsidP="003228B4">
            <w:pPr>
              <w:numPr>
                <w:ilvl w:val="0"/>
                <w:numId w:val="47"/>
              </w:numPr>
              <w:spacing w:after="0" w:line="240" w:lineRule="auto"/>
              <w:jc w:val="center"/>
              <w:rPr>
                <w:del w:id="2234" w:author="anna.resch88@gmail.com" w:date="2022-01-03T16:08:00Z"/>
                <w:rFonts w:asciiTheme="majorHAnsi" w:eastAsia="Times New Roman" w:hAnsiTheme="majorHAnsi" w:cstheme="majorHAnsi"/>
                <w:color w:val="000000"/>
                <w:lang w:val="en-US" w:eastAsia="de-DE"/>
                <w:rPrChange w:id="2235" w:author="anna.resch88@gmail.com" w:date="2022-01-04T09:34:00Z">
                  <w:rPr>
                    <w:del w:id="2236" w:author="anna.resch88@gmail.com" w:date="2022-01-03T16:08:00Z"/>
                    <w:rFonts w:asciiTheme="majorHAnsi" w:eastAsia="Times New Roman" w:hAnsiTheme="majorHAnsi" w:cstheme="majorHAnsi"/>
                    <w:color w:val="000000"/>
                    <w:lang w:eastAsia="de-DE"/>
                  </w:rPr>
                </w:rPrChange>
              </w:rPr>
            </w:pPr>
            <w:del w:id="2237" w:author="anna.resch88@gmail.com" w:date="2022-01-03T16:08:00Z">
              <w:r w:rsidRPr="00F86424" w:rsidDel="002739DA">
                <w:rPr>
                  <w:rFonts w:asciiTheme="majorHAnsi" w:eastAsia="Times New Roman" w:hAnsiTheme="majorHAnsi" w:cstheme="majorHAnsi"/>
                  <w:color w:val="000000"/>
                  <w:lang w:val="en-US" w:eastAsia="de-DE"/>
                  <w:rPrChange w:id="2238" w:author="anna.resch88@gmail.com" w:date="2022-01-04T09:34:00Z">
                    <w:rPr>
                      <w:rFonts w:asciiTheme="majorHAnsi" w:eastAsia="Times New Roman" w:hAnsiTheme="majorHAnsi" w:cstheme="majorHAnsi"/>
                      <w:color w:val="000000"/>
                      <w:lang w:eastAsia="de-DE"/>
                    </w:rPr>
                  </w:rPrChange>
                </w:rPr>
                <w:delText>water</w:delText>
              </w:r>
              <w:bookmarkStart w:id="2239" w:name="_Toc92186730"/>
              <w:bookmarkStart w:id="2240" w:name="_Toc92187422"/>
              <w:bookmarkStart w:id="2241" w:name="_Toc92188114"/>
              <w:bookmarkStart w:id="2242" w:name="_Toc92188804"/>
              <w:bookmarkStart w:id="2243" w:name="_Toc92189459"/>
              <w:bookmarkStart w:id="2244" w:name="_Toc92190115"/>
              <w:bookmarkStart w:id="2245" w:name="_Toc92190771"/>
              <w:bookmarkEnd w:id="2239"/>
              <w:bookmarkEnd w:id="2240"/>
              <w:bookmarkEnd w:id="2241"/>
              <w:bookmarkEnd w:id="2242"/>
              <w:bookmarkEnd w:id="2243"/>
              <w:bookmarkEnd w:id="2244"/>
              <w:bookmarkEnd w:id="2245"/>
            </w:del>
          </w:p>
        </w:tc>
        <w:tc>
          <w:tcPr>
            <w:tcW w:w="952" w:type="dxa"/>
            <w:tcBorders>
              <w:top w:val="nil"/>
              <w:left w:val="nil"/>
              <w:bottom w:val="single" w:sz="4" w:space="0" w:color="000000"/>
              <w:right w:val="single" w:sz="4" w:space="0" w:color="000000"/>
            </w:tcBorders>
            <w:shd w:val="clear" w:color="000000" w:fill="DDEBF7"/>
            <w:noWrap/>
            <w:vAlign w:val="bottom"/>
            <w:hideMark/>
          </w:tcPr>
          <w:p w14:paraId="6B77E099" w14:textId="58C864D1" w:rsidR="00067C6D" w:rsidRPr="00F86424" w:rsidDel="002739DA" w:rsidRDefault="00067C6D" w:rsidP="003228B4">
            <w:pPr>
              <w:numPr>
                <w:ilvl w:val="0"/>
                <w:numId w:val="47"/>
              </w:numPr>
              <w:spacing w:after="0" w:line="240" w:lineRule="auto"/>
              <w:jc w:val="center"/>
              <w:rPr>
                <w:del w:id="2246" w:author="anna.resch88@gmail.com" w:date="2022-01-03T16:08:00Z"/>
                <w:rFonts w:asciiTheme="majorHAnsi" w:eastAsia="Times New Roman" w:hAnsiTheme="majorHAnsi" w:cstheme="majorHAnsi"/>
                <w:color w:val="000000"/>
                <w:lang w:val="en-US" w:eastAsia="de-DE"/>
                <w:rPrChange w:id="2247" w:author="anna.resch88@gmail.com" w:date="2022-01-04T09:34:00Z">
                  <w:rPr>
                    <w:del w:id="2248" w:author="anna.resch88@gmail.com" w:date="2022-01-03T16:08:00Z"/>
                    <w:rFonts w:asciiTheme="majorHAnsi" w:eastAsia="Times New Roman" w:hAnsiTheme="majorHAnsi" w:cstheme="majorHAnsi"/>
                    <w:color w:val="000000"/>
                    <w:lang w:eastAsia="de-DE"/>
                  </w:rPr>
                </w:rPrChange>
              </w:rPr>
            </w:pPr>
            <w:del w:id="2249" w:author="anna.resch88@gmail.com" w:date="2022-01-03T16:08:00Z">
              <w:r w:rsidRPr="00F86424" w:rsidDel="002739DA">
                <w:rPr>
                  <w:rFonts w:asciiTheme="majorHAnsi" w:eastAsia="Times New Roman" w:hAnsiTheme="majorHAnsi" w:cstheme="majorHAnsi"/>
                  <w:color w:val="000000"/>
                  <w:lang w:val="en-US" w:eastAsia="de-DE"/>
                  <w:rPrChange w:id="2250" w:author="anna.resch88@gmail.com" w:date="2022-01-04T09:34:00Z">
                    <w:rPr>
                      <w:rFonts w:asciiTheme="majorHAnsi" w:eastAsia="Times New Roman" w:hAnsiTheme="majorHAnsi" w:cstheme="majorHAnsi"/>
                      <w:color w:val="000000"/>
                      <w:lang w:eastAsia="de-DE"/>
                    </w:rPr>
                  </w:rPrChange>
                </w:rPr>
                <w:delText>Ru(II)bpy</w:delText>
              </w:r>
              <w:bookmarkStart w:id="2251" w:name="_Toc92186731"/>
              <w:bookmarkStart w:id="2252" w:name="_Toc92187423"/>
              <w:bookmarkStart w:id="2253" w:name="_Toc92188115"/>
              <w:bookmarkStart w:id="2254" w:name="_Toc92188805"/>
              <w:bookmarkStart w:id="2255" w:name="_Toc92189460"/>
              <w:bookmarkStart w:id="2256" w:name="_Toc92190116"/>
              <w:bookmarkStart w:id="2257" w:name="_Toc92190772"/>
              <w:bookmarkEnd w:id="2251"/>
              <w:bookmarkEnd w:id="2252"/>
              <w:bookmarkEnd w:id="2253"/>
              <w:bookmarkEnd w:id="2254"/>
              <w:bookmarkEnd w:id="2255"/>
              <w:bookmarkEnd w:id="2256"/>
              <w:bookmarkEnd w:id="2257"/>
            </w:del>
          </w:p>
        </w:tc>
        <w:tc>
          <w:tcPr>
            <w:tcW w:w="1081" w:type="dxa"/>
            <w:tcBorders>
              <w:top w:val="nil"/>
              <w:left w:val="nil"/>
              <w:bottom w:val="single" w:sz="4" w:space="0" w:color="000000"/>
              <w:right w:val="single" w:sz="4" w:space="0" w:color="000000"/>
            </w:tcBorders>
            <w:shd w:val="clear" w:color="000000" w:fill="DDEBF7"/>
            <w:noWrap/>
            <w:vAlign w:val="bottom"/>
            <w:hideMark/>
          </w:tcPr>
          <w:p w14:paraId="70F03129" w14:textId="4E2C5812" w:rsidR="00067C6D" w:rsidRPr="00F86424" w:rsidDel="002739DA" w:rsidRDefault="00067C6D" w:rsidP="003228B4">
            <w:pPr>
              <w:numPr>
                <w:ilvl w:val="0"/>
                <w:numId w:val="47"/>
              </w:numPr>
              <w:spacing w:after="0" w:line="240" w:lineRule="auto"/>
              <w:jc w:val="center"/>
              <w:rPr>
                <w:del w:id="2258" w:author="anna.resch88@gmail.com" w:date="2022-01-03T16:08:00Z"/>
                <w:rFonts w:asciiTheme="majorHAnsi" w:eastAsia="Times New Roman" w:hAnsiTheme="majorHAnsi" w:cstheme="majorHAnsi"/>
                <w:color w:val="000000"/>
                <w:lang w:val="en-US" w:eastAsia="de-DE"/>
                <w:rPrChange w:id="2259" w:author="anna.resch88@gmail.com" w:date="2022-01-04T09:34:00Z">
                  <w:rPr>
                    <w:del w:id="2260" w:author="anna.resch88@gmail.com" w:date="2022-01-03T16:08:00Z"/>
                    <w:rFonts w:asciiTheme="majorHAnsi" w:eastAsia="Times New Roman" w:hAnsiTheme="majorHAnsi" w:cstheme="majorHAnsi"/>
                    <w:color w:val="000000"/>
                    <w:lang w:eastAsia="de-DE"/>
                  </w:rPr>
                </w:rPrChange>
              </w:rPr>
            </w:pPr>
            <w:del w:id="2261" w:author="anna.resch88@gmail.com" w:date="2022-01-03T16:08:00Z">
              <w:r w:rsidRPr="00F86424" w:rsidDel="002739DA">
                <w:rPr>
                  <w:rFonts w:asciiTheme="majorHAnsi" w:eastAsia="Times New Roman" w:hAnsiTheme="majorHAnsi" w:cstheme="majorHAnsi"/>
                  <w:color w:val="000000"/>
                  <w:lang w:val="en-US" w:eastAsia="de-DE"/>
                  <w:rPrChange w:id="2262" w:author="anna.resch88@gmail.com" w:date="2022-01-04T09:34:00Z">
                    <w:rPr>
                      <w:rFonts w:asciiTheme="majorHAnsi" w:eastAsia="Times New Roman" w:hAnsiTheme="majorHAnsi" w:cstheme="majorHAnsi"/>
                      <w:color w:val="000000"/>
                      <w:lang w:eastAsia="de-DE"/>
                    </w:rPr>
                  </w:rPrChange>
                </w:rPr>
                <w:delText>25.4</w:delText>
              </w:r>
              <w:bookmarkStart w:id="2263" w:name="_Toc92186732"/>
              <w:bookmarkStart w:id="2264" w:name="_Toc92187424"/>
              <w:bookmarkStart w:id="2265" w:name="_Toc92188116"/>
              <w:bookmarkStart w:id="2266" w:name="_Toc92188806"/>
              <w:bookmarkStart w:id="2267" w:name="_Toc92189461"/>
              <w:bookmarkStart w:id="2268" w:name="_Toc92190117"/>
              <w:bookmarkStart w:id="2269" w:name="_Toc92190773"/>
              <w:bookmarkEnd w:id="2263"/>
              <w:bookmarkEnd w:id="2264"/>
              <w:bookmarkEnd w:id="2265"/>
              <w:bookmarkEnd w:id="2266"/>
              <w:bookmarkEnd w:id="2267"/>
              <w:bookmarkEnd w:id="2268"/>
              <w:bookmarkEnd w:id="2269"/>
            </w:del>
          </w:p>
        </w:tc>
        <w:tc>
          <w:tcPr>
            <w:tcW w:w="1349" w:type="dxa"/>
            <w:tcBorders>
              <w:top w:val="nil"/>
              <w:left w:val="nil"/>
              <w:bottom w:val="single" w:sz="4" w:space="0" w:color="000000"/>
              <w:right w:val="single" w:sz="4" w:space="0" w:color="000000"/>
            </w:tcBorders>
            <w:shd w:val="clear" w:color="000000" w:fill="DDEBF7"/>
            <w:noWrap/>
            <w:vAlign w:val="bottom"/>
            <w:hideMark/>
          </w:tcPr>
          <w:p w14:paraId="499ADB2B" w14:textId="03B43607" w:rsidR="00067C6D" w:rsidRPr="00F86424" w:rsidDel="002739DA" w:rsidRDefault="00067C6D" w:rsidP="003228B4">
            <w:pPr>
              <w:numPr>
                <w:ilvl w:val="0"/>
                <w:numId w:val="47"/>
              </w:numPr>
              <w:spacing w:after="0" w:line="240" w:lineRule="auto"/>
              <w:jc w:val="center"/>
              <w:rPr>
                <w:del w:id="2270" w:author="anna.resch88@gmail.com" w:date="2022-01-03T16:08:00Z"/>
                <w:rFonts w:asciiTheme="majorHAnsi" w:eastAsia="Times New Roman" w:hAnsiTheme="majorHAnsi" w:cstheme="majorHAnsi"/>
                <w:color w:val="000000"/>
                <w:lang w:val="en-US" w:eastAsia="de-DE"/>
                <w:rPrChange w:id="2271" w:author="anna.resch88@gmail.com" w:date="2022-01-04T09:34:00Z">
                  <w:rPr>
                    <w:del w:id="2272" w:author="anna.resch88@gmail.com" w:date="2022-01-03T16:08:00Z"/>
                    <w:rFonts w:asciiTheme="majorHAnsi" w:eastAsia="Times New Roman" w:hAnsiTheme="majorHAnsi" w:cstheme="majorHAnsi"/>
                    <w:color w:val="000000"/>
                    <w:lang w:eastAsia="de-DE"/>
                  </w:rPr>
                </w:rPrChange>
              </w:rPr>
            </w:pPr>
            <w:del w:id="2273" w:author="anna.resch88@gmail.com" w:date="2022-01-03T16:08:00Z">
              <w:r w:rsidRPr="00F86424" w:rsidDel="002739DA">
                <w:rPr>
                  <w:rFonts w:asciiTheme="majorHAnsi" w:eastAsia="Times New Roman" w:hAnsiTheme="majorHAnsi" w:cstheme="majorHAnsi"/>
                  <w:color w:val="000000"/>
                  <w:lang w:val="en-US" w:eastAsia="de-DE"/>
                  <w:rPrChange w:id="2274" w:author="anna.resch88@gmail.com" w:date="2022-01-04T09:34:00Z">
                    <w:rPr>
                      <w:rFonts w:asciiTheme="majorHAnsi" w:eastAsia="Times New Roman" w:hAnsiTheme="majorHAnsi" w:cstheme="majorHAnsi"/>
                      <w:color w:val="000000"/>
                      <w:lang w:eastAsia="de-DE"/>
                    </w:rPr>
                  </w:rPrChange>
                </w:rPr>
                <w:delText>15</w:delText>
              </w:r>
              <w:bookmarkStart w:id="2275" w:name="_Toc92186733"/>
              <w:bookmarkStart w:id="2276" w:name="_Toc92187425"/>
              <w:bookmarkStart w:id="2277" w:name="_Toc92188117"/>
              <w:bookmarkStart w:id="2278" w:name="_Toc92188807"/>
              <w:bookmarkStart w:id="2279" w:name="_Toc92189462"/>
              <w:bookmarkStart w:id="2280" w:name="_Toc92190118"/>
              <w:bookmarkStart w:id="2281" w:name="_Toc92190774"/>
              <w:bookmarkEnd w:id="2275"/>
              <w:bookmarkEnd w:id="2276"/>
              <w:bookmarkEnd w:id="2277"/>
              <w:bookmarkEnd w:id="2278"/>
              <w:bookmarkEnd w:id="2279"/>
              <w:bookmarkEnd w:id="2280"/>
              <w:bookmarkEnd w:id="2281"/>
            </w:del>
          </w:p>
        </w:tc>
        <w:tc>
          <w:tcPr>
            <w:tcW w:w="892" w:type="dxa"/>
            <w:tcBorders>
              <w:top w:val="nil"/>
              <w:left w:val="nil"/>
              <w:bottom w:val="single" w:sz="4" w:space="0" w:color="000000"/>
              <w:right w:val="single" w:sz="4" w:space="0" w:color="000000"/>
            </w:tcBorders>
            <w:shd w:val="clear" w:color="000000" w:fill="DDEBF7"/>
            <w:noWrap/>
            <w:vAlign w:val="bottom"/>
            <w:hideMark/>
          </w:tcPr>
          <w:p w14:paraId="54D6E267" w14:textId="37505E58" w:rsidR="00067C6D" w:rsidRPr="00F86424" w:rsidDel="002739DA" w:rsidRDefault="00067C6D" w:rsidP="003228B4">
            <w:pPr>
              <w:numPr>
                <w:ilvl w:val="0"/>
                <w:numId w:val="47"/>
              </w:numPr>
              <w:spacing w:after="0" w:line="240" w:lineRule="auto"/>
              <w:jc w:val="center"/>
              <w:rPr>
                <w:del w:id="2282" w:author="anna.resch88@gmail.com" w:date="2022-01-03T16:08:00Z"/>
                <w:rFonts w:asciiTheme="majorHAnsi" w:eastAsia="Times New Roman" w:hAnsiTheme="majorHAnsi" w:cstheme="majorHAnsi"/>
                <w:color w:val="000000"/>
                <w:lang w:val="en-US" w:eastAsia="de-DE"/>
                <w:rPrChange w:id="2283" w:author="anna.resch88@gmail.com" w:date="2022-01-04T09:34:00Z">
                  <w:rPr>
                    <w:del w:id="2284" w:author="anna.resch88@gmail.com" w:date="2022-01-03T16:08:00Z"/>
                    <w:rFonts w:asciiTheme="majorHAnsi" w:eastAsia="Times New Roman" w:hAnsiTheme="majorHAnsi" w:cstheme="majorHAnsi"/>
                    <w:color w:val="000000"/>
                    <w:lang w:eastAsia="de-DE"/>
                  </w:rPr>
                </w:rPrChange>
              </w:rPr>
            </w:pPr>
            <w:del w:id="2285" w:author="anna.resch88@gmail.com" w:date="2022-01-03T16:08:00Z">
              <w:r w:rsidRPr="00F86424" w:rsidDel="002739DA">
                <w:rPr>
                  <w:rFonts w:asciiTheme="majorHAnsi" w:eastAsia="Times New Roman" w:hAnsiTheme="majorHAnsi" w:cstheme="majorHAnsi"/>
                  <w:color w:val="000000"/>
                  <w:lang w:val="en-US" w:eastAsia="de-DE"/>
                  <w:rPrChange w:id="2286" w:author="anna.resch88@gmail.com" w:date="2022-01-04T09:34:00Z">
                    <w:rPr>
                      <w:rFonts w:asciiTheme="majorHAnsi" w:eastAsia="Times New Roman" w:hAnsiTheme="majorHAnsi" w:cstheme="majorHAnsi"/>
                      <w:color w:val="000000"/>
                      <w:lang w:eastAsia="de-DE"/>
                    </w:rPr>
                  </w:rPrChange>
                </w:rPr>
                <w:delText>60.94</w:delText>
              </w:r>
              <w:bookmarkStart w:id="2287" w:name="_Toc92186734"/>
              <w:bookmarkStart w:id="2288" w:name="_Toc92187426"/>
              <w:bookmarkStart w:id="2289" w:name="_Toc92188118"/>
              <w:bookmarkStart w:id="2290" w:name="_Toc92188808"/>
              <w:bookmarkStart w:id="2291" w:name="_Toc92189463"/>
              <w:bookmarkStart w:id="2292" w:name="_Toc92190119"/>
              <w:bookmarkStart w:id="2293" w:name="_Toc92190775"/>
              <w:bookmarkEnd w:id="2287"/>
              <w:bookmarkEnd w:id="2288"/>
              <w:bookmarkEnd w:id="2289"/>
              <w:bookmarkEnd w:id="2290"/>
              <w:bookmarkEnd w:id="2291"/>
              <w:bookmarkEnd w:id="2292"/>
              <w:bookmarkEnd w:id="2293"/>
            </w:del>
          </w:p>
        </w:tc>
        <w:tc>
          <w:tcPr>
            <w:tcW w:w="743" w:type="dxa"/>
            <w:tcBorders>
              <w:top w:val="nil"/>
              <w:left w:val="nil"/>
              <w:bottom w:val="single" w:sz="4" w:space="0" w:color="000000"/>
              <w:right w:val="nil"/>
            </w:tcBorders>
            <w:shd w:val="clear" w:color="000000" w:fill="DDEBF7"/>
            <w:noWrap/>
            <w:vAlign w:val="bottom"/>
            <w:hideMark/>
          </w:tcPr>
          <w:p w14:paraId="52B864D4" w14:textId="34A25EF4" w:rsidR="00067C6D" w:rsidRPr="00F86424" w:rsidDel="002739DA" w:rsidRDefault="00067C6D" w:rsidP="003228B4">
            <w:pPr>
              <w:numPr>
                <w:ilvl w:val="0"/>
                <w:numId w:val="47"/>
              </w:numPr>
              <w:spacing w:after="0" w:line="240" w:lineRule="auto"/>
              <w:jc w:val="center"/>
              <w:rPr>
                <w:del w:id="2294" w:author="anna.resch88@gmail.com" w:date="2022-01-03T16:08:00Z"/>
                <w:rFonts w:asciiTheme="majorHAnsi" w:eastAsia="Times New Roman" w:hAnsiTheme="majorHAnsi" w:cstheme="majorHAnsi"/>
                <w:color w:val="000000"/>
                <w:lang w:val="en-US" w:eastAsia="de-DE"/>
                <w:rPrChange w:id="2295" w:author="anna.resch88@gmail.com" w:date="2022-01-04T09:34:00Z">
                  <w:rPr>
                    <w:del w:id="2296" w:author="anna.resch88@gmail.com" w:date="2022-01-03T16:08:00Z"/>
                    <w:rFonts w:asciiTheme="majorHAnsi" w:eastAsia="Times New Roman" w:hAnsiTheme="majorHAnsi" w:cstheme="majorHAnsi"/>
                    <w:color w:val="000000"/>
                    <w:lang w:eastAsia="de-DE"/>
                  </w:rPr>
                </w:rPrChange>
              </w:rPr>
            </w:pPr>
            <w:del w:id="2297" w:author="anna.resch88@gmail.com" w:date="2022-01-03T16:08:00Z">
              <w:r w:rsidRPr="00F86424" w:rsidDel="002739DA">
                <w:rPr>
                  <w:rFonts w:asciiTheme="majorHAnsi" w:eastAsia="Times New Roman" w:hAnsiTheme="majorHAnsi" w:cstheme="majorHAnsi"/>
                  <w:color w:val="000000"/>
                  <w:lang w:val="en-US" w:eastAsia="de-DE"/>
                  <w:rPrChange w:id="2298" w:author="anna.resch88@gmail.com" w:date="2022-01-04T09:34:00Z">
                    <w:rPr>
                      <w:rFonts w:asciiTheme="majorHAnsi" w:eastAsia="Times New Roman" w:hAnsiTheme="majorHAnsi" w:cstheme="majorHAnsi"/>
                      <w:color w:val="000000"/>
                      <w:lang w:eastAsia="de-DE"/>
                    </w:rPr>
                  </w:rPrChange>
                </w:rPr>
                <w:delText>5.30</w:delText>
              </w:r>
              <w:bookmarkStart w:id="2299" w:name="_Toc92186735"/>
              <w:bookmarkStart w:id="2300" w:name="_Toc92187427"/>
              <w:bookmarkStart w:id="2301" w:name="_Toc92188119"/>
              <w:bookmarkStart w:id="2302" w:name="_Toc92188809"/>
              <w:bookmarkStart w:id="2303" w:name="_Toc92189464"/>
              <w:bookmarkStart w:id="2304" w:name="_Toc92190120"/>
              <w:bookmarkStart w:id="2305" w:name="_Toc92190776"/>
              <w:bookmarkEnd w:id="2299"/>
              <w:bookmarkEnd w:id="2300"/>
              <w:bookmarkEnd w:id="2301"/>
              <w:bookmarkEnd w:id="2302"/>
              <w:bookmarkEnd w:id="2303"/>
              <w:bookmarkEnd w:id="2304"/>
              <w:bookmarkEnd w:id="2305"/>
            </w:del>
          </w:p>
        </w:tc>
        <w:tc>
          <w:tcPr>
            <w:tcW w:w="989" w:type="dxa"/>
            <w:tcBorders>
              <w:top w:val="nil"/>
              <w:left w:val="single" w:sz="4" w:space="0" w:color="auto"/>
              <w:bottom w:val="nil"/>
              <w:right w:val="single" w:sz="4" w:space="0" w:color="auto"/>
            </w:tcBorders>
            <w:shd w:val="clear" w:color="000000" w:fill="DDEBF7"/>
            <w:noWrap/>
            <w:vAlign w:val="bottom"/>
            <w:hideMark/>
          </w:tcPr>
          <w:p w14:paraId="070109F0" w14:textId="54217D39" w:rsidR="00067C6D" w:rsidRPr="00F86424" w:rsidDel="002739DA" w:rsidRDefault="00067C6D" w:rsidP="003228B4">
            <w:pPr>
              <w:numPr>
                <w:ilvl w:val="0"/>
                <w:numId w:val="47"/>
              </w:numPr>
              <w:spacing w:after="0" w:line="240" w:lineRule="auto"/>
              <w:jc w:val="center"/>
              <w:rPr>
                <w:del w:id="2306" w:author="anna.resch88@gmail.com" w:date="2022-01-03T16:08:00Z"/>
                <w:rFonts w:asciiTheme="majorHAnsi" w:eastAsia="Times New Roman" w:hAnsiTheme="majorHAnsi" w:cstheme="majorHAnsi"/>
                <w:color w:val="000000"/>
                <w:lang w:val="en-US" w:eastAsia="de-DE"/>
                <w:rPrChange w:id="2307" w:author="anna.resch88@gmail.com" w:date="2022-01-04T09:34:00Z">
                  <w:rPr>
                    <w:del w:id="2308" w:author="anna.resch88@gmail.com" w:date="2022-01-03T16:08:00Z"/>
                    <w:rFonts w:asciiTheme="majorHAnsi" w:eastAsia="Times New Roman" w:hAnsiTheme="majorHAnsi" w:cstheme="majorHAnsi"/>
                    <w:color w:val="000000"/>
                    <w:lang w:eastAsia="de-DE"/>
                  </w:rPr>
                </w:rPrChange>
              </w:rPr>
            </w:pPr>
            <w:bookmarkStart w:id="2309" w:name="_Toc92186736"/>
            <w:bookmarkStart w:id="2310" w:name="_Toc92187428"/>
            <w:bookmarkStart w:id="2311" w:name="_Toc92188120"/>
            <w:bookmarkStart w:id="2312" w:name="_Toc92188810"/>
            <w:bookmarkStart w:id="2313" w:name="_Toc92189465"/>
            <w:bookmarkStart w:id="2314" w:name="_Toc92190121"/>
            <w:bookmarkStart w:id="2315" w:name="_Toc92190777"/>
            <w:bookmarkEnd w:id="2309"/>
            <w:bookmarkEnd w:id="2310"/>
            <w:bookmarkEnd w:id="2311"/>
            <w:bookmarkEnd w:id="2312"/>
            <w:bookmarkEnd w:id="2313"/>
            <w:bookmarkEnd w:id="2314"/>
            <w:bookmarkEnd w:id="2315"/>
          </w:p>
        </w:tc>
        <w:tc>
          <w:tcPr>
            <w:tcW w:w="898" w:type="dxa"/>
            <w:tcBorders>
              <w:top w:val="nil"/>
              <w:left w:val="nil"/>
              <w:bottom w:val="nil"/>
              <w:right w:val="single" w:sz="4" w:space="0" w:color="auto"/>
            </w:tcBorders>
            <w:shd w:val="clear" w:color="000000" w:fill="DDEBF7"/>
            <w:noWrap/>
            <w:vAlign w:val="bottom"/>
            <w:hideMark/>
          </w:tcPr>
          <w:p w14:paraId="4DE6E566" w14:textId="23CDD198" w:rsidR="00067C6D" w:rsidRPr="00F86424" w:rsidDel="002739DA" w:rsidRDefault="00067C6D" w:rsidP="003228B4">
            <w:pPr>
              <w:numPr>
                <w:ilvl w:val="0"/>
                <w:numId w:val="47"/>
              </w:numPr>
              <w:spacing w:after="0" w:line="240" w:lineRule="auto"/>
              <w:jc w:val="center"/>
              <w:rPr>
                <w:del w:id="2316" w:author="anna.resch88@gmail.com" w:date="2022-01-03T16:08:00Z"/>
                <w:rFonts w:asciiTheme="majorHAnsi" w:eastAsia="Times New Roman" w:hAnsiTheme="majorHAnsi" w:cstheme="majorHAnsi"/>
                <w:color w:val="000000"/>
                <w:lang w:val="en-US" w:eastAsia="de-DE"/>
                <w:rPrChange w:id="2317" w:author="anna.resch88@gmail.com" w:date="2022-01-04T09:34:00Z">
                  <w:rPr>
                    <w:del w:id="2318" w:author="anna.resch88@gmail.com" w:date="2022-01-03T16:08:00Z"/>
                    <w:rFonts w:asciiTheme="majorHAnsi" w:eastAsia="Times New Roman" w:hAnsiTheme="majorHAnsi" w:cstheme="majorHAnsi"/>
                    <w:color w:val="000000"/>
                    <w:lang w:eastAsia="de-DE"/>
                  </w:rPr>
                </w:rPrChange>
              </w:rPr>
            </w:pPr>
            <w:bookmarkStart w:id="2319" w:name="_Toc92186737"/>
            <w:bookmarkStart w:id="2320" w:name="_Toc92187429"/>
            <w:bookmarkStart w:id="2321" w:name="_Toc92188121"/>
            <w:bookmarkStart w:id="2322" w:name="_Toc92188811"/>
            <w:bookmarkStart w:id="2323" w:name="_Toc92189466"/>
            <w:bookmarkStart w:id="2324" w:name="_Toc92190122"/>
            <w:bookmarkStart w:id="2325" w:name="_Toc92190778"/>
            <w:bookmarkEnd w:id="2319"/>
            <w:bookmarkEnd w:id="2320"/>
            <w:bookmarkEnd w:id="2321"/>
            <w:bookmarkEnd w:id="2322"/>
            <w:bookmarkEnd w:id="2323"/>
            <w:bookmarkEnd w:id="2324"/>
            <w:bookmarkEnd w:id="2325"/>
          </w:p>
        </w:tc>
        <w:bookmarkStart w:id="2326" w:name="_Toc92186738"/>
        <w:bookmarkStart w:id="2327" w:name="_Toc92187430"/>
        <w:bookmarkStart w:id="2328" w:name="_Toc92188122"/>
        <w:bookmarkStart w:id="2329" w:name="_Toc92188812"/>
        <w:bookmarkStart w:id="2330" w:name="_Toc92189467"/>
        <w:bookmarkStart w:id="2331" w:name="_Toc92190123"/>
        <w:bookmarkStart w:id="2332" w:name="_Toc92190779"/>
        <w:bookmarkEnd w:id="2326"/>
        <w:bookmarkEnd w:id="2327"/>
        <w:bookmarkEnd w:id="2328"/>
        <w:bookmarkEnd w:id="2329"/>
        <w:bookmarkEnd w:id="2330"/>
        <w:bookmarkEnd w:id="2331"/>
        <w:bookmarkEnd w:id="2332"/>
      </w:tr>
      <w:tr w:rsidR="00067C6D" w:rsidRPr="009E3BE9" w:rsidDel="002739DA" w14:paraId="06BD4097" w14:textId="1B98DD60" w:rsidTr="00D830B0">
        <w:trPr>
          <w:trHeight w:val="290"/>
          <w:del w:id="2333" w:author="anna.resch88@gmail.com" w:date="2022-01-03T16:08:00Z"/>
        </w:trPr>
        <w:tc>
          <w:tcPr>
            <w:tcW w:w="2620" w:type="dxa"/>
            <w:tcBorders>
              <w:top w:val="nil"/>
              <w:left w:val="single" w:sz="4" w:space="0" w:color="auto"/>
              <w:bottom w:val="single" w:sz="4" w:space="0" w:color="auto"/>
              <w:right w:val="single" w:sz="4" w:space="0" w:color="auto"/>
            </w:tcBorders>
            <w:shd w:val="clear" w:color="000000" w:fill="DDEBF7"/>
            <w:noWrap/>
            <w:vAlign w:val="bottom"/>
            <w:hideMark/>
          </w:tcPr>
          <w:p w14:paraId="1D3E9055" w14:textId="2679DFEC" w:rsidR="00067C6D" w:rsidRPr="00F86424" w:rsidDel="002739DA" w:rsidRDefault="00067C6D" w:rsidP="003228B4">
            <w:pPr>
              <w:numPr>
                <w:ilvl w:val="0"/>
                <w:numId w:val="47"/>
              </w:numPr>
              <w:spacing w:after="0" w:line="240" w:lineRule="auto"/>
              <w:jc w:val="both"/>
              <w:rPr>
                <w:del w:id="2334" w:author="anna.resch88@gmail.com" w:date="2022-01-03T16:08:00Z"/>
                <w:rFonts w:asciiTheme="majorHAnsi" w:eastAsia="Times New Roman" w:hAnsiTheme="majorHAnsi" w:cstheme="majorHAnsi"/>
                <w:color w:val="000000"/>
                <w:lang w:val="en-US" w:eastAsia="de-DE"/>
                <w:rPrChange w:id="2335" w:author="anna.resch88@gmail.com" w:date="2022-01-04T09:34:00Z">
                  <w:rPr>
                    <w:del w:id="2336" w:author="anna.resch88@gmail.com" w:date="2022-01-03T16:08:00Z"/>
                    <w:rFonts w:asciiTheme="majorHAnsi" w:eastAsia="Times New Roman" w:hAnsiTheme="majorHAnsi" w:cstheme="majorHAnsi"/>
                    <w:color w:val="000000"/>
                    <w:lang w:eastAsia="de-DE"/>
                  </w:rPr>
                </w:rPrChange>
              </w:rPr>
            </w:pPr>
            <w:del w:id="2337" w:author="anna.resch88@gmail.com" w:date="2022-01-03T16:08:00Z">
              <w:r w:rsidRPr="00F86424" w:rsidDel="002739DA">
                <w:rPr>
                  <w:rFonts w:asciiTheme="majorHAnsi" w:eastAsia="Times New Roman" w:hAnsiTheme="majorHAnsi" w:cstheme="majorHAnsi"/>
                  <w:color w:val="000000"/>
                  <w:lang w:val="en-US" w:eastAsia="de-DE"/>
                  <w:rPrChange w:id="2338" w:author="anna.resch88@gmail.com" w:date="2022-01-04T09:34:00Z">
                    <w:rPr>
                      <w:rFonts w:asciiTheme="majorHAnsi" w:eastAsia="Times New Roman" w:hAnsiTheme="majorHAnsi" w:cstheme="majorHAnsi"/>
                      <w:color w:val="000000"/>
                      <w:lang w:eastAsia="de-DE"/>
                    </w:rPr>
                  </w:rPrChange>
                </w:rPr>
                <w:delText>ULD-V20-ULD, sample 2</w:delText>
              </w:r>
              <w:bookmarkStart w:id="2339" w:name="_Toc92186739"/>
              <w:bookmarkStart w:id="2340" w:name="_Toc92187431"/>
              <w:bookmarkStart w:id="2341" w:name="_Toc92188123"/>
              <w:bookmarkStart w:id="2342" w:name="_Toc92188813"/>
              <w:bookmarkStart w:id="2343" w:name="_Toc92189468"/>
              <w:bookmarkStart w:id="2344" w:name="_Toc92190124"/>
              <w:bookmarkStart w:id="2345" w:name="_Toc92190780"/>
              <w:bookmarkEnd w:id="2339"/>
              <w:bookmarkEnd w:id="2340"/>
              <w:bookmarkEnd w:id="2341"/>
              <w:bookmarkEnd w:id="2342"/>
              <w:bookmarkEnd w:id="2343"/>
              <w:bookmarkEnd w:id="2344"/>
              <w:bookmarkEnd w:id="2345"/>
            </w:del>
          </w:p>
        </w:tc>
        <w:tc>
          <w:tcPr>
            <w:tcW w:w="859" w:type="dxa"/>
            <w:tcBorders>
              <w:top w:val="nil"/>
              <w:left w:val="nil"/>
              <w:bottom w:val="single" w:sz="4" w:space="0" w:color="000000"/>
              <w:right w:val="single" w:sz="4" w:space="0" w:color="000000"/>
            </w:tcBorders>
            <w:shd w:val="clear" w:color="000000" w:fill="DDEBF7"/>
            <w:noWrap/>
            <w:vAlign w:val="bottom"/>
            <w:hideMark/>
          </w:tcPr>
          <w:p w14:paraId="0433CE25" w14:textId="320D4321" w:rsidR="00067C6D" w:rsidRPr="00F86424" w:rsidDel="002739DA" w:rsidRDefault="00067C6D" w:rsidP="003228B4">
            <w:pPr>
              <w:numPr>
                <w:ilvl w:val="0"/>
                <w:numId w:val="47"/>
              </w:numPr>
              <w:spacing w:after="0" w:line="240" w:lineRule="auto"/>
              <w:jc w:val="center"/>
              <w:rPr>
                <w:del w:id="2346" w:author="anna.resch88@gmail.com" w:date="2022-01-03T16:08:00Z"/>
                <w:rFonts w:asciiTheme="majorHAnsi" w:eastAsia="Times New Roman" w:hAnsiTheme="majorHAnsi" w:cstheme="majorHAnsi"/>
                <w:color w:val="000000"/>
                <w:lang w:val="en-US" w:eastAsia="de-DE"/>
                <w:rPrChange w:id="2347" w:author="anna.resch88@gmail.com" w:date="2022-01-04T09:34:00Z">
                  <w:rPr>
                    <w:del w:id="2348" w:author="anna.resch88@gmail.com" w:date="2022-01-03T16:08:00Z"/>
                    <w:rFonts w:asciiTheme="majorHAnsi" w:eastAsia="Times New Roman" w:hAnsiTheme="majorHAnsi" w:cstheme="majorHAnsi"/>
                    <w:color w:val="000000"/>
                    <w:lang w:eastAsia="de-DE"/>
                  </w:rPr>
                </w:rPrChange>
              </w:rPr>
            </w:pPr>
            <w:del w:id="2349" w:author="anna.resch88@gmail.com" w:date="2022-01-03T16:08:00Z">
              <w:r w:rsidRPr="00F86424" w:rsidDel="002739DA">
                <w:rPr>
                  <w:rFonts w:asciiTheme="majorHAnsi" w:eastAsia="Times New Roman" w:hAnsiTheme="majorHAnsi" w:cstheme="majorHAnsi"/>
                  <w:color w:val="000000"/>
                  <w:lang w:val="en-US" w:eastAsia="de-DE"/>
                  <w:rPrChange w:id="2350" w:author="anna.resch88@gmail.com" w:date="2022-01-04T09:34:00Z">
                    <w:rPr>
                      <w:rFonts w:asciiTheme="majorHAnsi" w:eastAsia="Times New Roman" w:hAnsiTheme="majorHAnsi" w:cstheme="majorHAnsi"/>
                      <w:color w:val="000000"/>
                      <w:lang w:eastAsia="de-DE"/>
                    </w:rPr>
                  </w:rPrChange>
                </w:rPr>
                <w:delText>10%</w:delText>
              </w:r>
              <w:bookmarkStart w:id="2351" w:name="_Toc92186740"/>
              <w:bookmarkStart w:id="2352" w:name="_Toc92187432"/>
              <w:bookmarkStart w:id="2353" w:name="_Toc92188124"/>
              <w:bookmarkStart w:id="2354" w:name="_Toc92188814"/>
              <w:bookmarkStart w:id="2355" w:name="_Toc92189469"/>
              <w:bookmarkStart w:id="2356" w:name="_Toc92190125"/>
              <w:bookmarkStart w:id="2357" w:name="_Toc92190781"/>
              <w:bookmarkEnd w:id="2351"/>
              <w:bookmarkEnd w:id="2352"/>
              <w:bookmarkEnd w:id="2353"/>
              <w:bookmarkEnd w:id="2354"/>
              <w:bookmarkEnd w:id="2355"/>
              <w:bookmarkEnd w:id="2356"/>
              <w:bookmarkEnd w:id="2357"/>
            </w:del>
          </w:p>
        </w:tc>
        <w:tc>
          <w:tcPr>
            <w:tcW w:w="937" w:type="dxa"/>
            <w:tcBorders>
              <w:top w:val="nil"/>
              <w:left w:val="nil"/>
              <w:bottom w:val="single" w:sz="4" w:space="0" w:color="auto"/>
              <w:right w:val="single" w:sz="4" w:space="0" w:color="auto"/>
            </w:tcBorders>
            <w:shd w:val="clear" w:color="000000" w:fill="DDEBF7"/>
            <w:noWrap/>
            <w:vAlign w:val="bottom"/>
            <w:hideMark/>
          </w:tcPr>
          <w:p w14:paraId="52781CEF" w14:textId="2877F2C2" w:rsidR="00067C6D" w:rsidRPr="00F86424" w:rsidDel="002739DA" w:rsidRDefault="00067C6D" w:rsidP="003228B4">
            <w:pPr>
              <w:numPr>
                <w:ilvl w:val="0"/>
                <w:numId w:val="47"/>
              </w:numPr>
              <w:spacing w:after="0" w:line="240" w:lineRule="auto"/>
              <w:jc w:val="center"/>
              <w:rPr>
                <w:del w:id="2358" w:author="anna.resch88@gmail.com" w:date="2022-01-03T16:08:00Z"/>
                <w:rFonts w:asciiTheme="majorHAnsi" w:eastAsia="Times New Roman" w:hAnsiTheme="majorHAnsi" w:cstheme="majorHAnsi"/>
                <w:color w:val="000000"/>
                <w:lang w:val="en-US" w:eastAsia="de-DE"/>
                <w:rPrChange w:id="2359" w:author="anna.resch88@gmail.com" w:date="2022-01-04T09:34:00Z">
                  <w:rPr>
                    <w:del w:id="2360" w:author="anna.resch88@gmail.com" w:date="2022-01-03T16:08:00Z"/>
                    <w:rFonts w:asciiTheme="majorHAnsi" w:eastAsia="Times New Roman" w:hAnsiTheme="majorHAnsi" w:cstheme="majorHAnsi"/>
                    <w:color w:val="000000"/>
                    <w:lang w:eastAsia="de-DE"/>
                  </w:rPr>
                </w:rPrChange>
              </w:rPr>
            </w:pPr>
            <w:del w:id="2361" w:author="anna.resch88@gmail.com" w:date="2022-01-03T16:08:00Z">
              <w:r w:rsidRPr="00F86424" w:rsidDel="002739DA">
                <w:rPr>
                  <w:rFonts w:asciiTheme="majorHAnsi" w:eastAsia="Times New Roman" w:hAnsiTheme="majorHAnsi" w:cstheme="majorHAnsi"/>
                  <w:color w:val="000000"/>
                  <w:lang w:val="en-US" w:eastAsia="de-DE"/>
                  <w:rPrChange w:id="2362" w:author="anna.resch88@gmail.com" w:date="2022-01-04T09:34:00Z">
                    <w:rPr>
                      <w:rFonts w:asciiTheme="majorHAnsi" w:eastAsia="Times New Roman" w:hAnsiTheme="majorHAnsi" w:cstheme="majorHAnsi"/>
                      <w:color w:val="000000"/>
                      <w:lang w:eastAsia="de-DE"/>
                    </w:rPr>
                  </w:rPrChange>
                </w:rPr>
                <w:delText>water</w:delText>
              </w:r>
              <w:bookmarkStart w:id="2363" w:name="_Toc92186741"/>
              <w:bookmarkStart w:id="2364" w:name="_Toc92187433"/>
              <w:bookmarkStart w:id="2365" w:name="_Toc92188125"/>
              <w:bookmarkStart w:id="2366" w:name="_Toc92188815"/>
              <w:bookmarkStart w:id="2367" w:name="_Toc92189470"/>
              <w:bookmarkStart w:id="2368" w:name="_Toc92190126"/>
              <w:bookmarkStart w:id="2369" w:name="_Toc92190782"/>
              <w:bookmarkEnd w:id="2363"/>
              <w:bookmarkEnd w:id="2364"/>
              <w:bookmarkEnd w:id="2365"/>
              <w:bookmarkEnd w:id="2366"/>
              <w:bookmarkEnd w:id="2367"/>
              <w:bookmarkEnd w:id="2368"/>
              <w:bookmarkEnd w:id="2369"/>
            </w:del>
          </w:p>
        </w:tc>
        <w:tc>
          <w:tcPr>
            <w:tcW w:w="952" w:type="dxa"/>
            <w:tcBorders>
              <w:top w:val="nil"/>
              <w:left w:val="nil"/>
              <w:bottom w:val="single" w:sz="4" w:space="0" w:color="000000"/>
              <w:right w:val="single" w:sz="4" w:space="0" w:color="000000"/>
            </w:tcBorders>
            <w:shd w:val="clear" w:color="000000" w:fill="DDEBF7"/>
            <w:noWrap/>
            <w:vAlign w:val="bottom"/>
            <w:hideMark/>
          </w:tcPr>
          <w:p w14:paraId="64FADF34" w14:textId="5ACB93DF" w:rsidR="00067C6D" w:rsidRPr="00F86424" w:rsidDel="002739DA" w:rsidRDefault="00067C6D" w:rsidP="003228B4">
            <w:pPr>
              <w:numPr>
                <w:ilvl w:val="0"/>
                <w:numId w:val="47"/>
              </w:numPr>
              <w:spacing w:after="0" w:line="240" w:lineRule="auto"/>
              <w:jc w:val="center"/>
              <w:rPr>
                <w:del w:id="2370" w:author="anna.resch88@gmail.com" w:date="2022-01-03T16:08:00Z"/>
                <w:rFonts w:asciiTheme="majorHAnsi" w:eastAsia="Times New Roman" w:hAnsiTheme="majorHAnsi" w:cstheme="majorHAnsi"/>
                <w:color w:val="000000"/>
                <w:lang w:val="en-US" w:eastAsia="de-DE"/>
                <w:rPrChange w:id="2371" w:author="anna.resch88@gmail.com" w:date="2022-01-04T09:34:00Z">
                  <w:rPr>
                    <w:del w:id="2372" w:author="anna.resch88@gmail.com" w:date="2022-01-03T16:08:00Z"/>
                    <w:rFonts w:asciiTheme="majorHAnsi" w:eastAsia="Times New Roman" w:hAnsiTheme="majorHAnsi" w:cstheme="majorHAnsi"/>
                    <w:color w:val="000000"/>
                    <w:lang w:eastAsia="de-DE"/>
                  </w:rPr>
                </w:rPrChange>
              </w:rPr>
            </w:pPr>
            <w:del w:id="2373" w:author="anna.resch88@gmail.com" w:date="2022-01-03T16:08:00Z">
              <w:r w:rsidRPr="00F86424" w:rsidDel="002739DA">
                <w:rPr>
                  <w:rFonts w:asciiTheme="majorHAnsi" w:eastAsia="Times New Roman" w:hAnsiTheme="majorHAnsi" w:cstheme="majorHAnsi"/>
                  <w:color w:val="000000"/>
                  <w:lang w:val="en-US" w:eastAsia="de-DE"/>
                  <w:rPrChange w:id="2374" w:author="anna.resch88@gmail.com" w:date="2022-01-04T09:34:00Z">
                    <w:rPr>
                      <w:rFonts w:asciiTheme="majorHAnsi" w:eastAsia="Times New Roman" w:hAnsiTheme="majorHAnsi" w:cstheme="majorHAnsi"/>
                      <w:color w:val="000000"/>
                      <w:lang w:eastAsia="de-DE"/>
                    </w:rPr>
                  </w:rPrChange>
                </w:rPr>
                <w:delText>Ru(II)bpy</w:delText>
              </w:r>
              <w:bookmarkStart w:id="2375" w:name="_Toc92186742"/>
              <w:bookmarkStart w:id="2376" w:name="_Toc92187434"/>
              <w:bookmarkStart w:id="2377" w:name="_Toc92188126"/>
              <w:bookmarkStart w:id="2378" w:name="_Toc92188816"/>
              <w:bookmarkStart w:id="2379" w:name="_Toc92189471"/>
              <w:bookmarkStart w:id="2380" w:name="_Toc92190127"/>
              <w:bookmarkStart w:id="2381" w:name="_Toc92190783"/>
              <w:bookmarkEnd w:id="2375"/>
              <w:bookmarkEnd w:id="2376"/>
              <w:bookmarkEnd w:id="2377"/>
              <w:bookmarkEnd w:id="2378"/>
              <w:bookmarkEnd w:id="2379"/>
              <w:bookmarkEnd w:id="2380"/>
              <w:bookmarkEnd w:id="2381"/>
            </w:del>
          </w:p>
        </w:tc>
        <w:tc>
          <w:tcPr>
            <w:tcW w:w="1081" w:type="dxa"/>
            <w:tcBorders>
              <w:top w:val="nil"/>
              <w:left w:val="nil"/>
              <w:bottom w:val="single" w:sz="4" w:space="0" w:color="000000"/>
              <w:right w:val="single" w:sz="4" w:space="0" w:color="000000"/>
            </w:tcBorders>
            <w:shd w:val="clear" w:color="000000" w:fill="DDEBF7"/>
            <w:noWrap/>
            <w:vAlign w:val="bottom"/>
            <w:hideMark/>
          </w:tcPr>
          <w:p w14:paraId="0751BAB1" w14:textId="1CC7AC7B" w:rsidR="00067C6D" w:rsidRPr="00F86424" w:rsidDel="002739DA" w:rsidRDefault="00067C6D" w:rsidP="003228B4">
            <w:pPr>
              <w:numPr>
                <w:ilvl w:val="0"/>
                <w:numId w:val="47"/>
              </w:numPr>
              <w:spacing w:after="0" w:line="240" w:lineRule="auto"/>
              <w:jc w:val="center"/>
              <w:rPr>
                <w:del w:id="2382" w:author="anna.resch88@gmail.com" w:date="2022-01-03T16:08:00Z"/>
                <w:rFonts w:asciiTheme="majorHAnsi" w:eastAsia="Times New Roman" w:hAnsiTheme="majorHAnsi" w:cstheme="majorHAnsi"/>
                <w:color w:val="000000"/>
                <w:lang w:val="en-US" w:eastAsia="de-DE"/>
                <w:rPrChange w:id="2383" w:author="anna.resch88@gmail.com" w:date="2022-01-04T09:34:00Z">
                  <w:rPr>
                    <w:del w:id="2384" w:author="anna.resch88@gmail.com" w:date="2022-01-03T16:08:00Z"/>
                    <w:rFonts w:asciiTheme="majorHAnsi" w:eastAsia="Times New Roman" w:hAnsiTheme="majorHAnsi" w:cstheme="majorHAnsi"/>
                    <w:color w:val="000000"/>
                    <w:lang w:eastAsia="de-DE"/>
                  </w:rPr>
                </w:rPrChange>
              </w:rPr>
            </w:pPr>
            <w:del w:id="2385" w:author="anna.resch88@gmail.com" w:date="2022-01-03T16:08:00Z">
              <w:r w:rsidRPr="00F86424" w:rsidDel="002739DA">
                <w:rPr>
                  <w:rFonts w:asciiTheme="majorHAnsi" w:eastAsia="Times New Roman" w:hAnsiTheme="majorHAnsi" w:cstheme="majorHAnsi"/>
                  <w:color w:val="000000"/>
                  <w:lang w:val="en-US" w:eastAsia="de-DE"/>
                  <w:rPrChange w:id="2386" w:author="anna.resch88@gmail.com" w:date="2022-01-04T09:34:00Z">
                    <w:rPr>
                      <w:rFonts w:asciiTheme="majorHAnsi" w:eastAsia="Times New Roman" w:hAnsiTheme="majorHAnsi" w:cstheme="majorHAnsi"/>
                      <w:color w:val="000000"/>
                      <w:lang w:eastAsia="de-DE"/>
                    </w:rPr>
                  </w:rPrChange>
                </w:rPr>
                <w:delText>25.4</w:delText>
              </w:r>
              <w:bookmarkStart w:id="2387" w:name="_Toc92186743"/>
              <w:bookmarkStart w:id="2388" w:name="_Toc92187435"/>
              <w:bookmarkStart w:id="2389" w:name="_Toc92188127"/>
              <w:bookmarkStart w:id="2390" w:name="_Toc92188817"/>
              <w:bookmarkStart w:id="2391" w:name="_Toc92189472"/>
              <w:bookmarkStart w:id="2392" w:name="_Toc92190128"/>
              <w:bookmarkStart w:id="2393" w:name="_Toc92190784"/>
              <w:bookmarkEnd w:id="2387"/>
              <w:bookmarkEnd w:id="2388"/>
              <w:bookmarkEnd w:id="2389"/>
              <w:bookmarkEnd w:id="2390"/>
              <w:bookmarkEnd w:id="2391"/>
              <w:bookmarkEnd w:id="2392"/>
              <w:bookmarkEnd w:id="2393"/>
            </w:del>
          </w:p>
        </w:tc>
        <w:tc>
          <w:tcPr>
            <w:tcW w:w="1349" w:type="dxa"/>
            <w:tcBorders>
              <w:top w:val="nil"/>
              <w:left w:val="nil"/>
              <w:bottom w:val="single" w:sz="4" w:space="0" w:color="000000"/>
              <w:right w:val="single" w:sz="4" w:space="0" w:color="000000"/>
            </w:tcBorders>
            <w:shd w:val="clear" w:color="000000" w:fill="DDEBF7"/>
            <w:noWrap/>
            <w:vAlign w:val="bottom"/>
            <w:hideMark/>
          </w:tcPr>
          <w:p w14:paraId="6573C1E2" w14:textId="6C5E2EFC" w:rsidR="00067C6D" w:rsidRPr="00F86424" w:rsidDel="002739DA" w:rsidRDefault="00067C6D" w:rsidP="003228B4">
            <w:pPr>
              <w:numPr>
                <w:ilvl w:val="0"/>
                <w:numId w:val="47"/>
              </w:numPr>
              <w:spacing w:after="0" w:line="240" w:lineRule="auto"/>
              <w:jc w:val="center"/>
              <w:rPr>
                <w:del w:id="2394" w:author="anna.resch88@gmail.com" w:date="2022-01-03T16:08:00Z"/>
                <w:rFonts w:asciiTheme="majorHAnsi" w:eastAsia="Times New Roman" w:hAnsiTheme="majorHAnsi" w:cstheme="majorHAnsi"/>
                <w:color w:val="000000"/>
                <w:lang w:val="en-US" w:eastAsia="de-DE"/>
                <w:rPrChange w:id="2395" w:author="anna.resch88@gmail.com" w:date="2022-01-04T09:34:00Z">
                  <w:rPr>
                    <w:del w:id="2396" w:author="anna.resch88@gmail.com" w:date="2022-01-03T16:08:00Z"/>
                    <w:rFonts w:asciiTheme="majorHAnsi" w:eastAsia="Times New Roman" w:hAnsiTheme="majorHAnsi" w:cstheme="majorHAnsi"/>
                    <w:color w:val="000000"/>
                    <w:lang w:eastAsia="de-DE"/>
                  </w:rPr>
                </w:rPrChange>
              </w:rPr>
            </w:pPr>
            <w:del w:id="2397" w:author="anna.resch88@gmail.com" w:date="2022-01-03T16:08:00Z">
              <w:r w:rsidRPr="00F86424" w:rsidDel="002739DA">
                <w:rPr>
                  <w:rFonts w:asciiTheme="majorHAnsi" w:eastAsia="Times New Roman" w:hAnsiTheme="majorHAnsi" w:cstheme="majorHAnsi"/>
                  <w:color w:val="000000"/>
                  <w:lang w:val="en-US" w:eastAsia="de-DE"/>
                  <w:rPrChange w:id="2398" w:author="anna.resch88@gmail.com" w:date="2022-01-04T09:34:00Z">
                    <w:rPr>
                      <w:rFonts w:asciiTheme="majorHAnsi" w:eastAsia="Times New Roman" w:hAnsiTheme="majorHAnsi" w:cstheme="majorHAnsi"/>
                      <w:color w:val="000000"/>
                      <w:lang w:eastAsia="de-DE"/>
                    </w:rPr>
                  </w:rPrChange>
                </w:rPr>
                <w:delText>15</w:delText>
              </w:r>
              <w:bookmarkStart w:id="2399" w:name="_Toc92186744"/>
              <w:bookmarkStart w:id="2400" w:name="_Toc92187436"/>
              <w:bookmarkStart w:id="2401" w:name="_Toc92188128"/>
              <w:bookmarkStart w:id="2402" w:name="_Toc92188818"/>
              <w:bookmarkStart w:id="2403" w:name="_Toc92189473"/>
              <w:bookmarkStart w:id="2404" w:name="_Toc92190129"/>
              <w:bookmarkStart w:id="2405" w:name="_Toc92190785"/>
              <w:bookmarkEnd w:id="2399"/>
              <w:bookmarkEnd w:id="2400"/>
              <w:bookmarkEnd w:id="2401"/>
              <w:bookmarkEnd w:id="2402"/>
              <w:bookmarkEnd w:id="2403"/>
              <w:bookmarkEnd w:id="2404"/>
              <w:bookmarkEnd w:id="2405"/>
            </w:del>
          </w:p>
        </w:tc>
        <w:tc>
          <w:tcPr>
            <w:tcW w:w="892" w:type="dxa"/>
            <w:tcBorders>
              <w:top w:val="nil"/>
              <w:left w:val="nil"/>
              <w:bottom w:val="single" w:sz="4" w:space="0" w:color="000000"/>
              <w:right w:val="single" w:sz="4" w:space="0" w:color="000000"/>
            </w:tcBorders>
            <w:shd w:val="clear" w:color="000000" w:fill="DDEBF7"/>
            <w:noWrap/>
            <w:vAlign w:val="bottom"/>
            <w:hideMark/>
          </w:tcPr>
          <w:p w14:paraId="24E1F40A" w14:textId="73C83FD7" w:rsidR="00067C6D" w:rsidRPr="00F86424" w:rsidDel="002739DA" w:rsidRDefault="00067C6D" w:rsidP="003228B4">
            <w:pPr>
              <w:numPr>
                <w:ilvl w:val="0"/>
                <w:numId w:val="47"/>
              </w:numPr>
              <w:spacing w:after="0" w:line="240" w:lineRule="auto"/>
              <w:jc w:val="center"/>
              <w:rPr>
                <w:del w:id="2406" w:author="anna.resch88@gmail.com" w:date="2022-01-03T16:08:00Z"/>
                <w:rFonts w:asciiTheme="majorHAnsi" w:eastAsia="Times New Roman" w:hAnsiTheme="majorHAnsi" w:cstheme="majorHAnsi"/>
                <w:color w:val="000000"/>
                <w:lang w:val="en-US" w:eastAsia="de-DE"/>
                <w:rPrChange w:id="2407" w:author="anna.resch88@gmail.com" w:date="2022-01-04T09:34:00Z">
                  <w:rPr>
                    <w:del w:id="2408" w:author="anna.resch88@gmail.com" w:date="2022-01-03T16:08:00Z"/>
                    <w:rFonts w:asciiTheme="majorHAnsi" w:eastAsia="Times New Roman" w:hAnsiTheme="majorHAnsi" w:cstheme="majorHAnsi"/>
                    <w:color w:val="000000"/>
                    <w:lang w:eastAsia="de-DE"/>
                  </w:rPr>
                </w:rPrChange>
              </w:rPr>
            </w:pPr>
            <w:del w:id="2409" w:author="anna.resch88@gmail.com" w:date="2022-01-03T16:08:00Z">
              <w:r w:rsidRPr="00F86424" w:rsidDel="002739DA">
                <w:rPr>
                  <w:rFonts w:asciiTheme="majorHAnsi" w:eastAsia="Times New Roman" w:hAnsiTheme="majorHAnsi" w:cstheme="majorHAnsi"/>
                  <w:color w:val="000000"/>
                  <w:lang w:val="en-US" w:eastAsia="de-DE"/>
                  <w:rPrChange w:id="2410" w:author="anna.resch88@gmail.com" w:date="2022-01-04T09:34:00Z">
                    <w:rPr>
                      <w:rFonts w:asciiTheme="majorHAnsi" w:eastAsia="Times New Roman" w:hAnsiTheme="majorHAnsi" w:cstheme="majorHAnsi"/>
                      <w:color w:val="000000"/>
                      <w:lang w:eastAsia="de-DE"/>
                    </w:rPr>
                  </w:rPrChange>
                </w:rPr>
                <w:delText>36.10</w:delText>
              </w:r>
              <w:bookmarkStart w:id="2411" w:name="_Toc92186745"/>
              <w:bookmarkStart w:id="2412" w:name="_Toc92187437"/>
              <w:bookmarkStart w:id="2413" w:name="_Toc92188129"/>
              <w:bookmarkStart w:id="2414" w:name="_Toc92188819"/>
              <w:bookmarkStart w:id="2415" w:name="_Toc92189474"/>
              <w:bookmarkStart w:id="2416" w:name="_Toc92190130"/>
              <w:bookmarkStart w:id="2417" w:name="_Toc92190786"/>
              <w:bookmarkEnd w:id="2411"/>
              <w:bookmarkEnd w:id="2412"/>
              <w:bookmarkEnd w:id="2413"/>
              <w:bookmarkEnd w:id="2414"/>
              <w:bookmarkEnd w:id="2415"/>
              <w:bookmarkEnd w:id="2416"/>
              <w:bookmarkEnd w:id="2417"/>
            </w:del>
          </w:p>
        </w:tc>
        <w:tc>
          <w:tcPr>
            <w:tcW w:w="743" w:type="dxa"/>
            <w:tcBorders>
              <w:top w:val="nil"/>
              <w:left w:val="nil"/>
              <w:bottom w:val="single" w:sz="4" w:space="0" w:color="000000"/>
              <w:right w:val="nil"/>
            </w:tcBorders>
            <w:shd w:val="clear" w:color="000000" w:fill="DDEBF7"/>
            <w:noWrap/>
            <w:vAlign w:val="bottom"/>
            <w:hideMark/>
          </w:tcPr>
          <w:p w14:paraId="0B5BDD8E" w14:textId="6CE3A1DD" w:rsidR="00067C6D" w:rsidRPr="00F86424" w:rsidDel="002739DA" w:rsidRDefault="00067C6D" w:rsidP="003228B4">
            <w:pPr>
              <w:numPr>
                <w:ilvl w:val="0"/>
                <w:numId w:val="47"/>
              </w:numPr>
              <w:spacing w:after="0" w:line="240" w:lineRule="auto"/>
              <w:jc w:val="center"/>
              <w:rPr>
                <w:del w:id="2418" w:author="anna.resch88@gmail.com" w:date="2022-01-03T16:08:00Z"/>
                <w:rFonts w:asciiTheme="majorHAnsi" w:eastAsia="Times New Roman" w:hAnsiTheme="majorHAnsi" w:cstheme="majorHAnsi"/>
                <w:color w:val="000000"/>
                <w:lang w:val="en-US" w:eastAsia="de-DE"/>
                <w:rPrChange w:id="2419" w:author="anna.resch88@gmail.com" w:date="2022-01-04T09:34:00Z">
                  <w:rPr>
                    <w:del w:id="2420" w:author="anna.resch88@gmail.com" w:date="2022-01-03T16:08:00Z"/>
                    <w:rFonts w:asciiTheme="majorHAnsi" w:eastAsia="Times New Roman" w:hAnsiTheme="majorHAnsi" w:cstheme="majorHAnsi"/>
                    <w:color w:val="000000"/>
                    <w:lang w:eastAsia="de-DE"/>
                  </w:rPr>
                </w:rPrChange>
              </w:rPr>
            </w:pPr>
            <w:del w:id="2421" w:author="anna.resch88@gmail.com" w:date="2022-01-03T16:08:00Z">
              <w:r w:rsidRPr="00F86424" w:rsidDel="002739DA">
                <w:rPr>
                  <w:rFonts w:asciiTheme="majorHAnsi" w:eastAsia="Times New Roman" w:hAnsiTheme="majorHAnsi" w:cstheme="majorHAnsi"/>
                  <w:color w:val="000000"/>
                  <w:lang w:val="en-US" w:eastAsia="de-DE"/>
                  <w:rPrChange w:id="2422" w:author="anna.resch88@gmail.com" w:date="2022-01-04T09:34:00Z">
                    <w:rPr>
                      <w:rFonts w:asciiTheme="majorHAnsi" w:eastAsia="Times New Roman" w:hAnsiTheme="majorHAnsi" w:cstheme="majorHAnsi"/>
                      <w:color w:val="000000"/>
                      <w:lang w:eastAsia="de-DE"/>
                    </w:rPr>
                  </w:rPrChange>
                </w:rPr>
                <w:delText>3.03</w:delText>
              </w:r>
              <w:bookmarkStart w:id="2423" w:name="_Toc92186746"/>
              <w:bookmarkStart w:id="2424" w:name="_Toc92187438"/>
              <w:bookmarkStart w:id="2425" w:name="_Toc92188130"/>
              <w:bookmarkStart w:id="2426" w:name="_Toc92188820"/>
              <w:bookmarkStart w:id="2427" w:name="_Toc92189475"/>
              <w:bookmarkStart w:id="2428" w:name="_Toc92190131"/>
              <w:bookmarkStart w:id="2429" w:name="_Toc92190787"/>
              <w:bookmarkEnd w:id="2423"/>
              <w:bookmarkEnd w:id="2424"/>
              <w:bookmarkEnd w:id="2425"/>
              <w:bookmarkEnd w:id="2426"/>
              <w:bookmarkEnd w:id="2427"/>
              <w:bookmarkEnd w:id="2428"/>
              <w:bookmarkEnd w:id="2429"/>
            </w:del>
          </w:p>
        </w:tc>
        <w:tc>
          <w:tcPr>
            <w:tcW w:w="989" w:type="dxa"/>
            <w:tcBorders>
              <w:top w:val="nil"/>
              <w:left w:val="single" w:sz="4" w:space="0" w:color="auto"/>
              <w:bottom w:val="nil"/>
              <w:right w:val="single" w:sz="4" w:space="0" w:color="auto"/>
            </w:tcBorders>
            <w:shd w:val="clear" w:color="000000" w:fill="DDEBF7"/>
            <w:noWrap/>
            <w:vAlign w:val="bottom"/>
            <w:hideMark/>
          </w:tcPr>
          <w:p w14:paraId="5E4F53B8" w14:textId="7B7E23AC" w:rsidR="00067C6D" w:rsidRPr="00F86424" w:rsidDel="002739DA" w:rsidRDefault="00067C6D" w:rsidP="003228B4">
            <w:pPr>
              <w:numPr>
                <w:ilvl w:val="0"/>
                <w:numId w:val="47"/>
              </w:numPr>
              <w:spacing w:after="0" w:line="240" w:lineRule="auto"/>
              <w:jc w:val="center"/>
              <w:rPr>
                <w:del w:id="2430" w:author="anna.resch88@gmail.com" w:date="2022-01-03T16:08:00Z"/>
                <w:rFonts w:asciiTheme="majorHAnsi" w:eastAsia="Times New Roman" w:hAnsiTheme="majorHAnsi" w:cstheme="majorHAnsi"/>
                <w:color w:val="000000"/>
                <w:lang w:val="en-US" w:eastAsia="de-DE"/>
                <w:rPrChange w:id="2431" w:author="anna.resch88@gmail.com" w:date="2022-01-04T09:34:00Z">
                  <w:rPr>
                    <w:del w:id="2432" w:author="anna.resch88@gmail.com" w:date="2022-01-03T16:08:00Z"/>
                    <w:rFonts w:asciiTheme="majorHAnsi" w:eastAsia="Times New Roman" w:hAnsiTheme="majorHAnsi" w:cstheme="majorHAnsi"/>
                    <w:color w:val="000000"/>
                    <w:lang w:eastAsia="de-DE"/>
                  </w:rPr>
                </w:rPrChange>
              </w:rPr>
            </w:pPr>
            <w:del w:id="2433" w:author="anna.resch88@gmail.com" w:date="2022-01-03T16:08:00Z">
              <w:r w:rsidRPr="00F86424" w:rsidDel="002739DA">
                <w:rPr>
                  <w:rFonts w:asciiTheme="majorHAnsi" w:eastAsia="Times New Roman" w:hAnsiTheme="majorHAnsi" w:cstheme="majorHAnsi"/>
                  <w:color w:val="000000"/>
                  <w:lang w:val="en-US" w:eastAsia="de-DE"/>
                  <w:rPrChange w:id="2434" w:author="anna.resch88@gmail.com" w:date="2022-01-04T09:34:00Z">
                    <w:rPr>
                      <w:rFonts w:asciiTheme="majorHAnsi" w:eastAsia="Times New Roman" w:hAnsiTheme="majorHAnsi" w:cstheme="majorHAnsi"/>
                      <w:color w:val="000000"/>
                      <w:lang w:eastAsia="de-DE"/>
                    </w:rPr>
                  </w:rPrChange>
                </w:rPr>
                <w:delText>55.49</w:delText>
              </w:r>
              <w:bookmarkStart w:id="2435" w:name="_Toc92186747"/>
              <w:bookmarkStart w:id="2436" w:name="_Toc92187439"/>
              <w:bookmarkStart w:id="2437" w:name="_Toc92188131"/>
              <w:bookmarkStart w:id="2438" w:name="_Toc92188821"/>
              <w:bookmarkStart w:id="2439" w:name="_Toc92189476"/>
              <w:bookmarkStart w:id="2440" w:name="_Toc92190132"/>
              <w:bookmarkStart w:id="2441" w:name="_Toc92190788"/>
              <w:bookmarkEnd w:id="2435"/>
              <w:bookmarkEnd w:id="2436"/>
              <w:bookmarkEnd w:id="2437"/>
              <w:bookmarkEnd w:id="2438"/>
              <w:bookmarkEnd w:id="2439"/>
              <w:bookmarkEnd w:id="2440"/>
              <w:bookmarkEnd w:id="2441"/>
            </w:del>
          </w:p>
        </w:tc>
        <w:tc>
          <w:tcPr>
            <w:tcW w:w="898" w:type="dxa"/>
            <w:tcBorders>
              <w:top w:val="nil"/>
              <w:left w:val="nil"/>
              <w:bottom w:val="nil"/>
              <w:right w:val="single" w:sz="4" w:space="0" w:color="auto"/>
            </w:tcBorders>
            <w:shd w:val="clear" w:color="000000" w:fill="DDEBF7"/>
            <w:noWrap/>
            <w:vAlign w:val="bottom"/>
            <w:hideMark/>
          </w:tcPr>
          <w:p w14:paraId="244BB075" w14:textId="6D2E12EC" w:rsidR="00067C6D" w:rsidRPr="00F86424" w:rsidDel="002739DA" w:rsidRDefault="00067C6D" w:rsidP="003228B4">
            <w:pPr>
              <w:numPr>
                <w:ilvl w:val="0"/>
                <w:numId w:val="47"/>
              </w:numPr>
              <w:spacing w:after="0" w:line="240" w:lineRule="auto"/>
              <w:jc w:val="center"/>
              <w:rPr>
                <w:del w:id="2442" w:author="anna.resch88@gmail.com" w:date="2022-01-03T16:08:00Z"/>
                <w:rFonts w:asciiTheme="majorHAnsi" w:eastAsia="Times New Roman" w:hAnsiTheme="majorHAnsi" w:cstheme="majorHAnsi"/>
                <w:color w:val="000000"/>
                <w:lang w:val="en-US" w:eastAsia="de-DE"/>
                <w:rPrChange w:id="2443" w:author="anna.resch88@gmail.com" w:date="2022-01-04T09:34:00Z">
                  <w:rPr>
                    <w:del w:id="2444" w:author="anna.resch88@gmail.com" w:date="2022-01-03T16:08:00Z"/>
                    <w:rFonts w:asciiTheme="majorHAnsi" w:eastAsia="Times New Roman" w:hAnsiTheme="majorHAnsi" w:cstheme="majorHAnsi"/>
                    <w:color w:val="000000"/>
                    <w:lang w:eastAsia="de-DE"/>
                  </w:rPr>
                </w:rPrChange>
              </w:rPr>
            </w:pPr>
            <w:del w:id="2445" w:author="anna.resch88@gmail.com" w:date="2022-01-03T16:08:00Z">
              <w:r w:rsidRPr="00F86424" w:rsidDel="002739DA">
                <w:rPr>
                  <w:rFonts w:asciiTheme="majorHAnsi" w:eastAsia="Times New Roman" w:hAnsiTheme="majorHAnsi" w:cstheme="majorHAnsi"/>
                  <w:color w:val="000000"/>
                  <w:lang w:val="en-US" w:eastAsia="de-DE"/>
                  <w:rPrChange w:id="2446" w:author="anna.resch88@gmail.com" w:date="2022-01-04T09:34:00Z">
                    <w:rPr>
                      <w:rFonts w:asciiTheme="majorHAnsi" w:eastAsia="Times New Roman" w:hAnsiTheme="majorHAnsi" w:cstheme="majorHAnsi"/>
                      <w:color w:val="000000"/>
                      <w:lang w:eastAsia="de-DE"/>
                    </w:rPr>
                  </w:rPrChange>
                </w:rPr>
                <w:delText>17.32</w:delText>
              </w:r>
              <w:bookmarkStart w:id="2447" w:name="_Toc92186748"/>
              <w:bookmarkStart w:id="2448" w:name="_Toc92187440"/>
              <w:bookmarkStart w:id="2449" w:name="_Toc92188132"/>
              <w:bookmarkStart w:id="2450" w:name="_Toc92188822"/>
              <w:bookmarkStart w:id="2451" w:name="_Toc92189477"/>
              <w:bookmarkStart w:id="2452" w:name="_Toc92190133"/>
              <w:bookmarkStart w:id="2453" w:name="_Toc92190789"/>
              <w:bookmarkEnd w:id="2447"/>
              <w:bookmarkEnd w:id="2448"/>
              <w:bookmarkEnd w:id="2449"/>
              <w:bookmarkEnd w:id="2450"/>
              <w:bookmarkEnd w:id="2451"/>
              <w:bookmarkEnd w:id="2452"/>
              <w:bookmarkEnd w:id="2453"/>
            </w:del>
          </w:p>
        </w:tc>
        <w:bookmarkStart w:id="2454" w:name="_Toc92186749"/>
        <w:bookmarkStart w:id="2455" w:name="_Toc92187441"/>
        <w:bookmarkStart w:id="2456" w:name="_Toc92188133"/>
        <w:bookmarkStart w:id="2457" w:name="_Toc92188823"/>
        <w:bookmarkStart w:id="2458" w:name="_Toc92189478"/>
        <w:bookmarkStart w:id="2459" w:name="_Toc92190134"/>
        <w:bookmarkStart w:id="2460" w:name="_Toc92190790"/>
        <w:bookmarkEnd w:id="2454"/>
        <w:bookmarkEnd w:id="2455"/>
        <w:bookmarkEnd w:id="2456"/>
        <w:bookmarkEnd w:id="2457"/>
        <w:bookmarkEnd w:id="2458"/>
        <w:bookmarkEnd w:id="2459"/>
        <w:bookmarkEnd w:id="2460"/>
      </w:tr>
      <w:tr w:rsidR="00067C6D" w:rsidRPr="009E3BE9" w:rsidDel="002739DA" w14:paraId="5A8FBE2B" w14:textId="327E8B84" w:rsidTr="00D830B0">
        <w:trPr>
          <w:trHeight w:val="290"/>
          <w:del w:id="2461" w:author="anna.resch88@gmail.com" w:date="2022-01-03T16:08:00Z"/>
        </w:trPr>
        <w:tc>
          <w:tcPr>
            <w:tcW w:w="2620" w:type="dxa"/>
            <w:tcBorders>
              <w:top w:val="nil"/>
              <w:left w:val="single" w:sz="4" w:space="0" w:color="auto"/>
              <w:bottom w:val="single" w:sz="4" w:space="0" w:color="auto"/>
              <w:right w:val="single" w:sz="4" w:space="0" w:color="auto"/>
            </w:tcBorders>
            <w:shd w:val="clear" w:color="000000" w:fill="DDEBF7"/>
            <w:noWrap/>
            <w:vAlign w:val="bottom"/>
            <w:hideMark/>
          </w:tcPr>
          <w:p w14:paraId="25638A4B" w14:textId="4BB1EA7A" w:rsidR="00067C6D" w:rsidRPr="00F86424" w:rsidDel="002739DA" w:rsidRDefault="00067C6D" w:rsidP="003228B4">
            <w:pPr>
              <w:numPr>
                <w:ilvl w:val="0"/>
                <w:numId w:val="47"/>
              </w:numPr>
              <w:spacing w:after="0" w:line="240" w:lineRule="auto"/>
              <w:jc w:val="both"/>
              <w:rPr>
                <w:del w:id="2462" w:author="anna.resch88@gmail.com" w:date="2022-01-03T16:08:00Z"/>
                <w:rFonts w:asciiTheme="majorHAnsi" w:eastAsia="Times New Roman" w:hAnsiTheme="majorHAnsi" w:cstheme="majorHAnsi"/>
                <w:color w:val="000000"/>
                <w:lang w:val="en-US" w:eastAsia="de-DE"/>
                <w:rPrChange w:id="2463" w:author="anna.resch88@gmail.com" w:date="2022-01-04T09:34:00Z">
                  <w:rPr>
                    <w:del w:id="2464" w:author="anna.resch88@gmail.com" w:date="2022-01-03T16:08:00Z"/>
                    <w:rFonts w:asciiTheme="majorHAnsi" w:eastAsia="Times New Roman" w:hAnsiTheme="majorHAnsi" w:cstheme="majorHAnsi"/>
                    <w:color w:val="000000"/>
                    <w:lang w:eastAsia="de-DE"/>
                  </w:rPr>
                </w:rPrChange>
              </w:rPr>
            </w:pPr>
            <w:del w:id="2465" w:author="anna.resch88@gmail.com" w:date="2022-01-03T16:08:00Z">
              <w:r w:rsidRPr="00F86424" w:rsidDel="002739DA">
                <w:rPr>
                  <w:rFonts w:asciiTheme="majorHAnsi" w:eastAsia="Times New Roman" w:hAnsiTheme="majorHAnsi" w:cstheme="majorHAnsi"/>
                  <w:color w:val="000000"/>
                  <w:lang w:val="en-US" w:eastAsia="de-DE"/>
                  <w:rPrChange w:id="2466" w:author="anna.resch88@gmail.com" w:date="2022-01-04T09:34:00Z">
                    <w:rPr>
                      <w:rFonts w:asciiTheme="majorHAnsi" w:eastAsia="Times New Roman" w:hAnsiTheme="majorHAnsi" w:cstheme="majorHAnsi"/>
                      <w:color w:val="000000"/>
                      <w:lang w:eastAsia="de-DE"/>
                    </w:rPr>
                  </w:rPrChange>
                </w:rPr>
                <w:delText>ULD-V20-ULD, sample 3</w:delText>
              </w:r>
              <w:bookmarkStart w:id="2467" w:name="_Toc92186750"/>
              <w:bookmarkStart w:id="2468" w:name="_Toc92187442"/>
              <w:bookmarkStart w:id="2469" w:name="_Toc92188134"/>
              <w:bookmarkStart w:id="2470" w:name="_Toc92188824"/>
              <w:bookmarkStart w:id="2471" w:name="_Toc92189479"/>
              <w:bookmarkStart w:id="2472" w:name="_Toc92190135"/>
              <w:bookmarkStart w:id="2473" w:name="_Toc92190791"/>
              <w:bookmarkEnd w:id="2467"/>
              <w:bookmarkEnd w:id="2468"/>
              <w:bookmarkEnd w:id="2469"/>
              <w:bookmarkEnd w:id="2470"/>
              <w:bookmarkEnd w:id="2471"/>
              <w:bookmarkEnd w:id="2472"/>
              <w:bookmarkEnd w:id="2473"/>
            </w:del>
          </w:p>
        </w:tc>
        <w:tc>
          <w:tcPr>
            <w:tcW w:w="859" w:type="dxa"/>
            <w:tcBorders>
              <w:top w:val="nil"/>
              <w:left w:val="nil"/>
              <w:bottom w:val="single" w:sz="4" w:space="0" w:color="000000"/>
              <w:right w:val="single" w:sz="4" w:space="0" w:color="000000"/>
            </w:tcBorders>
            <w:shd w:val="clear" w:color="000000" w:fill="DDEBF7"/>
            <w:noWrap/>
            <w:vAlign w:val="bottom"/>
            <w:hideMark/>
          </w:tcPr>
          <w:p w14:paraId="76BD23E1" w14:textId="764DC31E" w:rsidR="00067C6D" w:rsidRPr="00F86424" w:rsidDel="002739DA" w:rsidRDefault="00067C6D" w:rsidP="003228B4">
            <w:pPr>
              <w:numPr>
                <w:ilvl w:val="0"/>
                <w:numId w:val="47"/>
              </w:numPr>
              <w:spacing w:after="0" w:line="240" w:lineRule="auto"/>
              <w:jc w:val="center"/>
              <w:rPr>
                <w:del w:id="2474" w:author="anna.resch88@gmail.com" w:date="2022-01-03T16:08:00Z"/>
                <w:rFonts w:asciiTheme="majorHAnsi" w:eastAsia="Times New Roman" w:hAnsiTheme="majorHAnsi" w:cstheme="majorHAnsi"/>
                <w:color w:val="000000"/>
                <w:lang w:val="en-US" w:eastAsia="de-DE"/>
                <w:rPrChange w:id="2475" w:author="anna.resch88@gmail.com" w:date="2022-01-04T09:34:00Z">
                  <w:rPr>
                    <w:del w:id="2476" w:author="anna.resch88@gmail.com" w:date="2022-01-03T16:08:00Z"/>
                    <w:rFonts w:asciiTheme="majorHAnsi" w:eastAsia="Times New Roman" w:hAnsiTheme="majorHAnsi" w:cstheme="majorHAnsi"/>
                    <w:color w:val="000000"/>
                    <w:lang w:eastAsia="de-DE"/>
                  </w:rPr>
                </w:rPrChange>
              </w:rPr>
            </w:pPr>
            <w:del w:id="2477" w:author="anna.resch88@gmail.com" w:date="2022-01-03T16:08:00Z">
              <w:r w:rsidRPr="00F86424" w:rsidDel="002739DA">
                <w:rPr>
                  <w:rFonts w:asciiTheme="majorHAnsi" w:eastAsia="Times New Roman" w:hAnsiTheme="majorHAnsi" w:cstheme="majorHAnsi"/>
                  <w:color w:val="000000"/>
                  <w:lang w:val="en-US" w:eastAsia="de-DE"/>
                  <w:rPrChange w:id="2478" w:author="anna.resch88@gmail.com" w:date="2022-01-04T09:34:00Z">
                    <w:rPr>
                      <w:rFonts w:asciiTheme="majorHAnsi" w:eastAsia="Times New Roman" w:hAnsiTheme="majorHAnsi" w:cstheme="majorHAnsi"/>
                      <w:color w:val="000000"/>
                      <w:lang w:eastAsia="de-DE"/>
                    </w:rPr>
                  </w:rPrChange>
                </w:rPr>
                <w:delText>10%</w:delText>
              </w:r>
              <w:bookmarkStart w:id="2479" w:name="_Toc92186751"/>
              <w:bookmarkStart w:id="2480" w:name="_Toc92187443"/>
              <w:bookmarkStart w:id="2481" w:name="_Toc92188135"/>
              <w:bookmarkStart w:id="2482" w:name="_Toc92188825"/>
              <w:bookmarkStart w:id="2483" w:name="_Toc92189480"/>
              <w:bookmarkStart w:id="2484" w:name="_Toc92190136"/>
              <w:bookmarkStart w:id="2485" w:name="_Toc92190792"/>
              <w:bookmarkEnd w:id="2479"/>
              <w:bookmarkEnd w:id="2480"/>
              <w:bookmarkEnd w:id="2481"/>
              <w:bookmarkEnd w:id="2482"/>
              <w:bookmarkEnd w:id="2483"/>
              <w:bookmarkEnd w:id="2484"/>
              <w:bookmarkEnd w:id="2485"/>
            </w:del>
          </w:p>
        </w:tc>
        <w:tc>
          <w:tcPr>
            <w:tcW w:w="937" w:type="dxa"/>
            <w:tcBorders>
              <w:top w:val="nil"/>
              <w:left w:val="nil"/>
              <w:bottom w:val="single" w:sz="4" w:space="0" w:color="auto"/>
              <w:right w:val="single" w:sz="4" w:space="0" w:color="auto"/>
            </w:tcBorders>
            <w:shd w:val="clear" w:color="000000" w:fill="DDEBF7"/>
            <w:noWrap/>
            <w:vAlign w:val="bottom"/>
            <w:hideMark/>
          </w:tcPr>
          <w:p w14:paraId="51165743" w14:textId="53958665" w:rsidR="00067C6D" w:rsidRPr="00F86424" w:rsidDel="002739DA" w:rsidRDefault="00067C6D" w:rsidP="003228B4">
            <w:pPr>
              <w:numPr>
                <w:ilvl w:val="0"/>
                <w:numId w:val="47"/>
              </w:numPr>
              <w:spacing w:after="0" w:line="240" w:lineRule="auto"/>
              <w:jc w:val="center"/>
              <w:rPr>
                <w:del w:id="2486" w:author="anna.resch88@gmail.com" w:date="2022-01-03T16:08:00Z"/>
                <w:rFonts w:asciiTheme="majorHAnsi" w:eastAsia="Times New Roman" w:hAnsiTheme="majorHAnsi" w:cstheme="majorHAnsi"/>
                <w:color w:val="000000"/>
                <w:lang w:val="en-US" w:eastAsia="de-DE"/>
                <w:rPrChange w:id="2487" w:author="anna.resch88@gmail.com" w:date="2022-01-04T09:34:00Z">
                  <w:rPr>
                    <w:del w:id="2488" w:author="anna.resch88@gmail.com" w:date="2022-01-03T16:08:00Z"/>
                    <w:rFonts w:asciiTheme="majorHAnsi" w:eastAsia="Times New Roman" w:hAnsiTheme="majorHAnsi" w:cstheme="majorHAnsi"/>
                    <w:color w:val="000000"/>
                    <w:lang w:eastAsia="de-DE"/>
                  </w:rPr>
                </w:rPrChange>
              </w:rPr>
            </w:pPr>
            <w:del w:id="2489" w:author="anna.resch88@gmail.com" w:date="2022-01-03T16:08:00Z">
              <w:r w:rsidRPr="00F86424" w:rsidDel="002739DA">
                <w:rPr>
                  <w:rFonts w:asciiTheme="majorHAnsi" w:eastAsia="Times New Roman" w:hAnsiTheme="majorHAnsi" w:cstheme="majorHAnsi"/>
                  <w:color w:val="000000"/>
                  <w:lang w:val="en-US" w:eastAsia="de-DE"/>
                  <w:rPrChange w:id="2490" w:author="anna.resch88@gmail.com" w:date="2022-01-04T09:34:00Z">
                    <w:rPr>
                      <w:rFonts w:asciiTheme="majorHAnsi" w:eastAsia="Times New Roman" w:hAnsiTheme="majorHAnsi" w:cstheme="majorHAnsi"/>
                      <w:color w:val="000000"/>
                      <w:lang w:eastAsia="de-DE"/>
                    </w:rPr>
                  </w:rPrChange>
                </w:rPr>
                <w:delText>water</w:delText>
              </w:r>
              <w:bookmarkStart w:id="2491" w:name="_Toc92186752"/>
              <w:bookmarkStart w:id="2492" w:name="_Toc92187444"/>
              <w:bookmarkStart w:id="2493" w:name="_Toc92188136"/>
              <w:bookmarkStart w:id="2494" w:name="_Toc92188826"/>
              <w:bookmarkStart w:id="2495" w:name="_Toc92189481"/>
              <w:bookmarkStart w:id="2496" w:name="_Toc92190137"/>
              <w:bookmarkStart w:id="2497" w:name="_Toc92190793"/>
              <w:bookmarkEnd w:id="2491"/>
              <w:bookmarkEnd w:id="2492"/>
              <w:bookmarkEnd w:id="2493"/>
              <w:bookmarkEnd w:id="2494"/>
              <w:bookmarkEnd w:id="2495"/>
              <w:bookmarkEnd w:id="2496"/>
              <w:bookmarkEnd w:id="2497"/>
            </w:del>
          </w:p>
        </w:tc>
        <w:tc>
          <w:tcPr>
            <w:tcW w:w="952" w:type="dxa"/>
            <w:tcBorders>
              <w:top w:val="nil"/>
              <w:left w:val="nil"/>
              <w:bottom w:val="single" w:sz="4" w:space="0" w:color="000000"/>
              <w:right w:val="single" w:sz="4" w:space="0" w:color="000000"/>
            </w:tcBorders>
            <w:shd w:val="clear" w:color="000000" w:fill="DDEBF7"/>
            <w:noWrap/>
            <w:vAlign w:val="bottom"/>
            <w:hideMark/>
          </w:tcPr>
          <w:p w14:paraId="611E8E2A" w14:textId="500B6FC4" w:rsidR="00067C6D" w:rsidRPr="00F86424" w:rsidDel="002739DA" w:rsidRDefault="00067C6D" w:rsidP="003228B4">
            <w:pPr>
              <w:numPr>
                <w:ilvl w:val="0"/>
                <w:numId w:val="47"/>
              </w:numPr>
              <w:spacing w:after="0" w:line="240" w:lineRule="auto"/>
              <w:jc w:val="center"/>
              <w:rPr>
                <w:del w:id="2498" w:author="anna.resch88@gmail.com" w:date="2022-01-03T16:08:00Z"/>
                <w:rFonts w:asciiTheme="majorHAnsi" w:eastAsia="Times New Roman" w:hAnsiTheme="majorHAnsi" w:cstheme="majorHAnsi"/>
                <w:color w:val="000000"/>
                <w:lang w:val="en-US" w:eastAsia="de-DE"/>
                <w:rPrChange w:id="2499" w:author="anna.resch88@gmail.com" w:date="2022-01-04T09:34:00Z">
                  <w:rPr>
                    <w:del w:id="2500" w:author="anna.resch88@gmail.com" w:date="2022-01-03T16:08:00Z"/>
                    <w:rFonts w:asciiTheme="majorHAnsi" w:eastAsia="Times New Roman" w:hAnsiTheme="majorHAnsi" w:cstheme="majorHAnsi"/>
                    <w:color w:val="000000"/>
                    <w:lang w:eastAsia="de-DE"/>
                  </w:rPr>
                </w:rPrChange>
              </w:rPr>
            </w:pPr>
            <w:del w:id="2501" w:author="anna.resch88@gmail.com" w:date="2022-01-03T16:08:00Z">
              <w:r w:rsidRPr="00F86424" w:rsidDel="002739DA">
                <w:rPr>
                  <w:rFonts w:asciiTheme="majorHAnsi" w:eastAsia="Times New Roman" w:hAnsiTheme="majorHAnsi" w:cstheme="majorHAnsi"/>
                  <w:color w:val="000000"/>
                  <w:lang w:val="en-US" w:eastAsia="de-DE"/>
                  <w:rPrChange w:id="2502" w:author="anna.resch88@gmail.com" w:date="2022-01-04T09:34:00Z">
                    <w:rPr>
                      <w:rFonts w:asciiTheme="majorHAnsi" w:eastAsia="Times New Roman" w:hAnsiTheme="majorHAnsi" w:cstheme="majorHAnsi"/>
                      <w:color w:val="000000"/>
                      <w:lang w:eastAsia="de-DE"/>
                    </w:rPr>
                  </w:rPrChange>
                </w:rPr>
                <w:delText>Ru(II)bpy</w:delText>
              </w:r>
              <w:bookmarkStart w:id="2503" w:name="_Toc92186753"/>
              <w:bookmarkStart w:id="2504" w:name="_Toc92187445"/>
              <w:bookmarkStart w:id="2505" w:name="_Toc92188137"/>
              <w:bookmarkStart w:id="2506" w:name="_Toc92188827"/>
              <w:bookmarkStart w:id="2507" w:name="_Toc92189482"/>
              <w:bookmarkStart w:id="2508" w:name="_Toc92190138"/>
              <w:bookmarkStart w:id="2509" w:name="_Toc92190794"/>
              <w:bookmarkEnd w:id="2503"/>
              <w:bookmarkEnd w:id="2504"/>
              <w:bookmarkEnd w:id="2505"/>
              <w:bookmarkEnd w:id="2506"/>
              <w:bookmarkEnd w:id="2507"/>
              <w:bookmarkEnd w:id="2508"/>
              <w:bookmarkEnd w:id="2509"/>
            </w:del>
          </w:p>
        </w:tc>
        <w:tc>
          <w:tcPr>
            <w:tcW w:w="1081" w:type="dxa"/>
            <w:tcBorders>
              <w:top w:val="nil"/>
              <w:left w:val="nil"/>
              <w:bottom w:val="single" w:sz="4" w:space="0" w:color="000000"/>
              <w:right w:val="single" w:sz="4" w:space="0" w:color="000000"/>
            </w:tcBorders>
            <w:shd w:val="clear" w:color="000000" w:fill="DDEBF7"/>
            <w:noWrap/>
            <w:vAlign w:val="bottom"/>
            <w:hideMark/>
          </w:tcPr>
          <w:p w14:paraId="6C40BF84" w14:textId="56FC685C" w:rsidR="00067C6D" w:rsidRPr="00F86424" w:rsidDel="002739DA" w:rsidRDefault="00067C6D" w:rsidP="003228B4">
            <w:pPr>
              <w:numPr>
                <w:ilvl w:val="0"/>
                <w:numId w:val="47"/>
              </w:numPr>
              <w:spacing w:after="0" w:line="240" w:lineRule="auto"/>
              <w:jc w:val="center"/>
              <w:rPr>
                <w:del w:id="2510" w:author="anna.resch88@gmail.com" w:date="2022-01-03T16:08:00Z"/>
                <w:rFonts w:asciiTheme="majorHAnsi" w:eastAsia="Times New Roman" w:hAnsiTheme="majorHAnsi" w:cstheme="majorHAnsi"/>
                <w:color w:val="000000"/>
                <w:lang w:val="en-US" w:eastAsia="de-DE"/>
                <w:rPrChange w:id="2511" w:author="anna.resch88@gmail.com" w:date="2022-01-04T09:34:00Z">
                  <w:rPr>
                    <w:del w:id="2512" w:author="anna.resch88@gmail.com" w:date="2022-01-03T16:08:00Z"/>
                    <w:rFonts w:asciiTheme="majorHAnsi" w:eastAsia="Times New Roman" w:hAnsiTheme="majorHAnsi" w:cstheme="majorHAnsi"/>
                    <w:color w:val="000000"/>
                    <w:lang w:eastAsia="de-DE"/>
                  </w:rPr>
                </w:rPrChange>
              </w:rPr>
            </w:pPr>
            <w:del w:id="2513" w:author="anna.resch88@gmail.com" w:date="2022-01-03T16:08:00Z">
              <w:r w:rsidRPr="00F86424" w:rsidDel="002739DA">
                <w:rPr>
                  <w:rFonts w:asciiTheme="majorHAnsi" w:eastAsia="Times New Roman" w:hAnsiTheme="majorHAnsi" w:cstheme="majorHAnsi"/>
                  <w:color w:val="000000"/>
                  <w:lang w:val="en-US" w:eastAsia="de-DE"/>
                  <w:rPrChange w:id="2514" w:author="anna.resch88@gmail.com" w:date="2022-01-04T09:34:00Z">
                    <w:rPr>
                      <w:rFonts w:asciiTheme="majorHAnsi" w:eastAsia="Times New Roman" w:hAnsiTheme="majorHAnsi" w:cstheme="majorHAnsi"/>
                      <w:color w:val="000000"/>
                      <w:lang w:eastAsia="de-DE"/>
                    </w:rPr>
                  </w:rPrChange>
                </w:rPr>
                <w:delText>25.4</w:delText>
              </w:r>
              <w:bookmarkStart w:id="2515" w:name="_Toc92186754"/>
              <w:bookmarkStart w:id="2516" w:name="_Toc92187446"/>
              <w:bookmarkStart w:id="2517" w:name="_Toc92188138"/>
              <w:bookmarkStart w:id="2518" w:name="_Toc92188828"/>
              <w:bookmarkStart w:id="2519" w:name="_Toc92189483"/>
              <w:bookmarkStart w:id="2520" w:name="_Toc92190139"/>
              <w:bookmarkStart w:id="2521" w:name="_Toc92190795"/>
              <w:bookmarkEnd w:id="2515"/>
              <w:bookmarkEnd w:id="2516"/>
              <w:bookmarkEnd w:id="2517"/>
              <w:bookmarkEnd w:id="2518"/>
              <w:bookmarkEnd w:id="2519"/>
              <w:bookmarkEnd w:id="2520"/>
              <w:bookmarkEnd w:id="2521"/>
            </w:del>
          </w:p>
        </w:tc>
        <w:tc>
          <w:tcPr>
            <w:tcW w:w="1349" w:type="dxa"/>
            <w:tcBorders>
              <w:top w:val="nil"/>
              <w:left w:val="nil"/>
              <w:bottom w:val="single" w:sz="4" w:space="0" w:color="000000"/>
              <w:right w:val="single" w:sz="4" w:space="0" w:color="000000"/>
            </w:tcBorders>
            <w:shd w:val="clear" w:color="000000" w:fill="DDEBF7"/>
            <w:noWrap/>
            <w:vAlign w:val="bottom"/>
            <w:hideMark/>
          </w:tcPr>
          <w:p w14:paraId="0B001821" w14:textId="25EE6F60" w:rsidR="00067C6D" w:rsidRPr="00F86424" w:rsidDel="002739DA" w:rsidRDefault="00067C6D" w:rsidP="003228B4">
            <w:pPr>
              <w:numPr>
                <w:ilvl w:val="0"/>
                <w:numId w:val="47"/>
              </w:numPr>
              <w:spacing w:after="0" w:line="240" w:lineRule="auto"/>
              <w:jc w:val="center"/>
              <w:rPr>
                <w:del w:id="2522" w:author="anna.resch88@gmail.com" w:date="2022-01-03T16:08:00Z"/>
                <w:rFonts w:asciiTheme="majorHAnsi" w:eastAsia="Times New Roman" w:hAnsiTheme="majorHAnsi" w:cstheme="majorHAnsi"/>
                <w:color w:val="000000"/>
                <w:lang w:val="en-US" w:eastAsia="de-DE"/>
                <w:rPrChange w:id="2523" w:author="anna.resch88@gmail.com" w:date="2022-01-04T09:34:00Z">
                  <w:rPr>
                    <w:del w:id="2524" w:author="anna.resch88@gmail.com" w:date="2022-01-03T16:08:00Z"/>
                    <w:rFonts w:asciiTheme="majorHAnsi" w:eastAsia="Times New Roman" w:hAnsiTheme="majorHAnsi" w:cstheme="majorHAnsi"/>
                    <w:color w:val="000000"/>
                    <w:lang w:eastAsia="de-DE"/>
                  </w:rPr>
                </w:rPrChange>
              </w:rPr>
            </w:pPr>
            <w:del w:id="2525" w:author="anna.resch88@gmail.com" w:date="2022-01-03T16:08:00Z">
              <w:r w:rsidRPr="00F86424" w:rsidDel="002739DA">
                <w:rPr>
                  <w:rFonts w:asciiTheme="majorHAnsi" w:eastAsia="Times New Roman" w:hAnsiTheme="majorHAnsi" w:cstheme="majorHAnsi"/>
                  <w:color w:val="000000"/>
                  <w:lang w:val="en-US" w:eastAsia="de-DE"/>
                  <w:rPrChange w:id="2526" w:author="anna.resch88@gmail.com" w:date="2022-01-04T09:34:00Z">
                    <w:rPr>
                      <w:rFonts w:asciiTheme="majorHAnsi" w:eastAsia="Times New Roman" w:hAnsiTheme="majorHAnsi" w:cstheme="majorHAnsi"/>
                      <w:color w:val="000000"/>
                      <w:lang w:eastAsia="de-DE"/>
                    </w:rPr>
                  </w:rPrChange>
                </w:rPr>
                <w:delText>15</w:delText>
              </w:r>
              <w:bookmarkStart w:id="2527" w:name="_Toc92186755"/>
              <w:bookmarkStart w:id="2528" w:name="_Toc92187447"/>
              <w:bookmarkStart w:id="2529" w:name="_Toc92188139"/>
              <w:bookmarkStart w:id="2530" w:name="_Toc92188829"/>
              <w:bookmarkStart w:id="2531" w:name="_Toc92189484"/>
              <w:bookmarkStart w:id="2532" w:name="_Toc92190140"/>
              <w:bookmarkStart w:id="2533" w:name="_Toc92190796"/>
              <w:bookmarkEnd w:id="2527"/>
              <w:bookmarkEnd w:id="2528"/>
              <w:bookmarkEnd w:id="2529"/>
              <w:bookmarkEnd w:id="2530"/>
              <w:bookmarkEnd w:id="2531"/>
              <w:bookmarkEnd w:id="2532"/>
              <w:bookmarkEnd w:id="2533"/>
            </w:del>
          </w:p>
        </w:tc>
        <w:tc>
          <w:tcPr>
            <w:tcW w:w="892" w:type="dxa"/>
            <w:tcBorders>
              <w:top w:val="nil"/>
              <w:left w:val="nil"/>
              <w:bottom w:val="single" w:sz="4" w:space="0" w:color="000000"/>
              <w:right w:val="single" w:sz="4" w:space="0" w:color="000000"/>
            </w:tcBorders>
            <w:shd w:val="clear" w:color="000000" w:fill="DDEBF7"/>
            <w:noWrap/>
            <w:vAlign w:val="bottom"/>
            <w:hideMark/>
          </w:tcPr>
          <w:p w14:paraId="1DAA5021" w14:textId="1C34DE29" w:rsidR="00067C6D" w:rsidRPr="00F86424" w:rsidDel="002739DA" w:rsidRDefault="00067C6D" w:rsidP="003228B4">
            <w:pPr>
              <w:numPr>
                <w:ilvl w:val="0"/>
                <w:numId w:val="47"/>
              </w:numPr>
              <w:spacing w:after="0" w:line="240" w:lineRule="auto"/>
              <w:jc w:val="center"/>
              <w:rPr>
                <w:del w:id="2534" w:author="anna.resch88@gmail.com" w:date="2022-01-03T16:08:00Z"/>
                <w:rFonts w:asciiTheme="majorHAnsi" w:eastAsia="Times New Roman" w:hAnsiTheme="majorHAnsi" w:cstheme="majorHAnsi"/>
                <w:color w:val="000000"/>
                <w:lang w:val="en-US" w:eastAsia="de-DE"/>
                <w:rPrChange w:id="2535" w:author="anna.resch88@gmail.com" w:date="2022-01-04T09:34:00Z">
                  <w:rPr>
                    <w:del w:id="2536" w:author="anna.resch88@gmail.com" w:date="2022-01-03T16:08:00Z"/>
                    <w:rFonts w:asciiTheme="majorHAnsi" w:eastAsia="Times New Roman" w:hAnsiTheme="majorHAnsi" w:cstheme="majorHAnsi"/>
                    <w:color w:val="000000"/>
                    <w:lang w:eastAsia="de-DE"/>
                  </w:rPr>
                </w:rPrChange>
              </w:rPr>
            </w:pPr>
            <w:del w:id="2537" w:author="anna.resch88@gmail.com" w:date="2022-01-03T16:08:00Z">
              <w:r w:rsidRPr="00F86424" w:rsidDel="002739DA">
                <w:rPr>
                  <w:rFonts w:asciiTheme="majorHAnsi" w:eastAsia="Times New Roman" w:hAnsiTheme="majorHAnsi" w:cstheme="majorHAnsi"/>
                  <w:color w:val="000000"/>
                  <w:lang w:val="en-US" w:eastAsia="de-DE"/>
                  <w:rPrChange w:id="2538" w:author="anna.resch88@gmail.com" w:date="2022-01-04T09:34:00Z">
                    <w:rPr>
                      <w:rFonts w:asciiTheme="majorHAnsi" w:eastAsia="Times New Roman" w:hAnsiTheme="majorHAnsi" w:cstheme="majorHAnsi"/>
                      <w:color w:val="000000"/>
                      <w:lang w:eastAsia="de-DE"/>
                    </w:rPr>
                  </w:rPrChange>
                </w:rPr>
                <w:delText>69.44</w:delText>
              </w:r>
              <w:bookmarkStart w:id="2539" w:name="_Toc92186756"/>
              <w:bookmarkStart w:id="2540" w:name="_Toc92187448"/>
              <w:bookmarkStart w:id="2541" w:name="_Toc92188140"/>
              <w:bookmarkStart w:id="2542" w:name="_Toc92188830"/>
              <w:bookmarkStart w:id="2543" w:name="_Toc92189485"/>
              <w:bookmarkStart w:id="2544" w:name="_Toc92190141"/>
              <w:bookmarkStart w:id="2545" w:name="_Toc92190797"/>
              <w:bookmarkEnd w:id="2539"/>
              <w:bookmarkEnd w:id="2540"/>
              <w:bookmarkEnd w:id="2541"/>
              <w:bookmarkEnd w:id="2542"/>
              <w:bookmarkEnd w:id="2543"/>
              <w:bookmarkEnd w:id="2544"/>
              <w:bookmarkEnd w:id="2545"/>
            </w:del>
          </w:p>
        </w:tc>
        <w:tc>
          <w:tcPr>
            <w:tcW w:w="743" w:type="dxa"/>
            <w:tcBorders>
              <w:top w:val="nil"/>
              <w:left w:val="nil"/>
              <w:bottom w:val="single" w:sz="4" w:space="0" w:color="000000"/>
              <w:right w:val="nil"/>
            </w:tcBorders>
            <w:shd w:val="clear" w:color="000000" w:fill="DDEBF7"/>
            <w:noWrap/>
            <w:vAlign w:val="bottom"/>
            <w:hideMark/>
          </w:tcPr>
          <w:p w14:paraId="29D0C6ED" w14:textId="0E8DFB9D" w:rsidR="00067C6D" w:rsidRPr="00F86424" w:rsidDel="002739DA" w:rsidRDefault="00067C6D" w:rsidP="003228B4">
            <w:pPr>
              <w:numPr>
                <w:ilvl w:val="0"/>
                <w:numId w:val="47"/>
              </w:numPr>
              <w:spacing w:after="0" w:line="240" w:lineRule="auto"/>
              <w:jc w:val="center"/>
              <w:rPr>
                <w:del w:id="2546" w:author="anna.resch88@gmail.com" w:date="2022-01-03T16:08:00Z"/>
                <w:rFonts w:asciiTheme="majorHAnsi" w:eastAsia="Times New Roman" w:hAnsiTheme="majorHAnsi" w:cstheme="majorHAnsi"/>
                <w:color w:val="000000"/>
                <w:lang w:val="en-US" w:eastAsia="de-DE"/>
                <w:rPrChange w:id="2547" w:author="anna.resch88@gmail.com" w:date="2022-01-04T09:34:00Z">
                  <w:rPr>
                    <w:del w:id="2548" w:author="anna.resch88@gmail.com" w:date="2022-01-03T16:08:00Z"/>
                    <w:rFonts w:asciiTheme="majorHAnsi" w:eastAsia="Times New Roman" w:hAnsiTheme="majorHAnsi" w:cstheme="majorHAnsi"/>
                    <w:color w:val="000000"/>
                    <w:lang w:eastAsia="de-DE"/>
                  </w:rPr>
                </w:rPrChange>
              </w:rPr>
            </w:pPr>
            <w:del w:id="2549" w:author="anna.resch88@gmail.com" w:date="2022-01-03T16:08:00Z">
              <w:r w:rsidRPr="00F86424" w:rsidDel="002739DA">
                <w:rPr>
                  <w:rFonts w:asciiTheme="majorHAnsi" w:eastAsia="Times New Roman" w:hAnsiTheme="majorHAnsi" w:cstheme="majorHAnsi"/>
                  <w:color w:val="000000"/>
                  <w:lang w:val="en-US" w:eastAsia="de-DE"/>
                  <w:rPrChange w:id="2550" w:author="anna.resch88@gmail.com" w:date="2022-01-04T09:34:00Z">
                    <w:rPr>
                      <w:rFonts w:asciiTheme="majorHAnsi" w:eastAsia="Times New Roman" w:hAnsiTheme="majorHAnsi" w:cstheme="majorHAnsi"/>
                      <w:color w:val="000000"/>
                      <w:lang w:eastAsia="de-DE"/>
                    </w:rPr>
                  </w:rPrChange>
                </w:rPr>
                <w:delText>4.38</w:delText>
              </w:r>
              <w:bookmarkStart w:id="2551" w:name="_Toc92186757"/>
              <w:bookmarkStart w:id="2552" w:name="_Toc92187449"/>
              <w:bookmarkStart w:id="2553" w:name="_Toc92188141"/>
              <w:bookmarkStart w:id="2554" w:name="_Toc92188831"/>
              <w:bookmarkStart w:id="2555" w:name="_Toc92189486"/>
              <w:bookmarkStart w:id="2556" w:name="_Toc92190142"/>
              <w:bookmarkStart w:id="2557" w:name="_Toc92190798"/>
              <w:bookmarkEnd w:id="2551"/>
              <w:bookmarkEnd w:id="2552"/>
              <w:bookmarkEnd w:id="2553"/>
              <w:bookmarkEnd w:id="2554"/>
              <w:bookmarkEnd w:id="2555"/>
              <w:bookmarkEnd w:id="2556"/>
              <w:bookmarkEnd w:id="2557"/>
            </w:del>
          </w:p>
        </w:tc>
        <w:tc>
          <w:tcPr>
            <w:tcW w:w="989" w:type="dxa"/>
            <w:tcBorders>
              <w:top w:val="nil"/>
              <w:left w:val="single" w:sz="4" w:space="0" w:color="auto"/>
              <w:bottom w:val="single" w:sz="4" w:space="0" w:color="auto"/>
              <w:right w:val="single" w:sz="4" w:space="0" w:color="auto"/>
            </w:tcBorders>
            <w:shd w:val="clear" w:color="000000" w:fill="DDEBF7"/>
            <w:noWrap/>
            <w:vAlign w:val="bottom"/>
            <w:hideMark/>
          </w:tcPr>
          <w:p w14:paraId="496C29C5" w14:textId="77FA7FB0" w:rsidR="00067C6D" w:rsidRPr="00F86424" w:rsidDel="002739DA" w:rsidRDefault="00067C6D" w:rsidP="003228B4">
            <w:pPr>
              <w:numPr>
                <w:ilvl w:val="0"/>
                <w:numId w:val="47"/>
              </w:numPr>
              <w:spacing w:after="0" w:line="240" w:lineRule="auto"/>
              <w:jc w:val="center"/>
              <w:rPr>
                <w:del w:id="2558" w:author="anna.resch88@gmail.com" w:date="2022-01-03T16:08:00Z"/>
                <w:rFonts w:asciiTheme="majorHAnsi" w:eastAsia="Times New Roman" w:hAnsiTheme="majorHAnsi" w:cstheme="majorHAnsi"/>
                <w:color w:val="FFFFFF"/>
                <w:lang w:val="en-US" w:eastAsia="de-DE"/>
                <w:rPrChange w:id="2559" w:author="anna.resch88@gmail.com" w:date="2022-01-04T09:34:00Z">
                  <w:rPr>
                    <w:del w:id="2560" w:author="anna.resch88@gmail.com" w:date="2022-01-03T16:08:00Z"/>
                    <w:rFonts w:asciiTheme="majorHAnsi" w:eastAsia="Times New Roman" w:hAnsiTheme="majorHAnsi" w:cstheme="majorHAnsi"/>
                    <w:color w:val="FFFFFF"/>
                    <w:lang w:eastAsia="de-DE"/>
                  </w:rPr>
                </w:rPrChange>
              </w:rPr>
            </w:pPr>
            <w:bookmarkStart w:id="2561" w:name="_Toc92186758"/>
            <w:bookmarkStart w:id="2562" w:name="_Toc92187450"/>
            <w:bookmarkStart w:id="2563" w:name="_Toc92188142"/>
            <w:bookmarkStart w:id="2564" w:name="_Toc92188832"/>
            <w:bookmarkStart w:id="2565" w:name="_Toc92189487"/>
            <w:bookmarkStart w:id="2566" w:name="_Toc92190143"/>
            <w:bookmarkStart w:id="2567" w:name="_Toc92190799"/>
            <w:bookmarkEnd w:id="2561"/>
            <w:bookmarkEnd w:id="2562"/>
            <w:bookmarkEnd w:id="2563"/>
            <w:bookmarkEnd w:id="2564"/>
            <w:bookmarkEnd w:id="2565"/>
            <w:bookmarkEnd w:id="2566"/>
            <w:bookmarkEnd w:id="2567"/>
          </w:p>
        </w:tc>
        <w:tc>
          <w:tcPr>
            <w:tcW w:w="898" w:type="dxa"/>
            <w:tcBorders>
              <w:top w:val="nil"/>
              <w:left w:val="nil"/>
              <w:bottom w:val="single" w:sz="4" w:space="0" w:color="auto"/>
              <w:right w:val="single" w:sz="4" w:space="0" w:color="auto"/>
            </w:tcBorders>
            <w:shd w:val="clear" w:color="000000" w:fill="DDEBF7"/>
            <w:noWrap/>
            <w:vAlign w:val="bottom"/>
            <w:hideMark/>
          </w:tcPr>
          <w:p w14:paraId="558B42D5" w14:textId="600171FB" w:rsidR="00067C6D" w:rsidRPr="00F86424" w:rsidDel="002739DA" w:rsidRDefault="00067C6D" w:rsidP="003228B4">
            <w:pPr>
              <w:numPr>
                <w:ilvl w:val="0"/>
                <w:numId w:val="47"/>
              </w:numPr>
              <w:spacing w:after="0" w:line="240" w:lineRule="auto"/>
              <w:jc w:val="center"/>
              <w:rPr>
                <w:del w:id="2568" w:author="anna.resch88@gmail.com" w:date="2022-01-03T16:08:00Z"/>
                <w:rFonts w:asciiTheme="majorHAnsi" w:eastAsia="Times New Roman" w:hAnsiTheme="majorHAnsi" w:cstheme="majorHAnsi"/>
                <w:color w:val="000000"/>
                <w:lang w:val="en-US" w:eastAsia="de-DE"/>
                <w:rPrChange w:id="2569" w:author="anna.resch88@gmail.com" w:date="2022-01-04T09:34:00Z">
                  <w:rPr>
                    <w:del w:id="2570" w:author="anna.resch88@gmail.com" w:date="2022-01-03T16:08:00Z"/>
                    <w:rFonts w:asciiTheme="majorHAnsi" w:eastAsia="Times New Roman" w:hAnsiTheme="majorHAnsi" w:cstheme="majorHAnsi"/>
                    <w:color w:val="000000"/>
                    <w:lang w:eastAsia="de-DE"/>
                  </w:rPr>
                </w:rPrChange>
              </w:rPr>
            </w:pPr>
            <w:bookmarkStart w:id="2571" w:name="_Toc92186759"/>
            <w:bookmarkStart w:id="2572" w:name="_Toc92187451"/>
            <w:bookmarkStart w:id="2573" w:name="_Toc92188143"/>
            <w:bookmarkStart w:id="2574" w:name="_Toc92188833"/>
            <w:bookmarkStart w:id="2575" w:name="_Toc92189488"/>
            <w:bookmarkStart w:id="2576" w:name="_Toc92190144"/>
            <w:bookmarkStart w:id="2577" w:name="_Toc92190800"/>
            <w:bookmarkEnd w:id="2571"/>
            <w:bookmarkEnd w:id="2572"/>
            <w:bookmarkEnd w:id="2573"/>
            <w:bookmarkEnd w:id="2574"/>
            <w:bookmarkEnd w:id="2575"/>
            <w:bookmarkEnd w:id="2576"/>
            <w:bookmarkEnd w:id="2577"/>
          </w:p>
        </w:tc>
        <w:bookmarkStart w:id="2578" w:name="_Toc92186760"/>
        <w:bookmarkStart w:id="2579" w:name="_Toc92187452"/>
        <w:bookmarkStart w:id="2580" w:name="_Toc92188144"/>
        <w:bookmarkStart w:id="2581" w:name="_Toc92188834"/>
        <w:bookmarkStart w:id="2582" w:name="_Toc92189489"/>
        <w:bookmarkStart w:id="2583" w:name="_Toc92190145"/>
        <w:bookmarkStart w:id="2584" w:name="_Toc92190801"/>
        <w:bookmarkEnd w:id="2578"/>
        <w:bookmarkEnd w:id="2579"/>
        <w:bookmarkEnd w:id="2580"/>
        <w:bookmarkEnd w:id="2581"/>
        <w:bookmarkEnd w:id="2582"/>
        <w:bookmarkEnd w:id="2583"/>
        <w:bookmarkEnd w:id="2584"/>
      </w:tr>
      <w:tr w:rsidR="00067C6D" w:rsidRPr="009E3BE9" w:rsidDel="002739DA" w14:paraId="7165EC28" w14:textId="2C3DDAC7" w:rsidTr="00D830B0">
        <w:trPr>
          <w:trHeight w:val="290"/>
          <w:del w:id="2585" w:author="anna.resch88@gmail.com" w:date="2022-01-03T16:08:00Z"/>
        </w:trPr>
        <w:tc>
          <w:tcPr>
            <w:tcW w:w="2620" w:type="dxa"/>
            <w:tcBorders>
              <w:top w:val="nil"/>
              <w:left w:val="single" w:sz="4" w:space="0" w:color="auto"/>
              <w:bottom w:val="single" w:sz="4" w:space="0" w:color="auto"/>
              <w:right w:val="single" w:sz="4" w:space="0" w:color="auto"/>
            </w:tcBorders>
            <w:shd w:val="clear" w:color="000000" w:fill="BDD7EE"/>
            <w:noWrap/>
            <w:vAlign w:val="bottom"/>
            <w:hideMark/>
          </w:tcPr>
          <w:p w14:paraId="577F5AD3" w14:textId="0C8BD3FF" w:rsidR="00067C6D" w:rsidRPr="00F86424" w:rsidDel="002739DA" w:rsidRDefault="00067C6D" w:rsidP="003228B4">
            <w:pPr>
              <w:numPr>
                <w:ilvl w:val="0"/>
                <w:numId w:val="47"/>
              </w:numPr>
              <w:spacing w:after="0" w:line="240" w:lineRule="auto"/>
              <w:jc w:val="both"/>
              <w:rPr>
                <w:del w:id="2586" w:author="anna.resch88@gmail.com" w:date="2022-01-03T16:08:00Z"/>
                <w:rFonts w:asciiTheme="majorHAnsi" w:eastAsia="Times New Roman" w:hAnsiTheme="majorHAnsi" w:cstheme="majorHAnsi"/>
                <w:color w:val="000000"/>
                <w:lang w:val="en-US" w:eastAsia="de-DE"/>
                <w:rPrChange w:id="2587" w:author="anna.resch88@gmail.com" w:date="2022-01-04T09:34:00Z">
                  <w:rPr>
                    <w:del w:id="2588" w:author="anna.resch88@gmail.com" w:date="2022-01-03T16:08:00Z"/>
                    <w:rFonts w:asciiTheme="majorHAnsi" w:eastAsia="Times New Roman" w:hAnsiTheme="majorHAnsi" w:cstheme="majorHAnsi"/>
                    <w:color w:val="000000"/>
                    <w:lang w:eastAsia="de-DE"/>
                  </w:rPr>
                </w:rPrChange>
              </w:rPr>
            </w:pPr>
            <w:del w:id="2589" w:author="anna.resch88@gmail.com" w:date="2022-01-03T16:08:00Z">
              <w:r w:rsidRPr="00F86424" w:rsidDel="002739DA">
                <w:rPr>
                  <w:rFonts w:asciiTheme="majorHAnsi" w:eastAsia="Times New Roman" w:hAnsiTheme="majorHAnsi" w:cstheme="majorHAnsi"/>
                  <w:color w:val="000000"/>
                  <w:lang w:val="en-US" w:eastAsia="de-DE"/>
                  <w:rPrChange w:id="2590" w:author="anna.resch88@gmail.com" w:date="2022-01-04T09:34:00Z">
                    <w:rPr>
                      <w:rFonts w:asciiTheme="majorHAnsi" w:eastAsia="Times New Roman" w:hAnsiTheme="majorHAnsi" w:cstheme="majorHAnsi"/>
                      <w:color w:val="000000"/>
                      <w:lang w:eastAsia="de-DE"/>
                    </w:rPr>
                  </w:rPrChange>
                </w:rPr>
                <w:delText>ULD-V20-ULD, sample 1</w:delText>
              </w:r>
              <w:bookmarkStart w:id="2591" w:name="_Toc92186761"/>
              <w:bookmarkStart w:id="2592" w:name="_Toc92187453"/>
              <w:bookmarkStart w:id="2593" w:name="_Toc92188145"/>
              <w:bookmarkStart w:id="2594" w:name="_Toc92188835"/>
              <w:bookmarkStart w:id="2595" w:name="_Toc92189490"/>
              <w:bookmarkStart w:id="2596" w:name="_Toc92190146"/>
              <w:bookmarkStart w:id="2597" w:name="_Toc92190802"/>
              <w:bookmarkEnd w:id="2591"/>
              <w:bookmarkEnd w:id="2592"/>
              <w:bookmarkEnd w:id="2593"/>
              <w:bookmarkEnd w:id="2594"/>
              <w:bookmarkEnd w:id="2595"/>
              <w:bookmarkEnd w:id="2596"/>
              <w:bookmarkEnd w:id="2597"/>
            </w:del>
          </w:p>
        </w:tc>
        <w:tc>
          <w:tcPr>
            <w:tcW w:w="859" w:type="dxa"/>
            <w:tcBorders>
              <w:top w:val="nil"/>
              <w:left w:val="nil"/>
              <w:bottom w:val="single" w:sz="4" w:space="0" w:color="000000"/>
              <w:right w:val="single" w:sz="4" w:space="0" w:color="000000"/>
            </w:tcBorders>
            <w:shd w:val="clear" w:color="000000" w:fill="BDD7EE"/>
            <w:noWrap/>
            <w:vAlign w:val="bottom"/>
            <w:hideMark/>
          </w:tcPr>
          <w:p w14:paraId="4BCC3D5F" w14:textId="0F76B935" w:rsidR="00067C6D" w:rsidRPr="00F86424" w:rsidDel="002739DA" w:rsidRDefault="00067C6D" w:rsidP="003228B4">
            <w:pPr>
              <w:numPr>
                <w:ilvl w:val="0"/>
                <w:numId w:val="47"/>
              </w:numPr>
              <w:spacing w:after="0" w:line="240" w:lineRule="auto"/>
              <w:jc w:val="center"/>
              <w:rPr>
                <w:del w:id="2598" w:author="anna.resch88@gmail.com" w:date="2022-01-03T16:08:00Z"/>
                <w:rFonts w:asciiTheme="majorHAnsi" w:eastAsia="Times New Roman" w:hAnsiTheme="majorHAnsi" w:cstheme="majorHAnsi"/>
                <w:color w:val="000000"/>
                <w:lang w:val="en-US" w:eastAsia="de-DE"/>
                <w:rPrChange w:id="2599" w:author="anna.resch88@gmail.com" w:date="2022-01-04T09:34:00Z">
                  <w:rPr>
                    <w:del w:id="2600" w:author="anna.resch88@gmail.com" w:date="2022-01-03T16:08:00Z"/>
                    <w:rFonts w:asciiTheme="majorHAnsi" w:eastAsia="Times New Roman" w:hAnsiTheme="majorHAnsi" w:cstheme="majorHAnsi"/>
                    <w:color w:val="000000"/>
                    <w:lang w:eastAsia="de-DE"/>
                  </w:rPr>
                </w:rPrChange>
              </w:rPr>
            </w:pPr>
            <w:del w:id="2601" w:author="anna.resch88@gmail.com" w:date="2022-01-03T16:08:00Z">
              <w:r w:rsidRPr="00F86424" w:rsidDel="002739DA">
                <w:rPr>
                  <w:rFonts w:asciiTheme="majorHAnsi" w:eastAsia="Times New Roman" w:hAnsiTheme="majorHAnsi" w:cstheme="majorHAnsi"/>
                  <w:color w:val="000000"/>
                  <w:lang w:val="en-US" w:eastAsia="de-DE"/>
                  <w:rPrChange w:id="2602" w:author="anna.resch88@gmail.com" w:date="2022-01-04T09:34:00Z">
                    <w:rPr>
                      <w:rFonts w:asciiTheme="majorHAnsi" w:eastAsia="Times New Roman" w:hAnsiTheme="majorHAnsi" w:cstheme="majorHAnsi"/>
                      <w:color w:val="000000"/>
                      <w:lang w:eastAsia="de-DE"/>
                    </w:rPr>
                  </w:rPrChange>
                </w:rPr>
                <w:delText>20%</w:delText>
              </w:r>
              <w:bookmarkStart w:id="2603" w:name="_Toc92186762"/>
              <w:bookmarkStart w:id="2604" w:name="_Toc92187454"/>
              <w:bookmarkStart w:id="2605" w:name="_Toc92188146"/>
              <w:bookmarkStart w:id="2606" w:name="_Toc92188836"/>
              <w:bookmarkStart w:id="2607" w:name="_Toc92189491"/>
              <w:bookmarkStart w:id="2608" w:name="_Toc92190147"/>
              <w:bookmarkStart w:id="2609" w:name="_Toc92190803"/>
              <w:bookmarkEnd w:id="2603"/>
              <w:bookmarkEnd w:id="2604"/>
              <w:bookmarkEnd w:id="2605"/>
              <w:bookmarkEnd w:id="2606"/>
              <w:bookmarkEnd w:id="2607"/>
              <w:bookmarkEnd w:id="2608"/>
              <w:bookmarkEnd w:id="2609"/>
            </w:del>
          </w:p>
        </w:tc>
        <w:tc>
          <w:tcPr>
            <w:tcW w:w="937" w:type="dxa"/>
            <w:tcBorders>
              <w:top w:val="nil"/>
              <w:left w:val="nil"/>
              <w:bottom w:val="single" w:sz="4" w:space="0" w:color="auto"/>
              <w:right w:val="single" w:sz="4" w:space="0" w:color="auto"/>
            </w:tcBorders>
            <w:shd w:val="clear" w:color="000000" w:fill="BDD7EE"/>
            <w:noWrap/>
            <w:vAlign w:val="bottom"/>
            <w:hideMark/>
          </w:tcPr>
          <w:p w14:paraId="755B54DA" w14:textId="543427F3" w:rsidR="00067C6D" w:rsidRPr="00F86424" w:rsidDel="002739DA" w:rsidRDefault="00067C6D" w:rsidP="003228B4">
            <w:pPr>
              <w:numPr>
                <w:ilvl w:val="0"/>
                <w:numId w:val="47"/>
              </w:numPr>
              <w:spacing w:after="0" w:line="240" w:lineRule="auto"/>
              <w:jc w:val="center"/>
              <w:rPr>
                <w:del w:id="2610" w:author="anna.resch88@gmail.com" w:date="2022-01-03T16:08:00Z"/>
                <w:rFonts w:asciiTheme="majorHAnsi" w:eastAsia="Times New Roman" w:hAnsiTheme="majorHAnsi" w:cstheme="majorHAnsi"/>
                <w:color w:val="000000"/>
                <w:lang w:val="en-US" w:eastAsia="de-DE"/>
                <w:rPrChange w:id="2611" w:author="anna.resch88@gmail.com" w:date="2022-01-04T09:34:00Z">
                  <w:rPr>
                    <w:del w:id="2612" w:author="anna.resch88@gmail.com" w:date="2022-01-03T16:08:00Z"/>
                    <w:rFonts w:asciiTheme="majorHAnsi" w:eastAsia="Times New Roman" w:hAnsiTheme="majorHAnsi" w:cstheme="majorHAnsi"/>
                    <w:color w:val="000000"/>
                    <w:lang w:eastAsia="de-DE"/>
                  </w:rPr>
                </w:rPrChange>
              </w:rPr>
            </w:pPr>
            <w:del w:id="2613" w:author="anna.resch88@gmail.com" w:date="2022-01-03T16:08:00Z">
              <w:r w:rsidRPr="00F86424" w:rsidDel="002739DA">
                <w:rPr>
                  <w:rFonts w:asciiTheme="majorHAnsi" w:eastAsia="Times New Roman" w:hAnsiTheme="majorHAnsi" w:cstheme="majorHAnsi"/>
                  <w:color w:val="000000"/>
                  <w:lang w:val="en-US" w:eastAsia="de-DE"/>
                  <w:rPrChange w:id="2614" w:author="anna.resch88@gmail.com" w:date="2022-01-04T09:34:00Z">
                    <w:rPr>
                      <w:rFonts w:asciiTheme="majorHAnsi" w:eastAsia="Times New Roman" w:hAnsiTheme="majorHAnsi" w:cstheme="majorHAnsi"/>
                      <w:color w:val="000000"/>
                      <w:lang w:eastAsia="de-DE"/>
                    </w:rPr>
                  </w:rPrChange>
                </w:rPr>
                <w:delText>water</w:delText>
              </w:r>
              <w:bookmarkStart w:id="2615" w:name="_Toc92186763"/>
              <w:bookmarkStart w:id="2616" w:name="_Toc92187455"/>
              <w:bookmarkStart w:id="2617" w:name="_Toc92188147"/>
              <w:bookmarkStart w:id="2618" w:name="_Toc92188837"/>
              <w:bookmarkStart w:id="2619" w:name="_Toc92189492"/>
              <w:bookmarkStart w:id="2620" w:name="_Toc92190148"/>
              <w:bookmarkStart w:id="2621" w:name="_Toc92190804"/>
              <w:bookmarkEnd w:id="2615"/>
              <w:bookmarkEnd w:id="2616"/>
              <w:bookmarkEnd w:id="2617"/>
              <w:bookmarkEnd w:id="2618"/>
              <w:bookmarkEnd w:id="2619"/>
              <w:bookmarkEnd w:id="2620"/>
              <w:bookmarkEnd w:id="2621"/>
            </w:del>
          </w:p>
        </w:tc>
        <w:tc>
          <w:tcPr>
            <w:tcW w:w="952" w:type="dxa"/>
            <w:tcBorders>
              <w:top w:val="nil"/>
              <w:left w:val="nil"/>
              <w:bottom w:val="single" w:sz="4" w:space="0" w:color="000000"/>
              <w:right w:val="single" w:sz="4" w:space="0" w:color="000000"/>
            </w:tcBorders>
            <w:shd w:val="clear" w:color="000000" w:fill="BDD7EE"/>
            <w:noWrap/>
            <w:vAlign w:val="bottom"/>
            <w:hideMark/>
          </w:tcPr>
          <w:p w14:paraId="4BD32C40" w14:textId="34B996A7" w:rsidR="00067C6D" w:rsidRPr="00F86424" w:rsidDel="002739DA" w:rsidRDefault="00067C6D" w:rsidP="003228B4">
            <w:pPr>
              <w:numPr>
                <w:ilvl w:val="0"/>
                <w:numId w:val="47"/>
              </w:numPr>
              <w:spacing w:after="0" w:line="240" w:lineRule="auto"/>
              <w:jc w:val="center"/>
              <w:rPr>
                <w:del w:id="2622" w:author="anna.resch88@gmail.com" w:date="2022-01-03T16:08:00Z"/>
                <w:rFonts w:asciiTheme="majorHAnsi" w:eastAsia="Times New Roman" w:hAnsiTheme="majorHAnsi" w:cstheme="majorHAnsi"/>
                <w:color w:val="000000"/>
                <w:lang w:val="en-US" w:eastAsia="de-DE"/>
                <w:rPrChange w:id="2623" w:author="anna.resch88@gmail.com" w:date="2022-01-04T09:34:00Z">
                  <w:rPr>
                    <w:del w:id="2624" w:author="anna.resch88@gmail.com" w:date="2022-01-03T16:08:00Z"/>
                    <w:rFonts w:asciiTheme="majorHAnsi" w:eastAsia="Times New Roman" w:hAnsiTheme="majorHAnsi" w:cstheme="majorHAnsi"/>
                    <w:color w:val="000000"/>
                    <w:lang w:eastAsia="de-DE"/>
                  </w:rPr>
                </w:rPrChange>
              </w:rPr>
            </w:pPr>
            <w:del w:id="2625" w:author="anna.resch88@gmail.com" w:date="2022-01-03T16:08:00Z">
              <w:r w:rsidRPr="00F86424" w:rsidDel="002739DA">
                <w:rPr>
                  <w:rFonts w:asciiTheme="majorHAnsi" w:eastAsia="Times New Roman" w:hAnsiTheme="majorHAnsi" w:cstheme="majorHAnsi"/>
                  <w:color w:val="000000"/>
                  <w:lang w:val="en-US" w:eastAsia="de-DE"/>
                  <w:rPrChange w:id="2626" w:author="anna.resch88@gmail.com" w:date="2022-01-04T09:34:00Z">
                    <w:rPr>
                      <w:rFonts w:asciiTheme="majorHAnsi" w:eastAsia="Times New Roman" w:hAnsiTheme="majorHAnsi" w:cstheme="majorHAnsi"/>
                      <w:color w:val="000000"/>
                      <w:lang w:eastAsia="de-DE"/>
                    </w:rPr>
                  </w:rPrChange>
                </w:rPr>
                <w:delText>Ru(II)bpy</w:delText>
              </w:r>
              <w:bookmarkStart w:id="2627" w:name="_Toc92186764"/>
              <w:bookmarkStart w:id="2628" w:name="_Toc92187456"/>
              <w:bookmarkStart w:id="2629" w:name="_Toc92188148"/>
              <w:bookmarkStart w:id="2630" w:name="_Toc92188838"/>
              <w:bookmarkStart w:id="2631" w:name="_Toc92189493"/>
              <w:bookmarkStart w:id="2632" w:name="_Toc92190149"/>
              <w:bookmarkStart w:id="2633" w:name="_Toc92190805"/>
              <w:bookmarkEnd w:id="2627"/>
              <w:bookmarkEnd w:id="2628"/>
              <w:bookmarkEnd w:id="2629"/>
              <w:bookmarkEnd w:id="2630"/>
              <w:bookmarkEnd w:id="2631"/>
              <w:bookmarkEnd w:id="2632"/>
              <w:bookmarkEnd w:id="2633"/>
            </w:del>
          </w:p>
        </w:tc>
        <w:tc>
          <w:tcPr>
            <w:tcW w:w="1081" w:type="dxa"/>
            <w:tcBorders>
              <w:top w:val="nil"/>
              <w:left w:val="nil"/>
              <w:bottom w:val="single" w:sz="4" w:space="0" w:color="000000"/>
              <w:right w:val="single" w:sz="4" w:space="0" w:color="000000"/>
            </w:tcBorders>
            <w:shd w:val="clear" w:color="000000" w:fill="BDD7EE"/>
            <w:noWrap/>
            <w:vAlign w:val="bottom"/>
            <w:hideMark/>
          </w:tcPr>
          <w:p w14:paraId="7F55733B" w14:textId="66954111" w:rsidR="00067C6D" w:rsidRPr="00F86424" w:rsidDel="002739DA" w:rsidRDefault="00067C6D" w:rsidP="003228B4">
            <w:pPr>
              <w:numPr>
                <w:ilvl w:val="0"/>
                <w:numId w:val="47"/>
              </w:numPr>
              <w:spacing w:after="0" w:line="240" w:lineRule="auto"/>
              <w:jc w:val="center"/>
              <w:rPr>
                <w:del w:id="2634" w:author="anna.resch88@gmail.com" w:date="2022-01-03T16:08:00Z"/>
                <w:rFonts w:asciiTheme="majorHAnsi" w:eastAsia="Times New Roman" w:hAnsiTheme="majorHAnsi" w:cstheme="majorHAnsi"/>
                <w:color w:val="000000"/>
                <w:lang w:val="en-US" w:eastAsia="de-DE"/>
                <w:rPrChange w:id="2635" w:author="anna.resch88@gmail.com" w:date="2022-01-04T09:34:00Z">
                  <w:rPr>
                    <w:del w:id="2636" w:author="anna.resch88@gmail.com" w:date="2022-01-03T16:08:00Z"/>
                    <w:rFonts w:asciiTheme="majorHAnsi" w:eastAsia="Times New Roman" w:hAnsiTheme="majorHAnsi" w:cstheme="majorHAnsi"/>
                    <w:color w:val="000000"/>
                    <w:lang w:eastAsia="de-DE"/>
                  </w:rPr>
                </w:rPrChange>
              </w:rPr>
            </w:pPr>
            <w:del w:id="2637" w:author="anna.resch88@gmail.com" w:date="2022-01-03T16:08:00Z">
              <w:r w:rsidRPr="00F86424" w:rsidDel="002739DA">
                <w:rPr>
                  <w:rFonts w:asciiTheme="majorHAnsi" w:eastAsia="Times New Roman" w:hAnsiTheme="majorHAnsi" w:cstheme="majorHAnsi"/>
                  <w:color w:val="000000"/>
                  <w:lang w:val="en-US" w:eastAsia="de-DE"/>
                  <w:rPrChange w:id="2638" w:author="anna.resch88@gmail.com" w:date="2022-01-04T09:34:00Z">
                    <w:rPr>
                      <w:rFonts w:asciiTheme="majorHAnsi" w:eastAsia="Times New Roman" w:hAnsiTheme="majorHAnsi" w:cstheme="majorHAnsi"/>
                      <w:color w:val="000000"/>
                      <w:lang w:eastAsia="de-DE"/>
                    </w:rPr>
                  </w:rPrChange>
                </w:rPr>
                <w:delText>25.4</w:delText>
              </w:r>
              <w:bookmarkStart w:id="2639" w:name="_Toc92186765"/>
              <w:bookmarkStart w:id="2640" w:name="_Toc92187457"/>
              <w:bookmarkStart w:id="2641" w:name="_Toc92188149"/>
              <w:bookmarkStart w:id="2642" w:name="_Toc92188839"/>
              <w:bookmarkStart w:id="2643" w:name="_Toc92189494"/>
              <w:bookmarkStart w:id="2644" w:name="_Toc92190150"/>
              <w:bookmarkStart w:id="2645" w:name="_Toc92190806"/>
              <w:bookmarkEnd w:id="2639"/>
              <w:bookmarkEnd w:id="2640"/>
              <w:bookmarkEnd w:id="2641"/>
              <w:bookmarkEnd w:id="2642"/>
              <w:bookmarkEnd w:id="2643"/>
              <w:bookmarkEnd w:id="2644"/>
              <w:bookmarkEnd w:id="2645"/>
            </w:del>
          </w:p>
        </w:tc>
        <w:tc>
          <w:tcPr>
            <w:tcW w:w="1349" w:type="dxa"/>
            <w:tcBorders>
              <w:top w:val="nil"/>
              <w:left w:val="nil"/>
              <w:bottom w:val="single" w:sz="4" w:space="0" w:color="000000"/>
              <w:right w:val="single" w:sz="4" w:space="0" w:color="000000"/>
            </w:tcBorders>
            <w:shd w:val="clear" w:color="000000" w:fill="BDD7EE"/>
            <w:noWrap/>
            <w:vAlign w:val="bottom"/>
            <w:hideMark/>
          </w:tcPr>
          <w:p w14:paraId="0C32926D" w14:textId="75E7CBC0" w:rsidR="00067C6D" w:rsidRPr="00F86424" w:rsidDel="002739DA" w:rsidRDefault="00067C6D" w:rsidP="003228B4">
            <w:pPr>
              <w:numPr>
                <w:ilvl w:val="0"/>
                <w:numId w:val="47"/>
              </w:numPr>
              <w:spacing w:after="0" w:line="240" w:lineRule="auto"/>
              <w:jc w:val="center"/>
              <w:rPr>
                <w:del w:id="2646" w:author="anna.resch88@gmail.com" w:date="2022-01-03T16:08:00Z"/>
                <w:rFonts w:asciiTheme="majorHAnsi" w:eastAsia="Times New Roman" w:hAnsiTheme="majorHAnsi" w:cstheme="majorHAnsi"/>
                <w:color w:val="000000"/>
                <w:lang w:val="en-US" w:eastAsia="de-DE"/>
                <w:rPrChange w:id="2647" w:author="anna.resch88@gmail.com" w:date="2022-01-04T09:34:00Z">
                  <w:rPr>
                    <w:del w:id="2648" w:author="anna.resch88@gmail.com" w:date="2022-01-03T16:08:00Z"/>
                    <w:rFonts w:asciiTheme="majorHAnsi" w:eastAsia="Times New Roman" w:hAnsiTheme="majorHAnsi" w:cstheme="majorHAnsi"/>
                    <w:color w:val="000000"/>
                    <w:lang w:eastAsia="de-DE"/>
                  </w:rPr>
                </w:rPrChange>
              </w:rPr>
            </w:pPr>
            <w:del w:id="2649" w:author="anna.resch88@gmail.com" w:date="2022-01-03T16:08:00Z">
              <w:r w:rsidRPr="00F86424" w:rsidDel="002739DA">
                <w:rPr>
                  <w:rFonts w:asciiTheme="majorHAnsi" w:eastAsia="Times New Roman" w:hAnsiTheme="majorHAnsi" w:cstheme="majorHAnsi"/>
                  <w:color w:val="000000"/>
                  <w:lang w:val="en-US" w:eastAsia="de-DE"/>
                  <w:rPrChange w:id="2650" w:author="anna.resch88@gmail.com" w:date="2022-01-04T09:34:00Z">
                    <w:rPr>
                      <w:rFonts w:asciiTheme="majorHAnsi" w:eastAsia="Times New Roman" w:hAnsiTheme="majorHAnsi" w:cstheme="majorHAnsi"/>
                      <w:color w:val="000000"/>
                      <w:lang w:eastAsia="de-DE"/>
                    </w:rPr>
                  </w:rPrChange>
                </w:rPr>
                <w:delText>15</w:delText>
              </w:r>
              <w:bookmarkStart w:id="2651" w:name="_Toc92186766"/>
              <w:bookmarkStart w:id="2652" w:name="_Toc92187458"/>
              <w:bookmarkStart w:id="2653" w:name="_Toc92188150"/>
              <w:bookmarkStart w:id="2654" w:name="_Toc92188840"/>
              <w:bookmarkStart w:id="2655" w:name="_Toc92189495"/>
              <w:bookmarkStart w:id="2656" w:name="_Toc92190151"/>
              <w:bookmarkStart w:id="2657" w:name="_Toc92190807"/>
              <w:bookmarkEnd w:id="2651"/>
              <w:bookmarkEnd w:id="2652"/>
              <w:bookmarkEnd w:id="2653"/>
              <w:bookmarkEnd w:id="2654"/>
              <w:bookmarkEnd w:id="2655"/>
              <w:bookmarkEnd w:id="2656"/>
              <w:bookmarkEnd w:id="2657"/>
            </w:del>
          </w:p>
        </w:tc>
        <w:tc>
          <w:tcPr>
            <w:tcW w:w="892" w:type="dxa"/>
            <w:tcBorders>
              <w:top w:val="nil"/>
              <w:left w:val="nil"/>
              <w:bottom w:val="single" w:sz="4" w:space="0" w:color="000000"/>
              <w:right w:val="single" w:sz="4" w:space="0" w:color="000000"/>
            </w:tcBorders>
            <w:shd w:val="clear" w:color="000000" w:fill="BDD7EE"/>
            <w:noWrap/>
            <w:vAlign w:val="bottom"/>
            <w:hideMark/>
          </w:tcPr>
          <w:p w14:paraId="0B2819F8" w14:textId="520C9DE8" w:rsidR="00067C6D" w:rsidRPr="00F86424" w:rsidDel="002739DA" w:rsidRDefault="00067C6D" w:rsidP="003228B4">
            <w:pPr>
              <w:numPr>
                <w:ilvl w:val="0"/>
                <w:numId w:val="47"/>
              </w:numPr>
              <w:spacing w:after="0" w:line="240" w:lineRule="auto"/>
              <w:jc w:val="center"/>
              <w:rPr>
                <w:del w:id="2658" w:author="anna.resch88@gmail.com" w:date="2022-01-03T16:08:00Z"/>
                <w:rFonts w:asciiTheme="majorHAnsi" w:eastAsia="Times New Roman" w:hAnsiTheme="majorHAnsi" w:cstheme="majorHAnsi"/>
                <w:color w:val="000000"/>
                <w:lang w:val="en-US" w:eastAsia="de-DE"/>
                <w:rPrChange w:id="2659" w:author="anna.resch88@gmail.com" w:date="2022-01-04T09:34:00Z">
                  <w:rPr>
                    <w:del w:id="2660" w:author="anna.resch88@gmail.com" w:date="2022-01-03T16:08:00Z"/>
                    <w:rFonts w:asciiTheme="majorHAnsi" w:eastAsia="Times New Roman" w:hAnsiTheme="majorHAnsi" w:cstheme="majorHAnsi"/>
                    <w:color w:val="000000"/>
                    <w:lang w:eastAsia="de-DE"/>
                  </w:rPr>
                </w:rPrChange>
              </w:rPr>
            </w:pPr>
            <w:del w:id="2661" w:author="anna.resch88@gmail.com" w:date="2022-01-03T16:08:00Z">
              <w:r w:rsidRPr="00F86424" w:rsidDel="002739DA">
                <w:rPr>
                  <w:rFonts w:asciiTheme="majorHAnsi" w:eastAsia="Times New Roman" w:hAnsiTheme="majorHAnsi" w:cstheme="majorHAnsi"/>
                  <w:color w:val="000000"/>
                  <w:lang w:val="en-US" w:eastAsia="de-DE"/>
                  <w:rPrChange w:id="2662" w:author="anna.resch88@gmail.com" w:date="2022-01-04T09:34:00Z">
                    <w:rPr>
                      <w:rFonts w:asciiTheme="majorHAnsi" w:eastAsia="Times New Roman" w:hAnsiTheme="majorHAnsi" w:cstheme="majorHAnsi"/>
                      <w:color w:val="000000"/>
                      <w:lang w:eastAsia="de-DE"/>
                    </w:rPr>
                  </w:rPrChange>
                </w:rPr>
                <w:delText>197.19</w:delText>
              </w:r>
              <w:bookmarkStart w:id="2663" w:name="_Toc92186767"/>
              <w:bookmarkStart w:id="2664" w:name="_Toc92187459"/>
              <w:bookmarkStart w:id="2665" w:name="_Toc92188151"/>
              <w:bookmarkStart w:id="2666" w:name="_Toc92188841"/>
              <w:bookmarkStart w:id="2667" w:name="_Toc92189496"/>
              <w:bookmarkStart w:id="2668" w:name="_Toc92190152"/>
              <w:bookmarkStart w:id="2669" w:name="_Toc92190808"/>
              <w:bookmarkEnd w:id="2663"/>
              <w:bookmarkEnd w:id="2664"/>
              <w:bookmarkEnd w:id="2665"/>
              <w:bookmarkEnd w:id="2666"/>
              <w:bookmarkEnd w:id="2667"/>
              <w:bookmarkEnd w:id="2668"/>
              <w:bookmarkEnd w:id="2669"/>
            </w:del>
          </w:p>
        </w:tc>
        <w:tc>
          <w:tcPr>
            <w:tcW w:w="743" w:type="dxa"/>
            <w:tcBorders>
              <w:top w:val="nil"/>
              <w:left w:val="nil"/>
              <w:bottom w:val="single" w:sz="4" w:space="0" w:color="000000"/>
              <w:right w:val="nil"/>
            </w:tcBorders>
            <w:shd w:val="clear" w:color="000000" w:fill="BDD7EE"/>
            <w:noWrap/>
            <w:vAlign w:val="bottom"/>
            <w:hideMark/>
          </w:tcPr>
          <w:p w14:paraId="1C7905AE" w14:textId="6C4BBA4D" w:rsidR="00067C6D" w:rsidRPr="00F86424" w:rsidDel="002739DA" w:rsidRDefault="00067C6D" w:rsidP="003228B4">
            <w:pPr>
              <w:numPr>
                <w:ilvl w:val="0"/>
                <w:numId w:val="47"/>
              </w:numPr>
              <w:spacing w:after="0" w:line="240" w:lineRule="auto"/>
              <w:jc w:val="center"/>
              <w:rPr>
                <w:del w:id="2670" w:author="anna.resch88@gmail.com" w:date="2022-01-03T16:08:00Z"/>
                <w:rFonts w:asciiTheme="majorHAnsi" w:eastAsia="Times New Roman" w:hAnsiTheme="majorHAnsi" w:cstheme="majorHAnsi"/>
                <w:color w:val="000000"/>
                <w:lang w:val="en-US" w:eastAsia="de-DE"/>
                <w:rPrChange w:id="2671" w:author="anna.resch88@gmail.com" w:date="2022-01-04T09:34:00Z">
                  <w:rPr>
                    <w:del w:id="2672" w:author="anna.resch88@gmail.com" w:date="2022-01-03T16:08:00Z"/>
                    <w:rFonts w:asciiTheme="majorHAnsi" w:eastAsia="Times New Roman" w:hAnsiTheme="majorHAnsi" w:cstheme="majorHAnsi"/>
                    <w:color w:val="000000"/>
                    <w:lang w:eastAsia="de-DE"/>
                  </w:rPr>
                </w:rPrChange>
              </w:rPr>
            </w:pPr>
            <w:del w:id="2673" w:author="anna.resch88@gmail.com" w:date="2022-01-03T16:08:00Z">
              <w:r w:rsidRPr="00F86424" w:rsidDel="002739DA">
                <w:rPr>
                  <w:rFonts w:asciiTheme="majorHAnsi" w:eastAsia="Times New Roman" w:hAnsiTheme="majorHAnsi" w:cstheme="majorHAnsi"/>
                  <w:color w:val="000000"/>
                  <w:lang w:val="en-US" w:eastAsia="de-DE"/>
                  <w:rPrChange w:id="2674" w:author="anna.resch88@gmail.com" w:date="2022-01-04T09:34:00Z">
                    <w:rPr>
                      <w:rFonts w:asciiTheme="majorHAnsi" w:eastAsia="Times New Roman" w:hAnsiTheme="majorHAnsi" w:cstheme="majorHAnsi"/>
                      <w:color w:val="000000"/>
                      <w:lang w:eastAsia="de-DE"/>
                    </w:rPr>
                  </w:rPrChange>
                </w:rPr>
                <w:delText>15.49</w:delText>
              </w:r>
              <w:bookmarkStart w:id="2675" w:name="_Toc92186768"/>
              <w:bookmarkStart w:id="2676" w:name="_Toc92187460"/>
              <w:bookmarkStart w:id="2677" w:name="_Toc92188152"/>
              <w:bookmarkStart w:id="2678" w:name="_Toc92188842"/>
              <w:bookmarkStart w:id="2679" w:name="_Toc92189497"/>
              <w:bookmarkStart w:id="2680" w:name="_Toc92190153"/>
              <w:bookmarkStart w:id="2681" w:name="_Toc92190809"/>
              <w:bookmarkEnd w:id="2675"/>
              <w:bookmarkEnd w:id="2676"/>
              <w:bookmarkEnd w:id="2677"/>
              <w:bookmarkEnd w:id="2678"/>
              <w:bookmarkEnd w:id="2679"/>
              <w:bookmarkEnd w:id="2680"/>
              <w:bookmarkEnd w:id="2681"/>
            </w:del>
          </w:p>
        </w:tc>
        <w:tc>
          <w:tcPr>
            <w:tcW w:w="989" w:type="dxa"/>
            <w:tcBorders>
              <w:top w:val="nil"/>
              <w:left w:val="single" w:sz="4" w:space="0" w:color="auto"/>
              <w:bottom w:val="nil"/>
              <w:right w:val="single" w:sz="4" w:space="0" w:color="auto"/>
            </w:tcBorders>
            <w:shd w:val="clear" w:color="000000" w:fill="BDD7EE"/>
            <w:noWrap/>
            <w:vAlign w:val="bottom"/>
            <w:hideMark/>
          </w:tcPr>
          <w:p w14:paraId="69DB9BBB" w14:textId="30370EC4" w:rsidR="00067C6D" w:rsidRPr="00F86424" w:rsidDel="002739DA" w:rsidRDefault="00067C6D" w:rsidP="003228B4">
            <w:pPr>
              <w:numPr>
                <w:ilvl w:val="0"/>
                <w:numId w:val="47"/>
              </w:numPr>
              <w:spacing w:after="0" w:line="240" w:lineRule="auto"/>
              <w:jc w:val="center"/>
              <w:rPr>
                <w:del w:id="2682" w:author="anna.resch88@gmail.com" w:date="2022-01-03T16:08:00Z"/>
                <w:rFonts w:asciiTheme="majorHAnsi" w:eastAsia="Times New Roman" w:hAnsiTheme="majorHAnsi" w:cstheme="majorHAnsi"/>
                <w:color w:val="000000"/>
                <w:lang w:val="en-US" w:eastAsia="de-DE"/>
                <w:rPrChange w:id="2683" w:author="anna.resch88@gmail.com" w:date="2022-01-04T09:34:00Z">
                  <w:rPr>
                    <w:del w:id="2684" w:author="anna.resch88@gmail.com" w:date="2022-01-03T16:08:00Z"/>
                    <w:rFonts w:asciiTheme="majorHAnsi" w:eastAsia="Times New Roman" w:hAnsiTheme="majorHAnsi" w:cstheme="majorHAnsi"/>
                    <w:color w:val="000000"/>
                    <w:lang w:eastAsia="de-DE"/>
                  </w:rPr>
                </w:rPrChange>
              </w:rPr>
            </w:pPr>
            <w:bookmarkStart w:id="2685" w:name="_Toc92186769"/>
            <w:bookmarkStart w:id="2686" w:name="_Toc92187461"/>
            <w:bookmarkStart w:id="2687" w:name="_Toc92188153"/>
            <w:bookmarkStart w:id="2688" w:name="_Toc92188843"/>
            <w:bookmarkStart w:id="2689" w:name="_Toc92189498"/>
            <w:bookmarkStart w:id="2690" w:name="_Toc92190154"/>
            <w:bookmarkStart w:id="2691" w:name="_Toc92190810"/>
            <w:bookmarkEnd w:id="2685"/>
            <w:bookmarkEnd w:id="2686"/>
            <w:bookmarkEnd w:id="2687"/>
            <w:bookmarkEnd w:id="2688"/>
            <w:bookmarkEnd w:id="2689"/>
            <w:bookmarkEnd w:id="2690"/>
            <w:bookmarkEnd w:id="2691"/>
          </w:p>
        </w:tc>
        <w:tc>
          <w:tcPr>
            <w:tcW w:w="898" w:type="dxa"/>
            <w:tcBorders>
              <w:top w:val="nil"/>
              <w:left w:val="nil"/>
              <w:bottom w:val="nil"/>
              <w:right w:val="single" w:sz="4" w:space="0" w:color="auto"/>
            </w:tcBorders>
            <w:shd w:val="clear" w:color="000000" w:fill="BDD7EE"/>
            <w:noWrap/>
            <w:vAlign w:val="bottom"/>
            <w:hideMark/>
          </w:tcPr>
          <w:p w14:paraId="28F245A1" w14:textId="4B3E332B" w:rsidR="00067C6D" w:rsidRPr="00F86424" w:rsidDel="002739DA" w:rsidRDefault="00067C6D" w:rsidP="003228B4">
            <w:pPr>
              <w:numPr>
                <w:ilvl w:val="0"/>
                <w:numId w:val="47"/>
              </w:numPr>
              <w:spacing w:after="0" w:line="240" w:lineRule="auto"/>
              <w:jc w:val="center"/>
              <w:rPr>
                <w:del w:id="2692" w:author="anna.resch88@gmail.com" w:date="2022-01-03T16:08:00Z"/>
                <w:rFonts w:asciiTheme="majorHAnsi" w:eastAsia="Times New Roman" w:hAnsiTheme="majorHAnsi" w:cstheme="majorHAnsi"/>
                <w:color w:val="000000"/>
                <w:lang w:val="en-US" w:eastAsia="de-DE"/>
                <w:rPrChange w:id="2693" w:author="anna.resch88@gmail.com" w:date="2022-01-04T09:34:00Z">
                  <w:rPr>
                    <w:del w:id="2694" w:author="anna.resch88@gmail.com" w:date="2022-01-03T16:08:00Z"/>
                    <w:rFonts w:asciiTheme="majorHAnsi" w:eastAsia="Times New Roman" w:hAnsiTheme="majorHAnsi" w:cstheme="majorHAnsi"/>
                    <w:color w:val="000000"/>
                    <w:lang w:eastAsia="de-DE"/>
                  </w:rPr>
                </w:rPrChange>
              </w:rPr>
            </w:pPr>
            <w:bookmarkStart w:id="2695" w:name="_Toc92186770"/>
            <w:bookmarkStart w:id="2696" w:name="_Toc92187462"/>
            <w:bookmarkStart w:id="2697" w:name="_Toc92188154"/>
            <w:bookmarkStart w:id="2698" w:name="_Toc92188844"/>
            <w:bookmarkStart w:id="2699" w:name="_Toc92189499"/>
            <w:bookmarkStart w:id="2700" w:name="_Toc92190155"/>
            <w:bookmarkStart w:id="2701" w:name="_Toc92190811"/>
            <w:bookmarkEnd w:id="2695"/>
            <w:bookmarkEnd w:id="2696"/>
            <w:bookmarkEnd w:id="2697"/>
            <w:bookmarkEnd w:id="2698"/>
            <w:bookmarkEnd w:id="2699"/>
            <w:bookmarkEnd w:id="2700"/>
            <w:bookmarkEnd w:id="2701"/>
          </w:p>
        </w:tc>
        <w:bookmarkStart w:id="2702" w:name="_Toc92186771"/>
        <w:bookmarkStart w:id="2703" w:name="_Toc92187463"/>
        <w:bookmarkStart w:id="2704" w:name="_Toc92188155"/>
        <w:bookmarkStart w:id="2705" w:name="_Toc92188845"/>
        <w:bookmarkStart w:id="2706" w:name="_Toc92189500"/>
        <w:bookmarkStart w:id="2707" w:name="_Toc92190156"/>
        <w:bookmarkStart w:id="2708" w:name="_Toc92190812"/>
        <w:bookmarkEnd w:id="2702"/>
        <w:bookmarkEnd w:id="2703"/>
        <w:bookmarkEnd w:id="2704"/>
        <w:bookmarkEnd w:id="2705"/>
        <w:bookmarkEnd w:id="2706"/>
        <w:bookmarkEnd w:id="2707"/>
        <w:bookmarkEnd w:id="2708"/>
      </w:tr>
      <w:tr w:rsidR="00067C6D" w:rsidRPr="009E3BE9" w:rsidDel="002739DA" w14:paraId="65CCCD41" w14:textId="684FD75D" w:rsidTr="00D830B0">
        <w:trPr>
          <w:trHeight w:val="290"/>
          <w:del w:id="2709" w:author="anna.resch88@gmail.com" w:date="2022-01-03T16:08:00Z"/>
        </w:trPr>
        <w:tc>
          <w:tcPr>
            <w:tcW w:w="2620" w:type="dxa"/>
            <w:tcBorders>
              <w:top w:val="nil"/>
              <w:left w:val="single" w:sz="4" w:space="0" w:color="auto"/>
              <w:bottom w:val="single" w:sz="4" w:space="0" w:color="auto"/>
              <w:right w:val="single" w:sz="4" w:space="0" w:color="auto"/>
            </w:tcBorders>
            <w:shd w:val="clear" w:color="000000" w:fill="BDD7EE"/>
            <w:noWrap/>
            <w:vAlign w:val="bottom"/>
            <w:hideMark/>
          </w:tcPr>
          <w:p w14:paraId="6E219CFC" w14:textId="5B51D362" w:rsidR="00067C6D" w:rsidRPr="00F86424" w:rsidDel="002739DA" w:rsidRDefault="00067C6D" w:rsidP="003228B4">
            <w:pPr>
              <w:numPr>
                <w:ilvl w:val="0"/>
                <w:numId w:val="47"/>
              </w:numPr>
              <w:spacing w:after="0" w:line="240" w:lineRule="auto"/>
              <w:jc w:val="both"/>
              <w:rPr>
                <w:del w:id="2710" w:author="anna.resch88@gmail.com" w:date="2022-01-03T16:08:00Z"/>
                <w:rFonts w:asciiTheme="majorHAnsi" w:eastAsia="Times New Roman" w:hAnsiTheme="majorHAnsi" w:cstheme="majorHAnsi"/>
                <w:color w:val="000000"/>
                <w:lang w:val="en-US" w:eastAsia="de-DE"/>
                <w:rPrChange w:id="2711" w:author="anna.resch88@gmail.com" w:date="2022-01-04T09:34:00Z">
                  <w:rPr>
                    <w:del w:id="2712" w:author="anna.resch88@gmail.com" w:date="2022-01-03T16:08:00Z"/>
                    <w:rFonts w:asciiTheme="majorHAnsi" w:eastAsia="Times New Roman" w:hAnsiTheme="majorHAnsi" w:cstheme="majorHAnsi"/>
                    <w:color w:val="000000"/>
                    <w:lang w:eastAsia="de-DE"/>
                  </w:rPr>
                </w:rPrChange>
              </w:rPr>
            </w:pPr>
            <w:del w:id="2713" w:author="anna.resch88@gmail.com" w:date="2022-01-03T16:08:00Z">
              <w:r w:rsidRPr="00F86424" w:rsidDel="002739DA">
                <w:rPr>
                  <w:rFonts w:asciiTheme="majorHAnsi" w:eastAsia="Times New Roman" w:hAnsiTheme="majorHAnsi" w:cstheme="majorHAnsi"/>
                  <w:color w:val="000000"/>
                  <w:lang w:val="en-US" w:eastAsia="de-DE"/>
                  <w:rPrChange w:id="2714" w:author="anna.resch88@gmail.com" w:date="2022-01-04T09:34:00Z">
                    <w:rPr>
                      <w:rFonts w:asciiTheme="majorHAnsi" w:eastAsia="Times New Roman" w:hAnsiTheme="majorHAnsi" w:cstheme="majorHAnsi"/>
                      <w:color w:val="000000"/>
                      <w:lang w:eastAsia="de-DE"/>
                    </w:rPr>
                  </w:rPrChange>
                </w:rPr>
                <w:delText>ULD-V20-ULD, sample 2</w:delText>
              </w:r>
              <w:bookmarkStart w:id="2715" w:name="_Toc92186772"/>
              <w:bookmarkStart w:id="2716" w:name="_Toc92187464"/>
              <w:bookmarkStart w:id="2717" w:name="_Toc92188156"/>
              <w:bookmarkStart w:id="2718" w:name="_Toc92188846"/>
              <w:bookmarkStart w:id="2719" w:name="_Toc92189501"/>
              <w:bookmarkStart w:id="2720" w:name="_Toc92190157"/>
              <w:bookmarkStart w:id="2721" w:name="_Toc92190813"/>
              <w:bookmarkEnd w:id="2715"/>
              <w:bookmarkEnd w:id="2716"/>
              <w:bookmarkEnd w:id="2717"/>
              <w:bookmarkEnd w:id="2718"/>
              <w:bookmarkEnd w:id="2719"/>
              <w:bookmarkEnd w:id="2720"/>
              <w:bookmarkEnd w:id="2721"/>
            </w:del>
          </w:p>
        </w:tc>
        <w:tc>
          <w:tcPr>
            <w:tcW w:w="859" w:type="dxa"/>
            <w:tcBorders>
              <w:top w:val="nil"/>
              <w:left w:val="nil"/>
              <w:bottom w:val="single" w:sz="4" w:space="0" w:color="000000"/>
              <w:right w:val="single" w:sz="4" w:space="0" w:color="000000"/>
            </w:tcBorders>
            <w:shd w:val="clear" w:color="000000" w:fill="BDD7EE"/>
            <w:noWrap/>
            <w:vAlign w:val="bottom"/>
            <w:hideMark/>
          </w:tcPr>
          <w:p w14:paraId="1A906377" w14:textId="17F7FCFF" w:rsidR="00067C6D" w:rsidRPr="00F86424" w:rsidDel="002739DA" w:rsidRDefault="00067C6D" w:rsidP="003228B4">
            <w:pPr>
              <w:numPr>
                <w:ilvl w:val="0"/>
                <w:numId w:val="47"/>
              </w:numPr>
              <w:spacing w:after="0" w:line="240" w:lineRule="auto"/>
              <w:jc w:val="center"/>
              <w:rPr>
                <w:del w:id="2722" w:author="anna.resch88@gmail.com" w:date="2022-01-03T16:08:00Z"/>
                <w:rFonts w:asciiTheme="majorHAnsi" w:eastAsia="Times New Roman" w:hAnsiTheme="majorHAnsi" w:cstheme="majorHAnsi"/>
                <w:color w:val="000000"/>
                <w:lang w:val="en-US" w:eastAsia="de-DE"/>
                <w:rPrChange w:id="2723" w:author="anna.resch88@gmail.com" w:date="2022-01-04T09:34:00Z">
                  <w:rPr>
                    <w:del w:id="2724" w:author="anna.resch88@gmail.com" w:date="2022-01-03T16:08:00Z"/>
                    <w:rFonts w:asciiTheme="majorHAnsi" w:eastAsia="Times New Roman" w:hAnsiTheme="majorHAnsi" w:cstheme="majorHAnsi"/>
                    <w:color w:val="000000"/>
                    <w:lang w:eastAsia="de-DE"/>
                  </w:rPr>
                </w:rPrChange>
              </w:rPr>
            </w:pPr>
            <w:del w:id="2725" w:author="anna.resch88@gmail.com" w:date="2022-01-03T16:08:00Z">
              <w:r w:rsidRPr="00F86424" w:rsidDel="002739DA">
                <w:rPr>
                  <w:rFonts w:asciiTheme="majorHAnsi" w:eastAsia="Times New Roman" w:hAnsiTheme="majorHAnsi" w:cstheme="majorHAnsi"/>
                  <w:color w:val="000000"/>
                  <w:lang w:val="en-US" w:eastAsia="de-DE"/>
                  <w:rPrChange w:id="2726" w:author="anna.resch88@gmail.com" w:date="2022-01-04T09:34:00Z">
                    <w:rPr>
                      <w:rFonts w:asciiTheme="majorHAnsi" w:eastAsia="Times New Roman" w:hAnsiTheme="majorHAnsi" w:cstheme="majorHAnsi"/>
                      <w:color w:val="000000"/>
                      <w:lang w:eastAsia="de-DE"/>
                    </w:rPr>
                  </w:rPrChange>
                </w:rPr>
                <w:delText>20%</w:delText>
              </w:r>
              <w:bookmarkStart w:id="2727" w:name="_Toc92186773"/>
              <w:bookmarkStart w:id="2728" w:name="_Toc92187465"/>
              <w:bookmarkStart w:id="2729" w:name="_Toc92188157"/>
              <w:bookmarkStart w:id="2730" w:name="_Toc92188847"/>
              <w:bookmarkStart w:id="2731" w:name="_Toc92189502"/>
              <w:bookmarkStart w:id="2732" w:name="_Toc92190158"/>
              <w:bookmarkStart w:id="2733" w:name="_Toc92190814"/>
              <w:bookmarkEnd w:id="2727"/>
              <w:bookmarkEnd w:id="2728"/>
              <w:bookmarkEnd w:id="2729"/>
              <w:bookmarkEnd w:id="2730"/>
              <w:bookmarkEnd w:id="2731"/>
              <w:bookmarkEnd w:id="2732"/>
              <w:bookmarkEnd w:id="2733"/>
            </w:del>
          </w:p>
        </w:tc>
        <w:tc>
          <w:tcPr>
            <w:tcW w:w="937" w:type="dxa"/>
            <w:tcBorders>
              <w:top w:val="nil"/>
              <w:left w:val="nil"/>
              <w:bottom w:val="single" w:sz="4" w:space="0" w:color="auto"/>
              <w:right w:val="single" w:sz="4" w:space="0" w:color="auto"/>
            </w:tcBorders>
            <w:shd w:val="clear" w:color="000000" w:fill="BDD7EE"/>
            <w:noWrap/>
            <w:vAlign w:val="bottom"/>
            <w:hideMark/>
          </w:tcPr>
          <w:p w14:paraId="30447FB5" w14:textId="762F86A7" w:rsidR="00067C6D" w:rsidRPr="00F86424" w:rsidDel="002739DA" w:rsidRDefault="00067C6D" w:rsidP="003228B4">
            <w:pPr>
              <w:numPr>
                <w:ilvl w:val="0"/>
                <w:numId w:val="47"/>
              </w:numPr>
              <w:spacing w:after="0" w:line="240" w:lineRule="auto"/>
              <w:jc w:val="center"/>
              <w:rPr>
                <w:del w:id="2734" w:author="anna.resch88@gmail.com" w:date="2022-01-03T16:08:00Z"/>
                <w:rFonts w:asciiTheme="majorHAnsi" w:eastAsia="Times New Roman" w:hAnsiTheme="majorHAnsi" w:cstheme="majorHAnsi"/>
                <w:color w:val="000000"/>
                <w:lang w:val="en-US" w:eastAsia="de-DE"/>
                <w:rPrChange w:id="2735" w:author="anna.resch88@gmail.com" w:date="2022-01-04T09:34:00Z">
                  <w:rPr>
                    <w:del w:id="2736" w:author="anna.resch88@gmail.com" w:date="2022-01-03T16:08:00Z"/>
                    <w:rFonts w:asciiTheme="majorHAnsi" w:eastAsia="Times New Roman" w:hAnsiTheme="majorHAnsi" w:cstheme="majorHAnsi"/>
                    <w:color w:val="000000"/>
                    <w:lang w:eastAsia="de-DE"/>
                  </w:rPr>
                </w:rPrChange>
              </w:rPr>
            </w:pPr>
            <w:del w:id="2737" w:author="anna.resch88@gmail.com" w:date="2022-01-03T16:08:00Z">
              <w:r w:rsidRPr="00F86424" w:rsidDel="002739DA">
                <w:rPr>
                  <w:rFonts w:asciiTheme="majorHAnsi" w:eastAsia="Times New Roman" w:hAnsiTheme="majorHAnsi" w:cstheme="majorHAnsi"/>
                  <w:color w:val="000000"/>
                  <w:lang w:val="en-US" w:eastAsia="de-DE"/>
                  <w:rPrChange w:id="2738" w:author="anna.resch88@gmail.com" w:date="2022-01-04T09:34:00Z">
                    <w:rPr>
                      <w:rFonts w:asciiTheme="majorHAnsi" w:eastAsia="Times New Roman" w:hAnsiTheme="majorHAnsi" w:cstheme="majorHAnsi"/>
                      <w:color w:val="000000"/>
                      <w:lang w:eastAsia="de-DE"/>
                    </w:rPr>
                  </w:rPrChange>
                </w:rPr>
                <w:delText>water</w:delText>
              </w:r>
              <w:bookmarkStart w:id="2739" w:name="_Toc92186774"/>
              <w:bookmarkStart w:id="2740" w:name="_Toc92187466"/>
              <w:bookmarkStart w:id="2741" w:name="_Toc92188158"/>
              <w:bookmarkStart w:id="2742" w:name="_Toc92188848"/>
              <w:bookmarkStart w:id="2743" w:name="_Toc92189503"/>
              <w:bookmarkStart w:id="2744" w:name="_Toc92190159"/>
              <w:bookmarkStart w:id="2745" w:name="_Toc92190815"/>
              <w:bookmarkEnd w:id="2739"/>
              <w:bookmarkEnd w:id="2740"/>
              <w:bookmarkEnd w:id="2741"/>
              <w:bookmarkEnd w:id="2742"/>
              <w:bookmarkEnd w:id="2743"/>
              <w:bookmarkEnd w:id="2744"/>
              <w:bookmarkEnd w:id="2745"/>
            </w:del>
          </w:p>
        </w:tc>
        <w:tc>
          <w:tcPr>
            <w:tcW w:w="952" w:type="dxa"/>
            <w:tcBorders>
              <w:top w:val="nil"/>
              <w:left w:val="nil"/>
              <w:bottom w:val="single" w:sz="4" w:space="0" w:color="000000"/>
              <w:right w:val="single" w:sz="4" w:space="0" w:color="000000"/>
            </w:tcBorders>
            <w:shd w:val="clear" w:color="000000" w:fill="BDD7EE"/>
            <w:noWrap/>
            <w:vAlign w:val="bottom"/>
            <w:hideMark/>
          </w:tcPr>
          <w:p w14:paraId="4EE4146D" w14:textId="40685FAC" w:rsidR="00067C6D" w:rsidRPr="00F86424" w:rsidDel="002739DA" w:rsidRDefault="00067C6D" w:rsidP="003228B4">
            <w:pPr>
              <w:numPr>
                <w:ilvl w:val="0"/>
                <w:numId w:val="47"/>
              </w:numPr>
              <w:spacing w:after="0" w:line="240" w:lineRule="auto"/>
              <w:jc w:val="center"/>
              <w:rPr>
                <w:del w:id="2746" w:author="anna.resch88@gmail.com" w:date="2022-01-03T16:08:00Z"/>
                <w:rFonts w:asciiTheme="majorHAnsi" w:eastAsia="Times New Roman" w:hAnsiTheme="majorHAnsi" w:cstheme="majorHAnsi"/>
                <w:color w:val="000000"/>
                <w:lang w:val="en-US" w:eastAsia="de-DE"/>
                <w:rPrChange w:id="2747" w:author="anna.resch88@gmail.com" w:date="2022-01-04T09:34:00Z">
                  <w:rPr>
                    <w:del w:id="2748" w:author="anna.resch88@gmail.com" w:date="2022-01-03T16:08:00Z"/>
                    <w:rFonts w:asciiTheme="majorHAnsi" w:eastAsia="Times New Roman" w:hAnsiTheme="majorHAnsi" w:cstheme="majorHAnsi"/>
                    <w:color w:val="000000"/>
                    <w:lang w:eastAsia="de-DE"/>
                  </w:rPr>
                </w:rPrChange>
              </w:rPr>
            </w:pPr>
            <w:del w:id="2749" w:author="anna.resch88@gmail.com" w:date="2022-01-03T16:08:00Z">
              <w:r w:rsidRPr="00F86424" w:rsidDel="002739DA">
                <w:rPr>
                  <w:rFonts w:asciiTheme="majorHAnsi" w:eastAsia="Times New Roman" w:hAnsiTheme="majorHAnsi" w:cstheme="majorHAnsi"/>
                  <w:color w:val="000000"/>
                  <w:lang w:val="en-US" w:eastAsia="de-DE"/>
                  <w:rPrChange w:id="2750" w:author="anna.resch88@gmail.com" w:date="2022-01-04T09:34:00Z">
                    <w:rPr>
                      <w:rFonts w:asciiTheme="majorHAnsi" w:eastAsia="Times New Roman" w:hAnsiTheme="majorHAnsi" w:cstheme="majorHAnsi"/>
                      <w:color w:val="000000"/>
                      <w:lang w:eastAsia="de-DE"/>
                    </w:rPr>
                  </w:rPrChange>
                </w:rPr>
                <w:delText>Ru(II)bpy</w:delText>
              </w:r>
              <w:bookmarkStart w:id="2751" w:name="_Toc92186775"/>
              <w:bookmarkStart w:id="2752" w:name="_Toc92187467"/>
              <w:bookmarkStart w:id="2753" w:name="_Toc92188159"/>
              <w:bookmarkStart w:id="2754" w:name="_Toc92188849"/>
              <w:bookmarkStart w:id="2755" w:name="_Toc92189504"/>
              <w:bookmarkStart w:id="2756" w:name="_Toc92190160"/>
              <w:bookmarkStart w:id="2757" w:name="_Toc92190816"/>
              <w:bookmarkEnd w:id="2751"/>
              <w:bookmarkEnd w:id="2752"/>
              <w:bookmarkEnd w:id="2753"/>
              <w:bookmarkEnd w:id="2754"/>
              <w:bookmarkEnd w:id="2755"/>
              <w:bookmarkEnd w:id="2756"/>
              <w:bookmarkEnd w:id="2757"/>
            </w:del>
          </w:p>
        </w:tc>
        <w:tc>
          <w:tcPr>
            <w:tcW w:w="1081" w:type="dxa"/>
            <w:tcBorders>
              <w:top w:val="nil"/>
              <w:left w:val="nil"/>
              <w:bottom w:val="single" w:sz="4" w:space="0" w:color="000000"/>
              <w:right w:val="single" w:sz="4" w:space="0" w:color="000000"/>
            </w:tcBorders>
            <w:shd w:val="clear" w:color="000000" w:fill="BDD7EE"/>
            <w:noWrap/>
            <w:vAlign w:val="bottom"/>
            <w:hideMark/>
          </w:tcPr>
          <w:p w14:paraId="1EF072FD" w14:textId="35757323" w:rsidR="00067C6D" w:rsidRPr="00F86424" w:rsidDel="002739DA" w:rsidRDefault="00067C6D" w:rsidP="003228B4">
            <w:pPr>
              <w:numPr>
                <w:ilvl w:val="0"/>
                <w:numId w:val="47"/>
              </w:numPr>
              <w:spacing w:after="0" w:line="240" w:lineRule="auto"/>
              <w:jc w:val="center"/>
              <w:rPr>
                <w:del w:id="2758" w:author="anna.resch88@gmail.com" w:date="2022-01-03T16:08:00Z"/>
                <w:rFonts w:asciiTheme="majorHAnsi" w:eastAsia="Times New Roman" w:hAnsiTheme="majorHAnsi" w:cstheme="majorHAnsi"/>
                <w:color w:val="000000"/>
                <w:lang w:val="en-US" w:eastAsia="de-DE"/>
                <w:rPrChange w:id="2759" w:author="anna.resch88@gmail.com" w:date="2022-01-04T09:34:00Z">
                  <w:rPr>
                    <w:del w:id="2760" w:author="anna.resch88@gmail.com" w:date="2022-01-03T16:08:00Z"/>
                    <w:rFonts w:asciiTheme="majorHAnsi" w:eastAsia="Times New Roman" w:hAnsiTheme="majorHAnsi" w:cstheme="majorHAnsi"/>
                    <w:color w:val="000000"/>
                    <w:lang w:eastAsia="de-DE"/>
                  </w:rPr>
                </w:rPrChange>
              </w:rPr>
            </w:pPr>
            <w:del w:id="2761" w:author="anna.resch88@gmail.com" w:date="2022-01-03T16:08:00Z">
              <w:r w:rsidRPr="00F86424" w:rsidDel="002739DA">
                <w:rPr>
                  <w:rFonts w:asciiTheme="majorHAnsi" w:eastAsia="Times New Roman" w:hAnsiTheme="majorHAnsi" w:cstheme="majorHAnsi"/>
                  <w:color w:val="000000"/>
                  <w:lang w:val="en-US" w:eastAsia="de-DE"/>
                  <w:rPrChange w:id="2762" w:author="anna.resch88@gmail.com" w:date="2022-01-04T09:34:00Z">
                    <w:rPr>
                      <w:rFonts w:asciiTheme="majorHAnsi" w:eastAsia="Times New Roman" w:hAnsiTheme="majorHAnsi" w:cstheme="majorHAnsi"/>
                      <w:color w:val="000000"/>
                      <w:lang w:eastAsia="de-DE"/>
                    </w:rPr>
                  </w:rPrChange>
                </w:rPr>
                <w:delText>25.4</w:delText>
              </w:r>
              <w:bookmarkStart w:id="2763" w:name="_Toc92186776"/>
              <w:bookmarkStart w:id="2764" w:name="_Toc92187468"/>
              <w:bookmarkStart w:id="2765" w:name="_Toc92188160"/>
              <w:bookmarkStart w:id="2766" w:name="_Toc92188850"/>
              <w:bookmarkStart w:id="2767" w:name="_Toc92189505"/>
              <w:bookmarkStart w:id="2768" w:name="_Toc92190161"/>
              <w:bookmarkStart w:id="2769" w:name="_Toc92190817"/>
              <w:bookmarkEnd w:id="2763"/>
              <w:bookmarkEnd w:id="2764"/>
              <w:bookmarkEnd w:id="2765"/>
              <w:bookmarkEnd w:id="2766"/>
              <w:bookmarkEnd w:id="2767"/>
              <w:bookmarkEnd w:id="2768"/>
              <w:bookmarkEnd w:id="2769"/>
            </w:del>
          </w:p>
        </w:tc>
        <w:tc>
          <w:tcPr>
            <w:tcW w:w="1349" w:type="dxa"/>
            <w:tcBorders>
              <w:top w:val="nil"/>
              <w:left w:val="nil"/>
              <w:bottom w:val="single" w:sz="4" w:space="0" w:color="000000"/>
              <w:right w:val="single" w:sz="4" w:space="0" w:color="000000"/>
            </w:tcBorders>
            <w:shd w:val="clear" w:color="000000" w:fill="BDD7EE"/>
            <w:noWrap/>
            <w:vAlign w:val="bottom"/>
            <w:hideMark/>
          </w:tcPr>
          <w:p w14:paraId="09782224" w14:textId="182A4CE3" w:rsidR="00067C6D" w:rsidRPr="00F86424" w:rsidDel="002739DA" w:rsidRDefault="00067C6D" w:rsidP="003228B4">
            <w:pPr>
              <w:numPr>
                <w:ilvl w:val="0"/>
                <w:numId w:val="47"/>
              </w:numPr>
              <w:spacing w:after="0" w:line="240" w:lineRule="auto"/>
              <w:jc w:val="center"/>
              <w:rPr>
                <w:del w:id="2770" w:author="anna.resch88@gmail.com" w:date="2022-01-03T16:08:00Z"/>
                <w:rFonts w:asciiTheme="majorHAnsi" w:eastAsia="Times New Roman" w:hAnsiTheme="majorHAnsi" w:cstheme="majorHAnsi"/>
                <w:color w:val="000000"/>
                <w:lang w:val="en-US" w:eastAsia="de-DE"/>
                <w:rPrChange w:id="2771" w:author="anna.resch88@gmail.com" w:date="2022-01-04T09:34:00Z">
                  <w:rPr>
                    <w:del w:id="2772" w:author="anna.resch88@gmail.com" w:date="2022-01-03T16:08:00Z"/>
                    <w:rFonts w:asciiTheme="majorHAnsi" w:eastAsia="Times New Roman" w:hAnsiTheme="majorHAnsi" w:cstheme="majorHAnsi"/>
                    <w:color w:val="000000"/>
                    <w:lang w:eastAsia="de-DE"/>
                  </w:rPr>
                </w:rPrChange>
              </w:rPr>
            </w:pPr>
            <w:del w:id="2773" w:author="anna.resch88@gmail.com" w:date="2022-01-03T16:08:00Z">
              <w:r w:rsidRPr="00F86424" w:rsidDel="002739DA">
                <w:rPr>
                  <w:rFonts w:asciiTheme="majorHAnsi" w:eastAsia="Times New Roman" w:hAnsiTheme="majorHAnsi" w:cstheme="majorHAnsi"/>
                  <w:color w:val="000000"/>
                  <w:lang w:val="en-US" w:eastAsia="de-DE"/>
                  <w:rPrChange w:id="2774" w:author="anna.resch88@gmail.com" w:date="2022-01-04T09:34:00Z">
                    <w:rPr>
                      <w:rFonts w:asciiTheme="majorHAnsi" w:eastAsia="Times New Roman" w:hAnsiTheme="majorHAnsi" w:cstheme="majorHAnsi"/>
                      <w:color w:val="000000"/>
                      <w:lang w:eastAsia="de-DE"/>
                    </w:rPr>
                  </w:rPrChange>
                </w:rPr>
                <w:delText>7</w:delText>
              </w:r>
              <w:bookmarkStart w:id="2775" w:name="_Toc92186777"/>
              <w:bookmarkStart w:id="2776" w:name="_Toc92187469"/>
              <w:bookmarkStart w:id="2777" w:name="_Toc92188161"/>
              <w:bookmarkStart w:id="2778" w:name="_Toc92188851"/>
              <w:bookmarkStart w:id="2779" w:name="_Toc92189506"/>
              <w:bookmarkStart w:id="2780" w:name="_Toc92190162"/>
              <w:bookmarkStart w:id="2781" w:name="_Toc92190818"/>
              <w:bookmarkEnd w:id="2775"/>
              <w:bookmarkEnd w:id="2776"/>
              <w:bookmarkEnd w:id="2777"/>
              <w:bookmarkEnd w:id="2778"/>
              <w:bookmarkEnd w:id="2779"/>
              <w:bookmarkEnd w:id="2780"/>
              <w:bookmarkEnd w:id="2781"/>
            </w:del>
          </w:p>
        </w:tc>
        <w:tc>
          <w:tcPr>
            <w:tcW w:w="892" w:type="dxa"/>
            <w:tcBorders>
              <w:top w:val="nil"/>
              <w:left w:val="nil"/>
              <w:bottom w:val="single" w:sz="4" w:space="0" w:color="000000"/>
              <w:right w:val="single" w:sz="4" w:space="0" w:color="000000"/>
            </w:tcBorders>
            <w:shd w:val="clear" w:color="000000" w:fill="BDD7EE"/>
            <w:noWrap/>
            <w:vAlign w:val="bottom"/>
            <w:hideMark/>
          </w:tcPr>
          <w:p w14:paraId="60C26477" w14:textId="53D87CE0" w:rsidR="00067C6D" w:rsidRPr="00F86424" w:rsidDel="002739DA" w:rsidRDefault="00067C6D" w:rsidP="003228B4">
            <w:pPr>
              <w:numPr>
                <w:ilvl w:val="0"/>
                <w:numId w:val="47"/>
              </w:numPr>
              <w:spacing w:after="0" w:line="240" w:lineRule="auto"/>
              <w:jc w:val="center"/>
              <w:rPr>
                <w:del w:id="2782" w:author="anna.resch88@gmail.com" w:date="2022-01-03T16:08:00Z"/>
                <w:rFonts w:asciiTheme="majorHAnsi" w:eastAsia="Times New Roman" w:hAnsiTheme="majorHAnsi" w:cstheme="majorHAnsi"/>
                <w:color w:val="000000"/>
                <w:lang w:val="en-US" w:eastAsia="de-DE"/>
                <w:rPrChange w:id="2783" w:author="anna.resch88@gmail.com" w:date="2022-01-04T09:34:00Z">
                  <w:rPr>
                    <w:del w:id="2784" w:author="anna.resch88@gmail.com" w:date="2022-01-03T16:08:00Z"/>
                    <w:rFonts w:asciiTheme="majorHAnsi" w:eastAsia="Times New Roman" w:hAnsiTheme="majorHAnsi" w:cstheme="majorHAnsi"/>
                    <w:color w:val="000000"/>
                    <w:lang w:eastAsia="de-DE"/>
                  </w:rPr>
                </w:rPrChange>
              </w:rPr>
            </w:pPr>
            <w:del w:id="2785" w:author="anna.resch88@gmail.com" w:date="2022-01-03T16:08:00Z">
              <w:r w:rsidRPr="00F86424" w:rsidDel="002739DA">
                <w:rPr>
                  <w:rFonts w:asciiTheme="majorHAnsi" w:eastAsia="Times New Roman" w:hAnsiTheme="majorHAnsi" w:cstheme="majorHAnsi"/>
                  <w:color w:val="000000"/>
                  <w:lang w:val="en-US" w:eastAsia="de-DE"/>
                  <w:rPrChange w:id="2786" w:author="anna.resch88@gmail.com" w:date="2022-01-04T09:34:00Z">
                    <w:rPr>
                      <w:rFonts w:asciiTheme="majorHAnsi" w:eastAsia="Times New Roman" w:hAnsiTheme="majorHAnsi" w:cstheme="majorHAnsi"/>
                      <w:color w:val="000000"/>
                      <w:lang w:eastAsia="de-DE"/>
                    </w:rPr>
                  </w:rPrChange>
                </w:rPr>
                <w:delText>214.95</w:delText>
              </w:r>
              <w:bookmarkStart w:id="2787" w:name="_Toc92186778"/>
              <w:bookmarkStart w:id="2788" w:name="_Toc92187470"/>
              <w:bookmarkStart w:id="2789" w:name="_Toc92188162"/>
              <w:bookmarkStart w:id="2790" w:name="_Toc92188852"/>
              <w:bookmarkStart w:id="2791" w:name="_Toc92189507"/>
              <w:bookmarkStart w:id="2792" w:name="_Toc92190163"/>
              <w:bookmarkStart w:id="2793" w:name="_Toc92190819"/>
              <w:bookmarkEnd w:id="2787"/>
              <w:bookmarkEnd w:id="2788"/>
              <w:bookmarkEnd w:id="2789"/>
              <w:bookmarkEnd w:id="2790"/>
              <w:bookmarkEnd w:id="2791"/>
              <w:bookmarkEnd w:id="2792"/>
              <w:bookmarkEnd w:id="2793"/>
            </w:del>
          </w:p>
        </w:tc>
        <w:tc>
          <w:tcPr>
            <w:tcW w:w="743" w:type="dxa"/>
            <w:tcBorders>
              <w:top w:val="nil"/>
              <w:left w:val="nil"/>
              <w:bottom w:val="single" w:sz="4" w:space="0" w:color="000000"/>
              <w:right w:val="nil"/>
            </w:tcBorders>
            <w:shd w:val="clear" w:color="000000" w:fill="BDD7EE"/>
            <w:noWrap/>
            <w:vAlign w:val="bottom"/>
            <w:hideMark/>
          </w:tcPr>
          <w:p w14:paraId="1C951B93" w14:textId="0AF78F0E" w:rsidR="00067C6D" w:rsidRPr="00F86424" w:rsidDel="002739DA" w:rsidRDefault="00067C6D" w:rsidP="003228B4">
            <w:pPr>
              <w:numPr>
                <w:ilvl w:val="0"/>
                <w:numId w:val="47"/>
              </w:numPr>
              <w:spacing w:after="0" w:line="240" w:lineRule="auto"/>
              <w:jc w:val="center"/>
              <w:rPr>
                <w:del w:id="2794" w:author="anna.resch88@gmail.com" w:date="2022-01-03T16:08:00Z"/>
                <w:rFonts w:asciiTheme="majorHAnsi" w:eastAsia="Times New Roman" w:hAnsiTheme="majorHAnsi" w:cstheme="majorHAnsi"/>
                <w:color w:val="000000"/>
                <w:lang w:val="en-US" w:eastAsia="de-DE"/>
                <w:rPrChange w:id="2795" w:author="anna.resch88@gmail.com" w:date="2022-01-04T09:34:00Z">
                  <w:rPr>
                    <w:del w:id="2796" w:author="anna.resch88@gmail.com" w:date="2022-01-03T16:08:00Z"/>
                    <w:rFonts w:asciiTheme="majorHAnsi" w:eastAsia="Times New Roman" w:hAnsiTheme="majorHAnsi" w:cstheme="majorHAnsi"/>
                    <w:color w:val="000000"/>
                    <w:lang w:eastAsia="de-DE"/>
                  </w:rPr>
                </w:rPrChange>
              </w:rPr>
            </w:pPr>
            <w:del w:id="2797" w:author="anna.resch88@gmail.com" w:date="2022-01-03T16:08:00Z">
              <w:r w:rsidRPr="00F86424" w:rsidDel="002739DA">
                <w:rPr>
                  <w:rFonts w:asciiTheme="majorHAnsi" w:eastAsia="Times New Roman" w:hAnsiTheme="majorHAnsi" w:cstheme="majorHAnsi"/>
                  <w:color w:val="000000"/>
                  <w:lang w:val="en-US" w:eastAsia="de-DE"/>
                  <w:rPrChange w:id="2798" w:author="anna.resch88@gmail.com" w:date="2022-01-04T09:34:00Z">
                    <w:rPr>
                      <w:rFonts w:asciiTheme="majorHAnsi" w:eastAsia="Times New Roman" w:hAnsiTheme="majorHAnsi" w:cstheme="majorHAnsi"/>
                      <w:color w:val="000000"/>
                      <w:lang w:eastAsia="de-DE"/>
                    </w:rPr>
                  </w:rPrChange>
                </w:rPr>
                <w:delText>40.33</w:delText>
              </w:r>
              <w:bookmarkStart w:id="2799" w:name="_Toc92186779"/>
              <w:bookmarkStart w:id="2800" w:name="_Toc92187471"/>
              <w:bookmarkStart w:id="2801" w:name="_Toc92188163"/>
              <w:bookmarkStart w:id="2802" w:name="_Toc92188853"/>
              <w:bookmarkStart w:id="2803" w:name="_Toc92189508"/>
              <w:bookmarkStart w:id="2804" w:name="_Toc92190164"/>
              <w:bookmarkStart w:id="2805" w:name="_Toc92190820"/>
              <w:bookmarkEnd w:id="2799"/>
              <w:bookmarkEnd w:id="2800"/>
              <w:bookmarkEnd w:id="2801"/>
              <w:bookmarkEnd w:id="2802"/>
              <w:bookmarkEnd w:id="2803"/>
              <w:bookmarkEnd w:id="2804"/>
              <w:bookmarkEnd w:id="2805"/>
            </w:del>
          </w:p>
        </w:tc>
        <w:tc>
          <w:tcPr>
            <w:tcW w:w="989" w:type="dxa"/>
            <w:tcBorders>
              <w:top w:val="nil"/>
              <w:left w:val="single" w:sz="4" w:space="0" w:color="auto"/>
              <w:bottom w:val="nil"/>
              <w:right w:val="single" w:sz="4" w:space="0" w:color="auto"/>
            </w:tcBorders>
            <w:shd w:val="clear" w:color="000000" w:fill="BDD7EE"/>
            <w:noWrap/>
            <w:vAlign w:val="bottom"/>
            <w:hideMark/>
          </w:tcPr>
          <w:p w14:paraId="1F4F90EC" w14:textId="31ABE0C8" w:rsidR="00067C6D" w:rsidRPr="00F86424" w:rsidDel="002739DA" w:rsidRDefault="00067C6D" w:rsidP="003228B4">
            <w:pPr>
              <w:numPr>
                <w:ilvl w:val="0"/>
                <w:numId w:val="47"/>
              </w:numPr>
              <w:spacing w:after="0" w:line="240" w:lineRule="auto"/>
              <w:jc w:val="center"/>
              <w:rPr>
                <w:del w:id="2806" w:author="anna.resch88@gmail.com" w:date="2022-01-03T16:08:00Z"/>
                <w:rFonts w:asciiTheme="majorHAnsi" w:eastAsia="Times New Roman" w:hAnsiTheme="majorHAnsi" w:cstheme="majorHAnsi"/>
                <w:color w:val="000000"/>
                <w:lang w:val="en-US" w:eastAsia="de-DE"/>
                <w:rPrChange w:id="2807" w:author="anna.resch88@gmail.com" w:date="2022-01-04T09:34:00Z">
                  <w:rPr>
                    <w:del w:id="2808" w:author="anna.resch88@gmail.com" w:date="2022-01-03T16:08:00Z"/>
                    <w:rFonts w:asciiTheme="majorHAnsi" w:eastAsia="Times New Roman" w:hAnsiTheme="majorHAnsi" w:cstheme="majorHAnsi"/>
                    <w:color w:val="000000"/>
                    <w:lang w:eastAsia="de-DE"/>
                  </w:rPr>
                </w:rPrChange>
              </w:rPr>
            </w:pPr>
            <w:del w:id="2809" w:author="anna.resch88@gmail.com" w:date="2022-01-03T16:08:00Z">
              <w:r w:rsidRPr="00F86424" w:rsidDel="002739DA">
                <w:rPr>
                  <w:rFonts w:asciiTheme="majorHAnsi" w:eastAsia="Times New Roman" w:hAnsiTheme="majorHAnsi" w:cstheme="majorHAnsi"/>
                  <w:color w:val="000000"/>
                  <w:lang w:val="en-US" w:eastAsia="de-DE"/>
                  <w:rPrChange w:id="2810" w:author="anna.resch88@gmail.com" w:date="2022-01-04T09:34:00Z">
                    <w:rPr>
                      <w:rFonts w:asciiTheme="majorHAnsi" w:eastAsia="Times New Roman" w:hAnsiTheme="majorHAnsi" w:cstheme="majorHAnsi"/>
                      <w:color w:val="000000"/>
                      <w:lang w:eastAsia="de-DE"/>
                    </w:rPr>
                  </w:rPrChange>
                </w:rPr>
                <w:delText>210.24</w:delText>
              </w:r>
              <w:bookmarkStart w:id="2811" w:name="_Toc92186780"/>
              <w:bookmarkStart w:id="2812" w:name="_Toc92187472"/>
              <w:bookmarkStart w:id="2813" w:name="_Toc92188164"/>
              <w:bookmarkStart w:id="2814" w:name="_Toc92188854"/>
              <w:bookmarkStart w:id="2815" w:name="_Toc92189509"/>
              <w:bookmarkStart w:id="2816" w:name="_Toc92190165"/>
              <w:bookmarkStart w:id="2817" w:name="_Toc92190821"/>
              <w:bookmarkEnd w:id="2811"/>
              <w:bookmarkEnd w:id="2812"/>
              <w:bookmarkEnd w:id="2813"/>
              <w:bookmarkEnd w:id="2814"/>
              <w:bookmarkEnd w:id="2815"/>
              <w:bookmarkEnd w:id="2816"/>
              <w:bookmarkEnd w:id="2817"/>
            </w:del>
          </w:p>
        </w:tc>
        <w:tc>
          <w:tcPr>
            <w:tcW w:w="898" w:type="dxa"/>
            <w:tcBorders>
              <w:top w:val="nil"/>
              <w:left w:val="nil"/>
              <w:bottom w:val="nil"/>
              <w:right w:val="single" w:sz="4" w:space="0" w:color="auto"/>
            </w:tcBorders>
            <w:shd w:val="clear" w:color="000000" w:fill="BDD7EE"/>
            <w:noWrap/>
            <w:vAlign w:val="bottom"/>
            <w:hideMark/>
          </w:tcPr>
          <w:p w14:paraId="4A778241" w14:textId="57C2D41A" w:rsidR="00067C6D" w:rsidRPr="00F86424" w:rsidDel="002739DA" w:rsidRDefault="00067C6D" w:rsidP="003228B4">
            <w:pPr>
              <w:numPr>
                <w:ilvl w:val="0"/>
                <w:numId w:val="47"/>
              </w:numPr>
              <w:spacing w:after="0" w:line="240" w:lineRule="auto"/>
              <w:jc w:val="center"/>
              <w:rPr>
                <w:del w:id="2818" w:author="anna.resch88@gmail.com" w:date="2022-01-03T16:08:00Z"/>
                <w:rFonts w:asciiTheme="majorHAnsi" w:eastAsia="Times New Roman" w:hAnsiTheme="majorHAnsi" w:cstheme="majorHAnsi"/>
                <w:color w:val="000000"/>
                <w:lang w:val="en-US" w:eastAsia="de-DE"/>
                <w:rPrChange w:id="2819" w:author="anna.resch88@gmail.com" w:date="2022-01-04T09:34:00Z">
                  <w:rPr>
                    <w:del w:id="2820" w:author="anna.resch88@gmail.com" w:date="2022-01-03T16:08:00Z"/>
                    <w:rFonts w:asciiTheme="majorHAnsi" w:eastAsia="Times New Roman" w:hAnsiTheme="majorHAnsi" w:cstheme="majorHAnsi"/>
                    <w:color w:val="000000"/>
                    <w:lang w:eastAsia="de-DE"/>
                  </w:rPr>
                </w:rPrChange>
              </w:rPr>
            </w:pPr>
            <w:del w:id="2821" w:author="anna.resch88@gmail.com" w:date="2022-01-03T16:08:00Z">
              <w:r w:rsidRPr="00F86424" w:rsidDel="002739DA">
                <w:rPr>
                  <w:rFonts w:asciiTheme="majorHAnsi" w:eastAsia="Times New Roman" w:hAnsiTheme="majorHAnsi" w:cstheme="majorHAnsi"/>
                  <w:color w:val="000000"/>
                  <w:lang w:val="en-US" w:eastAsia="de-DE"/>
                  <w:rPrChange w:id="2822" w:author="anna.resch88@gmail.com" w:date="2022-01-04T09:34:00Z">
                    <w:rPr>
                      <w:rFonts w:asciiTheme="majorHAnsi" w:eastAsia="Times New Roman" w:hAnsiTheme="majorHAnsi" w:cstheme="majorHAnsi"/>
                      <w:color w:val="000000"/>
                      <w:lang w:eastAsia="de-DE"/>
                    </w:rPr>
                  </w:rPrChange>
                </w:rPr>
                <w:delText>11.45</w:delText>
              </w:r>
              <w:bookmarkStart w:id="2823" w:name="_Toc92186781"/>
              <w:bookmarkStart w:id="2824" w:name="_Toc92187473"/>
              <w:bookmarkStart w:id="2825" w:name="_Toc92188165"/>
              <w:bookmarkStart w:id="2826" w:name="_Toc92188855"/>
              <w:bookmarkStart w:id="2827" w:name="_Toc92189510"/>
              <w:bookmarkStart w:id="2828" w:name="_Toc92190166"/>
              <w:bookmarkStart w:id="2829" w:name="_Toc92190822"/>
              <w:bookmarkEnd w:id="2823"/>
              <w:bookmarkEnd w:id="2824"/>
              <w:bookmarkEnd w:id="2825"/>
              <w:bookmarkEnd w:id="2826"/>
              <w:bookmarkEnd w:id="2827"/>
              <w:bookmarkEnd w:id="2828"/>
              <w:bookmarkEnd w:id="2829"/>
            </w:del>
          </w:p>
        </w:tc>
        <w:bookmarkStart w:id="2830" w:name="_Toc92186782"/>
        <w:bookmarkStart w:id="2831" w:name="_Toc92187474"/>
        <w:bookmarkStart w:id="2832" w:name="_Toc92188166"/>
        <w:bookmarkStart w:id="2833" w:name="_Toc92188856"/>
        <w:bookmarkStart w:id="2834" w:name="_Toc92189511"/>
        <w:bookmarkStart w:id="2835" w:name="_Toc92190167"/>
        <w:bookmarkStart w:id="2836" w:name="_Toc92190823"/>
        <w:bookmarkEnd w:id="2830"/>
        <w:bookmarkEnd w:id="2831"/>
        <w:bookmarkEnd w:id="2832"/>
        <w:bookmarkEnd w:id="2833"/>
        <w:bookmarkEnd w:id="2834"/>
        <w:bookmarkEnd w:id="2835"/>
        <w:bookmarkEnd w:id="2836"/>
      </w:tr>
      <w:tr w:rsidR="00067C6D" w:rsidRPr="009E3BE9" w:rsidDel="002739DA" w14:paraId="0E1DAB6D" w14:textId="66C43198" w:rsidTr="00D830B0">
        <w:trPr>
          <w:trHeight w:val="290"/>
          <w:del w:id="2837" w:author="anna.resch88@gmail.com" w:date="2022-01-03T16:08:00Z"/>
        </w:trPr>
        <w:tc>
          <w:tcPr>
            <w:tcW w:w="2620" w:type="dxa"/>
            <w:tcBorders>
              <w:top w:val="nil"/>
              <w:left w:val="single" w:sz="4" w:space="0" w:color="auto"/>
              <w:bottom w:val="single" w:sz="4" w:space="0" w:color="auto"/>
              <w:right w:val="single" w:sz="4" w:space="0" w:color="auto"/>
            </w:tcBorders>
            <w:shd w:val="clear" w:color="000000" w:fill="BDD7EE"/>
            <w:noWrap/>
            <w:vAlign w:val="bottom"/>
            <w:hideMark/>
          </w:tcPr>
          <w:p w14:paraId="7CEB280D" w14:textId="055C0A5F" w:rsidR="00067C6D" w:rsidRPr="00F86424" w:rsidDel="002739DA" w:rsidRDefault="00067C6D" w:rsidP="003228B4">
            <w:pPr>
              <w:numPr>
                <w:ilvl w:val="0"/>
                <w:numId w:val="47"/>
              </w:numPr>
              <w:spacing w:after="0" w:line="240" w:lineRule="auto"/>
              <w:jc w:val="both"/>
              <w:rPr>
                <w:del w:id="2838" w:author="anna.resch88@gmail.com" w:date="2022-01-03T16:08:00Z"/>
                <w:rFonts w:asciiTheme="majorHAnsi" w:eastAsia="Times New Roman" w:hAnsiTheme="majorHAnsi" w:cstheme="majorHAnsi"/>
                <w:color w:val="000000"/>
                <w:lang w:val="en-US" w:eastAsia="de-DE"/>
                <w:rPrChange w:id="2839" w:author="anna.resch88@gmail.com" w:date="2022-01-04T09:34:00Z">
                  <w:rPr>
                    <w:del w:id="2840" w:author="anna.resch88@gmail.com" w:date="2022-01-03T16:08:00Z"/>
                    <w:rFonts w:asciiTheme="majorHAnsi" w:eastAsia="Times New Roman" w:hAnsiTheme="majorHAnsi" w:cstheme="majorHAnsi"/>
                    <w:color w:val="000000"/>
                    <w:lang w:eastAsia="de-DE"/>
                  </w:rPr>
                </w:rPrChange>
              </w:rPr>
            </w:pPr>
            <w:del w:id="2841" w:author="anna.resch88@gmail.com" w:date="2022-01-03T16:08:00Z">
              <w:r w:rsidRPr="00F86424" w:rsidDel="002739DA">
                <w:rPr>
                  <w:rFonts w:asciiTheme="majorHAnsi" w:eastAsia="Times New Roman" w:hAnsiTheme="majorHAnsi" w:cstheme="majorHAnsi"/>
                  <w:color w:val="000000"/>
                  <w:lang w:val="en-US" w:eastAsia="de-DE"/>
                  <w:rPrChange w:id="2842" w:author="anna.resch88@gmail.com" w:date="2022-01-04T09:34:00Z">
                    <w:rPr>
                      <w:rFonts w:asciiTheme="majorHAnsi" w:eastAsia="Times New Roman" w:hAnsiTheme="majorHAnsi" w:cstheme="majorHAnsi"/>
                      <w:color w:val="000000"/>
                      <w:lang w:eastAsia="de-DE"/>
                    </w:rPr>
                  </w:rPrChange>
                </w:rPr>
                <w:delText>ULD-V20-ULD, sample 3</w:delText>
              </w:r>
              <w:bookmarkStart w:id="2843" w:name="_Toc92186783"/>
              <w:bookmarkStart w:id="2844" w:name="_Toc92187475"/>
              <w:bookmarkStart w:id="2845" w:name="_Toc92188167"/>
              <w:bookmarkStart w:id="2846" w:name="_Toc92188857"/>
              <w:bookmarkStart w:id="2847" w:name="_Toc92189512"/>
              <w:bookmarkStart w:id="2848" w:name="_Toc92190168"/>
              <w:bookmarkStart w:id="2849" w:name="_Toc92190824"/>
              <w:bookmarkEnd w:id="2843"/>
              <w:bookmarkEnd w:id="2844"/>
              <w:bookmarkEnd w:id="2845"/>
              <w:bookmarkEnd w:id="2846"/>
              <w:bookmarkEnd w:id="2847"/>
              <w:bookmarkEnd w:id="2848"/>
              <w:bookmarkEnd w:id="2849"/>
            </w:del>
          </w:p>
        </w:tc>
        <w:tc>
          <w:tcPr>
            <w:tcW w:w="859" w:type="dxa"/>
            <w:tcBorders>
              <w:top w:val="nil"/>
              <w:left w:val="nil"/>
              <w:bottom w:val="single" w:sz="4" w:space="0" w:color="000000"/>
              <w:right w:val="single" w:sz="4" w:space="0" w:color="000000"/>
            </w:tcBorders>
            <w:shd w:val="clear" w:color="000000" w:fill="BDD7EE"/>
            <w:noWrap/>
            <w:vAlign w:val="bottom"/>
            <w:hideMark/>
          </w:tcPr>
          <w:p w14:paraId="646C7B13" w14:textId="12496684" w:rsidR="00067C6D" w:rsidRPr="00F86424" w:rsidDel="002739DA" w:rsidRDefault="00067C6D" w:rsidP="003228B4">
            <w:pPr>
              <w:numPr>
                <w:ilvl w:val="0"/>
                <w:numId w:val="47"/>
              </w:numPr>
              <w:spacing w:after="0" w:line="240" w:lineRule="auto"/>
              <w:jc w:val="center"/>
              <w:rPr>
                <w:del w:id="2850" w:author="anna.resch88@gmail.com" w:date="2022-01-03T16:08:00Z"/>
                <w:rFonts w:asciiTheme="majorHAnsi" w:eastAsia="Times New Roman" w:hAnsiTheme="majorHAnsi" w:cstheme="majorHAnsi"/>
                <w:color w:val="000000"/>
                <w:lang w:val="en-US" w:eastAsia="de-DE"/>
                <w:rPrChange w:id="2851" w:author="anna.resch88@gmail.com" w:date="2022-01-04T09:34:00Z">
                  <w:rPr>
                    <w:del w:id="2852" w:author="anna.resch88@gmail.com" w:date="2022-01-03T16:08:00Z"/>
                    <w:rFonts w:asciiTheme="majorHAnsi" w:eastAsia="Times New Roman" w:hAnsiTheme="majorHAnsi" w:cstheme="majorHAnsi"/>
                    <w:color w:val="000000"/>
                    <w:lang w:eastAsia="de-DE"/>
                  </w:rPr>
                </w:rPrChange>
              </w:rPr>
            </w:pPr>
            <w:del w:id="2853" w:author="anna.resch88@gmail.com" w:date="2022-01-03T16:08:00Z">
              <w:r w:rsidRPr="00F86424" w:rsidDel="002739DA">
                <w:rPr>
                  <w:rFonts w:asciiTheme="majorHAnsi" w:eastAsia="Times New Roman" w:hAnsiTheme="majorHAnsi" w:cstheme="majorHAnsi"/>
                  <w:color w:val="000000"/>
                  <w:lang w:val="en-US" w:eastAsia="de-DE"/>
                  <w:rPrChange w:id="2854" w:author="anna.resch88@gmail.com" w:date="2022-01-04T09:34:00Z">
                    <w:rPr>
                      <w:rFonts w:asciiTheme="majorHAnsi" w:eastAsia="Times New Roman" w:hAnsiTheme="majorHAnsi" w:cstheme="majorHAnsi"/>
                      <w:color w:val="000000"/>
                      <w:lang w:eastAsia="de-DE"/>
                    </w:rPr>
                  </w:rPrChange>
                </w:rPr>
                <w:delText>20%</w:delText>
              </w:r>
              <w:bookmarkStart w:id="2855" w:name="_Toc92186784"/>
              <w:bookmarkStart w:id="2856" w:name="_Toc92187476"/>
              <w:bookmarkStart w:id="2857" w:name="_Toc92188168"/>
              <w:bookmarkStart w:id="2858" w:name="_Toc92188858"/>
              <w:bookmarkStart w:id="2859" w:name="_Toc92189513"/>
              <w:bookmarkStart w:id="2860" w:name="_Toc92190169"/>
              <w:bookmarkStart w:id="2861" w:name="_Toc92190825"/>
              <w:bookmarkEnd w:id="2855"/>
              <w:bookmarkEnd w:id="2856"/>
              <w:bookmarkEnd w:id="2857"/>
              <w:bookmarkEnd w:id="2858"/>
              <w:bookmarkEnd w:id="2859"/>
              <w:bookmarkEnd w:id="2860"/>
              <w:bookmarkEnd w:id="2861"/>
            </w:del>
          </w:p>
        </w:tc>
        <w:tc>
          <w:tcPr>
            <w:tcW w:w="937" w:type="dxa"/>
            <w:tcBorders>
              <w:top w:val="nil"/>
              <w:left w:val="nil"/>
              <w:bottom w:val="single" w:sz="4" w:space="0" w:color="auto"/>
              <w:right w:val="single" w:sz="4" w:space="0" w:color="auto"/>
            </w:tcBorders>
            <w:shd w:val="clear" w:color="000000" w:fill="BDD7EE"/>
            <w:noWrap/>
            <w:vAlign w:val="bottom"/>
            <w:hideMark/>
          </w:tcPr>
          <w:p w14:paraId="30BA6796" w14:textId="6FA7C0C9" w:rsidR="00067C6D" w:rsidRPr="00F86424" w:rsidDel="002739DA" w:rsidRDefault="00067C6D" w:rsidP="003228B4">
            <w:pPr>
              <w:numPr>
                <w:ilvl w:val="0"/>
                <w:numId w:val="47"/>
              </w:numPr>
              <w:spacing w:after="0" w:line="240" w:lineRule="auto"/>
              <w:jc w:val="center"/>
              <w:rPr>
                <w:del w:id="2862" w:author="anna.resch88@gmail.com" w:date="2022-01-03T16:08:00Z"/>
                <w:rFonts w:asciiTheme="majorHAnsi" w:eastAsia="Times New Roman" w:hAnsiTheme="majorHAnsi" w:cstheme="majorHAnsi"/>
                <w:color w:val="000000"/>
                <w:lang w:val="en-US" w:eastAsia="de-DE"/>
                <w:rPrChange w:id="2863" w:author="anna.resch88@gmail.com" w:date="2022-01-04T09:34:00Z">
                  <w:rPr>
                    <w:del w:id="2864" w:author="anna.resch88@gmail.com" w:date="2022-01-03T16:08:00Z"/>
                    <w:rFonts w:asciiTheme="majorHAnsi" w:eastAsia="Times New Roman" w:hAnsiTheme="majorHAnsi" w:cstheme="majorHAnsi"/>
                    <w:color w:val="000000"/>
                    <w:lang w:eastAsia="de-DE"/>
                  </w:rPr>
                </w:rPrChange>
              </w:rPr>
            </w:pPr>
            <w:del w:id="2865" w:author="anna.resch88@gmail.com" w:date="2022-01-03T16:08:00Z">
              <w:r w:rsidRPr="00F86424" w:rsidDel="002739DA">
                <w:rPr>
                  <w:rFonts w:asciiTheme="majorHAnsi" w:eastAsia="Times New Roman" w:hAnsiTheme="majorHAnsi" w:cstheme="majorHAnsi"/>
                  <w:color w:val="000000"/>
                  <w:lang w:val="en-US" w:eastAsia="de-DE"/>
                  <w:rPrChange w:id="2866" w:author="anna.resch88@gmail.com" w:date="2022-01-04T09:34:00Z">
                    <w:rPr>
                      <w:rFonts w:asciiTheme="majorHAnsi" w:eastAsia="Times New Roman" w:hAnsiTheme="majorHAnsi" w:cstheme="majorHAnsi"/>
                      <w:color w:val="000000"/>
                      <w:lang w:eastAsia="de-DE"/>
                    </w:rPr>
                  </w:rPrChange>
                </w:rPr>
                <w:delText>water</w:delText>
              </w:r>
              <w:bookmarkStart w:id="2867" w:name="_Toc92186785"/>
              <w:bookmarkStart w:id="2868" w:name="_Toc92187477"/>
              <w:bookmarkStart w:id="2869" w:name="_Toc92188169"/>
              <w:bookmarkStart w:id="2870" w:name="_Toc92188859"/>
              <w:bookmarkStart w:id="2871" w:name="_Toc92189514"/>
              <w:bookmarkStart w:id="2872" w:name="_Toc92190170"/>
              <w:bookmarkStart w:id="2873" w:name="_Toc92190826"/>
              <w:bookmarkEnd w:id="2867"/>
              <w:bookmarkEnd w:id="2868"/>
              <w:bookmarkEnd w:id="2869"/>
              <w:bookmarkEnd w:id="2870"/>
              <w:bookmarkEnd w:id="2871"/>
              <w:bookmarkEnd w:id="2872"/>
              <w:bookmarkEnd w:id="2873"/>
            </w:del>
          </w:p>
        </w:tc>
        <w:tc>
          <w:tcPr>
            <w:tcW w:w="952" w:type="dxa"/>
            <w:tcBorders>
              <w:top w:val="nil"/>
              <w:left w:val="nil"/>
              <w:bottom w:val="single" w:sz="4" w:space="0" w:color="000000"/>
              <w:right w:val="single" w:sz="4" w:space="0" w:color="000000"/>
            </w:tcBorders>
            <w:shd w:val="clear" w:color="000000" w:fill="BDD7EE"/>
            <w:noWrap/>
            <w:vAlign w:val="bottom"/>
            <w:hideMark/>
          </w:tcPr>
          <w:p w14:paraId="7A24BD9B" w14:textId="07D4BC4C" w:rsidR="00067C6D" w:rsidRPr="00F86424" w:rsidDel="002739DA" w:rsidRDefault="00067C6D" w:rsidP="003228B4">
            <w:pPr>
              <w:numPr>
                <w:ilvl w:val="0"/>
                <w:numId w:val="47"/>
              </w:numPr>
              <w:spacing w:after="0" w:line="240" w:lineRule="auto"/>
              <w:jc w:val="center"/>
              <w:rPr>
                <w:del w:id="2874" w:author="anna.resch88@gmail.com" w:date="2022-01-03T16:08:00Z"/>
                <w:rFonts w:asciiTheme="majorHAnsi" w:eastAsia="Times New Roman" w:hAnsiTheme="majorHAnsi" w:cstheme="majorHAnsi"/>
                <w:color w:val="000000"/>
                <w:lang w:val="en-US" w:eastAsia="de-DE"/>
                <w:rPrChange w:id="2875" w:author="anna.resch88@gmail.com" w:date="2022-01-04T09:34:00Z">
                  <w:rPr>
                    <w:del w:id="2876" w:author="anna.resch88@gmail.com" w:date="2022-01-03T16:08:00Z"/>
                    <w:rFonts w:asciiTheme="majorHAnsi" w:eastAsia="Times New Roman" w:hAnsiTheme="majorHAnsi" w:cstheme="majorHAnsi"/>
                    <w:color w:val="000000"/>
                    <w:lang w:eastAsia="de-DE"/>
                  </w:rPr>
                </w:rPrChange>
              </w:rPr>
            </w:pPr>
            <w:del w:id="2877" w:author="anna.resch88@gmail.com" w:date="2022-01-03T16:08:00Z">
              <w:r w:rsidRPr="00F86424" w:rsidDel="002739DA">
                <w:rPr>
                  <w:rFonts w:asciiTheme="majorHAnsi" w:eastAsia="Times New Roman" w:hAnsiTheme="majorHAnsi" w:cstheme="majorHAnsi"/>
                  <w:color w:val="000000"/>
                  <w:lang w:val="en-US" w:eastAsia="de-DE"/>
                  <w:rPrChange w:id="2878" w:author="anna.resch88@gmail.com" w:date="2022-01-04T09:34:00Z">
                    <w:rPr>
                      <w:rFonts w:asciiTheme="majorHAnsi" w:eastAsia="Times New Roman" w:hAnsiTheme="majorHAnsi" w:cstheme="majorHAnsi"/>
                      <w:color w:val="000000"/>
                      <w:lang w:eastAsia="de-DE"/>
                    </w:rPr>
                  </w:rPrChange>
                </w:rPr>
                <w:delText>Ru(II)bpy</w:delText>
              </w:r>
              <w:bookmarkStart w:id="2879" w:name="_Toc92186786"/>
              <w:bookmarkStart w:id="2880" w:name="_Toc92187478"/>
              <w:bookmarkStart w:id="2881" w:name="_Toc92188170"/>
              <w:bookmarkStart w:id="2882" w:name="_Toc92188860"/>
              <w:bookmarkStart w:id="2883" w:name="_Toc92189515"/>
              <w:bookmarkStart w:id="2884" w:name="_Toc92190171"/>
              <w:bookmarkStart w:id="2885" w:name="_Toc92190827"/>
              <w:bookmarkEnd w:id="2879"/>
              <w:bookmarkEnd w:id="2880"/>
              <w:bookmarkEnd w:id="2881"/>
              <w:bookmarkEnd w:id="2882"/>
              <w:bookmarkEnd w:id="2883"/>
              <w:bookmarkEnd w:id="2884"/>
              <w:bookmarkEnd w:id="2885"/>
            </w:del>
          </w:p>
        </w:tc>
        <w:tc>
          <w:tcPr>
            <w:tcW w:w="1081" w:type="dxa"/>
            <w:tcBorders>
              <w:top w:val="nil"/>
              <w:left w:val="nil"/>
              <w:bottom w:val="single" w:sz="4" w:space="0" w:color="000000"/>
              <w:right w:val="single" w:sz="4" w:space="0" w:color="000000"/>
            </w:tcBorders>
            <w:shd w:val="clear" w:color="000000" w:fill="BDD7EE"/>
            <w:noWrap/>
            <w:vAlign w:val="bottom"/>
            <w:hideMark/>
          </w:tcPr>
          <w:p w14:paraId="6E8AD486" w14:textId="0169B982" w:rsidR="00067C6D" w:rsidRPr="00F86424" w:rsidDel="002739DA" w:rsidRDefault="00067C6D" w:rsidP="003228B4">
            <w:pPr>
              <w:numPr>
                <w:ilvl w:val="0"/>
                <w:numId w:val="47"/>
              </w:numPr>
              <w:spacing w:after="0" w:line="240" w:lineRule="auto"/>
              <w:jc w:val="center"/>
              <w:rPr>
                <w:del w:id="2886" w:author="anna.resch88@gmail.com" w:date="2022-01-03T16:08:00Z"/>
                <w:rFonts w:asciiTheme="majorHAnsi" w:eastAsia="Times New Roman" w:hAnsiTheme="majorHAnsi" w:cstheme="majorHAnsi"/>
                <w:color w:val="000000"/>
                <w:lang w:val="en-US" w:eastAsia="de-DE"/>
                <w:rPrChange w:id="2887" w:author="anna.resch88@gmail.com" w:date="2022-01-04T09:34:00Z">
                  <w:rPr>
                    <w:del w:id="2888" w:author="anna.resch88@gmail.com" w:date="2022-01-03T16:08:00Z"/>
                    <w:rFonts w:asciiTheme="majorHAnsi" w:eastAsia="Times New Roman" w:hAnsiTheme="majorHAnsi" w:cstheme="majorHAnsi"/>
                    <w:color w:val="000000"/>
                    <w:lang w:eastAsia="de-DE"/>
                  </w:rPr>
                </w:rPrChange>
              </w:rPr>
            </w:pPr>
            <w:del w:id="2889" w:author="anna.resch88@gmail.com" w:date="2022-01-03T16:08:00Z">
              <w:r w:rsidRPr="00F86424" w:rsidDel="002739DA">
                <w:rPr>
                  <w:rFonts w:asciiTheme="majorHAnsi" w:eastAsia="Times New Roman" w:hAnsiTheme="majorHAnsi" w:cstheme="majorHAnsi"/>
                  <w:color w:val="000000"/>
                  <w:lang w:val="en-US" w:eastAsia="de-DE"/>
                  <w:rPrChange w:id="2890" w:author="anna.resch88@gmail.com" w:date="2022-01-04T09:34:00Z">
                    <w:rPr>
                      <w:rFonts w:asciiTheme="majorHAnsi" w:eastAsia="Times New Roman" w:hAnsiTheme="majorHAnsi" w:cstheme="majorHAnsi"/>
                      <w:color w:val="000000"/>
                      <w:lang w:eastAsia="de-DE"/>
                    </w:rPr>
                  </w:rPrChange>
                </w:rPr>
                <w:delText>25.4</w:delText>
              </w:r>
              <w:bookmarkStart w:id="2891" w:name="_Toc92186787"/>
              <w:bookmarkStart w:id="2892" w:name="_Toc92187479"/>
              <w:bookmarkStart w:id="2893" w:name="_Toc92188171"/>
              <w:bookmarkStart w:id="2894" w:name="_Toc92188861"/>
              <w:bookmarkStart w:id="2895" w:name="_Toc92189516"/>
              <w:bookmarkStart w:id="2896" w:name="_Toc92190172"/>
              <w:bookmarkStart w:id="2897" w:name="_Toc92190828"/>
              <w:bookmarkEnd w:id="2891"/>
              <w:bookmarkEnd w:id="2892"/>
              <w:bookmarkEnd w:id="2893"/>
              <w:bookmarkEnd w:id="2894"/>
              <w:bookmarkEnd w:id="2895"/>
              <w:bookmarkEnd w:id="2896"/>
              <w:bookmarkEnd w:id="2897"/>
            </w:del>
          </w:p>
        </w:tc>
        <w:tc>
          <w:tcPr>
            <w:tcW w:w="1349" w:type="dxa"/>
            <w:tcBorders>
              <w:top w:val="nil"/>
              <w:left w:val="nil"/>
              <w:bottom w:val="single" w:sz="4" w:space="0" w:color="000000"/>
              <w:right w:val="single" w:sz="4" w:space="0" w:color="000000"/>
            </w:tcBorders>
            <w:shd w:val="clear" w:color="000000" w:fill="BDD7EE"/>
            <w:noWrap/>
            <w:vAlign w:val="bottom"/>
            <w:hideMark/>
          </w:tcPr>
          <w:p w14:paraId="5F080433" w14:textId="6FBC259C" w:rsidR="00067C6D" w:rsidRPr="00F86424" w:rsidDel="002739DA" w:rsidRDefault="00067C6D" w:rsidP="003228B4">
            <w:pPr>
              <w:numPr>
                <w:ilvl w:val="0"/>
                <w:numId w:val="47"/>
              </w:numPr>
              <w:spacing w:after="0" w:line="240" w:lineRule="auto"/>
              <w:jc w:val="center"/>
              <w:rPr>
                <w:del w:id="2898" w:author="anna.resch88@gmail.com" w:date="2022-01-03T16:08:00Z"/>
                <w:rFonts w:asciiTheme="majorHAnsi" w:eastAsia="Times New Roman" w:hAnsiTheme="majorHAnsi" w:cstheme="majorHAnsi"/>
                <w:color w:val="000000"/>
                <w:lang w:val="en-US" w:eastAsia="de-DE"/>
                <w:rPrChange w:id="2899" w:author="anna.resch88@gmail.com" w:date="2022-01-04T09:34:00Z">
                  <w:rPr>
                    <w:del w:id="2900" w:author="anna.resch88@gmail.com" w:date="2022-01-03T16:08:00Z"/>
                    <w:rFonts w:asciiTheme="majorHAnsi" w:eastAsia="Times New Roman" w:hAnsiTheme="majorHAnsi" w:cstheme="majorHAnsi"/>
                    <w:color w:val="000000"/>
                    <w:lang w:eastAsia="de-DE"/>
                  </w:rPr>
                </w:rPrChange>
              </w:rPr>
            </w:pPr>
            <w:del w:id="2901" w:author="anna.resch88@gmail.com" w:date="2022-01-03T16:08:00Z">
              <w:r w:rsidRPr="00F86424" w:rsidDel="002739DA">
                <w:rPr>
                  <w:rFonts w:asciiTheme="majorHAnsi" w:eastAsia="Times New Roman" w:hAnsiTheme="majorHAnsi" w:cstheme="majorHAnsi"/>
                  <w:color w:val="000000"/>
                  <w:lang w:val="en-US" w:eastAsia="de-DE"/>
                  <w:rPrChange w:id="2902" w:author="anna.resch88@gmail.com" w:date="2022-01-04T09:34:00Z">
                    <w:rPr>
                      <w:rFonts w:asciiTheme="majorHAnsi" w:eastAsia="Times New Roman" w:hAnsiTheme="majorHAnsi" w:cstheme="majorHAnsi"/>
                      <w:color w:val="000000"/>
                      <w:lang w:eastAsia="de-DE"/>
                    </w:rPr>
                  </w:rPrChange>
                </w:rPr>
                <w:delText>15</w:delText>
              </w:r>
              <w:bookmarkStart w:id="2903" w:name="_Toc92186788"/>
              <w:bookmarkStart w:id="2904" w:name="_Toc92187480"/>
              <w:bookmarkStart w:id="2905" w:name="_Toc92188172"/>
              <w:bookmarkStart w:id="2906" w:name="_Toc92188862"/>
              <w:bookmarkStart w:id="2907" w:name="_Toc92189517"/>
              <w:bookmarkStart w:id="2908" w:name="_Toc92190173"/>
              <w:bookmarkStart w:id="2909" w:name="_Toc92190829"/>
              <w:bookmarkEnd w:id="2903"/>
              <w:bookmarkEnd w:id="2904"/>
              <w:bookmarkEnd w:id="2905"/>
              <w:bookmarkEnd w:id="2906"/>
              <w:bookmarkEnd w:id="2907"/>
              <w:bookmarkEnd w:id="2908"/>
              <w:bookmarkEnd w:id="2909"/>
            </w:del>
          </w:p>
        </w:tc>
        <w:tc>
          <w:tcPr>
            <w:tcW w:w="892" w:type="dxa"/>
            <w:tcBorders>
              <w:top w:val="nil"/>
              <w:left w:val="nil"/>
              <w:bottom w:val="single" w:sz="4" w:space="0" w:color="000000"/>
              <w:right w:val="single" w:sz="4" w:space="0" w:color="000000"/>
            </w:tcBorders>
            <w:shd w:val="clear" w:color="000000" w:fill="BDD7EE"/>
            <w:noWrap/>
            <w:vAlign w:val="bottom"/>
            <w:hideMark/>
          </w:tcPr>
          <w:p w14:paraId="51960B8B" w14:textId="18B28717" w:rsidR="00067C6D" w:rsidRPr="00F86424" w:rsidDel="002739DA" w:rsidRDefault="00067C6D" w:rsidP="003228B4">
            <w:pPr>
              <w:numPr>
                <w:ilvl w:val="0"/>
                <w:numId w:val="47"/>
              </w:numPr>
              <w:spacing w:after="0" w:line="240" w:lineRule="auto"/>
              <w:jc w:val="center"/>
              <w:rPr>
                <w:del w:id="2910" w:author="anna.resch88@gmail.com" w:date="2022-01-03T16:08:00Z"/>
                <w:rFonts w:asciiTheme="majorHAnsi" w:eastAsia="Times New Roman" w:hAnsiTheme="majorHAnsi" w:cstheme="majorHAnsi"/>
                <w:color w:val="000000"/>
                <w:lang w:val="en-US" w:eastAsia="de-DE"/>
                <w:rPrChange w:id="2911" w:author="anna.resch88@gmail.com" w:date="2022-01-04T09:34:00Z">
                  <w:rPr>
                    <w:del w:id="2912" w:author="anna.resch88@gmail.com" w:date="2022-01-03T16:08:00Z"/>
                    <w:rFonts w:asciiTheme="majorHAnsi" w:eastAsia="Times New Roman" w:hAnsiTheme="majorHAnsi" w:cstheme="majorHAnsi"/>
                    <w:color w:val="000000"/>
                    <w:lang w:eastAsia="de-DE"/>
                  </w:rPr>
                </w:rPrChange>
              </w:rPr>
            </w:pPr>
            <w:del w:id="2913" w:author="anna.resch88@gmail.com" w:date="2022-01-03T16:08:00Z">
              <w:r w:rsidRPr="00F86424" w:rsidDel="002739DA">
                <w:rPr>
                  <w:rFonts w:asciiTheme="majorHAnsi" w:eastAsia="Times New Roman" w:hAnsiTheme="majorHAnsi" w:cstheme="majorHAnsi"/>
                  <w:color w:val="000000"/>
                  <w:lang w:val="en-US" w:eastAsia="de-DE"/>
                  <w:rPrChange w:id="2914" w:author="anna.resch88@gmail.com" w:date="2022-01-04T09:34:00Z">
                    <w:rPr>
                      <w:rFonts w:asciiTheme="majorHAnsi" w:eastAsia="Times New Roman" w:hAnsiTheme="majorHAnsi" w:cstheme="majorHAnsi"/>
                      <w:color w:val="000000"/>
                      <w:lang w:eastAsia="de-DE"/>
                    </w:rPr>
                  </w:rPrChange>
                </w:rPr>
                <w:delText>218.57</w:delText>
              </w:r>
              <w:bookmarkStart w:id="2915" w:name="_Toc92186789"/>
              <w:bookmarkStart w:id="2916" w:name="_Toc92187481"/>
              <w:bookmarkStart w:id="2917" w:name="_Toc92188173"/>
              <w:bookmarkStart w:id="2918" w:name="_Toc92188863"/>
              <w:bookmarkStart w:id="2919" w:name="_Toc92189518"/>
              <w:bookmarkStart w:id="2920" w:name="_Toc92190174"/>
              <w:bookmarkStart w:id="2921" w:name="_Toc92190830"/>
              <w:bookmarkEnd w:id="2915"/>
              <w:bookmarkEnd w:id="2916"/>
              <w:bookmarkEnd w:id="2917"/>
              <w:bookmarkEnd w:id="2918"/>
              <w:bookmarkEnd w:id="2919"/>
              <w:bookmarkEnd w:id="2920"/>
              <w:bookmarkEnd w:id="2921"/>
            </w:del>
          </w:p>
        </w:tc>
        <w:tc>
          <w:tcPr>
            <w:tcW w:w="743" w:type="dxa"/>
            <w:tcBorders>
              <w:top w:val="nil"/>
              <w:left w:val="nil"/>
              <w:bottom w:val="single" w:sz="4" w:space="0" w:color="000000"/>
              <w:right w:val="nil"/>
            </w:tcBorders>
            <w:shd w:val="clear" w:color="000000" w:fill="BDD7EE"/>
            <w:noWrap/>
            <w:vAlign w:val="bottom"/>
            <w:hideMark/>
          </w:tcPr>
          <w:p w14:paraId="0445A65F" w14:textId="4278B4DE" w:rsidR="00067C6D" w:rsidRPr="00F86424" w:rsidDel="002739DA" w:rsidRDefault="00067C6D" w:rsidP="003228B4">
            <w:pPr>
              <w:numPr>
                <w:ilvl w:val="0"/>
                <w:numId w:val="47"/>
              </w:numPr>
              <w:spacing w:after="0" w:line="240" w:lineRule="auto"/>
              <w:jc w:val="center"/>
              <w:rPr>
                <w:del w:id="2922" w:author="anna.resch88@gmail.com" w:date="2022-01-03T16:08:00Z"/>
                <w:rFonts w:asciiTheme="majorHAnsi" w:eastAsia="Times New Roman" w:hAnsiTheme="majorHAnsi" w:cstheme="majorHAnsi"/>
                <w:color w:val="000000"/>
                <w:lang w:val="en-US" w:eastAsia="de-DE"/>
                <w:rPrChange w:id="2923" w:author="anna.resch88@gmail.com" w:date="2022-01-04T09:34:00Z">
                  <w:rPr>
                    <w:del w:id="2924" w:author="anna.resch88@gmail.com" w:date="2022-01-03T16:08:00Z"/>
                    <w:rFonts w:asciiTheme="majorHAnsi" w:eastAsia="Times New Roman" w:hAnsiTheme="majorHAnsi" w:cstheme="majorHAnsi"/>
                    <w:color w:val="000000"/>
                    <w:lang w:eastAsia="de-DE"/>
                  </w:rPr>
                </w:rPrChange>
              </w:rPr>
            </w:pPr>
            <w:del w:id="2925" w:author="anna.resch88@gmail.com" w:date="2022-01-03T16:08:00Z">
              <w:r w:rsidRPr="00F86424" w:rsidDel="002739DA">
                <w:rPr>
                  <w:rFonts w:asciiTheme="majorHAnsi" w:eastAsia="Times New Roman" w:hAnsiTheme="majorHAnsi" w:cstheme="majorHAnsi"/>
                  <w:color w:val="000000"/>
                  <w:lang w:val="en-US" w:eastAsia="de-DE"/>
                  <w:rPrChange w:id="2926" w:author="anna.resch88@gmail.com" w:date="2022-01-04T09:34:00Z">
                    <w:rPr>
                      <w:rFonts w:asciiTheme="majorHAnsi" w:eastAsia="Times New Roman" w:hAnsiTheme="majorHAnsi" w:cstheme="majorHAnsi"/>
                      <w:color w:val="000000"/>
                      <w:lang w:eastAsia="de-DE"/>
                    </w:rPr>
                  </w:rPrChange>
                </w:rPr>
                <w:delText>16.45</w:delText>
              </w:r>
              <w:bookmarkStart w:id="2927" w:name="_Toc92186790"/>
              <w:bookmarkStart w:id="2928" w:name="_Toc92187482"/>
              <w:bookmarkStart w:id="2929" w:name="_Toc92188174"/>
              <w:bookmarkStart w:id="2930" w:name="_Toc92188864"/>
              <w:bookmarkStart w:id="2931" w:name="_Toc92189519"/>
              <w:bookmarkStart w:id="2932" w:name="_Toc92190175"/>
              <w:bookmarkStart w:id="2933" w:name="_Toc92190831"/>
              <w:bookmarkEnd w:id="2927"/>
              <w:bookmarkEnd w:id="2928"/>
              <w:bookmarkEnd w:id="2929"/>
              <w:bookmarkEnd w:id="2930"/>
              <w:bookmarkEnd w:id="2931"/>
              <w:bookmarkEnd w:id="2932"/>
              <w:bookmarkEnd w:id="2933"/>
            </w:del>
          </w:p>
        </w:tc>
        <w:tc>
          <w:tcPr>
            <w:tcW w:w="989" w:type="dxa"/>
            <w:tcBorders>
              <w:top w:val="nil"/>
              <w:left w:val="single" w:sz="4" w:space="0" w:color="auto"/>
              <w:bottom w:val="single" w:sz="4" w:space="0" w:color="auto"/>
              <w:right w:val="single" w:sz="4" w:space="0" w:color="auto"/>
            </w:tcBorders>
            <w:shd w:val="clear" w:color="000000" w:fill="BDD7EE"/>
            <w:noWrap/>
            <w:vAlign w:val="bottom"/>
            <w:hideMark/>
          </w:tcPr>
          <w:p w14:paraId="7F0C39F0" w14:textId="2BBF7EAB" w:rsidR="00067C6D" w:rsidRPr="00F86424" w:rsidDel="002739DA" w:rsidRDefault="00067C6D" w:rsidP="003228B4">
            <w:pPr>
              <w:numPr>
                <w:ilvl w:val="0"/>
                <w:numId w:val="47"/>
              </w:numPr>
              <w:spacing w:after="0" w:line="240" w:lineRule="auto"/>
              <w:jc w:val="center"/>
              <w:rPr>
                <w:del w:id="2934" w:author="anna.resch88@gmail.com" w:date="2022-01-03T16:08:00Z"/>
                <w:rFonts w:asciiTheme="majorHAnsi" w:eastAsia="Times New Roman" w:hAnsiTheme="majorHAnsi" w:cstheme="majorHAnsi"/>
                <w:color w:val="FFFFFF"/>
                <w:lang w:val="en-US" w:eastAsia="de-DE"/>
                <w:rPrChange w:id="2935" w:author="anna.resch88@gmail.com" w:date="2022-01-04T09:34:00Z">
                  <w:rPr>
                    <w:del w:id="2936" w:author="anna.resch88@gmail.com" w:date="2022-01-03T16:08:00Z"/>
                    <w:rFonts w:asciiTheme="majorHAnsi" w:eastAsia="Times New Roman" w:hAnsiTheme="majorHAnsi" w:cstheme="majorHAnsi"/>
                    <w:color w:val="FFFFFF"/>
                    <w:lang w:eastAsia="de-DE"/>
                  </w:rPr>
                </w:rPrChange>
              </w:rPr>
            </w:pPr>
            <w:bookmarkStart w:id="2937" w:name="_Toc92186791"/>
            <w:bookmarkStart w:id="2938" w:name="_Toc92187483"/>
            <w:bookmarkStart w:id="2939" w:name="_Toc92188175"/>
            <w:bookmarkStart w:id="2940" w:name="_Toc92188865"/>
            <w:bookmarkStart w:id="2941" w:name="_Toc92189520"/>
            <w:bookmarkStart w:id="2942" w:name="_Toc92190176"/>
            <w:bookmarkStart w:id="2943" w:name="_Toc92190832"/>
            <w:bookmarkEnd w:id="2937"/>
            <w:bookmarkEnd w:id="2938"/>
            <w:bookmarkEnd w:id="2939"/>
            <w:bookmarkEnd w:id="2940"/>
            <w:bookmarkEnd w:id="2941"/>
            <w:bookmarkEnd w:id="2942"/>
            <w:bookmarkEnd w:id="2943"/>
          </w:p>
        </w:tc>
        <w:tc>
          <w:tcPr>
            <w:tcW w:w="898" w:type="dxa"/>
            <w:tcBorders>
              <w:top w:val="nil"/>
              <w:left w:val="nil"/>
              <w:bottom w:val="single" w:sz="4" w:space="0" w:color="auto"/>
              <w:right w:val="single" w:sz="4" w:space="0" w:color="auto"/>
            </w:tcBorders>
            <w:shd w:val="clear" w:color="000000" w:fill="BDD7EE"/>
            <w:noWrap/>
            <w:vAlign w:val="bottom"/>
            <w:hideMark/>
          </w:tcPr>
          <w:p w14:paraId="1317AB92" w14:textId="6C6B2DAD" w:rsidR="00067C6D" w:rsidRPr="00F86424" w:rsidDel="002739DA" w:rsidRDefault="00067C6D" w:rsidP="003228B4">
            <w:pPr>
              <w:numPr>
                <w:ilvl w:val="0"/>
                <w:numId w:val="47"/>
              </w:numPr>
              <w:spacing w:after="0" w:line="240" w:lineRule="auto"/>
              <w:jc w:val="center"/>
              <w:rPr>
                <w:del w:id="2944" w:author="anna.resch88@gmail.com" w:date="2022-01-03T16:08:00Z"/>
                <w:rFonts w:asciiTheme="majorHAnsi" w:eastAsia="Times New Roman" w:hAnsiTheme="majorHAnsi" w:cstheme="majorHAnsi"/>
                <w:color w:val="000000"/>
                <w:lang w:val="en-US" w:eastAsia="de-DE"/>
                <w:rPrChange w:id="2945" w:author="anna.resch88@gmail.com" w:date="2022-01-04T09:34:00Z">
                  <w:rPr>
                    <w:del w:id="2946" w:author="anna.resch88@gmail.com" w:date="2022-01-03T16:08:00Z"/>
                    <w:rFonts w:asciiTheme="majorHAnsi" w:eastAsia="Times New Roman" w:hAnsiTheme="majorHAnsi" w:cstheme="majorHAnsi"/>
                    <w:color w:val="000000"/>
                    <w:lang w:eastAsia="de-DE"/>
                  </w:rPr>
                </w:rPrChange>
              </w:rPr>
            </w:pPr>
            <w:bookmarkStart w:id="2947" w:name="_Toc92186792"/>
            <w:bookmarkStart w:id="2948" w:name="_Toc92187484"/>
            <w:bookmarkStart w:id="2949" w:name="_Toc92188176"/>
            <w:bookmarkStart w:id="2950" w:name="_Toc92188866"/>
            <w:bookmarkStart w:id="2951" w:name="_Toc92189521"/>
            <w:bookmarkStart w:id="2952" w:name="_Toc92190177"/>
            <w:bookmarkStart w:id="2953" w:name="_Toc92190833"/>
            <w:bookmarkEnd w:id="2947"/>
            <w:bookmarkEnd w:id="2948"/>
            <w:bookmarkEnd w:id="2949"/>
            <w:bookmarkEnd w:id="2950"/>
            <w:bookmarkEnd w:id="2951"/>
            <w:bookmarkEnd w:id="2952"/>
            <w:bookmarkEnd w:id="2953"/>
          </w:p>
        </w:tc>
        <w:bookmarkStart w:id="2954" w:name="_Toc92186793"/>
        <w:bookmarkStart w:id="2955" w:name="_Toc92187485"/>
        <w:bookmarkStart w:id="2956" w:name="_Toc92188177"/>
        <w:bookmarkStart w:id="2957" w:name="_Toc92188867"/>
        <w:bookmarkStart w:id="2958" w:name="_Toc92189522"/>
        <w:bookmarkStart w:id="2959" w:name="_Toc92190178"/>
        <w:bookmarkStart w:id="2960" w:name="_Toc92190834"/>
        <w:bookmarkEnd w:id="2954"/>
        <w:bookmarkEnd w:id="2955"/>
        <w:bookmarkEnd w:id="2956"/>
        <w:bookmarkEnd w:id="2957"/>
        <w:bookmarkEnd w:id="2958"/>
        <w:bookmarkEnd w:id="2959"/>
        <w:bookmarkEnd w:id="2960"/>
      </w:tr>
      <w:tr w:rsidR="00067C6D" w:rsidRPr="009E3BE9" w:rsidDel="002739DA" w14:paraId="1F34C2E8" w14:textId="183A1789" w:rsidTr="00D830B0">
        <w:trPr>
          <w:trHeight w:val="290"/>
          <w:del w:id="2961" w:author="anna.resch88@gmail.com" w:date="2022-01-03T16:08:00Z"/>
        </w:trPr>
        <w:tc>
          <w:tcPr>
            <w:tcW w:w="2620" w:type="dxa"/>
            <w:tcBorders>
              <w:top w:val="nil"/>
              <w:left w:val="nil"/>
              <w:bottom w:val="nil"/>
              <w:right w:val="nil"/>
            </w:tcBorders>
            <w:shd w:val="clear" w:color="auto" w:fill="auto"/>
            <w:noWrap/>
            <w:vAlign w:val="bottom"/>
            <w:hideMark/>
          </w:tcPr>
          <w:p w14:paraId="23462E98" w14:textId="0FAF75DB" w:rsidR="00067C6D" w:rsidRPr="00F86424" w:rsidDel="002739DA" w:rsidRDefault="00067C6D" w:rsidP="003228B4">
            <w:pPr>
              <w:numPr>
                <w:ilvl w:val="0"/>
                <w:numId w:val="47"/>
              </w:numPr>
              <w:spacing w:after="0" w:line="240" w:lineRule="auto"/>
              <w:jc w:val="both"/>
              <w:rPr>
                <w:del w:id="2962" w:author="anna.resch88@gmail.com" w:date="2022-01-03T16:08:00Z"/>
                <w:rFonts w:asciiTheme="majorHAnsi" w:eastAsia="Times New Roman" w:hAnsiTheme="majorHAnsi" w:cstheme="majorHAnsi"/>
                <w:color w:val="000000"/>
                <w:lang w:val="en-US" w:eastAsia="de-DE"/>
                <w:rPrChange w:id="2963" w:author="anna.resch88@gmail.com" w:date="2022-01-04T09:34:00Z">
                  <w:rPr>
                    <w:del w:id="2964" w:author="anna.resch88@gmail.com" w:date="2022-01-03T16:08:00Z"/>
                    <w:rFonts w:asciiTheme="majorHAnsi" w:eastAsia="Times New Roman" w:hAnsiTheme="majorHAnsi" w:cstheme="majorHAnsi"/>
                    <w:color w:val="000000"/>
                    <w:lang w:eastAsia="de-DE"/>
                  </w:rPr>
                </w:rPrChange>
              </w:rPr>
            </w:pPr>
            <w:bookmarkStart w:id="2965" w:name="_Toc92186794"/>
            <w:bookmarkStart w:id="2966" w:name="_Toc92187486"/>
            <w:bookmarkStart w:id="2967" w:name="_Toc92188178"/>
            <w:bookmarkStart w:id="2968" w:name="_Toc92188868"/>
            <w:bookmarkStart w:id="2969" w:name="_Toc92189523"/>
            <w:bookmarkStart w:id="2970" w:name="_Toc92190179"/>
            <w:bookmarkStart w:id="2971" w:name="_Toc92190835"/>
            <w:bookmarkEnd w:id="2965"/>
            <w:bookmarkEnd w:id="2966"/>
            <w:bookmarkEnd w:id="2967"/>
            <w:bookmarkEnd w:id="2968"/>
            <w:bookmarkEnd w:id="2969"/>
            <w:bookmarkEnd w:id="2970"/>
            <w:bookmarkEnd w:id="2971"/>
          </w:p>
        </w:tc>
        <w:tc>
          <w:tcPr>
            <w:tcW w:w="859" w:type="dxa"/>
            <w:tcBorders>
              <w:top w:val="nil"/>
              <w:left w:val="nil"/>
              <w:bottom w:val="nil"/>
              <w:right w:val="nil"/>
            </w:tcBorders>
            <w:shd w:val="clear" w:color="auto" w:fill="auto"/>
            <w:noWrap/>
            <w:vAlign w:val="bottom"/>
            <w:hideMark/>
          </w:tcPr>
          <w:p w14:paraId="56764752" w14:textId="5948F9AC" w:rsidR="00067C6D" w:rsidRPr="00F86424" w:rsidDel="002739DA" w:rsidRDefault="00067C6D" w:rsidP="003228B4">
            <w:pPr>
              <w:numPr>
                <w:ilvl w:val="0"/>
                <w:numId w:val="47"/>
              </w:numPr>
              <w:spacing w:after="0" w:line="240" w:lineRule="auto"/>
              <w:jc w:val="center"/>
              <w:rPr>
                <w:del w:id="2972" w:author="anna.resch88@gmail.com" w:date="2022-01-03T16:08:00Z"/>
                <w:rFonts w:asciiTheme="majorHAnsi" w:eastAsia="Times New Roman" w:hAnsiTheme="majorHAnsi" w:cstheme="majorHAnsi"/>
                <w:sz w:val="20"/>
                <w:szCs w:val="20"/>
                <w:lang w:val="en-US" w:eastAsia="de-DE"/>
                <w:rPrChange w:id="2973" w:author="anna.resch88@gmail.com" w:date="2022-01-04T09:34:00Z">
                  <w:rPr>
                    <w:del w:id="2974" w:author="anna.resch88@gmail.com" w:date="2022-01-03T16:08:00Z"/>
                    <w:rFonts w:asciiTheme="majorHAnsi" w:eastAsia="Times New Roman" w:hAnsiTheme="majorHAnsi" w:cstheme="majorHAnsi"/>
                    <w:sz w:val="20"/>
                    <w:szCs w:val="20"/>
                    <w:lang w:eastAsia="de-DE"/>
                  </w:rPr>
                </w:rPrChange>
              </w:rPr>
            </w:pPr>
            <w:bookmarkStart w:id="2975" w:name="_Toc92186795"/>
            <w:bookmarkStart w:id="2976" w:name="_Toc92187487"/>
            <w:bookmarkStart w:id="2977" w:name="_Toc92188179"/>
            <w:bookmarkStart w:id="2978" w:name="_Toc92188869"/>
            <w:bookmarkStart w:id="2979" w:name="_Toc92189524"/>
            <w:bookmarkStart w:id="2980" w:name="_Toc92190180"/>
            <w:bookmarkStart w:id="2981" w:name="_Toc92190836"/>
            <w:bookmarkEnd w:id="2975"/>
            <w:bookmarkEnd w:id="2976"/>
            <w:bookmarkEnd w:id="2977"/>
            <w:bookmarkEnd w:id="2978"/>
            <w:bookmarkEnd w:id="2979"/>
            <w:bookmarkEnd w:id="2980"/>
            <w:bookmarkEnd w:id="2981"/>
          </w:p>
        </w:tc>
        <w:tc>
          <w:tcPr>
            <w:tcW w:w="937" w:type="dxa"/>
            <w:tcBorders>
              <w:top w:val="nil"/>
              <w:left w:val="nil"/>
              <w:bottom w:val="nil"/>
              <w:right w:val="nil"/>
            </w:tcBorders>
            <w:shd w:val="clear" w:color="auto" w:fill="auto"/>
            <w:noWrap/>
            <w:vAlign w:val="bottom"/>
            <w:hideMark/>
          </w:tcPr>
          <w:p w14:paraId="129B0748" w14:textId="5F9F0E47" w:rsidR="00067C6D" w:rsidRPr="00F86424" w:rsidDel="002739DA" w:rsidRDefault="00067C6D" w:rsidP="003228B4">
            <w:pPr>
              <w:numPr>
                <w:ilvl w:val="0"/>
                <w:numId w:val="47"/>
              </w:numPr>
              <w:spacing w:after="0" w:line="240" w:lineRule="auto"/>
              <w:jc w:val="center"/>
              <w:rPr>
                <w:del w:id="2982" w:author="anna.resch88@gmail.com" w:date="2022-01-03T16:08:00Z"/>
                <w:rFonts w:asciiTheme="majorHAnsi" w:eastAsia="Times New Roman" w:hAnsiTheme="majorHAnsi" w:cstheme="majorHAnsi"/>
                <w:sz w:val="20"/>
                <w:szCs w:val="20"/>
                <w:lang w:val="en-US" w:eastAsia="de-DE"/>
                <w:rPrChange w:id="2983" w:author="anna.resch88@gmail.com" w:date="2022-01-04T09:34:00Z">
                  <w:rPr>
                    <w:del w:id="2984" w:author="anna.resch88@gmail.com" w:date="2022-01-03T16:08:00Z"/>
                    <w:rFonts w:asciiTheme="majorHAnsi" w:eastAsia="Times New Roman" w:hAnsiTheme="majorHAnsi" w:cstheme="majorHAnsi"/>
                    <w:sz w:val="20"/>
                    <w:szCs w:val="20"/>
                    <w:lang w:eastAsia="de-DE"/>
                  </w:rPr>
                </w:rPrChange>
              </w:rPr>
            </w:pPr>
            <w:bookmarkStart w:id="2985" w:name="_Toc92186796"/>
            <w:bookmarkStart w:id="2986" w:name="_Toc92187488"/>
            <w:bookmarkStart w:id="2987" w:name="_Toc92188180"/>
            <w:bookmarkStart w:id="2988" w:name="_Toc92188870"/>
            <w:bookmarkStart w:id="2989" w:name="_Toc92189525"/>
            <w:bookmarkStart w:id="2990" w:name="_Toc92190181"/>
            <w:bookmarkStart w:id="2991" w:name="_Toc92190837"/>
            <w:bookmarkEnd w:id="2985"/>
            <w:bookmarkEnd w:id="2986"/>
            <w:bookmarkEnd w:id="2987"/>
            <w:bookmarkEnd w:id="2988"/>
            <w:bookmarkEnd w:id="2989"/>
            <w:bookmarkEnd w:id="2990"/>
            <w:bookmarkEnd w:id="2991"/>
          </w:p>
        </w:tc>
        <w:tc>
          <w:tcPr>
            <w:tcW w:w="952" w:type="dxa"/>
            <w:tcBorders>
              <w:top w:val="nil"/>
              <w:left w:val="nil"/>
              <w:bottom w:val="nil"/>
              <w:right w:val="nil"/>
            </w:tcBorders>
            <w:shd w:val="clear" w:color="auto" w:fill="auto"/>
            <w:noWrap/>
            <w:vAlign w:val="bottom"/>
            <w:hideMark/>
          </w:tcPr>
          <w:p w14:paraId="60731D9C" w14:textId="73F3AEFA" w:rsidR="00067C6D" w:rsidRPr="00F86424" w:rsidDel="002739DA" w:rsidRDefault="00067C6D" w:rsidP="003228B4">
            <w:pPr>
              <w:numPr>
                <w:ilvl w:val="0"/>
                <w:numId w:val="47"/>
              </w:numPr>
              <w:spacing w:after="0" w:line="240" w:lineRule="auto"/>
              <w:jc w:val="center"/>
              <w:rPr>
                <w:del w:id="2992" w:author="anna.resch88@gmail.com" w:date="2022-01-03T16:08:00Z"/>
                <w:rFonts w:asciiTheme="majorHAnsi" w:eastAsia="Times New Roman" w:hAnsiTheme="majorHAnsi" w:cstheme="majorHAnsi"/>
                <w:sz w:val="20"/>
                <w:szCs w:val="20"/>
                <w:lang w:val="en-US" w:eastAsia="de-DE"/>
                <w:rPrChange w:id="2993" w:author="anna.resch88@gmail.com" w:date="2022-01-04T09:34:00Z">
                  <w:rPr>
                    <w:del w:id="2994" w:author="anna.resch88@gmail.com" w:date="2022-01-03T16:08:00Z"/>
                    <w:rFonts w:asciiTheme="majorHAnsi" w:eastAsia="Times New Roman" w:hAnsiTheme="majorHAnsi" w:cstheme="majorHAnsi"/>
                    <w:sz w:val="20"/>
                    <w:szCs w:val="20"/>
                    <w:lang w:eastAsia="de-DE"/>
                  </w:rPr>
                </w:rPrChange>
              </w:rPr>
            </w:pPr>
            <w:bookmarkStart w:id="2995" w:name="_Toc92186797"/>
            <w:bookmarkStart w:id="2996" w:name="_Toc92187489"/>
            <w:bookmarkStart w:id="2997" w:name="_Toc92188181"/>
            <w:bookmarkStart w:id="2998" w:name="_Toc92188871"/>
            <w:bookmarkStart w:id="2999" w:name="_Toc92189526"/>
            <w:bookmarkStart w:id="3000" w:name="_Toc92190182"/>
            <w:bookmarkStart w:id="3001" w:name="_Toc92190838"/>
            <w:bookmarkEnd w:id="2995"/>
            <w:bookmarkEnd w:id="2996"/>
            <w:bookmarkEnd w:id="2997"/>
            <w:bookmarkEnd w:id="2998"/>
            <w:bookmarkEnd w:id="2999"/>
            <w:bookmarkEnd w:id="3000"/>
            <w:bookmarkEnd w:id="3001"/>
          </w:p>
        </w:tc>
        <w:tc>
          <w:tcPr>
            <w:tcW w:w="1081" w:type="dxa"/>
            <w:tcBorders>
              <w:top w:val="nil"/>
              <w:left w:val="nil"/>
              <w:bottom w:val="nil"/>
              <w:right w:val="nil"/>
            </w:tcBorders>
            <w:shd w:val="clear" w:color="auto" w:fill="auto"/>
            <w:noWrap/>
            <w:vAlign w:val="bottom"/>
            <w:hideMark/>
          </w:tcPr>
          <w:p w14:paraId="3B43DC50" w14:textId="668CB051" w:rsidR="00067C6D" w:rsidRPr="00F86424" w:rsidDel="002739DA" w:rsidRDefault="00067C6D" w:rsidP="003228B4">
            <w:pPr>
              <w:numPr>
                <w:ilvl w:val="0"/>
                <w:numId w:val="47"/>
              </w:numPr>
              <w:spacing w:after="0" w:line="240" w:lineRule="auto"/>
              <w:jc w:val="center"/>
              <w:rPr>
                <w:del w:id="3002" w:author="anna.resch88@gmail.com" w:date="2022-01-03T16:08:00Z"/>
                <w:rFonts w:asciiTheme="majorHAnsi" w:eastAsia="Times New Roman" w:hAnsiTheme="majorHAnsi" w:cstheme="majorHAnsi"/>
                <w:sz w:val="20"/>
                <w:szCs w:val="20"/>
                <w:lang w:val="en-US" w:eastAsia="de-DE"/>
                <w:rPrChange w:id="3003" w:author="anna.resch88@gmail.com" w:date="2022-01-04T09:34:00Z">
                  <w:rPr>
                    <w:del w:id="3004" w:author="anna.resch88@gmail.com" w:date="2022-01-03T16:08:00Z"/>
                    <w:rFonts w:asciiTheme="majorHAnsi" w:eastAsia="Times New Roman" w:hAnsiTheme="majorHAnsi" w:cstheme="majorHAnsi"/>
                    <w:sz w:val="20"/>
                    <w:szCs w:val="20"/>
                    <w:lang w:eastAsia="de-DE"/>
                  </w:rPr>
                </w:rPrChange>
              </w:rPr>
            </w:pPr>
            <w:bookmarkStart w:id="3005" w:name="_Toc92186798"/>
            <w:bookmarkStart w:id="3006" w:name="_Toc92187490"/>
            <w:bookmarkStart w:id="3007" w:name="_Toc92188182"/>
            <w:bookmarkStart w:id="3008" w:name="_Toc92188872"/>
            <w:bookmarkStart w:id="3009" w:name="_Toc92189527"/>
            <w:bookmarkStart w:id="3010" w:name="_Toc92190183"/>
            <w:bookmarkStart w:id="3011" w:name="_Toc92190839"/>
            <w:bookmarkEnd w:id="3005"/>
            <w:bookmarkEnd w:id="3006"/>
            <w:bookmarkEnd w:id="3007"/>
            <w:bookmarkEnd w:id="3008"/>
            <w:bookmarkEnd w:id="3009"/>
            <w:bookmarkEnd w:id="3010"/>
            <w:bookmarkEnd w:id="3011"/>
          </w:p>
        </w:tc>
        <w:tc>
          <w:tcPr>
            <w:tcW w:w="1349" w:type="dxa"/>
            <w:tcBorders>
              <w:top w:val="nil"/>
              <w:left w:val="nil"/>
              <w:bottom w:val="nil"/>
              <w:right w:val="nil"/>
            </w:tcBorders>
            <w:shd w:val="clear" w:color="auto" w:fill="auto"/>
            <w:noWrap/>
            <w:vAlign w:val="bottom"/>
            <w:hideMark/>
          </w:tcPr>
          <w:p w14:paraId="3567BF75" w14:textId="3E550B3D" w:rsidR="00067C6D" w:rsidRPr="00F86424" w:rsidDel="002739DA" w:rsidRDefault="00067C6D" w:rsidP="003228B4">
            <w:pPr>
              <w:numPr>
                <w:ilvl w:val="0"/>
                <w:numId w:val="47"/>
              </w:numPr>
              <w:spacing w:after="0" w:line="240" w:lineRule="auto"/>
              <w:jc w:val="center"/>
              <w:rPr>
                <w:del w:id="3012" w:author="anna.resch88@gmail.com" w:date="2022-01-03T16:08:00Z"/>
                <w:rFonts w:asciiTheme="majorHAnsi" w:eastAsia="Times New Roman" w:hAnsiTheme="majorHAnsi" w:cstheme="majorHAnsi"/>
                <w:sz w:val="20"/>
                <w:szCs w:val="20"/>
                <w:lang w:val="en-US" w:eastAsia="de-DE"/>
                <w:rPrChange w:id="3013" w:author="anna.resch88@gmail.com" w:date="2022-01-04T09:34:00Z">
                  <w:rPr>
                    <w:del w:id="3014" w:author="anna.resch88@gmail.com" w:date="2022-01-03T16:08:00Z"/>
                    <w:rFonts w:asciiTheme="majorHAnsi" w:eastAsia="Times New Roman" w:hAnsiTheme="majorHAnsi" w:cstheme="majorHAnsi"/>
                    <w:sz w:val="20"/>
                    <w:szCs w:val="20"/>
                    <w:lang w:eastAsia="de-DE"/>
                  </w:rPr>
                </w:rPrChange>
              </w:rPr>
            </w:pPr>
            <w:bookmarkStart w:id="3015" w:name="_Toc92186799"/>
            <w:bookmarkStart w:id="3016" w:name="_Toc92187491"/>
            <w:bookmarkStart w:id="3017" w:name="_Toc92188183"/>
            <w:bookmarkStart w:id="3018" w:name="_Toc92188873"/>
            <w:bookmarkStart w:id="3019" w:name="_Toc92189528"/>
            <w:bookmarkStart w:id="3020" w:name="_Toc92190184"/>
            <w:bookmarkStart w:id="3021" w:name="_Toc92190840"/>
            <w:bookmarkEnd w:id="3015"/>
            <w:bookmarkEnd w:id="3016"/>
            <w:bookmarkEnd w:id="3017"/>
            <w:bookmarkEnd w:id="3018"/>
            <w:bookmarkEnd w:id="3019"/>
            <w:bookmarkEnd w:id="3020"/>
            <w:bookmarkEnd w:id="3021"/>
          </w:p>
        </w:tc>
        <w:tc>
          <w:tcPr>
            <w:tcW w:w="892" w:type="dxa"/>
            <w:tcBorders>
              <w:top w:val="nil"/>
              <w:left w:val="nil"/>
              <w:bottom w:val="nil"/>
              <w:right w:val="nil"/>
            </w:tcBorders>
            <w:shd w:val="clear" w:color="auto" w:fill="auto"/>
            <w:noWrap/>
            <w:vAlign w:val="bottom"/>
            <w:hideMark/>
          </w:tcPr>
          <w:p w14:paraId="6828AF89" w14:textId="5F9CE7A5" w:rsidR="00067C6D" w:rsidRPr="00F86424" w:rsidDel="002739DA" w:rsidRDefault="00067C6D" w:rsidP="003228B4">
            <w:pPr>
              <w:numPr>
                <w:ilvl w:val="0"/>
                <w:numId w:val="47"/>
              </w:numPr>
              <w:spacing w:after="0" w:line="240" w:lineRule="auto"/>
              <w:jc w:val="center"/>
              <w:rPr>
                <w:del w:id="3022" w:author="anna.resch88@gmail.com" w:date="2022-01-03T16:08:00Z"/>
                <w:rFonts w:asciiTheme="majorHAnsi" w:eastAsia="Times New Roman" w:hAnsiTheme="majorHAnsi" w:cstheme="majorHAnsi"/>
                <w:sz w:val="20"/>
                <w:szCs w:val="20"/>
                <w:lang w:val="en-US" w:eastAsia="de-DE"/>
                <w:rPrChange w:id="3023" w:author="anna.resch88@gmail.com" w:date="2022-01-04T09:34:00Z">
                  <w:rPr>
                    <w:del w:id="3024" w:author="anna.resch88@gmail.com" w:date="2022-01-03T16:08:00Z"/>
                    <w:rFonts w:asciiTheme="majorHAnsi" w:eastAsia="Times New Roman" w:hAnsiTheme="majorHAnsi" w:cstheme="majorHAnsi"/>
                    <w:sz w:val="20"/>
                    <w:szCs w:val="20"/>
                    <w:lang w:eastAsia="de-DE"/>
                  </w:rPr>
                </w:rPrChange>
              </w:rPr>
            </w:pPr>
            <w:bookmarkStart w:id="3025" w:name="_Toc92186800"/>
            <w:bookmarkStart w:id="3026" w:name="_Toc92187492"/>
            <w:bookmarkStart w:id="3027" w:name="_Toc92188184"/>
            <w:bookmarkStart w:id="3028" w:name="_Toc92188874"/>
            <w:bookmarkStart w:id="3029" w:name="_Toc92189529"/>
            <w:bookmarkStart w:id="3030" w:name="_Toc92190185"/>
            <w:bookmarkStart w:id="3031" w:name="_Toc92190841"/>
            <w:bookmarkEnd w:id="3025"/>
            <w:bookmarkEnd w:id="3026"/>
            <w:bookmarkEnd w:id="3027"/>
            <w:bookmarkEnd w:id="3028"/>
            <w:bookmarkEnd w:id="3029"/>
            <w:bookmarkEnd w:id="3030"/>
            <w:bookmarkEnd w:id="3031"/>
          </w:p>
        </w:tc>
        <w:tc>
          <w:tcPr>
            <w:tcW w:w="743" w:type="dxa"/>
            <w:tcBorders>
              <w:top w:val="nil"/>
              <w:left w:val="nil"/>
              <w:bottom w:val="nil"/>
              <w:right w:val="nil"/>
            </w:tcBorders>
            <w:shd w:val="clear" w:color="auto" w:fill="auto"/>
            <w:noWrap/>
            <w:vAlign w:val="bottom"/>
            <w:hideMark/>
          </w:tcPr>
          <w:p w14:paraId="7BE31845" w14:textId="216F7F88" w:rsidR="00067C6D" w:rsidRPr="00F86424" w:rsidDel="002739DA" w:rsidRDefault="00067C6D" w:rsidP="003228B4">
            <w:pPr>
              <w:numPr>
                <w:ilvl w:val="0"/>
                <w:numId w:val="47"/>
              </w:numPr>
              <w:spacing w:after="0" w:line="240" w:lineRule="auto"/>
              <w:jc w:val="center"/>
              <w:rPr>
                <w:del w:id="3032" w:author="anna.resch88@gmail.com" w:date="2022-01-03T16:08:00Z"/>
                <w:rFonts w:asciiTheme="majorHAnsi" w:eastAsia="Times New Roman" w:hAnsiTheme="majorHAnsi" w:cstheme="majorHAnsi"/>
                <w:sz w:val="20"/>
                <w:szCs w:val="20"/>
                <w:lang w:val="en-US" w:eastAsia="de-DE"/>
                <w:rPrChange w:id="3033" w:author="anna.resch88@gmail.com" w:date="2022-01-04T09:34:00Z">
                  <w:rPr>
                    <w:del w:id="3034" w:author="anna.resch88@gmail.com" w:date="2022-01-03T16:08:00Z"/>
                    <w:rFonts w:asciiTheme="majorHAnsi" w:eastAsia="Times New Roman" w:hAnsiTheme="majorHAnsi" w:cstheme="majorHAnsi"/>
                    <w:sz w:val="20"/>
                    <w:szCs w:val="20"/>
                    <w:lang w:eastAsia="de-DE"/>
                  </w:rPr>
                </w:rPrChange>
              </w:rPr>
            </w:pPr>
            <w:bookmarkStart w:id="3035" w:name="_Toc92186801"/>
            <w:bookmarkStart w:id="3036" w:name="_Toc92187493"/>
            <w:bookmarkStart w:id="3037" w:name="_Toc92188185"/>
            <w:bookmarkStart w:id="3038" w:name="_Toc92188875"/>
            <w:bookmarkStart w:id="3039" w:name="_Toc92189530"/>
            <w:bookmarkStart w:id="3040" w:name="_Toc92190186"/>
            <w:bookmarkStart w:id="3041" w:name="_Toc92190842"/>
            <w:bookmarkEnd w:id="3035"/>
            <w:bookmarkEnd w:id="3036"/>
            <w:bookmarkEnd w:id="3037"/>
            <w:bookmarkEnd w:id="3038"/>
            <w:bookmarkEnd w:id="3039"/>
            <w:bookmarkEnd w:id="3040"/>
            <w:bookmarkEnd w:id="3041"/>
          </w:p>
        </w:tc>
        <w:tc>
          <w:tcPr>
            <w:tcW w:w="989" w:type="dxa"/>
            <w:tcBorders>
              <w:top w:val="nil"/>
              <w:left w:val="nil"/>
              <w:bottom w:val="nil"/>
              <w:right w:val="nil"/>
            </w:tcBorders>
            <w:shd w:val="clear" w:color="auto" w:fill="auto"/>
            <w:noWrap/>
            <w:vAlign w:val="bottom"/>
            <w:hideMark/>
          </w:tcPr>
          <w:p w14:paraId="522718C9" w14:textId="4D7C4F09" w:rsidR="00067C6D" w:rsidRPr="00F86424" w:rsidDel="002739DA" w:rsidRDefault="00067C6D" w:rsidP="003228B4">
            <w:pPr>
              <w:numPr>
                <w:ilvl w:val="0"/>
                <w:numId w:val="47"/>
              </w:numPr>
              <w:spacing w:after="0" w:line="240" w:lineRule="auto"/>
              <w:jc w:val="center"/>
              <w:rPr>
                <w:del w:id="3042" w:author="anna.resch88@gmail.com" w:date="2022-01-03T16:08:00Z"/>
                <w:rFonts w:asciiTheme="majorHAnsi" w:eastAsia="Times New Roman" w:hAnsiTheme="majorHAnsi" w:cstheme="majorHAnsi"/>
                <w:sz w:val="20"/>
                <w:szCs w:val="20"/>
                <w:lang w:val="en-US" w:eastAsia="de-DE"/>
                <w:rPrChange w:id="3043" w:author="anna.resch88@gmail.com" w:date="2022-01-04T09:34:00Z">
                  <w:rPr>
                    <w:del w:id="3044" w:author="anna.resch88@gmail.com" w:date="2022-01-03T16:08:00Z"/>
                    <w:rFonts w:asciiTheme="majorHAnsi" w:eastAsia="Times New Roman" w:hAnsiTheme="majorHAnsi" w:cstheme="majorHAnsi"/>
                    <w:sz w:val="20"/>
                    <w:szCs w:val="20"/>
                    <w:lang w:eastAsia="de-DE"/>
                  </w:rPr>
                </w:rPrChange>
              </w:rPr>
            </w:pPr>
            <w:bookmarkStart w:id="3045" w:name="_Toc92186802"/>
            <w:bookmarkStart w:id="3046" w:name="_Toc92187494"/>
            <w:bookmarkStart w:id="3047" w:name="_Toc92188186"/>
            <w:bookmarkStart w:id="3048" w:name="_Toc92188876"/>
            <w:bookmarkStart w:id="3049" w:name="_Toc92189531"/>
            <w:bookmarkStart w:id="3050" w:name="_Toc92190187"/>
            <w:bookmarkStart w:id="3051" w:name="_Toc92190843"/>
            <w:bookmarkEnd w:id="3045"/>
            <w:bookmarkEnd w:id="3046"/>
            <w:bookmarkEnd w:id="3047"/>
            <w:bookmarkEnd w:id="3048"/>
            <w:bookmarkEnd w:id="3049"/>
            <w:bookmarkEnd w:id="3050"/>
            <w:bookmarkEnd w:id="3051"/>
          </w:p>
        </w:tc>
        <w:tc>
          <w:tcPr>
            <w:tcW w:w="898" w:type="dxa"/>
            <w:tcBorders>
              <w:top w:val="nil"/>
              <w:left w:val="nil"/>
              <w:bottom w:val="nil"/>
              <w:right w:val="nil"/>
            </w:tcBorders>
            <w:shd w:val="clear" w:color="auto" w:fill="auto"/>
            <w:noWrap/>
            <w:vAlign w:val="bottom"/>
            <w:hideMark/>
          </w:tcPr>
          <w:p w14:paraId="40EEAB77" w14:textId="34F0E2D0" w:rsidR="00067C6D" w:rsidRPr="00F86424" w:rsidDel="002739DA" w:rsidRDefault="00067C6D" w:rsidP="003228B4">
            <w:pPr>
              <w:numPr>
                <w:ilvl w:val="0"/>
                <w:numId w:val="47"/>
              </w:numPr>
              <w:spacing w:after="0" w:line="240" w:lineRule="auto"/>
              <w:jc w:val="center"/>
              <w:rPr>
                <w:del w:id="3052" w:author="anna.resch88@gmail.com" w:date="2022-01-03T16:08:00Z"/>
                <w:rFonts w:asciiTheme="majorHAnsi" w:eastAsia="Times New Roman" w:hAnsiTheme="majorHAnsi" w:cstheme="majorHAnsi"/>
                <w:sz w:val="20"/>
                <w:szCs w:val="20"/>
                <w:lang w:val="en-US" w:eastAsia="de-DE"/>
                <w:rPrChange w:id="3053" w:author="anna.resch88@gmail.com" w:date="2022-01-04T09:34:00Z">
                  <w:rPr>
                    <w:del w:id="3054" w:author="anna.resch88@gmail.com" w:date="2022-01-03T16:08:00Z"/>
                    <w:rFonts w:asciiTheme="majorHAnsi" w:eastAsia="Times New Roman" w:hAnsiTheme="majorHAnsi" w:cstheme="majorHAnsi"/>
                    <w:sz w:val="20"/>
                    <w:szCs w:val="20"/>
                    <w:lang w:eastAsia="de-DE"/>
                  </w:rPr>
                </w:rPrChange>
              </w:rPr>
            </w:pPr>
            <w:bookmarkStart w:id="3055" w:name="_Toc92186803"/>
            <w:bookmarkStart w:id="3056" w:name="_Toc92187495"/>
            <w:bookmarkStart w:id="3057" w:name="_Toc92188187"/>
            <w:bookmarkStart w:id="3058" w:name="_Toc92188877"/>
            <w:bookmarkStart w:id="3059" w:name="_Toc92189532"/>
            <w:bookmarkStart w:id="3060" w:name="_Toc92190188"/>
            <w:bookmarkStart w:id="3061" w:name="_Toc92190844"/>
            <w:bookmarkEnd w:id="3055"/>
            <w:bookmarkEnd w:id="3056"/>
            <w:bookmarkEnd w:id="3057"/>
            <w:bookmarkEnd w:id="3058"/>
            <w:bookmarkEnd w:id="3059"/>
            <w:bookmarkEnd w:id="3060"/>
            <w:bookmarkEnd w:id="3061"/>
          </w:p>
        </w:tc>
        <w:bookmarkStart w:id="3062" w:name="_Toc92186804"/>
        <w:bookmarkStart w:id="3063" w:name="_Toc92187496"/>
        <w:bookmarkStart w:id="3064" w:name="_Toc92188188"/>
        <w:bookmarkStart w:id="3065" w:name="_Toc92188878"/>
        <w:bookmarkStart w:id="3066" w:name="_Toc92189533"/>
        <w:bookmarkStart w:id="3067" w:name="_Toc92190189"/>
        <w:bookmarkStart w:id="3068" w:name="_Toc92190845"/>
        <w:bookmarkEnd w:id="3062"/>
        <w:bookmarkEnd w:id="3063"/>
        <w:bookmarkEnd w:id="3064"/>
        <w:bookmarkEnd w:id="3065"/>
        <w:bookmarkEnd w:id="3066"/>
        <w:bookmarkEnd w:id="3067"/>
        <w:bookmarkEnd w:id="3068"/>
      </w:tr>
      <w:tr w:rsidR="00067C6D" w:rsidRPr="009E3BE9" w:rsidDel="002739DA" w14:paraId="46A500E5" w14:textId="2944999B" w:rsidTr="00D830B0">
        <w:trPr>
          <w:trHeight w:val="290"/>
          <w:del w:id="3069" w:author="anna.resch88@gmail.com" w:date="2022-01-03T16:08:00Z"/>
        </w:trPr>
        <w:tc>
          <w:tcPr>
            <w:tcW w:w="2620" w:type="dxa"/>
            <w:tcBorders>
              <w:top w:val="single" w:sz="4" w:space="0" w:color="000000"/>
              <w:left w:val="single" w:sz="4" w:space="0" w:color="000000"/>
              <w:bottom w:val="single" w:sz="4" w:space="0" w:color="000000"/>
              <w:right w:val="single" w:sz="4" w:space="0" w:color="000000"/>
            </w:tcBorders>
            <w:shd w:val="clear" w:color="000000" w:fill="A9D08E"/>
            <w:vAlign w:val="bottom"/>
            <w:hideMark/>
          </w:tcPr>
          <w:p w14:paraId="46260D7B" w14:textId="7A9DD139" w:rsidR="00067C6D" w:rsidRPr="00F86424" w:rsidDel="002739DA" w:rsidRDefault="00067C6D" w:rsidP="003228B4">
            <w:pPr>
              <w:numPr>
                <w:ilvl w:val="0"/>
                <w:numId w:val="47"/>
              </w:numPr>
              <w:spacing w:after="0" w:line="240" w:lineRule="auto"/>
              <w:jc w:val="both"/>
              <w:rPr>
                <w:del w:id="3070" w:author="anna.resch88@gmail.com" w:date="2022-01-03T16:08:00Z"/>
                <w:rFonts w:asciiTheme="majorHAnsi" w:eastAsia="Times New Roman" w:hAnsiTheme="majorHAnsi" w:cstheme="majorHAnsi"/>
                <w:color w:val="000000"/>
                <w:lang w:val="en-US" w:eastAsia="de-DE"/>
                <w:rPrChange w:id="3071" w:author="anna.resch88@gmail.com" w:date="2022-01-04T09:34:00Z">
                  <w:rPr>
                    <w:del w:id="3072" w:author="anna.resch88@gmail.com" w:date="2022-01-03T16:08:00Z"/>
                    <w:rFonts w:asciiTheme="majorHAnsi" w:eastAsia="Times New Roman" w:hAnsiTheme="majorHAnsi" w:cstheme="majorHAnsi"/>
                    <w:color w:val="000000"/>
                    <w:lang w:eastAsia="de-DE"/>
                  </w:rPr>
                </w:rPrChange>
              </w:rPr>
            </w:pPr>
            <w:del w:id="3073" w:author="anna.resch88@gmail.com" w:date="2022-01-03T16:08:00Z">
              <w:r w:rsidRPr="00F86424" w:rsidDel="002739DA">
                <w:rPr>
                  <w:rFonts w:asciiTheme="majorHAnsi" w:eastAsia="Times New Roman" w:hAnsiTheme="majorHAnsi" w:cstheme="majorHAnsi"/>
                  <w:color w:val="000000"/>
                  <w:lang w:val="en-US" w:eastAsia="de-DE"/>
                  <w:rPrChange w:id="3074" w:author="anna.resch88@gmail.com" w:date="2022-01-04T09:34:00Z">
                    <w:rPr>
                      <w:rFonts w:asciiTheme="majorHAnsi" w:eastAsia="Times New Roman" w:hAnsiTheme="majorHAnsi" w:cstheme="majorHAnsi"/>
                      <w:color w:val="000000"/>
                      <w:lang w:eastAsia="de-DE"/>
                    </w:rPr>
                  </w:rPrChange>
                </w:rPr>
                <w:delText>ULD-V40-ULD, sample 1</w:delText>
              </w:r>
              <w:bookmarkStart w:id="3075" w:name="_Toc92186805"/>
              <w:bookmarkStart w:id="3076" w:name="_Toc92187497"/>
              <w:bookmarkStart w:id="3077" w:name="_Toc92188189"/>
              <w:bookmarkStart w:id="3078" w:name="_Toc92188879"/>
              <w:bookmarkStart w:id="3079" w:name="_Toc92189534"/>
              <w:bookmarkStart w:id="3080" w:name="_Toc92190190"/>
              <w:bookmarkStart w:id="3081" w:name="_Toc92190846"/>
              <w:bookmarkEnd w:id="3075"/>
              <w:bookmarkEnd w:id="3076"/>
              <w:bookmarkEnd w:id="3077"/>
              <w:bookmarkEnd w:id="3078"/>
              <w:bookmarkEnd w:id="3079"/>
              <w:bookmarkEnd w:id="3080"/>
              <w:bookmarkEnd w:id="3081"/>
            </w:del>
          </w:p>
        </w:tc>
        <w:tc>
          <w:tcPr>
            <w:tcW w:w="859" w:type="dxa"/>
            <w:tcBorders>
              <w:top w:val="single" w:sz="4" w:space="0" w:color="000000"/>
              <w:left w:val="nil"/>
              <w:bottom w:val="single" w:sz="4" w:space="0" w:color="000000"/>
              <w:right w:val="single" w:sz="4" w:space="0" w:color="000000"/>
            </w:tcBorders>
            <w:shd w:val="clear" w:color="000000" w:fill="A9D08E"/>
            <w:noWrap/>
            <w:vAlign w:val="bottom"/>
            <w:hideMark/>
          </w:tcPr>
          <w:p w14:paraId="3CE0014C" w14:textId="5AD20D1E" w:rsidR="00067C6D" w:rsidRPr="00F86424" w:rsidDel="002739DA" w:rsidRDefault="00067C6D" w:rsidP="003228B4">
            <w:pPr>
              <w:numPr>
                <w:ilvl w:val="0"/>
                <w:numId w:val="47"/>
              </w:numPr>
              <w:spacing w:after="0" w:line="240" w:lineRule="auto"/>
              <w:jc w:val="center"/>
              <w:rPr>
                <w:del w:id="3082" w:author="anna.resch88@gmail.com" w:date="2022-01-03T16:08:00Z"/>
                <w:rFonts w:asciiTheme="majorHAnsi" w:eastAsia="Times New Roman" w:hAnsiTheme="majorHAnsi" w:cstheme="majorHAnsi"/>
                <w:color w:val="000000"/>
                <w:lang w:val="en-US" w:eastAsia="de-DE"/>
                <w:rPrChange w:id="3083" w:author="anna.resch88@gmail.com" w:date="2022-01-04T09:34:00Z">
                  <w:rPr>
                    <w:del w:id="3084" w:author="anna.resch88@gmail.com" w:date="2022-01-03T16:08:00Z"/>
                    <w:rFonts w:asciiTheme="majorHAnsi" w:eastAsia="Times New Roman" w:hAnsiTheme="majorHAnsi" w:cstheme="majorHAnsi"/>
                    <w:color w:val="000000"/>
                    <w:lang w:eastAsia="de-DE"/>
                  </w:rPr>
                </w:rPrChange>
              </w:rPr>
            </w:pPr>
            <w:del w:id="3085" w:author="anna.resch88@gmail.com" w:date="2022-01-03T16:08:00Z">
              <w:r w:rsidRPr="00F86424" w:rsidDel="002739DA">
                <w:rPr>
                  <w:rFonts w:asciiTheme="majorHAnsi" w:eastAsia="Times New Roman" w:hAnsiTheme="majorHAnsi" w:cstheme="majorHAnsi"/>
                  <w:color w:val="000000"/>
                  <w:lang w:val="en-US" w:eastAsia="de-DE"/>
                  <w:rPrChange w:id="3086" w:author="anna.resch88@gmail.com" w:date="2022-01-04T09:34:00Z">
                    <w:rPr>
                      <w:rFonts w:asciiTheme="majorHAnsi" w:eastAsia="Times New Roman" w:hAnsiTheme="majorHAnsi" w:cstheme="majorHAnsi"/>
                      <w:color w:val="000000"/>
                      <w:lang w:eastAsia="de-DE"/>
                    </w:rPr>
                  </w:rPrChange>
                </w:rPr>
                <w:delText>20%</w:delText>
              </w:r>
              <w:bookmarkStart w:id="3087" w:name="_Toc92186806"/>
              <w:bookmarkStart w:id="3088" w:name="_Toc92187498"/>
              <w:bookmarkStart w:id="3089" w:name="_Toc92188190"/>
              <w:bookmarkStart w:id="3090" w:name="_Toc92188880"/>
              <w:bookmarkStart w:id="3091" w:name="_Toc92189535"/>
              <w:bookmarkStart w:id="3092" w:name="_Toc92190191"/>
              <w:bookmarkStart w:id="3093" w:name="_Toc92190847"/>
              <w:bookmarkEnd w:id="3087"/>
              <w:bookmarkEnd w:id="3088"/>
              <w:bookmarkEnd w:id="3089"/>
              <w:bookmarkEnd w:id="3090"/>
              <w:bookmarkEnd w:id="3091"/>
              <w:bookmarkEnd w:id="3092"/>
              <w:bookmarkEnd w:id="3093"/>
            </w:del>
          </w:p>
        </w:tc>
        <w:tc>
          <w:tcPr>
            <w:tcW w:w="937" w:type="dxa"/>
            <w:tcBorders>
              <w:top w:val="single" w:sz="4" w:space="0" w:color="auto"/>
              <w:left w:val="nil"/>
              <w:bottom w:val="single" w:sz="4" w:space="0" w:color="auto"/>
              <w:right w:val="single" w:sz="4" w:space="0" w:color="auto"/>
            </w:tcBorders>
            <w:shd w:val="clear" w:color="000000" w:fill="A9D08E"/>
            <w:noWrap/>
            <w:vAlign w:val="bottom"/>
            <w:hideMark/>
          </w:tcPr>
          <w:p w14:paraId="789EA3BD" w14:textId="1A4A62FB" w:rsidR="00067C6D" w:rsidRPr="00F86424" w:rsidDel="002739DA" w:rsidRDefault="00067C6D" w:rsidP="003228B4">
            <w:pPr>
              <w:numPr>
                <w:ilvl w:val="0"/>
                <w:numId w:val="47"/>
              </w:numPr>
              <w:spacing w:after="0" w:line="240" w:lineRule="auto"/>
              <w:jc w:val="center"/>
              <w:rPr>
                <w:del w:id="3094" w:author="anna.resch88@gmail.com" w:date="2022-01-03T16:08:00Z"/>
                <w:rFonts w:asciiTheme="majorHAnsi" w:eastAsia="Times New Roman" w:hAnsiTheme="majorHAnsi" w:cstheme="majorHAnsi"/>
                <w:color w:val="000000"/>
                <w:lang w:val="en-US" w:eastAsia="de-DE"/>
                <w:rPrChange w:id="3095" w:author="anna.resch88@gmail.com" w:date="2022-01-04T09:34:00Z">
                  <w:rPr>
                    <w:del w:id="3096" w:author="anna.resch88@gmail.com" w:date="2022-01-03T16:08:00Z"/>
                    <w:rFonts w:asciiTheme="majorHAnsi" w:eastAsia="Times New Roman" w:hAnsiTheme="majorHAnsi" w:cstheme="majorHAnsi"/>
                    <w:color w:val="000000"/>
                    <w:lang w:eastAsia="de-DE"/>
                  </w:rPr>
                </w:rPrChange>
              </w:rPr>
            </w:pPr>
            <w:del w:id="3097" w:author="anna.resch88@gmail.com" w:date="2022-01-03T16:08:00Z">
              <w:r w:rsidRPr="00F86424" w:rsidDel="002739DA">
                <w:rPr>
                  <w:rFonts w:asciiTheme="majorHAnsi" w:eastAsia="Times New Roman" w:hAnsiTheme="majorHAnsi" w:cstheme="majorHAnsi"/>
                  <w:color w:val="000000"/>
                  <w:lang w:val="en-US" w:eastAsia="de-DE"/>
                  <w:rPrChange w:id="3098" w:author="anna.resch88@gmail.com" w:date="2022-01-04T09:34:00Z">
                    <w:rPr>
                      <w:rFonts w:asciiTheme="majorHAnsi" w:eastAsia="Times New Roman" w:hAnsiTheme="majorHAnsi" w:cstheme="majorHAnsi"/>
                      <w:color w:val="000000"/>
                      <w:lang w:eastAsia="de-DE"/>
                    </w:rPr>
                  </w:rPrChange>
                </w:rPr>
                <w:delText>water</w:delText>
              </w:r>
              <w:bookmarkStart w:id="3099" w:name="_Toc92186807"/>
              <w:bookmarkStart w:id="3100" w:name="_Toc92187499"/>
              <w:bookmarkStart w:id="3101" w:name="_Toc92188191"/>
              <w:bookmarkStart w:id="3102" w:name="_Toc92188881"/>
              <w:bookmarkStart w:id="3103" w:name="_Toc92189536"/>
              <w:bookmarkStart w:id="3104" w:name="_Toc92190192"/>
              <w:bookmarkStart w:id="3105" w:name="_Toc92190848"/>
              <w:bookmarkEnd w:id="3099"/>
              <w:bookmarkEnd w:id="3100"/>
              <w:bookmarkEnd w:id="3101"/>
              <w:bookmarkEnd w:id="3102"/>
              <w:bookmarkEnd w:id="3103"/>
              <w:bookmarkEnd w:id="3104"/>
              <w:bookmarkEnd w:id="3105"/>
            </w:del>
          </w:p>
        </w:tc>
        <w:tc>
          <w:tcPr>
            <w:tcW w:w="952" w:type="dxa"/>
            <w:tcBorders>
              <w:top w:val="single" w:sz="4" w:space="0" w:color="auto"/>
              <w:left w:val="nil"/>
              <w:bottom w:val="single" w:sz="4" w:space="0" w:color="auto"/>
              <w:right w:val="single" w:sz="4" w:space="0" w:color="auto"/>
            </w:tcBorders>
            <w:shd w:val="clear" w:color="000000" w:fill="A9D08E"/>
            <w:noWrap/>
            <w:vAlign w:val="bottom"/>
            <w:hideMark/>
          </w:tcPr>
          <w:p w14:paraId="78FC6F69" w14:textId="216D02CD" w:rsidR="00067C6D" w:rsidRPr="00F86424" w:rsidDel="002739DA" w:rsidRDefault="00067C6D" w:rsidP="003228B4">
            <w:pPr>
              <w:numPr>
                <w:ilvl w:val="0"/>
                <w:numId w:val="47"/>
              </w:numPr>
              <w:spacing w:after="0" w:line="240" w:lineRule="auto"/>
              <w:jc w:val="center"/>
              <w:rPr>
                <w:del w:id="3106" w:author="anna.resch88@gmail.com" w:date="2022-01-03T16:08:00Z"/>
                <w:rFonts w:asciiTheme="majorHAnsi" w:eastAsia="Times New Roman" w:hAnsiTheme="majorHAnsi" w:cstheme="majorHAnsi"/>
                <w:color w:val="000000"/>
                <w:lang w:val="en-US" w:eastAsia="de-DE"/>
                <w:rPrChange w:id="3107" w:author="anna.resch88@gmail.com" w:date="2022-01-04T09:34:00Z">
                  <w:rPr>
                    <w:del w:id="3108" w:author="anna.resch88@gmail.com" w:date="2022-01-03T16:08:00Z"/>
                    <w:rFonts w:asciiTheme="majorHAnsi" w:eastAsia="Times New Roman" w:hAnsiTheme="majorHAnsi" w:cstheme="majorHAnsi"/>
                    <w:color w:val="000000"/>
                    <w:lang w:eastAsia="de-DE"/>
                  </w:rPr>
                </w:rPrChange>
              </w:rPr>
            </w:pPr>
            <w:del w:id="3109" w:author="anna.resch88@gmail.com" w:date="2022-01-03T16:08:00Z">
              <w:r w:rsidRPr="00F86424" w:rsidDel="002739DA">
                <w:rPr>
                  <w:rFonts w:asciiTheme="majorHAnsi" w:eastAsia="Times New Roman" w:hAnsiTheme="majorHAnsi" w:cstheme="majorHAnsi"/>
                  <w:color w:val="000000"/>
                  <w:lang w:val="en-US" w:eastAsia="de-DE"/>
                  <w:rPrChange w:id="3110" w:author="anna.resch88@gmail.com" w:date="2022-01-04T09:34:00Z">
                    <w:rPr>
                      <w:rFonts w:asciiTheme="majorHAnsi" w:eastAsia="Times New Roman" w:hAnsiTheme="majorHAnsi" w:cstheme="majorHAnsi"/>
                      <w:color w:val="000000"/>
                      <w:lang w:eastAsia="de-DE"/>
                    </w:rPr>
                  </w:rPrChange>
                </w:rPr>
                <w:delText>RF</w:delText>
              </w:r>
              <w:bookmarkStart w:id="3111" w:name="_Toc92186808"/>
              <w:bookmarkStart w:id="3112" w:name="_Toc92187500"/>
              <w:bookmarkStart w:id="3113" w:name="_Toc92188192"/>
              <w:bookmarkStart w:id="3114" w:name="_Toc92188882"/>
              <w:bookmarkStart w:id="3115" w:name="_Toc92189537"/>
              <w:bookmarkStart w:id="3116" w:name="_Toc92190193"/>
              <w:bookmarkStart w:id="3117" w:name="_Toc92190849"/>
              <w:bookmarkEnd w:id="3111"/>
              <w:bookmarkEnd w:id="3112"/>
              <w:bookmarkEnd w:id="3113"/>
              <w:bookmarkEnd w:id="3114"/>
              <w:bookmarkEnd w:id="3115"/>
              <w:bookmarkEnd w:id="3116"/>
              <w:bookmarkEnd w:id="3117"/>
            </w:del>
          </w:p>
        </w:tc>
        <w:tc>
          <w:tcPr>
            <w:tcW w:w="1081" w:type="dxa"/>
            <w:tcBorders>
              <w:top w:val="single" w:sz="4" w:space="0" w:color="000000"/>
              <w:left w:val="nil"/>
              <w:bottom w:val="single" w:sz="4" w:space="0" w:color="000000"/>
              <w:right w:val="single" w:sz="4" w:space="0" w:color="000000"/>
            </w:tcBorders>
            <w:shd w:val="clear" w:color="000000" w:fill="A9D08E"/>
            <w:noWrap/>
            <w:vAlign w:val="bottom"/>
            <w:hideMark/>
          </w:tcPr>
          <w:p w14:paraId="074B02C3" w14:textId="25762F98" w:rsidR="00067C6D" w:rsidRPr="00F86424" w:rsidDel="002739DA" w:rsidRDefault="00067C6D" w:rsidP="003228B4">
            <w:pPr>
              <w:numPr>
                <w:ilvl w:val="0"/>
                <w:numId w:val="47"/>
              </w:numPr>
              <w:spacing w:after="0" w:line="240" w:lineRule="auto"/>
              <w:jc w:val="center"/>
              <w:rPr>
                <w:del w:id="3118" w:author="anna.resch88@gmail.com" w:date="2022-01-03T16:08:00Z"/>
                <w:rFonts w:asciiTheme="majorHAnsi" w:eastAsia="Times New Roman" w:hAnsiTheme="majorHAnsi" w:cstheme="majorHAnsi"/>
                <w:color w:val="000000"/>
                <w:lang w:val="en-US" w:eastAsia="de-DE"/>
                <w:rPrChange w:id="3119" w:author="anna.resch88@gmail.com" w:date="2022-01-04T09:34:00Z">
                  <w:rPr>
                    <w:del w:id="3120" w:author="anna.resch88@gmail.com" w:date="2022-01-03T16:08:00Z"/>
                    <w:rFonts w:asciiTheme="majorHAnsi" w:eastAsia="Times New Roman" w:hAnsiTheme="majorHAnsi" w:cstheme="majorHAnsi"/>
                    <w:color w:val="000000"/>
                    <w:lang w:eastAsia="de-DE"/>
                  </w:rPr>
                </w:rPrChange>
              </w:rPr>
            </w:pPr>
            <w:del w:id="3121" w:author="anna.resch88@gmail.com" w:date="2022-01-03T16:08:00Z">
              <w:r w:rsidRPr="00F86424" w:rsidDel="002739DA">
                <w:rPr>
                  <w:rFonts w:asciiTheme="majorHAnsi" w:eastAsia="Times New Roman" w:hAnsiTheme="majorHAnsi" w:cstheme="majorHAnsi"/>
                  <w:color w:val="000000"/>
                  <w:lang w:val="en-US" w:eastAsia="de-DE"/>
                  <w:rPrChange w:id="3122" w:author="anna.resch88@gmail.com" w:date="2022-01-04T09:34:00Z">
                    <w:rPr>
                      <w:rFonts w:asciiTheme="majorHAnsi" w:eastAsia="Times New Roman" w:hAnsiTheme="majorHAnsi" w:cstheme="majorHAnsi"/>
                      <w:color w:val="000000"/>
                      <w:lang w:eastAsia="de-DE"/>
                    </w:rPr>
                  </w:rPrChange>
                </w:rPr>
                <w:delText>50.7</w:delText>
              </w:r>
              <w:bookmarkStart w:id="3123" w:name="_Toc92186809"/>
              <w:bookmarkStart w:id="3124" w:name="_Toc92187501"/>
              <w:bookmarkStart w:id="3125" w:name="_Toc92188193"/>
              <w:bookmarkStart w:id="3126" w:name="_Toc92188883"/>
              <w:bookmarkStart w:id="3127" w:name="_Toc92189538"/>
              <w:bookmarkStart w:id="3128" w:name="_Toc92190194"/>
              <w:bookmarkStart w:id="3129" w:name="_Toc92190850"/>
              <w:bookmarkEnd w:id="3123"/>
              <w:bookmarkEnd w:id="3124"/>
              <w:bookmarkEnd w:id="3125"/>
              <w:bookmarkEnd w:id="3126"/>
              <w:bookmarkEnd w:id="3127"/>
              <w:bookmarkEnd w:id="3128"/>
              <w:bookmarkEnd w:id="3129"/>
            </w:del>
          </w:p>
        </w:tc>
        <w:tc>
          <w:tcPr>
            <w:tcW w:w="1349" w:type="dxa"/>
            <w:tcBorders>
              <w:top w:val="single" w:sz="4" w:space="0" w:color="000000"/>
              <w:left w:val="nil"/>
              <w:bottom w:val="single" w:sz="4" w:space="0" w:color="000000"/>
              <w:right w:val="single" w:sz="4" w:space="0" w:color="000000"/>
            </w:tcBorders>
            <w:shd w:val="clear" w:color="000000" w:fill="A9D08E"/>
            <w:noWrap/>
            <w:vAlign w:val="bottom"/>
            <w:hideMark/>
          </w:tcPr>
          <w:p w14:paraId="63B5B0CE" w14:textId="7A1FCF3E" w:rsidR="00067C6D" w:rsidRPr="00F86424" w:rsidDel="002739DA" w:rsidRDefault="00067C6D" w:rsidP="003228B4">
            <w:pPr>
              <w:numPr>
                <w:ilvl w:val="0"/>
                <w:numId w:val="47"/>
              </w:numPr>
              <w:spacing w:after="0" w:line="240" w:lineRule="auto"/>
              <w:jc w:val="center"/>
              <w:rPr>
                <w:del w:id="3130" w:author="anna.resch88@gmail.com" w:date="2022-01-03T16:08:00Z"/>
                <w:rFonts w:asciiTheme="majorHAnsi" w:eastAsia="Times New Roman" w:hAnsiTheme="majorHAnsi" w:cstheme="majorHAnsi"/>
                <w:color w:val="000000"/>
                <w:lang w:val="en-US" w:eastAsia="de-DE"/>
                <w:rPrChange w:id="3131" w:author="anna.resch88@gmail.com" w:date="2022-01-04T09:34:00Z">
                  <w:rPr>
                    <w:del w:id="3132" w:author="anna.resch88@gmail.com" w:date="2022-01-03T16:08:00Z"/>
                    <w:rFonts w:asciiTheme="majorHAnsi" w:eastAsia="Times New Roman" w:hAnsiTheme="majorHAnsi" w:cstheme="majorHAnsi"/>
                    <w:color w:val="000000"/>
                    <w:lang w:eastAsia="de-DE"/>
                  </w:rPr>
                </w:rPrChange>
              </w:rPr>
            </w:pPr>
            <w:del w:id="3133" w:author="anna.resch88@gmail.com" w:date="2022-01-03T16:08:00Z">
              <w:r w:rsidRPr="00F86424" w:rsidDel="002739DA">
                <w:rPr>
                  <w:rFonts w:asciiTheme="majorHAnsi" w:eastAsia="Times New Roman" w:hAnsiTheme="majorHAnsi" w:cstheme="majorHAnsi"/>
                  <w:color w:val="000000"/>
                  <w:lang w:val="en-US" w:eastAsia="de-DE"/>
                  <w:rPrChange w:id="3134" w:author="anna.resch88@gmail.com" w:date="2022-01-04T09:34:00Z">
                    <w:rPr>
                      <w:rFonts w:asciiTheme="majorHAnsi" w:eastAsia="Times New Roman" w:hAnsiTheme="majorHAnsi" w:cstheme="majorHAnsi"/>
                      <w:color w:val="000000"/>
                      <w:lang w:eastAsia="de-DE"/>
                    </w:rPr>
                  </w:rPrChange>
                </w:rPr>
                <w:delText>15</w:delText>
              </w:r>
              <w:bookmarkStart w:id="3135" w:name="_Toc92186810"/>
              <w:bookmarkStart w:id="3136" w:name="_Toc92187502"/>
              <w:bookmarkStart w:id="3137" w:name="_Toc92188194"/>
              <w:bookmarkStart w:id="3138" w:name="_Toc92188884"/>
              <w:bookmarkStart w:id="3139" w:name="_Toc92189539"/>
              <w:bookmarkStart w:id="3140" w:name="_Toc92190195"/>
              <w:bookmarkStart w:id="3141" w:name="_Toc92190851"/>
              <w:bookmarkEnd w:id="3135"/>
              <w:bookmarkEnd w:id="3136"/>
              <w:bookmarkEnd w:id="3137"/>
              <w:bookmarkEnd w:id="3138"/>
              <w:bookmarkEnd w:id="3139"/>
              <w:bookmarkEnd w:id="3140"/>
              <w:bookmarkEnd w:id="3141"/>
            </w:del>
          </w:p>
        </w:tc>
        <w:tc>
          <w:tcPr>
            <w:tcW w:w="892" w:type="dxa"/>
            <w:tcBorders>
              <w:top w:val="single" w:sz="4" w:space="0" w:color="000000"/>
              <w:left w:val="nil"/>
              <w:bottom w:val="single" w:sz="4" w:space="0" w:color="000000"/>
              <w:right w:val="single" w:sz="4" w:space="0" w:color="000000"/>
            </w:tcBorders>
            <w:shd w:val="clear" w:color="000000" w:fill="A9D08E"/>
            <w:noWrap/>
            <w:vAlign w:val="bottom"/>
            <w:hideMark/>
          </w:tcPr>
          <w:p w14:paraId="4C4CB0FE" w14:textId="0F3E2F03" w:rsidR="00067C6D" w:rsidRPr="00F86424" w:rsidDel="002739DA" w:rsidRDefault="00067C6D" w:rsidP="003228B4">
            <w:pPr>
              <w:numPr>
                <w:ilvl w:val="0"/>
                <w:numId w:val="47"/>
              </w:numPr>
              <w:spacing w:after="0" w:line="240" w:lineRule="auto"/>
              <w:jc w:val="center"/>
              <w:rPr>
                <w:del w:id="3142" w:author="anna.resch88@gmail.com" w:date="2022-01-03T16:08:00Z"/>
                <w:rFonts w:asciiTheme="majorHAnsi" w:eastAsia="Times New Roman" w:hAnsiTheme="majorHAnsi" w:cstheme="majorHAnsi"/>
                <w:color w:val="000000"/>
                <w:lang w:val="en-US" w:eastAsia="de-DE"/>
                <w:rPrChange w:id="3143" w:author="anna.resch88@gmail.com" w:date="2022-01-04T09:34:00Z">
                  <w:rPr>
                    <w:del w:id="3144" w:author="anna.resch88@gmail.com" w:date="2022-01-03T16:08:00Z"/>
                    <w:rFonts w:asciiTheme="majorHAnsi" w:eastAsia="Times New Roman" w:hAnsiTheme="majorHAnsi" w:cstheme="majorHAnsi"/>
                    <w:color w:val="000000"/>
                    <w:lang w:eastAsia="de-DE"/>
                  </w:rPr>
                </w:rPrChange>
              </w:rPr>
            </w:pPr>
            <w:del w:id="3145" w:author="anna.resch88@gmail.com" w:date="2022-01-03T16:08:00Z">
              <w:r w:rsidRPr="00F86424" w:rsidDel="002739DA">
                <w:rPr>
                  <w:rFonts w:asciiTheme="majorHAnsi" w:eastAsia="Times New Roman" w:hAnsiTheme="majorHAnsi" w:cstheme="majorHAnsi"/>
                  <w:color w:val="000000"/>
                  <w:lang w:val="en-US" w:eastAsia="de-DE"/>
                  <w:rPrChange w:id="3146" w:author="anna.resch88@gmail.com" w:date="2022-01-04T09:34:00Z">
                    <w:rPr>
                      <w:rFonts w:asciiTheme="majorHAnsi" w:eastAsia="Times New Roman" w:hAnsiTheme="majorHAnsi" w:cstheme="majorHAnsi"/>
                      <w:color w:val="000000"/>
                      <w:lang w:eastAsia="de-DE"/>
                    </w:rPr>
                  </w:rPrChange>
                </w:rPr>
                <w:delText>86.20</w:delText>
              </w:r>
              <w:bookmarkStart w:id="3147" w:name="_Toc92186811"/>
              <w:bookmarkStart w:id="3148" w:name="_Toc92187503"/>
              <w:bookmarkStart w:id="3149" w:name="_Toc92188195"/>
              <w:bookmarkStart w:id="3150" w:name="_Toc92188885"/>
              <w:bookmarkStart w:id="3151" w:name="_Toc92189540"/>
              <w:bookmarkStart w:id="3152" w:name="_Toc92190196"/>
              <w:bookmarkStart w:id="3153" w:name="_Toc92190852"/>
              <w:bookmarkEnd w:id="3147"/>
              <w:bookmarkEnd w:id="3148"/>
              <w:bookmarkEnd w:id="3149"/>
              <w:bookmarkEnd w:id="3150"/>
              <w:bookmarkEnd w:id="3151"/>
              <w:bookmarkEnd w:id="3152"/>
              <w:bookmarkEnd w:id="3153"/>
            </w:del>
          </w:p>
        </w:tc>
        <w:tc>
          <w:tcPr>
            <w:tcW w:w="743" w:type="dxa"/>
            <w:tcBorders>
              <w:top w:val="single" w:sz="4" w:space="0" w:color="000000"/>
              <w:left w:val="nil"/>
              <w:bottom w:val="single" w:sz="4" w:space="0" w:color="000000"/>
              <w:right w:val="nil"/>
            </w:tcBorders>
            <w:shd w:val="clear" w:color="000000" w:fill="A9D08E"/>
            <w:noWrap/>
            <w:vAlign w:val="bottom"/>
            <w:hideMark/>
          </w:tcPr>
          <w:p w14:paraId="352ED82A" w14:textId="562149AE" w:rsidR="00067C6D" w:rsidRPr="00F86424" w:rsidDel="002739DA" w:rsidRDefault="00067C6D" w:rsidP="003228B4">
            <w:pPr>
              <w:numPr>
                <w:ilvl w:val="0"/>
                <w:numId w:val="47"/>
              </w:numPr>
              <w:spacing w:after="0" w:line="240" w:lineRule="auto"/>
              <w:jc w:val="center"/>
              <w:rPr>
                <w:del w:id="3154" w:author="anna.resch88@gmail.com" w:date="2022-01-03T16:08:00Z"/>
                <w:rFonts w:asciiTheme="majorHAnsi" w:eastAsia="Times New Roman" w:hAnsiTheme="majorHAnsi" w:cstheme="majorHAnsi"/>
                <w:color w:val="000000"/>
                <w:lang w:val="en-US" w:eastAsia="de-DE"/>
                <w:rPrChange w:id="3155" w:author="anna.resch88@gmail.com" w:date="2022-01-04T09:34:00Z">
                  <w:rPr>
                    <w:del w:id="3156" w:author="anna.resch88@gmail.com" w:date="2022-01-03T16:08:00Z"/>
                    <w:rFonts w:asciiTheme="majorHAnsi" w:eastAsia="Times New Roman" w:hAnsiTheme="majorHAnsi" w:cstheme="majorHAnsi"/>
                    <w:color w:val="000000"/>
                    <w:lang w:eastAsia="de-DE"/>
                  </w:rPr>
                </w:rPrChange>
              </w:rPr>
            </w:pPr>
            <w:del w:id="3157" w:author="anna.resch88@gmail.com" w:date="2022-01-03T16:08:00Z">
              <w:r w:rsidRPr="00F86424" w:rsidDel="002739DA">
                <w:rPr>
                  <w:rFonts w:asciiTheme="majorHAnsi" w:eastAsia="Times New Roman" w:hAnsiTheme="majorHAnsi" w:cstheme="majorHAnsi"/>
                  <w:color w:val="000000"/>
                  <w:lang w:val="en-US" w:eastAsia="de-DE"/>
                  <w:rPrChange w:id="3158" w:author="anna.resch88@gmail.com" w:date="2022-01-04T09:34:00Z">
                    <w:rPr>
                      <w:rFonts w:asciiTheme="majorHAnsi" w:eastAsia="Times New Roman" w:hAnsiTheme="majorHAnsi" w:cstheme="majorHAnsi"/>
                      <w:color w:val="000000"/>
                      <w:lang w:eastAsia="de-DE"/>
                    </w:rPr>
                  </w:rPrChange>
                </w:rPr>
                <w:delText>7.21</w:delText>
              </w:r>
              <w:bookmarkStart w:id="3159" w:name="_Toc92186812"/>
              <w:bookmarkStart w:id="3160" w:name="_Toc92187504"/>
              <w:bookmarkStart w:id="3161" w:name="_Toc92188196"/>
              <w:bookmarkStart w:id="3162" w:name="_Toc92188886"/>
              <w:bookmarkStart w:id="3163" w:name="_Toc92189541"/>
              <w:bookmarkStart w:id="3164" w:name="_Toc92190197"/>
              <w:bookmarkStart w:id="3165" w:name="_Toc92190853"/>
              <w:bookmarkEnd w:id="3159"/>
              <w:bookmarkEnd w:id="3160"/>
              <w:bookmarkEnd w:id="3161"/>
              <w:bookmarkEnd w:id="3162"/>
              <w:bookmarkEnd w:id="3163"/>
              <w:bookmarkEnd w:id="3164"/>
              <w:bookmarkEnd w:id="3165"/>
            </w:del>
          </w:p>
        </w:tc>
        <w:tc>
          <w:tcPr>
            <w:tcW w:w="989" w:type="dxa"/>
            <w:tcBorders>
              <w:top w:val="single" w:sz="4" w:space="0" w:color="auto"/>
              <w:left w:val="single" w:sz="4" w:space="0" w:color="auto"/>
              <w:bottom w:val="nil"/>
              <w:right w:val="single" w:sz="4" w:space="0" w:color="auto"/>
            </w:tcBorders>
            <w:shd w:val="clear" w:color="000000" w:fill="A9D08E"/>
            <w:noWrap/>
            <w:vAlign w:val="bottom"/>
            <w:hideMark/>
          </w:tcPr>
          <w:p w14:paraId="61279F91" w14:textId="56147EB6" w:rsidR="00067C6D" w:rsidRPr="00F86424" w:rsidDel="002739DA" w:rsidRDefault="00067C6D" w:rsidP="003228B4">
            <w:pPr>
              <w:numPr>
                <w:ilvl w:val="0"/>
                <w:numId w:val="47"/>
              </w:numPr>
              <w:spacing w:after="0" w:line="240" w:lineRule="auto"/>
              <w:jc w:val="center"/>
              <w:rPr>
                <w:del w:id="3166" w:author="anna.resch88@gmail.com" w:date="2022-01-03T16:08:00Z"/>
                <w:rFonts w:asciiTheme="majorHAnsi" w:eastAsia="Times New Roman" w:hAnsiTheme="majorHAnsi" w:cstheme="majorHAnsi"/>
                <w:color w:val="000000"/>
                <w:lang w:val="en-US" w:eastAsia="de-DE"/>
                <w:rPrChange w:id="3167" w:author="anna.resch88@gmail.com" w:date="2022-01-04T09:34:00Z">
                  <w:rPr>
                    <w:del w:id="3168" w:author="anna.resch88@gmail.com" w:date="2022-01-03T16:08:00Z"/>
                    <w:rFonts w:asciiTheme="majorHAnsi" w:eastAsia="Times New Roman" w:hAnsiTheme="majorHAnsi" w:cstheme="majorHAnsi"/>
                    <w:color w:val="000000"/>
                    <w:lang w:eastAsia="de-DE"/>
                  </w:rPr>
                </w:rPrChange>
              </w:rPr>
            </w:pPr>
            <w:bookmarkStart w:id="3169" w:name="_Toc92186813"/>
            <w:bookmarkStart w:id="3170" w:name="_Toc92187505"/>
            <w:bookmarkStart w:id="3171" w:name="_Toc92188197"/>
            <w:bookmarkStart w:id="3172" w:name="_Toc92188887"/>
            <w:bookmarkStart w:id="3173" w:name="_Toc92189542"/>
            <w:bookmarkStart w:id="3174" w:name="_Toc92190198"/>
            <w:bookmarkStart w:id="3175" w:name="_Toc92190854"/>
            <w:bookmarkEnd w:id="3169"/>
            <w:bookmarkEnd w:id="3170"/>
            <w:bookmarkEnd w:id="3171"/>
            <w:bookmarkEnd w:id="3172"/>
            <w:bookmarkEnd w:id="3173"/>
            <w:bookmarkEnd w:id="3174"/>
            <w:bookmarkEnd w:id="3175"/>
          </w:p>
        </w:tc>
        <w:tc>
          <w:tcPr>
            <w:tcW w:w="898" w:type="dxa"/>
            <w:tcBorders>
              <w:top w:val="single" w:sz="4" w:space="0" w:color="auto"/>
              <w:left w:val="nil"/>
              <w:bottom w:val="nil"/>
              <w:right w:val="single" w:sz="4" w:space="0" w:color="auto"/>
            </w:tcBorders>
            <w:shd w:val="clear" w:color="000000" w:fill="A9D08E"/>
            <w:noWrap/>
            <w:vAlign w:val="bottom"/>
            <w:hideMark/>
          </w:tcPr>
          <w:p w14:paraId="4821757C" w14:textId="6B4DF889" w:rsidR="00067C6D" w:rsidRPr="00F86424" w:rsidDel="002739DA" w:rsidRDefault="00067C6D" w:rsidP="003228B4">
            <w:pPr>
              <w:numPr>
                <w:ilvl w:val="0"/>
                <w:numId w:val="47"/>
              </w:numPr>
              <w:spacing w:after="0" w:line="240" w:lineRule="auto"/>
              <w:jc w:val="center"/>
              <w:rPr>
                <w:del w:id="3176" w:author="anna.resch88@gmail.com" w:date="2022-01-03T16:08:00Z"/>
                <w:rFonts w:asciiTheme="majorHAnsi" w:eastAsia="Times New Roman" w:hAnsiTheme="majorHAnsi" w:cstheme="majorHAnsi"/>
                <w:color w:val="000000"/>
                <w:lang w:val="en-US" w:eastAsia="de-DE"/>
                <w:rPrChange w:id="3177" w:author="anna.resch88@gmail.com" w:date="2022-01-04T09:34:00Z">
                  <w:rPr>
                    <w:del w:id="3178" w:author="anna.resch88@gmail.com" w:date="2022-01-03T16:08:00Z"/>
                    <w:rFonts w:asciiTheme="majorHAnsi" w:eastAsia="Times New Roman" w:hAnsiTheme="majorHAnsi" w:cstheme="majorHAnsi"/>
                    <w:color w:val="000000"/>
                    <w:lang w:eastAsia="de-DE"/>
                  </w:rPr>
                </w:rPrChange>
              </w:rPr>
            </w:pPr>
            <w:bookmarkStart w:id="3179" w:name="_Toc92186814"/>
            <w:bookmarkStart w:id="3180" w:name="_Toc92187506"/>
            <w:bookmarkStart w:id="3181" w:name="_Toc92188198"/>
            <w:bookmarkStart w:id="3182" w:name="_Toc92188888"/>
            <w:bookmarkStart w:id="3183" w:name="_Toc92189543"/>
            <w:bookmarkStart w:id="3184" w:name="_Toc92190199"/>
            <w:bookmarkStart w:id="3185" w:name="_Toc92190855"/>
            <w:bookmarkEnd w:id="3179"/>
            <w:bookmarkEnd w:id="3180"/>
            <w:bookmarkEnd w:id="3181"/>
            <w:bookmarkEnd w:id="3182"/>
            <w:bookmarkEnd w:id="3183"/>
            <w:bookmarkEnd w:id="3184"/>
            <w:bookmarkEnd w:id="3185"/>
          </w:p>
        </w:tc>
        <w:bookmarkStart w:id="3186" w:name="_Toc92186815"/>
        <w:bookmarkStart w:id="3187" w:name="_Toc92187507"/>
        <w:bookmarkStart w:id="3188" w:name="_Toc92188199"/>
        <w:bookmarkStart w:id="3189" w:name="_Toc92188889"/>
        <w:bookmarkStart w:id="3190" w:name="_Toc92189544"/>
        <w:bookmarkStart w:id="3191" w:name="_Toc92190200"/>
        <w:bookmarkStart w:id="3192" w:name="_Toc92190856"/>
        <w:bookmarkEnd w:id="3186"/>
        <w:bookmarkEnd w:id="3187"/>
        <w:bookmarkEnd w:id="3188"/>
        <w:bookmarkEnd w:id="3189"/>
        <w:bookmarkEnd w:id="3190"/>
        <w:bookmarkEnd w:id="3191"/>
        <w:bookmarkEnd w:id="3192"/>
      </w:tr>
      <w:tr w:rsidR="00067C6D" w:rsidRPr="009E3BE9" w:rsidDel="002739DA" w14:paraId="3A6F032E" w14:textId="538DA4A1" w:rsidTr="00D830B0">
        <w:trPr>
          <w:trHeight w:val="290"/>
          <w:del w:id="3193" w:author="anna.resch88@gmail.com" w:date="2022-01-03T16:08:00Z"/>
        </w:trPr>
        <w:tc>
          <w:tcPr>
            <w:tcW w:w="2620" w:type="dxa"/>
            <w:tcBorders>
              <w:top w:val="nil"/>
              <w:left w:val="single" w:sz="4" w:space="0" w:color="000000"/>
              <w:bottom w:val="single" w:sz="4" w:space="0" w:color="000000"/>
              <w:right w:val="single" w:sz="4" w:space="0" w:color="000000"/>
            </w:tcBorders>
            <w:shd w:val="clear" w:color="000000" w:fill="A9D08E"/>
            <w:vAlign w:val="bottom"/>
            <w:hideMark/>
          </w:tcPr>
          <w:p w14:paraId="43202BC8" w14:textId="013C936B" w:rsidR="00067C6D" w:rsidRPr="00F86424" w:rsidDel="002739DA" w:rsidRDefault="00067C6D" w:rsidP="003228B4">
            <w:pPr>
              <w:numPr>
                <w:ilvl w:val="0"/>
                <w:numId w:val="47"/>
              </w:numPr>
              <w:spacing w:after="0" w:line="240" w:lineRule="auto"/>
              <w:jc w:val="both"/>
              <w:rPr>
                <w:del w:id="3194" w:author="anna.resch88@gmail.com" w:date="2022-01-03T16:08:00Z"/>
                <w:rFonts w:asciiTheme="majorHAnsi" w:eastAsia="Times New Roman" w:hAnsiTheme="majorHAnsi" w:cstheme="majorHAnsi"/>
                <w:color w:val="000000"/>
                <w:lang w:val="en-US" w:eastAsia="de-DE"/>
                <w:rPrChange w:id="3195" w:author="anna.resch88@gmail.com" w:date="2022-01-04T09:34:00Z">
                  <w:rPr>
                    <w:del w:id="3196" w:author="anna.resch88@gmail.com" w:date="2022-01-03T16:08:00Z"/>
                    <w:rFonts w:asciiTheme="majorHAnsi" w:eastAsia="Times New Roman" w:hAnsiTheme="majorHAnsi" w:cstheme="majorHAnsi"/>
                    <w:color w:val="000000"/>
                    <w:lang w:eastAsia="de-DE"/>
                  </w:rPr>
                </w:rPrChange>
              </w:rPr>
            </w:pPr>
            <w:del w:id="3197" w:author="anna.resch88@gmail.com" w:date="2022-01-03T16:08:00Z">
              <w:r w:rsidRPr="00F86424" w:rsidDel="002739DA">
                <w:rPr>
                  <w:rFonts w:asciiTheme="majorHAnsi" w:eastAsia="Times New Roman" w:hAnsiTheme="majorHAnsi" w:cstheme="majorHAnsi"/>
                  <w:color w:val="000000"/>
                  <w:lang w:val="en-US" w:eastAsia="de-DE"/>
                  <w:rPrChange w:id="3198" w:author="anna.resch88@gmail.com" w:date="2022-01-04T09:34:00Z">
                    <w:rPr>
                      <w:rFonts w:asciiTheme="majorHAnsi" w:eastAsia="Times New Roman" w:hAnsiTheme="majorHAnsi" w:cstheme="majorHAnsi"/>
                      <w:color w:val="000000"/>
                      <w:lang w:eastAsia="de-DE"/>
                    </w:rPr>
                  </w:rPrChange>
                </w:rPr>
                <w:delText>ULD-V40-ULD, sample 2</w:delText>
              </w:r>
              <w:bookmarkStart w:id="3199" w:name="_Toc92186816"/>
              <w:bookmarkStart w:id="3200" w:name="_Toc92187508"/>
              <w:bookmarkStart w:id="3201" w:name="_Toc92188200"/>
              <w:bookmarkStart w:id="3202" w:name="_Toc92188890"/>
              <w:bookmarkStart w:id="3203" w:name="_Toc92189545"/>
              <w:bookmarkStart w:id="3204" w:name="_Toc92190201"/>
              <w:bookmarkStart w:id="3205" w:name="_Toc92190857"/>
              <w:bookmarkEnd w:id="3199"/>
              <w:bookmarkEnd w:id="3200"/>
              <w:bookmarkEnd w:id="3201"/>
              <w:bookmarkEnd w:id="3202"/>
              <w:bookmarkEnd w:id="3203"/>
              <w:bookmarkEnd w:id="3204"/>
              <w:bookmarkEnd w:id="3205"/>
            </w:del>
          </w:p>
        </w:tc>
        <w:tc>
          <w:tcPr>
            <w:tcW w:w="859" w:type="dxa"/>
            <w:tcBorders>
              <w:top w:val="nil"/>
              <w:left w:val="nil"/>
              <w:bottom w:val="single" w:sz="4" w:space="0" w:color="000000"/>
              <w:right w:val="single" w:sz="4" w:space="0" w:color="000000"/>
            </w:tcBorders>
            <w:shd w:val="clear" w:color="000000" w:fill="A9D08E"/>
            <w:noWrap/>
            <w:vAlign w:val="bottom"/>
            <w:hideMark/>
          </w:tcPr>
          <w:p w14:paraId="443C6249" w14:textId="14893607" w:rsidR="00067C6D" w:rsidRPr="00F86424" w:rsidDel="002739DA" w:rsidRDefault="00067C6D" w:rsidP="003228B4">
            <w:pPr>
              <w:numPr>
                <w:ilvl w:val="0"/>
                <w:numId w:val="47"/>
              </w:numPr>
              <w:spacing w:after="0" w:line="240" w:lineRule="auto"/>
              <w:jc w:val="center"/>
              <w:rPr>
                <w:del w:id="3206" w:author="anna.resch88@gmail.com" w:date="2022-01-03T16:08:00Z"/>
                <w:rFonts w:asciiTheme="majorHAnsi" w:eastAsia="Times New Roman" w:hAnsiTheme="majorHAnsi" w:cstheme="majorHAnsi"/>
                <w:color w:val="000000"/>
                <w:lang w:val="en-US" w:eastAsia="de-DE"/>
                <w:rPrChange w:id="3207" w:author="anna.resch88@gmail.com" w:date="2022-01-04T09:34:00Z">
                  <w:rPr>
                    <w:del w:id="3208" w:author="anna.resch88@gmail.com" w:date="2022-01-03T16:08:00Z"/>
                    <w:rFonts w:asciiTheme="majorHAnsi" w:eastAsia="Times New Roman" w:hAnsiTheme="majorHAnsi" w:cstheme="majorHAnsi"/>
                    <w:color w:val="000000"/>
                    <w:lang w:eastAsia="de-DE"/>
                  </w:rPr>
                </w:rPrChange>
              </w:rPr>
            </w:pPr>
            <w:del w:id="3209" w:author="anna.resch88@gmail.com" w:date="2022-01-03T16:08:00Z">
              <w:r w:rsidRPr="00F86424" w:rsidDel="002739DA">
                <w:rPr>
                  <w:rFonts w:asciiTheme="majorHAnsi" w:eastAsia="Times New Roman" w:hAnsiTheme="majorHAnsi" w:cstheme="majorHAnsi"/>
                  <w:color w:val="000000"/>
                  <w:lang w:val="en-US" w:eastAsia="de-DE"/>
                  <w:rPrChange w:id="3210" w:author="anna.resch88@gmail.com" w:date="2022-01-04T09:34:00Z">
                    <w:rPr>
                      <w:rFonts w:asciiTheme="majorHAnsi" w:eastAsia="Times New Roman" w:hAnsiTheme="majorHAnsi" w:cstheme="majorHAnsi"/>
                      <w:color w:val="000000"/>
                      <w:lang w:eastAsia="de-DE"/>
                    </w:rPr>
                  </w:rPrChange>
                </w:rPr>
                <w:delText>20%</w:delText>
              </w:r>
              <w:bookmarkStart w:id="3211" w:name="_Toc92186817"/>
              <w:bookmarkStart w:id="3212" w:name="_Toc92187509"/>
              <w:bookmarkStart w:id="3213" w:name="_Toc92188201"/>
              <w:bookmarkStart w:id="3214" w:name="_Toc92188891"/>
              <w:bookmarkStart w:id="3215" w:name="_Toc92189546"/>
              <w:bookmarkStart w:id="3216" w:name="_Toc92190202"/>
              <w:bookmarkStart w:id="3217" w:name="_Toc92190858"/>
              <w:bookmarkEnd w:id="3211"/>
              <w:bookmarkEnd w:id="3212"/>
              <w:bookmarkEnd w:id="3213"/>
              <w:bookmarkEnd w:id="3214"/>
              <w:bookmarkEnd w:id="3215"/>
              <w:bookmarkEnd w:id="3216"/>
              <w:bookmarkEnd w:id="3217"/>
            </w:del>
          </w:p>
        </w:tc>
        <w:tc>
          <w:tcPr>
            <w:tcW w:w="937" w:type="dxa"/>
            <w:tcBorders>
              <w:top w:val="nil"/>
              <w:left w:val="nil"/>
              <w:bottom w:val="single" w:sz="4" w:space="0" w:color="auto"/>
              <w:right w:val="single" w:sz="4" w:space="0" w:color="auto"/>
            </w:tcBorders>
            <w:shd w:val="clear" w:color="000000" w:fill="A9D08E"/>
            <w:noWrap/>
            <w:vAlign w:val="bottom"/>
            <w:hideMark/>
          </w:tcPr>
          <w:p w14:paraId="5B93610F" w14:textId="327FEC65" w:rsidR="00067C6D" w:rsidRPr="00F86424" w:rsidDel="002739DA" w:rsidRDefault="00067C6D" w:rsidP="003228B4">
            <w:pPr>
              <w:numPr>
                <w:ilvl w:val="0"/>
                <w:numId w:val="47"/>
              </w:numPr>
              <w:spacing w:after="0" w:line="240" w:lineRule="auto"/>
              <w:jc w:val="center"/>
              <w:rPr>
                <w:del w:id="3218" w:author="anna.resch88@gmail.com" w:date="2022-01-03T16:08:00Z"/>
                <w:rFonts w:asciiTheme="majorHAnsi" w:eastAsia="Times New Roman" w:hAnsiTheme="majorHAnsi" w:cstheme="majorHAnsi"/>
                <w:color w:val="000000"/>
                <w:lang w:val="en-US" w:eastAsia="de-DE"/>
                <w:rPrChange w:id="3219" w:author="anna.resch88@gmail.com" w:date="2022-01-04T09:34:00Z">
                  <w:rPr>
                    <w:del w:id="3220" w:author="anna.resch88@gmail.com" w:date="2022-01-03T16:08:00Z"/>
                    <w:rFonts w:asciiTheme="majorHAnsi" w:eastAsia="Times New Roman" w:hAnsiTheme="majorHAnsi" w:cstheme="majorHAnsi"/>
                    <w:color w:val="000000"/>
                    <w:lang w:eastAsia="de-DE"/>
                  </w:rPr>
                </w:rPrChange>
              </w:rPr>
            </w:pPr>
            <w:del w:id="3221" w:author="anna.resch88@gmail.com" w:date="2022-01-03T16:08:00Z">
              <w:r w:rsidRPr="00F86424" w:rsidDel="002739DA">
                <w:rPr>
                  <w:rFonts w:asciiTheme="majorHAnsi" w:eastAsia="Times New Roman" w:hAnsiTheme="majorHAnsi" w:cstheme="majorHAnsi"/>
                  <w:color w:val="000000"/>
                  <w:lang w:val="en-US" w:eastAsia="de-DE"/>
                  <w:rPrChange w:id="3222" w:author="anna.resch88@gmail.com" w:date="2022-01-04T09:34:00Z">
                    <w:rPr>
                      <w:rFonts w:asciiTheme="majorHAnsi" w:eastAsia="Times New Roman" w:hAnsiTheme="majorHAnsi" w:cstheme="majorHAnsi"/>
                      <w:color w:val="000000"/>
                      <w:lang w:eastAsia="de-DE"/>
                    </w:rPr>
                  </w:rPrChange>
                </w:rPr>
                <w:delText>water</w:delText>
              </w:r>
              <w:bookmarkStart w:id="3223" w:name="_Toc92186818"/>
              <w:bookmarkStart w:id="3224" w:name="_Toc92187510"/>
              <w:bookmarkStart w:id="3225" w:name="_Toc92188202"/>
              <w:bookmarkStart w:id="3226" w:name="_Toc92188892"/>
              <w:bookmarkStart w:id="3227" w:name="_Toc92189547"/>
              <w:bookmarkStart w:id="3228" w:name="_Toc92190203"/>
              <w:bookmarkStart w:id="3229" w:name="_Toc92190859"/>
              <w:bookmarkEnd w:id="3223"/>
              <w:bookmarkEnd w:id="3224"/>
              <w:bookmarkEnd w:id="3225"/>
              <w:bookmarkEnd w:id="3226"/>
              <w:bookmarkEnd w:id="3227"/>
              <w:bookmarkEnd w:id="3228"/>
              <w:bookmarkEnd w:id="3229"/>
            </w:del>
          </w:p>
        </w:tc>
        <w:tc>
          <w:tcPr>
            <w:tcW w:w="952" w:type="dxa"/>
            <w:tcBorders>
              <w:top w:val="nil"/>
              <w:left w:val="nil"/>
              <w:bottom w:val="single" w:sz="4" w:space="0" w:color="auto"/>
              <w:right w:val="single" w:sz="4" w:space="0" w:color="auto"/>
            </w:tcBorders>
            <w:shd w:val="clear" w:color="000000" w:fill="A9D08E"/>
            <w:noWrap/>
            <w:vAlign w:val="bottom"/>
            <w:hideMark/>
          </w:tcPr>
          <w:p w14:paraId="3FFF74C9" w14:textId="47490C1D" w:rsidR="00067C6D" w:rsidRPr="00F86424" w:rsidDel="002739DA" w:rsidRDefault="00067C6D" w:rsidP="003228B4">
            <w:pPr>
              <w:numPr>
                <w:ilvl w:val="0"/>
                <w:numId w:val="47"/>
              </w:numPr>
              <w:spacing w:after="0" w:line="240" w:lineRule="auto"/>
              <w:jc w:val="center"/>
              <w:rPr>
                <w:del w:id="3230" w:author="anna.resch88@gmail.com" w:date="2022-01-03T16:08:00Z"/>
                <w:rFonts w:asciiTheme="majorHAnsi" w:eastAsia="Times New Roman" w:hAnsiTheme="majorHAnsi" w:cstheme="majorHAnsi"/>
                <w:color w:val="000000"/>
                <w:lang w:val="en-US" w:eastAsia="de-DE"/>
                <w:rPrChange w:id="3231" w:author="anna.resch88@gmail.com" w:date="2022-01-04T09:34:00Z">
                  <w:rPr>
                    <w:del w:id="3232" w:author="anna.resch88@gmail.com" w:date="2022-01-03T16:08:00Z"/>
                    <w:rFonts w:asciiTheme="majorHAnsi" w:eastAsia="Times New Roman" w:hAnsiTheme="majorHAnsi" w:cstheme="majorHAnsi"/>
                    <w:color w:val="000000"/>
                    <w:lang w:eastAsia="de-DE"/>
                  </w:rPr>
                </w:rPrChange>
              </w:rPr>
            </w:pPr>
            <w:del w:id="3233" w:author="anna.resch88@gmail.com" w:date="2022-01-03T16:08:00Z">
              <w:r w:rsidRPr="00F86424" w:rsidDel="002739DA">
                <w:rPr>
                  <w:rFonts w:asciiTheme="majorHAnsi" w:eastAsia="Times New Roman" w:hAnsiTheme="majorHAnsi" w:cstheme="majorHAnsi"/>
                  <w:color w:val="000000"/>
                  <w:lang w:val="en-US" w:eastAsia="de-DE"/>
                  <w:rPrChange w:id="3234" w:author="anna.resch88@gmail.com" w:date="2022-01-04T09:34:00Z">
                    <w:rPr>
                      <w:rFonts w:asciiTheme="majorHAnsi" w:eastAsia="Times New Roman" w:hAnsiTheme="majorHAnsi" w:cstheme="majorHAnsi"/>
                      <w:color w:val="000000"/>
                      <w:lang w:eastAsia="de-DE"/>
                    </w:rPr>
                  </w:rPrChange>
                </w:rPr>
                <w:delText>RF</w:delText>
              </w:r>
              <w:bookmarkStart w:id="3235" w:name="_Toc92186819"/>
              <w:bookmarkStart w:id="3236" w:name="_Toc92187511"/>
              <w:bookmarkStart w:id="3237" w:name="_Toc92188203"/>
              <w:bookmarkStart w:id="3238" w:name="_Toc92188893"/>
              <w:bookmarkStart w:id="3239" w:name="_Toc92189548"/>
              <w:bookmarkStart w:id="3240" w:name="_Toc92190204"/>
              <w:bookmarkStart w:id="3241" w:name="_Toc92190860"/>
              <w:bookmarkEnd w:id="3235"/>
              <w:bookmarkEnd w:id="3236"/>
              <w:bookmarkEnd w:id="3237"/>
              <w:bookmarkEnd w:id="3238"/>
              <w:bookmarkEnd w:id="3239"/>
              <w:bookmarkEnd w:id="3240"/>
              <w:bookmarkEnd w:id="3241"/>
            </w:del>
          </w:p>
        </w:tc>
        <w:tc>
          <w:tcPr>
            <w:tcW w:w="1081" w:type="dxa"/>
            <w:tcBorders>
              <w:top w:val="nil"/>
              <w:left w:val="nil"/>
              <w:bottom w:val="single" w:sz="4" w:space="0" w:color="000000"/>
              <w:right w:val="single" w:sz="4" w:space="0" w:color="000000"/>
            </w:tcBorders>
            <w:shd w:val="clear" w:color="000000" w:fill="A9D08E"/>
            <w:noWrap/>
            <w:vAlign w:val="bottom"/>
            <w:hideMark/>
          </w:tcPr>
          <w:p w14:paraId="463011EB" w14:textId="57225460" w:rsidR="00067C6D" w:rsidRPr="00F86424" w:rsidDel="002739DA" w:rsidRDefault="00067C6D" w:rsidP="003228B4">
            <w:pPr>
              <w:numPr>
                <w:ilvl w:val="0"/>
                <w:numId w:val="47"/>
              </w:numPr>
              <w:spacing w:after="0" w:line="240" w:lineRule="auto"/>
              <w:jc w:val="center"/>
              <w:rPr>
                <w:del w:id="3242" w:author="anna.resch88@gmail.com" w:date="2022-01-03T16:08:00Z"/>
                <w:rFonts w:asciiTheme="majorHAnsi" w:eastAsia="Times New Roman" w:hAnsiTheme="majorHAnsi" w:cstheme="majorHAnsi"/>
                <w:color w:val="000000"/>
                <w:lang w:val="en-US" w:eastAsia="de-DE"/>
                <w:rPrChange w:id="3243" w:author="anna.resch88@gmail.com" w:date="2022-01-04T09:34:00Z">
                  <w:rPr>
                    <w:del w:id="3244" w:author="anna.resch88@gmail.com" w:date="2022-01-03T16:08:00Z"/>
                    <w:rFonts w:asciiTheme="majorHAnsi" w:eastAsia="Times New Roman" w:hAnsiTheme="majorHAnsi" w:cstheme="majorHAnsi"/>
                    <w:color w:val="000000"/>
                    <w:lang w:eastAsia="de-DE"/>
                  </w:rPr>
                </w:rPrChange>
              </w:rPr>
            </w:pPr>
            <w:del w:id="3245" w:author="anna.resch88@gmail.com" w:date="2022-01-03T16:08:00Z">
              <w:r w:rsidRPr="00F86424" w:rsidDel="002739DA">
                <w:rPr>
                  <w:rFonts w:asciiTheme="majorHAnsi" w:eastAsia="Times New Roman" w:hAnsiTheme="majorHAnsi" w:cstheme="majorHAnsi"/>
                  <w:color w:val="000000"/>
                  <w:lang w:val="en-US" w:eastAsia="de-DE"/>
                  <w:rPrChange w:id="3246" w:author="anna.resch88@gmail.com" w:date="2022-01-04T09:34:00Z">
                    <w:rPr>
                      <w:rFonts w:asciiTheme="majorHAnsi" w:eastAsia="Times New Roman" w:hAnsiTheme="majorHAnsi" w:cstheme="majorHAnsi"/>
                      <w:color w:val="000000"/>
                      <w:lang w:eastAsia="de-DE"/>
                    </w:rPr>
                  </w:rPrChange>
                </w:rPr>
                <w:delText>50.7</w:delText>
              </w:r>
              <w:bookmarkStart w:id="3247" w:name="_Toc92186820"/>
              <w:bookmarkStart w:id="3248" w:name="_Toc92187512"/>
              <w:bookmarkStart w:id="3249" w:name="_Toc92188204"/>
              <w:bookmarkStart w:id="3250" w:name="_Toc92188894"/>
              <w:bookmarkStart w:id="3251" w:name="_Toc92189549"/>
              <w:bookmarkStart w:id="3252" w:name="_Toc92190205"/>
              <w:bookmarkStart w:id="3253" w:name="_Toc92190861"/>
              <w:bookmarkEnd w:id="3247"/>
              <w:bookmarkEnd w:id="3248"/>
              <w:bookmarkEnd w:id="3249"/>
              <w:bookmarkEnd w:id="3250"/>
              <w:bookmarkEnd w:id="3251"/>
              <w:bookmarkEnd w:id="3252"/>
              <w:bookmarkEnd w:id="3253"/>
            </w:del>
          </w:p>
        </w:tc>
        <w:tc>
          <w:tcPr>
            <w:tcW w:w="1349" w:type="dxa"/>
            <w:tcBorders>
              <w:top w:val="nil"/>
              <w:left w:val="nil"/>
              <w:bottom w:val="single" w:sz="4" w:space="0" w:color="000000"/>
              <w:right w:val="single" w:sz="4" w:space="0" w:color="000000"/>
            </w:tcBorders>
            <w:shd w:val="clear" w:color="000000" w:fill="A9D08E"/>
            <w:noWrap/>
            <w:vAlign w:val="bottom"/>
            <w:hideMark/>
          </w:tcPr>
          <w:p w14:paraId="3D2C487A" w14:textId="6DCD3410" w:rsidR="00067C6D" w:rsidRPr="00F86424" w:rsidDel="002739DA" w:rsidRDefault="00067C6D" w:rsidP="003228B4">
            <w:pPr>
              <w:numPr>
                <w:ilvl w:val="0"/>
                <w:numId w:val="47"/>
              </w:numPr>
              <w:spacing w:after="0" w:line="240" w:lineRule="auto"/>
              <w:jc w:val="center"/>
              <w:rPr>
                <w:del w:id="3254" w:author="anna.resch88@gmail.com" w:date="2022-01-03T16:08:00Z"/>
                <w:rFonts w:asciiTheme="majorHAnsi" w:eastAsia="Times New Roman" w:hAnsiTheme="majorHAnsi" w:cstheme="majorHAnsi"/>
                <w:color w:val="000000"/>
                <w:lang w:val="en-US" w:eastAsia="de-DE"/>
                <w:rPrChange w:id="3255" w:author="anna.resch88@gmail.com" w:date="2022-01-04T09:34:00Z">
                  <w:rPr>
                    <w:del w:id="3256" w:author="anna.resch88@gmail.com" w:date="2022-01-03T16:08:00Z"/>
                    <w:rFonts w:asciiTheme="majorHAnsi" w:eastAsia="Times New Roman" w:hAnsiTheme="majorHAnsi" w:cstheme="majorHAnsi"/>
                    <w:color w:val="000000"/>
                    <w:lang w:eastAsia="de-DE"/>
                  </w:rPr>
                </w:rPrChange>
              </w:rPr>
            </w:pPr>
            <w:del w:id="3257" w:author="anna.resch88@gmail.com" w:date="2022-01-03T16:08:00Z">
              <w:r w:rsidRPr="00F86424" w:rsidDel="002739DA">
                <w:rPr>
                  <w:rFonts w:asciiTheme="majorHAnsi" w:eastAsia="Times New Roman" w:hAnsiTheme="majorHAnsi" w:cstheme="majorHAnsi"/>
                  <w:color w:val="000000"/>
                  <w:lang w:val="en-US" w:eastAsia="de-DE"/>
                  <w:rPrChange w:id="3258" w:author="anna.resch88@gmail.com" w:date="2022-01-04T09:34:00Z">
                    <w:rPr>
                      <w:rFonts w:asciiTheme="majorHAnsi" w:eastAsia="Times New Roman" w:hAnsiTheme="majorHAnsi" w:cstheme="majorHAnsi"/>
                      <w:color w:val="000000"/>
                      <w:lang w:eastAsia="de-DE"/>
                    </w:rPr>
                  </w:rPrChange>
                </w:rPr>
                <w:delText>15</w:delText>
              </w:r>
              <w:bookmarkStart w:id="3259" w:name="_Toc92186821"/>
              <w:bookmarkStart w:id="3260" w:name="_Toc92187513"/>
              <w:bookmarkStart w:id="3261" w:name="_Toc92188205"/>
              <w:bookmarkStart w:id="3262" w:name="_Toc92188895"/>
              <w:bookmarkStart w:id="3263" w:name="_Toc92189550"/>
              <w:bookmarkStart w:id="3264" w:name="_Toc92190206"/>
              <w:bookmarkStart w:id="3265" w:name="_Toc92190862"/>
              <w:bookmarkEnd w:id="3259"/>
              <w:bookmarkEnd w:id="3260"/>
              <w:bookmarkEnd w:id="3261"/>
              <w:bookmarkEnd w:id="3262"/>
              <w:bookmarkEnd w:id="3263"/>
              <w:bookmarkEnd w:id="3264"/>
              <w:bookmarkEnd w:id="3265"/>
            </w:del>
          </w:p>
        </w:tc>
        <w:tc>
          <w:tcPr>
            <w:tcW w:w="892" w:type="dxa"/>
            <w:tcBorders>
              <w:top w:val="nil"/>
              <w:left w:val="nil"/>
              <w:bottom w:val="single" w:sz="4" w:space="0" w:color="000000"/>
              <w:right w:val="single" w:sz="4" w:space="0" w:color="000000"/>
            </w:tcBorders>
            <w:shd w:val="clear" w:color="000000" w:fill="A9D08E"/>
            <w:noWrap/>
            <w:vAlign w:val="bottom"/>
            <w:hideMark/>
          </w:tcPr>
          <w:p w14:paraId="66E53D92" w14:textId="380C6711" w:rsidR="00067C6D" w:rsidRPr="00F86424" w:rsidDel="002739DA" w:rsidRDefault="00067C6D" w:rsidP="003228B4">
            <w:pPr>
              <w:numPr>
                <w:ilvl w:val="0"/>
                <w:numId w:val="47"/>
              </w:numPr>
              <w:spacing w:after="0" w:line="240" w:lineRule="auto"/>
              <w:jc w:val="center"/>
              <w:rPr>
                <w:del w:id="3266" w:author="anna.resch88@gmail.com" w:date="2022-01-03T16:08:00Z"/>
                <w:rFonts w:asciiTheme="majorHAnsi" w:eastAsia="Times New Roman" w:hAnsiTheme="majorHAnsi" w:cstheme="majorHAnsi"/>
                <w:color w:val="000000"/>
                <w:lang w:val="en-US" w:eastAsia="de-DE"/>
                <w:rPrChange w:id="3267" w:author="anna.resch88@gmail.com" w:date="2022-01-04T09:34:00Z">
                  <w:rPr>
                    <w:del w:id="3268" w:author="anna.resch88@gmail.com" w:date="2022-01-03T16:08:00Z"/>
                    <w:rFonts w:asciiTheme="majorHAnsi" w:eastAsia="Times New Roman" w:hAnsiTheme="majorHAnsi" w:cstheme="majorHAnsi"/>
                    <w:color w:val="000000"/>
                    <w:lang w:eastAsia="de-DE"/>
                  </w:rPr>
                </w:rPrChange>
              </w:rPr>
            </w:pPr>
            <w:del w:id="3269" w:author="anna.resch88@gmail.com" w:date="2022-01-03T16:08:00Z">
              <w:r w:rsidRPr="00F86424" w:rsidDel="002739DA">
                <w:rPr>
                  <w:rFonts w:asciiTheme="majorHAnsi" w:eastAsia="Times New Roman" w:hAnsiTheme="majorHAnsi" w:cstheme="majorHAnsi"/>
                  <w:color w:val="000000"/>
                  <w:lang w:val="en-US" w:eastAsia="de-DE"/>
                  <w:rPrChange w:id="3270" w:author="anna.resch88@gmail.com" w:date="2022-01-04T09:34:00Z">
                    <w:rPr>
                      <w:rFonts w:asciiTheme="majorHAnsi" w:eastAsia="Times New Roman" w:hAnsiTheme="majorHAnsi" w:cstheme="majorHAnsi"/>
                      <w:color w:val="000000"/>
                      <w:lang w:eastAsia="de-DE"/>
                    </w:rPr>
                  </w:rPrChange>
                </w:rPr>
                <w:delText>71.05</w:delText>
              </w:r>
              <w:bookmarkStart w:id="3271" w:name="_Toc92186822"/>
              <w:bookmarkStart w:id="3272" w:name="_Toc92187514"/>
              <w:bookmarkStart w:id="3273" w:name="_Toc92188206"/>
              <w:bookmarkStart w:id="3274" w:name="_Toc92188896"/>
              <w:bookmarkStart w:id="3275" w:name="_Toc92189551"/>
              <w:bookmarkStart w:id="3276" w:name="_Toc92190207"/>
              <w:bookmarkStart w:id="3277" w:name="_Toc92190863"/>
              <w:bookmarkEnd w:id="3271"/>
              <w:bookmarkEnd w:id="3272"/>
              <w:bookmarkEnd w:id="3273"/>
              <w:bookmarkEnd w:id="3274"/>
              <w:bookmarkEnd w:id="3275"/>
              <w:bookmarkEnd w:id="3276"/>
              <w:bookmarkEnd w:id="3277"/>
            </w:del>
          </w:p>
        </w:tc>
        <w:tc>
          <w:tcPr>
            <w:tcW w:w="743" w:type="dxa"/>
            <w:tcBorders>
              <w:top w:val="nil"/>
              <w:left w:val="nil"/>
              <w:bottom w:val="single" w:sz="4" w:space="0" w:color="000000"/>
              <w:right w:val="nil"/>
            </w:tcBorders>
            <w:shd w:val="clear" w:color="000000" w:fill="A9D08E"/>
            <w:noWrap/>
            <w:vAlign w:val="bottom"/>
            <w:hideMark/>
          </w:tcPr>
          <w:p w14:paraId="0377EE4C" w14:textId="39976EE3" w:rsidR="00067C6D" w:rsidRPr="00F86424" w:rsidDel="002739DA" w:rsidRDefault="00067C6D" w:rsidP="003228B4">
            <w:pPr>
              <w:numPr>
                <w:ilvl w:val="0"/>
                <w:numId w:val="47"/>
              </w:numPr>
              <w:spacing w:after="0" w:line="240" w:lineRule="auto"/>
              <w:jc w:val="center"/>
              <w:rPr>
                <w:del w:id="3278" w:author="anna.resch88@gmail.com" w:date="2022-01-03T16:08:00Z"/>
                <w:rFonts w:asciiTheme="majorHAnsi" w:eastAsia="Times New Roman" w:hAnsiTheme="majorHAnsi" w:cstheme="majorHAnsi"/>
                <w:color w:val="000000"/>
                <w:lang w:val="en-US" w:eastAsia="de-DE"/>
                <w:rPrChange w:id="3279" w:author="anna.resch88@gmail.com" w:date="2022-01-04T09:34:00Z">
                  <w:rPr>
                    <w:del w:id="3280" w:author="anna.resch88@gmail.com" w:date="2022-01-03T16:08:00Z"/>
                    <w:rFonts w:asciiTheme="majorHAnsi" w:eastAsia="Times New Roman" w:hAnsiTheme="majorHAnsi" w:cstheme="majorHAnsi"/>
                    <w:color w:val="000000"/>
                    <w:lang w:eastAsia="de-DE"/>
                  </w:rPr>
                </w:rPrChange>
              </w:rPr>
            </w:pPr>
            <w:del w:id="3281" w:author="anna.resch88@gmail.com" w:date="2022-01-03T16:08:00Z">
              <w:r w:rsidRPr="00F86424" w:rsidDel="002739DA">
                <w:rPr>
                  <w:rFonts w:asciiTheme="majorHAnsi" w:eastAsia="Times New Roman" w:hAnsiTheme="majorHAnsi" w:cstheme="majorHAnsi"/>
                  <w:color w:val="000000"/>
                  <w:lang w:val="en-US" w:eastAsia="de-DE"/>
                  <w:rPrChange w:id="3282" w:author="anna.resch88@gmail.com" w:date="2022-01-04T09:34:00Z">
                    <w:rPr>
                      <w:rFonts w:asciiTheme="majorHAnsi" w:eastAsia="Times New Roman" w:hAnsiTheme="majorHAnsi" w:cstheme="majorHAnsi"/>
                      <w:color w:val="000000"/>
                      <w:lang w:eastAsia="de-DE"/>
                    </w:rPr>
                  </w:rPrChange>
                </w:rPr>
                <w:delText>11.10</w:delText>
              </w:r>
              <w:bookmarkStart w:id="3283" w:name="_Toc92186823"/>
              <w:bookmarkStart w:id="3284" w:name="_Toc92187515"/>
              <w:bookmarkStart w:id="3285" w:name="_Toc92188207"/>
              <w:bookmarkStart w:id="3286" w:name="_Toc92188897"/>
              <w:bookmarkStart w:id="3287" w:name="_Toc92189552"/>
              <w:bookmarkStart w:id="3288" w:name="_Toc92190208"/>
              <w:bookmarkStart w:id="3289" w:name="_Toc92190864"/>
              <w:bookmarkEnd w:id="3283"/>
              <w:bookmarkEnd w:id="3284"/>
              <w:bookmarkEnd w:id="3285"/>
              <w:bookmarkEnd w:id="3286"/>
              <w:bookmarkEnd w:id="3287"/>
              <w:bookmarkEnd w:id="3288"/>
              <w:bookmarkEnd w:id="3289"/>
            </w:del>
          </w:p>
        </w:tc>
        <w:tc>
          <w:tcPr>
            <w:tcW w:w="989" w:type="dxa"/>
            <w:tcBorders>
              <w:top w:val="nil"/>
              <w:left w:val="single" w:sz="4" w:space="0" w:color="auto"/>
              <w:bottom w:val="nil"/>
              <w:right w:val="single" w:sz="4" w:space="0" w:color="auto"/>
            </w:tcBorders>
            <w:shd w:val="clear" w:color="000000" w:fill="A9D08E"/>
            <w:noWrap/>
            <w:vAlign w:val="bottom"/>
            <w:hideMark/>
          </w:tcPr>
          <w:p w14:paraId="2AFD8E6F" w14:textId="05934CFF" w:rsidR="00067C6D" w:rsidRPr="00F86424" w:rsidDel="002739DA" w:rsidRDefault="00067C6D" w:rsidP="003228B4">
            <w:pPr>
              <w:numPr>
                <w:ilvl w:val="0"/>
                <w:numId w:val="47"/>
              </w:numPr>
              <w:spacing w:after="0" w:line="240" w:lineRule="auto"/>
              <w:jc w:val="center"/>
              <w:rPr>
                <w:del w:id="3290" w:author="anna.resch88@gmail.com" w:date="2022-01-03T16:08:00Z"/>
                <w:rFonts w:asciiTheme="majorHAnsi" w:eastAsia="Times New Roman" w:hAnsiTheme="majorHAnsi" w:cstheme="majorHAnsi"/>
                <w:color w:val="000000"/>
                <w:lang w:val="en-US" w:eastAsia="de-DE"/>
                <w:rPrChange w:id="3291" w:author="anna.resch88@gmail.com" w:date="2022-01-04T09:34:00Z">
                  <w:rPr>
                    <w:del w:id="3292" w:author="anna.resch88@gmail.com" w:date="2022-01-03T16:08:00Z"/>
                    <w:rFonts w:asciiTheme="majorHAnsi" w:eastAsia="Times New Roman" w:hAnsiTheme="majorHAnsi" w:cstheme="majorHAnsi"/>
                    <w:color w:val="000000"/>
                    <w:lang w:eastAsia="de-DE"/>
                  </w:rPr>
                </w:rPrChange>
              </w:rPr>
            </w:pPr>
            <w:del w:id="3293" w:author="anna.resch88@gmail.com" w:date="2022-01-03T16:08:00Z">
              <w:r w:rsidRPr="00F86424" w:rsidDel="002739DA">
                <w:rPr>
                  <w:rFonts w:asciiTheme="majorHAnsi" w:eastAsia="Times New Roman" w:hAnsiTheme="majorHAnsi" w:cstheme="majorHAnsi"/>
                  <w:color w:val="000000"/>
                  <w:lang w:val="en-US" w:eastAsia="de-DE"/>
                  <w:rPrChange w:id="3294" w:author="anna.resch88@gmail.com" w:date="2022-01-04T09:34:00Z">
                    <w:rPr>
                      <w:rFonts w:asciiTheme="majorHAnsi" w:eastAsia="Times New Roman" w:hAnsiTheme="majorHAnsi" w:cstheme="majorHAnsi"/>
                      <w:color w:val="000000"/>
                      <w:lang w:eastAsia="de-DE"/>
                    </w:rPr>
                  </w:rPrChange>
                </w:rPr>
                <w:delText>82.95</w:delText>
              </w:r>
              <w:bookmarkStart w:id="3295" w:name="_Toc92186824"/>
              <w:bookmarkStart w:id="3296" w:name="_Toc92187516"/>
              <w:bookmarkStart w:id="3297" w:name="_Toc92188208"/>
              <w:bookmarkStart w:id="3298" w:name="_Toc92188898"/>
              <w:bookmarkStart w:id="3299" w:name="_Toc92189553"/>
              <w:bookmarkStart w:id="3300" w:name="_Toc92190209"/>
              <w:bookmarkStart w:id="3301" w:name="_Toc92190865"/>
              <w:bookmarkEnd w:id="3295"/>
              <w:bookmarkEnd w:id="3296"/>
              <w:bookmarkEnd w:id="3297"/>
              <w:bookmarkEnd w:id="3298"/>
              <w:bookmarkEnd w:id="3299"/>
              <w:bookmarkEnd w:id="3300"/>
              <w:bookmarkEnd w:id="3301"/>
            </w:del>
          </w:p>
        </w:tc>
        <w:tc>
          <w:tcPr>
            <w:tcW w:w="898" w:type="dxa"/>
            <w:tcBorders>
              <w:top w:val="nil"/>
              <w:left w:val="nil"/>
              <w:bottom w:val="nil"/>
              <w:right w:val="single" w:sz="4" w:space="0" w:color="auto"/>
            </w:tcBorders>
            <w:shd w:val="clear" w:color="000000" w:fill="A9D08E"/>
            <w:noWrap/>
            <w:vAlign w:val="bottom"/>
            <w:hideMark/>
          </w:tcPr>
          <w:p w14:paraId="5C4E1456" w14:textId="5DD871AB" w:rsidR="00067C6D" w:rsidRPr="00F86424" w:rsidDel="002739DA" w:rsidRDefault="00067C6D" w:rsidP="003228B4">
            <w:pPr>
              <w:numPr>
                <w:ilvl w:val="0"/>
                <w:numId w:val="47"/>
              </w:numPr>
              <w:spacing w:after="0" w:line="240" w:lineRule="auto"/>
              <w:jc w:val="center"/>
              <w:rPr>
                <w:del w:id="3302" w:author="anna.resch88@gmail.com" w:date="2022-01-03T16:08:00Z"/>
                <w:rFonts w:asciiTheme="majorHAnsi" w:eastAsia="Times New Roman" w:hAnsiTheme="majorHAnsi" w:cstheme="majorHAnsi"/>
                <w:color w:val="000000"/>
                <w:lang w:val="en-US" w:eastAsia="de-DE"/>
                <w:rPrChange w:id="3303" w:author="anna.resch88@gmail.com" w:date="2022-01-04T09:34:00Z">
                  <w:rPr>
                    <w:del w:id="3304" w:author="anna.resch88@gmail.com" w:date="2022-01-03T16:08:00Z"/>
                    <w:rFonts w:asciiTheme="majorHAnsi" w:eastAsia="Times New Roman" w:hAnsiTheme="majorHAnsi" w:cstheme="majorHAnsi"/>
                    <w:color w:val="000000"/>
                    <w:lang w:eastAsia="de-DE"/>
                  </w:rPr>
                </w:rPrChange>
              </w:rPr>
            </w:pPr>
            <w:del w:id="3305" w:author="anna.resch88@gmail.com" w:date="2022-01-03T16:08:00Z">
              <w:r w:rsidRPr="00F86424" w:rsidDel="002739DA">
                <w:rPr>
                  <w:rFonts w:asciiTheme="majorHAnsi" w:eastAsia="Times New Roman" w:hAnsiTheme="majorHAnsi" w:cstheme="majorHAnsi"/>
                  <w:color w:val="000000"/>
                  <w:lang w:val="en-US" w:eastAsia="de-DE"/>
                  <w:rPrChange w:id="3306" w:author="anna.resch88@gmail.com" w:date="2022-01-04T09:34:00Z">
                    <w:rPr>
                      <w:rFonts w:asciiTheme="majorHAnsi" w:eastAsia="Times New Roman" w:hAnsiTheme="majorHAnsi" w:cstheme="majorHAnsi"/>
                      <w:color w:val="000000"/>
                      <w:lang w:eastAsia="de-DE"/>
                    </w:rPr>
                  </w:rPrChange>
                </w:rPr>
                <w:delText>10.66</w:delText>
              </w:r>
              <w:bookmarkStart w:id="3307" w:name="_Toc92186825"/>
              <w:bookmarkStart w:id="3308" w:name="_Toc92187517"/>
              <w:bookmarkStart w:id="3309" w:name="_Toc92188209"/>
              <w:bookmarkStart w:id="3310" w:name="_Toc92188899"/>
              <w:bookmarkStart w:id="3311" w:name="_Toc92189554"/>
              <w:bookmarkStart w:id="3312" w:name="_Toc92190210"/>
              <w:bookmarkStart w:id="3313" w:name="_Toc92190866"/>
              <w:bookmarkEnd w:id="3307"/>
              <w:bookmarkEnd w:id="3308"/>
              <w:bookmarkEnd w:id="3309"/>
              <w:bookmarkEnd w:id="3310"/>
              <w:bookmarkEnd w:id="3311"/>
              <w:bookmarkEnd w:id="3312"/>
              <w:bookmarkEnd w:id="3313"/>
            </w:del>
          </w:p>
        </w:tc>
        <w:bookmarkStart w:id="3314" w:name="_Toc92186826"/>
        <w:bookmarkStart w:id="3315" w:name="_Toc92187518"/>
        <w:bookmarkStart w:id="3316" w:name="_Toc92188210"/>
        <w:bookmarkStart w:id="3317" w:name="_Toc92188900"/>
        <w:bookmarkStart w:id="3318" w:name="_Toc92189555"/>
        <w:bookmarkStart w:id="3319" w:name="_Toc92190211"/>
        <w:bookmarkStart w:id="3320" w:name="_Toc92190867"/>
        <w:bookmarkEnd w:id="3314"/>
        <w:bookmarkEnd w:id="3315"/>
        <w:bookmarkEnd w:id="3316"/>
        <w:bookmarkEnd w:id="3317"/>
        <w:bookmarkEnd w:id="3318"/>
        <w:bookmarkEnd w:id="3319"/>
        <w:bookmarkEnd w:id="3320"/>
      </w:tr>
      <w:tr w:rsidR="00067C6D" w:rsidRPr="009E3BE9" w:rsidDel="002739DA" w14:paraId="6A4541E3" w14:textId="40A7BF69" w:rsidTr="00D830B0">
        <w:trPr>
          <w:trHeight w:val="300"/>
          <w:del w:id="3321" w:author="anna.resch88@gmail.com" w:date="2022-01-03T16:08:00Z"/>
        </w:trPr>
        <w:tc>
          <w:tcPr>
            <w:tcW w:w="2620" w:type="dxa"/>
            <w:tcBorders>
              <w:top w:val="nil"/>
              <w:left w:val="single" w:sz="4" w:space="0" w:color="000000"/>
              <w:bottom w:val="single" w:sz="8" w:space="0" w:color="auto"/>
              <w:right w:val="single" w:sz="4" w:space="0" w:color="000000"/>
            </w:tcBorders>
            <w:shd w:val="clear" w:color="000000" w:fill="A9D08E"/>
            <w:vAlign w:val="bottom"/>
            <w:hideMark/>
          </w:tcPr>
          <w:p w14:paraId="4FD9D0AE" w14:textId="682F1EC6" w:rsidR="00067C6D" w:rsidRPr="00F86424" w:rsidDel="002739DA" w:rsidRDefault="00067C6D" w:rsidP="003228B4">
            <w:pPr>
              <w:numPr>
                <w:ilvl w:val="0"/>
                <w:numId w:val="47"/>
              </w:numPr>
              <w:spacing w:after="0" w:line="240" w:lineRule="auto"/>
              <w:jc w:val="both"/>
              <w:rPr>
                <w:del w:id="3322" w:author="anna.resch88@gmail.com" w:date="2022-01-03T16:08:00Z"/>
                <w:rFonts w:asciiTheme="majorHAnsi" w:eastAsia="Times New Roman" w:hAnsiTheme="majorHAnsi" w:cstheme="majorHAnsi"/>
                <w:color w:val="000000"/>
                <w:lang w:val="en-US" w:eastAsia="de-DE"/>
                <w:rPrChange w:id="3323" w:author="anna.resch88@gmail.com" w:date="2022-01-04T09:34:00Z">
                  <w:rPr>
                    <w:del w:id="3324" w:author="anna.resch88@gmail.com" w:date="2022-01-03T16:08:00Z"/>
                    <w:rFonts w:asciiTheme="majorHAnsi" w:eastAsia="Times New Roman" w:hAnsiTheme="majorHAnsi" w:cstheme="majorHAnsi"/>
                    <w:color w:val="000000"/>
                    <w:lang w:eastAsia="de-DE"/>
                  </w:rPr>
                </w:rPrChange>
              </w:rPr>
            </w:pPr>
            <w:del w:id="3325" w:author="anna.resch88@gmail.com" w:date="2022-01-03T16:08:00Z">
              <w:r w:rsidRPr="00F86424" w:rsidDel="002739DA">
                <w:rPr>
                  <w:rFonts w:asciiTheme="majorHAnsi" w:eastAsia="Times New Roman" w:hAnsiTheme="majorHAnsi" w:cstheme="majorHAnsi"/>
                  <w:color w:val="000000"/>
                  <w:lang w:val="en-US" w:eastAsia="de-DE"/>
                  <w:rPrChange w:id="3326" w:author="anna.resch88@gmail.com" w:date="2022-01-04T09:34:00Z">
                    <w:rPr>
                      <w:rFonts w:asciiTheme="majorHAnsi" w:eastAsia="Times New Roman" w:hAnsiTheme="majorHAnsi" w:cstheme="majorHAnsi"/>
                      <w:color w:val="000000"/>
                      <w:lang w:eastAsia="de-DE"/>
                    </w:rPr>
                  </w:rPrChange>
                </w:rPr>
                <w:delText>ULD-V40-ULD, sample 3</w:delText>
              </w:r>
              <w:bookmarkStart w:id="3327" w:name="_Toc92186827"/>
              <w:bookmarkStart w:id="3328" w:name="_Toc92187519"/>
              <w:bookmarkStart w:id="3329" w:name="_Toc92188211"/>
              <w:bookmarkStart w:id="3330" w:name="_Toc92188901"/>
              <w:bookmarkStart w:id="3331" w:name="_Toc92189556"/>
              <w:bookmarkStart w:id="3332" w:name="_Toc92190212"/>
              <w:bookmarkStart w:id="3333" w:name="_Toc92190868"/>
              <w:bookmarkEnd w:id="3327"/>
              <w:bookmarkEnd w:id="3328"/>
              <w:bookmarkEnd w:id="3329"/>
              <w:bookmarkEnd w:id="3330"/>
              <w:bookmarkEnd w:id="3331"/>
              <w:bookmarkEnd w:id="3332"/>
              <w:bookmarkEnd w:id="3333"/>
            </w:del>
          </w:p>
        </w:tc>
        <w:tc>
          <w:tcPr>
            <w:tcW w:w="859" w:type="dxa"/>
            <w:tcBorders>
              <w:top w:val="nil"/>
              <w:left w:val="nil"/>
              <w:bottom w:val="single" w:sz="8" w:space="0" w:color="auto"/>
              <w:right w:val="single" w:sz="4" w:space="0" w:color="000000"/>
            </w:tcBorders>
            <w:shd w:val="clear" w:color="000000" w:fill="A9D08E"/>
            <w:noWrap/>
            <w:vAlign w:val="bottom"/>
            <w:hideMark/>
          </w:tcPr>
          <w:p w14:paraId="72277C4C" w14:textId="4428830D" w:rsidR="00067C6D" w:rsidRPr="00F86424" w:rsidDel="002739DA" w:rsidRDefault="00067C6D" w:rsidP="003228B4">
            <w:pPr>
              <w:numPr>
                <w:ilvl w:val="0"/>
                <w:numId w:val="47"/>
              </w:numPr>
              <w:spacing w:after="0" w:line="240" w:lineRule="auto"/>
              <w:jc w:val="center"/>
              <w:rPr>
                <w:del w:id="3334" w:author="anna.resch88@gmail.com" w:date="2022-01-03T16:08:00Z"/>
                <w:rFonts w:asciiTheme="majorHAnsi" w:eastAsia="Times New Roman" w:hAnsiTheme="majorHAnsi" w:cstheme="majorHAnsi"/>
                <w:color w:val="000000"/>
                <w:lang w:val="en-US" w:eastAsia="de-DE"/>
                <w:rPrChange w:id="3335" w:author="anna.resch88@gmail.com" w:date="2022-01-04T09:34:00Z">
                  <w:rPr>
                    <w:del w:id="3336" w:author="anna.resch88@gmail.com" w:date="2022-01-03T16:08:00Z"/>
                    <w:rFonts w:asciiTheme="majorHAnsi" w:eastAsia="Times New Roman" w:hAnsiTheme="majorHAnsi" w:cstheme="majorHAnsi"/>
                    <w:color w:val="000000"/>
                    <w:lang w:eastAsia="de-DE"/>
                  </w:rPr>
                </w:rPrChange>
              </w:rPr>
            </w:pPr>
            <w:del w:id="3337" w:author="anna.resch88@gmail.com" w:date="2022-01-03T16:08:00Z">
              <w:r w:rsidRPr="00F86424" w:rsidDel="002739DA">
                <w:rPr>
                  <w:rFonts w:asciiTheme="majorHAnsi" w:eastAsia="Times New Roman" w:hAnsiTheme="majorHAnsi" w:cstheme="majorHAnsi"/>
                  <w:color w:val="000000"/>
                  <w:lang w:val="en-US" w:eastAsia="de-DE"/>
                  <w:rPrChange w:id="3338" w:author="anna.resch88@gmail.com" w:date="2022-01-04T09:34:00Z">
                    <w:rPr>
                      <w:rFonts w:asciiTheme="majorHAnsi" w:eastAsia="Times New Roman" w:hAnsiTheme="majorHAnsi" w:cstheme="majorHAnsi"/>
                      <w:color w:val="000000"/>
                      <w:lang w:eastAsia="de-DE"/>
                    </w:rPr>
                  </w:rPrChange>
                </w:rPr>
                <w:delText>20%</w:delText>
              </w:r>
              <w:bookmarkStart w:id="3339" w:name="_Toc92186828"/>
              <w:bookmarkStart w:id="3340" w:name="_Toc92187520"/>
              <w:bookmarkStart w:id="3341" w:name="_Toc92188212"/>
              <w:bookmarkStart w:id="3342" w:name="_Toc92188902"/>
              <w:bookmarkStart w:id="3343" w:name="_Toc92189557"/>
              <w:bookmarkStart w:id="3344" w:name="_Toc92190213"/>
              <w:bookmarkStart w:id="3345" w:name="_Toc92190869"/>
              <w:bookmarkEnd w:id="3339"/>
              <w:bookmarkEnd w:id="3340"/>
              <w:bookmarkEnd w:id="3341"/>
              <w:bookmarkEnd w:id="3342"/>
              <w:bookmarkEnd w:id="3343"/>
              <w:bookmarkEnd w:id="3344"/>
              <w:bookmarkEnd w:id="3345"/>
            </w:del>
          </w:p>
        </w:tc>
        <w:tc>
          <w:tcPr>
            <w:tcW w:w="937" w:type="dxa"/>
            <w:tcBorders>
              <w:top w:val="nil"/>
              <w:left w:val="nil"/>
              <w:bottom w:val="single" w:sz="8" w:space="0" w:color="auto"/>
              <w:right w:val="single" w:sz="4" w:space="0" w:color="auto"/>
            </w:tcBorders>
            <w:shd w:val="clear" w:color="000000" w:fill="A9D08E"/>
            <w:noWrap/>
            <w:vAlign w:val="bottom"/>
            <w:hideMark/>
          </w:tcPr>
          <w:p w14:paraId="6FD86EAF" w14:textId="4D27C7C6" w:rsidR="00067C6D" w:rsidRPr="00F86424" w:rsidDel="002739DA" w:rsidRDefault="00067C6D" w:rsidP="003228B4">
            <w:pPr>
              <w:numPr>
                <w:ilvl w:val="0"/>
                <w:numId w:val="47"/>
              </w:numPr>
              <w:spacing w:after="0" w:line="240" w:lineRule="auto"/>
              <w:jc w:val="center"/>
              <w:rPr>
                <w:del w:id="3346" w:author="anna.resch88@gmail.com" w:date="2022-01-03T16:08:00Z"/>
                <w:rFonts w:asciiTheme="majorHAnsi" w:eastAsia="Times New Roman" w:hAnsiTheme="majorHAnsi" w:cstheme="majorHAnsi"/>
                <w:color w:val="000000"/>
                <w:lang w:val="en-US" w:eastAsia="de-DE"/>
                <w:rPrChange w:id="3347" w:author="anna.resch88@gmail.com" w:date="2022-01-04T09:34:00Z">
                  <w:rPr>
                    <w:del w:id="3348" w:author="anna.resch88@gmail.com" w:date="2022-01-03T16:08:00Z"/>
                    <w:rFonts w:asciiTheme="majorHAnsi" w:eastAsia="Times New Roman" w:hAnsiTheme="majorHAnsi" w:cstheme="majorHAnsi"/>
                    <w:color w:val="000000"/>
                    <w:lang w:eastAsia="de-DE"/>
                  </w:rPr>
                </w:rPrChange>
              </w:rPr>
            </w:pPr>
            <w:del w:id="3349" w:author="anna.resch88@gmail.com" w:date="2022-01-03T16:08:00Z">
              <w:r w:rsidRPr="00F86424" w:rsidDel="002739DA">
                <w:rPr>
                  <w:rFonts w:asciiTheme="majorHAnsi" w:eastAsia="Times New Roman" w:hAnsiTheme="majorHAnsi" w:cstheme="majorHAnsi"/>
                  <w:color w:val="000000"/>
                  <w:lang w:val="en-US" w:eastAsia="de-DE"/>
                  <w:rPrChange w:id="3350" w:author="anna.resch88@gmail.com" w:date="2022-01-04T09:34:00Z">
                    <w:rPr>
                      <w:rFonts w:asciiTheme="majorHAnsi" w:eastAsia="Times New Roman" w:hAnsiTheme="majorHAnsi" w:cstheme="majorHAnsi"/>
                      <w:color w:val="000000"/>
                      <w:lang w:eastAsia="de-DE"/>
                    </w:rPr>
                  </w:rPrChange>
                </w:rPr>
                <w:delText>water</w:delText>
              </w:r>
              <w:bookmarkStart w:id="3351" w:name="_Toc92186829"/>
              <w:bookmarkStart w:id="3352" w:name="_Toc92187521"/>
              <w:bookmarkStart w:id="3353" w:name="_Toc92188213"/>
              <w:bookmarkStart w:id="3354" w:name="_Toc92188903"/>
              <w:bookmarkStart w:id="3355" w:name="_Toc92189558"/>
              <w:bookmarkStart w:id="3356" w:name="_Toc92190214"/>
              <w:bookmarkStart w:id="3357" w:name="_Toc92190870"/>
              <w:bookmarkEnd w:id="3351"/>
              <w:bookmarkEnd w:id="3352"/>
              <w:bookmarkEnd w:id="3353"/>
              <w:bookmarkEnd w:id="3354"/>
              <w:bookmarkEnd w:id="3355"/>
              <w:bookmarkEnd w:id="3356"/>
              <w:bookmarkEnd w:id="3357"/>
            </w:del>
          </w:p>
        </w:tc>
        <w:tc>
          <w:tcPr>
            <w:tcW w:w="952" w:type="dxa"/>
            <w:tcBorders>
              <w:top w:val="nil"/>
              <w:left w:val="nil"/>
              <w:bottom w:val="single" w:sz="8" w:space="0" w:color="auto"/>
              <w:right w:val="single" w:sz="4" w:space="0" w:color="auto"/>
            </w:tcBorders>
            <w:shd w:val="clear" w:color="000000" w:fill="A9D08E"/>
            <w:noWrap/>
            <w:vAlign w:val="bottom"/>
            <w:hideMark/>
          </w:tcPr>
          <w:p w14:paraId="5D1B322C" w14:textId="36A30EAB" w:rsidR="00067C6D" w:rsidRPr="00F86424" w:rsidDel="002739DA" w:rsidRDefault="00067C6D" w:rsidP="003228B4">
            <w:pPr>
              <w:numPr>
                <w:ilvl w:val="0"/>
                <w:numId w:val="47"/>
              </w:numPr>
              <w:spacing w:after="0" w:line="240" w:lineRule="auto"/>
              <w:jc w:val="center"/>
              <w:rPr>
                <w:del w:id="3358" w:author="anna.resch88@gmail.com" w:date="2022-01-03T16:08:00Z"/>
                <w:rFonts w:asciiTheme="majorHAnsi" w:eastAsia="Times New Roman" w:hAnsiTheme="majorHAnsi" w:cstheme="majorHAnsi"/>
                <w:color w:val="000000"/>
                <w:lang w:val="en-US" w:eastAsia="de-DE"/>
                <w:rPrChange w:id="3359" w:author="anna.resch88@gmail.com" w:date="2022-01-04T09:34:00Z">
                  <w:rPr>
                    <w:del w:id="3360" w:author="anna.resch88@gmail.com" w:date="2022-01-03T16:08:00Z"/>
                    <w:rFonts w:asciiTheme="majorHAnsi" w:eastAsia="Times New Roman" w:hAnsiTheme="majorHAnsi" w:cstheme="majorHAnsi"/>
                    <w:color w:val="000000"/>
                    <w:lang w:eastAsia="de-DE"/>
                  </w:rPr>
                </w:rPrChange>
              </w:rPr>
            </w:pPr>
            <w:del w:id="3361" w:author="anna.resch88@gmail.com" w:date="2022-01-03T16:08:00Z">
              <w:r w:rsidRPr="00F86424" w:rsidDel="002739DA">
                <w:rPr>
                  <w:rFonts w:asciiTheme="majorHAnsi" w:eastAsia="Times New Roman" w:hAnsiTheme="majorHAnsi" w:cstheme="majorHAnsi"/>
                  <w:color w:val="000000"/>
                  <w:lang w:val="en-US" w:eastAsia="de-DE"/>
                  <w:rPrChange w:id="3362" w:author="anna.resch88@gmail.com" w:date="2022-01-04T09:34:00Z">
                    <w:rPr>
                      <w:rFonts w:asciiTheme="majorHAnsi" w:eastAsia="Times New Roman" w:hAnsiTheme="majorHAnsi" w:cstheme="majorHAnsi"/>
                      <w:color w:val="000000"/>
                      <w:lang w:eastAsia="de-DE"/>
                    </w:rPr>
                  </w:rPrChange>
                </w:rPr>
                <w:delText>RF</w:delText>
              </w:r>
              <w:bookmarkStart w:id="3363" w:name="_Toc92186830"/>
              <w:bookmarkStart w:id="3364" w:name="_Toc92187522"/>
              <w:bookmarkStart w:id="3365" w:name="_Toc92188214"/>
              <w:bookmarkStart w:id="3366" w:name="_Toc92188904"/>
              <w:bookmarkStart w:id="3367" w:name="_Toc92189559"/>
              <w:bookmarkStart w:id="3368" w:name="_Toc92190215"/>
              <w:bookmarkStart w:id="3369" w:name="_Toc92190871"/>
              <w:bookmarkEnd w:id="3363"/>
              <w:bookmarkEnd w:id="3364"/>
              <w:bookmarkEnd w:id="3365"/>
              <w:bookmarkEnd w:id="3366"/>
              <w:bookmarkEnd w:id="3367"/>
              <w:bookmarkEnd w:id="3368"/>
              <w:bookmarkEnd w:id="3369"/>
            </w:del>
          </w:p>
        </w:tc>
        <w:tc>
          <w:tcPr>
            <w:tcW w:w="1081" w:type="dxa"/>
            <w:tcBorders>
              <w:top w:val="nil"/>
              <w:left w:val="nil"/>
              <w:bottom w:val="single" w:sz="4" w:space="0" w:color="000000"/>
              <w:right w:val="single" w:sz="4" w:space="0" w:color="000000"/>
            </w:tcBorders>
            <w:shd w:val="clear" w:color="000000" w:fill="A9D08E"/>
            <w:noWrap/>
            <w:vAlign w:val="bottom"/>
            <w:hideMark/>
          </w:tcPr>
          <w:p w14:paraId="7760B2E6" w14:textId="6510BDF9" w:rsidR="00067C6D" w:rsidRPr="00F86424" w:rsidDel="002739DA" w:rsidRDefault="00067C6D" w:rsidP="003228B4">
            <w:pPr>
              <w:numPr>
                <w:ilvl w:val="0"/>
                <w:numId w:val="47"/>
              </w:numPr>
              <w:spacing w:after="0" w:line="240" w:lineRule="auto"/>
              <w:jc w:val="center"/>
              <w:rPr>
                <w:del w:id="3370" w:author="anna.resch88@gmail.com" w:date="2022-01-03T16:08:00Z"/>
                <w:rFonts w:asciiTheme="majorHAnsi" w:eastAsia="Times New Roman" w:hAnsiTheme="majorHAnsi" w:cstheme="majorHAnsi"/>
                <w:color w:val="000000"/>
                <w:lang w:val="en-US" w:eastAsia="de-DE"/>
                <w:rPrChange w:id="3371" w:author="anna.resch88@gmail.com" w:date="2022-01-04T09:34:00Z">
                  <w:rPr>
                    <w:del w:id="3372" w:author="anna.resch88@gmail.com" w:date="2022-01-03T16:08:00Z"/>
                    <w:rFonts w:asciiTheme="majorHAnsi" w:eastAsia="Times New Roman" w:hAnsiTheme="majorHAnsi" w:cstheme="majorHAnsi"/>
                    <w:color w:val="000000"/>
                    <w:lang w:eastAsia="de-DE"/>
                  </w:rPr>
                </w:rPrChange>
              </w:rPr>
            </w:pPr>
            <w:del w:id="3373" w:author="anna.resch88@gmail.com" w:date="2022-01-03T16:08:00Z">
              <w:r w:rsidRPr="00F86424" w:rsidDel="002739DA">
                <w:rPr>
                  <w:rFonts w:asciiTheme="majorHAnsi" w:eastAsia="Times New Roman" w:hAnsiTheme="majorHAnsi" w:cstheme="majorHAnsi"/>
                  <w:color w:val="000000"/>
                  <w:lang w:val="en-US" w:eastAsia="de-DE"/>
                  <w:rPrChange w:id="3374" w:author="anna.resch88@gmail.com" w:date="2022-01-04T09:34:00Z">
                    <w:rPr>
                      <w:rFonts w:asciiTheme="majorHAnsi" w:eastAsia="Times New Roman" w:hAnsiTheme="majorHAnsi" w:cstheme="majorHAnsi"/>
                      <w:color w:val="000000"/>
                      <w:lang w:eastAsia="de-DE"/>
                    </w:rPr>
                  </w:rPrChange>
                </w:rPr>
                <w:delText>50.7</w:delText>
              </w:r>
              <w:bookmarkStart w:id="3375" w:name="_Toc92186831"/>
              <w:bookmarkStart w:id="3376" w:name="_Toc92187523"/>
              <w:bookmarkStart w:id="3377" w:name="_Toc92188215"/>
              <w:bookmarkStart w:id="3378" w:name="_Toc92188905"/>
              <w:bookmarkStart w:id="3379" w:name="_Toc92189560"/>
              <w:bookmarkStart w:id="3380" w:name="_Toc92190216"/>
              <w:bookmarkStart w:id="3381" w:name="_Toc92190872"/>
              <w:bookmarkEnd w:id="3375"/>
              <w:bookmarkEnd w:id="3376"/>
              <w:bookmarkEnd w:id="3377"/>
              <w:bookmarkEnd w:id="3378"/>
              <w:bookmarkEnd w:id="3379"/>
              <w:bookmarkEnd w:id="3380"/>
              <w:bookmarkEnd w:id="3381"/>
            </w:del>
          </w:p>
        </w:tc>
        <w:tc>
          <w:tcPr>
            <w:tcW w:w="1349" w:type="dxa"/>
            <w:tcBorders>
              <w:top w:val="nil"/>
              <w:left w:val="nil"/>
              <w:bottom w:val="single" w:sz="8" w:space="0" w:color="auto"/>
              <w:right w:val="single" w:sz="4" w:space="0" w:color="000000"/>
            </w:tcBorders>
            <w:shd w:val="clear" w:color="000000" w:fill="A9D08E"/>
            <w:noWrap/>
            <w:vAlign w:val="bottom"/>
            <w:hideMark/>
          </w:tcPr>
          <w:p w14:paraId="53BC177E" w14:textId="28548F9C" w:rsidR="00067C6D" w:rsidRPr="00F86424" w:rsidDel="002739DA" w:rsidRDefault="00067C6D" w:rsidP="003228B4">
            <w:pPr>
              <w:numPr>
                <w:ilvl w:val="0"/>
                <w:numId w:val="47"/>
              </w:numPr>
              <w:spacing w:after="0" w:line="240" w:lineRule="auto"/>
              <w:jc w:val="center"/>
              <w:rPr>
                <w:del w:id="3382" w:author="anna.resch88@gmail.com" w:date="2022-01-03T16:08:00Z"/>
                <w:rFonts w:asciiTheme="majorHAnsi" w:eastAsia="Times New Roman" w:hAnsiTheme="majorHAnsi" w:cstheme="majorHAnsi"/>
                <w:color w:val="000000"/>
                <w:lang w:val="en-US" w:eastAsia="de-DE"/>
                <w:rPrChange w:id="3383" w:author="anna.resch88@gmail.com" w:date="2022-01-04T09:34:00Z">
                  <w:rPr>
                    <w:del w:id="3384" w:author="anna.resch88@gmail.com" w:date="2022-01-03T16:08:00Z"/>
                    <w:rFonts w:asciiTheme="majorHAnsi" w:eastAsia="Times New Roman" w:hAnsiTheme="majorHAnsi" w:cstheme="majorHAnsi"/>
                    <w:color w:val="000000"/>
                    <w:lang w:eastAsia="de-DE"/>
                  </w:rPr>
                </w:rPrChange>
              </w:rPr>
            </w:pPr>
            <w:del w:id="3385" w:author="anna.resch88@gmail.com" w:date="2022-01-03T16:08:00Z">
              <w:r w:rsidRPr="00F86424" w:rsidDel="002739DA">
                <w:rPr>
                  <w:rFonts w:asciiTheme="majorHAnsi" w:eastAsia="Times New Roman" w:hAnsiTheme="majorHAnsi" w:cstheme="majorHAnsi"/>
                  <w:color w:val="000000"/>
                  <w:lang w:val="en-US" w:eastAsia="de-DE"/>
                  <w:rPrChange w:id="3386" w:author="anna.resch88@gmail.com" w:date="2022-01-04T09:34:00Z">
                    <w:rPr>
                      <w:rFonts w:asciiTheme="majorHAnsi" w:eastAsia="Times New Roman" w:hAnsiTheme="majorHAnsi" w:cstheme="majorHAnsi"/>
                      <w:color w:val="000000"/>
                      <w:lang w:eastAsia="de-DE"/>
                    </w:rPr>
                  </w:rPrChange>
                </w:rPr>
                <w:delText>15</w:delText>
              </w:r>
              <w:bookmarkStart w:id="3387" w:name="_Toc92186832"/>
              <w:bookmarkStart w:id="3388" w:name="_Toc92187524"/>
              <w:bookmarkStart w:id="3389" w:name="_Toc92188216"/>
              <w:bookmarkStart w:id="3390" w:name="_Toc92188906"/>
              <w:bookmarkStart w:id="3391" w:name="_Toc92189561"/>
              <w:bookmarkStart w:id="3392" w:name="_Toc92190217"/>
              <w:bookmarkStart w:id="3393" w:name="_Toc92190873"/>
              <w:bookmarkEnd w:id="3387"/>
              <w:bookmarkEnd w:id="3388"/>
              <w:bookmarkEnd w:id="3389"/>
              <w:bookmarkEnd w:id="3390"/>
              <w:bookmarkEnd w:id="3391"/>
              <w:bookmarkEnd w:id="3392"/>
              <w:bookmarkEnd w:id="3393"/>
            </w:del>
          </w:p>
        </w:tc>
        <w:tc>
          <w:tcPr>
            <w:tcW w:w="892" w:type="dxa"/>
            <w:tcBorders>
              <w:top w:val="nil"/>
              <w:left w:val="nil"/>
              <w:bottom w:val="single" w:sz="8" w:space="0" w:color="auto"/>
              <w:right w:val="single" w:sz="4" w:space="0" w:color="000000"/>
            </w:tcBorders>
            <w:shd w:val="clear" w:color="000000" w:fill="A9D08E"/>
            <w:noWrap/>
            <w:vAlign w:val="bottom"/>
            <w:hideMark/>
          </w:tcPr>
          <w:p w14:paraId="71DE1303" w14:textId="1DC36FF5" w:rsidR="00067C6D" w:rsidRPr="00F86424" w:rsidDel="002739DA" w:rsidRDefault="00067C6D" w:rsidP="003228B4">
            <w:pPr>
              <w:numPr>
                <w:ilvl w:val="0"/>
                <w:numId w:val="47"/>
              </w:numPr>
              <w:spacing w:after="0" w:line="240" w:lineRule="auto"/>
              <w:jc w:val="center"/>
              <w:rPr>
                <w:del w:id="3394" w:author="anna.resch88@gmail.com" w:date="2022-01-03T16:08:00Z"/>
                <w:rFonts w:asciiTheme="majorHAnsi" w:eastAsia="Times New Roman" w:hAnsiTheme="majorHAnsi" w:cstheme="majorHAnsi"/>
                <w:color w:val="000000"/>
                <w:lang w:val="en-US" w:eastAsia="de-DE"/>
                <w:rPrChange w:id="3395" w:author="anna.resch88@gmail.com" w:date="2022-01-04T09:34:00Z">
                  <w:rPr>
                    <w:del w:id="3396" w:author="anna.resch88@gmail.com" w:date="2022-01-03T16:08:00Z"/>
                    <w:rFonts w:asciiTheme="majorHAnsi" w:eastAsia="Times New Roman" w:hAnsiTheme="majorHAnsi" w:cstheme="majorHAnsi"/>
                    <w:color w:val="000000"/>
                    <w:lang w:eastAsia="de-DE"/>
                  </w:rPr>
                </w:rPrChange>
              </w:rPr>
            </w:pPr>
            <w:del w:id="3397" w:author="anna.resch88@gmail.com" w:date="2022-01-03T16:08:00Z">
              <w:r w:rsidRPr="00F86424" w:rsidDel="002739DA">
                <w:rPr>
                  <w:rFonts w:asciiTheme="majorHAnsi" w:eastAsia="Times New Roman" w:hAnsiTheme="majorHAnsi" w:cstheme="majorHAnsi"/>
                  <w:color w:val="000000"/>
                  <w:lang w:val="en-US" w:eastAsia="de-DE"/>
                  <w:rPrChange w:id="3398" w:author="anna.resch88@gmail.com" w:date="2022-01-04T09:34:00Z">
                    <w:rPr>
                      <w:rFonts w:asciiTheme="majorHAnsi" w:eastAsia="Times New Roman" w:hAnsiTheme="majorHAnsi" w:cstheme="majorHAnsi"/>
                      <w:color w:val="000000"/>
                      <w:lang w:eastAsia="de-DE"/>
                    </w:rPr>
                  </w:rPrChange>
                </w:rPr>
                <w:delText>91.61</w:delText>
              </w:r>
              <w:bookmarkStart w:id="3399" w:name="_Toc92186833"/>
              <w:bookmarkStart w:id="3400" w:name="_Toc92187525"/>
              <w:bookmarkStart w:id="3401" w:name="_Toc92188217"/>
              <w:bookmarkStart w:id="3402" w:name="_Toc92188907"/>
              <w:bookmarkStart w:id="3403" w:name="_Toc92189562"/>
              <w:bookmarkStart w:id="3404" w:name="_Toc92190218"/>
              <w:bookmarkStart w:id="3405" w:name="_Toc92190874"/>
              <w:bookmarkEnd w:id="3399"/>
              <w:bookmarkEnd w:id="3400"/>
              <w:bookmarkEnd w:id="3401"/>
              <w:bookmarkEnd w:id="3402"/>
              <w:bookmarkEnd w:id="3403"/>
              <w:bookmarkEnd w:id="3404"/>
              <w:bookmarkEnd w:id="3405"/>
            </w:del>
          </w:p>
        </w:tc>
        <w:tc>
          <w:tcPr>
            <w:tcW w:w="743" w:type="dxa"/>
            <w:tcBorders>
              <w:top w:val="nil"/>
              <w:left w:val="nil"/>
              <w:bottom w:val="single" w:sz="8" w:space="0" w:color="auto"/>
              <w:right w:val="nil"/>
            </w:tcBorders>
            <w:shd w:val="clear" w:color="000000" w:fill="A9D08E"/>
            <w:noWrap/>
            <w:vAlign w:val="bottom"/>
            <w:hideMark/>
          </w:tcPr>
          <w:p w14:paraId="6F8C5CE9" w14:textId="4DDCFF32" w:rsidR="00067C6D" w:rsidRPr="00F86424" w:rsidDel="002739DA" w:rsidRDefault="00067C6D" w:rsidP="003228B4">
            <w:pPr>
              <w:numPr>
                <w:ilvl w:val="0"/>
                <w:numId w:val="47"/>
              </w:numPr>
              <w:spacing w:after="0" w:line="240" w:lineRule="auto"/>
              <w:jc w:val="center"/>
              <w:rPr>
                <w:del w:id="3406" w:author="anna.resch88@gmail.com" w:date="2022-01-03T16:08:00Z"/>
                <w:rFonts w:asciiTheme="majorHAnsi" w:eastAsia="Times New Roman" w:hAnsiTheme="majorHAnsi" w:cstheme="majorHAnsi"/>
                <w:color w:val="000000"/>
                <w:lang w:val="en-US" w:eastAsia="de-DE"/>
                <w:rPrChange w:id="3407" w:author="anna.resch88@gmail.com" w:date="2022-01-04T09:34:00Z">
                  <w:rPr>
                    <w:del w:id="3408" w:author="anna.resch88@gmail.com" w:date="2022-01-03T16:08:00Z"/>
                    <w:rFonts w:asciiTheme="majorHAnsi" w:eastAsia="Times New Roman" w:hAnsiTheme="majorHAnsi" w:cstheme="majorHAnsi"/>
                    <w:color w:val="000000"/>
                    <w:lang w:eastAsia="de-DE"/>
                  </w:rPr>
                </w:rPrChange>
              </w:rPr>
            </w:pPr>
            <w:del w:id="3409" w:author="anna.resch88@gmail.com" w:date="2022-01-03T16:08:00Z">
              <w:r w:rsidRPr="00F86424" w:rsidDel="002739DA">
                <w:rPr>
                  <w:rFonts w:asciiTheme="majorHAnsi" w:eastAsia="Times New Roman" w:hAnsiTheme="majorHAnsi" w:cstheme="majorHAnsi"/>
                  <w:color w:val="000000"/>
                  <w:lang w:val="en-US" w:eastAsia="de-DE"/>
                  <w:rPrChange w:id="3410" w:author="anna.resch88@gmail.com" w:date="2022-01-04T09:34:00Z">
                    <w:rPr>
                      <w:rFonts w:asciiTheme="majorHAnsi" w:eastAsia="Times New Roman" w:hAnsiTheme="majorHAnsi" w:cstheme="majorHAnsi"/>
                      <w:color w:val="000000"/>
                      <w:lang w:eastAsia="de-DE"/>
                    </w:rPr>
                  </w:rPrChange>
                </w:rPr>
                <w:delText>4.36</w:delText>
              </w:r>
              <w:bookmarkStart w:id="3411" w:name="_Toc92186834"/>
              <w:bookmarkStart w:id="3412" w:name="_Toc92187526"/>
              <w:bookmarkStart w:id="3413" w:name="_Toc92188218"/>
              <w:bookmarkStart w:id="3414" w:name="_Toc92188908"/>
              <w:bookmarkStart w:id="3415" w:name="_Toc92189563"/>
              <w:bookmarkStart w:id="3416" w:name="_Toc92190219"/>
              <w:bookmarkStart w:id="3417" w:name="_Toc92190875"/>
              <w:bookmarkEnd w:id="3411"/>
              <w:bookmarkEnd w:id="3412"/>
              <w:bookmarkEnd w:id="3413"/>
              <w:bookmarkEnd w:id="3414"/>
              <w:bookmarkEnd w:id="3415"/>
              <w:bookmarkEnd w:id="3416"/>
              <w:bookmarkEnd w:id="3417"/>
            </w:del>
          </w:p>
        </w:tc>
        <w:tc>
          <w:tcPr>
            <w:tcW w:w="989" w:type="dxa"/>
            <w:tcBorders>
              <w:top w:val="nil"/>
              <w:left w:val="single" w:sz="4" w:space="0" w:color="auto"/>
              <w:bottom w:val="single" w:sz="8" w:space="0" w:color="auto"/>
              <w:right w:val="single" w:sz="4" w:space="0" w:color="auto"/>
            </w:tcBorders>
            <w:shd w:val="clear" w:color="000000" w:fill="A9D08E"/>
            <w:noWrap/>
            <w:vAlign w:val="bottom"/>
            <w:hideMark/>
          </w:tcPr>
          <w:p w14:paraId="76D55C8A" w14:textId="3236F9CE" w:rsidR="00067C6D" w:rsidRPr="00F86424" w:rsidDel="002739DA" w:rsidRDefault="00067C6D" w:rsidP="003228B4">
            <w:pPr>
              <w:numPr>
                <w:ilvl w:val="0"/>
                <w:numId w:val="47"/>
              </w:numPr>
              <w:spacing w:after="0" w:line="240" w:lineRule="auto"/>
              <w:jc w:val="center"/>
              <w:rPr>
                <w:del w:id="3418" w:author="anna.resch88@gmail.com" w:date="2022-01-03T16:08:00Z"/>
                <w:rFonts w:asciiTheme="majorHAnsi" w:eastAsia="Times New Roman" w:hAnsiTheme="majorHAnsi" w:cstheme="majorHAnsi"/>
                <w:color w:val="FFFFFF"/>
                <w:lang w:val="en-US" w:eastAsia="de-DE"/>
                <w:rPrChange w:id="3419" w:author="anna.resch88@gmail.com" w:date="2022-01-04T09:34:00Z">
                  <w:rPr>
                    <w:del w:id="3420" w:author="anna.resch88@gmail.com" w:date="2022-01-03T16:08:00Z"/>
                    <w:rFonts w:asciiTheme="majorHAnsi" w:eastAsia="Times New Roman" w:hAnsiTheme="majorHAnsi" w:cstheme="majorHAnsi"/>
                    <w:color w:val="FFFFFF"/>
                    <w:lang w:eastAsia="de-DE"/>
                  </w:rPr>
                </w:rPrChange>
              </w:rPr>
            </w:pPr>
            <w:bookmarkStart w:id="3421" w:name="_Toc92186835"/>
            <w:bookmarkStart w:id="3422" w:name="_Toc92187527"/>
            <w:bookmarkStart w:id="3423" w:name="_Toc92188219"/>
            <w:bookmarkStart w:id="3424" w:name="_Toc92188909"/>
            <w:bookmarkStart w:id="3425" w:name="_Toc92189564"/>
            <w:bookmarkStart w:id="3426" w:name="_Toc92190220"/>
            <w:bookmarkStart w:id="3427" w:name="_Toc92190876"/>
            <w:bookmarkEnd w:id="3421"/>
            <w:bookmarkEnd w:id="3422"/>
            <w:bookmarkEnd w:id="3423"/>
            <w:bookmarkEnd w:id="3424"/>
            <w:bookmarkEnd w:id="3425"/>
            <w:bookmarkEnd w:id="3426"/>
            <w:bookmarkEnd w:id="3427"/>
          </w:p>
        </w:tc>
        <w:tc>
          <w:tcPr>
            <w:tcW w:w="898" w:type="dxa"/>
            <w:tcBorders>
              <w:top w:val="nil"/>
              <w:left w:val="nil"/>
              <w:bottom w:val="single" w:sz="8" w:space="0" w:color="auto"/>
              <w:right w:val="single" w:sz="4" w:space="0" w:color="auto"/>
            </w:tcBorders>
            <w:shd w:val="clear" w:color="000000" w:fill="A9D08E"/>
            <w:noWrap/>
            <w:vAlign w:val="bottom"/>
            <w:hideMark/>
          </w:tcPr>
          <w:p w14:paraId="724C0ABF" w14:textId="021A291C" w:rsidR="00067C6D" w:rsidRPr="00F86424" w:rsidDel="002739DA" w:rsidRDefault="00067C6D" w:rsidP="003228B4">
            <w:pPr>
              <w:numPr>
                <w:ilvl w:val="0"/>
                <w:numId w:val="47"/>
              </w:numPr>
              <w:spacing w:after="0" w:line="240" w:lineRule="auto"/>
              <w:jc w:val="center"/>
              <w:rPr>
                <w:del w:id="3428" w:author="anna.resch88@gmail.com" w:date="2022-01-03T16:08:00Z"/>
                <w:rFonts w:asciiTheme="majorHAnsi" w:eastAsia="Times New Roman" w:hAnsiTheme="majorHAnsi" w:cstheme="majorHAnsi"/>
                <w:color w:val="000000"/>
                <w:lang w:val="en-US" w:eastAsia="de-DE"/>
                <w:rPrChange w:id="3429" w:author="anna.resch88@gmail.com" w:date="2022-01-04T09:34:00Z">
                  <w:rPr>
                    <w:del w:id="3430" w:author="anna.resch88@gmail.com" w:date="2022-01-03T16:08:00Z"/>
                    <w:rFonts w:asciiTheme="majorHAnsi" w:eastAsia="Times New Roman" w:hAnsiTheme="majorHAnsi" w:cstheme="majorHAnsi"/>
                    <w:color w:val="000000"/>
                    <w:lang w:eastAsia="de-DE"/>
                  </w:rPr>
                </w:rPrChange>
              </w:rPr>
            </w:pPr>
            <w:bookmarkStart w:id="3431" w:name="_Toc92186836"/>
            <w:bookmarkStart w:id="3432" w:name="_Toc92187528"/>
            <w:bookmarkStart w:id="3433" w:name="_Toc92188220"/>
            <w:bookmarkStart w:id="3434" w:name="_Toc92188910"/>
            <w:bookmarkStart w:id="3435" w:name="_Toc92189565"/>
            <w:bookmarkStart w:id="3436" w:name="_Toc92190221"/>
            <w:bookmarkStart w:id="3437" w:name="_Toc92190877"/>
            <w:bookmarkEnd w:id="3431"/>
            <w:bookmarkEnd w:id="3432"/>
            <w:bookmarkEnd w:id="3433"/>
            <w:bookmarkEnd w:id="3434"/>
            <w:bookmarkEnd w:id="3435"/>
            <w:bookmarkEnd w:id="3436"/>
            <w:bookmarkEnd w:id="3437"/>
          </w:p>
        </w:tc>
        <w:bookmarkStart w:id="3438" w:name="_Toc92186837"/>
        <w:bookmarkStart w:id="3439" w:name="_Toc92187529"/>
        <w:bookmarkStart w:id="3440" w:name="_Toc92188221"/>
        <w:bookmarkStart w:id="3441" w:name="_Toc92188911"/>
        <w:bookmarkStart w:id="3442" w:name="_Toc92189566"/>
        <w:bookmarkStart w:id="3443" w:name="_Toc92190222"/>
        <w:bookmarkStart w:id="3444" w:name="_Toc92190878"/>
        <w:bookmarkEnd w:id="3438"/>
        <w:bookmarkEnd w:id="3439"/>
        <w:bookmarkEnd w:id="3440"/>
        <w:bookmarkEnd w:id="3441"/>
        <w:bookmarkEnd w:id="3442"/>
        <w:bookmarkEnd w:id="3443"/>
        <w:bookmarkEnd w:id="3444"/>
      </w:tr>
      <w:tr w:rsidR="00067C6D" w:rsidRPr="009E3BE9" w:rsidDel="002739DA" w14:paraId="3EEFCD53" w14:textId="71554905" w:rsidTr="00D830B0">
        <w:trPr>
          <w:trHeight w:val="290"/>
          <w:del w:id="3445" w:author="anna.resch88@gmail.com" w:date="2022-01-03T16:08:00Z"/>
        </w:trPr>
        <w:tc>
          <w:tcPr>
            <w:tcW w:w="2620" w:type="dxa"/>
            <w:tcBorders>
              <w:top w:val="nil"/>
              <w:left w:val="single" w:sz="4" w:space="0" w:color="000000"/>
              <w:bottom w:val="single" w:sz="4" w:space="0" w:color="000000"/>
              <w:right w:val="single" w:sz="4" w:space="0" w:color="000000"/>
            </w:tcBorders>
            <w:shd w:val="clear" w:color="000000" w:fill="BDD7EE"/>
            <w:vAlign w:val="bottom"/>
            <w:hideMark/>
          </w:tcPr>
          <w:p w14:paraId="7DFD8F15" w14:textId="4CC7429D" w:rsidR="00067C6D" w:rsidRPr="00F86424" w:rsidDel="002739DA" w:rsidRDefault="00067C6D" w:rsidP="003228B4">
            <w:pPr>
              <w:numPr>
                <w:ilvl w:val="0"/>
                <w:numId w:val="47"/>
              </w:numPr>
              <w:spacing w:after="0" w:line="240" w:lineRule="auto"/>
              <w:jc w:val="both"/>
              <w:rPr>
                <w:del w:id="3446" w:author="anna.resch88@gmail.com" w:date="2022-01-03T16:08:00Z"/>
                <w:rFonts w:asciiTheme="majorHAnsi" w:eastAsia="Times New Roman" w:hAnsiTheme="majorHAnsi" w:cstheme="majorHAnsi"/>
                <w:color w:val="000000"/>
                <w:lang w:val="en-US" w:eastAsia="de-DE"/>
                <w:rPrChange w:id="3447" w:author="anna.resch88@gmail.com" w:date="2022-01-04T09:34:00Z">
                  <w:rPr>
                    <w:del w:id="3448" w:author="anna.resch88@gmail.com" w:date="2022-01-03T16:08:00Z"/>
                    <w:rFonts w:asciiTheme="majorHAnsi" w:eastAsia="Times New Roman" w:hAnsiTheme="majorHAnsi" w:cstheme="majorHAnsi"/>
                    <w:color w:val="000000"/>
                    <w:lang w:eastAsia="de-DE"/>
                  </w:rPr>
                </w:rPrChange>
              </w:rPr>
            </w:pPr>
            <w:del w:id="3449" w:author="anna.resch88@gmail.com" w:date="2022-01-03T16:08:00Z">
              <w:r w:rsidRPr="00F86424" w:rsidDel="002739DA">
                <w:rPr>
                  <w:rFonts w:asciiTheme="majorHAnsi" w:eastAsia="Times New Roman" w:hAnsiTheme="majorHAnsi" w:cstheme="majorHAnsi"/>
                  <w:color w:val="000000"/>
                  <w:lang w:val="en-US" w:eastAsia="de-DE"/>
                  <w:rPrChange w:id="3450" w:author="anna.resch88@gmail.com" w:date="2022-01-04T09:34:00Z">
                    <w:rPr>
                      <w:rFonts w:asciiTheme="majorHAnsi" w:eastAsia="Times New Roman" w:hAnsiTheme="majorHAnsi" w:cstheme="majorHAnsi"/>
                      <w:color w:val="000000"/>
                      <w:lang w:eastAsia="de-DE"/>
                    </w:rPr>
                  </w:rPrChange>
                </w:rPr>
                <w:delText>ULD-V40-ULD, sample 1</w:delText>
              </w:r>
              <w:bookmarkStart w:id="3451" w:name="_Toc92186838"/>
              <w:bookmarkStart w:id="3452" w:name="_Toc92187530"/>
              <w:bookmarkStart w:id="3453" w:name="_Toc92188222"/>
              <w:bookmarkStart w:id="3454" w:name="_Toc92188912"/>
              <w:bookmarkStart w:id="3455" w:name="_Toc92189567"/>
              <w:bookmarkStart w:id="3456" w:name="_Toc92190223"/>
              <w:bookmarkStart w:id="3457" w:name="_Toc92190879"/>
              <w:bookmarkEnd w:id="3451"/>
              <w:bookmarkEnd w:id="3452"/>
              <w:bookmarkEnd w:id="3453"/>
              <w:bookmarkEnd w:id="3454"/>
              <w:bookmarkEnd w:id="3455"/>
              <w:bookmarkEnd w:id="3456"/>
              <w:bookmarkEnd w:id="3457"/>
            </w:del>
          </w:p>
        </w:tc>
        <w:tc>
          <w:tcPr>
            <w:tcW w:w="859" w:type="dxa"/>
            <w:tcBorders>
              <w:top w:val="nil"/>
              <w:left w:val="nil"/>
              <w:bottom w:val="single" w:sz="4" w:space="0" w:color="000000"/>
              <w:right w:val="single" w:sz="4" w:space="0" w:color="000000"/>
            </w:tcBorders>
            <w:shd w:val="clear" w:color="000000" w:fill="BDD7EE"/>
            <w:noWrap/>
            <w:vAlign w:val="bottom"/>
            <w:hideMark/>
          </w:tcPr>
          <w:p w14:paraId="03670EDF" w14:textId="7FD2150B" w:rsidR="00067C6D" w:rsidRPr="00F86424" w:rsidDel="002739DA" w:rsidRDefault="00067C6D" w:rsidP="003228B4">
            <w:pPr>
              <w:numPr>
                <w:ilvl w:val="0"/>
                <w:numId w:val="47"/>
              </w:numPr>
              <w:spacing w:after="0" w:line="240" w:lineRule="auto"/>
              <w:jc w:val="center"/>
              <w:rPr>
                <w:del w:id="3458" w:author="anna.resch88@gmail.com" w:date="2022-01-03T16:08:00Z"/>
                <w:rFonts w:asciiTheme="majorHAnsi" w:eastAsia="Times New Roman" w:hAnsiTheme="majorHAnsi" w:cstheme="majorHAnsi"/>
                <w:color w:val="000000"/>
                <w:lang w:val="en-US" w:eastAsia="de-DE"/>
                <w:rPrChange w:id="3459" w:author="anna.resch88@gmail.com" w:date="2022-01-04T09:34:00Z">
                  <w:rPr>
                    <w:del w:id="3460" w:author="anna.resch88@gmail.com" w:date="2022-01-03T16:08:00Z"/>
                    <w:rFonts w:asciiTheme="majorHAnsi" w:eastAsia="Times New Roman" w:hAnsiTheme="majorHAnsi" w:cstheme="majorHAnsi"/>
                    <w:color w:val="000000"/>
                    <w:lang w:eastAsia="de-DE"/>
                  </w:rPr>
                </w:rPrChange>
              </w:rPr>
            </w:pPr>
            <w:del w:id="3461" w:author="anna.resch88@gmail.com" w:date="2022-01-03T16:08:00Z">
              <w:r w:rsidRPr="00F86424" w:rsidDel="002739DA">
                <w:rPr>
                  <w:rFonts w:asciiTheme="majorHAnsi" w:eastAsia="Times New Roman" w:hAnsiTheme="majorHAnsi" w:cstheme="majorHAnsi"/>
                  <w:color w:val="000000"/>
                  <w:lang w:val="en-US" w:eastAsia="de-DE"/>
                  <w:rPrChange w:id="3462" w:author="anna.resch88@gmail.com" w:date="2022-01-04T09:34:00Z">
                    <w:rPr>
                      <w:rFonts w:asciiTheme="majorHAnsi" w:eastAsia="Times New Roman" w:hAnsiTheme="majorHAnsi" w:cstheme="majorHAnsi"/>
                      <w:color w:val="000000"/>
                      <w:lang w:eastAsia="de-DE"/>
                    </w:rPr>
                  </w:rPrChange>
                </w:rPr>
                <w:delText>20%</w:delText>
              </w:r>
              <w:bookmarkStart w:id="3463" w:name="_Toc92186839"/>
              <w:bookmarkStart w:id="3464" w:name="_Toc92187531"/>
              <w:bookmarkStart w:id="3465" w:name="_Toc92188223"/>
              <w:bookmarkStart w:id="3466" w:name="_Toc92188913"/>
              <w:bookmarkStart w:id="3467" w:name="_Toc92189568"/>
              <w:bookmarkStart w:id="3468" w:name="_Toc92190224"/>
              <w:bookmarkStart w:id="3469" w:name="_Toc92190880"/>
              <w:bookmarkEnd w:id="3463"/>
              <w:bookmarkEnd w:id="3464"/>
              <w:bookmarkEnd w:id="3465"/>
              <w:bookmarkEnd w:id="3466"/>
              <w:bookmarkEnd w:id="3467"/>
              <w:bookmarkEnd w:id="3468"/>
              <w:bookmarkEnd w:id="3469"/>
            </w:del>
          </w:p>
        </w:tc>
        <w:tc>
          <w:tcPr>
            <w:tcW w:w="937" w:type="dxa"/>
            <w:tcBorders>
              <w:top w:val="nil"/>
              <w:left w:val="nil"/>
              <w:bottom w:val="single" w:sz="4" w:space="0" w:color="auto"/>
              <w:right w:val="single" w:sz="4" w:space="0" w:color="auto"/>
            </w:tcBorders>
            <w:shd w:val="clear" w:color="000000" w:fill="BDD7EE"/>
            <w:noWrap/>
            <w:vAlign w:val="bottom"/>
            <w:hideMark/>
          </w:tcPr>
          <w:p w14:paraId="23B22667" w14:textId="3C6D020D" w:rsidR="00067C6D" w:rsidRPr="00F86424" w:rsidDel="002739DA" w:rsidRDefault="00067C6D" w:rsidP="003228B4">
            <w:pPr>
              <w:numPr>
                <w:ilvl w:val="0"/>
                <w:numId w:val="47"/>
              </w:numPr>
              <w:spacing w:after="0" w:line="240" w:lineRule="auto"/>
              <w:jc w:val="center"/>
              <w:rPr>
                <w:del w:id="3470" w:author="anna.resch88@gmail.com" w:date="2022-01-03T16:08:00Z"/>
                <w:rFonts w:asciiTheme="majorHAnsi" w:eastAsia="Times New Roman" w:hAnsiTheme="majorHAnsi" w:cstheme="majorHAnsi"/>
                <w:color w:val="000000"/>
                <w:lang w:val="en-US" w:eastAsia="de-DE"/>
                <w:rPrChange w:id="3471" w:author="anna.resch88@gmail.com" w:date="2022-01-04T09:34:00Z">
                  <w:rPr>
                    <w:del w:id="3472" w:author="anna.resch88@gmail.com" w:date="2022-01-03T16:08:00Z"/>
                    <w:rFonts w:asciiTheme="majorHAnsi" w:eastAsia="Times New Roman" w:hAnsiTheme="majorHAnsi" w:cstheme="majorHAnsi"/>
                    <w:color w:val="000000"/>
                    <w:lang w:eastAsia="de-DE"/>
                  </w:rPr>
                </w:rPrChange>
              </w:rPr>
            </w:pPr>
            <w:del w:id="3473" w:author="anna.resch88@gmail.com" w:date="2022-01-03T16:08:00Z">
              <w:r w:rsidRPr="00F86424" w:rsidDel="002739DA">
                <w:rPr>
                  <w:rFonts w:asciiTheme="majorHAnsi" w:eastAsia="Times New Roman" w:hAnsiTheme="majorHAnsi" w:cstheme="majorHAnsi"/>
                  <w:color w:val="000000"/>
                  <w:lang w:val="en-US" w:eastAsia="de-DE"/>
                  <w:rPrChange w:id="3474" w:author="anna.resch88@gmail.com" w:date="2022-01-04T09:34:00Z">
                    <w:rPr>
                      <w:rFonts w:asciiTheme="majorHAnsi" w:eastAsia="Times New Roman" w:hAnsiTheme="majorHAnsi" w:cstheme="majorHAnsi"/>
                      <w:color w:val="000000"/>
                      <w:lang w:eastAsia="de-DE"/>
                    </w:rPr>
                  </w:rPrChange>
                </w:rPr>
                <w:delText>water</w:delText>
              </w:r>
              <w:bookmarkStart w:id="3475" w:name="_Toc92186840"/>
              <w:bookmarkStart w:id="3476" w:name="_Toc92187532"/>
              <w:bookmarkStart w:id="3477" w:name="_Toc92188224"/>
              <w:bookmarkStart w:id="3478" w:name="_Toc92188914"/>
              <w:bookmarkStart w:id="3479" w:name="_Toc92189569"/>
              <w:bookmarkStart w:id="3480" w:name="_Toc92190225"/>
              <w:bookmarkStart w:id="3481" w:name="_Toc92190881"/>
              <w:bookmarkEnd w:id="3475"/>
              <w:bookmarkEnd w:id="3476"/>
              <w:bookmarkEnd w:id="3477"/>
              <w:bookmarkEnd w:id="3478"/>
              <w:bookmarkEnd w:id="3479"/>
              <w:bookmarkEnd w:id="3480"/>
              <w:bookmarkEnd w:id="3481"/>
            </w:del>
          </w:p>
        </w:tc>
        <w:tc>
          <w:tcPr>
            <w:tcW w:w="952" w:type="dxa"/>
            <w:tcBorders>
              <w:top w:val="nil"/>
              <w:left w:val="nil"/>
              <w:bottom w:val="single" w:sz="4" w:space="0" w:color="000000"/>
              <w:right w:val="single" w:sz="4" w:space="0" w:color="000000"/>
            </w:tcBorders>
            <w:shd w:val="clear" w:color="000000" w:fill="BDD7EE"/>
            <w:noWrap/>
            <w:vAlign w:val="bottom"/>
            <w:hideMark/>
          </w:tcPr>
          <w:p w14:paraId="04780966" w14:textId="02793854" w:rsidR="00067C6D" w:rsidRPr="00F86424" w:rsidDel="002739DA" w:rsidRDefault="00067C6D" w:rsidP="003228B4">
            <w:pPr>
              <w:numPr>
                <w:ilvl w:val="0"/>
                <w:numId w:val="47"/>
              </w:numPr>
              <w:spacing w:after="0" w:line="240" w:lineRule="auto"/>
              <w:jc w:val="center"/>
              <w:rPr>
                <w:del w:id="3482" w:author="anna.resch88@gmail.com" w:date="2022-01-03T16:08:00Z"/>
                <w:rFonts w:asciiTheme="majorHAnsi" w:eastAsia="Times New Roman" w:hAnsiTheme="majorHAnsi" w:cstheme="majorHAnsi"/>
                <w:color w:val="000000"/>
                <w:lang w:val="en-US" w:eastAsia="de-DE"/>
                <w:rPrChange w:id="3483" w:author="anna.resch88@gmail.com" w:date="2022-01-04T09:34:00Z">
                  <w:rPr>
                    <w:del w:id="3484" w:author="anna.resch88@gmail.com" w:date="2022-01-03T16:08:00Z"/>
                    <w:rFonts w:asciiTheme="majorHAnsi" w:eastAsia="Times New Roman" w:hAnsiTheme="majorHAnsi" w:cstheme="majorHAnsi"/>
                    <w:color w:val="000000"/>
                    <w:lang w:eastAsia="de-DE"/>
                  </w:rPr>
                </w:rPrChange>
              </w:rPr>
            </w:pPr>
            <w:del w:id="3485" w:author="anna.resch88@gmail.com" w:date="2022-01-03T16:08:00Z">
              <w:r w:rsidRPr="00F86424" w:rsidDel="002739DA">
                <w:rPr>
                  <w:rFonts w:asciiTheme="majorHAnsi" w:eastAsia="Times New Roman" w:hAnsiTheme="majorHAnsi" w:cstheme="majorHAnsi"/>
                  <w:color w:val="000000"/>
                  <w:lang w:val="en-US" w:eastAsia="de-DE"/>
                  <w:rPrChange w:id="3486" w:author="anna.resch88@gmail.com" w:date="2022-01-04T09:34:00Z">
                    <w:rPr>
                      <w:rFonts w:asciiTheme="majorHAnsi" w:eastAsia="Times New Roman" w:hAnsiTheme="majorHAnsi" w:cstheme="majorHAnsi"/>
                      <w:color w:val="000000"/>
                      <w:lang w:eastAsia="de-DE"/>
                    </w:rPr>
                  </w:rPrChange>
                </w:rPr>
                <w:delText>Ru(II)bpy</w:delText>
              </w:r>
              <w:bookmarkStart w:id="3487" w:name="_Toc92186841"/>
              <w:bookmarkStart w:id="3488" w:name="_Toc92187533"/>
              <w:bookmarkStart w:id="3489" w:name="_Toc92188225"/>
              <w:bookmarkStart w:id="3490" w:name="_Toc92188915"/>
              <w:bookmarkStart w:id="3491" w:name="_Toc92189570"/>
              <w:bookmarkStart w:id="3492" w:name="_Toc92190226"/>
              <w:bookmarkStart w:id="3493" w:name="_Toc92190882"/>
              <w:bookmarkEnd w:id="3487"/>
              <w:bookmarkEnd w:id="3488"/>
              <w:bookmarkEnd w:id="3489"/>
              <w:bookmarkEnd w:id="3490"/>
              <w:bookmarkEnd w:id="3491"/>
              <w:bookmarkEnd w:id="3492"/>
              <w:bookmarkEnd w:id="3493"/>
            </w:del>
          </w:p>
        </w:tc>
        <w:tc>
          <w:tcPr>
            <w:tcW w:w="1081" w:type="dxa"/>
            <w:tcBorders>
              <w:top w:val="nil"/>
              <w:left w:val="nil"/>
              <w:bottom w:val="single" w:sz="4" w:space="0" w:color="000000"/>
              <w:right w:val="single" w:sz="4" w:space="0" w:color="000000"/>
            </w:tcBorders>
            <w:shd w:val="clear" w:color="000000" w:fill="BDD7EE"/>
            <w:noWrap/>
            <w:vAlign w:val="bottom"/>
            <w:hideMark/>
          </w:tcPr>
          <w:p w14:paraId="0C0D4894" w14:textId="6A6A2E35" w:rsidR="00067C6D" w:rsidRPr="00F86424" w:rsidDel="002739DA" w:rsidRDefault="00067C6D" w:rsidP="003228B4">
            <w:pPr>
              <w:numPr>
                <w:ilvl w:val="0"/>
                <w:numId w:val="47"/>
              </w:numPr>
              <w:spacing w:after="0" w:line="240" w:lineRule="auto"/>
              <w:jc w:val="center"/>
              <w:rPr>
                <w:del w:id="3494" w:author="anna.resch88@gmail.com" w:date="2022-01-03T16:08:00Z"/>
                <w:rFonts w:asciiTheme="majorHAnsi" w:eastAsia="Times New Roman" w:hAnsiTheme="majorHAnsi" w:cstheme="majorHAnsi"/>
                <w:color w:val="000000"/>
                <w:lang w:val="en-US" w:eastAsia="de-DE"/>
                <w:rPrChange w:id="3495" w:author="anna.resch88@gmail.com" w:date="2022-01-04T09:34:00Z">
                  <w:rPr>
                    <w:del w:id="3496" w:author="anna.resch88@gmail.com" w:date="2022-01-03T16:08:00Z"/>
                    <w:rFonts w:asciiTheme="majorHAnsi" w:eastAsia="Times New Roman" w:hAnsiTheme="majorHAnsi" w:cstheme="majorHAnsi"/>
                    <w:color w:val="000000"/>
                    <w:lang w:eastAsia="de-DE"/>
                  </w:rPr>
                </w:rPrChange>
              </w:rPr>
            </w:pPr>
            <w:del w:id="3497" w:author="anna.resch88@gmail.com" w:date="2022-01-03T16:08:00Z">
              <w:r w:rsidRPr="00F86424" w:rsidDel="002739DA">
                <w:rPr>
                  <w:rFonts w:asciiTheme="majorHAnsi" w:eastAsia="Times New Roman" w:hAnsiTheme="majorHAnsi" w:cstheme="majorHAnsi"/>
                  <w:color w:val="000000"/>
                  <w:lang w:val="en-US" w:eastAsia="de-DE"/>
                  <w:rPrChange w:id="3498" w:author="anna.resch88@gmail.com" w:date="2022-01-04T09:34:00Z">
                    <w:rPr>
                      <w:rFonts w:asciiTheme="majorHAnsi" w:eastAsia="Times New Roman" w:hAnsiTheme="majorHAnsi" w:cstheme="majorHAnsi"/>
                      <w:color w:val="000000"/>
                      <w:lang w:eastAsia="de-DE"/>
                    </w:rPr>
                  </w:rPrChange>
                </w:rPr>
                <w:delText>50.7</w:delText>
              </w:r>
              <w:bookmarkStart w:id="3499" w:name="_Toc92186842"/>
              <w:bookmarkStart w:id="3500" w:name="_Toc92187534"/>
              <w:bookmarkStart w:id="3501" w:name="_Toc92188226"/>
              <w:bookmarkStart w:id="3502" w:name="_Toc92188916"/>
              <w:bookmarkStart w:id="3503" w:name="_Toc92189571"/>
              <w:bookmarkStart w:id="3504" w:name="_Toc92190227"/>
              <w:bookmarkStart w:id="3505" w:name="_Toc92190883"/>
              <w:bookmarkEnd w:id="3499"/>
              <w:bookmarkEnd w:id="3500"/>
              <w:bookmarkEnd w:id="3501"/>
              <w:bookmarkEnd w:id="3502"/>
              <w:bookmarkEnd w:id="3503"/>
              <w:bookmarkEnd w:id="3504"/>
              <w:bookmarkEnd w:id="3505"/>
            </w:del>
          </w:p>
        </w:tc>
        <w:tc>
          <w:tcPr>
            <w:tcW w:w="1349" w:type="dxa"/>
            <w:tcBorders>
              <w:top w:val="nil"/>
              <w:left w:val="nil"/>
              <w:bottom w:val="single" w:sz="4" w:space="0" w:color="000000"/>
              <w:right w:val="single" w:sz="4" w:space="0" w:color="000000"/>
            </w:tcBorders>
            <w:shd w:val="clear" w:color="000000" w:fill="BDD7EE"/>
            <w:noWrap/>
            <w:vAlign w:val="bottom"/>
            <w:hideMark/>
          </w:tcPr>
          <w:p w14:paraId="74A603EB" w14:textId="4C9B35CD" w:rsidR="00067C6D" w:rsidRPr="00F86424" w:rsidDel="002739DA" w:rsidRDefault="00067C6D" w:rsidP="003228B4">
            <w:pPr>
              <w:numPr>
                <w:ilvl w:val="0"/>
                <w:numId w:val="47"/>
              </w:numPr>
              <w:spacing w:after="0" w:line="240" w:lineRule="auto"/>
              <w:jc w:val="center"/>
              <w:rPr>
                <w:del w:id="3506" w:author="anna.resch88@gmail.com" w:date="2022-01-03T16:08:00Z"/>
                <w:rFonts w:asciiTheme="majorHAnsi" w:eastAsia="Times New Roman" w:hAnsiTheme="majorHAnsi" w:cstheme="majorHAnsi"/>
                <w:color w:val="000000"/>
                <w:lang w:val="en-US" w:eastAsia="de-DE"/>
                <w:rPrChange w:id="3507" w:author="anna.resch88@gmail.com" w:date="2022-01-04T09:34:00Z">
                  <w:rPr>
                    <w:del w:id="3508" w:author="anna.resch88@gmail.com" w:date="2022-01-03T16:08:00Z"/>
                    <w:rFonts w:asciiTheme="majorHAnsi" w:eastAsia="Times New Roman" w:hAnsiTheme="majorHAnsi" w:cstheme="majorHAnsi"/>
                    <w:color w:val="000000"/>
                    <w:lang w:eastAsia="de-DE"/>
                  </w:rPr>
                </w:rPrChange>
              </w:rPr>
            </w:pPr>
            <w:del w:id="3509" w:author="anna.resch88@gmail.com" w:date="2022-01-03T16:08:00Z">
              <w:r w:rsidRPr="00F86424" w:rsidDel="002739DA">
                <w:rPr>
                  <w:rFonts w:asciiTheme="majorHAnsi" w:eastAsia="Times New Roman" w:hAnsiTheme="majorHAnsi" w:cstheme="majorHAnsi"/>
                  <w:color w:val="000000"/>
                  <w:lang w:val="en-US" w:eastAsia="de-DE"/>
                  <w:rPrChange w:id="3510" w:author="anna.resch88@gmail.com" w:date="2022-01-04T09:34:00Z">
                    <w:rPr>
                      <w:rFonts w:asciiTheme="majorHAnsi" w:eastAsia="Times New Roman" w:hAnsiTheme="majorHAnsi" w:cstheme="majorHAnsi"/>
                      <w:color w:val="000000"/>
                      <w:lang w:eastAsia="de-DE"/>
                    </w:rPr>
                  </w:rPrChange>
                </w:rPr>
                <w:delText>15</w:delText>
              </w:r>
              <w:bookmarkStart w:id="3511" w:name="_Toc92186843"/>
              <w:bookmarkStart w:id="3512" w:name="_Toc92187535"/>
              <w:bookmarkStart w:id="3513" w:name="_Toc92188227"/>
              <w:bookmarkStart w:id="3514" w:name="_Toc92188917"/>
              <w:bookmarkStart w:id="3515" w:name="_Toc92189572"/>
              <w:bookmarkStart w:id="3516" w:name="_Toc92190228"/>
              <w:bookmarkStart w:id="3517" w:name="_Toc92190884"/>
              <w:bookmarkEnd w:id="3511"/>
              <w:bookmarkEnd w:id="3512"/>
              <w:bookmarkEnd w:id="3513"/>
              <w:bookmarkEnd w:id="3514"/>
              <w:bookmarkEnd w:id="3515"/>
              <w:bookmarkEnd w:id="3516"/>
              <w:bookmarkEnd w:id="3517"/>
            </w:del>
          </w:p>
        </w:tc>
        <w:tc>
          <w:tcPr>
            <w:tcW w:w="892" w:type="dxa"/>
            <w:tcBorders>
              <w:top w:val="nil"/>
              <w:left w:val="nil"/>
              <w:bottom w:val="single" w:sz="4" w:space="0" w:color="000000"/>
              <w:right w:val="single" w:sz="4" w:space="0" w:color="000000"/>
            </w:tcBorders>
            <w:shd w:val="clear" w:color="000000" w:fill="BDD7EE"/>
            <w:noWrap/>
            <w:vAlign w:val="bottom"/>
            <w:hideMark/>
          </w:tcPr>
          <w:p w14:paraId="1FF14A61" w14:textId="3AC41CA5" w:rsidR="00067C6D" w:rsidRPr="00F86424" w:rsidDel="002739DA" w:rsidRDefault="00067C6D" w:rsidP="003228B4">
            <w:pPr>
              <w:numPr>
                <w:ilvl w:val="0"/>
                <w:numId w:val="47"/>
              </w:numPr>
              <w:spacing w:after="0" w:line="240" w:lineRule="auto"/>
              <w:jc w:val="center"/>
              <w:rPr>
                <w:del w:id="3518" w:author="anna.resch88@gmail.com" w:date="2022-01-03T16:08:00Z"/>
                <w:rFonts w:asciiTheme="majorHAnsi" w:eastAsia="Times New Roman" w:hAnsiTheme="majorHAnsi" w:cstheme="majorHAnsi"/>
                <w:color w:val="000000"/>
                <w:lang w:val="en-US" w:eastAsia="de-DE"/>
                <w:rPrChange w:id="3519" w:author="anna.resch88@gmail.com" w:date="2022-01-04T09:34:00Z">
                  <w:rPr>
                    <w:del w:id="3520" w:author="anna.resch88@gmail.com" w:date="2022-01-03T16:08:00Z"/>
                    <w:rFonts w:asciiTheme="majorHAnsi" w:eastAsia="Times New Roman" w:hAnsiTheme="majorHAnsi" w:cstheme="majorHAnsi"/>
                    <w:color w:val="000000"/>
                    <w:lang w:eastAsia="de-DE"/>
                  </w:rPr>
                </w:rPrChange>
              </w:rPr>
            </w:pPr>
            <w:del w:id="3521" w:author="anna.resch88@gmail.com" w:date="2022-01-03T16:08:00Z">
              <w:r w:rsidRPr="00F86424" w:rsidDel="002739DA">
                <w:rPr>
                  <w:rFonts w:asciiTheme="majorHAnsi" w:eastAsia="Times New Roman" w:hAnsiTheme="majorHAnsi" w:cstheme="majorHAnsi"/>
                  <w:color w:val="000000"/>
                  <w:lang w:val="en-US" w:eastAsia="de-DE"/>
                  <w:rPrChange w:id="3522" w:author="anna.resch88@gmail.com" w:date="2022-01-04T09:34:00Z">
                    <w:rPr>
                      <w:rFonts w:asciiTheme="majorHAnsi" w:eastAsia="Times New Roman" w:hAnsiTheme="majorHAnsi" w:cstheme="majorHAnsi"/>
                      <w:color w:val="000000"/>
                      <w:lang w:eastAsia="de-DE"/>
                    </w:rPr>
                  </w:rPrChange>
                </w:rPr>
                <w:delText>96.46</w:delText>
              </w:r>
              <w:bookmarkStart w:id="3523" w:name="_Toc92186844"/>
              <w:bookmarkStart w:id="3524" w:name="_Toc92187536"/>
              <w:bookmarkStart w:id="3525" w:name="_Toc92188228"/>
              <w:bookmarkStart w:id="3526" w:name="_Toc92188918"/>
              <w:bookmarkStart w:id="3527" w:name="_Toc92189573"/>
              <w:bookmarkStart w:id="3528" w:name="_Toc92190229"/>
              <w:bookmarkStart w:id="3529" w:name="_Toc92190885"/>
              <w:bookmarkEnd w:id="3523"/>
              <w:bookmarkEnd w:id="3524"/>
              <w:bookmarkEnd w:id="3525"/>
              <w:bookmarkEnd w:id="3526"/>
              <w:bookmarkEnd w:id="3527"/>
              <w:bookmarkEnd w:id="3528"/>
              <w:bookmarkEnd w:id="3529"/>
            </w:del>
          </w:p>
        </w:tc>
        <w:tc>
          <w:tcPr>
            <w:tcW w:w="743" w:type="dxa"/>
            <w:tcBorders>
              <w:top w:val="nil"/>
              <w:left w:val="nil"/>
              <w:bottom w:val="single" w:sz="4" w:space="0" w:color="000000"/>
              <w:right w:val="nil"/>
            </w:tcBorders>
            <w:shd w:val="clear" w:color="000000" w:fill="BDD7EE"/>
            <w:noWrap/>
            <w:vAlign w:val="bottom"/>
            <w:hideMark/>
          </w:tcPr>
          <w:p w14:paraId="06BF3665" w14:textId="5D23A37F" w:rsidR="00067C6D" w:rsidRPr="00F86424" w:rsidDel="002739DA" w:rsidRDefault="00067C6D" w:rsidP="003228B4">
            <w:pPr>
              <w:numPr>
                <w:ilvl w:val="0"/>
                <w:numId w:val="47"/>
              </w:numPr>
              <w:spacing w:after="0" w:line="240" w:lineRule="auto"/>
              <w:jc w:val="center"/>
              <w:rPr>
                <w:del w:id="3530" w:author="anna.resch88@gmail.com" w:date="2022-01-03T16:08:00Z"/>
                <w:rFonts w:asciiTheme="majorHAnsi" w:eastAsia="Times New Roman" w:hAnsiTheme="majorHAnsi" w:cstheme="majorHAnsi"/>
                <w:color w:val="000000"/>
                <w:lang w:val="en-US" w:eastAsia="de-DE"/>
                <w:rPrChange w:id="3531" w:author="anna.resch88@gmail.com" w:date="2022-01-04T09:34:00Z">
                  <w:rPr>
                    <w:del w:id="3532" w:author="anna.resch88@gmail.com" w:date="2022-01-03T16:08:00Z"/>
                    <w:rFonts w:asciiTheme="majorHAnsi" w:eastAsia="Times New Roman" w:hAnsiTheme="majorHAnsi" w:cstheme="majorHAnsi"/>
                    <w:color w:val="000000"/>
                    <w:lang w:eastAsia="de-DE"/>
                  </w:rPr>
                </w:rPrChange>
              </w:rPr>
            </w:pPr>
            <w:del w:id="3533" w:author="anna.resch88@gmail.com" w:date="2022-01-03T16:08:00Z">
              <w:r w:rsidRPr="00F86424" w:rsidDel="002739DA">
                <w:rPr>
                  <w:rFonts w:asciiTheme="majorHAnsi" w:eastAsia="Times New Roman" w:hAnsiTheme="majorHAnsi" w:cstheme="majorHAnsi"/>
                  <w:color w:val="000000"/>
                  <w:lang w:val="en-US" w:eastAsia="de-DE"/>
                  <w:rPrChange w:id="3534" w:author="anna.resch88@gmail.com" w:date="2022-01-04T09:34:00Z">
                    <w:rPr>
                      <w:rFonts w:asciiTheme="majorHAnsi" w:eastAsia="Times New Roman" w:hAnsiTheme="majorHAnsi" w:cstheme="majorHAnsi"/>
                      <w:color w:val="000000"/>
                      <w:lang w:eastAsia="de-DE"/>
                    </w:rPr>
                  </w:rPrChange>
                </w:rPr>
                <w:delText>7.77</w:delText>
              </w:r>
              <w:bookmarkStart w:id="3535" w:name="_Toc92186845"/>
              <w:bookmarkStart w:id="3536" w:name="_Toc92187537"/>
              <w:bookmarkStart w:id="3537" w:name="_Toc92188229"/>
              <w:bookmarkStart w:id="3538" w:name="_Toc92188919"/>
              <w:bookmarkStart w:id="3539" w:name="_Toc92189574"/>
              <w:bookmarkStart w:id="3540" w:name="_Toc92190230"/>
              <w:bookmarkStart w:id="3541" w:name="_Toc92190886"/>
              <w:bookmarkEnd w:id="3535"/>
              <w:bookmarkEnd w:id="3536"/>
              <w:bookmarkEnd w:id="3537"/>
              <w:bookmarkEnd w:id="3538"/>
              <w:bookmarkEnd w:id="3539"/>
              <w:bookmarkEnd w:id="3540"/>
              <w:bookmarkEnd w:id="3541"/>
            </w:del>
          </w:p>
        </w:tc>
        <w:tc>
          <w:tcPr>
            <w:tcW w:w="989" w:type="dxa"/>
            <w:tcBorders>
              <w:top w:val="nil"/>
              <w:left w:val="single" w:sz="4" w:space="0" w:color="auto"/>
              <w:bottom w:val="nil"/>
              <w:right w:val="single" w:sz="4" w:space="0" w:color="auto"/>
            </w:tcBorders>
            <w:shd w:val="clear" w:color="000000" w:fill="BDD7EE"/>
            <w:noWrap/>
            <w:vAlign w:val="bottom"/>
            <w:hideMark/>
          </w:tcPr>
          <w:p w14:paraId="70967B48" w14:textId="3B443899" w:rsidR="00067C6D" w:rsidRPr="00F86424" w:rsidDel="002739DA" w:rsidRDefault="00067C6D" w:rsidP="003228B4">
            <w:pPr>
              <w:numPr>
                <w:ilvl w:val="0"/>
                <w:numId w:val="47"/>
              </w:numPr>
              <w:spacing w:after="0" w:line="240" w:lineRule="auto"/>
              <w:jc w:val="center"/>
              <w:rPr>
                <w:del w:id="3542" w:author="anna.resch88@gmail.com" w:date="2022-01-03T16:08:00Z"/>
                <w:rFonts w:asciiTheme="majorHAnsi" w:eastAsia="Times New Roman" w:hAnsiTheme="majorHAnsi" w:cstheme="majorHAnsi"/>
                <w:color w:val="000000"/>
                <w:lang w:val="en-US" w:eastAsia="de-DE"/>
                <w:rPrChange w:id="3543" w:author="anna.resch88@gmail.com" w:date="2022-01-04T09:34:00Z">
                  <w:rPr>
                    <w:del w:id="3544" w:author="anna.resch88@gmail.com" w:date="2022-01-03T16:08:00Z"/>
                    <w:rFonts w:asciiTheme="majorHAnsi" w:eastAsia="Times New Roman" w:hAnsiTheme="majorHAnsi" w:cstheme="majorHAnsi"/>
                    <w:color w:val="000000"/>
                    <w:lang w:eastAsia="de-DE"/>
                  </w:rPr>
                </w:rPrChange>
              </w:rPr>
            </w:pPr>
            <w:bookmarkStart w:id="3545" w:name="_Toc92186846"/>
            <w:bookmarkStart w:id="3546" w:name="_Toc92187538"/>
            <w:bookmarkStart w:id="3547" w:name="_Toc92188230"/>
            <w:bookmarkStart w:id="3548" w:name="_Toc92188920"/>
            <w:bookmarkStart w:id="3549" w:name="_Toc92189575"/>
            <w:bookmarkStart w:id="3550" w:name="_Toc92190231"/>
            <w:bookmarkStart w:id="3551" w:name="_Toc92190887"/>
            <w:bookmarkEnd w:id="3545"/>
            <w:bookmarkEnd w:id="3546"/>
            <w:bookmarkEnd w:id="3547"/>
            <w:bookmarkEnd w:id="3548"/>
            <w:bookmarkEnd w:id="3549"/>
            <w:bookmarkEnd w:id="3550"/>
            <w:bookmarkEnd w:id="3551"/>
          </w:p>
        </w:tc>
        <w:tc>
          <w:tcPr>
            <w:tcW w:w="898" w:type="dxa"/>
            <w:tcBorders>
              <w:top w:val="nil"/>
              <w:left w:val="nil"/>
              <w:bottom w:val="nil"/>
              <w:right w:val="single" w:sz="4" w:space="0" w:color="auto"/>
            </w:tcBorders>
            <w:shd w:val="clear" w:color="000000" w:fill="BDD7EE"/>
            <w:noWrap/>
            <w:vAlign w:val="bottom"/>
            <w:hideMark/>
          </w:tcPr>
          <w:p w14:paraId="58047B01" w14:textId="433C09EB" w:rsidR="00067C6D" w:rsidRPr="00F86424" w:rsidDel="002739DA" w:rsidRDefault="00067C6D" w:rsidP="003228B4">
            <w:pPr>
              <w:numPr>
                <w:ilvl w:val="0"/>
                <w:numId w:val="47"/>
              </w:numPr>
              <w:spacing w:after="0" w:line="240" w:lineRule="auto"/>
              <w:jc w:val="center"/>
              <w:rPr>
                <w:del w:id="3552" w:author="anna.resch88@gmail.com" w:date="2022-01-03T16:08:00Z"/>
                <w:rFonts w:asciiTheme="majorHAnsi" w:eastAsia="Times New Roman" w:hAnsiTheme="majorHAnsi" w:cstheme="majorHAnsi"/>
                <w:color w:val="000000"/>
                <w:lang w:val="en-US" w:eastAsia="de-DE"/>
                <w:rPrChange w:id="3553" w:author="anna.resch88@gmail.com" w:date="2022-01-04T09:34:00Z">
                  <w:rPr>
                    <w:del w:id="3554" w:author="anna.resch88@gmail.com" w:date="2022-01-03T16:08:00Z"/>
                    <w:rFonts w:asciiTheme="majorHAnsi" w:eastAsia="Times New Roman" w:hAnsiTheme="majorHAnsi" w:cstheme="majorHAnsi"/>
                    <w:color w:val="000000"/>
                    <w:lang w:eastAsia="de-DE"/>
                  </w:rPr>
                </w:rPrChange>
              </w:rPr>
            </w:pPr>
            <w:bookmarkStart w:id="3555" w:name="_Toc92186847"/>
            <w:bookmarkStart w:id="3556" w:name="_Toc92187539"/>
            <w:bookmarkStart w:id="3557" w:name="_Toc92188231"/>
            <w:bookmarkStart w:id="3558" w:name="_Toc92188921"/>
            <w:bookmarkStart w:id="3559" w:name="_Toc92189576"/>
            <w:bookmarkStart w:id="3560" w:name="_Toc92190232"/>
            <w:bookmarkStart w:id="3561" w:name="_Toc92190888"/>
            <w:bookmarkEnd w:id="3555"/>
            <w:bookmarkEnd w:id="3556"/>
            <w:bookmarkEnd w:id="3557"/>
            <w:bookmarkEnd w:id="3558"/>
            <w:bookmarkEnd w:id="3559"/>
            <w:bookmarkEnd w:id="3560"/>
            <w:bookmarkEnd w:id="3561"/>
          </w:p>
        </w:tc>
        <w:bookmarkStart w:id="3562" w:name="_Toc92186848"/>
        <w:bookmarkStart w:id="3563" w:name="_Toc92187540"/>
        <w:bookmarkStart w:id="3564" w:name="_Toc92188232"/>
        <w:bookmarkStart w:id="3565" w:name="_Toc92188922"/>
        <w:bookmarkStart w:id="3566" w:name="_Toc92189577"/>
        <w:bookmarkStart w:id="3567" w:name="_Toc92190233"/>
        <w:bookmarkStart w:id="3568" w:name="_Toc92190889"/>
        <w:bookmarkEnd w:id="3562"/>
        <w:bookmarkEnd w:id="3563"/>
        <w:bookmarkEnd w:id="3564"/>
        <w:bookmarkEnd w:id="3565"/>
        <w:bookmarkEnd w:id="3566"/>
        <w:bookmarkEnd w:id="3567"/>
        <w:bookmarkEnd w:id="3568"/>
      </w:tr>
      <w:tr w:rsidR="00067C6D" w:rsidRPr="009E3BE9" w:rsidDel="002739DA" w14:paraId="4542F369" w14:textId="3D5CE3E7" w:rsidTr="00D830B0">
        <w:trPr>
          <w:trHeight w:val="290"/>
          <w:del w:id="3569" w:author="anna.resch88@gmail.com" w:date="2022-01-03T16:08:00Z"/>
        </w:trPr>
        <w:tc>
          <w:tcPr>
            <w:tcW w:w="2620" w:type="dxa"/>
            <w:tcBorders>
              <w:top w:val="nil"/>
              <w:left w:val="single" w:sz="4" w:space="0" w:color="000000"/>
              <w:bottom w:val="single" w:sz="4" w:space="0" w:color="000000"/>
              <w:right w:val="single" w:sz="4" w:space="0" w:color="000000"/>
            </w:tcBorders>
            <w:shd w:val="clear" w:color="000000" w:fill="BDD7EE"/>
            <w:vAlign w:val="bottom"/>
            <w:hideMark/>
          </w:tcPr>
          <w:p w14:paraId="10A4BB94" w14:textId="0A42B6CA" w:rsidR="00067C6D" w:rsidRPr="00F86424" w:rsidDel="002739DA" w:rsidRDefault="00067C6D" w:rsidP="003228B4">
            <w:pPr>
              <w:numPr>
                <w:ilvl w:val="0"/>
                <w:numId w:val="47"/>
              </w:numPr>
              <w:spacing w:after="0" w:line="240" w:lineRule="auto"/>
              <w:jc w:val="both"/>
              <w:rPr>
                <w:del w:id="3570" w:author="anna.resch88@gmail.com" w:date="2022-01-03T16:08:00Z"/>
                <w:rFonts w:asciiTheme="majorHAnsi" w:eastAsia="Times New Roman" w:hAnsiTheme="majorHAnsi" w:cstheme="majorHAnsi"/>
                <w:color w:val="000000"/>
                <w:lang w:val="en-US" w:eastAsia="de-DE"/>
                <w:rPrChange w:id="3571" w:author="anna.resch88@gmail.com" w:date="2022-01-04T09:34:00Z">
                  <w:rPr>
                    <w:del w:id="3572" w:author="anna.resch88@gmail.com" w:date="2022-01-03T16:08:00Z"/>
                    <w:rFonts w:asciiTheme="majorHAnsi" w:eastAsia="Times New Roman" w:hAnsiTheme="majorHAnsi" w:cstheme="majorHAnsi"/>
                    <w:color w:val="000000"/>
                    <w:lang w:eastAsia="de-DE"/>
                  </w:rPr>
                </w:rPrChange>
              </w:rPr>
            </w:pPr>
            <w:del w:id="3573" w:author="anna.resch88@gmail.com" w:date="2022-01-03T16:08:00Z">
              <w:r w:rsidRPr="00F86424" w:rsidDel="002739DA">
                <w:rPr>
                  <w:rFonts w:asciiTheme="majorHAnsi" w:eastAsia="Times New Roman" w:hAnsiTheme="majorHAnsi" w:cstheme="majorHAnsi"/>
                  <w:color w:val="000000"/>
                  <w:lang w:val="en-US" w:eastAsia="de-DE"/>
                  <w:rPrChange w:id="3574" w:author="anna.resch88@gmail.com" w:date="2022-01-04T09:34:00Z">
                    <w:rPr>
                      <w:rFonts w:asciiTheme="majorHAnsi" w:eastAsia="Times New Roman" w:hAnsiTheme="majorHAnsi" w:cstheme="majorHAnsi"/>
                      <w:color w:val="000000"/>
                      <w:lang w:eastAsia="de-DE"/>
                    </w:rPr>
                  </w:rPrChange>
                </w:rPr>
                <w:delText>ULD-V40-ULD, sample 2</w:delText>
              </w:r>
              <w:bookmarkStart w:id="3575" w:name="_Toc92186849"/>
              <w:bookmarkStart w:id="3576" w:name="_Toc92187541"/>
              <w:bookmarkStart w:id="3577" w:name="_Toc92188233"/>
              <w:bookmarkStart w:id="3578" w:name="_Toc92188923"/>
              <w:bookmarkStart w:id="3579" w:name="_Toc92189578"/>
              <w:bookmarkStart w:id="3580" w:name="_Toc92190234"/>
              <w:bookmarkStart w:id="3581" w:name="_Toc92190890"/>
              <w:bookmarkEnd w:id="3575"/>
              <w:bookmarkEnd w:id="3576"/>
              <w:bookmarkEnd w:id="3577"/>
              <w:bookmarkEnd w:id="3578"/>
              <w:bookmarkEnd w:id="3579"/>
              <w:bookmarkEnd w:id="3580"/>
              <w:bookmarkEnd w:id="3581"/>
            </w:del>
          </w:p>
        </w:tc>
        <w:tc>
          <w:tcPr>
            <w:tcW w:w="859" w:type="dxa"/>
            <w:tcBorders>
              <w:top w:val="nil"/>
              <w:left w:val="nil"/>
              <w:bottom w:val="single" w:sz="4" w:space="0" w:color="000000"/>
              <w:right w:val="single" w:sz="4" w:space="0" w:color="000000"/>
            </w:tcBorders>
            <w:shd w:val="clear" w:color="000000" w:fill="BDD7EE"/>
            <w:noWrap/>
            <w:vAlign w:val="bottom"/>
            <w:hideMark/>
          </w:tcPr>
          <w:p w14:paraId="1ABCC8C0" w14:textId="71F177C2" w:rsidR="00067C6D" w:rsidRPr="00F86424" w:rsidDel="002739DA" w:rsidRDefault="00067C6D" w:rsidP="003228B4">
            <w:pPr>
              <w:numPr>
                <w:ilvl w:val="0"/>
                <w:numId w:val="47"/>
              </w:numPr>
              <w:spacing w:after="0" w:line="240" w:lineRule="auto"/>
              <w:jc w:val="center"/>
              <w:rPr>
                <w:del w:id="3582" w:author="anna.resch88@gmail.com" w:date="2022-01-03T16:08:00Z"/>
                <w:rFonts w:asciiTheme="majorHAnsi" w:eastAsia="Times New Roman" w:hAnsiTheme="majorHAnsi" w:cstheme="majorHAnsi"/>
                <w:color w:val="000000"/>
                <w:lang w:val="en-US" w:eastAsia="de-DE"/>
                <w:rPrChange w:id="3583" w:author="anna.resch88@gmail.com" w:date="2022-01-04T09:34:00Z">
                  <w:rPr>
                    <w:del w:id="3584" w:author="anna.resch88@gmail.com" w:date="2022-01-03T16:08:00Z"/>
                    <w:rFonts w:asciiTheme="majorHAnsi" w:eastAsia="Times New Roman" w:hAnsiTheme="majorHAnsi" w:cstheme="majorHAnsi"/>
                    <w:color w:val="000000"/>
                    <w:lang w:eastAsia="de-DE"/>
                  </w:rPr>
                </w:rPrChange>
              </w:rPr>
            </w:pPr>
            <w:del w:id="3585" w:author="anna.resch88@gmail.com" w:date="2022-01-03T16:08:00Z">
              <w:r w:rsidRPr="00F86424" w:rsidDel="002739DA">
                <w:rPr>
                  <w:rFonts w:asciiTheme="majorHAnsi" w:eastAsia="Times New Roman" w:hAnsiTheme="majorHAnsi" w:cstheme="majorHAnsi"/>
                  <w:color w:val="000000"/>
                  <w:lang w:val="en-US" w:eastAsia="de-DE"/>
                  <w:rPrChange w:id="3586" w:author="anna.resch88@gmail.com" w:date="2022-01-04T09:34:00Z">
                    <w:rPr>
                      <w:rFonts w:asciiTheme="majorHAnsi" w:eastAsia="Times New Roman" w:hAnsiTheme="majorHAnsi" w:cstheme="majorHAnsi"/>
                      <w:color w:val="000000"/>
                      <w:lang w:eastAsia="de-DE"/>
                    </w:rPr>
                  </w:rPrChange>
                </w:rPr>
                <w:delText>20%</w:delText>
              </w:r>
              <w:bookmarkStart w:id="3587" w:name="_Toc92186850"/>
              <w:bookmarkStart w:id="3588" w:name="_Toc92187542"/>
              <w:bookmarkStart w:id="3589" w:name="_Toc92188234"/>
              <w:bookmarkStart w:id="3590" w:name="_Toc92188924"/>
              <w:bookmarkStart w:id="3591" w:name="_Toc92189579"/>
              <w:bookmarkStart w:id="3592" w:name="_Toc92190235"/>
              <w:bookmarkStart w:id="3593" w:name="_Toc92190891"/>
              <w:bookmarkEnd w:id="3587"/>
              <w:bookmarkEnd w:id="3588"/>
              <w:bookmarkEnd w:id="3589"/>
              <w:bookmarkEnd w:id="3590"/>
              <w:bookmarkEnd w:id="3591"/>
              <w:bookmarkEnd w:id="3592"/>
              <w:bookmarkEnd w:id="3593"/>
            </w:del>
          </w:p>
        </w:tc>
        <w:tc>
          <w:tcPr>
            <w:tcW w:w="937" w:type="dxa"/>
            <w:tcBorders>
              <w:top w:val="nil"/>
              <w:left w:val="nil"/>
              <w:bottom w:val="single" w:sz="4" w:space="0" w:color="auto"/>
              <w:right w:val="single" w:sz="4" w:space="0" w:color="auto"/>
            </w:tcBorders>
            <w:shd w:val="clear" w:color="000000" w:fill="BDD7EE"/>
            <w:noWrap/>
            <w:vAlign w:val="bottom"/>
            <w:hideMark/>
          </w:tcPr>
          <w:p w14:paraId="576E3920" w14:textId="3931648D" w:rsidR="00067C6D" w:rsidRPr="00F86424" w:rsidDel="002739DA" w:rsidRDefault="00067C6D" w:rsidP="003228B4">
            <w:pPr>
              <w:numPr>
                <w:ilvl w:val="0"/>
                <w:numId w:val="47"/>
              </w:numPr>
              <w:spacing w:after="0" w:line="240" w:lineRule="auto"/>
              <w:jc w:val="center"/>
              <w:rPr>
                <w:del w:id="3594" w:author="anna.resch88@gmail.com" w:date="2022-01-03T16:08:00Z"/>
                <w:rFonts w:asciiTheme="majorHAnsi" w:eastAsia="Times New Roman" w:hAnsiTheme="majorHAnsi" w:cstheme="majorHAnsi"/>
                <w:color w:val="000000"/>
                <w:lang w:val="en-US" w:eastAsia="de-DE"/>
                <w:rPrChange w:id="3595" w:author="anna.resch88@gmail.com" w:date="2022-01-04T09:34:00Z">
                  <w:rPr>
                    <w:del w:id="3596" w:author="anna.resch88@gmail.com" w:date="2022-01-03T16:08:00Z"/>
                    <w:rFonts w:asciiTheme="majorHAnsi" w:eastAsia="Times New Roman" w:hAnsiTheme="majorHAnsi" w:cstheme="majorHAnsi"/>
                    <w:color w:val="000000"/>
                    <w:lang w:eastAsia="de-DE"/>
                  </w:rPr>
                </w:rPrChange>
              </w:rPr>
            </w:pPr>
            <w:del w:id="3597" w:author="anna.resch88@gmail.com" w:date="2022-01-03T16:08:00Z">
              <w:r w:rsidRPr="00F86424" w:rsidDel="002739DA">
                <w:rPr>
                  <w:rFonts w:asciiTheme="majorHAnsi" w:eastAsia="Times New Roman" w:hAnsiTheme="majorHAnsi" w:cstheme="majorHAnsi"/>
                  <w:color w:val="000000"/>
                  <w:lang w:val="en-US" w:eastAsia="de-DE"/>
                  <w:rPrChange w:id="3598" w:author="anna.resch88@gmail.com" w:date="2022-01-04T09:34:00Z">
                    <w:rPr>
                      <w:rFonts w:asciiTheme="majorHAnsi" w:eastAsia="Times New Roman" w:hAnsiTheme="majorHAnsi" w:cstheme="majorHAnsi"/>
                      <w:color w:val="000000"/>
                      <w:lang w:eastAsia="de-DE"/>
                    </w:rPr>
                  </w:rPrChange>
                </w:rPr>
                <w:delText>water</w:delText>
              </w:r>
              <w:bookmarkStart w:id="3599" w:name="_Toc92186851"/>
              <w:bookmarkStart w:id="3600" w:name="_Toc92187543"/>
              <w:bookmarkStart w:id="3601" w:name="_Toc92188235"/>
              <w:bookmarkStart w:id="3602" w:name="_Toc92188925"/>
              <w:bookmarkStart w:id="3603" w:name="_Toc92189580"/>
              <w:bookmarkStart w:id="3604" w:name="_Toc92190236"/>
              <w:bookmarkStart w:id="3605" w:name="_Toc92190892"/>
              <w:bookmarkEnd w:id="3599"/>
              <w:bookmarkEnd w:id="3600"/>
              <w:bookmarkEnd w:id="3601"/>
              <w:bookmarkEnd w:id="3602"/>
              <w:bookmarkEnd w:id="3603"/>
              <w:bookmarkEnd w:id="3604"/>
              <w:bookmarkEnd w:id="3605"/>
            </w:del>
          </w:p>
        </w:tc>
        <w:tc>
          <w:tcPr>
            <w:tcW w:w="952" w:type="dxa"/>
            <w:tcBorders>
              <w:top w:val="nil"/>
              <w:left w:val="nil"/>
              <w:bottom w:val="single" w:sz="4" w:space="0" w:color="000000"/>
              <w:right w:val="single" w:sz="4" w:space="0" w:color="000000"/>
            </w:tcBorders>
            <w:shd w:val="clear" w:color="000000" w:fill="BDD7EE"/>
            <w:noWrap/>
            <w:vAlign w:val="bottom"/>
            <w:hideMark/>
          </w:tcPr>
          <w:p w14:paraId="3A92767D" w14:textId="2C05306D" w:rsidR="00067C6D" w:rsidRPr="00F86424" w:rsidDel="002739DA" w:rsidRDefault="00067C6D" w:rsidP="003228B4">
            <w:pPr>
              <w:numPr>
                <w:ilvl w:val="0"/>
                <w:numId w:val="47"/>
              </w:numPr>
              <w:spacing w:after="0" w:line="240" w:lineRule="auto"/>
              <w:jc w:val="center"/>
              <w:rPr>
                <w:del w:id="3606" w:author="anna.resch88@gmail.com" w:date="2022-01-03T16:08:00Z"/>
                <w:rFonts w:asciiTheme="majorHAnsi" w:eastAsia="Times New Roman" w:hAnsiTheme="majorHAnsi" w:cstheme="majorHAnsi"/>
                <w:color w:val="000000"/>
                <w:lang w:val="en-US" w:eastAsia="de-DE"/>
                <w:rPrChange w:id="3607" w:author="anna.resch88@gmail.com" w:date="2022-01-04T09:34:00Z">
                  <w:rPr>
                    <w:del w:id="3608" w:author="anna.resch88@gmail.com" w:date="2022-01-03T16:08:00Z"/>
                    <w:rFonts w:asciiTheme="majorHAnsi" w:eastAsia="Times New Roman" w:hAnsiTheme="majorHAnsi" w:cstheme="majorHAnsi"/>
                    <w:color w:val="000000"/>
                    <w:lang w:eastAsia="de-DE"/>
                  </w:rPr>
                </w:rPrChange>
              </w:rPr>
            </w:pPr>
            <w:del w:id="3609" w:author="anna.resch88@gmail.com" w:date="2022-01-03T16:08:00Z">
              <w:r w:rsidRPr="00F86424" w:rsidDel="002739DA">
                <w:rPr>
                  <w:rFonts w:asciiTheme="majorHAnsi" w:eastAsia="Times New Roman" w:hAnsiTheme="majorHAnsi" w:cstheme="majorHAnsi"/>
                  <w:color w:val="000000"/>
                  <w:lang w:val="en-US" w:eastAsia="de-DE"/>
                  <w:rPrChange w:id="3610" w:author="anna.resch88@gmail.com" w:date="2022-01-04T09:34:00Z">
                    <w:rPr>
                      <w:rFonts w:asciiTheme="majorHAnsi" w:eastAsia="Times New Roman" w:hAnsiTheme="majorHAnsi" w:cstheme="majorHAnsi"/>
                      <w:color w:val="000000"/>
                      <w:lang w:eastAsia="de-DE"/>
                    </w:rPr>
                  </w:rPrChange>
                </w:rPr>
                <w:delText>Ru(II)bpy</w:delText>
              </w:r>
              <w:bookmarkStart w:id="3611" w:name="_Toc92186852"/>
              <w:bookmarkStart w:id="3612" w:name="_Toc92187544"/>
              <w:bookmarkStart w:id="3613" w:name="_Toc92188236"/>
              <w:bookmarkStart w:id="3614" w:name="_Toc92188926"/>
              <w:bookmarkStart w:id="3615" w:name="_Toc92189581"/>
              <w:bookmarkStart w:id="3616" w:name="_Toc92190237"/>
              <w:bookmarkStart w:id="3617" w:name="_Toc92190893"/>
              <w:bookmarkEnd w:id="3611"/>
              <w:bookmarkEnd w:id="3612"/>
              <w:bookmarkEnd w:id="3613"/>
              <w:bookmarkEnd w:id="3614"/>
              <w:bookmarkEnd w:id="3615"/>
              <w:bookmarkEnd w:id="3616"/>
              <w:bookmarkEnd w:id="3617"/>
            </w:del>
          </w:p>
        </w:tc>
        <w:tc>
          <w:tcPr>
            <w:tcW w:w="1081" w:type="dxa"/>
            <w:tcBorders>
              <w:top w:val="nil"/>
              <w:left w:val="nil"/>
              <w:bottom w:val="single" w:sz="4" w:space="0" w:color="000000"/>
              <w:right w:val="single" w:sz="4" w:space="0" w:color="000000"/>
            </w:tcBorders>
            <w:shd w:val="clear" w:color="000000" w:fill="BDD7EE"/>
            <w:noWrap/>
            <w:vAlign w:val="bottom"/>
            <w:hideMark/>
          </w:tcPr>
          <w:p w14:paraId="1FD86889" w14:textId="79CD900D" w:rsidR="00067C6D" w:rsidRPr="00F86424" w:rsidDel="002739DA" w:rsidRDefault="00067C6D" w:rsidP="003228B4">
            <w:pPr>
              <w:numPr>
                <w:ilvl w:val="0"/>
                <w:numId w:val="47"/>
              </w:numPr>
              <w:spacing w:after="0" w:line="240" w:lineRule="auto"/>
              <w:jc w:val="center"/>
              <w:rPr>
                <w:del w:id="3618" w:author="anna.resch88@gmail.com" w:date="2022-01-03T16:08:00Z"/>
                <w:rFonts w:asciiTheme="majorHAnsi" w:eastAsia="Times New Roman" w:hAnsiTheme="majorHAnsi" w:cstheme="majorHAnsi"/>
                <w:color w:val="000000"/>
                <w:lang w:val="en-US" w:eastAsia="de-DE"/>
                <w:rPrChange w:id="3619" w:author="anna.resch88@gmail.com" w:date="2022-01-04T09:34:00Z">
                  <w:rPr>
                    <w:del w:id="3620" w:author="anna.resch88@gmail.com" w:date="2022-01-03T16:08:00Z"/>
                    <w:rFonts w:asciiTheme="majorHAnsi" w:eastAsia="Times New Roman" w:hAnsiTheme="majorHAnsi" w:cstheme="majorHAnsi"/>
                    <w:color w:val="000000"/>
                    <w:lang w:eastAsia="de-DE"/>
                  </w:rPr>
                </w:rPrChange>
              </w:rPr>
            </w:pPr>
            <w:del w:id="3621" w:author="anna.resch88@gmail.com" w:date="2022-01-03T16:08:00Z">
              <w:r w:rsidRPr="00F86424" w:rsidDel="002739DA">
                <w:rPr>
                  <w:rFonts w:asciiTheme="majorHAnsi" w:eastAsia="Times New Roman" w:hAnsiTheme="majorHAnsi" w:cstheme="majorHAnsi"/>
                  <w:color w:val="000000"/>
                  <w:lang w:val="en-US" w:eastAsia="de-DE"/>
                  <w:rPrChange w:id="3622" w:author="anna.resch88@gmail.com" w:date="2022-01-04T09:34:00Z">
                    <w:rPr>
                      <w:rFonts w:asciiTheme="majorHAnsi" w:eastAsia="Times New Roman" w:hAnsiTheme="majorHAnsi" w:cstheme="majorHAnsi"/>
                      <w:color w:val="000000"/>
                      <w:lang w:eastAsia="de-DE"/>
                    </w:rPr>
                  </w:rPrChange>
                </w:rPr>
                <w:delText>50.7</w:delText>
              </w:r>
              <w:bookmarkStart w:id="3623" w:name="_Toc92186853"/>
              <w:bookmarkStart w:id="3624" w:name="_Toc92187545"/>
              <w:bookmarkStart w:id="3625" w:name="_Toc92188237"/>
              <w:bookmarkStart w:id="3626" w:name="_Toc92188927"/>
              <w:bookmarkStart w:id="3627" w:name="_Toc92189582"/>
              <w:bookmarkStart w:id="3628" w:name="_Toc92190238"/>
              <w:bookmarkStart w:id="3629" w:name="_Toc92190894"/>
              <w:bookmarkEnd w:id="3623"/>
              <w:bookmarkEnd w:id="3624"/>
              <w:bookmarkEnd w:id="3625"/>
              <w:bookmarkEnd w:id="3626"/>
              <w:bookmarkEnd w:id="3627"/>
              <w:bookmarkEnd w:id="3628"/>
              <w:bookmarkEnd w:id="3629"/>
            </w:del>
          </w:p>
        </w:tc>
        <w:tc>
          <w:tcPr>
            <w:tcW w:w="1349" w:type="dxa"/>
            <w:tcBorders>
              <w:top w:val="nil"/>
              <w:left w:val="nil"/>
              <w:bottom w:val="single" w:sz="4" w:space="0" w:color="000000"/>
              <w:right w:val="single" w:sz="4" w:space="0" w:color="000000"/>
            </w:tcBorders>
            <w:shd w:val="clear" w:color="000000" w:fill="BDD7EE"/>
            <w:noWrap/>
            <w:vAlign w:val="bottom"/>
            <w:hideMark/>
          </w:tcPr>
          <w:p w14:paraId="4C2F226A" w14:textId="7DD00960" w:rsidR="00067C6D" w:rsidRPr="00F86424" w:rsidDel="002739DA" w:rsidRDefault="00067C6D" w:rsidP="003228B4">
            <w:pPr>
              <w:numPr>
                <w:ilvl w:val="0"/>
                <w:numId w:val="47"/>
              </w:numPr>
              <w:spacing w:after="0" w:line="240" w:lineRule="auto"/>
              <w:jc w:val="center"/>
              <w:rPr>
                <w:del w:id="3630" w:author="anna.resch88@gmail.com" w:date="2022-01-03T16:08:00Z"/>
                <w:rFonts w:asciiTheme="majorHAnsi" w:eastAsia="Times New Roman" w:hAnsiTheme="majorHAnsi" w:cstheme="majorHAnsi"/>
                <w:color w:val="000000"/>
                <w:lang w:val="en-US" w:eastAsia="de-DE"/>
                <w:rPrChange w:id="3631" w:author="anna.resch88@gmail.com" w:date="2022-01-04T09:34:00Z">
                  <w:rPr>
                    <w:del w:id="3632" w:author="anna.resch88@gmail.com" w:date="2022-01-03T16:08:00Z"/>
                    <w:rFonts w:asciiTheme="majorHAnsi" w:eastAsia="Times New Roman" w:hAnsiTheme="majorHAnsi" w:cstheme="majorHAnsi"/>
                    <w:color w:val="000000"/>
                    <w:lang w:eastAsia="de-DE"/>
                  </w:rPr>
                </w:rPrChange>
              </w:rPr>
            </w:pPr>
            <w:del w:id="3633" w:author="anna.resch88@gmail.com" w:date="2022-01-03T16:08:00Z">
              <w:r w:rsidRPr="00F86424" w:rsidDel="002739DA">
                <w:rPr>
                  <w:rFonts w:asciiTheme="majorHAnsi" w:eastAsia="Times New Roman" w:hAnsiTheme="majorHAnsi" w:cstheme="majorHAnsi"/>
                  <w:color w:val="000000"/>
                  <w:lang w:val="en-US" w:eastAsia="de-DE"/>
                  <w:rPrChange w:id="3634" w:author="anna.resch88@gmail.com" w:date="2022-01-04T09:34:00Z">
                    <w:rPr>
                      <w:rFonts w:asciiTheme="majorHAnsi" w:eastAsia="Times New Roman" w:hAnsiTheme="majorHAnsi" w:cstheme="majorHAnsi"/>
                      <w:color w:val="000000"/>
                      <w:lang w:eastAsia="de-DE"/>
                    </w:rPr>
                  </w:rPrChange>
                </w:rPr>
                <w:delText>14</w:delText>
              </w:r>
              <w:bookmarkStart w:id="3635" w:name="_Toc92186854"/>
              <w:bookmarkStart w:id="3636" w:name="_Toc92187546"/>
              <w:bookmarkStart w:id="3637" w:name="_Toc92188238"/>
              <w:bookmarkStart w:id="3638" w:name="_Toc92188928"/>
              <w:bookmarkStart w:id="3639" w:name="_Toc92189583"/>
              <w:bookmarkStart w:id="3640" w:name="_Toc92190239"/>
              <w:bookmarkStart w:id="3641" w:name="_Toc92190895"/>
              <w:bookmarkEnd w:id="3635"/>
              <w:bookmarkEnd w:id="3636"/>
              <w:bookmarkEnd w:id="3637"/>
              <w:bookmarkEnd w:id="3638"/>
              <w:bookmarkEnd w:id="3639"/>
              <w:bookmarkEnd w:id="3640"/>
              <w:bookmarkEnd w:id="3641"/>
            </w:del>
          </w:p>
        </w:tc>
        <w:tc>
          <w:tcPr>
            <w:tcW w:w="892" w:type="dxa"/>
            <w:tcBorders>
              <w:top w:val="nil"/>
              <w:left w:val="nil"/>
              <w:bottom w:val="single" w:sz="4" w:space="0" w:color="000000"/>
              <w:right w:val="single" w:sz="4" w:space="0" w:color="000000"/>
            </w:tcBorders>
            <w:shd w:val="clear" w:color="000000" w:fill="BDD7EE"/>
            <w:noWrap/>
            <w:vAlign w:val="bottom"/>
            <w:hideMark/>
          </w:tcPr>
          <w:p w14:paraId="474823C2" w14:textId="1988C643" w:rsidR="00067C6D" w:rsidRPr="00F86424" w:rsidDel="002739DA" w:rsidRDefault="00067C6D" w:rsidP="003228B4">
            <w:pPr>
              <w:numPr>
                <w:ilvl w:val="0"/>
                <w:numId w:val="47"/>
              </w:numPr>
              <w:spacing w:after="0" w:line="240" w:lineRule="auto"/>
              <w:jc w:val="center"/>
              <w:rPr>
                <w:del w:id="3642" w:author="anna.resch88@gmail.com" w:date="2022-01-03T16:08:00Z"/>
                <w:rFonts w:asciiTheme="majorHAnsi" w:eastAsia="Times New Roman" w:hAnsiTheme="majorHAnsi" w:cstheme="majorHAnsi"/>
                <w:color w:val="000000"/>
                <w:lang w:val="en-US" w:eastAsia="de-DE"/>
                <w:rPrChange w:id="3643" w:author="anna.resch88@gmail.com" w:date="2022-01-04T09:34:00Z">
                  <w:rPr>
                    <w:del w:id="3644" w:author="anna.resch88@gmail.com" w:date="2022-01-03T16:08:00Z"/>
                    <w:rFonts w:asciiTheme="majorHAnsi" w:eastAsia="Times New Roman" w:hAnsiTheme="majorHAnsi" w:cstheme="majorHAnsi"/>
                    <w:color w:val="000000"/>
                    <w:lang w:eastAsia="de-DE"/>
                  </w:rPr>
                </w:rPrChange>
              </w:rPr>
            </w:pPr>
            <w:del w:id="3645" w:author="anna.resch88@gmail.com" w:date="2022-01-03T16:08:00Z">
              <w:r w:rsidRPr="00F86424" w:rsidDel="002739DA">
                <w:rPr>
                  <w:rFonts w:asciiTheme="majorHAnsi" w:eastAsia="Times New Roman" w:hAnsiTheme="majorHAnsi" w:cstheme="majorHAnsi"/>
                  <w:color w:val="000000"/>
                  <w:lang w:val="en-US" w:eastAsia="de-DE"/>
                  <w:rPrChange w:id="3646" w:author="anna.resch88@gmail.com" w:date="2022-01-04T09:34:00Z">
                    <w:rPr>
                      <w:rFonts w:asciiTheme="majorHAnsi" w:eastAsia="Times New Roman" w:hAnsiTheme="majorHAnsi" w:cstheme="majorHAnsi"/>
                      <w:color w:val="000000"/>
                      <w:lang w:eastAsia="de-DE"/>
                    </w:rPr>
                  </w:rPrChange>
                </w:rPr>
                <w:delText>108.31</w:delText>
              </w:r>
              <w:bookmarkStart w:id="3647" w:name="_Toc92186855"/>
              <w:bookmarkStart w:id="3648" w:name="_Toc92187547"/>
              <w:bookmarkStart w:id="3649" w:name="_Toc92188239"/>
              <w:bookmarkStart w:id="3650" w:name="_Toc92188929"/>
              <w:bookmarkStart w:id="3651" w:name="_Toc92189584"/>
              <w:bookmarkStart w:id="3652" w:name="_Toc92190240"/>
              <w:bookmarkStart w:id="3653" w:name="_Toc92190896"/>
              <w:bookmarkEnd w:id="3647"/>
              <w:bookmarkEnd w:id="3648"/>
              <w:bookmarkEnd w:id="3649"/>
              <w:bookmarkEnd w:id="3650"/>
              <w:bookmarkEnd w:id="3651"/>
              <w:bookmarkEnd w:id="3652"/>
              <w:bookmarkEnd w:id="3653"/>
            </w:del>
          </w:p>
        </w:tc>
        <w:tc>
          <w:tcPr>
            <w:tcW w:w="743" w:type="dxa"/>
            <w:tcBorders>
              <w:top w:val="nil"/>
              <w:left w:val="nil"/>
              <w:bottom w:val="single" w:sz="4" w:space="0" w:color="000000"/>
              <w:right w:val="nil"/>
            </w:tcBorders>
            <w:shd w:val="clear" w:color="000000" w:fill="BDD7EE"/>
            <w:noWrap/>
            <w:vAlign w:val="bottom"/>
            <w:hideMark/>
          </w:tcPr>
          <w:p w14:paraId="3590AEDB" w14:textId="135BDF1C" w:rsidR="00067C6D" w:rsidRPr="00F86424" w:rsidDel="002739DA" w:rsidRDefault="00067C6D" w:rsidP="003228B4">
            <w:pPr>
              <w:numPr>
                <w:ilvl w:val="0"/>
                <w:numId w:val="47"/>
              </w:numPr>
              <w:spacing w:after="0" w:line="240" w:lineRule="auto"/>
              <w:jc w:val="center"/>
              <w:rPr>
                <w:del w:id="3654" w:author="anna.resch88@gmail.com" w:date="2022-01-03T16:08:00Z"/>
                <w:rFonts w:asciiTheme="majorHAnsi" w:eastAsia="Times New Roman" w:hAnsiTheme="majorHAnsi" w:cstheme="majorHAnsi"/>
                <w:color w:val="000000"/>
                <w:lang w:val="en-US" w:eastAsia="de-DE"/>
                <w:rPrChange w:id="3655" w:author="anna.resch88@gmail.com" w:date="2022-01-04T09:34:00Z">
                  <w:rPr>
                    <w:del w:id="3656" w:author="anna.resch88@gmail.com" w:date="2022-01-03T16:08:00Z"/>
                    <w:rFonts w:asciiTheme="majorHAnsi" w:eastAsia="Times New Roman" w:hAnsiTheme="majorHAnsi" w:cstheme="majorHAnsi"/>
                    <w:color w:val="000000"/>
                    <w:lang w:eastAsia="de-DE"/>
                  </w:rPr>
                </w:rPrChange>
              </w:rPr>
            </w:pPr>
            <w:del w:id="3657" w:author="anna.resch88@gmail.com" w:date="2022-01-03T16:08:00Z">
              <w:r w:rsidRPr="00F86424" w:rsidDel="002739DA">
                <w:rPr>
                  <w:rFonts w:asciiTheme="majorHAnsi" w:eastAsia="Times New Roman" w:hAnsiTheme="majorHAnsi" w:cstheme="majorHAnsi"/>
                  <w:color w:val="000000"/>
                  <w:lang w:val="en-US" w:eastAsia="de-DE"/>
                  <w:rPrChange w:id="3658" w:author="anna.resch88@gmail.com" w:date="2022-01-04T09:34:00Z">
                    <w:rPr>
                      <w:rFonts w:asciiTheme="majorHAnsi" w:eastAsia="Times New Roman" w:hAnsiTheme="majorHAnsi" w:cstheme="majorHAnsi"/>
                      <w:color w:val="000000"/>
                      <w:lang w:eastAsia="de-DE"/>
                    </w:rPr>
                  </w:rPrChange>
                </w:rPr>
                <w:delText>5.31</w:delText>
              </w:r>
              <w:bookmarkStart w:id="3659" w:name="_Toc92186856"/>
              <w:bookmarkStart w:id="3660" w:name="_Toc92187548"/>
              <w:bookmarkStart w:id="3661" w:name="_Toc92188240"/>
              <w:bookmarkStart w:id="3662" w:name="_Toc92188930"/>
              <w:bookmarkStart w:id="3663" w:name="_Toc92189585"/>
              <w:bookmarkStart w:id="3664" w:name="_Toc92190241"/>
              <w:bookmarkStart w:id="3665" w:name="_Toc92190897"/>
              <w:bookmarkEnd w:id="3659"/>
              <w:bookmarkEnd w:id="3660"/>
              <w:bookmarkEnd w:id="3661"/>
              <w:bookmarkEnd w:id="3662"/>
              <w:bookmarkEnd w:id="3663"/>
              <w:bookmarkEnd w:id="3664"/>
              <w:bookmarkEnd w:id="3665"/>
            </w:del>
          </w:p>
        </w:tc>
        <w:tc>
          <w:tcPr>
            <w:tcW w:w="989" w:type="dxa"/>
            <w:tcBorders>
              <w:top w:val="nil"/>
              <w:left w:val="single" w:sz="4" w:space="0" w:color="auto"/>
              <w:bottom w:val="nil"/>
              <w:right w:val="single" w:sz="4" w:space="0" w:color="auto"/>
            </w:tcBorders>
            <w:shd w:val="clear" w:color="000000" w:fill="BDD7EE"/>
            <w:noWrap/>
            <w:vAlign w:val="bottom"/>
            <w:hideMark/>
          </w:tcPr>
          <w:p w14:paraId="0A90D82F" w14:textId="5A8D5428" w:rsidR="00067C6D" w:rsidRPr="00F86424" w:rsidDel="002739DA" w:rsidRDefault="00067C6D" w:rsidP="003228B4">
            <w:pPr>
              <w:numPr>
                <w:ilvl w:val="0"/>
                <w:numId w:val="47"/>
              </w:numPr>
              <w:spacing w:after="0" w:line="240" w:lineRule="auto"/>
              <w:jc w:val="center"/>
              <w:rPr>
                <w:del w:id="3666" w:author="anna.resch88@gmail.com" w:date="2022-01-03T16:08:00Z"/>
                <w:rFonts w:asciiTheme="majorHAnsi" w:eastAsia="Times New Roman" w:hAnsiTheme="majorHAnsi" w:cstheme="majorHAnsi"/>
                <w:color w:val="000000"/>
                <w:lang w:val="en-US" w:eastAsia="de-DE"/>
                <w:rPrChange w:id="3667" w:author="anna.resch88@gmail.com" w:date="2022-01-04T09:34:00Z">
                  <w:rPr>
                    <w:del w:id="3668" w:author="anna.resch88@gmail.com" w:date="2022-01-03T16:08:00Z"/>
                    <w:rFonts w:asciiTheme="majorHAnsi" w:eastAsia="Times New Roman" w:hAnsiTheme="majorHAnsi" w:cstheme="majorHAnsi"/>
                    <w:color w:val="000000"/>
                    <w:lang w:eastAsia="de-DE"/>
                  </w:rPr>
                </w:rPrChange>
              </w:rPr>
            </w:pPr>
            <w:del w:id="3669" w:author="anna.resch88@gmail.com" w:date="2022-01-03T16:08:00Z">
              <w:r w:rsidRPr="00F86424" w:rsidDel="002739DA">
                <w:rPr>
                  <w:rFonts w:asciiTheme="majorHAnsi" w:eastAsia="Times New Roman" w:hAnsiTheme="majorHAnsi" w:cstheme="majorHAnsi"/>
                  <w:color w:val="000000"/>
                  <w:lang w:val="en-US" w:eastAsia="de-DE"/>
                  <w:rPrChange w:id="3670" w:author="anna.resch88@gmail.com" w:date="2022-01-04T09:34:00Z">
                    <w:rPr>
                      <w:rFonts w:asciiTheme="majorHAnsi" w:eastAsia="Times New Roman" w:hAnsiTheme="majorHAnsi" w:cstheme="majorHAnsi"/>
                      <w:color w:val="000000"/>
                      <w:lang w:eastAsia="de-DE"/>
                    </w:rPr>
                  </w:rPrChange>
                </w:rPr>
                <w:delText>100.75</w:delText>
              </w:r>
              <w:bookmarkStart w:id="3671" w:name="_Toc92186857"/>
              <w:bookmarkStart w:id="3672" w:name="_Toc92187549"/>
              <w:bookmarkStart w:id="3673" w:name="_Toc92188241"/>
              <w:bookmarkStart w:id="3674" w:name="_Toc92188931"/>
              <w:bookmarkStart w:id="3675" w:name="_Toc92189586"/>
              <w:bookmarkStart w:id="3676" w:name="_Toc92190242"/>
              <w:bookmarkStart w:id="3677" w:name="_Toc92190898"/>
              <w:bookmarkEnd w:id="3671"/>
              <w:bookmarkEnd w:id="3672"/>
              <w:bookmarkEnd w:id="3673"/>
              <w:bookmarkEnd w:id="3674"/>
              <w:bookmarkEnd w:id="3675"/>
              <w:bookmarkEnd w:id="3676"/>
              <w:bookmarkEnd w:id="3677"/>
            </w:del>
          </w:p>
        </w:tc>
        <w:tc>
          <w:tcPr>
            <w:tcW w:w="898" w:type="dxa"/>
            <w:tcBorders>
              <w:top w:val="nil"/>
              <w:left w:val="nil"/>
              <w:bottom w:val="nil"/>
              <w:right w:val="single" w:sz="4" w:space="0" w:color="auto"/>
            </w:tcBorders>
            <w:shd w:val="clear" w:color="000000" w:fill="BDD7EE"/>
            <w:noWrap/>
            <w:vAlign w:val="bottom"/>
            <w:hideMark/>
          </w:tcPr>
          <w:p w14:paraId="71C247A2" w14:textId="59E18FF7" w:rsidR="00067C6D" w:rsidRPr="00F86424" w:rsidDel="002739DA" w:rsidRDefault="00067C6D" w:rsidP="003228B4">
            <w:pPr>
              <w:numPr>
                <w:ilvl w:val="0"/>
                <w:numId w:val="47"/>
              </w:numPr>
              <w:spacing w:after="0" w:line="240" w:lineRule="auto"/>
              <w:jc w:val="center"/>
              <w:rPr>
                <w:del w:id="3678" w:author="anna.resch88@gmail.com" w:date="2022-01-03T16:08:00Z"/>
                <w:rFonts w:asciiTheme="majorHAnsi" w:eastAsia="Times New Roman" w:hAnsiTheme="majorHAnsi" w:cstheme="majorHAnsi"/>
                <w:color w:val="000000"/>
                <w:lang w:val="en-US" w:eastAsia="de-DE"/>
                <w:rPrChange w:id="3679" w:author="anna.resch88@gmail.com" w:date="2022-01-04T09:34:00Z">
                  <w:rPr>
                    <w:del w:id="3680" w:author="anna.resch88@gmail.com" w:date="2022-01-03T16:08:00Z"/>
                    <w:rFonts w:asciiTheme="majorHAnsi" w:eastAsia="Times New Roman" w:hAnsiTheme="majorHAnsi" w:cstheme="majorHAnsi"/>
                    <w:color w:val="000000"/>
                    <w:lang w:eastAsia="de-DE"/>
                  </w:rPr>
                </w:rPrChange>
              </w:rPr>
            </w:pPr>
            <w:del w:id="3681" w:author="anna.resch88@gmail.com" w:date="2022-01-03T16:08:00Z">
              <w:r w:rsidRPr="00F86424" w:rsidDel="002739DA">
                <w:rPr>
                  <w:rFonts w:asciiTheme="majorHAnsi" w:eastAsia="Times New Roman" w:hAnsiTheme="majorHAnsi" w:cstheme="majorHAnsi"/>
                  <w:color w:val="000000"/>
                  <w:lang w:val="en-US" w:eastAsia="de-DE"/>
                  <w:rPrChange w:id="3682" w:author="anna.resch88@gmail.com" w:date="2022-01-04T09:34:00Z">
                    <w:rPr>
                      <w:rFonts w:asciiTheme="majorHAnsi" w:eastAsia="Times New Roman" w:hAnsiTheme="majorHAnsi" w:cstheme="majorHAnsi"/>
                      <w:color w:val="000000"/>
                      <w:lang w:eastAsia="de-DE"/>
                    </w:rPr>
                  </w:rPrChange>
                </w:rPr>
                <w:delText>6.56</w:delText>
              </w:r>
              <w:bookmarkStart w:id="3683" w:name="_Toc92186858"/>
              <w:bookmarkStart w:id="3684" w:name="_Toc92187550"/>
              <w:bookmarkStart w:id="3685" w:name="_Toc92188242"/>
              <w:bookmarkStart w:id="3686" w:name="_Toc92188932"/>
              <w:bookmarkStart w:id="3687" w:name="_Toc92189587"/>
              <w:bookmarkStart w:id="3688" w:name="_Toc92190243"/>
              <w:bookmarkStart w:id="3689" w:name="_Toc92190899"/>
              <w:bookmarkEnd w:id="3683"/>
              <w:bookmarkEnd w:id="3684"/>
              <w:bookmarkEnd w:id="3685"/>
              <w:bookmarkEnd w:id="3686"/>
              <w:bookmarkEnd w:id="3687"/>
              <w:bookmarkEnd w:id="3688"/>
              <w:bookmarkEnd w:id="3689"/>
            </w:del>
          </w:p>
        </w:tc>
        <w:bookmarkStart w:id="3690" w:name="_Toc92186859"/>
        <w:bookmarkStart w:id="3691" w:name="_Toc92187551"/>
        <w:bookmarkStart w:id="3692" w:name="_Toc92188243"/>
        <w:bookmarkStart w:id="3693" w:name="_Toc92188933"/>
        <w:bookmarkStart w:id="3694" w:name="_Toc92189588"/>
        <w:bookmarkStart w:id="3695" w:name="_Toc92190244"/>
        <w:bookmarkStart w:id="3696" w:name="_Toc92190900"/>
        <w:bookmarkEnd w:id="3690"/>
        <w:bookmarkEnd w:id="3691"/>
        <w:bookmarkEnd w:id="3692"/>
        <w:bookmarkEnd w:id="3693"/>
        <w:bookmarkEnd w:id="3694"/>
        <w:bookmarkEnd w:id="3695"/>
        <w:bookmarkEnd w:id="3696"/>
      </w:tr>
      <w:tr w:rsidR="00067C6D" w:rsidRPr="009E3BE9" w:rsidDel="002739DA" w14:paraId="6AC9CF5C" w14:textId="4617B761" w:rsidTr="00D830B0">
        <w:trPr>
          <w:trHeight w:val="290"/>
          <w:del w:id="3697" w:author="anna.resch88@gmail.com" w:date="2022-01-03T16:08:00Z"/>
        </w:trPr>
        <w:tc>
          <w:tcPr>
            <w:tcW w:w="2620" w:type="dxa"/>
            <w:tcBorders>
              <w:top w:val="nil"/>
              <w:left w:val="single" w:sz="4" w:space="0" w:color="000000"/>
              <w:bottom w:val="single" w:sz="4" w:space="0" w:color="000000"/>
              <w:right w:val="single" w:sz="4" w:space="0" w:color="000000"/>
            </w:tcBorders>
            <w:shd w:val="clear" w:color="000000" w:fill="BDD7EE"/>
            <w:vAlign w:val="bottom"/>
            <w:hideMark/>
          </w:tcPr>
          <w:p w14:paraId="3480C9CE" w14:textId="1F2E32C5" w:rsidR="00067C6D" w:rsidRPr="00F86424" w:rsidDel="002739DA" w:rsidRDefault="00067C6D" w:rsidP="003228B4">
            <w:pPr>
              <w:numPr>
                <w:ilvl w:val="0"/>
                <w:numId w:val="47"/>
              </w:numPr>
              <w:spacing w:after="0" w:line="240" w:lineRule="auto"/>
              <w:jc w:val="both"/>
              <w:rPr>
                <w:del w:id="3698" w:author="anna.resch88@gmail.com" w:date="2022-01-03T16:08:00Z"/>
                <w:rFonts w:asciiTheme="majorHAnsi" w:eastAsia="Times New Roman" w:hAnsiTheme="majorHAnsi" w:cstheme="majorHAnsi"/>
                <w:color w:val="000000"/>
                <w:lang w:val="en-US" w:eastAsia="de-DE"/>
                <w:rPrChange w:id="3699" w:author="anna.resch88@gmail.com" w:date="2022-01-04T09:34:00Z">
                  <w:rPr>
                    <w:del w:id="3700" w:author="anna.resch88@gmail.com" w:date="2022-01-03T16:08:00Z"/>
                    <w:rFonts w:asciiTheme="majorHAnsi" w:eastAsia="Times New Roman" w:hAnsiTheme="majorHAnsi" w:cstheme="majorHAnsi"/>
                    <w:color w:val="000000"/>
                    <w:lang w:eastAsia="de-DE"/>
                  </w:rPr>
                </w:rPrChange>
              </w:rPr>
            </w:pPr>
            <w:del w:id="3701" w:author="anna.resch88@gmail.com" w:date="2022-01-03T16:08:00Z">
              <w:r w:rsidRPr="00F86424" w:rsidDel="002739DA">
                <w:rPr>
                  <w:rFonts w:asciiTheme="majorHAnsi" w:eastAsia="Times New Roman" w:hAnsiTheme="majorHAnsi" w:cstheme="majorHAnsi"/>
                  <w:color w:val="000000"/>
                  <w:lang w:val="en-US" w:eastAsia="de-DE"/>
                  <w:rPrChange w:id="3702" w:author="anna.resch88@gmail.com" w:date="2022-01-04T09:34:00Z">
                    <w:rPr>
                      <w:rFonts w:asciiTheme="majorHAnsi" w:eastAsia="Times New Roman" w:hAnsiTheme="majorHAnsi" w:cstheme="majorHAnsi"/>
                      <w:color w:val="000000"/>
                      <w:lang w:eastAsia="de-DE"/>
                    </w:rPr>
                  </w:rPrChange>
                </w:rPr>
                <w:delText>ULD-V40-ULD, sample 3</w:delText>
              </w:r>
              <w:bookmarkStart w:id="3703" w:name="_Toc92186860"/>
              <w:bookmarkStart w:id="3704" w:name="_Toc92187552"/>
              <w:bookmarkStart w:id="3705" w:name="_Toc92188244"/>
              <w:bookmarkStart w:id="3706" w:name="_Toc92188934"/>
              <w:bookmarkStart w:id="3707" w:name="_Toc92189589"/>
              <w:bookmarkStart w:id="3708" w:name="_Toc92190245"/>
              <w:bookmarkStart w:id="3709" w:name="_Toc92190901"/>
              <w:bookmarkEnd w:id="3703"/>
              <w:bookmarkEnd w:id="3704"/>
              <w:bookmarkEnd w:id="3705"/>
              <w:bookmarkEnd w:id="3706"/>
              <w:bookmarkEnd w:id="3707"/>
              <w:bookmarkEnd w:id="3708"/>
              <w:bookmarkEnd w:id="3709"/>
            </w:del>
          </w:p>
        </w:tc>
        <w:tc>
          <w:tcPr>
            <w:tcW w:w="859" w:type="dxa"/>
            <w:tcBorders>
              <w:top w:val="nil"/>
              <w:left w:val="nil"/>
              <w:bottom w:val="single" w:sz="4" w:space="0" w:color="000000"/>
              <w:right w:val="single" w:sz="4" w:space="0" w:color="000000"/>
            </w:tcBorders>
            <w:shd w:val="clear" w:color="000000" w:fill="BDD7EE"/>
            <w:noWrap/>
            <w:vAlign w:val="bottom"/>
            <w:hideMark/>
          </w:tcPr>
          <w:p w14:paraId="4BCAA253" w14:textId="21BFB208" w:rsidR="00067C6D" w:rsidRPr="00F86424" w:rsidDel="002739DA" w:rsidRDefault="00067C6D" w:rsidP="003228B4">
            <w:pPr>
              <w:numPr>
                <w:ilvl w:val="0"/>
                <w:numId w:val="47"/>
              </w:numPr>
              <w:spacing w:after="0" w:line="240" w:lineRule="auto"/>
              <w:jc w:val="center"/>
              <w:rPr>
                <w:del w:id="3710" w:author="anna.resch88@gmail.com" w:date="2022-01-03T16:08:00Z"/>
                <w:rFonts w:asciiTheme="majorHAnsi" w:eastAsia="Times New Roman" w:hAnsiTheme="majorHAnsi" w:cstheme="majorHAnsi"/>
                <w:color w:val="000000"/>
                <w:lang w:val="en-US" w:eastAsia="de-DE"/>
                <w:rPrChange w:id="3711" w:author="anna.resch88@gmail.com" w:date="2022-01-04T09:34:00Z">
                  <w:rPr>
                    <w:del w:id="3712" w:author="anna.resch88@gmail.com" w:date="2022-01-03T16:08:00Z"/>
                    <w:rFonts w:asciiTheme="majorHAnsi" w:eastAsia="Times New Roman" w:hAnsiTheme="majorHAnsi" w:cstheme="majorHAnsi"/>
                    <w:color w:val="000000"/>
                    <w:lang w:eastAsia="de-DE"/>
                  </w:rPr>
                </w:rPrChange>
              </w:rPr>
            </w:pPr>
            <w:del w:id="3713" w:author="anna.resch88@gmail.com" w:date="2022-01-03T16:08:00Z">
              <w:r w:rsidRPr="00F86424" w:rsidDel="002739DA">
                <w:rPr>
                  <w:rFonts w:asciiTheme="majorHAnsi" w:eastAsia="Times New Roman" w:hAnsiTheme="majorHAnsi" w:cstheme="majorHAnsi"/>
                  <w:color w:val="000000"/>
                  <w:lang w:val="en-US" w:eastAsia="de-DE"/>
                  <w:rPrChange w:id="3714" w:author="anna.resch88@gmail.com" w:date="2022-01-04T09:34:00Z">
                    <w:rPr>
                      <w:rFonts w:asciiTheme="majorHAnsi" w:eastAsia="Times New Roman" w:hAnsiTheme="majorHAnsi" w:cstheme="majorHAnsi"/>
                      <w:color w:val="000000"/>
                      <w:lang w:eastAsia="de-DE"/>
                    </w:rPr>
                  </w:rPrChange>
                </w:rPr>
                <w:delText>20%</w:delText>
              </w:r>
              <w:bookmarkStart w:id="3715" w:name="_Toc92186861"/>
              <w:bookmarkStart w:id="3716" w:name="_Toc92187553"/>
              <w:bookmarkStart w:id="3717" w:name="_Toc92188245"/>
              <w:bookmarkStart w:id="3718" w:name="_Toc92188935"/>
              <w:bookmarkStart w:id="3719" w:name="_Toc92189590"/>
              <w:bookmarkStart w:id="3720" w:name="_Toc92190246"/>
              <w:bookmarkStart w:id="3721" w:name="_Toc92190902"/>
              <w:bookmarkEnd w:id="3715"/>
              <w:bookmarkEnd w:id="3716"/>
              <w:bookmarkEnd w:id="3717"/>
              <w:bookmarkEnd w:id="3718"/>
              <w:bookmarkEnd w:id="3719"/>
              <w:bookmarkEnd w:id="3720"/>
              <w:bookmarkEnd w:id="3721"/>
            </w:del>
          </w:p>
        </w:tc>
        <w:tc>
          <w:tcPr>
            <w:tcW w:w="937" w:type="dxa"/>
            <w:tcBorders>
              <w:top w:val="nil"/>
              <w:left w:val="nil"/>
              <w:bottom w:val="single" w:sz="4" w:space="0" w:color="auto"/>
              <w:right w:val="single" w:sz="4" w:space="0" w:color="auto"/>
            </w:tcBorders>
            <w:shd w:val="clear" w:color="000000" w:fill="BDD7EE"/>
            <w:noWrap/>
            <w:vAlign w:val="bottom"/>
            <w:hideMark/>
          </w:tcPr>
          <w:p w14:paraId="37C236B9" w14:textId="57B69D8B" w:rsidR="00067C6D" w:rsidRPr="00F86424" w:rsidDel="002739DA" w:rsidRDefault="00067C6D" w:rsidP="003228B4">
            <w:pPr>
              <w:numPr>
                <w:ilvl w:val="0"/>
                <w:numId w:val="47"/>
              </w:numPr>
              <w:spacing w:after="0" w:line="240" w:lineRule="auto"/>
              <w:jc w:val="center"/>
              <w:rPr>
                <w:del w:id="3722" w:author="anna.resch88@gmail.com" w:date="2022-01-03T16:08:00Z"/>
                <w:rFonts w:asciiTheme="majorHAnsi" w:eastAsia="Times New Roman" w:hAnsiTheme="majorHAnsi" w:cstheme="majorHAnsi"/>
                <w:color w:val="000000"/>
                <w:lang w:val="en-US" w:eastAsia="de-DE"/>
                <w:rPrChange w:id="3723" w:author="anna.resch88@gmail.com" w:date="2022-01-04T09:34:00Z">
                  <w:rPr>
                    <w:del w:id="3724" w:author="anna.resch88@gmail.com" w:date="2022-01-03T16:08:00Z"/>
                    <w:rFonts w:asciiTheme="majorHAnsi" w:eastAsia="Times New Roman" w:hAnsiTheme="majorHAnsi" w:cstheme="majorHAnsi"/>
                    <w:color w:val="000000"/>
                    <w:lang w:eastAsia="de-DE"/>
                  </w:rPr>
                </w:rPrChange>
              </w:rPr>
            </w:pPr>
            <w:del w:id="3725" w:author="anna.resch88@gmail.com" w:date="2022-01-03T16:08:00Z">
              <w:r w:rsidRPr="00F86424" w:rsidDel="002739DA">
                <w:rPr>
                  <w:rFonts w:asciiTheme="majorHAnsi" w:eastAsia="Times New Roman" w:hAnsiTheme="majorHAnsi" w:cstheme="majorHAnsi"/>
                  <w:color w:val="000000"/>
                  <w:lang w:val="en-US" w:eastAsia="de-DE"/>
                  <w:rPrChange w:id="3726" w:author="anna.resch88@gmail.com" w:date="2022-01-04T09:34:00Z">
                    <w:rPr>
                      <w:rFonts w:asciiTheme="majorHAnsi" w:eastAsia="Times New Roman" w:hAnsiTheme="majorHAnsi" w:cstheme="majorHAnsi"/>
                      <w:color w:val="000000"/>
                      <w:lang w:eastAsia="de-DE"/>
                    </w:rPr>
                  </w:rPrChange>
                </w:rPr>
                <w:delText>water</w:delText>
              </w:r>
              <w:bookmarkStart w:id="3727" w:name="_Toc92186862"/>
              <w:bookmarkStart w:id="3728" w:name="_Toc92187554"/>
              <w:bookmarkStart w:id="3729" w:name="_Toc92188246"/>
              <w:bookmarkStart w:id="3730" w:name="_Toc92188936"/>
              <w:bookmarkStart w:id="3731" w:name="_Toc92189591"/>
              <w:bookmarkStart w:id="3732" w:name="_Toc92190247"/>
              <w:bookmarkStart w:id="3733" w:name="_Toc92190903"/>
              <w:bookmarkEnd w:id="3727"/>
              <w:bookmarkEnd w:id="3728"/>
              <w:bookmarkEnd w:id="3729"/>
              <w:bookmarkEnd w:id="3730"/>
              <w:bookmarkEnd w:id="3731"/>
              <w:bookmarkEnd w:id="3732"/>
              <w:bookmarkEnd w:id="3733"/>
            </w:del>
          </w:p>
        </w:tc>
        <w:tc>
          <w:tcPr>
            <w:tcW w:w="952" w:type="dxa"/>
            <w:tcBorders>
              <w:top w:val="nil"/>
              <w:left w:val="nil"/>
              <w:bottom w:val="single" w:sz="4" w:space="0" w:color="000000"/>
              <w:right w:val="single" w:sz="4" w:space="0" w:color="000000"/>
            </w:tcBorders>
            <w:shd w:val="clear" w:color="000000" w:fill="BDD7EE"/>
            <w:noWrap/>
            <w:vAlign w:val="bottom"/>
            <w:hideMark/>
          </w:tcPr>
          <w:p w14:paraId="30BA389D" w14:textId="581F204E" w:rsidR="00067C6D" w:rsidRPr="00F86424" w:rsidDel="002739DA" w:rsidRDefault="00067C6D" w:rsidP="003228B4">
            <w:pPr>
              <w:numPr>
                <w:ilvl w:val="0"/>
                <w:numId w:val="47"/>
              </w:numPr>
              <w:spacing w:after="0" w:line="240" w:lineRule="auto"/>
              <w:jc w:val="center"/>
              <w:rPr>
                <w:del w:id="3734" w:author="anna.resch88@gmail.com" w:date="2022-01-03T16:08:00Z"/>
                <w:rFonts w:asciiTheme="majorHAnsi" w:eastAsia="Times New Roman" w:hAnsiTheme="majorHAnsi" w:cstheme="majorHAnsi"/>
                <w:color w:val="000000"/>
                <w:lang w:val="en-US" w:eastAsia="de-DE"/>
                <w:rPrChange w:id="3735" w:author="anna.resch88@gmail.com" w:date="2022-01-04T09:34:00Z">
                  <w:rPr>
                    <w:del w:id="3736" w:author="anna.resch88@gmail.com" w:date="2022-01-03T16:08:00Z"/>
                    <w:rFonts w:asciiTheme="majorHAnsi" w:eastAsia="Times New Roman" w:hAnsiTheme="majorHAnsi" w:cstheme="majorHAnsi"/>
                    <w:color w:val="000000"/>
                    <w:lang w:eastAsia="de-DE"/>
                  </w:rPr>
                </w:rPrChange>
              </w:rPr>
            </w:pPr>
            <w:del w:id="3737" w:author="anna.resch88@gmail.com" w:date="2022-01-03T16:08:00Z">
              <w:r w:rsidRPr="00F86424" w:rsidDel="002739DA">
                <w:rPr>
                  <w:rFonts w:asciiTheme="majorHAnsi" w:eastAsia="Times New Roman" w:hAnsiTheme="majorHAnsi" w:cstheme="majorHAnsi"/>
                  <w:color w:val="000000"/>
                  <w:lang w:val="en-US" w:eastAsia="de-DE"/>
                  <w:rPrChange w:id="3738" w:author="anna.resch88@gmail.com" w:date="2022-01-04T09:34:00Z">
                    <w:rPr>
                      <w:rFonts w:asciiTheme="majorHAnsi" w:eastAsia="Times New Roman" w:hAnsiTheme="majorHAnsi" w:cstheme="majorHAnsi"/>
                      <w:color w:val="000000"/>
                      <w:lang w:eastAsia="de-DE"/>
                    </w:rPr>
                  </w:rPrChange>
                </w:rPr>
                <w:delText>Ru(II)bpy</w:delText>
              </w:r>
              <w:bookmarkStart w:id="3739" w:name="_Toc92186863"/>
              <w:bookmarkStart w:id="3740" w:name="_Toc92187555"/>
              <w:bookmarkStart w:id="3741" w:name="_Toc92188247"/>
              <w:bookmarkStart w:id="3742" w:name="_Toc92188937"/>
              <w:bookmarkStart w:id="3743" w:name="_Toc92189592"/>
              <w:bookmarkStart w:id="3744" w:name="_Toc92190248"/>
              <w:bookmarkStart w:id="3745" w:name="_Toc92190904"/>
              <w:bookmarkEnd w:id="3739"/>
              <w:bookmarkEnd w:id="3740"/>
              <w:bookmarkEnd w:id="3741"/>
              <w:bookmarkEnd w:id="3742"/>
              <w:bookmarkEnd w:id="3743"/>
              <w:bookmarkEnd w:id="3744"/>
              <w:bookmarkEnd w:id="3745"/>
            </w:del>
          </w:p>
        </w:tc>
        <w:tc>
          <w:tcPr>
            <w:tcW w:w="1081" w:type="dxa"/>
            <w:tcBorders>
              <w:top w:val="nil"/>
              <w:left w:val="nil"/>
              <w:bottom w:val="single" w:sz="4" w:space="0" w:color="000000"/>
              <w:right w:val="single" w:sz="4" w:space="0" w:color="000000"/>
            </w:tcBorders>
            <w:shd w:val="clear" w:color="000000" w:fill="BDD7EE"/>
            <w:noWrap/>
            <w:vAlign w:val="bottom"/>
            <w:hideMark/>
          </w:tcPr>
          <w:p w14:paraId="731ABDF7" w14:textId="215BFF9A" w:rsidR="00067C6D" w:rsidRPr="00F86424" w:rsidDel="002739DA" w:rsidRDefault="00067C6D" w:rsidP="003228B4">
            <w:pPr>
              <w:numPr>
                <w:ilvl w:val="0"/>
                <w:numId w:val="47"/>
              </w:numPr>
              <w:spacing w:after="0" w:line="240" w:lineRule="auto"/>
              <w:jc w:val="center"/>
              <w:rPr>
                <w:del w:id="3746" w:author="anna.resch88@gmail.com" w:date="2022-01-03T16:08:00Z"/>
                <w:rFonts w:asciiTheme="majorHAnsi" w:eastAsia="Times New Roman" w:hAnsiTheme="majorHAnsi" w:cstheme="majorHAnsi"/>
                <w:color w:val="000000"/>
                <w:lang w:val="en-US" w:eastAsia="de-DE"/>
                <w:rPrChange w:id="3747" w:author="anna.resch88@gmail.com" w:date="2022-01-04T09:34:00Z">
                  <w:rPr>
                    <w:del w:id="3748" w:author="anna.resch88@gmail.com" w:date="2022-01-03T16:08:00Z"/>
                    <w:rFonts w:asciiTheme="majorHAnsi" w:eastAsia="Times New Roman" w:hAnsiTheme="majorHAnsi" w:cstheme="majorHAnsi"/>
                    <w:color w:val="000000"/>
                    <w:lang w:eastAsia="de-DE"/>
                  </w:rPr>
                </w:rPrChange>
              </w:rPr>
            </w:pPr>
            <w:del w:id="3749" w:author="anna.resch88@gmail.com" w:date="2022-01-03T16:08:00Z">
              <w:r w:rsidRPr="00F86424" w:rsidDel="002739DA">
                <w:rPr>
                  <w:rFonts w:asciiTheme="majorHAnsi" w:eastAsia="Times New Roman" w:hAnsiTheme="majorHAnsi" w:cstheme="majorHAnsi"/>
                  <w:color w:val="000000"/>
                  <w:lang w:val="en-US" w:eastAsia="de-DE"/>
                  <w:rPrChange w:id="3750" w:author="anna.resch88@gmail.com" w:date="2022-01-04T09:34:00Z">
                    <w:rPr>
                      <w:rFonts w:asciiTheme="majorHAnsi" w:eastAsia="Times New Roman" w:hAnsiTheme="majorHAnsi" w:cstheme="majorHAnsi"/>
                      <w:color w:val="000000"/>
                      <w:lang w:eastAsia="de-DE"/>
                    </w:rPr>
                  </w:rPrChange>
                </w:rPr>
                <w:delText>50.7</w:delText>
              </w:r>
              <w:bookmarkStart w:id="3751" w:name="_Toc92186864"/>
              <w:bookmarkStart w:id="3752" w:name="_Toc92187556"/>
              <w:bookmarkStart w:id="3753" w:name="_Toc92188248"/>
              <w:bookmarkStart w:id="3754" w:name="_Toc92188938"/>
              <w:bookmarkStart w:id="3755" w:name="_Toc92189593"/>
              <w:bookmarkStart w:id="3756" w:name="_Toc92190249"/>
              <w:bookmarkStart w:id="3757" w:name="_Toc92190905"/>
              <w:bookmarkEnd w:id="3751"/>
              <w:bookmarkEnd w:id="3752"/>
              <w:bookmarkEnd w:id="3753"/>
              <w:bookmarkEnd w:id="3754"/>
              <w:bookmarkEnd w:id="3755"/>
              <w:bookmarkEnd w:id="3756"/>
              <w:bookmarkEnd w:id="3757"/>
            </w:del>
          </w:p>
        </w:tc>
        <w:tc>
          <w:tcPr>
            <w:tcW w:w="1349" w:type="dxa"/>
            <w:tcBorders>
              <w:top w:val="nil"/>
              <w:left w:val="nil"/>
              <w:bottom w:val="single" w:sz="4" w:space="0" w:color="000000"/>
              <w:right w:val="single" w:sz="4" w:space="0" w:color="000000"/>
            </w:tcBorders>
            <w:shd w:val="clear" w:color="000000" w:fill="BDD7EE"/>
            <w:noWrap/>
            <w:vAlign w:val="bottom"/>
            <w:hideMark/>
          </w:tcPr>
          <w:p w14:paraId="63F6B240" w14:textId="25AE5131" w:rsidR="00067C6D" w:rsidRPr="00F86424" w:rsidDel="002739DA" w:rsidRDefault="00067C6D" w:rsidP="003228B4">
            <w:pPr>
              <w:numPr>
                <w:ilvl w:val="0"/>
                <w:numId w:val="47"/>
              </w:numPr>
              <w:spacing w:after="0" w:line="240" w:lineRule="auto"/>
              <w:jc w:val="center"/>
              <w:rPr>
                <w:del w:id="3758" w:author="anna.resch88@gmail.com" w:date="2022-01-03T16:08:00Z"/>
                <w:rFonts w:asciiTheme="majorHAnsi" w:eastAsia="Times New Roman" w:hAnsiTheme="majorHAnsi" w:cstheme="majorHAnsi"/>
                <w:color w:val="000000"/>
                <w:lang w:val="en-US" w:eastAsia="de-DE"/>
                <w:rPrChange w:id="3759" w:author="anna.resch88@gmail.com" w:date="2022-01-04T09:34:00Z">
                  <w:rPr>
                    <w:del w:id="3760" w:author="anna.resch88@gmail.com" w:date="2022-01-03T16:08:00Z"/>
                    <w:rFonts w:asciiTheme="majorHAnsi" w:eastAsia="Times New Roman" w:hAnsiTheme="majorHAnsi" w:cstheme="majorHAnsi"/>
                    <w:color w:val="000000"/>
                    <w:lang w:eastAsia="de-DE"/>
                  </w:rPr>
                </w:rPrChange>
              </w:rPr>
            </w:pPr>
            <w:del w:id="3761" w:author="anna.resch88@gmail.com" w:date="2022-01-03T16:08:00Z">
              <w:r w:rsidRPr="00F86424" w:rsidDel="002739DA">
                <w:rPr>
                  <w:rFonts w:asciiTheme="majorHAnsi" w:eastAsia="Times New Roman" w:hAnsiTheme="majorHAnsi" w:cstheme="majorHAnsi"/>
                  <w:color w:val="000000"/>
                  <w:lang w:val="en-US" w:eastAsia="de-DE"/>
                  <w:rPrChange w:id="3762" w:author="anna.resch88@gmail.com" w:date="2022-01-04T09:34:00Z">
                    <w:rPr>
                      <w:rFonts w:asciiTheme="majorHAnsi" w:eastAsia="Times New Roman" w:hAnsiTheme="majorHAnsi" w:cstheme="majorHAnsi"/>
                      <w:color w:val="000000"/>
                      <w:lang w:eastAsia="de-DE"/>
                    </w:rPr>
                  </w:rPrChange>
                </w:rPr>
                <w:delText>15</w:delText>
              </w:r>
              <w:bookmarkStart w:id="3763" w:name="_Toc92186865"/>
              <w:bookmarkStart w:id="3764" w:name="_Toc92187557"/>
              <w:bookmarkStart w:id="3765" w:name="_Toc92188249"/>
              <w:bookmarkStart w:id="3766" w:name="_Toc92188939"/>
              <w:bookmarkStart w:id="3767" w:name="_Toc92189594"/>
              <w:bookmarkStart w:id="3768" w:name="_Toc92190250"/>
              <w:bookmarkStart w:id="3769" w:name="_Toc92190906"/>
              <w:bookmarkEnd w:id="3763"/>
              <w:bookmarkEnd w:id="3764"/>
              <w:bookmarkEnd w:id="3765"/>
              <w:bookmarkEnd w:id="3766"/>
              <w:bookmarkEnd w:id="3767"/>
              <w:bookmarkEnd w:id="3768"/>
              <w:bookmarkEnd w:id="3769"/>
            </w:del>
          </w:p>
        </w:tc>
        <w:tc>
          <w:tcPr>
            <w:tcW w:w="892" w:type="dxa"/>
            <w:tcBorders>
              <w:top w:val="nil"/>
              <w:left w:val="nil"/>
              <w:bottom w:val="single" w:sz="4" w:space="0" w:color="000000"/>
              <w:right w:val="single" w:sz="4" w:space="0" w:color="000000"/>
            </w:tcBorders>
            <w:shd w:val="clear" w:color="000000" w:fill="BDD7EE"/>
            <w:noWrap/>
            <w:vAlign w:val="bottom"/>
            <w:hideMark/>
          </w:tcPr>
          <w:p w14:paraId="0A213578" w14:textId="233B9B7E" w:rsidR="00067C6D" w:rsidRPr="00F86424" w:rsidDel="002739DA" w:rsidRDefault="00067C6D" w:rsidP="003228B4">
            <w:pPr>
              <w:numPr>
                <w:ilvl w:val="0"/>
                <w:numId w:val="47"/>
              </w:numPr>
              <w:spacing w:after="0" w:line="240" w:lineRule="auto"/>
              <w:jc w:val="center"/>
              <w:rPr>
                <w:del w:id="3770" w:author="anna.resch88@gmail.com" w:date="2022-01-03T16:08:00Z"/>
                <w:rFonts w:asciiTheme="majorHAnsi" w:eastAsia="Times New Roman" w:hAnsiTheme="majorHAnsi" w:cstheme="majorHAnsi"/>
                <w:color w:val="000000"/>
                <w:lang w:val="en-US" w:eastAsia="de-DE"/>
                <w:rPrChange w:id="3771" w:author="anna.resch88@gmail.com" w:date="2022-01-04T09:34:00Z">
                  <w:rPr>
                    <w:del w:id="3772" w:author="anna.resch88@gmail.com" w:date="2022-01-03T16:08:00Z"/>
                    <w:rFonts w:asciiTheme="majorHAnsi" w:eastAsia="Times New Roman" w:hAnsiTheme="majorHAnsi" w:cstheme="majorHAnsi"/>
                    <w:color w:val="000000"/>
                    <w:lang w:eastAsia="de-DE"/>
                  </w:rPr>
                </w:rPrChange>
              </w:rPr>
            </w:pPr>
            <w:del w:id="3773" w:author="anna.resch88@gmail.com" w:date="2022-01-03T16:08:00Z">
              <w:r w:rsidRPr="00F86424" w:rsidDel="002739DA">
                <w:rPr>
                  <w:rFonts w:asciiTheme="majorHAnsi" w:eastAsia="Times New Roman" w:hAnsiTheme="majorHAnsi" w:cstheme="majorHAnsi"/>
                  <w:color w:val="000000"/>
                  <w:lang w:val="en-US" w:eastAsia="de-DE"/>
                  <w:rPrChange w:id="3774" w:author="anna.resch88@gmail.com" w:date="2022-01-04T09:34:00Z">
                    <w:rPr>
                      <w:rFonts w:asciiTheme="majorHAnsi" w:eastAsia="Times New Roman" w:hAnsiTheme="majorHAnsi" w:cstheme="majorHAnsi"/>
                      <w:color w:val="000000"/>
                      <w:lang w:eastAsia="de-DE"/>
                    </w:rPr>
                  </w:rPrChange>
                </w:rPr>
                <w:delText>97.48</w:delText>
              </w:r>
              <w:bookmarkStart w:id="3775" w:name="_Toc92186866"/>
              <w:bookmarkStart w:id="3776" w:name="_Toc92187558"/>
              <w:bookmarkStart w:id="3777" w:name="_Toc92188250"/>
              <w:bookmarkStart w:id="3778" w:name="_Toc92188940"/>
              <w:bookmarkStart w:id="3779" w:name="_Toc92189595"/>
              <w:bookmarkStart w:id="3780" w:name="_Toc92190251"/>
              <w:bookmarkStart w:id="3781" w:name="_Toc92190907"/>
              <w:bookmarkEnd w:id="3775"/>
              <w:bookmarkEnd w:id="3776"/>
              <w:bookmarkEnd w:id="3777"/>
              <w:bookmarkEnd w:id="3778"/>
              <w:bookmarkEnd w:id="3779"/>
              <w:bookmarkEnd w:id="3780"/>
              <w:bookmarkEnd w:id="3781"/>
            </w:del>
          </w:p>
        </w:tc>
        <w:tc>
          <w:tcPr>
            <w:tcW w:w="743" w:type="dxa"/>
            <w:tcBorders>
              <w:top w:val="nil"/>
              <w:left w:val="nil"/>
              <w:bottom w:val="single" w:sz="4" w:space="0" w:color="000000"/>
              <w:right w:val="nil"/>
            </w:tcBorders>
            <w:shd w:val="clear" w:color="000000" w:fill="BDD7EE"/>
            <w:noWrap/>
            <w:vAlign w:val="bottom"/>
            <w:hideMark/>
          </w:tcPr>
          <w:p w14:paraId="370CE581" w14:textId="763C992B" w:rsidR="00067C6D" w:rsidRPr="00F86424" w:rsidDel="002739DA" w:rsidRDefault="00067C6D" w:rsidP="003228B4">
            <w:pPr>
              <w:numPr>
                <w:ilvl w:val="0"/>
                <w:numId w:val="47"/>
              </w:numPr>
              <w:spacing w:after="0" w:line="240" w:lineRule="auto"/>
              <w:jc w:val="center"/>
              <w:rPr>
                <w:del w:id="3782" w:author="anna.resch88@gmail.com" w:date="2022-01-03T16:08:00Z"/>
                <w:rFonts w:asciiTheme="majorHAnsi" w:eastAsia="Times New Roman" w:hAnsiTheme="majorHAnsi" w:cstheme="majorHAnsi"/>
                <w:color w:val="000000"/>
                <w:lang w:val="en-US" w:eastAsia="de-DE"/>
                <w:rPrChange w:id="3783" w:author="anna.resch88@gmail.com" w:date="2022-01-04T09:34:00Z">
                  <w:rPr>
                    <w:del w:id="3784" w:author="anna.resch88@gmail.com" w:date="2022-01-03T16:08:00Z"/>
                    <w:rFonts w:asciiTheme="majorHAnsi" w:eastAsia="Times New Roman" w:hAnsiTheme="majorHAnsi" w:cstheme="majorHAnsi"/>
                    <w:color w:val="000000"/>
                    <w:lang w:eastAsia="de-DE"/>
                  </w:rPr>
                </w:rPrChange>
              </w:rPr>
            </w:pPr>
            <w:del w:id="3785" w:author="anna.resch88@gmail.com" w:date="2022-01-03T16:08:00Z">
              <w:r w:rsidRPr="00F86424" w:rsidDel="002739DA">
                <w:rPr>
                  <w:rFonts w:asciiTheme="majorHAnsi" w:eastAsia="Times New Roman" w:hAnsiTheme="majorHAnsi" w:cstheme="majorHAnsi"/>
                  <w:color w:val="000000"/>
                  <w:lang w:val="en-US" w:eastAsia="de-DE"/>
                  <w:rPrChange w:id="3786" w:author="anna.resch88@gmail.com" w:date="2022-01-04T09:34:00Z">
                    <w:rPr>
                      <w:rFonts w:asciiTheme="majorHAnsi" w:eastAsia="Times New Roman" w:hAnsiTheme="majorHAnsi" w:cstheme="majorHAnsi"/>
                      <w:color w:val="000000"/>
                      <w:lang w:eastAsia="de-DE"/>
                    </w:rPr>
                  </w:rPrChange>
                </w:rPr>
                <w:delText>5.10</w:delText>
              </w:r>
              <w:bookmarkStart w:id="3787" w:name="_Toc92186867"/>
              <w:bookmarkStart w:id="3788" w:name="_Toc92187559"/>
              <w:bookmarkStart w:id="3789" w:name="_Toc92188251"/>
              <w:bookmarkStart w:id="3790" w:name="_Toc92188941"/>
              <w:bookmarkStart w:id="3791" w:name="_Toc92189596"/>
              <w:bookmarkStart w:id="3792" w:name="_Toc92190252"/>
              <w:bookmarkStart w:id="3793" w:name="_Toc92190908"/>
              <w:bookmarkEnd w:id="3787"/>
              <w:bookmarkEnd w:id="3788"/>
              <w:bookmarkEnd w:id="3789"/>
              <w:bookmarkEnd w:id="3790"/>
              <w:bookmarkEnd w:id="3791"/>
              <w:bookmarkEnd w:id="3792"/>
              <w:bookmarkEnd w:id="3793"/>
            </w:del>
          </w:p>
        </w:tc>
        <w:tc>
          <w:tcPr>
            <w:tcW w:w="989" w:type="dxa"/>
            <w:tcBorders>
              <w:top w:val="nil"/>
              <w:left w:val="single" w:sz="4" w:space="0" w:color="auto"/>
              <w:bottom w:val="single" w:sz="4" w:space="0" w:color="auto"/>
              <w:right w:val="single" w:sz="4" w:space="0" w:color="auto"/>
            </w:tcBorders>
            <w:shd w:val="clear" w:color="000000" w:fill="BDD7EE"/>
            <w:noWrap/>
            <w:vAlign w:val="bottom"/>
            <w:hideMark/>
          </w:tcPr>
          <w:p w14:paraId="04CD6673" w14:textId="0CD0C6E2" w:rsidR="00067C6D" w:rsidRPr="00F86424" w:rsidDel="002739DA" w:rsidRDefault="00067C6D" w:rsidP="003228B4">
            <w:pPr>
              <w:numPr>
                <w:ilvl w:val="0"/>
                <w:numId w:val="47"/>
              </w:numPr>
              <w:spacing w:after="0" w:line="240" w:lineRule="auto"/>
              <w:jc w:val="both"/>
              <w:rPr>
                <w:del w:id="3794" w:author="anna.resch88@gmail.com" w:date="2022-01-03T16:08:00Z"/>
                <w:rFonts w:asciiTheme="majorHAnsi" w:eastAsia="Times New Roman" w:hAnsiTheme="majorHAnsi" w:cstheme="majorHAnsi"/>
                <w:color w:val="FFFFFF"/>
                <w:lang w:val="en-US" w:eastAsia="de-DE"/>
                <w:rPrChange w:id="3795" w:author="anna.resch88@gmail.com" w:date="2022-01-04T09:34:00Z">
                  <w:rPr>
                    <w:del w:id="3796" w:author="anna.resch88@gmail.com" w:date="2022-01-03T16:08:00Z"/>
                    <w:rFonts w:asciiTheme="majorHAnsi" w:eastAsia="Times New Roman" w:hAnsiTheme="majorHAnsi" w:cstheme="majorHAnsi"/>
                    <w:color w:val="FFFFFF"/>
                    <w:lang w:eastAsia="de-DE"/>
                  </w:rPr>
                </w:rPrChange>
              </w:rPr>
            </w:pPr>
            <w:del w:id="3797" w:author="anna.resch88@gmail.com" w:date="2022-01-03T16:08:00Z">
              <w:r w:rsidRPr="00F86424" w:rsidDel="002739DA">
                <w:rPr>
                  <w:rFonts w:asciiTheme="majorHAnsi" w:eastAsia="Times New Roman" w:hAnsiTheme="majorHAnsi" w:cstheme="majorHAnsi"/>
                  <w:color w:val="FFFFFF"/>
                  <w:lang w:val="en-US" w:eastAsia="de-DE"/>
                  <w:rPrChange w:id="3798" w:author="anna.resch88@gmail.com" w:date="2022-01-04T09:34:00Z">
                    <w:rPr>
                      <w:rFonts w:asciiTheme="majorHAnsi" w:eastAsia="Times New Roman" w:hAnsiTheme="majorHAnsi" w:cstheme="majorHAnsi"/>
                      <w:color w:val="FFFFFF"/>
                      <w:lang w:eastAsia="de-DE"/>
                    </w:rPr>
                  </w:rPrChange>
                </w:rPr>
                <w:delText> </w:delText>
              </w:r>
              <w:bookmarkStart w:id="3799" w:name="_Toc92186868"/>
              <w:bookmarkStart w:id="3800" w:name="_Toc92187560"/>
              <w:bookmarkStart w:id="3801" w:name="_Toc92188252"/>
              <w:bookmarkStart w:id="3802" w:name="_Toc92188942"/>
              <w:bookmarkStart w:id="3803" w:name="_Toc92189597"/>
              <w:bookmarkStart w:id="3804" w:name="_Toc92190253"/>
              <w:bookmarkStart w:id="3805" w:name="_Toc92190909"/>
              <w:bookmarkEnd w:id="3799"/>
              <w:bookmarkEnd w:id="3800"/>
              <w:bookmarkEnd w:id="3801"/>
              <w:bookmarkEnd w:id="3802"/>
              <w:bookmarkEnd w:id="3803"/>
              <w:bookmarkEnd w:id="3804"/>
              <w:bookmarkEnd w:id="3805"/>
            </w:del>
          </w:p>
        </w:tc>
        <w:tc>
          <w:tcPr>
            <w:tcW w:w="898" w:type="dxa"/>
            <w:tcBorders>
              <w:top w:val="nil"/>
              <w:left w:val="nil"/>
              <w:bottom w:val="single" w:sz="4" w:space="0" w:color="auto"/>
              <w:right w:val="single" w:sz="4" w:space="0" w:color="auto"/>
            </w:tcBorders>
            <w:shd w:val="clear" w:color="000000" w:fill="BDD7EE"/>
            <w:noWrap/>
            <w:vAlign w:val="bottom"/>
            <w:hideMark/>
          </w:tcPr>
          <w:p w14:paraId="56E0026C" w14:textId="5298AC52" w:rsidR="00067C6D" w:rsidRPr="00F86424" w:rsidDel="002739DA" w:rsidRDefault="00067C6D" w:rsidP="003228B4">
            <w:pPr>
              <w:numPr>
                <w:ilvl w:val="0"/>
                <w:numId w:val="47"/>
              </w:numPr>
              <w:spacing w:after="0" w:line="240" w:lineRule="auto"/>
              <w:jc w:val="both"/>
              <w:rPr>
                <w:del w:id="3806" w:author="anna.resch88@gmail.com" w:date="2022-01-03T16:08:00Z"/>
                <w:rFonts w:asciiTheme="majorHAnsi" w:eastAsia="Times New Roman" w:hAnsiTheme="majorHAnsi" w:cstheme="majorHAnsi"/>
                <w:color w:val="000000"/>
                <w:lang w:val="en-US" w:eastAsia="de-DE"/>
                <w:rPrChange w:id="3807" w:author="anna.resch88@gmail.com" w:date="2022-01-04T09:34:00Z">
                  <w:rPr>
                    <w:del w:id="3808" w:author="anna.resch88@gmail.com" w:date="2022-01-03T16:08:00Z"/>
                    <w:rFonts w:asciiTheme="majorHAnsi" w:eastAsia="Times New Roman" w:hAnsiTheme="majorHAnsi" w:cstheme="majorHAnsi"/>
                    <w:color w:val="000000"/>
                    <w:lang w:eastAsia="de-DE"/>
                  </w:rPr>
                </w:rPrChange>
              </w:rPr>
            </w:pPr>
            <w:del w:id="3809" w:author="anna.resch88@gmail.com" w:date="2022-01-03T16:08:00Z">
              <w:r w:rsidRPr="00F86424" w:rsidDel="002739DA">
                <w:rPr>
                  <w:rFonts w:asciiTheme="majorHAnsi" w:eastAsia="Times New Roman" w:hAnsiTheme="majorHAnsi" w:cstheme="majorHAnsi"/>
                  <w:color w:val="000000"/>
                  <w:lang w:val="en-US" w:eastAsia="de-DE"/>
                  <w:rPrChange w:id="3810" w:author="anna.resch88@gmail.com" w:date="2022-01-04T09:34:00Z">
                    <w:rPr>
                      <w:rFonts w:asciiTheme="majorHAnsi" w:eastAsia="Times New Roman" w:hAnsiTheme="majorHAnsi" w:cstheme="majorHAnsi"/>
                      <w:color w:val="000000"/>
                      <w:lang w:eastAsia="de-DE"/>
                    </w:rPr>
                  </w:rPrChange>
                </w:rPr>
                <w:delText> </w:delText>
              </w:r>
              <w:bookmarkStart w:id="3811" w:name="_Toc92186869"/>
              <w:bookmarkStart w:id="3812" w:name="_Toc92187561"/>
              <w:bookmarkStart w:id="3813" w:name="_Toc92188253"/>
              <w:bookmarkStart w:id="3814" w:name="_Toc92188943"/>
              <w:bookmarkStart w:id="3815" w:name="_Toc92189598"/>
              <w:bookmarkStart w:id="3816" w:name="_Toc92190254"/>
              <w:bookmarkStart w:id="3817" w:name="_Toc92190910"/>
              <w:bookmarkEnd w:id="3811"/>
              <w:bookmarkEnd w:id="3812"/>
              <w:bookmarkEnd w:id="3813"/>
              <w:bookmarkEnd w:id="3814"/>
              <w:bookmarkEnd w:id="3815"/>
              <w:bookmarkEnd w:id="3816"/>
              <w:bookmarkEnd w:id="3817"/>
            </w:del>
          </w:p>
        </w:tc>
        <w:bookmarkStart w:id="3818" w:name="_Toc92186870"/>
        <w:bookmarkStart w:id="3819" w:name="_Toc92187562"/>
        <w:bookmarkStart w:id="3820" w:name="_Toc92188254"/>
        <w:bookmarkStart w:id="3821" w:name="_Toc92188944"/>
        <w:bookmarkStart w:id="3822" w:name="_Toc92189599"/>
        <w:bookmarkStart w:id="3823" w:name="_Toc92190255"/>
        <w:bookmarkStart w:id="3824" w:name="_Toc92190911"/>
        <w:bookmarkEnd w:id="3818"/>
        <w:bookmarkEnd w:id="3819"/>
        <w:bookmarkEnd w:id="3820"/>
        <w:bookmarkEnd w:id="3821"/>
        <w:bookmarkEnd w:id="3822"/>
        <w:bookmarkEnd w:id="3823"/>
        <w:bookmarkEnd w:id="3824"/>
      </w:tr>
      <w:tr w:rsidR="00067C6D" w:rsidRPr="009E3BE9" w:rsidDel="002739DA" w14:paraId="4D648F7C" w14:textId="40BF66FE" w:rsidTr="00D830B0">
        <w:trPr>
          <w:trHeight w:val="290"/>
          <w:del w:id="3825" w:author="anna.resch88@gmail.com" w:date="2022-01-03T16:08:00Z"/>
        </w:trPr>
        <w:tc>
          <w:tcPr>
            <w:tcW w:w="2620" w:type="dxa"/>
            <w:tcBorders>
              <w:top w:val="nil"/>
              <w:left w:val="nil"/>
              <w:bottom w:val="nil"/>
              <w:right w:val="nil"/>
            </w:tcBorders>
            <w:shd w:val="clear" w:color="auto" w:fill="auto"/>
            <w:noWrap/>
            <w:vAlign w:val="bottom"/>
            <w:hideMark/>
          </w:tcPr>
          <w:p w14:paraId="5B24EC5D" w14:textId="16E2EC2B" w:rsidR="00067C6D" w:rsidRPr="00F86424" w:rsidDel="002739DA" w:rsidRDefault="00067C6D" w:rsidP="003228B4">
            <w:pPr>
              <w:numPr>
                <w:ilvl w:val="0"/>
                <w:numId w:val="47"/>
              </w:numPr>
              <w:spacing w:after="0" w:line="240" w:lineRule="auto"/>
              <w:jc w:val="both"/>
              <w:rPr>
                <w:del w:id="3826" w:author="anna.resch88@gmail.com" w:date="2022-01-03T16:08:00Z"/>
                <w:rFonts w:asciiTheme="majorHAnsi" w:eastAsia="Times New Roman" w:hAnsiTheme="majorHAnsi" w:cstheme="majorHAnsi"/>
                <w:color w:val="000000"/>
                <w:lang w:val="en-US" w:eastAsia="de-DE"/>
                <w:rPrChange w:id="3827" w:author="anna.resch88@gmail.com" w:date="2022-01-04T09:34:00Z">
                  <w:rPr>
                    <w:del w:id="3828" w:author="anna.resch88@gmail.com" w:date="2022-01-03T16:08:00Z"/>
                    <w:rFonts w:asciiTheme="majorHAnsi" w:eastAsia="Times New Roman" w:hAnsiTheme="majorHAnsi" w:cstheme="majorHAnsi"/>
                    <w:color w:val="000000"/>
                    <w:lang w:eastAsia="de-DE"/>
                  </w:rPr>
                </w:rPrChange>
              </w:rPr>
            </w:pPr>
            <w:bookmarkStart w:id="3829" w:name="_Toc92186871"/>
            <w:bookmarkStart w:id="3830" w:name="_Toc92187563"/>
            <w:bookmarkStart w:id="3831" w:name="_Toc92188255"/>
            <w:bookmarkStart w:id="3832" w:name="_Toc92188945"/>
            <w:bookmarkStart w:id="3833" w:name="_Toc92189600"/>
            <w:bookmarkStart w:id="3834" w:name="_Toc92190256"/>
            <w:bookmarkStart w:id="3835" w:name="_Toc92190912"/>
            <w:bookmarkEnd w:id="3829"/>
            <w:bookmarkEnd w:id="3830"/>
            <w:bookmarkEnd w:id="3831"/>
            <w:bookmarkEnd w:id="3832"/>
            <w:bookmarkEnd w:id="3833"/>
            <w:bookmarkEnd w:id="3834"/>
            <w:bookmarkEnd w:id="3835"/>
          </w:p>
        </w:tc>
        <w:tc>
          <w:tcPr>
            <w:tcW w:w="859" w:type="dxa"/>
            <w:tcBorders>
              <w:top w:val="nil"/>
              <w:left w:val="nil"/>
              <w:bottom w:val="nil"/>
              <w:right w:val="nil"/>
            </w:tcBorders>
            <w:shd w:val="clear" w:color="auto" w:fill="auto"/>
            <w:noWrap/>
            <w:vAlign w:val="bottom"/>
            <w:hideMark/>
          </w:tcPr>
          <w:p w14:paraId="328C9403" w14:textId="1A8ADEA0" w:rsidR="00067C6D" w:rsidRPr="00F86424" w:rsidDel="002739DA" w:rsidRDefault="00067C6D" w:rsidP="003228B4">
            <w:pPr>
              <w:numPr>
                <w:ilvl w:val="0"/>
                <w:numId w:val="47"/>
              </w:numPr>
              <w:spacing w:after="0" w:line="240" w:lineRule="auto"/>
              <w:jc w:val="both"/>
              <w:rPr>
                <w:del w:id="3836" w:author="anna.resch88@gmail.com" w:date="2022-01-03T16:08:00Z"/>
                <w:rFonts w:asciiTheme="majorHAnsi" w:eastAsia="Times New Roman" w:hAnsiTheme="majorHAnsi" w:cstheme="majorHAnsi"/>
                <w:sz w:val="20"/>
                <w:szCs w:val="20"/>
                <w:lang w:val="en-US" w:eastAsia="de-DE"/>
                <w:rPrChange w:id="3837" w:author="anna.resch88@gmail.com" w:date="2022-01-04T09:34:00Z">
                  <w:rPr>
                    <w:del w:id="3838" w:author="anna.resch88@gmail.com" w:date="2022-01-03T16:08:00Z"/>
                    <w:rFonts w:asciiTheme="majorHAnsi" w:eastAsia="Times New Roman" w:hAnsiTheme="majorHAnsi" w:cstheme="majorHAnsi"/>
                    <w:sz w:val="20"/>
                    <w:szCs w:val="20"/>
                    <w:lang w:eastAsia="de-DE"/>
                  </w:rPr>
                </w:rPrChange>
              </w:rPr>
            </w:pPr>
            <w:bookmarkStart w:id="3839" w:name="_Toc92186872"/>
            <w:bookmarkStart w:id="3840" w:name="_Toc92187564"/>
            <w:bookmarkStart w:id="3841" w:name="_Toc92188256"/>
            <w:bookmarkStart w:id="3842" w:name="_Toc92188946"/>
            <w:bookmarkStart w:id="3843" w:name="_Toc92189601"/>
            <w:bookmarkStart w:id="3844" w:name="_Toc92190257"/>
            <w:bookmarkStart w:id="3845" w:name="_Toc92190913"/>
            <w:bookmarkEnd w:id="3839"/>
            <w:bookmarkEnd w:id="3840"/>
            <w:bookmarkEnd w:id="3841"/>
            <w:bookmarkEnd w:id="3842"/>
            <w:bookmarkEnd w:id="3843"/>
            <w:bookmarkEnd w:id="3844"/>
            <w:bookmarkEnd w:id="3845"/>
          </w:p>
        </w:tc>
        <w:tc>
          <w:tcPr>
            <w:tcW w:w="937" w:type="dxa"/>
            <w:tcBorders>
              <w:top w:val="nil"/>
              <w:left w:val="nil"/>
              <w:bottom w:val="nil"/>
              <w:right w:val="nil"/>
            </w:tcBorders>
            <w:shd w:val="clear" w:color="auto" w:fill="auto"/>
            <w:noWrap/>
            <w:vAlign w:val="bottom"/>
            <w:hideMark/>
          </w:tcPr>
          <w:p w14:paraId="561703F7" w14:textId="5C8B7205" w:rsidR="00067C6D" w:rsidRPr="00F86424" w:rsidDel="002739DA" w:rsidRDefault="00067C6D" w:rsidP="003228B4">
            <w:pPr>
              <w:numPr>
                <w:ilvl w:val="0"/>
                <w:numId w:val="47"/>
              </w:numPr>
              <w:spacing w:after="0" w:line="240" w:lineRule="auto"/>
              <w:jc w:val="both"/>
              <w:rPr>
                <w:del w:id="3846" w:author="anna.resch88@gmail.com" w:date="2022-01-03T16:08:00Z"/>
                <w:rFonts w:asciiTheme="majorHAnsi" w:eastAsia="Times New Roman" w:hAnsiTheme="majorHAnsi" w:cstheme="majorHAnsi"/>
                <w:sz w:val="20"/>
                <w:szCs w:val="20"/>
                <w:lang w:val="en-US" w:eastAsia="de-DE"/>
                <w:rPrChange w:id="3847" w:author="anna.resch88@gmail.com" w:date="2022-01-04T09:34:00Z">
                  <w:rPr>
                    <w:del w:id="3848" w:author="anna.resch88@gmail.com" w:date="2022-01-03T16:08:00Z"/>
                    <w:rFonts w:asciiTheme="majorHAnsi" w:eastAsia="Times New Roman" w:hAnsiTheme="majorHAnsi" w:cstheme="majorHAnsi"/>
                    <w:sz w:val="20"/>
                    <w:szCs w:val="20"/>
                    <w:lang w:eastAsia="de-DE"/>
                  </w:rPr>
                </w:rPrChange>
              </w:rPr>
            </w:pPr>
            <w:bookmarkStart w:id="3849" w:name="_Toc92186873"/>
            <w:bookmarkStart w:id="3850" w:name="_Toc92187565"/>
            <w:bookmarkStart w:id="3851" w:name="_Toc92188257"/>
            <w:bookmarkStart w:id="3852" w:name="_Toc92188947"/>
            <w:bookmarkStart w:id="3853" w:name="_Toc92189602"/>
            <w:bookmarkStart w:id="3854" w:name="_Toc92190258"/>
            <w:bookmarkStart w:id="3855" w:name="_Toc92190914"/>
            <w:bookmarkEnd w:id="3849"/>
            <w:bookmarkEnd w:id="3850"/>
            <w:bookmarkEnd w:id="3851"/>
            <w:bookmarkEnd w:id="3852"/>
            <w:bookmarkEnd w:id="3853"/>
            <w:bookmarkEnd w:id="3854"/>
            <w:bookmarkEnd w:id="3855"/>
          </w:p>
        </w:tc>
        <w:tc>
          <w:tcPr>
            <w:tcW w:w="952" w:type="dxa"/>
            <w:tcBorders>
              <w:top w:val="nil"/>
              <w:left w:val="nil"/>
              <w:bottom w:val="nil"/>
              <w:right w:val="nil"/>
            </w:tcBorders>
            <w:shd w:val="clear" w:color="auto" w:fill="auto"/>
            <w:noWrap/>
            <w:vAlign w:val="bottom"/>
            <w:hideMark/>
          </w:tcPr>
          <w:p w14:paraId="4C000281" w14:textId="6CA2181C" w:rsidR="00067C6D" w:rsidRPr="00F86424" w:rsidDel="002739DA" w:rsidRDefault="00067C6D" w:rsidP="003228B4">
            <w:pPr>
              <w:numPr>
                <w:ilvl w:val="0"/>
                <w:numId w:val="47"/>
              </w:numPr>
              <w:spacing w:after="0" w:line="240" w:lineRule="auto"/>
              <w:jc w:val="both"/>
              <w:rPr>
                <w:del w:id="3856" w:author="anna.resch88@gmail.com" w:date="2022-01-03T16:08:00Z"/>
                <w:rFonts w:asciiTheme="majorHAnsi" w:eastAsia="Times New Roman" w:hAnsiTheme="majorHAnsi" w:cstheme="majorHAnsi"/>
                <w:sz w:val="20"/>
                <w:szCs w:val="20"/>
                <w:lang w:val="en-US" w:eastAsia="de-DE"/>
                <w:rPrChange w:id="3857" w:author="anna.resch88@gmail.com" w:date="2022-01-04T09:34:00Z">
                  <w:rPr>
                    <w:del w:id="3858" w:author="anna.resch88@gmail.com" w:date="2022-01-03T16:08:00Z"/>
                    <w:rFonts w:asciiTheme="majorHAnsi" w:eastAsia="Times New Roman" w:hAnsiTheme="majorHAnsi" w:cstheme="majorHAnsi"/>
                    <w:sz w:val="20"/>
                    <w:szCs w:val="20"/>
                    <w:lang w:eastAsia="de-DE"/>
                  </w:rPr>
                </w:rPrChange>
              </w:rPr>
            </w:pPr>
            <w:bookmarkStart w:id="3859" w:name="_Toc92186874"/>
            <w:bookmarkStart w:id="3860" w:name="_Toc92187566"/>
            <w:bookmarkStart w:id="3861" w:name="_Toc92188258"/>
            <w:bookmarkStart w:id="3862" w:name="_Toc92188948"/>
            <w:bookmarkStart w:id="3863" w:name="_Toc92189603"/>
            <w:bookmarkStart w:id="3864" w:name="_Toc92190259"/>
            <w:bookmarkStart w:id="3865" w:name="_Toc92190915"/>
            <w:bookmarkEnd w:id="3859"/>
            <w:bookmarkEnd w:id="3860"/>
            <w:bookmarkEnd w:id="3861"/>
            <w:bookmarkEnd w:id="3862"/>
            <w:bookmarkEnd w:id="3863"/>
            <w:bookmarkEnd w:id="3864"/>
            <w:bookmarkEnd w:id="3865"/>
          </w:p>
        </w:tc>
        <w:tc>
          <w:tcPr>
            <w:tcW w:w="1081" w:type="dxa"/>
            <w:tcBorders>
              <w:top w:val="nil"/>
              <w:left w:val="nil"/>
              <w:bottom w:val="nil"/>
              <w:right w:val="nil"/>
            </w:tcBorders>
            <w:shd w:val="clear" w:color="auto" w:fill="auto"/>
            <w:noWrap/>
            <w:vAlign w:val="bottom"/>
            <w:hideMark/>
          </w:tcPr>
          <w:p w14:paraId="376CFEA8" w14:textId="2183D266" w:rsidR="00067C6D" w:rsidRPr="00F86424" w:rsidDel="002739DA" w:rsidRDefault="00067C6D" w:rsidP="003228B4">
            <w:pPr>
              <w:numPr>
                <w:ilvl w:val="0"/>
                <w:numId w:val="47"/>
              </w:numPr>
              <w:spacing w:after="0" w:line="240" w:lineRule="auto"/>
              <w:jc w:val="both"/>
              <w:rPr>
                <w:del w:id="3866" w:author="anna.resch88@gmail.com" w:date="2022-01-03T16:08:00Z"/>
                <w:rFonts w:asciiTheme="majorHAnsi" w:eastAsia="Times New Roman" w:hAnsiTheme="majorHAnsi" w:cstheme="majorHAnsi"/>
                <w:sz w:val="20"/>
                <w:szCs w:val="20"/>
                <w:lang w:val="en-US" w:eastAsia="de-DE"/>
                <w:rPrChange w:id="3867" w:author="anna.resch88@gmail.com" w:date="2022-01-04T09:34:00Z">
                  <w:rPr>
                    <w:del w:id="3868" w:author="anna.resch88@gmail.com" w:date="2022-01-03T16:08:00Z"/>
                    <w:rFonts w:asciiTheme="majorHAnsi" w:eastAsia="Times New Roman" w:hAnsiTheme="majorHAnsi" w:cstheme="majorHAnsi"/>
                    <w:sz w:val="20"/>
                    <w:szCs w:val="20"/>
                    <w:lang w:eastAsia="de-DE"/>
                  </w:rPr>
                </w:rPrChange>
              </w:rPr>
            </w:pPr>
            <w:bookmarkStart w:id="3869" w:name="_Toc92186875"/>
            <w:bookmarkStart w:id="3870" w:name="_Toc92187567"/>
            <w:bookmarkStart w:id="3871" w:name="_Toc92188259"/>
            <w:bookmarkStart w:id="3872" w:name="_Toc92188949"/>
            <w:bookmarkStart w:id="3873" w:name="_Toc92189604"/>
            <w:bookmarkStart w:id="3874" w:name="_Toc92190260"/>
            <w:bookmarkStart w:id="3875" w:name="_Toc92190916"/>
            <w:bookmarkEnd w:id="3869"/>
            <w:bookmarkEnd w:id="3870"/>
            <w:bookmarkEnd w:id="3871"/>
            <w:bookmarkEnd w:id="3872"/>
            <w:bookmarkEnd w:id="3873"/>
            <w:bookmarkEnd w:id="3874"/>
            <w:bookmarkEnd w:id="3875"/>
          </w:p>
        </w:tc>
        <w:tc>
          <w:tcPr>
            <w:tcW w:w="1349" w:type="dxa"/>
            <w:tcBorders>
              <w:top w:val="nil"/>
              <w:left w:val="nil"/>
              <w:bottom w:val="nil"/>
              <w:right w:val="nil"/>
            </w:tcBorders>
            <w:shd w:val="clear" w:color="auto" w:fill="auto"/>
            <w:noWrap/>
            <w:vAlign w:val="bottom"/>
            <w:hideMark/>
          </w:tcPr>
          <w:p w14:paraId="6B724D2B" w14:textId="592B6001" w:rsidR="00067C6D" w:rsidRPr="00F86424" w:rsidDel="002739DA" w:rsidRDefault="00067C6D" w:rsidP="003228B4">
            <w:pPr>
              <w:numPr>
                <w:ilvl w:val="0"/>
                <w:numId w:val="47"/>
              </w:numPr>
              <w:spacing w:after="0" w:line="240" w:lineRule="auto"/>
              <w:jc w:val="both"/>
              <w:rPr>
                <w:del w:id="3876" w:author="anna.resch88@gmail.com" w:date="2022-01-03T16:08:00Z"/>
                <w:rFonts w:asciiTheme="majorHAnsi" w:eastAsia="Times New Roman" w:hAnsiTheme="majorHAnsi" w:cstheme="majorHAnsi"/>
                <w:sz w:val="20"/>
                <w:szCs w:val="20"/>
                <w:lang w:val="en-US" w:eastAsia="de-DE"/>
                <w:rPrChange w:id="3877" w:author="anna.resch88@gmail.com" w:date="2022-01-04T09:34:00Z">
                  <w:rPr>
                    <w:del w:id="3878" w:author="anna.resch88@gmail.com" w:date="2022-01-03T16:08:00Z"/>
                    <w:rFonts w:asciiTheme="majorHAnsi" w:eastAsia="Times New Roman" w:hAnsiTheme="majorHAnsi" w:cstheme="majorHAnsi"/>
                    <w:sz w:val="20"/>
                    <w:szCs w:val="20"/>
                    <w:lang w:eastAsia="de-DE"/>
                  </w:rPr>
                </w:rPrChange>
              </w:rPr>
            </w:pPr>
            <w:bookmarkStart w:id="3879" w:name="_Toc92186876"/>
            <w:bookmarkStart w:id="3880" w:name="_Toc92187568"/>
            <w:bookmarkStart w:id="3881" w:name="_Toc92188260"/>
            <w:bookmarkStart w:id="3882" w:name="_Toc92188950"/>
            <w:bookmarkStart w:id="3883" w:name="_Toc92189605"/>
            <w:bookmarkStart w:id="3884" w:name="_Toc92190261"/>
            <w:bookmarkStart w:id="3885" w:name="_Toc92190917"/>
            <w:bookmarkEnd w:id="3879"/>
            <w:bookmarkEnd w:id="3880"/>
            <w:bookmarkEnd w:id="3881"/>
            <w:bookmarkEnd w:id="3882"/>
            <w:bookmarkEnd w:id="3883"/>
            <w:bookmarkEnd w:id="3884"/>
            <w:bookmarkEnd w:id="3885"/>
          </w:p>
        </w:tc>
        <w:tc>
          <w:tcPr>
            <w:tcW w:w="892" w:type="dxa"/>
            <w:tcBorders>
              <w:top w:val="nil"/>
              <w:left w:val="nil"/>
              <w:bottom w:val="nil"/>
              <w:right w:val="nil"/>
            </w:tcBorders>
            <w:shd w:val="clear" w:color="auto" w:fill="auto"/>
            <w:noWrap/>
            <w:vAlign w:val="bottom"/>
            <w:hideMark/>
          </w:tcPr>
          <w:p w14:paraId="1B07582B" w14:textId="700EF51B" w:rsidR="00067C6D" w:rsidRPr="00F86424" w:rsidDel="002739DA" w:rsidRDefault="00067C6D" w:rsidP="003228B4">
            <w:pPr>
              <w:numPr>
                <w:ilvl w:val="0"/>
                <w:numId w:val="47"/>
              </w:numPr>
              <w:spacing w:after="0" w:line="240" w:lineRule="auto"/>
              <w:jc w:val="both"/>
              <w:rPr>
                <w:del w:id="3886" w:author="anna.resch88@gmail.com" w:date="2022-01-03T16:08:00Z"/>
                <w:rFonts w:asciiTheme="majorHAnsi" w:eastAsia="Times New Roman" w:hAnsiTheme="majorHAnsi" w:cstheme="majorHAnsi"/>
                <w:sz w:val="20"/>
                <w:szCs w:val="20"/>
                <w:lang w:val="en-US" w:eastAsia="de-DE"/>
                <w:rPrChange w:id="3887" w:author="anna.resch88@gmail.com" w:date="2022-01-04T09:34:00Z">
                  <w:rPr>
                    <w:del w:id="3888" w:author="anna.resch88@gmail.com" w:date="2022-01-03T16:08:00Z"/>
                    <w:rFonts w:asciiTheme="majorHAnsi" w:eastAsia="Times New Roman" w:hAnsiTheme="majorHAnsi" w:cstheme="majorHAnsi"/>
                    <w:sz w:val="20"/>
                    <w:szCs w:val="20"/>
                    <w:lang w:eastAsia="de-DE"/>
                  </w:rPr>
                </w:rPrChange>
              </w:rPr>
            </w:pPr>
            <w:bookmarkStart w:id="3889" w:name="_Toc92186877"/>
            <w:bookmarkStart w:id="3890" w:name="_Toc92187569"/>
            <w:bookmarkStart w:id="3891" w:name="_Toc92188261"/>
            <w:bookmarkStart w:id="3892" w:name="_Toc92188951"/>
            <w:bookmarkStart w:id="3893" w:name="_Toc92189606"/>
            <w:bookmarkStart w:id="3894" w:name="_Toc92190262"/>
            <w:bookmarkStart w:id="3895" w:name="_Toc92190918"/>
            <w:bookmarkEnd w:id="3889"/>
            <w:bookmarkEnd w:id="3890"/>
            <w:bookmarkEnd w:id="3891"/>
            <w:bookmarkEnd w:id="3892"/>
            <w:bookmarkEnd w:id="3893"/>
            <w:bookmarkEnd w:id="3894"/>
            <w:bookmarkEnd w:id="3895"/>
          </w:p>
        </w:tc>
        <w:tc>
          <w:tcPr>
            <w:tcW w:w="743" w:type="dxa"/>
            <w:tcBorders>
              <w:top w:val="nil"/>
              <w:left w:val="nil"/>
              <w:bottom w:val="nil"/>
              <w:right w:val="nil"/>
            </w:tcBorders>
            <w:shd w:val="clear" w:color="auto" w:fill="auto"/>
            <w:noWrap/>
            <w:vAlign w:val="bottom"/>
            <w:hideMark/>
          </w:tcPr>
          <w:p w14:paraId="03CE32AE" w14:textId="08DDF87C" w:rsidR="00067C6D" w:rsidRPr="00F86424" w:rsidDel="002739DA" w:rsidRDefault="00067C6D" w:rsidP="003228B4">
            <w:pPr>
              <w:numPr>
                <w:ilvl w:val="0"/>
                <w:numId w:val="47"/>
              </w:numPr>
              <w:spacing w:after="0" w:line="240" w:lineRule="auto"/>
              <w:jc w:val="both"/>
              <w:rPr>
                <w:del w:id="3896" w:author="anna.resch88@gmail.com" w:date="2022-01-03T16:08:00Z"/>
                <w:rFonts w:asciiTheme="majorHAnsi" w:eastAsia="Times New Roman" w:hAnsiTheme="majorHAnsi" w:cstheme="majorHAnsi"/>
                <w:sz w:val="20"/>
                <w:szCs w:val="20"/>
                <w:lang w:val="en-US" w:eastAsia="de-DE"/>
                <w:rPrChange w:id="3897" w:author="anna.resch88@gmail.com" w:date="2022-01-04T09:34:00Z">
                  <w:rPr>
                    <w:del w:id="3898" w:author="anna.resch88@gmail.com" w:date="2022-01-03T16:08:00Z"/>
                    <w:rFonts w:asciiTheme="majorHAnsi" w:eastAsia="Times New Roman" w:hAnsiTheme="majorHAnsi" w:cstheme="majorHAnsi"/>
                    <w:sz w:val="20"/>
                    <w:szCs w:val="20"/>
                    <w:lang w:eastAsia="de-DE"/>
                  </w:rPr>
                </w:rPrChange>
              </w:rPr>
            </w:pPr>
            <w:bookmarkStart w:id="3899" w:name="_Toc92186878"/>
            <w:bookmarkStart w:id="3900" w:name="_Toc92187570"/>
            <w:bookmarkStart w:id="3901" w:name="_Toc92188262"/>
            <w:bookmarkStart w:id="3902" w:name="_Toc92188952"/>
            <w:bookmarkStart w:id="3903" w:name="_Toc92189607"/>
            <w:bookmarkStart w:id="3904" w:name="_Toc92190263"/>
            <w:bookmarkStart w:id="3905" w:name="_Toc92190919"/>
            <w:bookmarkEnd w:id="3899"/>
            <w:bookmarkEnd w:id="3900"/>
            <w:bookmarkEnd w:id="3901"/>
            <w:bookmarkEnd w:id="3902"/>
            <w:bookmarkEnd w:id="3903"/>
            <w:bookmarkEnd w:id="3904"/>
            <w:bookmarkEnd w:id="3905"/>
          </w:p>
        </w:tc>
        <w:tc>
          <w:tcPr>
            <w:tcW w:w="989" w:type="dxa"/>
            <w:tcBorders>
              <w:top w:val="nil"/>
              <w:left w:val="nil"/>
              <w:bottom w:val="nil"/>
              <w:right w:val="nil"/>
            </w:tcBorders>
            <w:shd w:val="clear" w:color="auto" w:fill="auto"/>
            <w:noWrap/>
            <w:vAlign w:val="bottom"/>
            <w:hideMark/>
          </w:tcPr>
          <w:p w14:paraId="187AF483" w14:textId="46926146" w:rsidR="00067C6D" w:rsidRPr="00F86424" w:rsidDel="002739DA" w:rsidRDefault="00067C6D" w:rsidP="003228B4">
            <w:pPr>
              <w:numPr>
                <w:ilvl w:val="0"/>
                <w:numId w:val="47"/>
              </w:numPr>
              <w:spacing w:after="0" w:line="240" w:lineRule="auto"/>
              <w:jc w:val="both"/>
              <w:rPr>
                <w:del w:id="3906" w:author="anna.resch88@gmail.com" w:date="2022-01-03T16:08:00Z"/>
                <w:rFonts w:asciiTheme="majorHAnsi" w:eastAsia="Times New Roman" w:hAnsiTheme="majorHAnsi" w:cstheme="majorHAnsi"/>
                <w:sz w:val="20"/>
                <w:szCs w:val="20"/>
                <w:lang w:val="en-US" w:eastAsia="de-DE"/>
                <w:rPrChange w:id="3907" w:author="anna.resch88@gmail.com" w:date="2022-01-04T09:34:00Z">
                  <w:rPr>
                    <w:del w:id="3908" w:author="anna.resch88@gmail.com" w:date="2022-01-03T16:08:00Z"/>
                    <w:rFonts w:asciiTheme="majorHAnsi" w:eastAsia="Times New Roman" w:hAnsiTheme="majorHAnsi" w:cstheme="majorHAnsi"/>
                    <w:sz w:val="20"/>
                    <w:szCs w:val="20"/>
                    <w:lang w:eastAsia="de-DE"/>
                  </w:rPr>
                </w:rPrChange>
              </w:rPr>
            </w:pPr>
            <w:bookmarkStart w:id="3909" w:name="_Toc92186879"/>
            <w:bookmarkStart w:id="3910" w:name="_Toc92187571"/>
            <w:bookmarkStart w:id="3911" w:name="_Toc92188263"/>
            <w:bookmarkStart w:id="3912" w:name="_Toc92188953"/>
            <w:bookmarkStart w:id="3913" w:name="_Toc92189608"/>
            <w:bookmarkStart w:id="3914" w:name="_Toc92190264"/>
            <w:bookmarkStart w:id="3915" w:name="_Toc92190920"/>
            <w:bookmarkEnd w:id="3909"/>
            <w:bookmarkEnd w:id="3910"/>
            <w:bookmarkEnd w:id="3911"/>
            <w:bookmarkEnd w:id="3912"/>
            <w:bookmarkEnd w:id="3913"/>
            <w:bookmarkEnd w:id="3914"/>
            <w:bookmarkEnd w:id="3915"/>
          </w:p>
        </w:tc>
        <w:tc>
          <w:tcPr>
            <w:tcW w:w="898" w:type="dxa"/>
            <w:tcBorders>
              <w:top w:val="nil"/>
              <w:left w:val="nil"/>
              <w:bottom w:val="nil"/>
              <w:right w:val="nil"/>
            </w:tcBorders>
            <w:shd w:val="clear" w:color="auto" w:fill="auto"/>
            <w:noWrap/>
            <w:vAlign w:val="bottom"/>
            <w:hideMark/>
          </w:tcPr>
          <w:p w14:paraId="4002FB04" w14:textId="78AA850E" w:rsidR="00067C6D" w:rsidRPr="00F86424" w:rsidDel="002739DA" w:rsidRDefault="00067C6D" w:rsidP="003228B4">
            <w:pPr>
              <w:numPr>
                <w:ilvl w:val="0"/>
                <w:numId w:val="47"/>
              </w:numPr>
              <w:spacing w:after="0" w:line="240" w:lineRule="auto"/>
              <w:jc w:val="both"/>
              <w:rPr>
                <w:del w:id="3916" w:author="anna.resch88@gmail.com" w:date="2022-01-03T16:08:00Z"/>
                <w:rFonts w:asciiTheme="majorHAnsi" w:eastAsia="Times New Roman" w:hAnsiTheme="majorHAnsi" w:cstheme="majorHAnsi"/>
                <w:sz w:val="20"/>
                <w:szCs w:val="20"/>
                <w:lang w:val="en-US" w:eastAsia="de-DE"/>
                <w:rPrChange w:id="3917" w:author="anna.resch88@gmail.com" w:date="2022-01-04T09:34:00Z">
                  <w:rPr>
                    <w:del w:id="3918" w:author="anna.resch88@gmail.com" w:date="2022-01-03T16:08:00Z"/>
                    <w:rFonts w:asciiTheme="majorHAnsi" w:eastAsia="Times New Roman" w:hAnsiTheme="majorHAnsi" w:cstheme="majorHAnsi"/>
                    <w:sz w:val="20"/>
                    <w:szCs w:val="20"/>
                    <w:lang w:eastAsia="de-DE"/>
                  </w:rPr>
                </w:rPrChange>
              </w:rPr>
            </w:pPr>
            <w:bookmarkStart w:id="3919" w:name="_Toc92186880"/>
            <w:bookmarkStart w:id="3920" w:name="_Toc92187572"/>
            <w:bookmarkStart w:id="3921" w:name="_Toc92188264"/>
            <w:bookmarkStart w:id="3922" w:name="_Toc92188954"/>
            <w:bookmarkStart w:id="3923" w:name="_Toc92189609"/>
            <w:bookmarkStart w:id="3924" w:name="_Toc92190265"/>
            <w:bookmarkStart w:id="3925" w:name="_Toc92190921"/>
            <w:bookmarkEnd w:id="3919"/>
            <w:bookmarkEnd w:id="3920"/>
            <w:bookmarkEnd w:id="3921"/>
            <w:bookmarkEnd w:id="3922"/>
            <w:bookmarkEnd w:id="3923"/>
            <w:bookmarkEnd w:id="3924"/>
            <w:bookmarkEnd w:id="3925"/>
          </w:p>
        </w:tc>
        <w:bookmarkStart w:id="3926" w:name="_Toc92186881"/>
        <w:bookmarkStart w:id="3927" w:name="_Toc92187573"/>
        <w:bookmarkStart w:id="3928" w:name="_Toc92188265"/>
        <w:bookmarkStart w:id="3929" w:name="_Toc92188955"/>
        <w:bookmarkStart w:id="3930" w:name="_Toc92189610"/>
        <w:bookmarkStart w:id="3931" w:name="_Toc92190266"/>
        <w:bookmarkStart w:id="3932" w:name="_Toc92190922"/>
        <w:bookmarkEnd w:id="3926"/>
        <w:bookmarkEnd w:id="3927"/>
        <w:bookmarkEnd w:id="3928"/>
        <w:bookmarkEnd w:id="3929"/>
        <w:bookmarkEnd w:id="3930"/>
        <w:bookmarkEnd w:id="3931"/>
        <w:bookmarkEnd w:id="3932"/>
      </w:tr>
      <w:tr w:rsidR="00067C6D" w:rsidRPr="009E3BE9" w:rsidDel="002739DA" w14:paraId="09D5AEB6" w14:textId="6B64DBCF" w:rsidTr="00D830B0">
        <w:trPr>
          <w:trHeight w:val="290"/>
          <w:del w:id="3933" w:author="anna.resch88@gmail.com" w:date="2022-01-03T16:08:00Z"/>
        </w:trPr>
        <w:tc>
          <w:tcPr>
            <w:tcW w:w="2620" w:type="dxa"/>
            <w:tcBorders>
              <w:top w:val="single" w:sz="4" w:space="0" w:color="000000"/>
              <w:left w:val="single" w:sz="4" w:space="0" w:color="000000"/>
              <w:bottom w:val="single" w:sz="4" w:space="0" w:color="000000"/>
              <w:right w:val="single" w:sz="4" w:space="0" w:color="000000"/>
            </w:tcBorders>
            <w:shd w:val="clear" w:color="000000" w:fill="A9D08E"/>
            <w:vAlign w:val="bottom"/>
            <w:hideMark/>
          </w:tcPr>
          <w:p w14:paraId="25E16961" w14:textId="48B64FA8" w:rsidR="00067C6D" w:rsidRPr="00F86424" w:rsidDel="002739DA" w:rsidRDefault="00067C6D" w:rsidP="003228B4">
            <w:pPr>
              <w:numPr>
                <w:ilvl w:val="0"/>
                <w:numId w:val="47"/>
              </w:numPr>
              <w:spacing w:after="0" w:line="240" w:lineRule="auto"/>
              <w:jc w:val="both"/>
              <w:rPr>
                <w:del w:id="3934" w:author="anna.resch88@gmail.com" w:date="2022-01-03T16:08:00Z"/>
                <w:rFonts w:asciiTheme="majorHAnsi" w:eastAsia="Times New Roman" w:hAnsiTheme="majorHAnsi" w:cstheme="majorHAnsi"/>
                <w:color w:val="000000"/>
                <w:lang w:val="en-US" w:eastAsia="de-DE"/>
                <w:rPrChange w:id="3935" w:author="anna.resch88@gmail.com" w:date="2022-01-04T09:34:00Z">
                  <w:rPr>
                    <w:del w:id="3936" w:author="anna.resch88@gmail.com" w:date="2022-01-03T16:08:00Z"/>
                    <w:rFonts w:asciiTheme="majorHAnsi" w:eastAsia="Times New Roman" w:hAnsiTheme="majorHAnsi" w:cstheme="majorHAnsi"/>
                    <w:color w:val="000000"/>
                    <w:lang w:eastAsia="de-DE"/>
                  </w:rPr>
                </w:rPrChange>
              </w:rPr>
            </w:pPr>
            <w:del w:id="3937" w:author="anna.resch88@gmail.com" w:date="2022-01-03T16:08:00Z">
              <w:r w:rsidRPr="00F86424" w:rsidDel="002739DA">
                <w:rPr>
                  <w:rFonts w:asciiTheme="majorHAnsi" w:eastAsia="Times New Roman" w:hAnsiTheme="majorHAnsi" w:cstheme="majorHAnsi"/>
                  <w:color w:val="000000"/>
                  <w:lang w:val="en-US" w:eastAsia="de-DE"/>
                  <w:rPrChange w:id="3938" w:author="anna.resch88@gmail.com" w:date="2022-01-04T09:34:00Z">
                    <w:rPr>
                      <w:rFonts w:asciiTheme="majorHAnsi" w:eastAsia="Times New Roman" w:hAnsiTheme="majorHAnsi" w:cstheme="majorHAnsi"/>
                      <w:color w:val="000000"/>
                      <w:lang w:eastAsia="de-DE"/>
                    </w:rPr>
                  </w:rPrChange>
                </w:rPr>
                <w:delText xml:space="preserve">ULD-V80-ULD, </w:delText>
              </w:r>
              <w:r w:rsidRPr="00F86424" w:rsidDel="002739DA">
                <w:rPr>
                  <w:rFonts w:asciiTheme="majorHAnsi" w:eastAsia="Times New Roman" w:hAnsiTheme="majorHAnsi" w:cstheme="majorHAnsi"/>
                  <w:color w:val="000000"/>
                  <w:lang w:val="en-US" w:eastAsia="de-DE"/>
                  <w:rPrChange w:id="3939" w:author="anna.resch88@gmail.com" w:date="2022-01-04T09:34:00Z">
                    <w:rPr>
                      <w:rFonts w:asciiTheme="majorHAnsi" w:eastAsia="Times New Roman" w:hAnsiTheme="majorHAnsi" w:cstheme="majorHAnsi"/>
                      <w:color w:val="000000"/>
                      <w:lang w:eastAsia="de-DE"/>
                    </w:rPr>
                  </w:rPrChange>
                </w:rPr>
                <w:lastRenderedPageBreak/>
                <w:delText>sample 1</w:delText>
              </w:r>
              <w:bookmarkStart w:id="3940" w:name="_Toc92186882"/>
              <w:bookmarkStart w:id="3941" w:name="_Toc92187574"/>
              <w:bookmarkStart w:id="3942" w:name="_Toc92188266"/>
              <w:bookmarkStart w:id="3943" w:name="_Toc92188956"/>
              <w:bookmarkStart w:id="3944" w:name="_Toc92189611"/>
              <w:bookmarkStart w:id="3945" w:name="_Toc92190267"/>
              <w:bookmarkStart w:id="3946" w:name="_Toc92190923"/>
              <w:bookmarkEnd w:id="3940"/>
              <w:bookmarkEnd w:id="3941"/>
              <w:bookmarkEnd w:id="3942"/>
              <w:bookmarkEnd w:id="3943"/>
              <w:bookmarkEnd w:id="3944"/>
              <w:bookmarkEnd w:id="3945"/>
              <w:bookmarkEnd w:id="3946"/>
            </w:del>
          </w:p>
        </w:tc>
        <w:tc>
          <w:tcPr>
            <w:tcW w:w="859" w:type="dxa"/>
            <w:tcBorders>
              <w:top w:val="single" w:sz="4" w:space="0" w:color="000000"/>
              <w:left w:val="nil"/>
              <w:bottom w:val="single" w:sz="4" w:space="0" w:color="000000"/>
              <w:right w:val="single" w:sz="4" w:space="0" w:color="000000"/>
            </w:tcBorders>
            <w:shd w:val="clear" w:color="000000" w:fill="A9D08E"/>
            <w:noWrap/>
            <w:vAlign w:val="bottom"/>
            <w:hideMark/>
          </w:tcPr>
          <w:p w14:paraId="53948634" w14:textId="3E452714" w:rsidR="00067C6D" w:rsidRPr="00F86424" w:rsidDel="002739DA" w:rsidRDefault="00067C6D" w:rsidP="003228B4">
            <w:pPr>
              <w:numPr>
                <w:ilvl w:val="0"/>
                <w:numId w:val="47"/>
              </w:numPr>
              <w:spacing w:after="0" w:line="240" w:lineRule="auto"/>
              <w:jc w:val="center"/>
              <w:rPr>
                <w:del w:id="3947" w:author="anna.resch88@gmail.com" w:date="2022-01-03T16:08:00Z"/>
                <w:rFonts w:asciiTheme="majorHAnsi" w:eastAsia="Times New Roman" w:hAnsiTheme="majorHAnsi" w:cstheme="majorHAnsi"/>
                <w:color w:val="000000"/>
                <w:lang w:val="en-US" w:eastAsia="de-DE"/>
                <w:rPrChange w:id="3948" w:author="anna.resch88@gmail.com" w:date="2022-01-04T09:34:00Z">
                  <w:rPr>
                    <w:del w:id="3949" w:author="anna.resch88@gmail.com" w:date="2022-01-03T16:08:00Z"/>
                    <w:rFonts w:asciiTheme="majorHAnsi" w:eastAsia="Times New Roman" w:hAnsiTheme="majorHAnsi" w:cstheme="majorHAnsi"/>
                    <w:color w:val="000000"/>
                    <w:lang w:eastAsia="de-DE"/>
                  </w:rPr>
                </w:rPrChange>
              </w:rPr>
            </w:pPr>
            <w:del w:id="3950" w:author="anna.resch88@gmail.com" w:date="2022-01-03T16:08:00Z">
              <w:r w:rsidRPr="00F86424" w:rsidDel="002739DA">
                <w:rPr>
                  <w:rFonts w:asciiTheme="majorHAnsi" w:eastAsia="Times New Roman" w:hAnsiTheme="majorHAnsi" w:cstheme="majorHAnsi"/>
                  <w:color w:val="000000"/>
                  <w:lang w:val="en-US" w:eastAsia="de-DE"/>
                  <w:rPrChange w:id="3951" w:author="anna.resch88@gmail.com" w:date="2022-01-04T09:34:00Z">
                    <w:rPr>
                      <w:rFonts w:asciiTheme="majorHAnsi" w:eastAsia="Times New Roman" w:hAnsiTheme="majorHAnsi" w:cstheme="majorHAnsi"/>
                      <w:color w:val="000000"/>
                      <w:lang w:eastAsia="de-DE"/>
                    </w:rPr>
                  </w:rPrChange>
                </w:rPr>
                <w:lastRenderedPageBreak/>
                <w:delText>20</w:delText>
              </w:r>
              <w:r w:rsidRPr="00F86424" w:rsidDel="002739DA">
                <w:rPr>
                  <w:rFonts w:asciiTheme="majorHAnsi" w:eastAsia="Times New Roman" w:hAnsiTheme="majorHAnsi" w:cstheme="majorHAnsi"/>
                  <w:color w:val="000000"/>
                  <w:lang w:val="en-US" w:eastAsia="de-DE"/>
                  <w:rPrChange w:id="3952" w:author="anna.resch88@gmail.com" w:date="2022-01-04T09:34:00Z">
                    <w:rPr>
                      <w:rFonts w:asciiTheme="majorHAnsi" w:eastAsia="Times New Roman" w:hAnsiTheme="majorHAnsi" w:cstheme="majorHAnsi"/>
                      <w:color w:val="000000"/>
                      <w:lang w:eastAsia="de-DE"/>
                    </w:rPr>
                  </w:rPrChange>
                </w:rPr>
                <w:lastRenderedPageBreak/>
                <w:delText>%</w:delText>
              </w:r>
              <w:bookmarkStart w:id="3953" w:name="_Toc92186883"/>
              <w:bookmarkStart w:id="3954" w:name="_Toc92187575"/>
              <w:bookmarkStart w:id="3955" w:name="_Toc92188267"/>
              <w:bookmarkStart w:id="3956" w:name="_Toc92188957"/>
              <w:bookmarkStart w:id="3957" w:name="_Toc92189612"/>
              <w:bookmarkStart w:id="3958" w:name="_Toc92190268"/>
              <w:bookmarkStart w:id="3959" w:name="_Toc92190924"/>
              <w:bookmarkEnd w:id="3953"/>
              <w:bookmarkEnd w:id="3954"/>
              <w:bookmarkEnd w:id="3955"/>
              <w:bookmarkEnd w:id="3956"/>
              <w:bookmarkEnd w:id="3957"/>
              <w:bookmarkEnd w:id="3958"/>
              <w:bookmarkEnd w:id="3959"/>
            </w:del>
          </w:p>
        </w:tc>
        <w:tc>
          <w:tcPr>
            <w:tcW w:w="937" w:type="dxa"/>
            <w:tcBorders>
              <w:top w:val="single" w:sz="4" w:space="0" w:color="000000"/>
              <w:left w:val="nil"/>
              <w:bottom w:val="single" w:sz="4" w:space="0" w:color="000000"/>
              <w:right w:val="single" w:sz="4" w:space="0" w:color="000000"/>
            </w:tcBorders>
            <w:shd w:val="clear" w:color="000000" w:fill="A9D08E"/>
            <w:noWrap/>
            <w:vAlign w:val="bottom"/>
            <w:hideMark/>
          </w:tcPr>
          <w:p w14:paraId="03ED5C2D" w14:textId="5627C595" w:rsidR="00067C6D" w:rsidRPr="00F86424" w:rsidDel="002739DA" w:rsidRDefault="00067C6D" w:rsidP="003228B4">
            <w:pPr>
              <w:numPr>
                <w:ilvl w:val="0"/>
                <w:numId w:val="47"/>
              </w:numPr>
              <w:spacing w:after="0" w:line="240" w:lineRule="auto"/>
              <w:jc w:val="center"/>
              <w:rPr>
                <w:del w:id="3960" w:author="anna.resch88@gmail.com" w:date="2022-01-03T16:08:00Z"/>
                <w:rFonts w:asciiTheme="majorHAnsi" w:eastAsia="Times New Roman" w:hAnsiTheme="majorHAnsi" w:cstheme="majorHAnsi"/>
                <w:color w:val="000000"/>
                <w:lang w:val="en-US" w:eastAsia="de-DE"/>
                <w:rPrChange w:id="3961" w:author="anna.resch88@gmail.com" w:date="2022-01-04T09:34:00Z">
                  <w:rPr>
                    <w:del w:id="3962" w:author="anna.resch88@gmail.com" w:date="2022-01-03T16:08:00Z"/>
                    <w:rFonts w:asciiTheme="majorHAnsi" w:eastAsia="Times New Roman" w:hAnsiTheme="majorHAnsi" w:cstheme="majorHAnsi"/>
                    <w:color w:val="000000"/>
                    <w:lang w:eastAsia="de-DE"/>
                  </w:rPr>
                </w:rPrChange>
              </w:rPr>
            </w:pPr>
            <w:del w:id="3963" w:author="anna.resch88@gmail.com" w:date="2022-01-03T16:08:00Z">
              <w:r w:rsidRPr="00F86424" w:rsidDel="002739DA">
                <w:rPr>
                  <w:rFonts w:asciiTheme="majorHAnsi" w:eastAsia="Times New Roman" w:hAnsiTheme="majorHAnsi" w:cstheme="majorHAnsi"/>
                  <w:color w:val="000000"/>
                  <w:lang w:val="en-US" w:eastAsia="de-DE"/>
                  <w:rPrChange w:id="3964" w:author="anna.resch88@gmail.com" w:date="2022-01-04T09:34:00Z">
                    <w:rPr>
                      <w:rFonts w:asciiTheme="majorHAnsi" w:eastAsia="Times New Roman" w:hAnsiTheme="majorHAnsi" w:cstheme="majorHAnsi"/>
                      <w:color w:val="000000"/>
                      <w:lang w:eastAsia="de-DE"/>
                    </w:rPr>
                  </w:rPrChange>
                </w:rPr>
                <w:lastRenderedPageBreak/>
                <w:delText>4</w:delText>
              </w:r>
              <w:r w:rsidRPr="00F86424" w:rsidDel="002739DA">
                <w:rPr>
                  <w:rFonts w:asciiTheme="majorHAnsi" w:eastAsia="Times New Roman" w:hAnsiTheme="majorHAnsi" w:cstheme="majorHAnsi"/>
                  <w:color w:val="000000"/>
                  <w:lang w:val="en-US" w:eastAsia="de-DE"/>
                  <w:rPrChange w:id="3965" w:author="anna.resch88@gmail.com" w:date="2022-01-04T09:34:00Z">
                    <w:rPr>
                      <w:rFonts w:asciiTheme="majorHAnsi" w:eastAsia="Times New Roman" w:hAnsiTheme="majorHAnsi" w:cstheme="majorHAnsi"/>
                      <w:color w:val="000000"/>
                      <w:lang w:eastAsia="de-DE"/>
                    </w:rPr>
                  </w:rPrChange>
                </w:rPr>
                <w:lastRenderedPageBreak/>
                <w:delText>M urea</w:delText>
              </w:r>
              <w:bookmarkStart w:id="3966" w:name="_Toc92186884"/>
              <w:bookmarkStart w:id="3967" w:name="_Toc92187576"/>
              <w:bookmarkStart w:id="3968" w:name="_Toc92188268"/>
              <w:bookmarkStart w:id="3969" w:name="_Toc92188958"/>
              <w:bookmarkStart w:id="3970" w:name="_Toc92189613"/>
              <w:bookmarkStart w:id="3971" w:name="_Toc92190269"/>
              <w:bookmarkStart w:id="3972" w:name="_Toc92190925"/>
              <w:bookmarkEnd w:id="3966"/>
              <w:bookmarkEnd w:id="3967"/>
              <w:bookmarkEnd w:id="3968"/>
              <w:bookmarkEnd w:id="3969"/>
              <w:bookmarkEnd w:id="3970"/>
              <w:bookmarkEnd w:id="3971"/>
              <w:bookmarkEnd w:id="3972"/>
            </w:del>
          </w:p>
        </w:tc>
        <w:tc>
          <w:tcPr>
            <w:tcW w:w="952" w:type="dxa"/>
            <w:tcBorders>
              <w:top w:val="single" w:sz="4" w:space="0" w:color="auto"/>
              <w:left w:val="nil"/>
              <w:bottom w:val="single" w:sz="4" w:space="0" w:color="auto"/>
              <w:right w:val="single" w:sz="4" w:space="0" w:color="auto"/>
            </w:tcBorders>
            <w:shd w:val="clear" w:color="000000" w:fill="A9D08E"/>
            <w:noWrap/>
            <w:vAlign w:val="bottom"/>
            <w:hideMark/>
          </w:tcPr>
          <w:p w14:paraId="43F5D14F" w14:textId="2CF2FA86" w:rsidR="00067C6D" w:rsidRPr="00F86424" w:rsidDel="002739DA" w:rsidRDefault="00067C6D" w:rsidP="003228B4">
            <w:pPr>
              <w:numPr>
                <w:ilvl w:val="0"/>
                <w:numId w:val="47"/>
              </w:numPr>
              <w:spacing w:after="0" w:line="240" w:lineRule="auto"/>
              <w:jc w:val="center"/>
              <w:rPr>
                <w:del w:id="3973" w:author="anna.resch88@gmail.com" w:date="2022-01-03T16:08:00Z"/>
                <w:rFonts w:asciiTheme="majorHAnsi" w:eastAsia="Times New Roman" w:hAnsiTheme="majorHAnsi" w:cstheme="majorHAnsi"/>
                <w:color w:val="000000"/>
                <w:lang w:val="en-US" w:eastAsia="de-DE"/>
                <w:rPrChange w:id="3974" w:author="anna.resch88@gmail.com" w:date="2022-01-04T09:34:00Z">
                  <w:rPr>
                    <w:del w:id="3975" w:author="anna.resch88@gmail.com" w:date="2022-01-03T16:08:00Z"/>
                    <w:rFonts w:asciiTheme="majorHAnsi" w:eastAsia="Times New Roman" w:hAnsiTheme="majorHAnsi" w:cstheme="majorHAnsi"/>
                    <w:color w:val="000000"/>
                    <w:lang w:eastAsia="de-DE"/>
                  </w:rPr>
                </w:rPrChange>
              </w:rPr>
            </w:pPr>
            <w:del w:id="3976" w:author="anna.resch88@gmail.com" w:date="2022-01-03T16:08:00Z">
              <w:r w:rsidRPr="00F86424" w:rsidDel="002739DA">
                <w:rPr>
                  <w:rFonts w:asciiTheme="majorHAnsi" w:eastAsia="Times New Roman" w:hAnsiTheme="majorHAnsi" w:cstheme="majorHAnsi"/>
                  <w:color w:val="000000"/>
                  <w:lang w:val="en-US" w:eastAsia="de-DE"/>
                  <w:rPrChange w:id="3977" w:author="anna.resch88@gmail.com" w:date="2022-01-04T09:34:00Z">
                    <w:rPr>
                      <w:rFonts w:asciiTheme="majorHAnsi" w:eastAsia="Times New Roman" w:hAnsiTheme="majorHAnsi" w:cstheme="majorHAnsi"/>
                      <w:color w:val="000000"/>
                      <w:lang w:eastAsia="de-DE"/>
                    </w:rPr>
                  </w:rPrChange>
                </w:rPr>
                <w:lastRenderedPageBreak/>
                <w:delText>RF</w:delText>
              </w:r>
              <w:bookmarkStart w:id="3978" w:name="_Toc92186885"/>
              <w:bookmarkStart w:id="3979" w:name="_Toc92187577"/>
              <w:bookmarkStart w:id="3980" w:name="_Toc92188269"/>
              <w:bookmarkStart w:id="3981" w:name="_Toc92188959"/>
              <w:bookmarkStart w:id="3982" w:name="_Toc92189614"/>
              <w:bookmarkStart w:id="3983" w:name="_Toc92190270"/>
              <w:bookmarkStart w:id="3984" w:name="_Toc92190926"/>
              <w:bookmarkEnd w:id="3978"/>
              <w:bookmarkEnd w:id="3979"/>
              <w:bookmarkEnd w:id="3980"/>
              <w:bookmarkEnd w:id="3981"/>
              <w:bookmarkEnd w:id="3982"/>
              <w:bookmarkEnd w:id="3983"/>
              <w:bookmarkEnd w:id="3984"/>
            </w:del>
          </w:p>
        </w:tc>
        <w:tc>
          <w:tcPr>
            <w:tcW w:w="1081" w:type="dxa"/>
            <w:tcBorders>
              <w:top w:val="single" w:sz="4" w:space="0" w:color="000000"/>
              <w:left w:val="nil"/>
              <w:bottom w:val="single" w:sz="4" w:space="0" w:color="000000"/>
              <w:right w:val="single" w:sz="4" w:space="0" w:color="000000"/>
            </w:tcBorders>
            <w:shd w:val="clear" w:color="000000" w:fill="A9D08E"/>
            <w:noWrap/>
            <w:vAlign w:val="bottom"/>
            <w:hideMark/>
          </w:tcPr>
          <w:p w14:paraId="486BAEEC" w14:textId="0C9B41CD" w:rsidR="00067C6D" w:rsidRPr="00F86424" w:rsidDel="002739DA" w:rsidRDefault="00067C6D" w:rsidP="003228B4">
            <w:pPr>
              <w:numPr>
                <w:ilvl w:val="0"/>
                <w:numId w:val="47"/>
              </w:numPr>
              <w:spacing w:after="0" w:line="240" w:lineRule="auto"/>
              <w:jc w:val="center"/>
              <w:rPr>
                <w:del w:id="3985" w:author="anna.resch88@gmail.com" w:date="2022-01-03T16:08:00Z"/>
                <w:rFonts w:asciiTheme="majorHAnsi" w:eastAsia="Times New Roman" w:hAnsiTheme="majorHAnsi" w:cstheme="majorHAnsi"/>
                <w:color w:val="000000"/>
                <w:lang w:val="en-US" w:eastAsia="de-DE"/>
                <w:rPrChange w:id="3986" w:author="anna.resch88@gmail.com" w:date="2022-01-04T09:34:00Z">
                  <w:rPr>
                    <w:del w:id="3987" w:author="anna.resch88@gmail.com" w:date="2022-01-03T16:08:00Z"/>
                    <w:rFonts w:asciiTheme="majorHAnsi" w:eastAsia="Times New Roman" w:hAnsiTheme="majorHAnsi" w:cstheme="majorHAnsi"/>
                    <w:color w:val="000000"/>
                    <w:lang w:eastAsia="de-DE"/>
                  </w:rPr>
                </w:rPrChange>
              </w:rPr>
            </w:pPr>
            <w:del w:id="3988" w:author="anna.resch88@gmail.com" w:date="2022-01-03T16:08:00Z">
              <w:r w:rsidRPr="00F86424" w:rsidDel="002739DA">
                <w:rPr>
                  <w:rFonts w:asciiTheme="majorHAnsi" w:eastAsia="Times New Roman" w:hAnsiTheme="majorHAnsi" w:cstheme="majorHAnsi"/>
                  <w:color w:val="000000"/>
                  <w:lang w:val="en-US" w:eastAsia="de-DE"/>
                  <w:rPrChange w:id="3989" w:author="anna.resch88@gmail.com" w:date="2022-01-04T09:34:00Z">
                    <w:rPr>
                      <w:rFonts w:asciiTheme="majorHAnsi" w:eastAsia="Times New Roman" w:hAnsiTheme="majorHAnsi" w:cstheme="majorHAnsi"/>
                      <w:color w:val="000000"/>
                      <w:lang w:eastAsia="de-DE"/>
                    </w:rPr>
                  </w:rPrChange>
                </w:rPr>
                <w:delText>84.6</w:delText>
              </w:r>
              <w:bookmarkStart w:id="3990" w:name="_Toc92186886"/>
              <w:bookmarkStart w:id="3991" w:name="_Toc92187578"/>
              <w:bookmarkStart w:id="3992" w:name="_Toc92188270"/>
              <w:bookmarkStart w:id="3993" w:name="_Toc92188960"/>
              <w:bookmarkStart w:id="3994" w:name="_Toc92189615"/>
              <w:bookmarkStart w:id="3995" w:name="_Toc92190271"/>
              <w:bookmarkStart w:id="3996" w:name="_Toc92190927"/>
              <w:bookmarkEnd w:id="3990"/>
              <w:bookmarkEnd w:id="3991"/>
              <w:bookmarkEnd w:id="3992"/>
              <w:bookmarkEnd w:id="3993"/>
              <w:bookmarkEnd w:id="3994"/>
              <w:bookmarkEnd w:id="3995"/>
              <w:bookmarkEnd w:id="3996"/>
            </w:del>
          </w:p>
        </w:tc>
        <w:tc>
          <w:tcPr>
            <w:tcW w:w="1349" w:type="dxa"/>
            <w:tcBorders>
              <w:top w:val="single" w:sz="4" w:space="0" w:color="000000"/>
              <w:left w:val="nil"/>
              <w:bottom w:val="single" w:sz="4" w:space="0" w:color="000000"/>
              <w:right w:val="single" w:sz="4" w:space="0" w:color="000000"/>
            </w:tcBorders>
            <w:shd w:val="clear" w:color="000000" w:fill="A9D08E"/>
            <w:noWrap/>
            <w:vAlign w:val="bottom"/>
            <w:hideMark/>
          </w:tcPr>
          <w:p w14:paraId="66226ACD" w14:textId="72908EDC" w:rsidR="00067C6D" w:rsidRPr="00F86424" w:rsidDel="002739DA" w:rsidRDefault="00067C6D" w:rsidP="003228B4">
            <w:pPr>
              <w:numPr>
                <w:ilvl w:val="0"/>
                <w:numId w:val="47"/>
              </w:numPr>
              <w:spacing w:after="0" w:line="240" w:lineRule="auto"/>
              <w:jc w:val="center"/>
              <w:rPr>
                <w:del w:id="3997" w:author="anna.resch88@gmail.com" w:date="2022-01-03T16:08:00Z"/>
                <w:rFonts w:asciiTheme="majorHAnsi" w:eastAsia="Times New Roman" w:hAnsiTheme="majorHAnsi" w:cstheme="majorHAnsi"/>
                <w:color w:val="000000"/>
                <w:lang w:val="en-US" w:eastAsia="de-DE"/>
                <w:rPrChange w:id="3998" w:author="anna.resch88@gmail.com" w:date="2022-01-04T09:34:00Z">
                  <w:rPr>
                    <w:del w:id="3999" w:author="anna.resch88@gmail.com" w:date="2022-01-03T16:08:00Z"/>
                    <w:rFonts w:asciiTheme="majorHAnsi" w:eastAsia="Times New Roman" w:hAnsiTheme="majorHAnsi" w:cstheme="majorHAnsi"/>
                    <w:color w:val="000000"/>
                    <w:lang w:eastAsia="de-DE"/>
                  </w:rPr>
                </w:rPrChange>
              </w:rPr>
            </w:pPr>
            <w:del w:id="4000" w:author="anna.resch88@gmail.com" w:date="2022-01-03T16:08:00Z">
              <w:r w:rsidRPr="00F86424" w:rsidDel="002739DA">
                <w:rPr>
                  <w:rFonts w:asciiTheme="majorHAnsi" w:eastAsia="Times New Roman" w:hAnsiTheme="majorHAnsi" w:cstheme="majorHAnsi"/>
                  <w:color w:val="000000"/>
                  <w:lang w:val="en-US" w:eastAsia="de-DE"/>
                  <w:rPrChange w:id="4001" w:author="anna.resch88@gmail.com" w:date="2022-01-04T09:34:00Z">
                    <w:rPr>
                      <w:rFonts w:asciiTheme="majorHAnsi" w:eastAsia="Times New Roman" w:hAnsiTheme="majorHAnsi" w:cstheme="majorHAnsi"/>
                      <w:color w:val="000000"/>
                      <w:lang w:eastAsia="de-DE"/>
                    </w:rPr>
                  </w:rPrChange>
                </w:rPr>
                <w:delText>15</w:delText>
              </w:r>
              <w:bookmarkStart w:id="4002" w:name="_Toc92186887"/>
              <w:bookmarkStart w:id="4003" w:name="_Toc92187579"/>
              <w:bookmarkStart w:id="4004" w:name="_Toc92188271"/>
              <w:bookmarkStart w:id="4005" w:name="_Toc92188961"/>
              <w:bookmarkStart w:id="4006" w:name="_Toc92189616"/>
              <w:bookmarkStart w:id="4007" w:name="_Toc92190272"/>
              <w:bookmarkStart w:id="4008" w:name="_Toc92190928"/>
              <w:bookmarkEnd w:id="4002"/>
              <w:bookmarkEnd w:id="4003"/>
              <w:bookmarkEnd w:id="4004"/>
              <w:bookmarkEnd w:id="4005"/>
              <w:bookmarkEnd w:id="4006"/>
              <w:bookmarkEnd w:id="4007"/>
              <w:bookmarkEnd w:id="4008"/>
            </w:del>
          </w:p>
        </w:tc>
        <w:tc>
          <w:tcPr>
            <w:tcW w:w="892" w:type="dxa"/>
            <w:tcBorders>
              <w:top w:val="single" w:sz="4" w:space="0" w:color="000000"/>
              <w:left w:val="nil"/>
              <w:bottom w:val="single" w:sz="4" w:space="0" w:color="000000"/>
              <w:right w:val="single" w:sz="4" w:space="0" w:color="000000"/>
            </w:tcBorders>
            <w:shd w:val="clear" w:color="000000" w:fill="A9D08E"/>
            <w:noWrap/>
            <w:vAlign w:val="bottom"/>
            <w:hideMark/>
          </w:tcPr>
          <w:p w14:paraId="516816DC" w14:textId="67E241B9" w:rsidR="00067C6D" w:rsidRPr="00F86424" w:rsidDel="002739DA" w:rsidRDefault="00067C6D" w:rsidP="003228B4">
            <w:pPr>
              <w:numPr>
                <w:ilvl w:val="0"/>
                <w:numId w:val="47"/>
              </w:numPr>
              <w:spacing w:after="0" w:line="240" w:lineRule="auto"/>
              <w:jc w:val="center"/>
              <w:rPr>
                <w:del w:id="4009" w:author="anna.resch88@gmail.com" w:date="2022-01-03T16:08:00Z"/>
                <w:rFonts w:asciiTheme="majorHAnsi" w:eastAsia="Times New Roman" w:hAnsiTheme="majorHAnsi" w:cstheme="majorHAnsi"/>
                <w:color w:val="000000"/>
                <w:lang w:val="en-US" w:eastAsia="de-DE"/>
                <w:rPrChange w:id="4010" w:author="anna.resch88@gmail.com" w:date="2022-01-04T09:34:00Z">
                  <w:rPr>
                    <w:del w:id="4011" w:author="anna.resch88@gmail.com" w:date="2022-01-03T16:08:00Z"/>
                    <w:rFonts w:asciiTheme="majorHAnsi" w:eastAsia="Times New Roman" w:hAnsiTheme="majorHAnsi" w:cstheme="majorHAnsi"/>
                    <w:color w:val="000000"/>
                    <w:lang w:eastAsia="de-DE"/>
                  </w:rPr>
                </w:rPrChange>
              </w:rPr>
            </w:pPr>
            <w:del w:id="4012" w:author="anna.resch88@gmail.com" w:date="2022-01-03T16:08:00Z">
              <w:r w:rsidRPr="00F86424" w:rsidDel="002739DA">
                <w:rPr>
                  <w:rFonts w:asciiTheme="majorHAnsi" w:eastAsia="Times New Roman" w:hAnsiTheme="majorHAnsi" w:cstheme="majorHAnsi"/>
                  <w:color w:val="000000"/>
                  <w:lang w:val="en-US" w:eastAsia="de-DE"/>
                  <w:rPrChange w:id="4013" w:author="anna.resch88@gmail.com" w:date="2022-01-04T09:34:00Z">
                    <w:rPr>
                      <w:rFonts w:asciiTheme="majorHAnsi" w:eastAsia="Times New Roman" w:hAnsiTheme="majorHAnsi" w:cstheme="majorHAnsi"/>
                      <w:color w:val="000000"/>
                      <w:lang w:eastAsia="de-DE"/>
                    </w:rPr>
                  </w:rPrChange>
                </w:rPr>
                <w:delText>10</w:delText>
              </w:r>
              <w:r w:rsidRPr="00F86424" w:rsidDel="002739DA">
                <w:rPr>
                  <w:rFonts w:asciiTheme="majorHAnsi" w:eastAsia="Times New Roman" w:hAnsiTheme="majorHAnsi" w:cstheme="majorHAnsi"/>
                  <w:color w:val="000000"/>
                  <w:lang w:val="en-US" w:eastAsia="de-DE"/>
                  <w:rPrChange w:id="4014" w:author="anna.resch88@gmail.com" w:date="2022-01-04T09:34:00Z">
                    <w:rPr>
                      <w:rFonts w:asciiTheme="majorHAnsi" w:eastAsia="Times New Roman" w:hAnsiTheme="majorHAnsi" w:cstheme="majorHAnsi"/>
                      <w:color w:val="000000"/>
                      <w:lang w:eastAsia="de-DE"/>
                    </w:rPr>
                  </w:rPrChange>
                </w:rPr>
                <w:lastRenderedPageBreak/>
                <w:delText>7.42</w:delText>
              </w:r>
              <w:bookmarkStart w:id="4015" w:name="_Toc92186888"/>
              <w:bookmarkStart w:id="4016" w:name="_Toc92187580"/>
              <w:bookmarkStart w:id="4017" w:name="_Toc92188272"/>
              <w:bookmarkStart w:id="4018" w:name="_Toc92188962"/>
              <w:bookmarkStart w:id="4019" w:name="_Toc92189617"/>
              <w:bookmarkStart w:id="4020" w:name="_Toc92190273"/>
              <w:bookmarkStart w:id="4021" w:name="_Toc92190929"/>
              <w:bookmarkEnd w:id="4015"/>
              <w:bookmarkEnd w:id="4016"/>
              <w:bookmarkEnd w:id="4017"/>
              <w:bookmarkEnd w:id="4018"/>
              <w:bookmarkEnd w:id="4019"/>
              <w:bookmarkEnd w:id="4020"/>
              <w:bookmarkEnd w:id="4021"/>
            </w:del>
          </w:p>
        </w:tc>
        <w:tc>
          <w:tcPr>
            <w:tcW w:w="743" w:type="dxa"/>
            <w:tcBorders>
              <w:top w:val="single" w:sz="4" w:space="0" w:color="000000"/>
              <w:left w:val="nil"/>
              <w:bottom w:val="single" w:sz="4" w:space="0" w:color="000000"/>
              <w:right w:val="nil"/>
            </w:tcBorders>
            <w:shd w:val="clear" w:color="000000" w:fill="A9D08E"/>
            <w:noWrap/>
            <w:vAlign w:val="bottom"/>
            <w:hideMark/>
          </w:tcPr>
          <w:p w14:paraId="2141CE57" w14:textId="1B6D896F" w:rsidR="00067C6D" w:rsidRPr="00F86424" w:rsidDel="002739DA" w:rsidRDefault="00067C6D" w:rsidP="003228B4">
            <w:pPr>
              <w:numPr>
                <w:ilvl w:val="0"/>
                <w:numId w:val="47"/>
              </w:numPr>
              <w:spacing w:after="0" w:line="240" w:lineRule="auto"/>
              <w:jc w:val="center"/>
              <w:rPr>
                <w:del w:id="4022" w:author="anna.resch88@gmail.com" w:date="2022-01-03T16:08:00Z"/>
                <w:rFonts w:asciiTheme="majorHAnsi" w:eastAsia="Times New Roman" w:hAnsiTheme="majorHAnsi" w:cstheme="majorHAnsi"/>
                <w:color w:val="000000"/>
                <w:lang w:val="en-US" w:eastAsia="de-DE"/>
                <w:rPrChange w:id="4023" w:author="anna.resch88@gmail.com" w:date="2022-01-04T09:34:00Z">
                  <w:rPr>
                    <w:del w:id="4024" w:author="anna.resch88@gmail.com" w:date="2022-01-03T16:08:00Z"/>
                    <w:rFonts w:asciiTheme="majorHAnsi" w:eastAsia="Times New Roman" w:hAnsiTheme="majorHAnsi" w:cstheme="majorHAnsi"/>
                    <w:color w:val="000000"/>
                    <w:lang w:eastAsia="de-DE"/>
                  </w:rPr>
                </w:rPrChange>
              </w:rPr>
            </w:pPr>
            <w:del w:id="4025" w:author="anna.resch88@gmail.com" w:date="2022-01-03T16:08:00Z">
              <w:r w:rsidRPr="00F86424" w:rsidDel="002739DA">
                <w:rPr>
                  <w:rFonts w:asciiTheme="majorHAnsi" w:eastAsia="Times New Roman" w:hAnsiTheme="majorHAnsi" w:cstheme="majorHAnsi"/>
                  <w:color w:val="000000"/>
                  <w:lang w:val="en-US" w:eastAsia="de-DE"/>
                  <w:rPrChange w:id="4026" w:author="anna.resch88@gmail.com" w:date="2022-01-04T09:34:00Z">
                    <w:rPr>
                      <w:rFonts w:asciiTheme="majorHAnsi" w:eastAsia="Times New Roman" w:hAnsiTheme="majorHAnsi" w:cstheme="majorHAnsi"/>
                      <w:color w:val="000000"/>
                      <w:lang w:eastAsia="de-DE"/>
                    </w:rPr>
                  </w:rPrChange>
                </w:rPr>
                <w:lastRenderedPageBreak/>
                <w:delText>4</w:delText>
              </w:r>
              <w:r w:rsidRPr="00F86424" w:rsidDel="002739DA">
                <w:rPr>
                  <w:rFonts w:asciiTheme="majorHAnsi" w:eastAsia="Times New Roman" w:hAnsiTheme="majorHAnsi" w:cstheme="majorHAnsi"/>
                  <w:color w:val="000000"/>
                  <w:lang w:val="en-US" w:eastAsia="de-DE"/>
                  <w:rPrChange w:id="4027" w:author="anna.resch88@gmail.com" w:date="2022-01-04T09:34:00Z">
                    <w:rPr>
                      <w:rFonts w:asciiTheme="majorHAnsi" w:eastAsia="Times New Roman" w:hAnsiTheme="majorHAnsi" w:cstheme="majorHAnsi"/>
                      <w:color w:val="000000"/>
                      <w:lang w:eastAsia="de-DE"/>
                    </w:rPr>
                  </w:rPrChange>
                </w:rPr>
                <w:lastRenderedPageBreak/>
                <w:delText>.50</w:delText>
              </w:r>
              <w:bookmarkStart w:id="4028" w:name="_Toc92186889"/>
              <w:bookmarkStart w:id="4029" w:name="_Toc92187581"/>
              <w:bookmarkStart w:id="4030" w:name="_Toc92188273"/>
              <w:bookmarkStart w:id="4031" w:name="_Toc92188963"/>
              <w:bookmarkStart w:id="4032" w:name="_Toc92189618"/>
              <w:bookmarkStart w:id="4033" w:name="_Toc92190274"/>
              <w:bookmarkStart w:id="4034" w:name="_Toc92190930"/>
              <w:bookmarkEnd w:id="4028"/>
              <w:bookmarkEnd w:id="4029"/>
              <w:bookmarkEnd w:id="4030"/>
              <w:bookmarkEnd w:id="4031"/>
              <w:bookmarkEnd w:id="4032"/>
              <w:bookmarkEnd w:id="4033"/>
              <w:bookmarkEnd w:id="4034"/>
            </w:del>
          </w:p>
        </w:tc>
        <w:tc>
          <w:tcPr>
            <w:tcW w:w="989" w:type="dxa"/>
            <w:tcBorders>
              <w:top w:val="single" w:sz="4" w:space="0" w:color="auto"/>
              <w:left w:val="single" w:sz="4" w:space="0" w:color="auto"/>
              <w:bottom w:val="nil"/>
              <w:right w:val="single" w:sz="4" w:space="0" w:color="auto"/>
            </w:tcBorders>
            <w:shd w:val="clear" w:color="000000" w:fill="A9D08E"/>
            <w:noWrap/>
            <w:vAlign w:val="bottom"/>
            <w:hideMark/>
          </w:tcPr>
          <w:p w14:paraId="74959FF7" w14:textId="543E316D" w:rsidR="00067C6D" w:rsidRPr="00F86424" w:rsidDel="002739DA" w:rsidRDefault="00067C6D" w:rsidP="003228B4">
            <w:pPr>
              <w:numPr>
                <w:ilvl w:val="0"/>
                <w:numId w:val="47"/>
              </w:numPr>
              <w:spacing w:after="0" w:line="240" w:lineRule="auto"/>
              <w:jc w:val="center"/>
              <w:rPr>
                <w:del w:id="4035" w:author="anna.resch88@gmail.com" w:date="2022-01-03T16:08:00Z"/>
                <w:rFonts w:asciiTheme="majorHAnsi" w:eastAsia="Times New Roman" w:hAnsiTheme="majorHAnsi" w:cstheme="majorHAnsi"/>
                <w:color w:val="000000"/>
                <w:lang w:val="en-US" w:eastAsia="de-DE"/>
                <w:rPrChange w:id="4036" w:author="anna.resch88@gmail.com" w:date="2022-01-04T09:34:00Z">
                  <w:rPr>
                    <w:del w:id="4037" w:author="anna.resch88@gmail.com" w:date="2022-01-03T16:08:00Z"/>
                    <w:rFonts w:asciiTheme="majorHAnsi" w:eastAsia="Times New Roman" w:hAnsiTheme="majorHAnsi" w:cstheme="majorHAnsi"/>
                    <w:color w:val="000000"/>
                    <w:lang w:eastAsia="de-DE"/>
                  </w:rPr>
                </w:rPrChange>
              </w:rPr>
            </w:pPr>
            <w:bookmarkStart w:id="4038" w:name="_Toc92186890"/>
            <w:bookmarkStart w:id="4039" w:name="_Toc92187582"/>
            <w:bookmarkStart w:id="4040" w:name="_Toc92188274"/>
            <w:bookmarkStart w:id="4041" w:name="_Toc92188964"/>
            <w:bookmarkStart w:id="4042" w:name="_Toc92189619"/>
            <w:bookmarkStart w:id="4043" w:name="_Toc92190275"/>
            <w:bookmarkStart w:id="4044" w:name="_Toc92190931"/>
            <w:bookmarkEnd w:id="4038"/>
            <w:bookmarkEnd w:id="4039"/>
            <w:bookmarkEnd w:id="4040"/>
            <w:bookmarkEnd w:id="4041"/>
            <w:bookmarkEnd w:id="4042"/>
            <w:bookmarkEnd w:id="4043"/>
            <w:bookmarkEnd w:id="4044"/>
          </w:p>
        </w:tc>
        <w:tc>
          <w:tcPr>
            <w:tcW w:w="898" w:type="dxa"/>
            <w:tcBorders>
              <w:top w:val="single" w:sz="4" w:space="0" w:color="auto"/>
              <w:left w:val="nil"/>
              <w:bottom w:val="nil"/>
              <w:right w:val="single" w:sz="4" w:space="0" w:color="auto"/>
            </w:tcBorders>
            <w:shd w:val="clear" w:color="000000" w:fill="A9D08E"/>
            <w:noWrap/>
            <w:vAlign w:val="bottom"/>
            <w:hideMark/>
          </w:tcPr>
          <w:p w14:paraId="2B26C80F" w14:textId="70FB1516" w:rsidR="00067C6D" w:rsidRPr="00F86424" w:rsidDel="002739DA" w:rsidRDefault="00067C6D" w:rsidP="003228B4">
            <w:pPr>
              <w:numPr>
                <w:ilvl w:val="0"/>
                <w:numId w:val="47"/>
              </w:numPr>
              <w:spacing w:after="0" w:line="240" w:lineRule="auto"/>
              <w:jc w:val="center"/>
              <w:rPr>
                <w:del w:id="4045" w:author="anna.resch88@gmail.com" w:date="2022-01-03T16:08:00Z"/>
                <w:rFonts w:asciiTheme="majorHAnsi" w:eastAsia="Times New Roman" w:hAnsiTheme="majorHAnsi" w:cstheme="majorHAnsi"/>
                <w:color w:val="000000"/>
                <w:lang w:val="en-US" w:eastAsia="de-DE"/>
                <w:rPrChange w:id="4046" w:author="anna.resch88@gmail.com" w:date="2022-01-04T09:34:00Z">
                  <w:rPr>
                    <w:del w:id="4047" w:author="anna.resch88@gmail.com" w:date="2022-01-03T16:08:00Z"/>
                    <w:rFonts w:asciiTheme="majorHAnsi" w:eastAsia="Times New Roman" w:hAnsiTheme="majorHAnsi" w:cstheme="majorHAnsi"/>
                    <w:color w:val="000000"/>
                    <w:lang w:eastAsia="de-DE"/>
                  </w:rPr>
                </w:rPrChange>
              </w:rPr>
            </w:pPr>
            <w:bookmarkStart w:id="4048" w:name="_Toc92186891"/>
            <w:bookmarkStart w:id="4049" w:name="_Toc92187583"/>
            <w:bookmarkStart w:id="4050" w:name="_Toc92188275"/>
            <w:bookmarkStart w:id="4051" w:name="_Toc92188965"/>
            <w:bookmarkStart w:id="4052" w:name="_Toc92189620"/>
            <w:bookmarkStart w:id="4053" w:name="_Toc92190276"/>
            <w:bookmarkStart w:id="4054" w:name="_Toc92190932"/>
            <w:bookmarkEnd w:id="4048"/>
            <w:bookmarkEnd w:id="4049"/>
            <w:bookmarkEnd w:id="4050"/>
            <w:bookmarkEnd w:id="4051"/>
            <w:bookmarkEnd w:id="4052"/>
            <w:bookmarkEnd w:id="4053"/>
            <w:bookmarkEnd w:id="4054"/>
          </w:p>
        </w:tc>
        <w:bookmarkStart w:id="4055" w:name="_Toc92186892"/>
        <w:bookmarkStart w:id="4056" w:name="_Toc92187584"/>
        <w:bookmarkStart w:id="4057" w:name="_Toc92188276"/>
        <w:bookmarkStart w:id="4058" w:name="_Toc92188966"/>
        <w:bookmarkStart w:id="4059" w:name="_Toc92189621"/>
        <w:bookmarkStart w:id="4060" w:name="_Toc92190277"/>
        <w:bookmarkStart w:id="4061" w:name="_Toc92190933"/>
        <w:bookmarkEnd w:id="4055"/>
        <w:bookmarkEnd w:id="4056"/>
        <w:bookmarkEnd w:id="4057"/>
        <w:bookmarkEnd w:id="4058"/>
        <w:bookmarkEnd w:id="4059"/>
        <w:bookmarkEnd w:id="4060"/>
        <w:bookmarkEnd w:id="4061"/>
      </w:tr>
      <w:tr w:rsidR="00067C6D" w:rsidRPr="009E3BE9" w:rsidDel="002739DA" w14:paraId="722C87BF" w14:textId="4601277A" w:rsidTr="00D830B0">
        <w:trPr>
          <w:trHeight w:val="290"/>
          <w:del w:id="4062" w:author="anna.resch88@gmail.com" w:date="2022-01-03T16:08:00Z"/>
        </w:trPr>
        <w:tc>
          <w:tcPr>
            <w:tcW w:w="2620" w:type="dxa"/>
            <w:tcBorders>
              <w:top w:val="nil"/>
              <w:left w:val="single" w:sz="4" w:space="0" w:color="000000"/>
              <w:bottom w:val="single" w:sz="4" w:space="0" w:color="000000"/>
              <w:right w:val="single" w:sz="4" w:space="0" w:color="000000"/>
            </w:tcBorders>
            <w:shd w:val="clear" w:color="000000" w:fill="A9D08E"/>
            <w:vAlign w:val="bottom"/>
            <w:hideMark/>
          </w:tcPr>
          <w:p w14:paraId="659C25A0" w14:textId="2DB19C72" w:rsidR="00067C6D" w:rsidRPr="00F86424" w:rsidDel="002739DA" w:rsidRDefault="00067C6D" w:rsidP="003228B4">
            <w:pPr>
              <w:numPr>
                <w:ilvl w:val="0"/>
                <w:numId w:val="47"/>
              </w:numPr>
              <w:spacing w:after="0" w:line="240" w:lineRule="auto"/>
              <w:jc w:val="both"/>
              <w:rPr>
                <w:del w:id="4063" w:author="anna.resch88@gmail.com" w:date="2022-01-03T16:08:00Z"/>
                <w:rFonts w:asciiTheme="majorHAnsi" w:eastAsia="Times New Roman" w:hAnsiTheme="majorHAnsi" w:cstheme="majorHAnsi"/>
                <w:color w:val="000000"/>
                <w:lang w:val="en-US" w:eastAsia="de-DE"/>
                <w:rPrChange w:id="4064" w:author="anna.resch88@gmail.com" w:date="2022-01-04T09:34:00Z">
                  <w:rPr>
                    <w:del w:id="4065" w:author="anna.resch88@gmail.com" w:date="2022-01-03T16:08:00Z"/>
                    <w:rFonts w:asciiTheme="majorHAnsi" w:eastAsia="Times New Roman" w:hAnsiTheme="majorHAnsi" w:cstheme="majorHAnsi"/>
                    <w:color w:val="000000"/>
                    <w:lang w:eastAsia="de-DE"/>
                  </w:rPr>
                </w:rPrChange>
              </w:rPr>
            </w:pPr>
            <w:del w:id="4066" w:author="anna.resch88@gmail.com" w:date="2022-01-03T16:08:00Z">
              <w:r w:rsidRPr="00F86424" w:rsidDel="002739DA">
                <w:rPr>
                  <w:rFonts w:asciiTheme="majorHAnsi" w:eastAsia="Times New Roman" w:hAnsiTheme="majorHAnsi" w:cstheme="majorHAnsi"/>
                  <w:color w:val="000000"/>
                  <w:lang w:val="en-US" w:eastAsia="de-DE"/>
                  <w:rPrChange w:id="4067" w:author="anna.resch88@gmail.com" w:date="2022-01-04T09:34:00Z">
                    <w:rPr>
                      <w:rFonts w:asciiTheme="majorHAnsi" w:eastAsia="Times New Roman" w:hAnsiTheme="majorHAnsi" w:cstheme="majorHAnsi"/>
                      <w:color w:val="000000"/>
                      <w:lang w:eastAsia="de-DE"/>
                    </w:rPr>
                  </w:rPrChange>
                </w:rPr>
                <w:delText>ULD-V80-ULD, sample 2</w:delText>
              </w:r>
              <w:bookmarkStart w:id="4068" w:name="_Toc92186893"/>
              <w:bookmarkStart w:id="4069" w:name="_Toc92187585"/>
              <w:bookmarkStart w:id="4070" w:name="_Toc92188277"/>
              <w:bookmarkStart w:id="4071" w:name="_Toc92188967"/>
              <w:bookmarkStart w:id="4072" w:name="_Toc92189622"/>
              <w:bookmarkStart w:id="4073" w:name="_Toc92190278"/>
              <w:bookmarkStart w:id="4074" w:name="_Toc92190934"/>
              <w:bookmarkEnd w:id="4068"/>
              <w:bookmarkEnd w:id="4069"/>
              <w:bookmarkEnd w:id="4070"/>
              <w:bookmarkEnd w:id="4071"/>
              <w:bookmarkEnd w:id="4072"/>
              <w:bookmarkEnd w:id="4073"/>
              <w:bookmarkEnd w:id="4074"/>
            </w:del>
          </w:p>
        </w:tc>
        <w:tc>
          <w:tcPr>
            <w:tcW w:w="859" w:type="dxa"/>
            <w:tcBorders>
              <w:top w:val="nil"/>
              <w:left w:val="nil"/>
              <w:bottom w:val="single" w:sz="4" w:space="0" w:color="000000"/>
              <w:right w:val="single" w:sz="4" w:space="0" w:color="000000"/>
            </w:tcBorders>
            <w:shd w:val="clear" w:color="000000" w:fill="A9D08E"/>
            <w:noWrap/>
            <w:vAlign w:val="bottom"/>
            <w:hideMark/>
          </w:tcPr>
          <w:p w14:paraId="325C5D18" w14:textId="48389F01" w:rsidR="00067C6D" w:rsidRPr="00F86424" w:rsidDel="002739DA" w:rsidRDefault="00067C6D" w:rsidP="003228B4">
            <w:pPr>
              <w:numPr>
                <w:ilvl w:val="0"/>
                <w:numId w:val="47"/>
              </w:numPr>
              <w:spacing w:after="0" w:line="240" w:lineRule="auto"/>
              <w:jc w:val="center"/>
              <w:rPr>
                <w:del w:id="4075" w:author="anna.resch88@gmail.com" w:date="2022-01-03T16:08:00Z"/>
                <w:rFonts w:asciiTheme="majorHAnsi" w:eastAsia="Times New Roman" w:hAnsiTheme="majorHAnsi" w:cstheme="majorHAnsi"/>
                <w:color w:val="000000"/>
                <w:lang w:val="en-US" w:eastAsia="de-DE"/>
                <w:rPrChange w:id="4076" w:author="anna.resch88@gmail.com" w:date="2022-01-04T09:34:00Z">
                  <w:rPr>
                    <w:del w:id="4077" w:author="anna.resch88@gmail.com" w:date="2022-01-03T16:08:00Z"/>
                    <w:rFonts w:asciiTheme="majorHAnsi" w:eastAsia="Times New Roman" w:hAnsiTheme="majorHAnsi" w:cstheme="majorHAnsi"/>
                    <w:color w:val="000000"/>
                    <w:lang w:eastAsia="de-DE"/>
                  </w:rPr>
                </w:rPrChange>
              </w:rPr>
            </w:pPr>
            <w:del w:id="4078" w:author="anna.resch88@gmail.com" w:date="2022-01-03T16:08:00Z">
              <w:r w:rsidRPr="00F86424" w:rsidDel="002739DA">
                <w:rPr>
                  <w:rFonts w:asciiTheme="majorHAnsi" w:eastAsia="Times New Roman" w:hAnsiTheme="majorHAnsi" w:cstheme="majorHAnsi"/>
                  <w:color w:val="000000"/>
                  <w:lang w:val="en-US" w:eastAsia="de-DE"/>
                  <w:rPrChange w:id="4079" w:author="anna.resch88@gmail.com" w:date="2022-01-04T09:34:00Z">
                    <w:rPr>
                      <w:rFonts w:asciiTheme="majorHAnsi" w:eastAsia="Times New Roman" w:hAnsiTheme="majorHAnsi" w:cstheme="majorHAnsi"/>
                      <w:color w:val="000000"/>
                      <w:lang w:eastAsia="de-DE"/>
                    </w:rPr>
                  </w:rPrChange>
                </w:rPr>
                <w:delText>20%</w:delText>
              </w:r>
              <w:bookmarkStart w:id="4080" w:name="_Toc92186894"/>
              <w:bookmarkStart w:id="4081" w:name="_Toc92187586"/>
              <w:bookmarkStart w:id="4082" w:name="_Toc92188278"/>
              <w:bookmarkStart w:id="4083" w:name="_Toc92188968"/>
              <w:bookmarkStart w:id="4084" w:name="_Toc92189623"/>
              <w:bookmarkStart w:id="4085" w:name="_Toc92190279"/>
              <w:bookmarkStart w:id="4086" w:name="_Toc92190935"/>
              <w:bookmarkEnd w:id="4080"/>
              <w:bookmarkEnd w:id="4081"/>
              <w:bookmarkEnd w:id="4082"/>
              <w:bookmarkEnd w:id="4083"/>
              <w:bookmarkEnd w:id="4084"/>
              <w:bookmarkEnd w:id="4085"/>
              <w:bookmarkEnd w:id="4086"/>
            </w:del>
          </w:p>
        </w:tc>
        <w:tc>
          <w:tcPr>
            <w:tcW w:w="937" w:type="dxa"/>
            <w:tcBorders>
              <w:top w:val="nil"/>
              <w:left w:val="nil"/>
              <w:bottom w:val="single" w:sz="4" w:space="0" w:color="000000"/>
              <w:right w:val="single" w:sz="4" w:space="0" w:color="000000"/>
            </w:tcBorders>
            <w:shd w:val="clear" w:color="000000" w:fill="A9D08E"/>
            <w:noWrap/>
            <w:vAlign w:val="bottom"/>
            <w:hideMark/>
          </w:tcPr>
          <w:p w14:paraId="1C6C1FC3" w14:textId="0099C893" w:rsidR="00067C6D" w:rsidRPr="00F86424" w:rsidDel="002739DA" w:rsidRDefault="00067C6D" w:rsidP="003228B4">
            <w:pPr>
              <w:numPr>
                <w:ilvl w:val="0"/>
                <w:numId w:val="47"/>
              </w:numPr>
              <w:spacing w:after="0" w:line="240" w:lineRule="auto"/>
              <w:jc w:val="center"/>
              <w:rPr>
                <w:del w:id="4087" w:author="anna.resch88@gmail.com" w:date="2022-01-03T16:08:00Z"/>
                <w:rFonts w:asciiTheme="majorHAnsi" w:eastAsia="Times New Roman" w:hAnsiTheme="majorHAnsi" w:cstheme="majorHAnsi"/>
                <w:color w:val="000000"/>
                <w:lang w:val="en-US" w:eastAsia="de-DE"/>
                <w:rPrChange w:id="4088" w:author="anna.resch88@gmail.com" w:date="2022-01-04T09:34:00Z">
                  <w:rPr>
                    <w:del w:id="4089" w:author="anna.resch88@gmail.com" w:date="2022-01-03T16:08:00Z"/>
                    <w:rFonts w:asciiTheme="majorHAnsi" w:eastAsia="Times New Roman" w:hAnsiTheme="majorHAnsi" w:cstheme="majorHAnsi"/>
                    <w:color w:val="000000"/>
                    <w:lang w:eastAsia="de-DE"/>
                  </w:rPr>
                </w:rPrChange>
              </w:rPr>
            </w:pPr>
            <w:del w:id="4090" w:author="anna.resch88@gmail.com" w:date="2022-01-03T16:08:00Z">
              <w:r w:rsidRPr="00F86424" w:rsidDel="002739DA">
                <w:rPr>
                  <w:rFonts w:asciiTheme="majorHAnsi" w:eastAsia="Times New Roman" w:hAnsiTheme="majorHAnsi" w:cstheme="majorHAnsi"/>
                  <w:color w:val="000000"/>
                  <w:lang w:val="en-US" w:eastAsia="de-DE"/>
                  <w:rPrChange w:id="4091" w:author="anna.resch88@gmail.com" w:date="2022-01-04T09:34:00Z">
                    <w:rPr>
                      <w:rFonts w:asciiTheme="majorHAnsi" w:eastAsia="Times New Roman" w:hAnsiTheme="majorHAnsi" w:cstheme="majorHAnsi"/>
                      <w:color w:val="000000"/>
                      <w:lang w:eastAsia="de-DE"/>
                    </w:rPr>
                  </w:rPrChange>
                </w:rPr>
                <w:delText>4M urea</w:delText>
              </w:r>
              <w:bookmarkStart w:id="4092" w:name="_Toc92186895"/>
              <w:bookmarkStart w:id="4093" w:name="_Toc92187587"/>
              <w:bookmarkStart w:id="4094" w:name="_Toc92188279"/>
              <w:bookmarkStart w:id="4095" w:name="_Toc92188969"/>
              <w:bookmarkStart w:id="4096" w:name="_Toc92189624"/>
              <w:bookmarkStart w:id="4097" w:name="_Toc92190280"/>
              <w:bookmarkStart w:id="4098" w:name="_Toc92190936"/>
              <w:bookmarkEnd w:id="4092"/>
              <w:bookmarkEnd w:id="4093"/>
              <w:bookmarkEnd w:id="4094"/>
              <w:bookmarkEnd w:id="4095"/>
              <w:bookmarkEnd w:id="4096"/>
              <w:bookmarkEnd w:id="4097"/>
              <w:bookmarkEnd w:id="4098"/>
            </w:del>
          </w:p>
        </w:tc>
        <w:tc>
          <w:tcPr>
            <w:tcW w:w="952" w:type="dxa"/>
            <w:tcBorders>
              <w:top w:val="nil"/>
              <w:left w:val="nil"/>
              <w:bottom w:val="single" w:sz="4" w:space="0" w:color="auto"/>
              <w:right w:val="single" w:sz="4" w:space="0" w:color="auto"/>
            </w:tcBorders>
            <w:shd w:val="clear" w:color="000000" w:fill="A9D08E"/>
            <w:noWrap/>
            <w:vAlign w:val="bottom"/>
            <w:hideMark/>
          </w:tcPr>
          <w:p w14:paraId="7B0B3E99" w14:textId="56FC4CDA" w:rsidR="00067C6D" w:rsidRPr="00F86424" w:rsidDel="002739DA" w:rsidRDefault="00067C6D" w:rsidP="003228B4">
            <w:pPr>
              <w:numPr>
                <w:ilvl w:val="0"/>
                <w:numId w:val="47"/>
              </w:numPr>
              <w:spacing w:after="0" w:line="240" w:lineRule="auto"/>
              <w:jc w:val="center"/>
              <w:rPr>
                <w:del w:id="4099" w:author="anna.resch88@gmail.com" w:date="2022-01-03T16:08:00Z"/>
                <w:rFonts w:asciiTheme="majorHAnsi" w:eastAsia="Times New Roman" w:hAnsiTheme="majorHAnsi" w:cstheme="majorHAnsi"/>
                <w:color w:val="000000"/>
                <w:lang w:val="en-US" w:eastAsia="de-DE"/>
                <w:rPrChange w:id="4100" w:author="anna.resch88@gmail.com" w:date="2022-01-04T09:34:00Z">
                  <w:rPr>
                    <w:del w:id="4101" w:author="anna.resch88@gmail.com" w:date="2022-01-03T16:08:00Z"/>
                    <w:rFonts w:asciiTheme="majorHAnsi" w:eastAsia="Times New Roman" w:hAnsiTheme="majorHAnsi" w:cstheme="majorHAnsi"/>
                    <w:color w:val="000000"/>
                    <w:lang w:eastAsia="de-DE"/>
                  </w:rPr>
                </w:rPrChange>
              </w:rPr>
            </w:pPr>
            <w:del w:id="4102" w:author="anna.resch88@gmail.com" w:date="2022-01-03T16:08:00Z">
              <w:r w:rsidRPr="00F86424" w:rsidDel="002739DA">
                <w:rPr>
                  <w:rFonts w:asciiTheme="majorHAnsi" w:eastAsia="Times New Roman" w:hAnsiTheme="majorHAnsi" w:cstheme="majorHAnsi"/>
                  <w:color w:val="000000"/>
                  <w:lang w:val="en-US" w:eastAsia="de-DE"/>
                  <w:rPrChange w:id="4103" w:author="anna.resch88@gmail.com" w:date="2022-01-04T09:34:00Z">
                    <w:rPr>
                      <w:rFonts w:asciiTheme="majorHAnsi" w:eastAsia="Times New Roman" w:hAnsiTheme="majorHAnsi" w:cstheme="majorHAnsi"/>
                      <w:color w:val="000000"/>
                      <w:lang w:eastAsia="de-DE"/>
                    </w:rPr>
                  </w:rPrChange>
                </w:rPr>
                <w:delText>RF</w:delText>
              </w:r>
              <w:bookmarkStart w:id="4104" w:name="_Toc92186896"/>
              <w:bookmarkStart w:id="4105" w:name="_Toc92187588"/>
              <w:bookmarkStart w:id="4106" w:name="_Toc92188280"/>
              <w:bookmarkStart w:id="4107" w:name="_Toc92188970"/>
              <w:bookmarkStart w:id="4108" w:name="_Toc92189625"/>
              <w:bookmarkStart w:id="4109" w:name="_Toc92190281"/>
              <w:bookmarkStart w:id="4110" w:name="_Toc92190937"/>
              <w:bookmarkEnd w:id="4104"/>
              <w:bookmarkEnd w:id="4105"/>
              <w:bookmarkEnd w:id="4106"/>
              <w:bookmarkEnd w:id="4107"/>
              <w:bookmarkEnd w:id="4108"/>
              <w:bookmarkEnd w:id="4109"/>
              <w:bookmarkEnd w:id="4110"/>
            </w:del>
          </w:p>
        </w:tc>
        <w:tc>
          <w:tcPr>
            <w:tcW w:w="1081" w:type="dxa"/>
            <w:tcBorders>
              <w:top w:val="nil"/>
              <w:left w:val="nil"/>
              <w:bottom w:val="single" w:sz="4" w:space="0" w:color="000000"/>
              <w:right w:val="single" w:sz="4" w:space="0" w:color="000000"/>
            </w:tcBorders>
            <w:shd w:val="clear" w:color="000000" w:fill="A9D08E"/>
            <w:noWrap/>
            <w:vAlign w:val="bottom"/>
            <w:hideMark/>
          </w:tcPr>
          <w:p w14:paraId="796D6DB6" w14:textId="01484F4F" w:rsidR="00067C6D" w:rsidRPr="00F86424" w:rsidDel="002739DA" w:rsidRDefault="00067C6D" w:rsidP="003228B4">
            <w:pPr>
              <w:numPr>
                <w:ilvl w:val="0"/>
                <w:numId w:val="47"/>
              </w:numPr>
              <w:spacing w:after="0" w:line="240" w:lineRule="auto"/>
              <w:jc w:val="center"/>
              <w:rPr>
                <w:del w:id="4111" w:author="anna.resch88@gmail.com" w:date="2022-01-03T16:08:00Z"/>
                <w:rFonts w:asciiTheme="majorHAnsi" w:eastAsia="Times New Roman" w:hAnsiTheme="majorHAnsi" w:cstheme="majorHAnsi"/>
                <w:color w:val="000000"/>
                <w:lang w:val="en-US" w:eastAsia="de-DE"/>
                <w:rPrChange w:id="4112" w:author="anna.resch88@gmail.com" w:date="2022-01-04T09:34:00Z">
                  <w:rPr>
                    <w:del w:id="4113" w:author="anna.resch88@gmail.com" w:date="2022-01-03T16:08:00Z"/>
                    <w:rFonts w:asciiTheme="majorHAnsi" w:eastAsia="Times New Roman" w:hAnsiTheme="majorHAnsi" w:cstheme="majorHAnsi"/>
                    <w:color w:val="000000"/>
                    <w:lang w:eastAsia="de-DE"/>
                  </w:rPr>
                </w:rPrChange>
              </w:rPr>
            </w:pPr>
            <w:del w:id="4114" w:author="anna.resch88@gmail.com" w:date="2022-01-03T16:08:00Z">
              <w:r w:rsidRPr="00F86424" w:rsidDel="002739DA">
                <w:rPr>
                  <w:rFonts w:asciiTheme="majorHAnsi" w:eastAsia="Times New Roman" w:hAnsiTheme="majorHAnsi" w:cstheme="majorHAnsi"/>
                  <w:color w:val="000000"/>
                  <w:lang w:val="en-US" w:eastAsia="de-DE"/>
                  <w:rPrChange w:id="4115" w:author="anna.resch88@gmail.com" w:date="2022-01-04T09:34:00Z">
                    <w:rPr>
                      <w:rFonts w:asciiTheme="majorHAnsi" w:eastAsia="Times New Roman" w:hAnsiTheme="majorHAnsi" w:cstheme="majorHAnsi"/>
                      <w:color w:val="000000"/>
                      <w:lang w:eastAsia="de-DE"/>
                    </w:rPr>
                  </w:rPrChange>
                </w:rPr>
                <w:delText>84.6</w:delText>
              </w:r>
              <w:bookmarkStart w:id="4116" w:name="_Toc92186897"/>
              <w:bookmarkStart w:id="4117" w:name="_Toc92187589"/>
              <w:bookmarkStart w:id="4118" w:name="_Toc92188281"/>
              <w:bookmarkStart w:id="4119" w:name="_Toc92188971"/>
              <w:bookmarkStart w:id="4120" w:name="_Toc92189626"/>
              <w:bookmarkStart w:id="4121" w:name="_Toc92190282"/>
              <w:bookmarkStart w:id="4122" w:name="_Toc92190938"/>
              <w:bookmarkEnd w:id="4116"/>
              <w:bookmarkEnd w:id="4117"/>
              <w:bookmarkEnd w:id="4118"/>
              <w:bookmarkEnd w:id="4119"/>
              <w:bookmarkEnd w:id="4120"/>
              <w:bookmarkEnd w:id="4121"/>
              <w:bookmarkEnd w:id="4122"/>
            </w:del>
          </w:p>
        </w:tc>
        <w:tc>
          <w:tcPr>
            <w:tcW w:w="1349" w:type="dxa"/>
            <w:tcBorders>
              <w:top w:val="nil"/>
              <w:left w:val="nil"/>
              <w:bottom w:val="single" w:sz="4" w:space="0" w:color="000000"/>
              <w:right w:val="single" w:sz="4" w:space="0" w:color="000000"/>
            </w:tcBorders>
            <w:shd w:val="clear" w:color="000000" w:fill="A9D08E"/>
            <w:noWrap/>
            <w:vAlign w:val="bottom"/>
            <w:hideMark/>
          </w:tcPr>
          <w:p w14:paraId="7616E250" w14:textId="6B288950" w:rsidR="00067C6D" w:rsidRPr="00F86424" w:rsidDel="002739DA" w:rsidRDefault="00067C6D" w:rsidP="003228B4">
            <w:pPr>
              <w:numPr>
                <w:ilvl w:val="0"/>
                <w:numId w:val="47"/>
              </w:numPr>
              <w:spacing w:after="0" w:line="240" w:lineRule="auto"/>
              <w:jc w:val="center"/>
              <w:rPr>
                <w:del w:id="4123" w:author="anna.resch88@gmail.com" w:date="2022-01-03T16:08:00Z"/>
                <w:rFonts w:asciiTheme="majorHAnsi" w:eastAsia="Times New Roman" w:hAnsiTheme="majorHAnsi" w:cstheme="majorHAnsi"/>
                <w:color w:val="000000"/>
                <w:lang w:val="en-US" w:eastAsia="de-DE"/>
                <w:rPrChange w:id="4124" w:author="anna.resch88@gmail.com" w:date="2022-01-04T09:34:00Z">
                  <w:rPr>
                    <w:del w:id="4125" w:author="anna.resch88@gmail.com" w:date="2022-01-03T16:08:00Z"/>
                    <w:rFonts w:asciiTheme="majorHAnsi" w:eastAsia="Times New Roman" w:hAnsiTheme="majorHAnsi" w:cstheme="majorHAnsi"/>
                    <w:color w:val="000000"/>
                    <w:lang w:eastAsia="de-DE"/>
                  </w:rPr>
                </w:rPrChange>
              </w:rPr>
            </w:pPr>
            <w:del w:id="4126" w:author="anna.resch88@gmail.com" w:date="2022-01-03T16:08:00Z">
              <w:r w:rsidRPr="00F86424" w:rsidDel="002739DA">
                <w:rPr>
                  <w:rFonts w:asciiTheme="majorHAnsi" w:eastAsia="Times New Roman" w:hAnsiTheme="majorHAnsi" w:cstheme="majorHAnsi"/>
                  <w:color w:val="000000"/>
                  <w:lang w:val="en-US" w:eastAsia="de-DE"/>
                  <w:rPrChange w:id="4127" w:author="anna.resch88@gmail.com" w:date="2022-01-04T09:34:00Z">
                    <w:rPr>
                      <w:rFonts w:asciiTheme="majorHAnsi" w:eastAsia="Times New Roman" w:hAnsiTheme="majorHAnsi" w:cstheme="majorHAnsi"/>
                      <w:color w:val="000000"/>
                      <w:lang w:eastAsia="de-DE"/>
                    </w:rPr>
                  </w:rPrChange>
                </w:rPr>
                <w:delText>15</w:delText>
              </w:r>
              <w:bookmarkStart w:id="4128" w:name="_Toc92186898"/>
              <w:bookmarkStart w:id="4129" w:name="_Toc92187590"/>
              <w:bookmarkStart w:id="4130" w:name="_Toc92188282"/>
              <w:bookmarkStart w:id="4131" w:name="_Toc92188972"/>
              <w:bookmarkStart w:id="4132" w:name="_Toc92189627"/>
              <w:bookmarkStart w:id="4133" w:name="_Toc92190283"/>
              <w:bookmarkStart w:id="4134" w:name="_Toc92190939"/>
              <w:bookmarkEnd w:id="4128"/>
              <w:bookmarkEnd w:id="4129"/>
              <w:bookmarkEnd w:id="4130"/>
              <w:bookmarkEnd w:id="4131"/>
              <w:bookmarkEnd w:id="4132"/>
              <w:bookmarkEnd w:id="4133"/>
              <w:bookmarkEnd w:id="4134"/>
            </w:del>
          </w:p>
        </w:tc>
        <w:tc>
          <w:tcPr>
            <w:tcW w:w="892" w:type="dxa"/>
            <w:tcBorders>
              <w:top w:val="nil"/>
              <w:left w:val="nil"/>
              <w:bottom w:val="single" w:sz="4" w:space="0" w:color="000000"/>
              <w:right w:val="single" w:sz="4" w:space="0" w:color="000000"/>
            </w:tcBorders>
            <w:shd w:val="clear" w:color="000000" w:fill="A9D08E"/>
            <w:noWrap/>
            <w:vAlign w:val="bottom"/>
            <w:hideMark/>
          </w:tcPr>
          <w:p w14:paraId="66F5195C" w14:textId="6EABE824" w:rsidR="00067C6D" w:rsidRPr="00F86424" w:rsidDel="002739DA" w:rsidRDefault="00067C6D" w:rsidP="003228B4">
            <w:pPr>
              <w:numPr>
                <w:ilvl w:val="0"/>
                <w:numId w:val="47"/>
              </w:numPr>
              <w:spacing w:after="0" w:line="240" w:lineRule="auto"/>
              <w:jc w:val="center"/>
              <w:rPr>
                <w:del w:id="4135" w:author="anna.resch88@gmail.com" w:date="2022-01-03T16:08:00Z"/>
                <w:rFonts w:asciiTheme="majorHAnsi" w:eastAsia="Times New Roman" w:hAnsiTheme="majorHAnsi" w:cstheme="majorHAnsi"/>
                <w:color w:val="000000"/>
                <w:lang w:val="en-US" w:eastAsia="de-DE"/>
                <w:rPrChange w:id="4136" w:author="anna.resch88@gmail.com" w:date="2022-01-04T09:34:00Z">
                  <w:rPr>
                    <w:del w:id="4137" w:author="anna.resch88@gmail.com" w:date="2022-01-03T16:08:00Z"/>
                    <w:rFonts w:asciiTheme="majorHAnsi" w:eastAsia="Times New Roman" w:hAnsiTheme="majorHAnsi" w:cstheme="majorHAnsi"/>
                    <w:color w:val="000000"/>
                    <w:lang w:eastAsia="de-DE"/>
                  </w:rPr>
                </w:rPrChange>
              </w:rPr>
            </w:pPr>
            <w:del w:id="4138" w:author="anna.resch88@gmail.com" w:date="2022-01-03T16:08:00Z">
              <w:r w:rsidRPr="00F86424" w:rsidDel="002739DA">
                <w:rPr>
                  <w:rFonts w:asciiTheme="majorHAnsi" w:eastAsia="Times New Roman" w:hAnsiTheme="majorHAnsi" w:cstheme="majorHAnsi"/>
                  <w:color w:val="000000"/>
                  <w:lang w:val="en-US" w:eastAsia="de-DE"/>
                  <w:rPrChange w:id="4139" w:author="anna.resch88@gmail.com" w:date="2022-01-04T09:34:00Z">
                    <w:rPr>
                      <w:rFonts w:asciiTheme="majorHAnsi" w:eastAsia="Times New Roman" w:hAnsiTheme="majorHAnsi" w:cstheme="majorHAnsi"/>
                      <w:color w:val="000000"/>
                      <w:lang w:eastAsia="de-DE"/>
                    </w:rPr>
                  </w:rPrChange>
                </w:rPr>
                <w:delText>79.31</w:delText>
              </w:r>
              <w:bookmarkStart w:id="4140" w:name="_Toc92186899"/>
              <w:bookmarkStart w:id="4141" w:name="_Toc92187591"/>
              <w:bookmarkStart w:id="4142" w:name="_Toc92188283"/>
              <w:bookmarkStart w:id="4143" w:name="_Toc92188973"/>
              <w:bookmarkStart w:id="4144" w:name="_Toc92189628"/>
              <w:bookmarkStart w:id="4145" w:name="_Toc92190284"/>
              <w:bookmarkStart w:id="4146" w:name="_Toc92190940"/>
              <w:bookmarkEnd w:id="4140"/>
              <w:bookmarkEnd w:id="4141"/>
              <w:bookmarkEnd w:id="4142"/>
              <w:bookmarkEnd w:id="4143"/>
              <w:bookmarkEnd w:id="4144"/>
              <w:bookmarkEnd w:id="4145"/>
              <w:bookmarkEnd w:id="4146"/>
            </w:del>
          </w:p>
        </w:tc>
        <w:tc>
          <w:tcPr>
            <w:tcW w:w="743" w:type="dxa"/>
            <w:tcBorders>
              <w:top w:val="nil"/>
              <w:left w:val="nil"/>
              <w:bottom w:val="single" w:sz="4" w:space="0" w:color="000000"/>
              <w:right w:val="nil"/>
            </w:tcBorders>
            <w:shd w:val="clear" w:color="000000" w:fill="A9D08E"/>
            <w:noWrap/>
            <w:vAlign w:val="bottom"/>
            <w:hideMark/>
          </w:tcPr>
          <w:p w14:paraId="63DAD9D4" w14:textId="11A9A4A1" w:rsidR="00067C6D" w:rsidRPr="00F86424" w:rsidDel="002739DA" w:rsidRDefault="00067C6D" w:rsidP="003228B4">
            <w:pPr>
              <w:numPr>
                <w:ilvl w:val="0"/>
                <w:numId w:val="47"/>
              </w:numPr>
              <w:spacing w:after="0" w:line="240" w:lineRule="auto"/>
              <w:jc w:val="center"/>
              <w:rPr>
                <w:del w:id="4147" w:author="anna.resch88@gmail.com" w:date="2022-01-03T16:08:00Z"/>
                <w:rFonts w:asciiTheme="majorHAnsi" w:eastAsia="Times New Roman" w:hAnsiTheme="majorHAnsi" w:cstheme="majorHAnsi"/>
                <w:color w:val="000000"/>
                <w:lang w:val="en-US" w:eastAsia="de-DE"/>
                <w:rPrChange w:id="4148" w:author="anna.resch88@gmail.com" w:date="2022-01-04T09:34:00Z">
                  <w:rPr>
                    <w:del w:id="4149" w:author="anna.resch88@gmail.com" w:date="2022-01-03T16:08:00Z"/>
                    <w:rFonts w:asciiTheme="majorHAnsi" w:eastAsia="Times New Roman" w:hAnsiTheme="majorHAnsi" w:cstheme="majorHAnsi"/>
                    <w:color w:val="000000"/>
                    <w:lang w:eastAsia="de-DE"/>
                  </w:rPr>
                </w:rPrChange>
              </w:rPr>
            </w:pPr>
            <w:del w:id="4150" w:author="anna.resch88@gmail.com" w:date="2022-01-03T16:08:00Z">
              <w:r w:rsidRPr="00F86424" w:rsidDel="002739DA">
                <w:rPr>
                  <w:rFonts w:asciiTheme="majorHAnsi" w:eastAsia="Times New Roman" w:hAnsiTheme="majorHAnsi" w:cstheme="majorHAnsi"/>
                  <w:color w:val="000000"/>
                  <w:lang w:val="en-US" w:eastAsia="de-DE"/>
                  <w:rPrChange w:id="4151" w:author="anna.resch88@gmail.com" w:date="2022-01-04T09:34:00Z">
                    <w:rPr>
                      <w:rFonts w:asciiTheme="majorHAnsi" w:eastAsia="Times New Roman" w:hAnsiTheme="majorHAnsi" w:cstheme="majorHAnsi"/>
                      <w:color w:val="000000"/>
                      <w:lang w:eastAsia="de-DE"/>
                    </w:rPr>
                  </w:rPrChange>
                </w:rPr>
                <w:delText>3.88</w:delText>
              </w:r>
              <w:bookmarkStart w:id="4152" w:name="_Toc92186900"/>
              <w:bookmarkStart w:id="4153" w:name="_Toc92187592"/>
              <w:bookmarkStart w:id="4154" w:name="_Toc92188284"/>
              <w:bookmarkStart w:id="4155" w:name="_Toc92188974"/>
              <w:bookmarkStart w:id="4156" w:name="_Toc92189629"/>
              <w:bookmarkStart w:id="4157" w:name="_Toc92190285"/>
              <w:bookmarkStart w:id="4158" w:name="_Toc92190941"/>
              <w:bookmarkEnd w:id="4152"/>
              <w:bookmarkEnd w:id="4153"/>
              <w:bookmarkEnd w:id="4154"/>
              <w:bookmarkEnd w:id="4155"/>
              <w:bookmarkEnd w:id="4156"/>
              <w:bookmarkEnd w:id="4157"/>
              <w:bookmarkEnd w:id="4158"/>
            </w:del>
          </w:p>
        </w:tc>
        <w:tc>
          <w:tcPr>
            <w:tcW w:w="989" w:type="dxa"/>
            <w:tcBorders>
              <w:top w:val="nil"/>
              <w:left w:val="single" w:sz="4" w:space="0" w:color="auto"/>
              <w:bottom w:val="nil"/>
              <w:right w:val="single" w:sz="4" w:space="0" w:color="auto"/>
            </w:tcBorders>
            <w:shd w:val="clear" w:color="000000" w:fill="A9D08E"/>
            <w:noWrap/>
            <w:vAlign w:val="bottom"/>
            <w:hideMark/>
          </w:tcPr>
          <w:p w14:paraId="5DE37A12" w14:textId="692CC940" w:rsidR="00067C6D" w:rsidRPr="00F86424" w:rsidDel="002739DA" w:rsidRDefault="00067C6D" w:rsidP="003228B4">
            <w:pPr>
              <w:numPr>
                <w:ilvl w:val="0"/>
                <w:numId w:val="47"/>
              </w:numPr>
              <w:spacing w:after="0" w:line="240" w:lineRule="auto"/>
              <w:jc w:val="center"/>
              <w:rPr>
                <w:del w:id="4159" w:author="anna.resch88@gmail.com" w:date="2022-01-03T16:08:00Z"/>
                <w:rFonts w:asciiTheme="majorHAnsi" w:eastAsia="Times New Roman" w:hAnsiTheme="majorHAnsi" w:cstheme="majorHAnsi"/>
                <w:color w:val="000000"/>
                <w:lang w:val="en-US" w:eastAsia="de-DE"/>
                <w:rPrChange w:id="4160" w:author="anna.resch88@gmail.com" w:date="2022-01-04T09:34:00Z">
                  <w:rPr>
                    <w:del w:id="4161" w:author="anna.resch88@gmail.com" w:date="2022-01-03T16:08:00Z"/>
                    <w:rFonts w:asciiTheme="majorHAnsi" w:eastAsia="Times New Roman" w:hAnsiTheme="majorHAnsi" w:cstheme="majorHAnsi"/>
                    <w:color w:val="000000"/>
                    <w:lang w:eastAsia="de-DE"/>
                  </w:rPr>
                </w:rPrChange>
              </w:rPr>
            </w:pPr>
            <w:del w:id="4162" w:author="anna.resch88@gmail.com" w:date="2022-01-03T16:08:00Z">
              <w:r w:rsidRPr="00F86424" w:rsidDel="002739DA">
                <w:rPr>
                  <w:rFonts w:asciiTheme="majorHAnsi" w:eastAsia="Times New Roman" w:hAnsiTheme="majorHAnsi" w:cstheme="majorHAnsi"/>
                  <w:color w:val="000000"/>
                  <w:lang w:val="en-US" w:eastAsia="de-DE"/>
                  <w:rPrChange w:id="4163" w:author="anna.resch88@gmail.com" w:date="2022-01-04T09:34:00Z">
                    <w:rPr>
                      <w:rFonts w:asciiTheme="majorHAnsi" w:eastAsia="Times New Roman" w:hAnsiTheme="majorHAnsi" w:cstheme="majorHAnsi"/>
                      <w:color w:val="000000"/>
                      <w:lang w:eastAsia="de-DE"/>
                    </w:rPr>
                  </w:rPrChange>
                </w:rPr>
                <w:delText>70.46</w:delText>
              </w:r>
              <w:bookmarkStart w:id="4164" w:name="_Toc92186901"/>
              <w:bookmarkStart w:id="4165" w:name="_Toc92187593"/>
              <w:bookmarkStart w:id="4166" w:name="_Toc92188285"/>
              <w:bookmarkStart w:id="4167" w:name="_Toc92188975"/>
              <w:bookmarkStart w:id="4168" w:name="_Toc92189630"/>
              <w:bookmarkStart w:id="4169" w:name="_Toc92190286"/>
              <w:bookmarkStart w:id="4170" w:name="_Toc92190942"/>
              <w:bookmarkEnd w:id="4164"/>
              <w:bookmarkEnd w:id="4165"/>
              <w:bookmarkEnd w:id="4166"/>
              <w:bookmarkEnd w:id="4167"/>
              <w:bookmarkEnd w:id="4168"/>
              <w:bookmarkEnd w:id="4169"/>
              <w:bookmarkEnd w:id="4170"/>
            </w:del>
          </w:p>
        </w:tc>
        <w:tc>
          <w:tcPr>
            <w:tcW w:w="898" w:type="dxa"/>
            <w:tcBorders>
              <w:top w:val="nil"/>
              <w:left w:val="nil"/>
              <w:bottom w:val="nil"/>
              <w:right w:val="single" w:sz="4" w:space="0" w:color="auto"/>
            </w:tcBorders>
            <w:shd w:val="clear" w:color="000000" w:fill="A9D08E"/>
            <w:noWrap/>
            <w:vAlign w:val="bottom"/>
            <w:hideMark/>
          </w:tcPr>
          <w:p w14:paraId="7ACEFF7E" w14:textId="66EA4FB8" w:rsidR="00067C6D" w:rsidRPr="00F86424" w:rsidDel="002739DA" w:rsidRDefault="00067C6D" w:rsidP="003228B4">
            <w:pPr>
              <w:numPr>
                <w:ilvl w:val="0"/>
                <w:numId w:val="47"/>
              </w:numPr>
              <w:spacing w:after="0" w:line="240" w:lineRule="auto"/>
              <w:jc w:val="center"/>
              <w:rPr>
                <w:del w:id="4171" w:author="anna.resch88@gmail.com" w:date="2022-01-03T16:08:00Z"/>
                <w:rFonts w:asciiTheme="majorHAnsi" w:eastAsia="Times New Roman" w:hAnsiTheme="majorHAnsi" w:cstheme="majorHAnsi"/>
                <w:color w:val="000000"/>
                <w:lang w:val="en-US" w:eastAsia="de-DE"/>
                <w:rPrChange w:id="4172" w:author="anna.resch88@gmail.com" w:date="2022-01-04T09:34:00Z">
                  <w:rPr>
                    <w:del w:id="4173" w:author="anna.resch88@gmail.com" w:date="2022-01-03T16:08:00Z"/>
                    <w:rFonts w:asciiTheme="majorHAnsi" w:eastAsia="Times New Roman" w:hAnsiTheme="majorHAnsi" w:cstheme="majorHAnsi"/>
                    <w:color w:val="000000"/>
                    <w:lang w:eastAsia="de-DE"/>
                  </w:rPr>
                </w:rPrChange>
              </w:rPr>
            </w:pPr>
            <w:del w:id="4174" w:author="anna.resch88@gmail.com" w:date="2022-01-03T16:08:00Z">
              <w:r w:rsidRPr="00F86424" w:rsidDel="002739DA">
                <w:rPr>
                  <w:rFonts w:asciiTheme="majorHAnsi" w:eastAsia="Times New Roman" w:hAnsiTheme="majorHAnsi" w:cstheme="majorHAnsi"/>
                  <w:color w:val="000000"/>
                  <w:lang w:val="en-US" w:eastAsia="de-DE"/>
                  <w:rPrChange w:id="4175" w:author="anna.resch88@gmail.com" w:date="2022-01-04T09:34:00Z">
                    <w:rPr>
                      <w:rFonts w:asciiTheme="majorHAnsi" w:eastAsia="Times New Roman" w:hAnsiTheme="majorHAnsi" w:cstheme="majorHAnsi"/>
                      <w:color w:val="000000"/>
                      <w:lang w:eastAsia="de-DE"/>
                    </w:rPr>
                  </w:rPrChange>
                </w:rPr>
                <w:delText>42.09</w:delText>
              </w:r>
              <w:bookmarkStart w:id="4176" w:name="_Toc92186902"/>
              <w:bookmarkStart w:id="4177" w:name="_Toc92187594"/>
              <w:bookmarkStart w:id="4178" w:name="_Toc92188286"/>
              <w:bookmarkStart w:id="4179" w:name="_Toc92188976"/>
              <w:bookmarkStart w:id="4180" w:name="_Toc92189631"/>
              <w:bookmarkStart w:id="4181" w:name="_Toc92190287"/>
              <w:bookmarkStart w:id="4182" w:name="_Toc92190943"/>
              <w:bookmarkEnd w:id="4176"/>
              <w:bookmarkEnd w:id="4177"/>
              <w:bookmarkEnd w:id="4178"/>
              <w:bookmarkEnd w:id="4179"/>
              <w:bookmarkEnd w:id="4180"/>
              <w:bookmarkEnd w:id="4181"/>
              <w:bookmarkEnd w:id="4182"/>
            </w:del>
          </w:p>
        </w:tc>
        <w:bookmarkStart w:id="4183" w:name="_Toc92186903"/>
        <w:bookmarkStart w:id="4184" w:name="_Toc92187595"/>
        <w:bookmarkStart w:id="4185" w:name="_Toc92188287"/>
        <w:bookmarkStart w:id="4186" w:name="_Toc92188977"/>
        <w:bookmarkStart w:id="4187" w:name="_Toc92189632"/>
        <w:bookmarkStart w:id="4188" w:name="_Toc92190288"/>
        <w:bookmarkStart w:id="4189" w:name="_Toc92190944"/>
        <w:bookmarkEnd w:id="4183"/>
        <w:bookmarkEnd w:id="4184"/>
        <w:bookmarkEnd w:id="4185"/>
        <w:bookmarkEnd w:id="4186"/>
        <w:bookmarkEnd w:id="4187"/>
        <w:bookmarkEnd w:id="4188"/>
        <w:bookmarkEnd w:id="4189"/>
      </w:tr>
      <w:tr w:rsidR="00067C6D" w:rsidRPr="009E3BE9" w:rsidDel="002739DA" w14:paraId="272EC6C6" w14:textId="279855C6" w:rsidTr="00D830B0">
        <w:trPr>
          <w:trHeight w:val="300"/>
          <w:del w:id="4190" w:author="anna.resch88@gmail.com" w:date="2022-01-03T16:08:00Z"/>
        </w:trPr>
        <w:tc>
          <w:tcPr>
            <w:tcW w:w="2620" w:type="dxa"/>
            <w:tcBorders>
              <w:top w:val="nil"/>
              <w:left w:val="single" w:sz="4" w:space="0" w:color="000000"/>
              <w:bottom w:val="single" w:sz="8" w:space="0" w:color="auto"/>
              <w:right w:val="single" w:sz="4" w:space="0" w:color="000000"/>
            </w:tcBorders>
            <w:shd w:val="clear" w:color="000000" w:fill="A9D08E"/>
            <w:vAlign w:val="bottom"/>
            <w:hideMark/>
          </w:tcPr>
          <w:p w14:paraId="316097B5" w14:textId="3D31271B" w:rsidR="00067C6D" w:rsidRPr="00F86424" w:rsidDel="002739DA" w:rsidRDefault="00067C6D" w:rsidP="003228B4">
            <w:pPr>
              <w:numPr>
                <w:ilvl w:val="0"/>
                <w:numId w:val="47"/>
              </w:numPr>
              <w:spacing w:after="0" w:line="240" w:lineRule="auto"/>
              <w:jc w:val="both"/>
              <w:rPr>
                <w:del w:id="4191" w:author="anna.resch88@gmail.com" w:date="2022-01-03T16:08:00Z"/>
                <w:rFonts w:asciiTheme="majorHAnsi" w:eastAsia="Times New Roman" w:hAnsiTheme="majorHAnsi" w:cstheme="majorHAnsi"/>
                <w:color w:val="000000"/>
                <w:lang w:val="en-US" w:eastAsia="de-DE"/>
                <w:rPrChange w:id="4192" w:author="anna.resch88@gmail.com" w:date="2022-01-04T09:34:00Z">
                  <w:rPr>
                    <w:del w:id="4193" w:author="anna.resch88@gmail.com" w:date="2022-01-03T16:08:00Z"/>
                    <w:rFonts w:asciiTheme="majorHAnsi" w:eastAsia="Times New Roman" w:hAnsiTheme="majorHAnsi" w:cstheme="majorHAnsi"/>
                    <w:color w:val="000000"/>
                    <w:lang w:eastAsia="de-DE"/>
                  </w:rPr>
                </w:rPrChange>
              </w:rPr>
            </w:pPr>
            <w:del w:id="4194" w:author="anna.resch88@gmail.com" w:date="2022-01-03T16:08:00Z">
              <w:r w:rsidRPr="00F86424" w:rsidDel="002739DA">
                <w:rPr>
                  <w:rFonts w:asciiTheme="majorHAnsi" w:eastAsia="Times New Roman" w:hAnsiTheme="majorHAnsi" w:cstheme="majorHAnsi"/>
                  <w:color w:val="000000"/>
                  <w:lang w:val="en-US" w:eastAsia="de-DE"/>
                  <w:rPrChange w:id="4195" w:author="anna.resch88@gmail.com" w:date="2022-01-04T09:34:00Z">
                    <w:rPr>
                      <w:rFonts w:asciiTheme="majorHAnsi" w:eastAsia="Times New Roman" w:hAnsiTheme="majorHAnsi" w:cstheme="majorHAnsi"/>
                      <w:color w:val="000000"/>
                      <w:lang w:eastAsia="de-DE"/>
                    </w:rPr>
                  </w:rPrChange>
                </w:rPr>
                <w:delText>ULD-V80-ULD, sample 3</w:delText>
              </w:r>
              <w:bookmarkStart w:id="4196" w:name="_Toc92186904"/>
              <w:bookmarkStart w:id="4197" w:name="_Toc92187596"/>
              <w:bookmarkStart w:id="4198" w:name="_Toc92188288"/>
              <w:bookmarkStart w:id="4199" w:name="_Toc92188978"/>
              <w:bookmarkStart w:id="4200" w:name="_Toc92189633"/>
              <w:bookmarkStart w:id="4201" w:name="_Toc92190289"/>
              <w:bookmarkStart w:id="4202" w:name="_Toc92190945"/>
              <w:bookmarkEnd w:id="4196"/>
              <w:bookmarkEnd w:id="4197"/>
              <w:bookmarkEnd w:id="4198"/>
              <w:bookmarkEnd w:id="4199"/>
              <w:bookmarkEnd w:id="4200"/>
              <w:bookmarkEnd w:id="4201"/>
              <w:bookmarkEnd w:id="4202"/>
            </w:del>
          </w:p>
        </w:tc>
        <w:tc>
          <w:tcPr>
            <w:tcW w:w="859" w:type="dxa"/>
            <w:tcBorders>
              <w:top w:val="nil"/>
              <w:left w:val="nil"/>
              <w:bottom w:val="single" w:sz="8" w:space="0" w:color="auto"/>
              <w:right w:val="single" w:sz="4" w:space="0" w:color="000000"/>
            </w:tcBorders>
            <w:shd w:val="clear" w:color="000000" w:fill="A9D08E"/>
            <w:noWrap/>
            <w:vAlign w:val="bottom"/>
            <w:hideMark/>
          </w:tcPr>
          <w:p w14:paraId="61A8D531" w14:textId="6127FC49" w:rsidR="00067C6D" w:rsidRPr="00F86424" w:rsidDel="002739DA" w:rsidRDefault="00067C6D" w:rsidP="003228B4">
            <w:pPr>
              <w:numPr>
                <w:ilvl w:val="0"/>
                <w:numId w:val="47"/>
              </w:numPr>
              <w:spacing w:after="0" w:line="240" w:lineRule="auto"/>
              <w:jc w:val="center"/>
              <w:rPr>
                <w:del w:id="4203" w:author="anna.resch88@gmail.com" w:date="2022-01-03T16:08:00Z"/>
                <w:rFonts w:asciiTheme="majorHAnsi" w:eastAsia="Times New Roman" w:hAnsiTheme="majorHAnsi" w:cstheme="majorHAnsi"/>
                <w:color w:val="000000"/>
                <w:lang w:val="en-US" w:eastAsia="de-DE"/>
                <w:rPrChange w:id="4204" w:author="anna.resch88@gmail.com" w:date="2022-01-04T09:34:00Z">
                  <w:rPr>
                    <w:del w:id="4205" w:author="anna.resch88@gmail.com" w:date="2022-01-03T16:08:00Z"/>
                    <w:rFonts w:asciiTheme="majorHAnsi" w:eastAsia="Times New Roman" w:hAnsiTheme="majorHAnsi" w:cstheme="majorHAnsi"/>
                    <w:color w:val="000000"/>
                    <w:lang w:eastAsia="de-DE"/>
                  </w:rPr>
                </w:rPrChange>
              </w:rPr>
            </w:pPr>
            <w:del w:id="4206" w:author="anna.resch88@gmail.com" w:date="2022-01-03T16:08:00Z">
              <w:r w:rsidRPr="00F86424" w:rsidDel="002739DA">
                <w:rPr>
                  <w:rFonts w:asciiTheme="majorHAnsi" w:eastAsia="Times New Roman" w:hAnsiTheme="majorHAnsi" w:cstheme="majorHAnsi"/>
                  <w:color w:val="000000"/>
                  <w:lang w:val="en-US" w:eastAsia="de-DE"/>
                  <w:rPrChange w:id="4207" w:author="anna.resch88@gmail.com" w:date="2022-01-04T09:34:00Z">
                    <w:rPr>
                      <w:rFonts w:asciiTheme="majorHAnsi" w:eastAsia="Times New Roman" w:hAnsiTheme="majorHAnsi" w:cstheme="majorHAnsi"/>
                      <w:color w:val="000000"/>
                      <w:lang w:eastAsia="de-DE"/>
                    </w:rPr>
                  </w:rPrChange>
                </w:rPr>
                <w:delText>20%</w:delText>
              </w:r>
              <w:bookmarkStart w:id="4208" w:name="_Toc92186905"/>
              <w:bookmarkStart w:id="4209" w:name="_Toc92187597"/>
              <w:bookmarkStart w:id="4210" w:name="_Toc92188289"/>
              <w:bookmarkStart w:id="4211" w:name="_Toc92188979"/>
              <w:bookmarkStart w:id="4212" w:name="_Toc92189634"/>
              <w:bookmarkStart w:id="4213" w:name="_Toc92190290"/>
              <w:bookmarkStart w:id="4214" w:name="_Toc92190946"/>
              <w:bookmarkEnd w:id="4208"/>
              <w:bookmarkEnd w:id="4209"/>
              <w:bookmarkEnd w:id="4210"/>
              <w:bookmarkEnd w:id="4211"/>
              <w:bookmarkEnd w:id="4212"/>
              <w:bookmarkEnd w:id="4213"/>
              <w:bookmarkEnd w:id="4214"/>
            </w:del>
          </w:p>
        </w:tc>
        <w:tc>
          <w:tcPr>
            <w:tcW w:w="937" w:type="dxa"/>
            <w:tcBorders>
              <w:top w:val="nil"/>
              <w:left w:val="nil"/>
              <w:bottom w:val="single" w:sz="8" w:space="0" w:color="auto"/>
              <w:right w:val="single" w:sz="4" w:space="0" w:color="000000"/>
            </w:tcBorders>
            <w:shd w:val="clear" w:color="000000" w:fill="A9D08E"/>
            <w:noWrap/>
            <w:vAlign w:val="bottom"/>
            <w:hideMark/>
          </w:tcPr>
          <w:p w14:paraId="25079BDC" w14:textId="4DAD07C3" w:rsidR="00067C6D" w:rsidRPr="00F86424" w:rsidDel="002739DA" w:rsidRDefault="00067C6D" w:rsidP="003228B4">
            <w:pPr>
              <w:numPr>
                <w:ilvl w:val="0"/>
                <w:numId w:val="47"/>
              </w:numPr>
              <w:spacing w:after="0" w:line="240" w:lineRule="auto"/>
              <w:jc w:val="center"/>
              <w:rPr>
                <w:del w:id="4215" w:author="anna.resch88@gmail.com" w:date="2022-01-03T16:08:00Z"/>
                <w:rFonts w:asciiTheme="majorHAnsi" w:eastAsia="Times New Roman" w:hAnsiTheme="majorHAnsi" w:cstheme="majorHAnsi"/>
                <w:color w:val="000000"/>
                <w:lang w:val="en-US" w:eastAsia="de-DE"/>
                <w:rPrChange w:id="4216" w:author="anna.resch88@gmail.com" w:date="2022-01-04T09:34:00Z">
                  <w:rPr>
                    <w:del w:id="4217" w:author="anna.resch88@gmail.com" w:date="2022-01-03T16:08:00Z"/>
                    <w:rFonts w:asciiTheme="majorHAnsi" w:eastAsia="Times New Roman" w:hAnsiTheme="majorHAnsi" w:cstheme="majorHAnsi"/>
                    <w:color w:val="000000"/>
                    <w:lang w:eastAsia="de-DE"/>
                  </w:rPr>
                </w:rPrChange>
              </w:rPr>
            </w:pPr>
            <w:del w:id="4218" w:author="anna.resch88@gmail.com" w:date="2022-01-03T16:08:00Z">
              <w:r w:rsidRPr="00F86424" w:rsidDel="002739DA">
                <w:rPr>
                  <w:rFonts w:asciiTheme="majorHAnsi" w:eastAsia="Times New Roman" w:hAnsiTheme="majorHAnsi" w:cstheme="majorHAnsi"/>
                  <w:color w:val="000000"/>
                  <w:lang w:val="en-US" w:eastAsia="de-DE"/>
                  <w:rPrChange w:id="4219" w:author="anna.resch88@gmail.com" w:date="2022-01-04T09:34:00Z">
                    <w:rPr>
                      <w:rFonts w:asciiTheme="majorHAnsi" w:eastAsia="Times New Roman" w:hAnsiTheme="majorHAnsi" w:cstheme="majorHAnsi"/>
                      <w:color w:val="000000"/>
                      <w:lang w:eastAsia="de-DE"/>
                    </w:rPr>
                  </w:rPrChange>
                </w:rPr>
                <w:delText>4M urea</w:delText>
              </w:r>
              <w:bookmarkStart w:id="4220" w:name="_Toc92186906"/>
              <w:bookmarkStart w:id="4221" w:name="_Toc92187598"/>
              <w:bookmarkStart w:id="4222" w:name="_Toc92188290"/>
              <w:bookmarkStart w:id="4223" w:name="_Toc92188980"/>
              <w:bookmarkStart w:id="4224" w:name="_Toc92189635"/>
              <w:bookmarkStart w:id="4225" w:name="_Toc92190291"/>
              <w:bookmarkStart w:id="4226" w:name="_Toc92190947"/>
              <w:bookmarkEnd w:id="4220"/>
              <w:bookmarkEnd w:id="4221"/>
              <w:bookmarkEnd w:id="4222"/>
              <w:bookmarkEnd w:id="4223"/>
              <w:bookmarkEnd w:id="4224"/>
              <w:bookmarkEnd w:id="4225"/>
              <w:bookmarkEnd w:id="4226"/>
            </w:del>
          </w:p>
        </w:tc>
        <w:tc>
          <w:tcPr>
            <w:tcW w:w="952" w:type="dxa"/>
            <w:tcBorders>
              <w:top w:val="nil"/>
              <w:left w:val="nil"/>
              <w:bottom w:val="single" w:sz="8" w:space="0" w:color="auto"/>
              <w:right w:val="single" w:sz="4" w:space="0" w:color="auto"/>
            </w:tcBorders>
            <w:shd w:val="clear" w:color="000000" w:fill="A9D08E"/>
            <w:noWrap/>
            <w:vAlign w:val="bottom"/>
            <w:hideMark/>
          </w:tcPr>
          <w:p w14:paraId="2FF2FF58" w14:textId="2F8AC692" w:rsidR="00067C6D" w:rsidRPr="00F86424" w:rsidDel="002739DA" w:rsidRDefault="00067C6D" w:rsidP="003228B4">
            <w:pPr>
              <w:numPr>
                <w:ilvl w:val="0"/>
                <w:numId w:val="47"/>
              </w:numPr>
              <w:spacing w:after="0" w:line="240" w:lineRule="auto"/>
              <w:jc w:val="center"/>
              <w:rPr>
                <w:del w:id="4227" w:author="anna.resch88@gmail.com" w:date="2022-01-03T16:08:00Z"/>
                <w:rFonts w:asciiTheme="majorHAnsi" w:eastAsia="Times New Roman" w:hAnsiTheme="majorHAnsi" w:cstheme="majorHAnsi"/>
                <w:color w:val="000000"/>
                <w:lang w:val="en-US" w:eastAsia="de-DE"/>
                <w:rPrChange w:id="4228" w:author="anna.resch88@gmail.com" w:date="2022-01-04T09:34:00Z">
                  <w:rPr>
                    <w:del w:id="4229" w:author="anna.resch88@gmail.com" w:date="2022-01-03T16:08:00Z"/>
                    <w:rFonts w:asciiTheme="majorHAnsi" w:eastAsia="Times New Roman" w:hAnsiTheme="majorHAnsi" w:cstheme="majorHAnsi"/>
                    <w:color w:val="000000"/>
                    <w:lang w:eastAsia="de-DE"/>
                  </w:rPr>
                </w:rPrChange>
              </w:rPr>
            </w:pPr>
            <w:del w:id="4230" w:author="anna.resch88@gmail.com" w:date="2022-01-03T16:08:00Z">
              <w:r w:rsidRPr="00F86424" w:rsidDel="002739DA">
                <w:rPr>
                  <w:rFonts w:asciiTheme="majorHAnsi" w:eastAsia="Times New Roman" w:hAnsiTheme="majorHAnsi" w:cstheme="majorHAnsi"/>
                  <w:color w:val="000000"/>
                  <w:lang w:val="en-US" w:eastAsia="de-DE"/>
                  <w:rPrChange w:id="4231" w:author="anna.resch88@gmail.com" w:date="2022-01-04T09:34:00Z">
                    <w:rPr>
                      <w:rFonts w:asciiTheme="majorHAnsi" w:eastAsia="Times New Roman" w:hAnsiTheme="majorHAnsi" w:cstheme="majorHAnsi"/>
                      <w:color w:val="000000"/>
                      <w:lang w:eastAsia="de-DE"/>
                    </w:rPr>
                  </w:rPrChange>
                </w:rPr>
                <w:delText>RF</w:delText>
              </w:r>
              <w:bookmarkStart w:id="4232" w:name="_Toc92186907"/>
              <w:bookmarkStart w:id="4233" w:name="_Toc92187599"/>
              <w:bookmarkStart w:id="4234" w:name="_Toc92188291"/>
              <w:bookmarkStart w:id="4235" w:name="_Toc92188981"/>
              <w:bookmarkStart w:id="4236" w:name="_Toc92189636"/>
              <w:bookmarkStart w:id="4237" w:name="_Toc92190292"/>
              <w:bookmarkStart w:id="4238" w:name="_Toc92190948"/>
              <w:bookmarkEnd w:id="4232"/>
              <w:bookmarkEnd w:id="4233"/>
              <w:bookmarkEnd w:id="4234"/>
              <w:bookmarkEnd w:id="4235"/>
              <w:bookmarkEnd w:id="4236"/>
              <w:bookmarkEnd w:id="4237"/>
              <w:bookmarkEnd w:id="4238"/>
            </w:del>
          </w:p>
        </w:tc>
        <w:tc>
          <w:tcPr>
            <w:tcW w:w="1081" w:type="dxa"/>
            <w:tcBorders>
              <w:top w:val="nil"/>
              <w:left w:val="nil"/>
              <w:bottom w:val="single" w:sz="4" w:space="0" w:color="000000"/>
              <w:right w:val="single" w:sz="4" w:space="0" w:color="000000"/>
            </w:tcBorders>
            <w:shd w:val="clear" w:color="000000" w:fill="A9D08E"/>
            <w:noWrap/>
            <w:vAlign w:val="bottom"/>
            <w:hideMark/>
          </w:tcPr>
          <w:p w14:paraId="183AA432" w14:textId="1CB494A5" w:rsidR="00067C6D" w:rsidRPr="00F86424" w:rsidDel="002739DA" w:rsidRDefault="00067C6D" w:rsidP="003228B4">
            <w:pPr>
              <w:numPr>
                <w:ilvl w:val="0"/>
                <w:numId w:val="47"/>
              </w:numPr>
              <w:spacing w:after="0" w:line="240" w:lineRule="auto"/>
              <w:jc w:val="center"/>
              <w:rPr>
                <w:del w:id="4239" w:author="anna.resch88@gmail.com" w:date="2022-01-03T16:08:00Z"/>
                <w:rFonts w:asciiTheme="majorHAnsi" w:eastAsia="Times New Roman" w:hAnsiTheme="majorHAnsi" w:cstheme="majorHAnsi"/>
                <w:color w:val="000000"/>
                <w:lang w:val="en-US" w:eastAsia="de-DE"/>
                <w:rPrChange w:id="4240" w:author="anna.resch88@gmail.com" w:date="2022-01-04T09:34:00Z">
                  <w:rPr>
                    <w:del w:id="4241" w:author="anna.resch88@gmail.com" w:date="2022-01-03T16:08:00Z"/>
                    <w:rFonts w:asciiTheme="majorHAnsi" w:eastAsia="Times New Roman" w:hAnsiTheme="majorHAnsi" w:cstheme="majorHAnsi"/>
                    <w:color w:val="000000"/>
                    <w:lang w:eastAsia="de-DE"/>
                  </w:rPr>
                </w:rPrChange>
              </w:rPr>
            </w:pPr>
            <w:del w:id="4242" w:author="anna.resch88@gmail.com" w:date="2022-01-03T16:08:00Z">
              <w:r w:rsidRPr="00F86424" w:rsidDel="002739DA">
                <w:rPr>
                  <w:rFonts w:asciiTheme="majorHAnsi" w:eastAsia="Times New Roman" w:hAnsiTheme="majorHAnsi" w:cstheme="majorHAnsi"/>
                  <w:color w:val="000000"/>
                  <w:lang w:val="en-US" w:eastAsia="de-DE"/>
                  <w:rPrChange w:id="4243" w:author="anna.resch88@gmail.com" w:date="2022-01-04T09:34:00Z">
                    <w:rPr>
                      <w:rFonts w:asciiTheme="majorHAnsi" w:eastAsia="Times New Roman" w:hAnsiTheme="majorHAnsi" w:cstheme="majorHAnsi"/>
                      <w:color w:val="000000"/>
                      <w:lang w:eastAsia="de-DE"/>
                    </w:rPr>
                  </w:rPrChange>
                </w:rPr>
                <w:delText>84.6</w:delText>
              </w:r>
              <w:bookmarkStart w:id="4244" w:name="_Toc92186908"/>
              <w:bookmarkStart w:id="4245" w:name="_Toc92187600"/>
              <w:bookmarkStart w:id="4246" w:name="_Toc92188292"/>
              <w:bookmarkStart w:id="4247" w:name="_Toc92188982"/>
              <w:bookmarkStart w:id="4248" w:name="_Toc92189637"/>
              <w:bookmarkStart w:id="4249" w:name="_Toc92190293"/>
              <w:bookmarkStart w:id="4250" w:name="_Toc92190949"/>
              <w:bookmarkEnd w:id="4244"/>
              <w:bookmarkEnd w:id="4245"/>
              <w:bookmarkEnd w:id="4246"/>
              <w:bookmarkEnd w:id="4247"/>
              <w:bookmarkEnd w:id="4248"/>
              <w:bookmarkEnd w:id="4249"/>
              <w:bookmarkEnd w:id="4250"/>
            </w:del>
          </w:p>
        </w:tc>
        <w:tc>
          <w:tcPr>
            <w:tcW w:w="1349" w:type="dxa"/>
            <w:tcBorders>
              <w:top w:val="nil"/>
              <w:left w:val="nil"/>
              <w:bottom w:val="single" w:sz="8" w:space="0" w:color="auto"/>
              <w:right w:val="single" w:sz="4" w:space="0" w:color="000000"/>
            </w:tcBorders>
            <w:shd w:val="clear" w:color="000000" w:fill="A9D08E"/>
            <w:noWrap/>
            <w:vAlign w:val="bottom"/>
            <w:hideMark/>
          </w:tcPr>
          <w:p w14:paraId="1CB9C1BF" w14:textId="4FC406F4" w:rsidR="00067C6D" w:rsidRPr="00F86424" w:rsidDel="002739DA" w:rsidRDefault="00067C6D" w:rsidP="003228B4">
            <w:pPr>
              <w:numPr>
                <w:ilvl w:val="0"/>
                <w:numId w:val="47"/>
              </w:numPr>
              <w:spacing w:after="0" w:line="240" w:lineRule="auto"/>
              <w:jc w:val="center"/>
              <w:rPr>
                <w:del w:id="4251" w:author="anna.resch88@gmail.com" w:date="2022-01-03T16:08:00Z"/>
                <w:rFonts w:asciiTheme="majorHAnsi" w:eastAsia="Times New Roman" w:hAnsiTheme="majorHAnsi" w:cstheme="majorHAnsi"/>
                <w:color w:val="000000"/>
                <w:lang w:val="en-US" w:eastAsia="de-DE"/>
                <w:rPrChange w:id="4252" w:author="anna.resch88@gmail.com" w:date="2022-01-04T09:34:00Z">
                  <w:rPr>
                    <w:del w:id="4253" w:author="anna.resch88@gmail.com" w:date="2022-01-03T16:08:00Z"/>
                    <w:rFonts w:asciiTheme="majorHAnsi" w:eastAsia="Times New Roman" w:hAnsiTheme="majorHAnsi" w:cstheme="majorHAnsi"/>
                    <w:color w:val="000000"/>
                    <w:lang w:eastAsia="de-DE"/>
                  </w:rPr>
                </w:rPrChange>
              </w:rPr>
            </w:pPr>
            <w:del w:id="4254" w:author="anna.resch88@gmail.com" w:date="2022-01-03T16:08:00Z">
              <w:r w:rsidRPr="00F86424" w:rsidDel="002739DA">
                <w:rPr>
                  <w:rFonts w:asciiTheme="majorHAnsi" w:eastAsia="Times New Roman" w:hAnsiTheme="majorHAnsi" w:cstheme="majorHAnsi"/>
                  <w:color w:val="000000"/>
                  <w:lang w:val="en-US" w:eastAsia="de-DE"/>
                  <w:rPrChange w:id="4255" w:author="anna.resch88@gmail.com" w:date="2022-01-04T09:34:00Z">
                    <w:rPr>
                      <w:rFonts w:asciiTheme="majorHAnsi" w:eastAsia="Times New Roman" w:hAnsiTheme="majorHAnsi" w:cstheme="majorHAnsi"/>
                      <w:color w:val="000000"/>
                      <w:lang w:eastAsia="de-DE"/>
                    </w:rPr>
                  </w:rPrChange>
                </w:rPr>
                <w:delText>15</w:delText>
              </w:r>
              <w:bookmarkStart w:id="4256" w:name="_Toc92186909"/>
              <w:bookmarkStart w:id="4257" w:name="_Toc92187601"/>
              <w:bookmarkStart w:id="4258" w:name="_Toc92188293"/>
              <w:bookmarkStart w:id="4259" w:name="_Toc92188983"/>
              <w:bookmarkStart w:id="4260" w:name="_Toc92189638"/>
              <w:bookmarkStart w:id="4261" w:name="_Toc92190294"/>
              <w:bookmarkStart w:id="4262" w:name="_Toc92190950"/>
              <w:bookmarkEnd w:id="4256"/>
              <w:bookmarkEnd w:id="4257"/>
              <w:bookmarkEnd w:id="4258"/>
              <w:bookmarkEnd w:id="4259"/>
              <w:bookmarkEnd w:id="4260"/>
              <w:bookmarkEnd w:id="4261"/>
              <w:bookmarkEnd w:id="4262"/>
            </w:del>
          </w:p>
        </w:tc>
        <w:tc>
          <w:tcPr>
            <w:tcW w:w="892" w:type="dxa"/>
            <w:tcBorders>
              <w:top w:val="nil"/>
              <w:left w:val="nil"/>
              <w:bottom w:val="single" w:sz="8" w:space="0" w:color="auto"/>
              <w:right w:val="single" w:sz="4" w:space="0" w:color="000000"/>
            </w:tcBorders>
            <w:shd w:val="clear" w:color="000000" w:fill="A9D08E"/>
            <w:noWrap/>
            <w:vAlign w:val="bottom"/>
            <w:hideMark/>
          </w:tcPr>
          <w:p w14:paraId="1D4A7CFA" w14:textId="24ACBDCA" w:rsidR="00067C6D" w:rsidRPr="00F86424" w:rsidDel="002739DA" w:rsidRDefault="00067C6D" w:rsidP="003228B4">
            <w:pPr>
              <w:numPr>
                <w:ilvl w:val="0"/>
                <w:numId w:val="47"/>
              </w:numPr>
              <w:spacing w:after="0" w:line="240" w:lineRule="auto"/>
              <w:jc w:val="center"/>
              <w:rPr>
                <w:del w:id="4263" w:author="anna.resch88@gmail.com" w:date="2022-01-03T16:08:00Z"/>
                <w:rFonts w:asciiTheme="majorHAnsi" w:eastAsia="Times New Roman" w:hAnsiTheme="majorHAnsi" w:cstheme="majorHAnsi"/>
                <w:color w:val="000000"/>
                <w:lang w:val="en-US" w:eastAsia="de-DE"/>
                <w:rPrChange w:id="4264" w:author="anna.resch88@gmail.com" w:date="2022-01-04T09:34:00Z">
                  <w:rPr>
                    <w:del w:id="4265" w:author="anna.resch88@gmail.com" w:date="2022-01-03T16:08:00Z"/>
                    <w:rFonts w:asciiTheme="majorHAnsi" w:eastAsia="Times New Roman" w:hAnsiTheme="majorHAnsi" w:cstheme="majorHAnsi"/>
                    <w:color w:val="000000"/>
                    <w:lang w:eastAsia="de-DE"/>
                  </w:rPr>
                </w:rPrChange>
              </w:rPr>
            </w:pPr>
            <w:del w:id="4266" w:author="anna.resch88@gmail.com" w:date="2022-01-03T16:08:00Z">
              <w:r w:rsidRPr="00F86424" w:rsidDel="002739DA">
                <w:rPr>
                  <w:rFonts w:asciiTheme="majorHAnsi" w:eastAsia="Times New Roman" w:hAnsiTheme="majorHAnsi" w:cstheme="majorHAnsi"/>
                  <w:color w:val="000000"/>
                  <w:lang w:val="en-US" w:eastAsia="de-DE"/>
                  <w:rPrChange w:id="4267" w:author="anna.resch88@gmail.com" w:date="2022-01-04T09:34:00Z">
                    <w:rPr>
                      <w:rFonts w:asciiTheme="majorHAnsi" w:eastAsia="Times New Roman" w:hAnsiTheme="majorHAnsi" w:cstheme="majorHAnsi"/>
                      <w:color w:val="000000"/>
                      <w:lang w:eastAsia="de-DE"/>
                    </w:rPr>
                  </w:rPrChange>
                </w:rPr>
                <w:delText>24.65</w:delText>
              </w:r>
              <w:bookmarkStart w:id="4268" w:name="_Toc92186910"/>
              <w:bookmarkStart w:id="4269" w:name="_Toc92187602"/>
              <w:bookmarkStart w:id="4270" w:name="_Toc92188294"/>
              <w:bookmarkStart w:id="4271" w:name="_Toc92188984"/>
              <w:bookmarkStart w:id="4272" w:name="_Toc92189639"/>
              <w:bookmarkStart w:id="4273" w:name="_Toc92190295"/>
              <w:bookmarkStart w:id="4274" w:name="_Toc92190951"/>
              <w:bookmarkEnd w:id="4268"/>
              <w:bookmarkEnd w:id="4269"/>
              <w:bookmarkEnd w:id="4270"/>
              <w:bookmarkEnd w:id="4271"/>
              <w:bookmarkEnd w:id="4272"/>
              <w:bookmarkEnd w:id="4273"/>
              <w:bookmarkEnd w:id="4274"/>
            </w:del>
          </w:p>
        </w:tc>
        <w:tc>
          <w:tcPr>
            <w:tcW w:w="743" w:type="dxa"/>
            <w:tcBorders>
              <w:top w:val="nil"/>
              <w:left w:val="nil"/>
              <w:bottom w:val="single" w:sz="8" w:space="0" w:color="auto"/>
              <w:right w:val="nil"/>
            </w:tcBorders>
            <w:shd w:val="clear" w:color="000000" w:fill="A9D08E"/>
            <w:noWrap/>
            <w:vAlign w:val="bottom"/>
            <w:hideMark/>
          </w:tcPr>
          <w:p w14:paraId="4DA94C53" w14:textId="33A3257D" w:rsidR="00067C6D" w:rsidRPr="00F86424" w:rsidDel="002739DA" w:rsidRDefault="00067C6D" w:rsidP="003228B4">
            <w:pPr>
              <w:numPr>
                <w:ilvl w:val="0"/>
                <w:numId w:val="47"/>
              </w:numPr>
              <w:spacing w:after="0" w:line="240" w:lineRule="auto"/>
              <w:jc w:val="center"/>
              <w:rPr>
                <w:del w:id="4275" w:author="anna.resch88@gmail.com" w:date="2022-01-03T16:08:00Z"/>
                <w:rFonts w:asciiTheme="majorHAnsi" w:eastAsia="Times New Roman" w:hAnsiTheme="majorHAnsi" w:cstheme="majorHAnsi"/>
                <w:color w:val="000000"/>
                <w:lang w:val="en-US" w:eastAsia="de-DE"/>
                <w:rPrChange w:id="4276" w:author="anna.resch88@gmail.com" w:date="2022-01-04T09:34:00Z">
                  <w:rPr>
                    <w:del w:id="4277" w:author="anna.resch88@gmail.com" w:date="2022-01-03T16:08:00Z"/>
                    <w:rFonts w:asciiTheme="majorHAnsi" w:eastAsia="Times New Roman" w:hAnsiTheme="majorHAnsi" w:cstheme="majorHAnsi"/>
                    <w:color w:val="000000"/>
                    <w:lang w:eastAsia="de-DE"/>
                  </w:rPr>
                </w:rPrChange>
              </w:rPr>
            </w:pPr>
            <w:del w:id="4278" w:author="anna.resch88@gmail.com" w:date="2022-01-03T16:08:00Z">
              <w:r w:rsidRPr="00F86424" w:rsidDel="002739DA">
                <w:rPr>
                  <w:rFonts w:asciiTheme="majorHAnsi" w:eastAsia="Times New Roman" w:hAnsiTheme="majorHAnsi" w:cstheme="majorHAnsi"/>
                  <w:color w:val="000000"/>
                  <w:lang w:val="en-US" w:eastAsia="de-DE"/>
                  <w:rPrChange w:id="4279" w:author="anna.resch88@gmail.com" w:date="2022-01-04T09:34:00Z">
                    <w:rPr>
                      <w:rFonts w:asciiTheme="majorHAnsi" w:eastAsia="Times New Roman" w:hAnsiTheme="majorHAnsi" w:cstheme="majorHAnsi"/>
                      <w:color w:val="000000"/>
                      <w:lang w:eastAsia="de-DE"/>
                    </w:rPr>
                  </w:rPrChange>
                </w:rPr>
                <w:delText>2.09</w:delText>
              </w:r>
              <w:bookmarkStart w:id="4280" w:name="_Toc92186911"/>
              <w:bookmarkStart w:id="4281" w:name="_Toc92187603"/>
              <w:bookmarkStart w:id="4282" w:name="_Toc92188295"/>
              <w:bookmarkStart w:id="4283" w:name="_Toc92188985"/>
              <w:bookmarkStart w:id="4284" w:name="_Toc92189640"/>
              <w:bookmarkStart w:id="4285" w:name="_Toc92190296"/>
              <w:bookmarkStart w:id="4286" w:name="_Toc92190952"/>
              <w:bookmarkEnd w:id="4280"/>
              <w:bookmarkEnd w:id="4281"/>
              <w:bookmarkEnd w:id="4282"/>
              <w:bookmarkEnd w:id="4283"/>
              <w:bookmarkEnd w:id="4284"/>
              <w:bookmarkEnd w:id="4285"/>
              <w:bookmarkEnd w:id="4286"/>
            </w:del>
          </w:p>
        </w:tc>
        <w:tc>
          <w:tcPr>
            <w:tcW w:w="989" w:type="dxa"/>
            <w:tcBorders>
              <w:top w:val="nil"/>
              <w:left w:val="single" w:sz="4" w:space="0" w:color="auto"/>
              <w:bottom w:val="single" w:sz="8" w:space="0" w:color="auto"/>
              <w:right w:val="single" w:sz="4" w:space="0" w:color="auto"/>
            </w:tcBorders>
            <w:shd w:val="clear" w:color="000000" w:fill="A9D08E"/>
            <w:noWrap/>
            <w:vAlign w:val="bottom"/>
            <w:hideMark/>
          </w:tcPr>
          <w:p w14:paraId="72E1ED42" w14:textId="14E1F29F" w:rsidR="00067C6D" w:rsidRPr="00F86424" w:rsidDel="002739DA" w:rsidRDefault="00067C6D" w:rsidP="003228B4">
            <w:pPr>
              <w:numPr>
                <w:ilvl w:val="0"/>
                <w:numId w:val="47"/>
              </w:numPr>
              <w:spacing w:after="0" w:line="240" w:lineRule="auto"/>
              <w:jc w:val="center"/>
              <w:rPr>
                <w:del w:id="4287" w:author="anna.resch88@gmail.com" w:date="2022-01-03T16:08:00Z"/>
                <w:rFonts w:asciiTheme="majorHAnsi" w:eastAsia="Times New Roman" w:hAnsiTheme="majorHAnsi" w:cstheme="majorHAnsi"/>
                <w:color w:val="FFFFFF"/>
                <w:lang w:val="en-US" w:eastAsia="de-DE"/>
                <w:rPrChange w:id="4288" w:author="anna.resch88@gmail.com" w:date="2022-01-04T09:34:00Z">
                  <w:rPr>
                    <w:del w:id="4289" w:author="anna.resch88@gmail.com" w:date="2022-01-03T16:08:00Z"/>
                    <w:rFonts w:asciiTheme="majorHAnsi" w:eastAsia="Times New Roman" w:hAnsiTheme="majorHAnsi" w:cstheme="majorHAnsi"/>
                    <w:color w:val="FFFFFF"/>
                    <w:lang w:eastAsia="de-DE"/>
                  </w:rPr>
                </w:rPrChange>
              </w:rPr>
            </w:pPr>
            <w:bookmarkStart w:id="4290" w:name="_Toc92186912"/>
            <w:bookmarkStart w:id="4291" w:name="_Toc92187604"/>
            <w:bookmarkStart w:id="4292" w:name="_Toc92188296"/>
            <w:bookmarkStart w:id="4293" w:name="_Toc92188986"/>
            <w:bookmarkStart w:id="4294" w:name="_Toc92189641"/>
            <w:bookmarkStart w:id="4295" w:name="_Toc92190297"/>
            <w:bookmarkStart w:id="4296" w:name="_Toc92190953"/>
            <w:bookmarkEnd w:id="4290"/>
            <w:bookmarkEnd w:id="4291"/>
            <w:bookmarkEnd w:id="4292"/>
            <w:bookmarkEnd w:id="4293"/>
            <w:bookmarkEnd w:id="4294"/>
            <w:bookmarkEnd w:id="4295"/>
            <w:bookmarkEnd w:id="4296"/>
          </w:p>
        </w:tc>
        <w:tc>
          <w:tcPr>
            <w:tcW w:w="898" w:type="dxa"/>
            <w:tcBorders>
              <w:top w:val="nil"/>
              <w:left w:val="nil"/>
              <w:bottom w:val="single" w:sz="8" w:space="0" w:color="auto"/>
              <w:right w:val="single" w:sz="4" w:space="0" w:color="auto"/>
            </w:tcBorders>
            <w:shd w:val="clear" w:color="000000" w:fill="A9D08E"/>
            <w:noWrap/>
            <w:vAlign w:val="bottom"/>
            <w:hideMark/>
          </w:tcPr>
          <w:p w14:paraId="6057E666" w14:textId="3B2578CE" w:rsidR="00067C6D" w:rsidRPr="00F86424" w:rsidDel="002739DA" w:rsidRDefault="00067C6D" w:rsidP="003228B4">
            <w:pPr>
              <w:numPr>
                <w:ilvl w:val="0"/>
                <w:numId w:val="47"/>
              </w:numPr>
              <w:spacing w:after="0" w:line="240" w:lineRule="auto"/>
              <w:jc w:val="center"/>
              <w:rPr>
                <w:del w:id="4297" w:author="anna.resch88@gmail.com" w:date="2022-01-03T16:08:00Z"/>
                <w:rFonts w:asciiTheme="majorHAnsi" w:eastAsia="Times New Roman" w:hAnsiTheme="majorHAnsi" w:cstheme="majorHAnsi"/>
                <w:color w:val="000000"/>
                <w:lang w:val="en-US" w:eastAsia="de-DE"/>
                <w:rPrChange w:id="4298" w:author="anna.resch88@gmail.com" w:date="2022-01-04T09:34:00Z">
                  <w:rPr>
                    <w:del w:id="4299" w:author="anna.resch88@gmail.com" w:date="2022-01-03T16:08:00Z"/>
                    <w:rFonts w:asciiTheme="majorHAnsi" w:eastAsia="Times New Roman" w:hAnsiTheme="majorHAnsi" w:cstheme="majorHAnsi"/>
                    <w:color w:val="000000"/>
                    <w:lang w:eastAsia="de-DE"/>
                  </w:rPr>
                </w:rPrChange>
              </w:rPr>
            </w:pPr>
            <w:bookmarkStart w:id="4300" w:name="_Toc92186913"/>
            <w:bookmarkStart w:id="4301" w:name="_Toc92187605"/>
            <w:bookmarkStart w:id="4302" w:name="_Toc92188297"/>
            <w:bookmarkStart w:id="4303" w:name="_Toc92188987"/>
            <w:bookmarkStart w:id="4304" w:name="_Toc92189642"/>
            <w:bookmarkStart w:id="4305" w:name="_Toc92190298"/>
            <w:bookmarkStart w:id="4306" w:name="_Toc92190954"/>
            <w:bookmarkEnd w:id="4300"/>
            <w:bookmarkEnd w:id="4301"/>
            <w:bookmarkEnd w:id="4302"/>
            <w:bookmarkEnd w:id="4303"/>
            <w:bookmarkEnd w:id="4304"/>
            <w:bookmarkEnd w:id="4305"/>
            <w:bookmarkEnd w:id="4306"/>
          </w:p>
        </w:tc>
        <w:bookmarkStart w:id="4307" w:name="_Toc92186914"/>
        <w:bookmarkStart w:id="4308" w:name="_Toc92187606"/>
        <w:bookmarkStart w:id="4309" w:name="_Toc92188298"/>
        <w:bookmarkStart w:id="4310" w:name="_Toc92188988"/>
        <w:bookmarkStart w:id="4311" w:name="_Toc92189643"/>
        <w:bookmarkStart w:id="4312" w:name="_Toc92190299"/>
        <w:bookmarkStart w:id="4313" w:name="_Toc92190955"/>
        <w:bookmarkEnd w:id="4307"/>
        <w:bookmarkEnd w:id="4308"/>
        <w:bookmarkEnd w:id="4309"/>
        <w:bookmarkEnd w:id="4310"/>
        <w:bookmarkEnd w:id="4311"/>
        <w:bookmarkEnd w:id="4312"/>
        <w:bookmarkEnd w:id="4313"/>
      </w:tr>
      <w:tr w:rsidR="00067C6D" w:rsidRPr="009E3BE9" w:rsidDel="002739DA" w14:paraId="700D59E7" w14:textId="21E04A03" w:rsidTr="00D830B0">
        <w:trPr>
          <w:trHeight w:val="290"/>
          <w:del w:id="4314" w:author="anna.resch88@gmail.com" w:date="2022-01-03T16:08:00Z"/>
        </w:trPr>
        <w:tc>
          <w:tcPr>
            <w:tcW w:w="2620" w:type="dxa"/>
            <w:tcBorders>
              <w:top w:val="nil"/>
              <w:left w:val="single" w:sz="4" w:space="0" w:color="000000"/>
              <w:bottom w:val="single" w:sz="4" w:space="0" w:color="000000"/>
              <w:right w:val="single" w:sz="4" w:space="0" w:color="000000"/>
            </w:tcBorders>
            <w:shd w:val="clear" w:color="000000" w:fill="BDD7EE"/>
            <w:vAlign w:val="bottom"/>
            <w:hideMark/>
          </w:tcPr>
          <w:p w14:paraId="488C6D1A" w14:textId="3CC2BE45" w:rsidR="00067C6D" w:rsidRPr="00F86424" w:rsidDel="002739DA" w:rsidRDefault="00067C6D" w:rsidP="003228B4">
            <w:pPr>
              <w:numPr>
                <w:ilvl w:val="0"/>
                <w:numId w:val="47"/>
              </w:numPr>
              <w:spacing w:after="0" w:line="240" w:lineRule="auto"/>
              <w:jc w:val="both"/>
              <w:rPr>
                <w:del w:id="4315" w:author="anna.resch88@gmail.com" w:date="2022-01-03T16:08:00Z"/>
                <w:rFonts w:asciiTheme="majorHAnsi" w:eastAsia="Times New Roman" w:hAnsiTheme="majorHAnsi" w:cstheme="majorHAnsi"/>
                <w:color w:val="000000"/>
                <w:lang w:val="en-US" w:eastAsia="de-DE"/>
                <w:rPrChange w:id="4316" w:author="anna.resch88@gmail.com" w:date="2022-01-04T09:34:00Z">
                  <w:rPr>
                    <w:del w:id="4317" w:author="anna.resch88@gmail.com" w:date="2022-01-03T16:08:00Z"/>
                    <w:rFonts w:asciiTheme="majorHAnsi" w:eastAsia="Times New Roman" w:hAnsiTheme="majorHAnsi" w:cstheme="majorHAnsi"/>
                    <w:color w:val="000000"/>
                    <w:lang w:eastAsia="de-DE"/>
                  </w:rPr>
                </w:rPrChange>
              </w:rPr>
            </w:pPr>
            <w:del w:id="4318" w:author="anna.resch88@gmail.com" w:date="2022-01-03T16:08:00Z">
              <w:r w:rsidRPr="00F86424" w:rsidDel="002739DA">
                <w:rPr>
                  <w:rFonts w:asciiTheme="majorHAnsi" w:eastAsia="Times New Roman" w:hAnsiTheme="majorHAnsi" w:cstheme="majorHAnsi"/>
                  <w:color w:val="000000"/>
                  <w:lang w:val="en-US" w:eastAsia="de-DE"/>
                  <w:rPrChange w:id="4319" w:author="anna.resch88@gmail.com" w:date="2022-01-04T09:34:00Z">
                    <w:rPr>
                      <w:rFonts w:asciiTheme="majorHAnsi" w:eastAsia="Times New Roman" w:hAnsiTheme="majorHAnsi" w:cstheme="majorHAnsi"/>
                      <w:color w:val="000000"/>
                      <w:lang w:eastAsia="de-DE"/>
                    </w:rPr>
                  </w:rPrChange>
                </w:rPr>
                <w:delText>ULD-V80-ULD, sample 1</w:delText>
              </w:r>
              <w:bookmarkStart w:id="4320" w:name="_Toc92186915"/>
              <w:bookmarkStart w:id="4321" w:name="_Toc92187607"/>
              <w:bookmarkStart w:id="4322" w:name="_Toc92188299"/>
              <w:bookmarkStart w:id="4323" w:name="_Toc92188989"/>
              <w:bookmarkStart w:id="4324" w:name="_Toc92189644"/>
              <w:bookmarkStart w:id="4325" w:name="_Toc92190300"/>
              <w:bookmarkStart w:id="4326" w:name="_Toc92190956"/>
              <w:bookmarkEnd w:id="4320"/>
              <w:bookmarkEnd w:id="4321"/>
              <w:bookmarkEnd w:id="4322"/>
              <w:bookmarkEnd w:id="4323"/>
              <w:bookmarkEnd w:id="4324"/>
              <w:bookmarkEnd w:id="4325"/>
              <w:bookmarkEnd w:id="4326"/>
            </w:del>
          </w:p>
        </w:tc>
        <w:tc>
          <w:tcPr>
            <w:tcW w:w="859" w:type="dxa"/>
            <w:tcBorders>
              <w:top w:val="nil"/>
              <w:left w:val="nil"/>
              <w:bottom w:val="single" w:sz="4" w:space="0" w:color="000000"/>
              <w:right w:val="single" w:sz="4" w:space="0" w:color="000000"/>
            </w:tcBorders>
            <w:shd w:val="clear" w:color="000000" w:fill="BDD7EE"/>
            <w:noWrap/>
            <w:vAlign w:val="bottom"/>
            <w:hideMark/>
          </w:tcPr>
          <w:p w14:paraId="4E4249BF" w14:textId="22FCFC08" w:rsidR="00067C6D" w:rsidRPr="00F86424" w:rsidDel="002739DA" w:rsidRDefault="00067C6D" w:rsidP="003228B4">
            <w:pPr>
              <w:numPr>
                <w:ilvl w:val="0"/>
                <w:numId w:val="47"/>
              </w:numPr>
              <w:spacing w:after="0" w:line="240" w:lineRule="auto"/>
              <w:jc w:val="center"/>
              <w:rPr>
                <w:del w:id="4327" w:author="anna.resch88@gmail.com" w:date="2022-01-03T16:08:00Z"/>
                <w:rFonts w:asciiTheme="majorHAnsi" w:eastAsia="Times New Roman" w:hAnsiTheme="majorHAnsi" w:cstheme="majorHAnsi"/>
                <w:color w:val="000000"/>
                <w:lang w:val="en-US" w:eastAsia="de-DE"/>
                <w:rPrChange w:id="4328" w:author="anna.resch88@gmail.com" w:date="2022-01-04T09:34:00Z">
                  <w:rPr>
                    <w:del w:id="4329" w:author="anna.resch88@gmail.com" w:date="2022-01-03T16:08:00Z"/>
                    <w:rFonts w:asciiTheme="majorHAnsi" w:eastAsia="Times New Roman" w:hAnsiTheme="majorHAnsi" w:cstheme="majorHAnsi"/>
                    <w:color w:val="000000"/>
                    <w:lang w:eastAsia="de-DE"/>
                  </w:rPr>
                </w:rPrChange>
              </w:rPr>
            </w:pPr>
            <w:del w:id="4330" w:author="anna.resch88@gmail.com" w:date="2022-01-03T16:08:00Z">
              <w:r w:rsidRPr="00F86424" w:rsidDel="002739DA">
                <w:rPr>
                  <w:rFonts w:asciiTheme="majorHAnsi" w:eastAsia="Times New Roman" w:hAnsiTheme="majorHAnsi" w:cstheme="majorHAnsi"/>
                  <w:color w:val="000000"/>
                  <w:lang w:val="en-US" w:eastAsia="de-DE"/>
                  <w:rPrChange w:id="4331" w:author="anna.resch88@gmail.com" w:date="2022-01-04T09:34:00Z">
                    <w:rPr>
                      <w:rFonts w:asciiTheme="majorHAnsi" w:eastAsia="Times New Roman" w:hAnsiTheme="majorHAnsi" w:cstheme="majorHAnsi"/>
                      <w:color w:val="000000"/>
                      <w:lang w:eastAsia="de-DE"/>
                    </w:rPr>
                  </w:rPrChange>
                </w:rPr>
                <w:delText>20%</w:delText>
              </w:r>
              <w:bookmarkStart w:id="4332" w:name="_Toc92186916"/>
              <w:bookmarkStart w:id="4333" w:name="_Toc92187608"/>
              <w:bookmarkStart w:id="4334" w:name="_Toc92188300"/>
              <w:bookmarkStart w:id="4335" w:name="_Toc92188990"/>
              <w:bookmarkStart w:id="4336" w:name="_Toc92189645"/>
              <w:bookmarkStart w:id="4337" w:name="_Toc92190301"/>
              <w:bookmarkStart w:id="4338" w:name="_Toc92190957"/>
              <w:bookmarkEnd w:id="4332"/>
              <w:bookmarkEnd w:id="4333"/>
              <w:bookmarkEnd w:id="4334"/>
              <w:bookmarkEnd w:id="4335"/>
              <w:bookmarkEnd w:id="4336"/>
              <w:bookmarkEnd w:id="4337"/>
              <w:bookmarkEnd w:id="4338"/>
            </w:del>
          </w:p>
        </w:tc>
        <w:tc>
          <w:tcPr>
            <w:tcW w:w="937" w:type="dxa"/>
            <w:tcBorders>
              <w:top w:val="nil"/>
              <w:left w:val="nil"/>
              <w:bottom w:val="single" w:sz="4" w:space="0" w:color="000000"/>
              <w:right w:val="single" w:sz="4" w:space="0" w:color="000000"/>
            </w:tcBorders>
            <w:shd w:val="clear" w:color="000000" w:fill="BDD7EE"/>
            <w:noWrap/>
            <w:vAlign w:val="bottom"/>
            <w:hideMark/>
          </w:tcPr>
          <w:p w14:paraId="60141347" w14:textId="42A383A5" w:rsidR="00067C6D" w:rsidRPr="00F86424" w:rsidDel="002739DA" w:rsidRDefault="00067C6D" w:rsidP="003228B4">
            <w:pPr>
              <w:numPr>
                <w:ilvl w:val="0"/>
                <w:numId w:val="47"/>
              </w:numPr>
              <w:spacing w:after="0" w:line="240" w:lineRule="auto"/>
              <w:jc w:val="center"/>
              <w:rPr>
                <w:del w:id="4339" w:author="anna.resch88@gmail.com" w:date="2022-01-03T16:08:00Z"/>
                <w:rFonts w:asciiTheme="majorHAnsi" w:eastAsia="Times New Roman" w:hAnsiTheme="majorHAnsi" w:cstheme="majorHAnsi"/>
                <w:color w:val="000000"/>
                <w:lang w:val="en-US" w:eastAsia="de-DE"/>
                <w:rPrChange w:id="4340" w:author="anna.resch88@gmail.com" w:date="2022-01-04T09:34:00Z">
                  <w:rPr>
                    <w:del w:id="4341" w:author="anna.resch88@gmail.com" w:date="2022-01-03T16:08:00Z"/>
                    <w:rFonts w:asciiTheme="majorHAnsi" w:eastAsia="Times New Roman" w:hAnsiTheme="majorHAnsi" w:cstheme="majorHAnsi"/>
                    <w:color w:val="000000"/>
                    <w:lang w:eastAsia="de-DE"/>
                  </w:rPr>
                </w:rPrChange>
              </w:rPr>
            </w:pPr>
            <w:del w:id="4342" w:author="anna.resch88@gmail.com" w:date="2022-01-03T16:08:00Z">
              <w:r w:rsidRPr="00F86424" w:rsidDel="002739DA">
                <w:rPr>
                  <w:rFonts w:asciiTheme="majorHAnsi" w:eastAsia="Times New Roman" w:hAnsiTheme="majorHAnsi" w:cstheme="majorHAnsi"/>
                  <w:color w:val="000000"/>
                  <w:lang w:val="en-US" w:eastAsia="de-DE"/>
                  <w:rPrChange w:id="4343" w:author="anna.resch88@gmail.com" w:date="2022-01-04T09:34:00Z">
                    <w:rPr>
                      <w:rFonts w:asciiTheme="majorHAnsi" w:eastAsia="Times New Roman" w:hAnsiTheme="majorHAnsi" w:cstheme="majorHAnsi"/>
                      <w:color w:val="000000"/>
                      <w:lang w:eastAsia="de-DE"/>
                    </w:rPr>
                  </w:rPrChange>
                </w:rPr>
                <w:delText>4M urea</w:delText>
              </w:r>
              <w:bookmarkStart w:id="4344" w:name="_Toc92186917"/>
              <w:bookmarkStart w:id="4345" w:name="_Toc92187609"/>
              <w:bookmarkStart w:id="4346" w:name="_Toc92188301"/>
              <w:bookmarkStart w:id="4347" w:name="_Toc92188991"/>
              <w:bookmarkStart w:id="4348" w:name="_Toc92189646"/>
              <w:bookmarkStart w:id="4349" w:name="_Toc92190302"/>
              <w:bookmarkStart w:id="4350" w:name="_Toc92190958"/>
              <w:bookmarkEnd w:id="4344"/>
              <w:bookmarkEnd w:id="4345"/>
              <w:bookmarkEnd w:id="4346"/>
              <w:bookmarkEnd w:id="4347"/>
              <w:bookmarkEnd w:id="4348"/>
              <w:bookmarkEnd w:id="4349"/>
              <w:bookmarkEnd w:id="4350"/>
            </w:del>
          </w:p>
        </w:tc>
        <w:tc>
          <w:tcPr>
            <w:tcW w:w="952" w:type="dxa"/>
            <w:tcBorders>
              <w:top w:val="nil"/>
              <w:left w:val="nil"/>
              <w:bottom w:val="single" w:sz="4" w:space="0" w:color="000000"/>
              <w:right w:val="single" w:sz="4" w:space="0" w:color="000000"/>
            </w:tcBorders>
            <w:shd w:val="clear" w:color="000000" w:fill="BDD7EE"/>
            <w:noWrap/>
            <w:vAlign w:val="bottom"/>
            <w:hideMark/>
          </w:tcPr>
          <w:p w14:paraId="7D348466" w14:textId="77F5C179" w:rsidR="00067C6D" w:rsidRPr="00F86424" w:rsidDel="002739DA" w:rsidRDefault="00067C6D" w:rsidP="003228B4">
            <w:pPr>
              <w:numPr>
                <w:ilvl w:val="0"/>
                <w:numId w:val="47"/>
              </w:numPr>
              <w:spacing w:after="0" w:line="240" w:lineRule="auto"/>
              <w:jc w:val="center"/>
              <w:rPr>
                <w:del w:id="4351" w:author="anna.resch88@gmail.com" w:date="2022-01-03T16:08:00Z"/>
                <w:rFonts w:asciiTheme="majorHAnsi" w:eastAsia="Times New Roman" w:hAnsiTheme="majorHAnsi" w:cstheme="majorHAnsi"/>
                <w:color w:val="000000"/>
                <w:lang w:val="en-US" w:eastAsia="de-DE"/>
                <w:rPrChange w:id="4352" w:author="anna.resch88@gmail.com" w:date="2022-01-04T09:34:00Z">
                  <w:rPr>
                    <w:del w:id="4353" w:author="anna.resch88@gmail.com" w:date="2022-01-03T16:08:00Z"/>
                    <w:rFonts w:asciiTheme="majorHAnsi" w:eastAsia="Times New Roman" w:hAnsiTheme="majorHAnsi" w:cstheme="majorHAnsi"/>
                    <w:color w:val="000000"/>
                    <w:lang w:eastAsia="de-DE"/>
                  </w:rPr>
                </w:rPrChange>
              </w:rPr>
            </w:pPr>
            <w:del w:id="4354" w:author="anna.resch88@gmail.com" w:date="2022-01-03T16:08:00Z">
              <w:r w:rsidRPr="00F86424" w:rsidDel="002739DA">
                <w:rPr>
                  <w:rFonts w:asciiTheme="majorHAnsi" w:eastAsia="Times New Roman" w:hAnsiTheme="majorHAnsi" w:cstheme="majorHAnsi"/>
                  <w:color w:val="000000"/>
                  <w:lang w:val="en-US" w:eastAsia="de-DE"/>
                  <w:rPrChange w:id="4355" w:author="anna.resch88@gmail.com" w:date="2022-01-04T09:34:00Z">
                    <w:rPr>
                      <w:rFonts w:asciiTheme="majorHAnsi" w:eastAsia="Times New Roman" w:hAnsiTheme="majorHAnsi" w:cstheme="majorHAnsi"/>
                      <w:color w:val="000000"/>
                      <w:lang w:eastAsia="de-DE"/>
                    </w:rPr>
                  </w:rPrChange>
                </w:rPr>
                <w:delText>Ru(II)bpy</w:delText>
              </w:r>
              <w:bookmarkStart w:id="4356" w:name="_Toc92186918"/>
              <w:bookmarkStart w:id="4357" w:name="_Toc92187610"/>
              <w:bookmarkStart w:id="4358" w:name="_Toc92188302"/>
              <w:bookmarkStart w:id="4359" w:name="_Toc92188992"/>
              <w:bookmarkStart w:id="4360" w:name="_Toc92189647"/>
              <w:bookmarkStart w:id="4361" w:name="_Toc92190303"/>
              <w:bookmarkStart w:id="4362" w:name="_Toc92190959"/>
              <w:bookmarkEnd w:id="4356"/>
              <w:bookmarkEnd w:id="4357"/>
              <w:bookmarkEnd w:id="4358"/>
              <w:bookmarkEnd w:id="4359"/>
              <w:bookmarkEnd w:id="4360"/>
              <w:bookmarkEnd w:id="4361"/>
              <w:bookmarkEnd w:id="4362"/>
            </w:del>
          </w:p>
        </w:tc>
        <w:tc>
          <w:tcPr>
            <w:tcW w:w="1081" w:type="dxa"/>
            <w:tcBorders>
              <w:top w:val="nil"/>
              <w:left w:val="nil"/>
              <w:bottom w:val="single" w:sz="4" w:space="0" w:color="000000"/>
              <w:right w:val="single" w:sz="4" w:space="0" w:color="000000"/>
            </w:tcBorders>
            <w:shd w:val="clear" w:color="000000" w:fill="BDD7EE"/>
            <w:noWrap/>
            <w:vAlign w:val="bottom"/>
            <w:hideMark/>
          </w:tcPr>
          <w:p w14:paraId="62C835B0" w14:textId="32951D01" w:rsidR="00067C6D" w:rsidRPr="00F86424" w:rsidDel="002739DA" w:rsidRDefault="00067C6D" w:rsidP="003228B4">
            <w:pPr>
              <w:numPr>
                <w:ilvl w:val="0"/>
                <w:numId w:val="47"/>
              </w:numPr>
              <w:spacing w:after="0" w:line="240" w:lineRule="auto"/>
              <w:jc w:val="center"/>
              <w:rPr>
                <w:del w:id="4363" w:author="anna.resch88@gmail.com" w:date="2022-01-03T16:08:00Z"/>
                <w:rFonts w:asciiTheme="majorHAnsi" w:eastAsia="Times New Roman" w:hAnsiTheme="majorHAnsi" w:cstheme="majorHAnsi"/>
                <w:color w:val="000000"/>
                <w:lang w:val="en-US" w:eastAsia="de-DE"/>
                <w:rPrChange w:id="4364" w:author="anna.resch88@gmail.com" w:date="2022-01-04T09:34:00Z">
                  <w:rPr>
                    <w:del w:id="4365" w:author="anna.resch88@gmail.com" w:date="2022-01-03T16:08:00Z"/>
                    <w:rFonts w:asciiTheme="majorHAnsi" w:eastAsia="Times New Roman" w:hAnsiTheme="majorHAnsi" w:cstheme="majorHAnsi"/>
                    <w:color w:val="000000"/>
                    <w:lang w:eastAsia="de-DE"/>
                  </w:rPr>
                </w:rPrChange>
              </w:rPr>
            </w:pPr>
            <w:del w:id="4366" w:author="anna.resch88@gmail.com" w:date="2022-01-03T16:08:00Z">
              <w:r w:rsidRPr="00F86424" w:rsidDel="002739DA">
                <w:rPr>
                  <w:rFonts w:asciiTheme="majorHAnsi" w:eastAsia="Times New Roman" w:hAnsiTheme="majorHAnsi" w:cstheme="majorHAnsi"/>
                  <w:color w:val="000000"/>
                  <w:lang w:val="en-US" w:eastAsia="de-DE"/>
                  <w:rPrChange w:id="4367" w:author="anna.resch88@gmail.com" w:date="2022-01-04T09:34:00Z">
                    <w:rPr>
                      <w:rFonts w:asciiTheme="majorHAnsi" w:eastAsia="Times New Roman" w:hAnsiTheme="majorHAnsi" w:cstheme="majorHAnsi"/>
                      <w:color w:val="000000"/>
                      <w:lang w:eastAsia="de-DE"/>
                    </w:rPr>
                  </w:rPrChange>
                </w:rPr>
                <w:delText>84.6</w:delText>
              </w:r>
              <w:bookmarkStart w:id="4368" w:name="_Toc92186919"/>
              <w:bookmarkStart w:id="4369" w:name="_Toc92187611"/>
              <w:bookmarkStart w:id="4370" w:name="_Toc92188303"/>
              <w:bookmarkStart w:id="4371" w:name="_Toc92188993"/>
              <w:bookmarkStart w:id="4372" w:name="_Toc92189648"/>
              <w:bookmarkStart w:id="4373" w:name="_Toc92190304"/>
              <w:bookmarkStart w:id="4374" w:name="_Toc92190960"/>
              <w:bookmarkEnd w:id="4368"/>
              <w:bookmarkEnd w:id="4369"/>
              <w:bookmarkEnd w:id="4370"/>
              <w:bookmarkEnd w:id="4371"/>
              <w:bookmarkEnd w:id="4372"/>
              <w:bookmarkEnd w:id="4373"/>
              <w:bookmarkEnd w:id="4374"/>
            </w:del>
          </w:p>
        </w:tc>
        <w:tc>
          <w:tcPr>
            <w:tcW w:w="1349" w:type="dxa"/>
            <w:tcBorders>
              <w:top w:val="nil"/>
              <w:left w:val="nil"/>
              <w:bottom w:val="single" w:sz="4" w:space="0" w:color="000000"/>
              <w:right w:val="single" w:sz="4" w:space="0" w:color="000000"/>
            </w:tcBorders>
            <w:shd w:val="clear" w:color="000000" w:fill="BDD7EE"/>
            <w:noWrap/>
            <w:vAlign w:val="bottom"/>
            <w:hideMark/>
          </w:tcPr>
          <w:p w14:paraId="35C08BDC" w14:textId="4D13C405" w:rsidR="00067C6D" w:rsidRPr="00F86424" w:rsidDel="002739DA" w:rsidRDefault="00067C6D" w:rsidP="003228B4">
            <w:pPr>
              <w:numPr>
                <w:ilvl w:val="0"/>
                <w:numId w:val="47"/>
              </w:numPr>
              <w:spacing w:after="0" w:line="240" w:lineRule="auto"/>
              <w:jc w:val="center"/>
              <w:rPr>
                <w:del w:id="4375" w:author="anna.resch88@gmail.com" w:date="2022-01-03T16:08:00Z"/>
                <w:rFonts w:asciiTheme="majorHAnsi" w:eastAsia="Times New Roman" w:hAnsiTheme="majorHAnsi" w:cstheme="majorHAnsi"/>
                <w:color w:val="000000"/>
                <w:lang w:val="en-US" w:eastAsia="de-DE"/>
                <w:rPrChange w:id="4376" w:author="anna.resch88@gmail.com" w:date="2022-01-04T09:34:00Z">
                  <w:rPr>
                    <w:del w:id="4377" w:author="anna.resch88@gmail.com" w:date="2022-01-03T16:08:00Z"/>
                    <w:rFonts w:asciiTheme="majorHAnsi" w:eastAsia="Times New Roman" w:hAnsiTheme="majorHAnsi" w:cstheme="majorHAnsi"/>
                    <w:color w:val="000000"/>
                    <w:lang w:eastAsia="de-DE"/>
                  </w:rPr>
                </w:rPrChange>
              </w:rPr>
            </w:pPr>
            <w:del w:id="4378" w:author="anna.resch88@gmail.com" w:date="2022-01-03T16:08:00Z">
              <w:r w:rsidRPr="00F86424" w:rsidDel="002739DA">
                <w:rPr>
                  <w:rFonts w:asciiTheme="majorHAnsi" w:eastAsia="Times New Roman" w:hAnsiTheme="majorHAnsi" w:cstheme="majorHAnsi"/>
                  <w:color w:val="000000"/>
                  <w:lang w:val="en-US" w:eastAsia="de-DE"/>
                  <w:rPrChange w:id="4379" w:author="anna.resch88@gmail.com" w:date="2022-01-04T09:34:00Z">
                    <w:rPr>
                      <w:rFonts w:asciiTheme="majorHAnsi" w:eastAsia="Times New Roman" w:hAnsiTheme="majorHAnsi" w:cstheme="majorHAnsi"/>
                      <w:color w:val="000000"/>
                      <w:lang w:eastAsia="de-DE"/>
                    </w:rPr>
                  </w:rPrChange>
                </w:rPr>
                <w:delText>15</w:delText>
              </w:r>
              <w:bookmarkStart w:id="4380" w:name="_Toc92186920"/>
              <w:bookmarkStart w:id="4381" w:name="_Toc92187612"/>
              <w:bookmarkStart w:id="4382" w:name="_Toc92188304"/>
              <w:bookmarkStart w:id="4383" w:name="_Toc92188994"/>
              <w:bookmarkStart w:id="4384" w:name="_Toc92189649"/>
              <w:bookmarkStart w:id="4385" w:name="_Toc92190305"/>
              <w:bookmarkStart w:id="4386" w:name="_Toc92190961"/>
              <w:bookmarkEnd w:id="4380"/>
              <w:bookmarkEnd w:id="4381"/>
              <w:bookmarkEnd w:id="4382"/>
              <w:bookmarkEnd w:id="4383"/>
              <w:bookmarkEnd w:id="4384"/>
              <w:bookmarkEnd w:id="4385"/>
              <w:bookmarkEnd w:id="4386"/>
            </w:del>
          </w:p>
        </w:tc>
        <w:tc>
          <w:tcPr>
            <w:tcW w:w="892" w:type="dxa"/>
            <w:tcBorders>
              <w:top w:val="nil"/>
              <w:left w:val="nil"/>
              <w:bottom w:val="single" w:sz="4" w:space="0" w:color="000000"/>
              <w:right w:val="single" w:sz="4" w:space="0" w:color="000000"/>
            </w:tcBorders>
            <w:shd w:val="clear" w:color="000000" w:fill="BDD7EE"/>
            <w:noWrap/>
            <w:vAlign w:val="bottom"/>
            <w:hideMark/>
          </w:tcPr>
          <w:p w14:paraId="36C2587B" w14:textId="4C3095C3" w:rsidR="00067C6D" w:rsidRPr="00F86424" w:rsidDel="002739DA" w:rsidRDefault="00067C6D" w:rsidP="003228B4">
            <w:pPr>
              <w:numPr>
                <w:ilvl w:val="0"/>
                <w:numId w:val="47"/>
              </w:numPr>
              <w:spacing w:after="0" w:line="240" w:lineRule="auto"/>
              <w:jc w:val="center"/>
              <w:rPr>
                <w:del w:id="4387" w:author="anna.resch88@gmail.com" w:date="2022-01-03T16:08:00Z"/>
                <w:rFonts w:asciiTheme="majorHAnsi" w:eastAsia="Times New Roman" w:hAnsiTheme="majorHAnsi" w:cstheme="majorHAnsi"/>
                <w:color w:val="000000"/>
                <w:lang w:val="en-US" w:eastAsia="de-DE"/>
                <w:rPrChange w:id="4388" w:author="anna.resch88@gmail.com" w:date="2022-01-04T09:34:00Z">
                  <w:rPr>
                    <w:del w:id="4389" w:author="anna.resch88@gmail.com" w:date="2022-01-03T16:08:00Z"/>
                    <w:rFonts w:asciiTheme="majorHAnsi" w:eastAsia="Times New Roman" w:hAnsiTheme="majorHAnsi" w:cstheme="majorHAnsi"/>
                    <w:color w:val="000000"/>
                    <w:lang w:eastAsia="de-DE"/>
                  </w:rPr>
                </w:rPrChange>
              </w:rPr>
            </w:pPr>
            <w:del w:id="4390" w:author="anna.resch88@gmail.com" w:date="2022-01-03T16:08:00Z">
              <w:r w:rsidRPr="00F86424" w:rsidDel="002739DA">
                <w:rPr>
                  <w:rFonts w:asciiTheme="majorHAnsi" w:eastAsia="Times New Roman" w:hAnsiTheme="majorHAnsi" w:cstheme="majorHAnsi"/>
                  <w:color w:val="000000"/>
                  <w:lang w:val="en-US" w:eastAsia="de-DE"/>
                  <w:rPrChange w:id="4391" w:author="anna.resch88@gmail.com" w:date="2022-01-04T09:34:00Z">
                    <w:rPr>
                      <w:rFonts w:asciiTheme="majorHAnsi" w:eastAsia="Times New Roman" w:hAnsiTheme="majorHAnsi" w:cstheme="majorHAnsi"/>
                      <w:color w:val="000000"/>
                      <w:lang w:eastAsia="de-DE"/>
                    </w:rPr>
                  </w:rPrChange>
                </w:rPr>
                <w:delText>116.21</w:delText>
              </w:r>
              <w:bookmarkStart w:id="4392" w:name="_Toc92186921"/>
              <w:bookmarkStart w:id="4393" w:name="_Toc92187613"/>
              <w:bookmarkStart w:id="4394" w:name="_Toc92188305"/>
              <w:bookmarkStart w:id="4395" w:name="_Toc92188995"/>
              <w:bookmarkStart w:id="4396" w:name="_Toc92189650"/>
              <w:bookmarkStart w:id="4397" w:name="_Toc92190306"/>
              <w:bookmarkStart w:id="4398" w:name="_Toc92190962"/>
              <w:bookmarkEnd w:id="4392"/>
              <w:bookmarkEnd w:id="4393"/>
              <w:bookmarkEnd w:id="4394"/>
              <w:bookmarkEnd w:id="4395"/>
              <w:bookmarkEnd w:id="4396"/>
              <w:bookmarkEnd w:id="4397"/>
              <w:bookmarkEnd w:id="4398"/>
            </w:del>
          </w:p>
        </w:tc>
        <w:tc>
          <w:tcPr>
            <w:tcW w:w="743" w:type="dxa"/>
            <w:tcBorders>
              <w:top w:val="nil"/>
              <w:left w:val="nil"/>
              <w:bottom w:val="single" w:sz="4" w:space="0" w:color="000000"/>
              <w:right w:val="nil"/>
            </w:tcBorders>
            <w:shd w:val="clear" w:color="000000" w:fill="BDD7EE"/>
            <w:noWrap/>
            <w:vAlign w:val="bottom"/>
            <w:hideMark/>
          </w:tcPr>
          <w:p w14:paraId="58C92D31" w14:textId="156C32ED" w:rsidR="00067C6D" w:rsidRPr="00F86424" w:rsidDel="002739DA" w:rsidRDefault="00067C6D" w:rsidP="003228B4">
            <w:pPr>
              <w:numPr>
                <w:ilvl w:val="0"/>
                <w:numId w:val="47"/>
              </w:numPr>
              <w:spacing w:after="0" w:line="240" w:lineRule="auto"/>
              <w:jc w:val="center"/>
              <w:rPr>
                <w:del w:id="4399" w:author="anna.resch88@gmail.com" w:date="2022-01-03T16:08:00Z"/>
                <w:rFonts w:asciiTheme="majorHAnsi" w:eastAsia="Times New Roman" w:hAnsiTheme="majorHAnsi" w:cstheme="majorHAnsi"/>
                <w:color w:val="000000"/>
                <w:lang w:val="en-US" w:eastAsia="de-DE"/>
                <w:rPrChange w:id="4400" w:author="anna.resch88@gmail.com" w:date="2022-01-04T09:34:00Z">
                  <w:rPr>
                    <w:del w:id="4401" w:author="anna.resch88@gmail.com" w:date="2022-01-03T16:08:00Z"/>
                    <w:rFonts w:asciiTheme="majorHAnsi" w:eastAsia="Times New Roman" w:hAnsiTheme="majorHAnsi" w:cstheme="majorHAnsi"/>
                    <w:color w:val="000000"/>
                    <w:lang w:eastAsia="de-DE"/>
                  </w:rPr>
                </w:rPrChange>
              </w:rPr>
            </w:pPr>
            <w:del w:id="4402" w:author="anna.resch88@gmail.com" w:date="2022-01-03T16:08:00Z">
              <w:r w:rsidRPr="00F86424" w:rsidDel="002739DA">
                <w:rPr>
                  <w:rFonts w:asciiTheme="majorHAnsi" w:eastAsia="Times New Roman" w:hAnsiTheme="majorHAnsi" w:cstheme="majorHAnsi"/>
                  <w:color w:val="000000"/>
                  <w:lang w:val="en-US" w:eastAsia="de-DE"/>
                  <w:rPrChange w:id="4403" w:author="anna.resch88@gmail.com" w:date="2022-01-04T09:34:00Z">
                    <w:rPr>
                      <w:rFonts w:asciiTheme="majorHAnsi" w:eastAsia="Times New Roman" w:hAnsiTheme="majorHAnsi" w:cstheme="majorHAnsi"/>
                      <w:color w:val="000000"/>
                      <w:lang w:eastAsia="de-DE"/>
                    </w:rPr>
                  </w:rPrChange>
                </w:rPr>
                <w:delText>7.66</w:delText>
              </w:r>
              <w:bookmarkStart w:id="4404" w:name="_Toc92186922"/>
              <w:bookmarkStart w:id="4405" w:name="_Toc92187614"/>
              <w:bookmarkStart w:id="4406" w:name="_Toc92188306"/>
              <w:bookmarkStart w:id="4407" w:name="_Toc92188996"/>
              <w:bookmarkStart w:id="4408" w:name="_Toc92189651"/>
              <w:bookmarkStart w:id="4409" w:name="_Toc92190307"/>
              <w:bookmarkStart w:id="4410" w:name="_Toc92190963"/>
              <w:bookmarkEnd w:id="4404"/>
              <w:bookmarkEnd w:id="4405"/>
              <w:bookmarkEnd w:id="4406"/>
              <w:bookmarkEnd w:id="4407"/>
              <w:bookmarkEnd w:id="4408"/>
              <w:bookmarkEnd w:id="4409"/>
              <w:bookmarkEnd w:id="4410"/>
            </w:del>
          </w:p>
        </w:tc>
        <w:tc>
          <w:tcPr>
            <w:tcW w:w="989" w:type="dxa"/>
            <w:tcBorders>
              <w:top w:val="nil"/>
              <w:left w:val="single" w:sz="4" w:space="0" w:color="auto"/>
              <w:bottom w:val="nil"/>
              <w:right w:val="single" w:sz="4" w:space="0" w:color="auto"/>
            </w:tcBorders>
            <w:shd w:val="clear" w:color="000000" w:fill="BDD7EE"/>
            <w:noWrap/>
            <w:vAlign w:val="bottom"/>
            <w:hideMark/>
          </w:tcPr>
          <w:p w14:paraId="38D787B8" w14:textId="72EA6B76" w:rsidR="00067C6D" w:rsidRPr="00F86424" w:rsidDel="002739DA" w:rsidRDefault="00067C6D" w:rsidP="003228B4">
            <w:pPr>
              <w:numPr>
                <w:ilvl w:val="0"/>
                <w:numId w:val="47"/>
              </w:numPr>
              <w:spacing w:after="0" w:line="240" w:lineRule="auto"/>
              <w:jc w:val="center"/>
              <w:rPr>
                <w:del w:id="4411" w:author="anna.resch88@gmail.com" w:date="2022-01-03T16:08:00Z"/>
                <w:rFonts w:asciiTheme="majorHAnsi" w:eastAsia="Times New Roman" w:hAnsiTheme="majorHAnsi" w:cstheme="majorHAnsi"/>
                <w:color w:val="000000"/>
                <w:lang w:val="en-US" w:eastAsia="de-DE"/>
                <w:rPrChange w:id="4412" w:author="anna.resch88@gmail.com" w:date="2022-01-04T09:34:00Z">
                  <w:rPr>
                    <w:del w:id="4413" w:author="anna.resch88@gmail.com" w:date="2022-01-03T16:08:00Z"/>
                    <w:rFonts w:asciiTheme="majorHAnsi" w:eastAsia="Times New Roman" w:hAnsiTheme="majorHAnsi" w:cstheme="majorHAnsi"/>
                    <w:color w:val="000000"/>
                    <w:lang w:eastAsia="de-DE"/>
                  </w:rPr>
                </w:rPrChange>
              </w:rPr>
            </w:pPr>
            <w:bookmarkStart w:id="4414" w:name="_Toc92186923"/>
            <w:bookmarkStart w:id="4415" w:name="_Toc92187615"/>
            <w:bookmarkStart w:id="4416" w:name="_Toc92188307"/>
            <w:bookmarkStart w:id="4417" w:name="_Toc92188997"/>
            <w:bookmarkStart w:id="4418" w:name="_Toc92189652"/>
            <w:bookmarkStart w:id="4419" w:name="_Toc92190308"/>
            <w:bookmarkStart w:id="4420" w:name="_Toc92190964"/>
            <w:bookmarkEnd w:id="4414"/>
            <w:bookmarkEnd w:id="4415"/>
            <w:bookmarkEnd w:id="4416"/>
            <w:bookmarkEnd w:id="4417"/>
            <w:bookmarkEnd w:id="4418"/>
            <w:bookmarkEnd w:id="4419"/>
            <w:bookmarkEnd w:id="4420"/>
          </w:p>
        </w:tc>
        <w:tc>
          <w:tcPr>
            <w:tcW w:w="898" w:type="dxa"/>
            <w:tcBorders>
              <w:top w:val="nil"/>
              <w:left w:val="nil"/>
              <w:bottom w:val="nil"/>
              <w:right w:val="single" w:sz="4" w:space="0" w:color="auto"/>
            </w:tcBorders>
            <w:shd w:val="clear" w:color="000000" w:fill="BDD7EE"/>
            <w:noWrap/>
            <w:vAlign w:val="bottom"/>
            <w:hideMark/>
          </w:tcPr>
          <w:p w14:paraId="3F7E6C4B" w14:textId="26298501" w:rsidR="00067C6D" w:rsidRPr="00F86424" w:rsidDel="002739DA" w:rsidRDefault="00067C6D" w:rsidP="003228B4">
            <w:pPr>
              <w:numPr>
                <w:ilvl w:val="0"/>
                <w:numId w:val="47"/>
              </w:numPr>
              <w:spacing w:after="0" w:line="240" w:lineRule="auto"/>
              <w:jc w:val="center"/>
              <w:rPr>
                <w:del w:id="4421" w:author="anna.resch88@gmail.com" w:date="2022-01-03T16:08:00Z"/>
                <w:rFonts w:asciiTheme="majorHAnsi" w:eastAsia="Times New Roman" w:hAnsiTheme="majorHAnsi" w:cstheme="majorHAnsi"/>
                <w:color w:val="000000"/>
                <w:lang w:val="en-US" w:eastAsia="de-DE"/>
                <w:rPrChange w:id="4422" w:author="anna.resch88@gmail.com" w:date="2022-01-04T09:34:00Z">
                  <w:rPr>
                    <w:del w:id="4423" w:author="anna.resch88@gmail.com" w:date="2022-01-03T16:08:00Z"/>
                    <w:rFonts w:asciiTheme="majorHAnsi" w:eastAsia="Times New Roman" w:hAnsiTheme="majorHAnsi" w:cstheme="majorHAnsi"/>
                    <w:color w:val="000000"/>
                    <w:lang w:eastAsia="de-DE"/>
                  </w:rPr>
                </w:rPrChange>
              </w:rPr>
            </w:pPr>
            <w:bookmarkStart w:id="4424" w:name="_Toc92186924"/>
            <w:bookmarkStart w:id="4425" w:name="_Toc92187616"/>
            <w:bookmarkStart w:id="4426" w:name="_Toc92188308"/>
            <w:bookmarkStart w:id="4427" w:name="_Toc92188998"/>
            <w:bookmarkStart w:id="4428" w:name="_Toc92189653"/>
            <w:bookmarkStart w:id="4429" w:name="_Toc92190309"/>
            <w:bookmarkStart w:id="4430" w:name="_Toc92190965"/>
            <w:bookmarkEnd w:id="4424"/>
            <w:bookmarkEnd w:id="4425"/>
            <w:bookmarkEnd w:id="4426"/>
            <w:bookmarkEnd w:id="4427"/>
            <w:bookmarkEnd w:id="4428"/>
            <w:bookmarkEnd w:id="4429"/>
            <w:bookmarkEnd w:id="4430"/>
          </w:p>
        </w:tc>
        <w:bookmarkStart w:id="4431" w:name="_Toc92186925"/>
        <w:bookmarkStart w:id="4432" w:name="_Toc92187617"/>
        <w:bookmarkStart w:id="4433" w:name="_Toc92188309"/>
        <w:bookmarkStart w:id="4434" w:name="_Toc92188999"/>
        <w:bookmarkStart w:id="4435" w:name="_Toc92189654"/>
        <w:bookmarkStart w:id="4436" w:name="_Toc92190310"/>
        <w:bookmarkStart w:id="4437" w:name="_Toc92190966"/>
        <w:bookmarkEnd w:id="4431"/>
        <w:bookmarkEnd w:id="4432"/>
        <w:bookmarkEnd w:id="4433"/>
        <w:bookmarkEnd w:id="4434"/>
        <w:bookmarkEnd w:id="4435"/>
        <w:bookmarkEnd w:id="4436"/>
        <w:bookmarkEnd w:id="4437"/>
      </w:tr>
      <w:tr w:rsidR="00067C6D" w:rsidRPr="009E3BE9" w:rsidDel="002739DA" w14:paraId="094B8BE2" w14:textId="7B22FD5D" w:rsidTr="00D830B0">
        <w:trPr>
          <w:trHeight w:val="290"/>
          <w:del w:id="4438" w:author="anna.resch88@gmail.com" w:date="2022-01-03T16:08:00Z"/>
        </w:trPr>
        <w:tc>
          <w:tcPr>
            <w:tcW w:w="2620" w:type="dxa"/>
            <w:tcBorders>
              <w:top w:val="nil"/>
              <w:left w:val="single" w:sz="4" w:space="0" w:color="000000"/>
              <w:bottom w:val="single" w:sz="4" w:space="0" w:color="000000"/>
              <w:right w:val="single" w:sz="4" w:space="0" w:color="000000"/>
            </w:tcBorders>
            <w:shd w:val="clear" w:color="000000" w:fill="BDD7EE"/>
            <w:vAlign w:val="bottom"/>
            <w:hideMark/>
          </w:tcPr>
          <w:p w14:paraId="4B3ED8E5" w14:textId="4A4BFD33" w:rsidR="00067C6D" w:rsidRPr="00F86424" w:rsidDel="002739DA" w:rsidRDefault="00067C6D" w:rsidP="003228B4">
            <w:pPr>
              <w:numPr>
                <w:ilvl w:val="0"/>
                <w:numId w:val="47"/>
              </w:numPr>
              <w:spacing w:after="0" w:line="240" w:lineRule="auto"/>
              <w:jc w:val="both"/>
              <w:rPr>
                <w:del w:id="4439" w:author="anna.resch88@gmail.com" w:date="2022-01-03T16:08:00Z"/>
                <w:rFonts w:asciiTheme="majorHAnsi" w:eastAsia="Times New Roman" w:hAnsiTheme="majorHAnsi" w:cstheme="majorHAnsi"/>
                <w:color w:val="000000"/>
                <w:lang w:val="en-US" w:eastAsia="de-DE"/>
                <w:rPrChange w:id="4440" w:author="anna.resch88@gmail.com" w:date="2022-01-04T09:34:00Z">
                  <w:rPr>
                    <w:del w:id="4441" w:author="anna.resch88@gmail.com" w:date="2022-01-03T16:08:00Z"/>
                    <w:rFonts w:asciiTheme="majorHAnsi" w:eastAsia="Times New Roman" w:hAnsiTheme="majorHAnsi" w:cstheme="majorHAnsi"/>
                    <w:color w:val="000000"/>
                    <w:lang w:eastAsia="de-DE"/>
                  </w:rPr>
                </w:rPrChange>
              </w:rPr>
            </w:pPr>
            <w:del w:id="4442" w:author="anna.resch88@gmail.com" w:date="2022-01-03T16:08:00Z">
              <w:r w:rsidRPr="00F86424" w:rsidDel="002739DA">
                <w:rPr>
                  <w:rFonts w:asciiTheme="majorHAnsi" w:eastAsia="Times New Roman" w:hAnsiTheme="majorHAnsi" w:cstheme="majorHAnsi"/>
                  <w:color w:val="000000"/>
                  <w:lang w:val="en-US" w:eastAsia="de-DE"/>
                  <w:rPrChange w:id="4443" w:author="anna.resch88@gmail.com" w:date="2022-01-04T09:34:00Z">
                    <w:rPr>
                      <w:rFonts w:asciiTheme="majorHAnsi" w:eastAsia="Times New Roman" w:hAnsiTheme="majorHAnsi" w:cstheme="majorHAnsi"/>
                      <w:color w:val="000000"/>
                      <w:lang w:eastAsia="de-DE"/>
                    </w:rPr>
                  </w:rPrChange>
                </w:rPr>
                <w:delText>ULD-V80-ULD, sample 2</w:delText>
              </w:r>
              <w:bookmarkStart w:id="4444" w:name="_Toc92186926"/>
              <w:bookmarkStart w:id="4445" w:name="_Toc92187618"/>
              <w:bookmarkStart w:id="4446" w:name="_Toc92188310"/>
              <w:bookmarkStart w:id="4447" w:name="_Toc92189000"/>
              <w:bookmarkStart w:id="4448" w:name="_Toc92189655"/>
              <w:bookmarkStart w:id="4449" w:name="_Toc92190311"/>
              <w:bookmarkStart w:id="4450" w:name="_Toc92190967"/>
              <w:bookmarkEnd w:id="4444"/>
              <w:bookmarkEnd w:id="4445"/>
              <w:bookmarkEnd w:id="4446"/>
              <w:bookmarkEnd w:id="4447"/>
              <w:bookmarkEnd w:id="4448"/>
              <w:bookmarkEnd w:id="4449"/>
              <w:bookmarkEnd w:id="4450"/>
            </w:del>
          </w:p>
        </w:tc>
        <w:tc>
          <w:tcPr>
            <w:tcW w:w="859" w:type="dxa"/>
            <w:tcBorders>
              <w:top w:val="nil"/>
              <w:left w:val="nil"/>
              <w:bottom w:val="single" w:sz="4" w:space="0" w:color="000000"/>
              <w:right w:val="single" w:sz="4" w:space="0" w:color="000000"/>
            </w:tcBorders>
            <w:shd w:val="clear" w:color="000000" w:fill="BDD7EE"/>
            <w:noWrap/>
            <w:vAlign w:val="bottom"/>
            <w:hideMark/>
          </w:tcPr>
          <w:p w14:paraId="4513AB46" w14:textId="2D51C2BB" w:rsidR="00067C6D" w:rsidRPr="00F86424" w:rsidDel="002739DA" w:rsidRDefault="00067C6D" w:rsidP="003228B4">
            <w:pPr>
              <w:numPr>
                <w:ilvl w:val="0"/>
                <w:numId w:val="47"/>
              </w:numPr>
              <w:spacing w:after="0" w:line="240" w:lineRule="auto"/>
              <w:jc w:val="center"/>
              <w:rPr>
                <w:del w:id="4451" w:author="anna.resch88@gmail.com" w:date="2022-01-03T16:08:00Z"/>
                <w:rFonts w:asciiTheme="majorHAnsi" w:eastAsia="Times New Roman" w:hAnsiTheme="majorHAnsi" w:cstheme="majorHAnsi"/>
                <w:color w:val="000000"/>
                <w:lang w:val="en-US" w:eastAsia="de-DE"/>
                <w:rPrChange w:id="4452" w:author="anna.resch88@gmail.com" w:date="2022-01-04T09:34:00Z">
                  <w:rPr>
                    <w:del w:id="4453" w:author="anna.resch88@gmail.com" w:date="2022-01-03T16:08:00Z"/>
                    <w:rFonts w:asciiTheme="majorHAnsi" w:eastAsia="Times New Roman" w:hAnsiTheme="majorHAnsi" w:cstheme="majorHAnsi"/>
                    <w:color w:val="000000"/>
                    <w:lang w:eastAsia="de-DE"/>
                  </w:rPr>
                </w:rPrChange>
              </w:rPr>
            </w:pPr>
            <w:del w:id="4454" w:author="anna.resch88@gmail.com" w:date="2022-01-03T16:08:00Z">
              <w:r w:rsidRPr="00F86424" w:rsidDel="002739DA">
                <w:rPr>
                  <w:rFonts w:asciiTheme="majorHAnsi" w:eastAsia="Times New Roman" w:hAnsiTheme="majorHAnsi" w:cstheme="majorHAnsi"/>
                  <w:color w:val="000000"/>
                  <w:lang w:val="en-US" w:eastAsia="de-DE"/>
                  <w:rPrChange w:id="4455" w:author="anna.resch88@gmail.com" w:date="2022-01-04T09:34:00Z">
                    <w:rPr>
                      <w:rFonts w:asciiTheme="majorHAnsi" w:eastAsia="Times New Roman" w:hAnsiTheme="majorHAnsi" w:cstheme="majorHAnsi"/>
                      <w:color w:val="000000"/>
                      <w:lang w:eastAsia="de-DE"/>
                    </w:rPr>
                  </w:rPrChange>
                </w:rPr>
                <w:delText>20%</w:delText>
              </w:r>
              <w:bookmarkStart w:id="4456" w:name="_Toc92186927"/>
              <w:bookmarkStart w:id="4457" w:name="_Toc92187619"/>
              <w:bookmarkStart w:id="4458" w:name="_Toc92188311"/>
              <w:bookmarkStart w:id="4459" w:name="_Toc92189001"/>
              <w:bookmarkStart w:id="4460" w:name="_Toc92189656"/>
              <w:bookmarkStart w:id="4461" w:name="_Toc92190312"/>
              <w:bookmarkStart w:id="4462" w:name="_Toc92190968"/>
              <w:bookmarkEnd w:id="4456"/>
              <w:bookmarkEnd w:id="4457"/>
              <w:bookmarkEnd w:id="4458"/>
              <w:bookmarkEnd w:id="4459"/>
              <w:bookmarkEnd w:id="4460"/>
              <w:bookmarkEnd w:id="4461"/>
              <w:bookmarkEnd w:id="4462"/>
            </w:del>
          </w:p>
        </w:tc>
        <w:tc>
          <w:tcPr>
            <w:tcW w:w="937" w:type="dxa"/>
            <w:tcBorders>
              <w:top w:val="nil"/>
              <w:left w:val="nil"/>
              <w:bottom w:val="single" w:sz="4" w:space="0" w:color="000000"/>
              <w:right w:val="single" w:sz="4" w:space="0" w:color="000000"/>
            </w:tcBorders>
            <w:shd w:val="clear" w:color="000000" w:fill="BDD7EE"/>
            <w:noWrap/>
            <w:vAlign w:val="bottom"/>
            <w:hideMark/>
          </w:tcPr>
          <w:p w14:paraId="1E9E6D5B" w14:textId="34F1277F" w:rsidR="00067C6D" w:rsidRPr="00F86424" w:rsidDel="002739DA" w:rsidRDefault="00067C6D" w:rsidP="003228B4">
            <w:pPr>
              <w:numPr>
                <w:ilvl w:val="0"/>
                <w:numId w:val="47"/>
              </w:numPr>
              <w:spacing w:after="0" w:line="240" w:lineRule="auto"/>
              <w:jc w:val="center"/>
              <w:rPr>
                <w:del w:id="4463" w:author="anna.resch88@gmail.com" w:date="2022-01-03T16:08:00Z"/>
                <w:rFonts w:asciiTheme="majorHAnsi" w:eastAsia="Times New Roman" w:hAnsiTheme="majorHAnsi" w:cstheme="majorHAnsi"/>
                <w:color w:val="000000"/>
                <w:lang w:val="en-US" w:eastAsia="de-DE"/>
                <w:rPrChange w:id="4464" w:author="anna.resch88@gmail.com" w:date="2022-01-04T09:34:00Z">
                  <w:rPr>
                    <w:del w:id="4465" w:author="anna.resch88@gmail.com" w:date="2022-01-03T16:08:00Z"/>
                    <w:rFonts w:asciiTheme="majorHAnsi" w:eastAsia="Times New Roman" w:hAnsiTheme="majorHAnsi" w:cstheme="majorHAnsi"/>
                    <w:color w:val="000000"/>
                    <w:lang w:eastAsia="de-DE"/>
                  </w:rPr>
                </w:rPrChange>
              </w:rPr>
            </w:pPr>
            <w:del w:id="4466" w:author="anna.resch88@gmail.com" w:date="2022-01-03T16:08:00Z">
              <w:r w:rsidRPr="00F86424" w:rsidDel="002739DA">
                <w:rPr>
                  <w:rFonts w:asciiTheme="majorHAnsi" w:eastAsia="Times New Roman" w:hAnsiTheme="majorHAnsi" w:cstheme="majorHAnsi"/>
                  <w:color w:val="000000"/>
                  <w:lang w:val="en-US" w:eastAsia="de-DE"/>
                  <w:rPrChange w:id="4467" w:author="anna.resch88@gmail.com" w:date="2022-01-04T09:34:00Z">
                    <w:rPr>
                      <w:rFonts w:asciiTheme="majorHAnsi" w:eastAsia="Times New Roman" w:hAnsiTheme="majorHAnsi" w:cstheme="majorHAnsi"/>
                      <w:color w:val="000000"/>
                      <w:lang w:eastAsia="de-DE"/>
                    </w:rPr>
                  </w:rPrChange>
                </w:rPr>
                <w:delText>4M urea</w:delText>
              </w:r>
              <w:bookmarkStart w:id="4468" w:name="_Toc92186928"/>
              <w:bookmarkStart w:id="4469" w:name="_Toc92187620"/>
              <w:bookmarkStart w:id="4470" w:name="_Toc92188312"/>
              <w:bookmarkStart w:id="4471" w:name="_Toc92189002"/>
              <w:bookmarkStart w:id="4472" w:name="_Toc92189657"/>
              <w:bookmarkStart w:id="4473" w:name="_Toc92190313"/>
              <w:bookmarkStart w:id="4474" w:name="_Toc92190969"/>
              <w:bookmarkEnd w:id="4468"/>
              <w:bookmarkEnd w:id="4469"/>
              <w:bookmarkEnd w:id="4470"/>
              <w:bookmarkEnd w:id="4471"/>
              <w:bookmarkEnd w:id="4472"/>
              <w:bookmarkEnd w:id="4473"/>
              <w:bookmarkEnd w:id="4474"/>
            </w:del>
          </w:p>
        </w:tc>
        <w:tc>
          <w:tcPr>
            <w:tcW w:w="952" w:type="dxa"/>
            <w:tcBorders>
              <w:top w:val="nil"/>
              <w:left w:val="nil"/>
              <w:bottom w:val="single" w:sz="4" w:space="0" w:color="000000"/>
              <w:right w:val="single" w:sz="4" w:space="0" w:color="000000"/>
            </w:tcBorders>
            <w:shd w:val="clear" w:color="000000" w:fill="BDD7EE"/>
            <w:noWrap/>
            <w:vAlign w:val="bottom"/>
            <w:hideMark/>
          </w:tcPr>
          <w:p w14:paraId="3ED5F621" w14:textId="6EAC2D6D" w:rsidR="00067C6D" w:rsidRPr="00F86424" w:rsidDel="002739DA" w:rsidRDefault="00067C6D" w:rsidP="003228B4">
            <w:pPr>
              <w:numPr>
                <w:ilvl w:val="0"/>
                <w:numId w:val="47"/>
              </w:numPr>
              <w:spacing w:after="0" w:line="240" w:lineRule="auto"/>
              <w:jc w:val="center"/>
              <w:rPr>
                <w:del w:id="4475" w:author="anna.resch88@gmail.com" w:date="2022-01-03T16:08:00Z"/>
                <w:rFonts w:asciiTheme="majorHAnsi" w:eastAsia="Times New Roman" w:hAnsiTheme="majorHAnsi" w:cstheme="majorHAnsi"/>
                <w:color w:val="000000"/>
                <w:lang w:val="en-US" w:eastAsia="de-DE"/>
                <w:rPrChange w:id="4476" w:author="anna.resch88@gmail.com" w:date="2022-01-04T09:34:00Z">
                  <w:rPr>
                    <w:del w:id="4477" w:author="anna.resch88@gmail.com" w:date="2022-01-03T16:08:00Z"/>
                    <w:rFonts w:asciiTheme="majorHAnsi" w:eastAsia="Times New Roman" w:hAnsiTheme="majorHAnsi" w:cstheme="majorHAnsi"/>
                    <w:color w:val="000000"/>
                    <w:lang w:eastAsia="de-DE"/>
                  </w:rPr>
                </w:rPrChange>
              </w:rPr>
            </w:pPr>
            <w:del w:id="4478" w:author="anna.resch88@gmail.com" w:date="2022-01-03T16:08:00Z">
              <w:r w:rsidRPr="00F86424" w:rsidDel="002739DA">
                <w:rPr>
                  <w:rFonts w:asciiTheme="majorHAnsi" w:eastAsia="Times New Roman" w:hAnsiTheme="majorHAnsi" w:cstheme="majorHAnsi"/>
                  <w:color w:val="000000"/>
                  <w:lang w:val="en-US" w:eastAsia="de-DE"/>
                  <w:rPrChange w:id="4479" w:author="anna.resch88@gmail.com" w:date="2022-01-04T09:34:00Z">
                    <w:rPr>
                      <w:rFonts w:asciiTheme="majorHAnsi" w:eastAsia="Times New Roman" w:hAnsiTheme="majorHAnsi" w:cstheme="majorHAnsi"/>
                      <w:color w:val="000000"/>
                      <w:lang w:eastAsia="de-DE"/>
                    </w:rPr>
                  </w:rPrChange>
                </w:rPr>
                <w:delText>Ru(II)bpy</w:delText>
              </w:r>
              <w:bookmarkStart w:id="4480" w:name="_Toc92186929"/>
              <w:bookmarkStart w:id="4481" w:name="_Toc92187621"/>
              <w:bookmarkStart w:id="4482" w:name="_Toc92188313"/>
              <w:bookmarkStart w:id="4483" w:name="_Toc92189003"/>
              <w:bookmarkStart w:id="4484" w:name="_Toc92189658"/>
              <w:bookmarkStart w:id="4485" w:name="_Toc92190314"/>
              <w:bookmarkStart w:id="4486" w:name="_Toc92190970"/>
              <w:bookmarkEnd w:id="4480"/>
              <w:bookmarkEnd w:id="4481"/>
              <w:bookmarkEnd w:id="4482"/>
              <w:bookmarkEnd w:id="4483"/>
              <w:bookmarkEnd w:id="4484"/>
              <w:bookmarkEnd w:id="4485"/>
              <w:bookmarkEnd w:id="4486"/>
            </w:del>
          </w:p>
        </w:tc>
        <w:tc>
          <w:tcPr>
            <w:tcW w:w="1081" w:type="dxa"/>
            <w:tcBorders>
              <w:top w:val="nil"/>
              <w:left w:val="nil"/>
              <w:bottom w:val="single" w:sz="4" w:space="0" w:color="000000"/>
              <w:right w:val="single" w:sz="4" w:space="0" w:color="000000"/>
            </w:tcBorders>
            <w:shd w:val="clear" w:color="000000" w:fill="BDD7EE"/>
            <w:noWrap/>
            <w:vAlign w:val="bottom"/>
            <w:hideMark/>
          </w:tcPr>
          <w:p w14:paraId="31502110" w14:textId="60EBAD7B" w:rsidR="00067C6D" w:rsidRPr="00F86424" w:rsidDel="002739DA" w:rsidRDefault="00067C6D" w:rsidP="003228B4">
            <w:pPr>
              <w:numPr>
                <w:ilvl w:val="0"/>
                <w:numId w:val="47"/>
              </w:numPr>
              <w:spacing w:after="0" w:line="240" w:lineRule="auto"/>
              <w:jc w:val="center"/>
              <w:rPr>
                <w:del w:id="4487" w:author="anna.resch88@gmail.com" w:date="2022-01-03T16:08:00Z"/>
                <w:rFonts w:asciiTheme="majorHAnsi" w:eastAsia="Times New Roman" w:hAnsiTheme="majorHAnsi" w:cstheme="majorHAnsi"/>
                <w:color w:val="000000"/>
                <w:lang w:val="en-US" w:eastAsia="de-DE"/>
                <w:rPrChange w:id="4488" w:author="anna.resch88@gmail.com" w:date="2022-01-04T09:34:00Z">
                  <w:rPr>
                    <w:del w:id="4489" w:author="anna.resch88@gmail.com" w:date="2022-01-03T16:08:00Z"/>
                    <w:rFonts w:asciiTheme="majorHAnsi" w:eastAsia="Times New Roman" w:hAnsiTheme="majorHAnsi" w:cstheme="majorHAnsi"/>
                    <w:color w:val="000000"/>
                    <w:lang w:eastAsia="de-DE"/>
                  </w:rPr>
                </w:rPrChange>
              </w:rPr>
            </w:pPr>
            <w:del w:id="4490" w:author="anna.resch88@gmail.com" w:date="2022-01-03T16:08:00Z">
              <w:r w:rsidRPr="00F86424" w:rsidDel="002739DA">
                <w:rPr>
                  <w:rFonts w:asciiTheme="majorHAnsi" w:eastAsia="Times New Roman" w:hAnsiTheme="majorHAnsi" w:cstheme="majorHAnsi"/>
                  <w:color w:val="000000"/>
                  <w:lang w:val="en-US" w:eastAsia="de-DE"/>
                  <w:rPrChange w:id="4491" w:author="anna.resch88@gmail.com" w:date="2022-01-04T09:34:00Z">
                    <w:rPr>
                      <w:rFonts w:asciiTheme="majorHAnsi" w:eastAsia="Times New Roman" w:hAnsiTheme="majorHAnsi" w:cstheme="majorHAnsi"/>
                      <w:color w:val="000000"/>
                      <w:lang w:eastAsia="de-DE"/>
                    </w:rPr>
                  </w:rPrChange>
                </w:rPr>
                <w:delText>84.6</w:delText>
              </w:r>
              <w:bookmarkStart w:id="4492" w:name="_Toc92186930"/>
              <w:bookmarkStart w:id="4493" w:name="_Toc92187622"/>
              <w:bookmarkStart w:id="4494" w:name="_Toc92188314"/>
              <w:bookmarkStart w:id="4495" w:name="_Toc92189004"/>
              <w:bookmarkStart w:id="4496" w:name="_Toc92189659"/>
              <w:bookmarkStart w:id="4497" w:name="_Toc92190315"/>
              <w:bookmarkStart w:id="4498" w:name="_Toc92190971"/>
              <w:bookmarkEnd w:id="4492"/>
              <w:bookmarkEnd w:id="4493"/>
              <w:bookmarkEnd w:id="4494"/>
              <w:bookmarkEnd w:id="4495"/>
              <w:bookmarkEnd w:id="4496"/>
              <w:bookmarkEnd w:id="4497"/>
              <w:bookmarkEnd w:id="4498"/>
            </w:del>
          </w:p>
        </w:tc>
        <w:tc>
          <w:tcPr>
            <w:tcW w:w="1349" w:type="dxa"/>
            <w:tcBorders>
              <w:top w:val="nil"/>
              <w:left w:val="nil"/>
              <w:bottom w:val="single" w:sz="4" w:space="0" w:color="000000"/>
              <w:right w:val="single" w:sz="4" w:space="0" w:color="000000"/>
            </w:tcBorders>
            <w:shd w:val="clear" w:color="000000" w:fill="BDD7EE"/>
            <w:noWrap/>
            <w:vAlign w:val="bottom"/>
            <w:hideMark/>
          </w:tcPr>
          <w:p w14:paraId="6A112AD1" w14:textId="495B9087" w:rsidR="00067C6D" w:rsidRPr="00F86424" w:rsidDel="002739DA" w:rsidRDefault="00067C6D" w:rsidP="003228B4">
            <w:pPr>
              <w:numPr>
                <w:ilvl w:val="0"/>
                <w:numId w:val="47"/>
              </w:numPr>
              <w:spacing w:after="0" w:line="240" w:lineRule="auto"/>
              <w:jc w:val="center"/>
              <w:rPr>
                <w:del w:id="4499" w:author="anna.resch88@gmail.com" w:date="2022-01-03T16:08:00Z"/>
                <w:rFonts w:asciiTheme="majorHAnsi" w:eastAsia="Times New Roman" w:hAnsiTheme="majorHAnsi" w:cstheme="majorHAnsi"/>
                <w:color w:val="000000"/>
                <w:lang w:val="en-US" w:eastAsia="de-DE"/>
                <w:rPrChange w:id="4500" w:author="anna.resch88@gmail.com" w:date="2022-01-04T09:34:00Z">
                  <w:rPr>
                    <w:del w:id="4501" w:author="anna.resch88@gmail.com" w:date="2022-01-03T16:08:00Z"/>
                    <w:rFonts w:asciiTheme="majorHAnsi" w:eastAsia="Times New Roman" w:hAnsiTheme="majorHAnsi" w:cstheme="majorHAnsi"/>
                    <w:color w:val="000000"/>
                    <w:lang w:eastAsia="de-DE"/>
                  </w:rPr>
                </w:rPrChange>
              </w:rPr>
            </w:pPr>
            <w:del w:id="4502" w:author="anna.resch88@gmail.com" w:date="2022-01-03T16:08:00Z">
              <w:r w:rsidRPr="00F86424" w:rsidDel="002739DA">
                <w:rPr>
                  <w:rFonts w:asciiTheme="majorHAnsi" w:eastAsia="Times New Roman" w:hAnsiTheme="majorHAnsi" w:cstheme="majorHAnsi"/>
                  <w:color w:val="000000"/>
                  <w:lang w:val="en-US" w:eastAsia="de-DE"/>
                  <w:rPrChange w:id="4503" w:author="anna.resch88@gmail.com" w:date="2022-01-04T09:34:00Z">
                    <w:rPr>
                      <w:rFonts w:asciiTheme="majorHAnsi" w:eastAsia="Times New Roman" w:hAnsiTheme="majorHAnsi" w:cstheme="majorHAnsi"/>
                      <w:color w:val="000000"/>
                      <w:lang w:eastAsia="de-DE"/>
                    </w:rPr>
                  </w:rPrChange>
                </w:rPr>
                <w:delText>15</w:delText>
              </w:r>
              <w:bookmarkStart w:id="4504" w:name="_Toc92186931"/>
              <w:bookmarkStart w:id="4505" w:name="_Toc92187623"/>
              <w:bookmarkStart w:id="4506" w:name="_Toc92188315"/>
              <w:bookmarkStart w:id="4507" w:name="_Toc92189005"/>
              <w:bookmarkStart w:id="4508" w:name="_Toc92189660"/>
              <w:bookmarkStart w:id="4509" w:name="_Toc92190316"/>
              <w:bookmarkStart w:id="4510" w:name="_Toc92190972"/>
              <w:bookmarkEnd w:id="4504"/>
              <w:bookmarkEnd w:id="4505"/>
              <w:bookmarkEnd w:id="4506"/>
              <w:bookmarkEnd w:id="4507"/>
              <w:bookmarkEnd w:id="4508"/>
              <w:bookmarkEnd w:id="4509"/>
              <w:bookmarkEnd w:id="4510"/>
            </w:del>
          </w:p>
        </w:tc>
        <w:tc>
          <w:tcPr>
            <w:tcW w:w="892" w:type="dxa"/>
            <w:tcBorders>
              <w:top w:val="nil"/>
              <w:left w:val="nil"/>
              <w:bottom w:val="single" w:sz="4" w:space="0" w:color="000000"/>
              <w:right w:val="single" w:sz="4" w:space="0" w:color="000000"/>
            </w:tcBorders>
            <w:shd w:val="clear" w:color="000000" w:fill="BDD7EE"/>
            <w:noWrap/>
            <w:vAlign w:val="bottom"/>
            <w:hideMark/>
          </w:tcPr>
          <w:p w14:paraId="2FA4831F" w14:textId="000EB2E9" w:rsidR="00067C6D" w:rsidRPr="00F86424" w:rsidDel="002739DA" w:rsidRDefault="00067C6D" w:rsidP="003228B4">
            <w:pPr>
              <w:numPr>
                <w:ilvl w:val="0"/>
                <w:numId w:val="47"/>
              </w:numPr>
              <w:spacing w:after="0" w:line="240" w:lineRule="auto"/>
              <w:jc w:val="center"/>
              <w:rPr>
                <w:del w:id="4511" w:author="anna.resch88@gmail.com" w:date="2022-01-03T16:08:00Z"/>
                <w:rFonts w:asciiTheme="majorHAnsi" w:eastAsia="Times New Roman" w:hAnsiTheme="majorHAnsi" w:cstheme="majorHAnsi"/>
                <w:color w:val="000000"/>
                <w:lang w:val="en-US" w:eastAsia="de-DE"/>
                <w:rPrChange w:id="4512" w:author="anna.resch88@gmail.com" w:date="2022-01-04T09:34:00Z">
                  <w:rPr>
                    <w:del w:id="4513" w:author="anna.resch88@gmail.com" w:date="2022-01-03T16:08:00Z"/>
                    <w:rFonts w:asciiTheme="majorHAnsi" w:eastAsia="Times New Roman" w:hAnsiTheme="majorHAnsi" w:cstheme="majorHAnsi"/>
                    <w:color w:val="000000"/>
                    <w:lang w:eastAsia="de-DE"/>
                  </w:rPr>
                </w:rPrChange>
              </w:rPr>
            </w:pPr>
            <w:del w:id="4514" w:author="anna.resch88@gmail.com" w:date="2022-01-03T16:08:00Z">
              <w:r w:rsidRPr="00F86424" w:rsidDel="002739DA">
                <w:rPr>
                  <w:rFonts w:asciiTheme="majorHAnsi" w:eastAsia="Times New Roman" w:hAnsiTheme="majorHAnsi" w:cstheme="majorHAnsi"/>
                  <w:color w:val="000000"/>
                  <w:lang w:val="en-US" w:eastAsia="de-DE"/>
                  <w:rPrChange w:id="4515" w:author="anna.resch88@gmail.com" w:date="2022-01-04T09:34:00Z">
                    <w:rPr>
                      <w:rFonts w:asciiTheme="majorHAnsi" w:eastAsia="Times New Roman" w:hAnsiTheme="majorHAnsi" w:cstheme="majorHAnsi"/>
                      <w:color w:val="000000"/>
                      <w:lang w:eastAsia="de-DE"/>
                    </w:rPr>
                  </w:rPrChange>
                </w:rPr>
                <w:delText>122.25</w:delText>
              </w:r>
              <w:bookmarkStart w:id="4516" w:name="_Toc92186932"/>
              <w:bookmarkStart w:id="4517" w:name="_Toc92187624"/>
              <w:bookmarkStart w:id="4518" w:name="_Toc92188316"/>
              <w:bookmarkStart w:id="4519" w:name="_Toc92189006"/>
              <w:bookmarkStart w:id="4520" w:name="_Toc92189661"/>
              <w:bookmarkStart w:id="4521" w:name="_Toc92190317"/>
              <w:bookmarkStart w:id="4522" w:name="_Toc92190973"/>
              <w:bookmarkEnd w:id="4516"/>
              <w:bookmarkEnd w:id="4517"/>
              <w:bookmarkEnd w:id="4518"/>
              <w:bookmarkEnd w:id="4519"/>
              <w:bookmarkEnd w:id="4520"/>
              <w:bookmarkEnd w:id="4521"/>
              <w:bookmarkEnd w:id="4522"/>
            </w:del>
          </w:p>
        </w:tc>
        <w:tc>
          <w:tcPr>
            <w:tcW w:w="743" w:type="dxa"/>
            <w:tcBorders>
              <w:top w:val="nil"/>
              <w:left w:val="nil"/>
              <w:bottom w:val="single" w:sz="4" w:space="0" w:color="000000"/>
              <w:right w:val="nil"/>
            </w:tcBorders>
            <w:shd w:val="clear" w:color="000000" w:fill="BDD7EE"/>
            <w:noWrap/>
            <w:vAlign w:val="bottom"/>
            <w:hideMark/>
          </w:tcPr>
          <w:p w14:paraId="55470504" w14:textId="3D391C4B" w:rsidR="00067C6D" w:rsidRPr="00F86424" w:rsidDel="002739DA" w:rsidRDefault="00067C6D" w:rsidP="003228B4">
            <w:pPr>
              <w:numPr>
                <w:ilvl w:val="0"/>
                <w:numId w:val="47"/>
              </w:numPr>
              <w:spacing w:after="0" w:line="240" w:lineRule="auto"/>
              <w:jc w:val="center"/>
              <w:rPr>
                <w:del w:id="4523" w:author="anna.resch88@gmail.com" w:date="2022-01-03T16:08:00Z"/>
                <w:rFonts w:asciiTheme="majorHAnsi" w:eastAsia="Times New Roman" w:hAnsiTheme="majorHAnsi" w:cstheme="majorHAnsi"/>
                <w:color w:val="000000"/>
                <w:lang w:val="en-US" w:eastAsia="de-DE"/>
                <w:rPrChange w:id="4524" w:author="anna.resch88@gmail.com" w:date="2022-01-04T09:34:00Z">
                  <w:rPr>
                    <w:del w:id="4525" w:author="anna.resch88@gmail.com" w:date="2022-01-03T16:08:00Z"/>
                    <w:rFonts w:asciiTheme="majorHAnsi" w:eastAsia="Times New Roman" w:hAnsiTheme="majorHAnsi" w:cstheme="majorHAnsi"/>
                    <w:color w:val="000000"/>
                    <w:lang w:eastAsia="de-DE"/>
                  </w:rPr>
                </w:rPrChange>
              </w:rPr>
            </w:pPr>
            <w:del w:id="4526" w:author="anna.resch88@gmail.com" w:date="2022-01-03T16:08:00Z">
              <w:r w:rsidRPr="00F86424" w:rsidDel="002739DA">
                <w:rPr>
                  <w:rFonts w:asciiTheme="majorHAnsi" w:eastAsia="Times New Roman" w:hAnsiTheme="majorHAnsi" w:cstheme="majorHAnsi"/>
                  <w:color w:val="000000"/>
                  <w:lang w:val="en-US" w:eastAsia="de-DE"/>
                  <w:rPrChange w:id="4527" w:author="anna.resch88@gmail.com" w:date="2022-01-04T09:34:00Z">
                    <w:rPr>
                      <w:rFonts w:asciiTheme="majorHAnsi" w:eastAsia="Times New Roman" w:hAnsiTheme="majorHAnsi" w:cstheme="majorHAnsi"/>
                      <w:color w:val="000000"/>
                      <w:lang w:eastAsia="de-DE"/>
                    </w:rPr>
                  </w:rPrChange>
                </w:rPr>
                <w:delText>7.87</w:delText>
              </w:r>
              <w:bookmarkStart w:id="4528" w:name="_Toc92186933"/>
              <w:bookmarkStart w:id="4529" w:name="_Toc92187625"/>
              <w:bookmarkStart w:id="4530" w:name="_Toc92188317"/>
              <w:bookmarkStart w:id="4531" w:name="_Toc92189007"/>
              <w:bookmarkStart w:id="4532" w:name="_Toc92189662"/>
              <w:bookmarkStart w:id="4533" w:name="_Toc92190318"/>
              <w:bookmarkStart w:id="4534" w:name="_Toc92190974"/>
              <w:bookmarkEnd w:id="4528"/>
              <w:bookmarkEnd w:id="4529"/>
              <w:bookmarkEnd w:id="4530"/>
              <w:bookmarkEnd w:id="4531"/>
              <w:bookmarkEnd w:id="4532"/>
              <w:bookmarkEnd w:id="4533"/>
              <w:bookmarkEnd w:id="4534"/>
            </w:del>
          </w:p>
        </w:tc>
        <w:tc>
          <w:tcPr>
            <w:tcW w:w="989" w:type="dxa"/>
            <w:tcBorders>
              <w:top w:val="nil"/>
              <w:left w:val="single" w:sz="4" w:space="0" w:color="auto"/>
              <w:bottom w:val="nil"/>
              <w:right w:val="single" w:sz="4" w:space="0" w:color="auto"/>
            </w:tcBorders>
            <w:shd w:val="clear" w:color="000000" w:fill="BDD7EE"/>
            <w:noWrap/>
            <w:vAlign w:val="bottom"/>
            <w:hideMark/>
          </w:tcPr>
          <w:p w14:paraId="2098529B" w14:textId="242DE6A4" w:rsidR="00067C6D" w:rsidRPr="00F86424" w:rsidDel="002739DA" w:rsidRDefault="00067C6D" w:rsidP="003228B4">
            <w:pPr>
              <w:numPr>
                <w:ilvl w:val="0"/>
                <w:numId w:val="47"/>
              </w:numPr>
              <w:spacing w:after="0" w:line="240" w:lineRule="auto"/>
              <w:jc w:val="center"/>
              <w:rPr>
                <w:del w:id="4535" w:author="anna.resch88@gmail.com" w:date="2022-01-03T16:08:00Z"/>
                <w:rFonts w:asciiTheme="majorHAnsi" w:eastAsia="Times New Roman" w:hAnsiTheme="majorHAnsi" w:cstheme="majorHAnsi"/>
                <w:color w:val="000000"/>
                <w:lang w:val="en-US" w:eastAsia="de-DE"/>
                <w:rPrChange w:id="4536" w:author="anna.resch88@gmail.com" w:date="2022-01-04T09:34:00Z">
                  <w:rPr>
                    <w:del w:id="4537" w:author="anna.resch88@gmail.com" w:date="2022-01-03T16:08:00Z"/>
                    <w:rFonts w:asciiTheme="majorHAnsi" w:eastAsia="Times New Roman" w:hAnsiTheme="majorHAnsi" w:cstheme="majorHAnsi"/>
                    <w:color w:val="000000"/>
                    <w:lang w:eastAsia="de-DE"/>
                  </w:rPr>
                </w:rPrChange>
              </w:rPr>
            </w:pPr>
            <w:del w:id="4538" w:author="anna.resch88@gmail.com" w:date="2022-01-03T16:08:00Z">
              <w:r w:rsidRPr="00F86424" w:rsidDel="002739DA">
                <w:rPr>
                  <w:rFonts w:asciiTheme="majorHAnsi" w:eastAsia="Times New Roman" w:hAnsiTheme="majorHAnsi" w:cstheme="majorHAnsi"/>
                  <w:color w:val="000000"/>
                  <w:lang w:val="en-US" w:eastAsia="de-DE"/>
                  <w:rPrChange w:id="4539" w:author="anna.resch88@gmail.com" w:date="2022-01-04T09:34:00Z">
                    <w:rPr>
                      <w:rFonts w:asciiTheme="majorHAnsi" w:eastAsia="Times New Roman" w:hAnsiTheme="majorHAnsi" w:cstheme="majorHAnsi"/>
                      <w:color w:val="000000"/>
                      <w:lang w:eastAsia="de-DE"/>
                    </w:rPr>
                  </w:rPrChange>
                </w:rPr>
                <w:delText>123.37</w:delText>
              </w:r>
              <w:bookmarkStart w:id="4540" w:name="_Toc92186934"/>
              <w:bookmarkStart w:id="4541" w:name="_Toc92187626"/>
              <w:bookmarkStart w:id="4542" w:name="_Toc92188318"/>
              <w:bookmarkStart w:id="4543" w:name="_Toc92189008"/>
              <w:bookmarkStart w:id="4544" w:name="_Toc92189663"/>
              <w:bookmarkStart w:id="4545" w:name="_Toc92190319"/>
              <w:bookmarkStart w:id="4546" w:name="_Toc92190975"/>
              <w:bookmarkEnd w:id="4540"/>
              <w:bookmarkEnd w:id="4541"/>
              <w:bookmarkEnd w:id="4542"/>
              <w:bookmarkEnd w:id="4543"/>
              <w:bookmarkEnd w:id="4544"/>
              <w:bookmarkEnd w:id="4545"/>
              <w:bookmarkEnd w:id="4546"/>
            </w:del>
          </w:p>
        </w:tc>
        <w:tc>
          <w:tcPr>
            <w:tcW w:w="898" w:type="dxa"/>
            <w:tcBorders>
              <w:top w:val="nil"/>
              <w:left w:val="nil"/>
              <w:bottom w:val="nil"/>
              <w:right w:val="single" w:sz="4" w:space="0" w:color="auto"/>
            </w:tcBorders>
            <w:shd w:val="clear" w:color="000000" w:fill="BDD7EE"/>
            <w:noWrap/>
            <w:vAlign w:val="bottom"/>
            <w:hideMark/>
          </w:tcPr>
          <w:p w14:paraId="0EA5CA38" w14:textId="6A452ED8" w:rsidR="00067C6D" w:rsidRPr="00F86424" w:rsidDel="002739DA" w:rsidRDefault="00067C6D" w:rsidP="003228B4">
            <w:pPr>
              <w:numPr>
                <w:ilvl w:val="0"/>
                <w:numId w:val="47"/>
              </w:numPr>
              <w:spacing w:after="0" w:line="240" w:lineRule="auto"/>
              <w:jc w:val="center"/>
              <w:rPr>
                <w:del w:id="4547" w:author="anna.resch88@gmail.com" w:date="2022-01-03T16:08:00Z"/>
                <w:rFonts w:asciiTheme="majorHAnsi" w:eastAsia="Times New Roman" w:hAnsiTheme="majorHAnsi" w:cstheme="majorHAnsi"/>
                <w:color w:val="000000"/>
                <w:lang w:val="en-US" w:eastAsia="de-DE"/>
                <w:rPrChange w:id="4548" w:author="anna.resch88@gmail.com" w:date="2022-01-04T09:34:00Z">
                  <w:rPr>
                    <w:del w:id="4549" w:author="anna.resch88@gmail.com" w:date="2022-01-03T16:08:00Z"/>
                    <w:rFonts w:asciiTheme="majorHAnsi" w:eastAsia="Times New Roman" w:hAnsiTheme="majorHAnsi" w:cstheme="majorHAnsi"/>
                    <w:color w:val="000000"/>
                    <w:lang w:eastAsia="de-DE"/>
                  </w:rPr>
                </w:rPrChange>
              </w:rPr>
            </w:pPr>
            <w:del w:id="4550" w:author="anna.resch88@gmail.com" w:date="2022-01-03T16:08:00Z">
              <w:r w:rsidRPr="00F86424" w:rsidDel="002739DA">
                <w:rPr>
                  <w:rFonts w:asciiTheme="majorHAnsi" w:eastAsia="Times New Roman" w:hAnsiTheme="majorHAnsi" w:cstheme="majorHAnsi"/>
                  <w:color w:val="000000"/>
                  <w:lang w:val="en-US" w:eastAsia="de-DE"/>
                  <w:rPrChange w:id="4551" w:author="anna.resch88@gmail.com" w:date="2022-01-04T09:34:00Z">
                    <w:rPr>
                      <w:rFonts w:asciiTheme="majorHAnsi" w:eastAsia="Times New Roman" w:hAnsiTheme="majorHAnsi" w:cstheme="majorHAnsi"/>
                      <w:color w:val="000000"/>
                      <w:lang w:eastAsia="de-DE"/>
                    </w:rPr>
                  </w:rPrChange>
                </w:rPr>
                <w:delText>7.78</w:delText>
              </w:r>
              <w:bookmarkStart w:id="4552" w:name="_Toc92186935"/>
              <w:bookmarkStart w:id="4553" w:name="_Toc92187627"/>
              <w:bookmarkStart w:id="4554" w:name="_Toc92188319"/>
              <w:bookmarkStart w:id="4555" w:name="_Toc92189009"/>
              <w:bookmarkStart w:id="4556" w:name="_Toc92189664"/>
              <w:bookmarkStart w:id="4557" w:name="_Toc92190320"/>
              <w:bookmarkStart w:id="4558" w:name="_Toc92190976"/>
              <w:bookmarkEnd w:id="4552"/>
              <w:bookmarkEnd w:id="4553"/>
              <w:bookmarkEnd w:id="4554"/>
              <w:bookmarkEnd w:id="4555"/>
              <w:bookmarkEnd w:id="4556"/>
              <w:bookmarkEnd w:id="4557"/>
              <w:bookmarkEnd w:id="4558"/>
            </w:del>
          </w:p>
        </w:tc>
        <w:bookmarkStart w:id="4559" w:name="_Toc92186936"/>
        <w:bookmarkStart w:id="4560" w:name="_Toc92187628"/>
        <w:bookmarkStart w:id="4561" w:name="_Toc92188320"/>
        <w:bookmarkStart w:id="4562" w:name="_Toc92189010"/>
        <w:bookmarkStart w:id="4563" w:name="_Toc92189665"/>
        <w:bookmarkStart w:id="4564" w:name="_Toc92190321"/>
        <w:bookmarkStart w:id="4565" w:name="_Toc92190977"/>
        <w:bookmarkEnd w:id="4559"/>
        <w:bookmarkEnd w:id="4560"/>
        <w:bookmarkEnd w:id="4561"/>
        <w:bookmarkEnd w:id="4562"/>
        <w:bookmarkEnd w:id="4563"/>
        <w:bookmarkEnd w:id="4564"/>
        <w:bookmarkEnd w:id="4565"/>
      </w:tr>
      <w:tr w:rsidR="00067C6D" w:rsidRPr="009E3BE9" w:rsidDel="002739DA" w14:paraId="066AB22B" w14:textId="59ACB2DD" w:rsidTr="00D830B0">
        <w:trPr>
          <w:trHeight w:val="290"/>
          <w:del w:id="4566" w:author="anna.resch88@gmail.com" w:date="2022-01-03T16:08:00Z"/>
        </w:trPr>
        <w:tc>
          <w:tcPr>
            <w:tcW w:w="2620" w:type="dxa"/>
            <w:tcBorders>
              <w:top w:val="nil"/>
              <w:left w:val="single" w:sz="4" w:space="0" w:color="000000"/>
              <w:bottom w:val="single" w:sz="4" w:space="0" w:color="000000"/>
              <w:right w:val="single" w:sz="4" w:space="0" w:color="000000"/>
            </w:tcBorders>
            <w:shd w:val="clear" w:color="000000" w:fill="BDD7EE"/>
            <w:vAlign w:val="bottom"/>
            <w:hideMark/>
          </w:tcPr>
          <w:p w14:paraId="3241FFCB" w14:textId="3B6C2000" w:rsidR="00067C6D" w:rsidRPr="00F86424" w:rsidDel="002739DA" w:rsidRDefault="00067C6D" w:rsidP="003228B4">
            <w:pPr>
              <w:numPr>
                <w:ilvl w:val="0"/>
                <w:numId w:val="47"/>
              </w:numPr>
              <w:spacing w:after="0" w:line="240" w:lineRule="auto"/>
              <w:jc w:val="both"/>
              <w:rPr>
                <w:del w:id="4567" w:author="anna.resch88@gmail.com" w:date="2022-01-03T16:08:00Z"/>
                <w:rFonts w:asciiTheme="majorHAnsi" w:eastAsia="Times New Roman" w:hAnsiTheme="majorHAnsi" w:cstheme="majorHAnsi"/>
                <w:color w:val="000000"/>
                <w:lang w:val="en-US" w:eastAsia="de-DE"/>
                <w:rPrChange w:id="4568" w:author="anna.resch88@gmail.com" w:date="2022-01-04T09:34:00Z">
                  <w:rPr>
                    <w:del w:id="4569" w:author="anna.resch88@gmail.com" w:date="2022-01-03T16:08:00Z"/>
                    <w:rFonts w:asciiTheme="majorHAnsi" w:eastAsia="Times New Roman" w:hAnsiTheme="majorHAnsi" w:cstheme="majorHAnsi"/>
                    <w:color w:val="000000"/>
                    <w:lang w:eastAsia="de-DE"/>
                  </w:rPr>
                </w:rPrChange>
              </w:rPr>
            </w:pPr>
            <w:del w:id="4570" w:author="anna.resch88@gmail.com" w:date="2022-01-03T16:08:00Z">
              <w:r w:rsidRPr="00F86424" w:rsidDel="002739DA">
                <w:rPr>
                  <w:rFonts w:asciiTheme="majorHAnsi" w:eastAsia="Times New Roman" w:hAnsiTheme="majorHAnsi" w:cstheme="majorHAnsi"/>
                  <w:color w:val="000000"/>
                  <w:lang w:val="en-US" w:eastAsia="de-DE"/>
                  <w:rPrChange w:id="4571" w:author="anna.resch88@gmail.com" w:date="2022-01-04T09:34:00Z">
                    <w:rPr>
                      <w:rFonts w:asciiTheme="majorHAnsi" w:eastAsia="Times New Roman" w:hAnsiTheme="majorHAnsi" w:cstheme="majorHAnsi"/>
                      <w:color w:val="000000"/>
                      <w:lang w:eastAsia="de-DE"/>
                    </w:rPr>
                  </w:rPrChange>
                </w:rPr>
                <w:delText>ULD-V80-ULD, sample 3</w:delText>
              </w:r>
              <w:bookmarkStart w:id="4572" w:name="_Toc92186937"/>
              <w:bookmarkStart w:id="4573" w:name="_Toc92187629"/>
              <w:bookmarkStart w:id="4574" w:name="_Toc92188321"/>
              <w:bookmarkStart w:id="4575" w:name="_Toc92189011"/>
              <w:bookmarkStart w:id="4576" w:name="_Toc92189666"/>
              <w:bookmarkStart w:id="4577" w:name="_Toc92190322"/>
              <w:bookmarkStart w:id="4578" w:name="_Toc92190978"/>
              <w:bookmarkEnd w:id="4572"/>
              <w:bookmarkEnd w:id="4573"/>
              <w:bookmarkEnd w:id="4574"/>
              <w:bookmarkEnd w:id="4575"/>
              <w:bookmarkEnd w:id="4576"/>
              <w:bookmarkEnd w:id="4577"/>
              <w:bookmarkEnd w:id="4578"/>
            </w:del>
          </w:p>
        </w:tc>
        <w:tc>
          <w:tcPr>
            <w:tcW w:w="859" w:type="dxa"/>
            <w:tcBorders>
              <w:top w:val="nil"/>
              <w:left w:val="nil"/>
              <w:bottom w:val="single" w:sz="4" w:space="0" w:color="000000"/>
              <w:right w:val="single" w:sz="4" w:space="0" w:color="000000"/>
            </w:tcBorders>
            <w:shd w:val="clear" w:color="000000" w:fill="BDD7EE"/>
            <w:noWrap/>
            <w:vAlign w:val="bottom"/>
            <w:hideMark/>
          </w:tcPr>
          <w:p w14:paraId="28FEEC68" w14:textId="31AA2941" w:rsidR="00067C6D" w:rsidRPr="00F86424" w:rsidDel="002739DA" w:rsidRDefault="00067C6D" w:rsidP="003228B4">
            <w:pPr>
              <w:numPr>
                <w:ilvl w:val="0"/>
                <w:numId w:val="47"/>
              </w:numPr>
              <w:spacing w:after="0" w:line="240" w:lineRule="auto"/>
              <w:jc w:val="center"/>
              <w:rPr>
                <w:del w:id="4579" w:author="anna.resch88@gmail.com" w:date="2022-01-03T16:08:00Z"/>
                <w:rFonts w:asciiTheme="majorHAnsi" w:eastAsia="Times New Roman" w:hAnsiTheme="majorHAnsi" w:cstheme="majorHAnsi"/>
                <w:color w:val="000000"/>
                <w:lang w:val="en-US" w:eastAsia="de-DE"/>
                <w:rPrChange w:id="4580" w:author="anna.resch88@gmail.com" w:date="2022-01-04T09:34:00Z">
                  <w:rPr>
                    <w:del w:id="4581" w:author="anna.resch88@gmail.com" w:date="2022-01-03T16:08:00Z"/>
                    <w:rFonts w:asciiTheme="majorHAnsi" w:eastAsia="Times New Roman" w:hAnsiTheme="majorHAnsi" w:cstheme="majorHAnsi"/>
                    <w:color w:val="000000"/>
                    <w:lang w:eastAsia="de-DE"/>
                  </w:rPr>
                </w:rPrChange>
              </w:rPr>
            </w:pPr>
            <w:del w:id="4582" w:author="anna.resch88@gmail.com" w:date="2022-01-03T16:08:00Z">
              <w:r w:rsidRPr="00F86424" w:rsidDel="002739DA">
                <w:rPr>
                  <w:rFonts w:asciiTheme="majorHAnsi" w:eastAsia="Times New Roman" w:hAnsiTheme="majorHAnsi" w:cstheme="majorHAnsi"/>
                  <w:color w:val="000000"/>
                  <w:lang w:val="en-US" w:eastAsia="de-DE"/>
                  <w:rPrChange w:id="4583" w:author="anna.resch88@gmail.com" w:date="2022-01-04T09:34:00Z">
                    <w:rPr>
                      <w:rFonts w:asciiTheme="majorHAnsi" w:eastAsia="Times New Roman" w:hAnsiTheme="majorHAnsi" w:cstheme="majorHAnsi"/>
                      <w:color w:val="000000"/>
                      <w:lang w:eastAsia="de-DE"/>
                    </w:rPr>
                  </w:rPrChange>
                </w:rPr>
                <w:delText>20%</w:delText>
              </w:r>
              <w:bookmarkStart w:id="4584" w:name="_Toc92186938"/>
              <w:bookmarkStart w:id="4585" w:name="_Toc92187630"/>
              <w:bookmarkStart w:id="4586" w:name="_Toc92188322"/>
              <w:bookmarkStart w:id="4587" w:name="_Toc92189012"/>
              <w:bookmarkStart w:id="4588" w:name="_Toc92189667"/>
              <w:bookmarkStart w:id="4589" w:name="_Toc92190323"/>
              <w:bookmarkStart w:id="4590" w:name="_Toc92190979"/>
              <w:bookmarkEnd w:id="4584"/>
              <w:bookmarkEnd w:id="4585"/>
              <w:bookmarkEnd w:id="4586"/>
              <w:bookmarkEnd w:id="4587"/>
              <w:bookmarkEnd w:id="4588"/>
              <w:bookmarkEnd w:id="4589"/>
              <w:bookmarkEnd w:id="4590"/>
            </w:del>
          </w:p>
        </w:tc>
        <w:tc>
          <w:tcPr>
            <w:tcW w:w="937" w:type="dxa"/>
            <w:tcBorders>
              <w:top w:val="nil"/>
              <w:left w:val="nil"/>
              <w:bottom w:val="single" w:sz="4" w:space="0" w:color="000000"/>
              <w:right w:val="single" w:sz="4" w:space="0" w:color="000000"/>
            </w:tcBorders>
            <w:shd w:val="clear" w:color="000000" w:fill="BDD7EE"/>
            <w:noWrap/>
            <w:vAlign w:val="bottom"/>
            <w:hideMark/>
          </w:tcPr>
          <w:p w14:paraId="56C02D91" w14:textId="00D33461" w:rsidR="00067C6D" w:rsidRPr="00F86424" w:rsidDel="002739DA" w:rsidRDefault="00067C6D" w:rsidP="003228B4">
            <w:pPr>
              <w:numPr>
                <w:ilvl w:val="0"/>
                <w:numId w:val="47"/>
              </w:numPr>
              <w:spacing w:after="0" w:line="240" w:lineRule="auto"/>
              <w:jc w:val="center"/>
              <w:rPr>
                <w:del w:id="4591" w:author="anna.resch88@gmail.com" w:date="2022-01-03T16:08:00Z"/>
                <w:rFonts w:asciiTheme="majorHAnsi" w:eastAsia="Times New Roman" w:hAnsiTheme="majorHAnsi" w:cstheme="majorHAnsi"/>
                <w:color w:val="000000"/>
                <w:lang w:val="en-US" w:eastAsia="de-DE"/>
                <w:rPrChange w:id="4592" w:author="anna.resch88@gmail.com" w:date="2022-01-04T09:34:00Z">
                  <w:rPr>
                    <w:del w:id="4593" w:author="anna.resch88@gmail.com" w:date="2022-01-03T16:08:00Z"/>
                    <w:rFonts w:asciiTheme="majorHAnsi" w:eastAsia="Times New Roman" w:hAnsiTheme="majorHAnsi" w:cstheme="majorHAnsi"/>
                    <w:color w:val="000000"/>
                    <w:lang w:eastAsia="de-DE"/>
                  </w:rPr>
                </w:rPrChange>
              </w:rPr>
            </w:pPr>
            <w:del w:id="4594" w:author="anna.resch88@gmail.com" w:date="2022-01-03T16:08:00Z">
              <w:r w:rsidRPr="00F86424" w:rsidDel="002739DA">
                <w:rPr>
                  <w:rFonts w:asciiTheme="majorHAnsi" w:eastAsia="Times New Roman" w:hAnsiTheme="majorHAnsi" w:cstheme="majorHAnsi"/>
                  <w:color w:val="000000"/>
                  <w:lang w:val="en-US" w:eastAsia="de-DE"/>
                  <w:rPrChange w:id="4595" w:author="anna.resch88@gmail.com" w:date="2022-01-04T09:34:00Z">
                    <w:rPr>
                      <w:rFonts w:asciiTheme="majorHAnsi" w:eastAsia="Times New Roman" w:hAnsiTheme="majorHAnsi" w:cstheme="majorHAnsi"/>
                      <w:color w:val="000000"/>
                      <w:lang w:eastAsia="de-DE"/>
                    </w:rPr>
                  </w:rPrChange>
                </w:rPr>
                <w:delText>4M urea</w:delText>
              </w:r>
              <w:bookmarkStart w:id="4596" w:name="_Toc92186939"/>
              <w:bookmarkStart w:id="4597" w:name="_Toc92187631"/>
              <w:bookmarkStart w:id="4598" w:name="_Toc92188323"/>
              <w:bookmarkStart w:id="4599" w:name="_Toc92189013"/>
              <w:bookmarkStart w:id="4600" w:name="_Toc92189668"/>
              <w:bookmarkStart w:id="4601" w:name="_Toc92190324"/>
              <w:bookmarkStart w:id="4602" w:name="_Toc92190980"/>
              <w:bookmarkEnd w:id="4596"/>
              <w:bookmarkEnd w:id="4597"/>
              <w:bookmarkEnd w:id="4598"/>
              <w:bookmarkEnd w:id="4599"/>
              <w:bookmarkEnd w:id="4600"/>
              <w:bookmarkEnd w:id="4601"/>
              <w:bookmarkEnd w:id="4602"/>
            </w:del>
          </w:p>
        </w:tc>
        <w:tc>
          <w:tcPr>
            <w:tcW w:w="952" w:type="dxa"/>
            <w:tcBorders>
              <w:top w:val="nil"/>
              <w:left w:val="nil"/>
              <w:bottom w:val="single" w:sz="4" w:space="0" w:color="000000"/>
              <w:right w:val="single" w:sz="4" w:space="0" w:color="000000"/>
            </w:tcBorders>
            <w:shd w:val="clear" w:color="000000" w:fill="BDD7EE"/>
            <w:noWrap/>
            <w:vAlign w:val="bottom"/>
            <w:hideMark/>
          </w:tcPr>
          <w:p w14:paraId="25A10113" w14:textId="0DF3DD33" w:rsidR="00067C6D" w:rsidRPr="00F86424" w:rsidDel="002739DA" w:rsidRDefault="00067C6D" w:rsidP="003228B4">
            <w:pPr>
              <w:numPr>
                <w:ilvl w:val="0"/>
                <w:numId w:val="47"/>
              </w:numPr>
              <w:spacing w:after="0" w:line="240" w:lineRule="auto"/>
              <w:jc w:val="center"/>
              <w:rPr>
                <w:del w:id="4603" w:author="anna.resch88@gmail.com" w:date="2022-01-03T16:08:00Z"/>
                <w:rFonts w:asciiTheme="majorHAnsi" w:eastAsia="Times New Roman" w:hAnsiTheme="majorHAnsi" w:cstheme="majorHAnsi"/>
                <w:color w:val="000000"/>
                <w:lang w:val="en-US" w:eastAsia="de-DE"/>
                <w:rPrChange w:id="4604" w:author="anna.resch88@gmail.com" w:date="2022-01-04T09:34:00Z">
                  <w:rPr>
                    <w:del w:id="4605" w:author="anna.resch88@gmail.com" w:date="2022-01-03T16:08:00Z"/>
                    <w:rFonts w:asciiTheme="majorHAnsi" w:eastAsia="Times New Roman" w:hAnsiTheme="majorHAnsi" w:cstheme="majorHAnsi"/>
                    <w:color w:val="000000"/>
                    <w:lang w:eastAsia="de-DE"/>
                  </w:rPr>
                </w:rPrChange>
              </w:rPr>
            </w:pPr>
            <w:del w:id="4606" w:author="anna.resch88@gmail.com" w:date="2022-01-03T16:08:00Z">
              <w:r w:rsidRPr="00F86424" w:rsidDel="002739DA">
                <w:rPr>
                  <w:rFonts w:asciiTheme="majorHAnsi" w:eastAsia="Times New Roman" w:hAnsiTheme="majorHAnsi" w:cstheme="majorHAnsi"/>
                  <w:color w:val="000000"/>
                  <w:lang w:val="en-US" w:eastAsia="de-DE"/>
                  <w:rPrChange w:id="4607" w:author="anna.resch88@gmail.com" w:date="2022-01-04T09:34:00Z">
                    <w:rPr>
                      <w:rFonts w:asciiTheme="majorHAnsi" w:eastAsia="Times New Roman" w:hAnsiTheme="majorHAnsi" w:cstheme="majorHAnsi"/>
                      <w:color w:val="000000"/>
                      <w:lang w:eastAsia="de-DE"/>
                    </w:rPr>
                  </w:rPrChange>
                </w:rPr>
                <w:delText>Ru(II)bpy</w:delText>
              </w:r>
              <w:bookmarkStart w:id="4608" w:name="_Toc92186940"/>
              <w:bookmarkStart w:id="4609" w:name="_Toc92187632"/>
              <w:bookmarkStart w:id="4610" w:name="_Toc92188324"/>
              <w:bookmarkStart w:id="4611" w:name="_Toc92189014"/>
              <w:bookmarkStart w:id="4612" w:name="_Toc92189669"/>
              <w:bookmarkStart w:id="4613" w:name="_Toc92190325"/>
              <w:bookmarkStart w:id="4614" w:name="_Toc92190981"/>
              <w:bookmarkEnd w:id="4608"/>
              <w:bookmarkEnd w:id="4609"/>
              <w:bookmarkEnd w:id="4610"/>
              <w:bookmarkEnd w:id="4611"/>
              <w:bookmarkEnd w:id="4612"/>
              <w:bookmarkEnd w:id="4613"/>
              <w:bookmarkEnd w:id="4614"/>
            </w:del>
          </w:p>
        </w:tc>
        <w:tc>
          <w:tcPr>
            <w:tcW w:w="1081" w:type="dxa"/>
            <w:tcBorders>
              <w:top w:val="nil"/>
              <w:left w:val="nil"/>
              <w:bottom w:val="single" w:sz="4" w:space="0" w:color="000000"/>
              <w:right w:val="single" w:sz="4" w:space="0" w:color="000000"/>
            </w:tcBorders>
            <w:shd w:val="clear" w:color="000000" w:fill="BDD7EE"/>
            <w:noWrap/>
            <w:vAlign w:val="bottom"/>
            <w:hideMark/>
          </w:tcPr>
          <w:p w14:paraId="2CB2F0DF" w14:textId="57286049" w:rsidR="00067C6D" w:rsidRPr="00F86424" w:rsidDel="002739DA" w:rsidRDefault="00067C6D" w:rsidP="003228B4">
            <w:pPr>
              <w:numPr>
                <w:ilvl w:val="0"/>
                <w:numId w:val="47"/>
              </w:numPr>
              <w:spacing w:after="0" w:line="240" w:lineRule="auto"/>
              <w:jc w:val="center"/>
              <w:rPr>
                <w:del w:id="4615" w:author="anna.resch88@gmail.com" w:date="2022-01-03T16:08:00Z"/>
                <w:rFonts w:asciiTheme="majorHAnsi" w:eastAsia="Times New Roman" w:hAnsiTheme="majorHAnsi" w:cstheme="majorHAnsi"/>
                <w:color w:val="000000"/>
                <w:lang w:val="en-US" w:eastAsia="de-DE"/>
                <w:rPrChange w:id="4616" w:author="anna.resch88@gmail.com" w:date="2022-01-04T09:34:00Z">
                  <w:rPr>
                    <w:del w:id="4617" w:author="anna.resch88@gmail.com" w:date="2022-01-03T16:08:00Z"/>
                    <w:rFonts w:asciiTheme="majorHAnsi" w:eastAsia="Times New Roman" w:hAnsiTheme="majorHAnsi" w:cstheme="majorHAnsi"/>
                    <w:color w:val="000000"/>
                    <w:lang w:eastAsia="de-DE"/>
                  </w:rPr>
                </w:rPrChange>
              </w:rPr>
            </w:pPr>
            <w:del w:id="4618" w:author="anna.resch88@gmail.com" w:date="2022-01-03T16:08:00Z">
              <w:r w:rsidRPr="00F86424" w:rsidDel="002739DA">
                <w:rPr>
                  <w:rFonts w:asciiTheme="majorHAnsi" w:eastAsia="Times New Roman" w:hAnsiTheme="majorHAnsi" w:cstheme="majorHAnsi"/>
                  <w:color w:val="000000"/>
                  <w:lang w:val="en-US" w:eastAsia="de-DE"/>
                  <w:rPrChange w:id="4619" w:author="anna.resch88@gmail.com" w:date="2022-01-04T09:34:00Z">
                    <w:rPr>
                      <w:rFonts w:asciiTheme="majorHAnsi" w:eastAsia="Times New Roman" w:hAnsiTheme="majorHAnsi" w:cstheme="majorHAnsi"/>
                      <w:color w:val="000000"/>
                      <w:lang w:eastAsia="de-DE"/>
                    </w:rPr>
                  </w:rPrChange>
                </w:rPr>
                <w:delText>84.6</w:delText>
              </w:r>
              <w:bookmarkStart w:id="4620" w:name="_Toc92186941"/>
              <w:bookmarkStart w:id="4621" w:name="_Toc92187633"/>
              <w:bookmarkStart w:id="4622" w:name="_Toc92188325"/>
              <w:bookmarkStart w:id="4623" w:name="_Toc92189015"/>
              <w:bookmarkStart w:id="4624" w:name="_Toc92189670"/>
              <w:bookmarkStart w:id="4625" w:name="_Toc92190326"/>
              <w:bookmarkStart w:id="4626" w:name="_Toc92190982"/>
              <w:bookmarkEnd w:id="4620"/>
              <w:bookmarkEnd w:id="4621"/>
              <w:bookmarkEnd w:id="4622"/>
              <w:bookmarkEnd w:id="4623"/>
              <w:bookmarkEnd w:id="4624"/>
              <w:bookmarkEnd w:id="4625"/>
              <w:bookmarkEnd w:id="4626"/>
            </w:del>
          </w:p>
        </w:tc>
        <w:tc>
          <w:tcPr>
            <w:tcW w:w="1349" w:type="dxa"/>
            <w:tcBorders>
              <w:top w:val="nil"/>
              <w:left w:val="nil"/>
              <w:bottom w:val="single" w:sz="4" w:space="0" w:color="000000"/>
              <w:right w:val="single" w:sz="4" w:space="0" w:color="000000"/>
            </w:tcBorders>
            <w:shd w:val="clear" w:color="000000" w:fill="BDD7EE"/>
            <w:noWrap/>
            <w:vAlign w:val="bottom"/>
            <w:hideMark/>
          </w:tcPr>
          <w:p w14:paraId="67CF72FA" w14:textId="5A39E6FA" w:rsidR="00067C6D" w:rsidRPr="00F86424" w:rsidDel="002739DA" w:rsidRDefault="00067C6D" w:rsidP="003228B4">
            <w:pPr>
              <w:numPr>
                <w:ilvl w:val="0"/>
                <w:numId w:val="47"/>
              </w:numPr>
              <w:spacing w:after="0" w:line="240" w:lineRule="auto"/>
              <w:jc w:val="center"/>
              <w:rPr>
                <w:del w:id="4627" w:author="anna.resch88@gmail.com" w:date="2022-01-03T16:08:00Z"/>
                <w:rFonts w:asciiTheme="majorHAnsi" w:eastAsia="Times New Roman" w:hAnsiTheme="majorHAnsi" w:cstheme="majorHAnsi"/>
                <w:color w:val="000000"/>
                <w:lang w:val="en-US" w:eastAsia="de-DE"/>
                <w:rPrChange w:id="4628" w:author="anna.resch88@gmail.com" w:date="2022-01-04T09:34:00Z">
                  <w:rPr>
                    <w:del w:id="4629" w:author="anna.resch88@gmail.com" w:date="2022-01-03T16:08:00Z"/>
                    <w:rFonts w:asciiTheme="majorHAnsi" w:eastAsia="Times New Roman" w:hAnsiTheme="majorHAnsi" w:cstheme="majorHAnsi"/>
                    <w:color w:val="000000"/>
                    <w:lang w:eastAsia="de-DE"/>
                  </w:rPr>
                </w:rPrChange>
              </w:rPr>
            </w:pPr>
            <w:del w:id="4630" w:author="anna.resch88@gmail.com" w:date="2022-01-03T16:08:00Z">
              <w:r w:rsidRPr="00F86424" w:rsidDel="002739DA">
                <w:rPr>
                  <w:rFonts w:asciiTheme="majorHAnsi" w:eastAsia="Times New Roman" w:hAnsiTheme="majorHAnsi" w:cstheme="majorHAnsi"/>
                  <w:color w:val="000000"/>
                  <w:lang w:val="en-US" w:eastAsia="de-DE"/>
                  <w:rPrChange w:id="4631" w:author="anna.resch88@gmail.com" w:date="2022-01-04T09:34:00Z">
                    <w:rPr>
                      <w:rFonts w:asciiTheme="majorHAnsi" w:eastAsia="Times New Roman" w:hAnsiTheme="majorHAnsi" w:cstheme="majorHAnsi"/>
                      <w:color w:val="000000"/>
                      <w:lang w:eastAsia="de-DE"/>
                    </w:rPr>
                  </w:rPrChange>
                </w:rPr>
                <w:delText>11</w:delText>
              </w:r>
              <w:bookmarkStart w:id="4632" w:name="_Toc92186942"/>
              <w:bookmarkStart w:id="4633" w:name="_Toc92187634"/>
              <w:bookmarkStart w:id="4634" w:name="_Toc92188326"/>
              <w:bookmarkStart w:id="4635" w:name="_Toc92189016"/>
              <w:bookmarkStart w:id="4636" w:name="_Toc92189671"/>
              <w:bookmarkStart w:id="4637" w:name="_Toc92190327"/>
              <w:bookmarkStart w:id="4638" w:name="_Toc92190983"/>
              <w:bookmarkEnd w:id="4632"/>
              <w:bookmarkEnd w:id="4633"/>
              <w:bookmarkEnd w:id="4634"/>
              <w:bookmarkEnd w:id="4635"/>
              <w:bookmarkEnd w:id="4636"/>
              <w:bookmarkEnd w:id="4637"/>
              <w:bookmarkEnd w:id="4638"/>
            </w:del>
          </w:p>
        </w:tc>
        <w:tc>
          <w:tcPr>
            <w:tcW w:w="892" w:type="dxa"/>
            <w:tcBorders>
              <w:top w:val="nil"/>
              <w:left w:val="nil"/>
              <w:bottom w:val="single" w:sz="4" w:space="0" w:color="000000"/>
              <w:right w:val="single" w:sz="4" w:space="0" w:color="000000"/>
            </w:tcBorders>
            <w:shd w:val="clear" w:color="000000" w:fill="BDD7EE"/>
            <w:noWrap/>
            <w:vAlign w:val="bottom"/>
            <w:hideMark/>
          </w:tcPr>
          <w:p w14:paraId="1C7AC41A" w14:textId="28200212" w:rsidR="00067C6D" w:rsidRPr="00F86424" w:rsidDel="002739DA" w:rsidRDefault="00067C6D" w:rsidP="003228B4">
            <w:pPr>
              <w:numPr>
                <w:ilvl w:val="0"/>
                <w:numId w:val="47"/>
              </w:numPr>
              <w:spacing w:after="0" w:line="240" w:lineRule="auto"/>
              <w:jc w:val="center"/>
              <w:rPr>
                <w:del w:id="4639" w:author="anna.resch88@gmail.com" w:date="2022-01-03T16:08:00Z"/>
                <w:rFonts w:asciiTheme="majorHAnsi" w:eastAsia="Times New Roman" w:hAnsiTheme="majorHAnsi" w:cstheme="majorHAnsi"/>
                <w:color w:val="000000"/>
                <w:lang w:val="en-US" w:eastAsia="de-DE"/>
                <w:rPrChange w:id="4640" w:author="anna.resch88@gmail.com" w:date="2022-01-04T09:34:00Z">
                  <w:rPr>
                    <w:del w:id="4641" w:author="anna.resch88@gmail.com" w:date="2022-01-03T16:08:00Z"/>
                    <w:rFonts w:asciiTheme="majorHAnsi" w:eastAsia="Times New Roman" w:hAnsiTheme="majorHAnsi" w:cstheme="majorHAnsi"/>
                    <w:color w:val="000000"/>
                    <w:lang w:eastAsia="de-DE"/>
                  </w:rPr>
                </w:rPrChange>
              </w:rPr>
            </w:pPr>
            <w:del w:id="4642" w:author="anna.resch88@gmail.com" w:date="2022-01-03T16:08:00Z">
              <w:r w:rsidRPr="00F86424" w:rsidDel="002739DA">
                <w:rPr>
                  <w:rFonts w:asciiTheme="majorHAnsi" w:eastAsia="Times New Roman" w:hAnsiTheme="majorHAnsi" w:cstheme="majorHAnsi"/>
                  <w:color w:val="000000"/>
                  <w:lang w:val="en-US" w:eastAsia="de-DE"/>
                  <w:rPrChange w:id="4643" w:author="anna.resch88@gmail.com" w:date="2022-01-04T09:34:00Z">
                    <w:rPr>
                      <w:rFonts w:asciiTheme="majorHAnsi" w:eastAsia="Times New Roman" w:hAnsiTheme="majorHAnsi" w:cstheme="majorHAnsi"/>
                      <w:color w:val="000000"/>
                      <w:lang w:eastAsia="de-DE"/>
                    </w:rPr>
                  </w:rPrChange>
                </w:rPr>
                <w:delText>131.64</w:delText>
              </w:r>
              <w:bookmarkStart w:id="4644" w:name="_Toc92186943"/>
              <w:bookmarkStart w:id="4645" w:name="_Toc92187635"/>
              <w:bookmarkStart w:id="4646" w:name="_Toc92188327"/>
              <w:bookmarkStart w:id="4647" w:name="_Toc92189017"/>
              <w:bookmarkStart w:id="4648" w:name="_Toc92189672"/>
              <w:bookmarkStart w:id="4649" w:name="_Toc92190328"/>
              <w:bookmarkStart w:id="4650" w:name="_Toc92190984"/>
              <w:bookmarkEnd w:id="4644"/>
              <w:bookmarkEnd w:id="4645"/>
              <w:bookmarkEnd w:id="4646"/>
              <w:bookmarkEnd w:id="4647"/>
              <w:bookmarkEnd w:id="4648"/>
              <w:bookmarkEnd w:id="4649"/>
              <w:bookmarkEnd w:id="4650"/>
            </w:del>
          </w:p>
        </w:tc>
        <w:tc>
          <w:tcPr>
            <w:tcW w:w="743" w:type="dxa"/>
            <w:tcBorders>
              <w:top w:val="nil"/>
              <w:left w:val="nil"/>
              <w:bottom w:val="single" w:sz="4" w:space="0" w:color="000000"/>
              <w:right w:val="nil"/>
            </w:tcBorders>
            <w:shd w:val="clear" w:color="000000" w:fill="BDD7EE"/>
            <w:noWrap/>
            <w:vAlign w:val="bottom"/>
            <w:hideMark/>
          </w:tcPr>
          <w:p w14:paraId="2CC1E6C6" w14:textId="5EC8CD0C" w:rsidR="00067C6D" w:rsidRPr="00F86424" w:rsidDel="002739DA" w:rsidRDefault="00067C6D" w:rsidP="003228B4">
            <w:pPr>
              <w:numPr>
                <w:ilvl w:val="0"/>
                <w:numId w:val="47"/>
              </w:numPr>
              <w:spacing w:after="0" w:line="240" w:lineRule="auto"/>
              <w:jc w:val="center"/>
              <w:rPr>
                <w:del w:id="4651" w:author="anna.resch88@gmail.com" w:date="2022-01-03T16:08:00Z"/>
                <w:rFonts w:asciiTheme="majorHAnsi" w:eastAsia="Times New Roman" w:hAnsiTheme="majorHAnsi" w:cstheme="majorHAnsi"/>
                <w:color w:val="000000"/>
                <w:lang w:val="en-US" w:eastAsia="de-DE"/>
                <w:rPrChange w:id="4652" w:author="anna.resch88@gmail.com" w:date="2022-01-04T09:34:00Z">
                  <w:rPr>
                    <w:del w:id="4653" w:author="anna.resch88@gmail.com" w:date="2022-01-03T16:08:00Z"/>
                    <w:rFonts w:asciiTheme="majorHAnsi" w:eastAsia="Times New Roman" w:hAnsiTheme="majorHAnsi" w:cstheme="majorHAnsi"/>
                    <w:color w:val="000000"/>
                    <w:lang w:eastAsia="de-DE"/>
                  </w:rPr>
                </w:rPrChange>
              </w:rPr>
            </w:pPr>
            <w:del w:id="4654" w:author="anna.resch88@gmail.com" w:date="2022-01-03T16:08:00Z">
              <w:r w:rsidRPr="00F86424" w:rsidDel="002739DA">
                <w:rPr>
                  <w:rFonts w:asciiTheme="majorHAnsi" w:eastAsia="Times New Roman" w:hAnsiTheme="majorHAnsi" w:cstheme="majorHAnsi"/>
                  <w:color w:val="000000"/>
                  <w:lang w:val="en-US" w:eastAsia="de-DE"/>
                  <w:rPrChange w:id="4655" w:author="anna.resch88@gmail.com" w:date="2022-01-04T09:34:00Z">
                    <w:rPr>
                      <w:rFonts w:asciiTheme="majorHAnsi" w:eastAsia="Times New Roman" w:hAnsiTheme="majorHAnsi" w:cstheme="majorHAnsi"/>
                      <w:color w:val="000000"/>
                      <w:lang w:eastAsia="de-DE"/>
                    </w:rPr>
                  </w:rPrChange>
                </w:rPr>
                <w:delText>30.91</w:delText>
              </w:r>
              <w:bookmarkStart w:id="4656" w:name="_Toc92186944"/>
              <w:bookmarkStart w:id="4657" w:name="_Toc92187636"/>
              <w:bookmarkStart w:id="4658" w:name="_Toc92188328"/>
              <w:bookmarkStart w:id="4659" w:name="_Toc92189018"/>
              <w:bookmarkStart w:id="4660" w:name="_Toc92189673"/>
              <w:bookmarkStart w:id="4661" w:name="_Toc92190329"/>
              <w:bookmarkStart w:id="4662" w:name="_Toc92190985"/>
              <w:bookmarkEnd w:id="4656"/>
              <w:bookmarkEnd w:id="4657"/>
              <w:bookmarkEnd w:id="4658"/>
              <w:bookmarkEnd w:id="4659"/>
              <w:bookmarkEnd w:id="4660"/>
              <w:bookmarkEnd w:id="4661"/>
              <w:bookmarkEnd w:id="4662"/>
            </w:del>
          </w:p>
        </w:tc>
        <w:tc>
          <w:tcPr>
            <w:tcW w:w="989" w:type="dxa"/>
            <w:tcBorders>
              <w:top w:val="nil"/>
              <w:left w:val="single" w:sz="4" w:space="0" w:color="auto"/>
              <w:bottom w:val="single" w:sz="4" w:space="0" w:color="auto"/>
              <w:right w:val="single" w:sz="4" w:space="0" w:color="auto"/>
            </w:tcBorders>
            <w:shd w:val="clear" w:color="000000" w:fill="BDD7EE"/>
            <w:noWrap/>
            <w:vAlign w:val="bottom"/>
            <w:hideMark/>
          </w:tcPr>
          <w:p w14:paraId="25BEFECA" w14:textId="586F2FAE" w:rsidR="00067C6D" w:rsidRPr="00F86424" w:rsidDel="002739DA" w:rsidRDefault="00067C6D" w:rsidP="003228B4">
            <w:pPr>
              <w:numPr>
                <w:ilvl w:val="0"/>
                <w:numId w:val="47"/>
              </w:numPr>
              <w:spacing w:after="0" w:line="240" w:lineRule="auto"/>
              <w:jc w:val="center"/>
              <w:rPr>
                <w:del w:id="4663" w:author="anna.resch88@gmail.com" w:date="2022-01-03T16:08:00Z"/>
                <w:rFonts w:asciiTheme="majorHAnsi" w:eastAsia="Times New Roman" w:hAnsiTheme="majorHAnsi" w:cstheme="majorHAnsi"/>
                <w:color w:val="FFFFFF"/>
                <w:lang w:val="en-US" w:eastAsia="de-DE"/>
                <w:rPrChange w:id="4664" w:author="anna.resch88@gmail.com" w:date="2022-01-04T09:34:00Z">
                  <w:rPr>
                    <w:del w:id="4665" w:author="anna.resch88@gmail.com" w:date="2022-01-03T16:08:00Z"/>
                    <w:rFonts w:asciiTheme="majorHAnsi" w:eastAsia="Times New Roman" w:hAnsiTheme="majorHAnsi" w:cstheme="majorHAnsi"/>
                    <w:color w:val="FFFFFF"/>
                    <w:lang w:eastAsia="de-DE"/>
                  </w:rPr>
                </w:rPrChange>
              </w:rPr>
            </w:pPr>
            <w:bookmarkStart w:id="4666" w:name="_Toc92186945"/>
            <w:bookmarkStart w:id="4667" w:name="_Toc92187637"/>
            <w:bookmarkStart w:id="4668" w:name="_Toc92188329"/>
            <w:bookmarkStart w:id="4669" w:name="_Toc92189019"/>
            <w:bookmarkStart w:id="4670" w:name="_Toc92189674"/>
            <w:bookmarkStart w:id="4671" w:name="_Toc92190330"/>
            <w:bookmarkStart w:id="4672" w:name="_Toc92190986"/>
            <w:bookmarkEnd w:id="4666"/>
            <w:bookmarkEnd w:id="4667"/>
            <w:bookmarkEnd w:id="4668"/>
            <w:bookmarkEnd w:id="4669"/>
            <w:bookmarkEnd w:id="4670"/>
            <w:bookmarkEnd w:id="4671"/>
            <w:bookmarkEnd w:id="4672"/>
          </w:p>
        </w:tc>
        <w:tc>
          <w:tcPr>
            <w:tcW w:w="898" w:type="dxa"/>
            <w:tcBorders>
              <w:top w:val="nil"/>
              <w:left w:val="nil"/>
              <w:bottom w:val="single" w:sz="4" w:space="0" w:color="auto"/>
              <w:right w:val="single" w:sz="4" w:space="0" w:color="auto"/>
            </w:tcBorders>
            <w:shd w:val="clear" w:color="000000" w:fill="BDD7EE"/>
            <w:noWrap/>
            <w:vAlign w:val="bottom"/>
            <w:hideMark/>
          </w:tcPr>
          <w:p w14:paraId="2B416273" w14:textId="3C851CBF" w:rsidR="00067C6D" w:rsidRPr="00F86424" w:rsidDel="002739DA" w:rsidRDefault="00067C6D" w:rsidP="003228B4">
            <w:pPr>
              <w:numPr>
                <w:ilvl w:val="0"/>
                <w:numId w:val="47"/>
              </w:numPr>
              <w:spacing w:after="0" w:line="240" w:lineRule="auto"/>
              <w:jc w:val="center"/>
              <w:rPr>
                <w:del w:id="4673" w:author="anna.resch88@gmail.com" w:date="2022-01-03T16:08:00Z"/>
                <w:rFonts w:asciiTheme="majorHAnsi" w:eastAsia="Times New Roman" w:hAnsiTheme="majorHAnsi" w:cstheme="majorHAnsi"/>
                <w:color w:val="000000"/>
                <w:lang w:val="en-US" w:eastAsia="de-DE"/>
                <w:rPrChange w:id="4674" w:author="anna.resch88@gmail.com" w:date="2022-01-04T09:34:00Z">
                  <w:rPr>
                    <w:del w:id="4675" w:author="anna.resch88@gmail.com" w:date="2022-01-03T16:08:00Z"/>
                    <w:rFonts w:asciiTheme="majorHAnsi" w:eastAsia="Times New Roman" w:hAnsiTheme="majorHAnsi" w:cstheme="majorHAnsi"/>
                    <w:color w:val="000000"/>
                    <w:lang w:eastAsia="de-DE"/>
                  </w:rPr>
                </w:rPrChange>
              </w:rPr>
            </w:pPr>
            <w:bookmarkStart w:id="4676" w:name="_Toc92186946"/>
            <w:bookmarkStart w:id="4677" w:name="_Toc92187638"/>
            <w:bookmarkStart w:id="4678" w:name="_Toc92188330"/>
            <w:bookmarkStart w:id="4679" w:name="_Toc92189020"/>
            <w:bookmarkStart w:id="4680" w:name="_Toc92189675"/>
            <w:bookmarkStart w:id="4681" w:name="_Toc92190331"/>
            <w:bookmarkStart w:id="4682" w:name="_Toc92190987"/>
            <w:bookmarkEnd w:id="4676"/>
            <w:bookmarkEnd w:id="4677"/>
            <w:bookmarkEnd w:id="4678"/>
            <w:bookmarkEnd w:id="4679"/>
            <w:bookmarkEnd w:id="4680"/>
            <w:bookmarkEnd w:id="4681"/>
            <w:bookmarkEnd w:id="4682"/>
          </w:p>
        </w:tc>
        <w:bookmarkStart w:id="4683" w:name="_Toc92186947"/>
        <w:bookmarkStart w:id="4684" w:name="_Toc92187639"/>
        <w:bookmarkStart w:id="4685" w:name="_Toc92188331"/>
        <w:bookmarkStart w:id="4686" w:name="_Toc92189021"/>
        <w:bookmarkStart w:id="4687" w:name="_Toc92189676"/>
        <w:bookmarkStart w:id="4688" w:name="_Toc92190332"/>
        <w:bookmarkStart w:id="4689" w:name="_Toc92190988"/>
        <w:bookmarkEnd w:id="4683"/>
        <w:bookmarkEnd w:id="4684"/>
        <w:bookmarkEnd w:id="4685"/>
        <w:bookmarkEnd w:id="4686"/>
        <w:bookmarkEnd w:id="4687"/>
        <w:bookmarkEnd w:id="4688"/>
        <w:bookmarkEnd w:id="4689"/>
      </w:tr>
      <w:tr w:rsidR="00067C6D" w:rsidRPr="009E3BE9" w:rsidDel="002739DA" w14:paraId="18D6FC62" w14:textId="191A21E6" w:rsidTr="00D830B0">
        <w:trPr>
          <w:trHeight w:val="290"/>
          <w:del w:id="4690" w:author="anna.resch88@gmail.com" w:date="2022-01-03T16:08:00Z"/>
        </w:trPr>
        <w:tc>
          <w:tcPr>
            <w:tcW w:w="2620" w:type="dxa"/>
            <w:tcBorders>
              <w:top w:val="nil"/>
              <w:left w:val="nil"/>
              <w:bottom w:val="nil"/>
              <w:right w:val="nil"/>
            </w:tcBorders>
            <w:shd w:val="clear" w:color="auto" w:fill="auto"/>
            <w:noWrap/>
            <w:vAlign w:val="bottom"/>
            <w:hideMark/>
          </w:tcPr>
          <w:p w14:paraId="4641CDAC" w14:textId="51569C34" w:rsidR="00067C6D" w:rsidRPr="00F86424" w:rsidDel="002739DA" w:rsidRDefault="00067C6D" w:rsidP="003228B4">
            <w:pPr>
              <w:numPr>
                <w:ilvl w:val="0"/>
                <w:numId w:val="47"/>
              </w:numPr>
              <w:spacing w:after="0" w:line="240" w:lineRule="auto"/>
              <w:jc w:val="both"/>
              <w:rPr>
                <w:del w:id="4691" w:author="anna.resch88@gmail.com" w:date="2022-01-03T16:08:00Z"/>
                <w:rFonts w:asciiTheme="majorHAnsi" w:eastAsia="Times New Roman" w:hAnsiTheme="majorHAnsi" w:cstheme="majorHAnsi"/>
                <w:color w:val="000000"/>
                <w:lang w:val="en-US" w:eastAsia="de-DE"/>
                <w:rPrChange w:id="4692" w:author="anna.resch88@gmail.com" w:date="2022-01-04T09:34:00Z">
                  <w:rPr>
                    <w:del w:id="4693" w:author="anna.resch88@gmail.com" w:date="2022-01-03T16:08:00Z"/>
                    <w:rFonts w:asciiTheme="majorHAnsi" w:eastAsia="Times New Roman" w:hAnsiTheme="majorHAnsi" w:cstheme="majorHAnsi"/>
                    <w:color w:val="000000"/>
                    <w:lang w:eastAsia="de-DE"/>
                  </w:rPr>
                </w:rPrChange>
              </w:rPr>
            </w:pPr>
            <w:bookmarkStart w:id="4694" w:name="_Toc92186948"/>
            <w:bookmarkStart w:id="4695" w:name="_Toc92187640"/>
            <w:bookmarkStart w:id="4696" w:name="_Toc92188332"/>
            <w:bookmarkStart w:id="4697" w:name="_Toc92189022"/>
            <w:bookmarkStart w:id="4698" w:name="_Toc92189677"/>
            <w:bookmarkStart w:id="4699" w:name="_Toc92190333"/>
            <w:bookmarkStart w:id="4700" w:name="_Toc92190989"/>
            <w:bookmarkEnd w:id="4694"/>
            <w:bookmarkEnd w:id="4695"/>
            <w:bookmarkEnd w:id="4696"/>
            <w:bookmarkEnd w:id="4697"/>
            <w:bookmarkEnd w:id="4698"/>
            <w:bookmarkEnd w:id="4699"/>
            <w:bookmarkEnd w:id="4700"/>
          </w:p>
        </w:tc>
        <w:tc>
          <w:tcPr>
            <w:tcW w:w="859" w:type="dxa"/>
            <w:tcBorders>
              <w:top w:val="nil"/>
              <w:left w:val="nil"/>
              <w:bottom w:val="nil"/>
              <w:right w:val="nil"/>
            </w:tcBorders>
            <w:shd w:val="clear" w:color="auto" w:fill="auto"/>
            <w:noWrap/>
            <w:vAlign w:val="bottom"/>
            <w:hideMark/>
          </w:tcPr>
          <w:p w14:paraId="657C2636" w14:textId="02B36185" w:rsidR="00067C6D" w:rsidRPr="00F86424" w:rsidDel="002739DA" w:rsidRDefault="00067C6D" w:rsidP="003228B4">
            <w:pPr>
              <w:numPr>
                <w:ilvl w:val="0"/>
                <w:numId w:val="47"/>
              </w:numPr>
              <w:spacing w:after="0" w:line="240" w:lineRule="auto"/>
              <w:jc w:val="both"/>
              <w:rPr>
                <w:del w:id="4701" w:author="anna.resch88@gmail.com" w:date="2022-01-03T16:08:00Z"/>
                <w:rFonts w:asciiTheme="majorHAnsi" w:eastAsia="Times New Roman" w:hAnsiTheme="majorHAnsi" w:cstheme="majorHAnsi"/>
                <w:sz w:val="20"/>
                <w:szCs w:val="20"/>
                <w:lang w:val="en-US" w:eastAsia="de-DE"/>
                <w:rPrChange w:id="4702" w:author="anna.resch88@gmail.com" w:date="2022-01-04T09:34:00Z">
                  <w:rPr>
                    <w:del w:id="4703" w:author="anna.resch88@gmail.com" w:date="2022-01-03T16:08:00Z"/>
                    <w:rFonts w:asciiTheme="majorHAnsi" w:eastAsia="Times New Roman" w:hAnsiTheme="majorHAnsi" w:cstheme="majorHAnsi"/>
                    <w:sz w:val="20"/>
                    <w:szCs w:val="20"/>
                    <w:lang w:eastAsia="de-DE"/>
                  </w:rPr>
                </w:rPrChange>
              </w:rPr>
            </w:pPr>
            <w:bookmarkStart w:id="4704" w:name="_Toc92186949"/>
            <w:bookmarkStart w:id="4705" w:name="_Toc92187641"/>
            <w:bookmarkStart w:id="4706" w:name="_Toc92188333"/>
            <w:bookmarkStart w:id="4707" w:name="_Toc92189023"/>
            <w:bookmarkStart w:id="4708" w:name="_Toc92189678"/>
            <w:bookmarkStart w:id="4709" w:name="_Toc92190334"/>
            <w:bookmarkStart w:id="4710" w:name="_Toc92190990"/>
            <w:bookmarkEnd w:id="4704"/>
            <w:bookmarkEnd w:id="4705"/>
            <w:bookmarkEnd w:id="4706"/>
            <w:bookmarkEnd w:id="4707"/>
            <w:bookmarkEnd w:id="4708"/>
            <w:bookmarkEnd w:id="4709"/>
            <w:bookmarkEnd w:id="4710"/>
          </w:p>
        </w:tc>
        <w:tc>
          <w:tcPr>
            <w:tcW w:w="937" w:type="dxa"/>
            <w:tcBorders>
              <w:top w:val="nil"/>
              <w:left w:val="nil"/>
              <w:bottom w:val="nil"/>
              <w:right w:val="nil"/>
            </w:tcBorders>
            <w:shd w:val="clear" w:color="auto" w:fill="auto"/>
            <w:noWrap/>
            <w:vAlign w:val="bottom"/>
            <w:hideMark/>
          </w:tcPr>
          <w:p w14:paraId="66D2C094" w14:textId="36B0CAA3" w:rsidR="00067C6D" w:rsidRPr="00F86424" w:rsidDel="002739DA" w:rsidRDefault="00067C6D" w:rsidP="003228B4">
            <w:pPr>
              <w:numPr>
                <w:ilvl w:val="0"/>
                <w:numId w:val="47"/>
              </w:numPr>
              <w:spacing w:after="0" w:line="240" w:lineRule="auto"/>
              <w:jc w:val="both"/>
              <w:rPr>
                <w:del w:id="4711" w:author="anna.resch88@gmail.com" w:date="2022-01-03T16:08:00Z"/>
                <w:rFonts w:asciiTheme="majorHAnsi" w:eastAsia="Times New Roman" w:hAnsiTheme="majorHAnsi" w:cstheme="majorHAnsi"/>
                <w:sz w:val="20"/>
                <w:szCs w:val="20"/>
                <w:lang w:val="en-US" w:eastAsia="de-DE"/>
                <w:rPrChange w:id="4712" w:author="anna.resch88@gmail.com" w:date="2022-01-04T09:34:00Z">
                  <w:rPr>
                    <w:del w:id="4713" w:author="anna.resch88@gmail.com" w:date="2022-01-03T16:08:00Z"/>
                    <w:rFonts w:asciiTheme="majorHAnsi" w:eastAsia="Times New Roman" w:hAnsiTheme="majorHAnsi" w:cstheme="majorHAnsi"/>
                    <w:sz w:val="20"/>
                    <w:szCs w:val="20"/>
                    <w:lang w:eastAsia="de-DE"/>
                  </w:rPr>
                </w:rPrChange>
              </w:rPr>
            </w:pPr>
            <w:bookmarkStart w:id="4714" w:name="_Toc92186950"/>
            <w:bookmarkStart w:id="4715" w:name="_Toc92187642"/>
            <w:bookmarkStart w:id="4716" w:name="_Toc92188334"/>
            <w:bookmarkStart w:id="4717" w:name="_Toc92189024"/>
            <w:bookmarkStart w:id="4718" w:name="_Toc92189679"/>
            <w:bookmarkStart w:id="4719" w:name="_Toc92190335"/>
            <w:bookmarkStart w:id="4720" w:name="_Toc92190991"/>
            <w:bookmarkEnd w:id="4714"/>
            <w:bookmarkEnd w:id="4715"/>
            <w:bookmarkEnd w:id="4716"/>
            <w:bookmarkEnd w:id="4717"/>
            <w:bookmarkEnd w:id="4718"/>
            <w:bookmarkEnd w:id="4719"/>
            <w:bookmarkEnd w:id="4720"/>
          </w:p>
        </w:tc>
        <w:tc>
          <w:tcPr>
            <w:tcW w:w="952" w:type="dxa"/>
            <w:tcBorders>
              <w:top w:val="nil"/>
              <w:left w:val="nil"/>
              <w:bottom w:val="nil"/>
              <w:right w:val="nil"/>
            </w:tcBorders>
            <w:shd w:val="clear" w:color="auto" w:fill="auto"/>
            <w:noWrap/>
            <w:vAlign w:val="bottom"/>
            <w:hideMark/>
          </w:tcPr>
          <w:p w14:paraId="3E32DB3C" w14:textId="375AA636" w:rsidR="00067C6D" w:rsidRPr="00F86424" w:rsidDel="002739DA" w:rsidRDefault="00067C6D" w:rsidP="003228B4">
            <w:pPr>
              <w:numPr>
                <w:ilvl w:val="0"/>
                <w:numId w:val="47"/>
              </w:numPr>
              <w:spacing w:after="0" w:line="240" w:lineRule="auto"/>
              <w:jc w:val="both"/>
              <w:rPr>
                <w:del w:id="4721" w:author="anna.resch88@gmail.com" w:date="2022-01-03T16:08:00Z"/>
                <w:rFonts w:asciiTheme="majorHAnsi" w:eastAsia="Times New Roman" w:hAnsiTheme="majorHAnsi" w:cstheme="majorHAnsi"/>
                <w:sz w:val="20"/>
                <w:szCs w:val="20"/>
                <w:lang w:val="en-US" w:eastAsia="de-DE"/>
                <w:rPrChange w:id="4722" w:author="anna.resch88@gmail.com" w:date="2022-01-04T09:34:00Z">
                  <w:rPr>
                    <w:del w:id="4723" w:author="anna.resch88@gmail.com" w:date="2022-01-03T16:08:00Z"/>
                    <w:rFonts w:asciiTheme="majorHAnsi" w:eastAsia="Times New Roman" w:hAnsiTheme="majorHAnsi" w:cstheme="majorHAnsi"/>
                    <w:sz w:val="20"/>
                    <w:szCs w:val="20"/>
                    <w:lang w:eastAsia="de-DE"/>
                  </w:rPr>
                </w:rPrChange>
              </w:rPr>
            </w:pPr>
            <w:bookmarkStart w:id="4724" w:name="_Toc92186951"/>
            <w:bookmarkStart w:id="4725" w:name="_Toc92187643"/>
            <w:bookmarkStart w:id="4726" w:name="_Toc92188335"/>
            <w:bookmarkStart w:id="4727" w:name="_Toc92189025"/>
            <w:bookmarkStart w:id="4728" w:name="_Toc92189680"/>
            <w:bookmarkStart w:id="4729" w:name="_Toc92190336"/>
            <w:bookmarkStart w:id="4730" w:name="_Toc92190992"/>
            <w:bookmarkEnd w:id="4724"/>
            <w:bookmarkEnd w:id="4725"/>
            <w:bookmarkEnd w:id="4726"/>
            <w:bookmarkEnd w:id="4727"/>
            <w:bookmarkEnd w:id="4728"/>
            <w:bookmarkEnd w:id="4729"/>
            <w:bookmarkEnd w:id="4730"/>
          </w:p>
        </w:tc>
        <w:tc>
          <w:tcPr>
            <w:tcW w:w="1081" w:type="dxa"/>
            <w:tcBorders>
              <w:top w:val="nil"/>
              <w:left w:val="nil"/>
              <w:bottom w:val="nil"/>
              <w:right w:val="nil"/>
            </w:tcBorders>
            <w:shd w:val="clear" w:color="auto" w:fill="auto"/>
            <w:noWrap/>
            <w:vAlign w:val="bottom"/>
            <w:hideMark/>
          </w:tcPr>
          <w:p w14:paraId="40117519" w14:textId="2BA72BAD" w:rsidR="00067C6D" w:rsidRPr="00F86424" w:rsidDel="002739DA" w:rsidRDefault="00067C6D" w:rsidP="003228B4">
            <w:pPr>
              <w:numPr>
                <w:ilvl w:val="0"/>
                <w:numId w:val="47"/>
              </w:numPr>
              <w:spacing w:after="0" w:line="240" w:lineRule="auto"/>
              <w:jc w:val="both"/>
              <w:rPr>
                <w:del w:id="4731" w:author="anna.resch88@gmail.com" w:date="2022-01-03T16:08:00Z"/>
                <w:rFonts w:asciiTheme="majorHAnsi" w:eastAsia="Times New Roman" w:hAnsiTheme="majorHAnsi" w:cstheme="majorHAnsi"/>
                <w:sz w:val="20"/>
                <w:szCs w:val="20"/>
                <w:lang w:val="en-US" w:eastAsia="de-DE"/>
                <w:rPrChange w:id="4732" w:author="anna.resch88@gmail.com" w:date="2022-01-04T09:34:00Z">
                  <w:rPr>
                    <w:del w:id="4733" w:author="anna.resch88@gmail.com" w:date="2022-01-03T16:08:00Z"/>
                    <w:rFonts w:asciiTheme="majorHAnsi" w:eastAsia="Times New Roman" w:hAnsiTheme="majorHAnsi" w:cstheme="majorHAnsi"/>
                    <w:sz w:val="20"/>
                    <w:szCs w:val="20"/>
                    <w:lang w:eastAsia="de-DE"/>
                  </w:rPr>
                </w:rPrChange>
              </w:rPr>
            </w:pPr>
            <w:bookmarkStart w:id="4734" w:name="_Toc92186952"/>
            <w:bookmarkStart w:id="4735" w:name="_Toc92187644"/>
            <w:bookmarkStart w:id="4736" w:name="_Toc92188336"/>
            <w:bookmarkStart w:id="4737" w:name="_Toc92189026"/>
            <w:bookmarkStart w:id="4738" w:name="_Toc92189681"/>
            <w:bookmarkStart w:id="4739" w:name="_Toc92190337"/>
            <w:bookmarkStart w:id="4740" w:name="_Toc92190993"/>
            <w:bookmarkEnd w:id="4734"/>
            <w:bookmarkEnd w:id="4735"/>
            <w:bookmarkEnd w:id="4736"/>
            <w:bookmarkEnd w:id="4737"/>
            <w:bookmarkEnd w:id="4738"/>
            <w:bookmarkEnd w:id="4739"/>
            <w:bookmarkEnd w:id="4740"/>
          </w:p>
        </w:tc>
        <w:tc>
          <w:tcPr>
            <w:tcW w:w="1349" w:type="dxa"/>
            <w:tcBorders>
              <w:top w:val="nil"/>
              <w:left w:val="nil"/>
              <w:bottom w:val="nil"/>
              <w:right w:val="nil"/>
            </w:tcBorders>
            <w:shd w:val="clear" w:color="auto" w:fill="auto"/>
            <w:noWrap/>
            <w:vAlign w:val="bottom"/>
            <w:hideMark/>
          </w:tcPr>
          <w:p w14:paraId="78C613EC" w14:textId="47435F51" w:rsidR="00067C6D" w:rsidRPr="00F86424" w:rsidDel="002739DA" w:rsidRDefault="00067C6D" w:rsidP="003228B4">
            <w:pPr>
              <w:numPr>
                <w:ilvl w:val="0"/>
                <w:numId w:val="47"/>
              </w:numPr>
              <w:spacing w:after="0" w:line="240" w:lineRule="auto"/>
              <w:jc w:val="both"/>
              <w:rPr>
                <w:del w:id="4741" w:author="anna.resch88@gmail.com" w:date="2022-01-03T16:08:00Z"/>
                <w:rFonts w:asciiTheme="majorHAnsi" w:eastAsia="Times New Roman" w:hAnsiTheme="majorHAnsi" w:cstheme="majorHAnsi"/>
                <w:sz w:val="20"/>
                <w:szCs w:val="20"/>
                <w:lang w:val="en-US" w:eastAsia="de-DE"/>
                <w:rPrChange w:id="4742" w:author="anna.resch88@gmail.com" w:date="2022-01-04T09:34:00Z">
                  <w:rPr>
                    <w:del w:id="4743" w:author="anna.resch88@gmail.com" w:date="2022-01-03T16:08:00Z"/>
                    <w:rFonts w:asciiTheme="majorHAnsi" w:eastAsia="Times New Roman" w:hAnsiTheme="majorHAnsi" w:cstheme="majorHAnsi"/>
                    <w:sz w:val="20"/>
                    <w:szCs w:val="20"/>
                    <w:lang w:eastAsia="de-DE"/>
                  </w:rPr>
                </w:rPrChange>
              </w:rPr>
            </w:pPr>
            <w:bookmarkStart w:id="4744" w:name="_Toc92186953"/>
            <w:bookmarkStart w:id="4745" w:name="_Toc92187645"/>
            <w:bookmarkStart w:id="4746" w:name="_Toc92188337"/>
            <w:bookmarkStart w:id="4747" w:name="_Toc92189027"/>
            <w:bookmarkStart w:id="4748" w:name="_Toc92189682"/>
            <w:bookmarkStart w:id="4749" w:name="_Toc92190338"/>
            <w:bookmarkStart w:id="4750" w:name="_Toc92190994"/>
            <w:bookmarkEnd w:id="4744"/>
            <w:bookmarkEnd w:id="4745"/>
            <w:bookmarkEnd w:id="4746"/>
            <w:bookmarkEnd w:id="4747"/>
            <w:bookmarkEnd w:id="4748"/>
            <w:bookmarkEnd w:id="4749"/>
            <w:bookmarkEnd w:id="4750"/>
          </w:p>
        </w:tc>
        <w:tc>
          <w:tcPr>
            <w:tcW w:w="892" w:type="dxa"/>
            <w:tcBorders>
              <w:top w:val="nil"/>
              <w:left w:val="nil"/>
              <w:bottom w:val="nil"/>
              <w:right w:val="nil"/>
            </w:tcBorders>
            <w:shd w:val="clear" w:color="auto" w:fill="auto"/>
            <w:noWrap/>
            <w:vAlign w:val="bottom"/>
            <w:hideMark/>
          </w:tcPr>
          <w:p w14:paraId="61F74EC0" w14:textId="7EAC8D99" w:rsidR="00067C6D" w:rsidRPr="00F86424" w:rsidDel="002739DA" w:rsidRDefault="00067C6D" w:rsidP="003228B4">
            <w:pPr>
              <w:numPr>
                <w:ilvl w:val="0"/>
                <w:numId w:val="47"/>
              </w:numPr>
              <w:spacing w:after="0" w:line="240" w:lineRule="auto"/>
              <w:jc w:val="both"/>
              <w:rPr>
                <w:del w:id="4751" w:author="anna.resch88@gmail.com" w:date="2022-01-03T16:08:00Z"/>
                <w:rFonts w:asciiTheme="majorHAnsi" w:eastAsia="Times New Roman" w:hAnsiTheme="majorHAnsi" w:cstheme="majorHAnsi"/>
                <w:sz w:val="20"/>
                <w:szCs w:val="20"/>
                <w:lang w:val="en-US" w:eastAsia="de-DE"/>
                <w:rPrChange w:id="4752" w:author="anna.resch88@gmail.com" w:date="2022-01-04T09:34:00Z">
                  <w:rPr>
                    <w:del w:id="4753" w:author="anna.resch88@gmail.com" w:date="2022-01-03T16:08:00Z"/>
                    <w:rFonts w:asciiTheme="majorHAnsi" w:eastAsia="Times New Roman" w:hAnsiTheme="majorHAnsi" w:cstheme="majorHAnsi"/>
                    <w:sz w:val="20"/>
                    <w:szCs w:val="20"/>
                    <w:lang w:eastAsia="de-DE"/>
                  </w:rPr>
                </w:rPrChange>
              </w:rPr>
            </w:pPr>
            <w:bookmarkStart w:id="4754" w:name="_Toc92186954"/>
            <w:bookmarkStart w:id="4755" w:name="_Toc92187646"/>
            <w:bookmarkStart w:id="4756" w:name="_Toc92188338"/>
            <w:bookmarkStart w:id="4757" w:name="_Toc92189028"/>
            <w:bookmarkStart w:id="4758" w:name="_Toc92189683"/>
            <w:bookmarkStart w:id="4759" w:name="_Toc92190339"/>
            <w:bookmarkStart w:id="4760" w:name="_Toc92190995"/>
            <w:bookmarkEnd w:id="4754"/>
            <w:bookmarkEnd w:id="4755"/>
            <w:bookmarkEnd w:id="4756"/>
            <w:bookmarkEnd w:id="4757"/>
            <w:bookmarkEnd w:id="4758"/>
            <w:bookmarkEnd w:id="4759"/>
            <w:bookmarkEnd w:id="4760"/>
          </w:p>
        </w:tc>
        <w:tc>
          <w:tcPr>
            <w:tcW w:w="743" w:type="dxa"/>
            <w:tcBorders>
              <w:top w:val="nil"/>
              <w:left w:val="nil"/>
              <w:bottom w:val="nil"/>
              <w:right w:val="nil"/>
            </w:tcBorders>
            <w:shd w:val="clear" w:color="auto" w:fill="auto"/>
            <w:noWrap/>
            <w:vAlign w:val="bottom"/>
            <w:hideMark/>
          </w:tcPr>
          <w:p w14:paraId="67950C11" w14:textId="3CC12B5B" w:rsidR="00067C6D" w:rsidRPr="00F86424" w:rsidDel="002739DA" w:rsidRDefault="00067C6D" w:rsidP="003228B4">
            <w:pPr>
              <w:numPr>
                <w:ilvl w:val="0"/>
                <w:numId w:val="47"/>
              </w:numPr>
              <w:spacing w:after="0" w:line="240" w:lineRule="auto"/>
              <w:jc w:val="both"/>
              <w:rPr>
                <w:del w:id="4761" w:author="anna.resch88@gmail.com" w:date="2022-01-03T16:08:00Z"/>
                <w:rFonts w:asciiTheme="majorHAnsi" w:eastAsia="Times New Roman" w:hAnsiTheme="majorHAnsi" w:cstheme="majorHAnsi"/>
                <w:sz w:val="20"/>
                <w:szCs w:val="20"/>
                <w:lang w:val="en-US" w:eastAsia="de-DE"/>
                <w:rPrChange w:id="4762" w:author="anna.resch88@gmail.com" w:date="2022-01-04T09:34:00Z">
                  <w:rPr>
                    <w:del w:id="4763" w:author="anna.resch88@gmail.com" w:date="2022-01-03T16:08:00Z"/>
                    <w:rFonts w:asciiTheme="majorHAnsi" w:eastAsia="Times New Roman" w:hAnsiTheme="majorHAnsi" w:cstheme="majorHAnsi"/>
                    <w:sz w:val="20"/>
                    <w:szCs w:val="20"/>
                    <w:lang w:eastAsia="de-DE"/>
                  </w:rPr>
                </w:rPrChange>
              </w:rPr>
            </w:pPr>
            <w:bookmarkStart w:id="4764" w:name="_Toc92186955"/>
            <w:bookmarkStart w:id="4765" w:name="_Toc92187647"/>
            <w:bookmarkStart w:id="4766" w:name="_Toc92188339"/>
            <w:bookmarkStart w:id="4767" w:name="_Toc92189029"/>
            <w:bookmarkStart w:id="4768" w:name="_Toc92189684"/>
            <w:bookmarkStart w:id="4769" w:name="_Toc92190340"/>
            <w:bookmarkStart w:id="4770" w:name="_Toc92190996"/>
            <w:bookmarkEnd w:id="4764"/>
            <w:bookmarkEnd w:id="4765"/>
            <w:bookmarkEnd w:id="4766"/>
            <w:bookmarkEnd w:id="4767"/>
            <w:bookmarkEnd w:id="4768"/>
            <w:bookmarkEnd w:id="4769"/>
            <w:bookmarkEnd w:id="4770"/>
          </w:p>
        </w:tc>
        <w:tc>
          <w:tcPr>
            <w:tcW w:w="989" w:type="dxa"/>
            <w:tcBorders>
              <w:top w:val="nil"/>
              <w:left w:val="nil"/>
              <w:bottom w:val="nil"/>
              <w:right w:val="nil"/>
            </w:tcBorders>
            <w:shd w:val="clear" w:color="auto" w:fill="auto"/>
            <w:noWrap/>
            <w:vAlign w:val="bottom"/>
            <w:hideMark/>
          </w:tcPr>
          <w:p w14:paraId="5BFCCCBA" w14:textId="59A916CD" w:rsidR="00067C6D" w:rsidRPr="00F86424" w:rsidDel="002739DA" w:rsidRDefault="00067C6D" w:rsidP="003228B4">
            <w:pPr>
              <w:numPr>
                <w:ilvl w:val="0"/>
                <w:numId w:val="47"/>
              </w:numPr>
              <w:spacing w:after="0" w:line="240" w:lineRule="auto"/>
              <w:jc w:val="both"/>
              <w:rPr>
                <w:del w:id="4771" w:author="anna.resch88@gmail.com" w:date="2022-01-03T16:08:00Z"/>
                <w:rFonts w:asciiTheme="majorHAnsi" w:eastAsia="Times New Roman" w:hAnsiTheme="majorHAnsi" w:cstheme="majorHAnsi"/>
                <w:sz w:val="20"/>
                <w:szCs w:val="20"/>
                <w:lang w:val="en-US" w:eastAsia="de-DE"/>
                <w:rPrChange w:id="4772" w:author="anna.resch88@gmail.com" w:date="2022-01-04T09:34:00Z">
                  <w:rPr>
                    <w:del w:id="4773" w:author="anna.resch88@gmail.com" w:date="2022-01-03T16:08:00Z"/>
                    <w:rFonts w:asciiTheme="majorHAnsi" w:eastAsia="Times New Roman" w:hAnsiTheme="majorHAnsi" w:cstheme="majorHAnsi"/>
                    <w:sz w:val="20"/>
                    <w:szCs w:val="20"/>
                    <w:lang w:eastAsia="de-DE"/>
                  </w:rPr>
                </w:rPrChange>
              </w:rPr>
            </w:pPr>
            <w:bookmarkStart w:id="4774" w:name="_Toc92186956"/>
            <w:bookmarkStart w:id="4775" w:name="_Toc92187648"/>
            <w:bookmarkStart w:id="4776" w:name="_Toc92188340"/>
            <w:bookmarkStart w:id="4777" w:name="_Toc92189030"/>
            <w:bookmarkStart w:id="4778" w:name="_Toc92189685"/>
            <w:bookmarkStart w:id="4779" w:name="_Toc92190341"/>
            <w:bookmarkStart w:id="4780" w:name="_Toc92190997"/>
            <w:bookmarkEnd w:id="4774"/>
            <w:bookmarkEnd w:id="4775"/>
            <w:bookmarkEnd w:id="4776"/>
            <w:bookmarkEnd w:id="4777"/>
            <w:bookmarkEnd w:id="4778"/>
            <w:bookmarkEnd w:id="4779"/>
            <w:bookmarkEnd w:id="4780"/>
          </w:p>
        </w:tc>
        <w:tc>
          <w:tcPr>
            <w:tcW w:w="898" w:type="dxa"/>
            <w:tcBorders>
              <w:top w:val="nil"/>
              <w:left w:val="nil"/>
              <w:bottom w:val="nil"/>
              <w:right w:val="nil"/>
            </w:tcBorders>
            <w:shd w:val="clear" w:color="auto" w:fill="auto"/>
            <w:noWrap/>
            <w:vAlign w:val="bottom"/>
            <w:hideMark/>
          </w:tcPr>
          <w:p w14:paraId="0C46F2A3" w14:textId="46DCA105" w:rsidR="00067C6D" w:rsidRPr="00F86424" w:rsidDel="002739DA" w:rsidRDefault="00067C6D" w:rsidP="003228B4">
            <w:pPr>
              <w:numPr>
                <w:ilvl w:val="0"/>
                <w:numId w:val="47"/>
              </w:numPr>
              <w:spacing w:after="0" w:line="240" w:lineRule="auto"/>
              <w:jc w:val="both"/>
              <w:rPr>
                <w:del w:id="4781" w:author="anna.resch88@gmail.com" w:date="2022-01-03T16:08:00Z"/>
                <w:rFonts w:asciiTheme="majorHAnsi" w:eastAsia="Times New Roman" w:hAnsiTheme="majorHAnsi" w:cstheme="majorHAnsi"/>
                <w:sz w:val="20"/>
                <w:szCs w:val="20"/>
                <w:lang w:val="en-US" w:eastAsia="de-DE"/>
                <w:rPrChange w:id="4782" w:author="anna.resch88@gmail.com" w:date="2022-01-04T09:34:00Z">
                  <w:rPr>
                    <w:del w:id="4783" w:author="anna.resch88@gmail.com" w:date="2022-01-03T16:08:00Z"/>
                    <w:rFonts w:asciiTheme="majorHAnsi" w:eastAsia="Times New Roman" w:hAnsiTheme="majorHAnsi" w:cstheme="majorHAnsi"/>
                    <w:sz w:val="20"/>
                    <w:szCs w:val="20"/>
                    <w:lang w:eastAsia="de-DE"/>
                  </w:rPr>
                </w:rPrChange>
              </w:rPr>
            </w:pPr>
            <w:bookmarkStart w:id="4784" w:name="_Toc92186957"/>
            <w:bookmarkStart w:id="4785" w:name="_Toc92187649"/>
            <w:bookmarkStart w:id="4786" w:name="_Toc92188341"/>
            <w:bookmarkStart w:id="4787" w:name="_Toc92189031"/>
            <w:bookmarkStart w:id="4788" w:name="_Toc92189686"/>
            <w:bookmarkStart w:id="4789" w:name="_Toc92190342"/>
            <w:bookmarkStart w:id="4790" w:name="_Toc92190998"/>
            <w:bookmarkEnd w:id="4784"/>
            <w:bookmarkEnd w:id="4785"/>
            <w:bookmarkEnd w:id="4786"/>
            <w:bookmarkEnd w:id="4787"/>
            <w:bookmarkEnd w:id="4788"/>
            <w:bookmarkEnd w:id="4789"/>
            <w:bookmarkEnd w:id="4790"/>
          </w:p>
        </w:tc>
        <w:bookmarkStart w:id="4791" w:name="_Toc92186958"/>
        <w:bookmarkStart w:id="4792" w:name="_Toc92187650"/>
        <w:bookmarkStart w:id="4793" w:name="_Toc92188342"/>
        <w:bookmarkStart w:id="4794" w:name="_Toc92189032"/>
        <w:bookmarkStart w:id="4795" w:name="_Toc92189687"/>
        <w:bookmarkStart w:id="4796" w:name="_Toc92190343"/>
        <w:bookmarkStart w:id="4797" w:name="_Toc92190999"/>
        <w:bookmarkEnd w:id="4791"/>
        <w:bookmarkEnd w:id="4792"/>
        <w:bookmarkEnd w:id="4793"/>
        <w:bookmarkEnd w:id="4794"/>
        <w:bookmarkEnd w:id="4795"/>
        <w:bookmarkEnd w:id="4796"/>
        <w:bookmarkEnd w:id="4797"/>
      </w:tr>
      <w:tr w:rsidR="00067C6D" w:rsidRPr="009E3BE9" w:rsidDel="002739DA" w14:paraId="02184C74" w14:textId="3D0E3AFA" w:rsidTr="00D830B0">
        <w:trPr>
          <w:trHeight w:val="580"/>
          <w:del w:id="4798" w:author="anna.resch88@gmail.com" w:date="2022-01-03T16:08:00Z"/>
        </w:trPr>
        <w:tc>
          <w:tcPr>
            <w:tcW w:w="2620" w:type="dxa"/>
            <w:tcBorders>
              <w:top w:val="single" w:sz="4" w:space="0" w:color="000000"/>
              <w:left w:val="single" w:sz="4" w:space="0" w:color="000000"/>
              <w:bottom w:val="single" w:sz="4" w:space="0" w:color="000000"/>
              <w:right w:val="single" w:sz="4" w:space="0" w:color="000000"/>
            </w:tcBorders>
            <w:shd w:val="clear" w:color="000000" w:fill="FFF2CC"/>
            <w:vAlign w:val="bottom"/>
            <w:hideMark/>
          </w:tcPr>
          <w:p w14:paraId="0A9CF2AD" w14:textId="1AA46A62" w:rsidR="00067C6D" w:rsidRPr="00F86424" w:rsidDel="002739DA" w:rsidRDefault="00067C6D" w:rsidP="003228B4">
            <w:pPr>
              <w:numPr>
                <w:ilvl w:val="0"/>
                <w:numId w:val="47"/>
              </w:numPr>
              <w:spacing w:after="0" w:line="240" w:lineRule="auto"/>
              <w:jc w:val="both"/>
              <w:rPr>
                <w:del w:id="4799" w:author="anna.resch88@gmail.com" w:date="2022-01-03T16:08:00Z"/>
                <w:rFonts w:asciiTheme="majorHAnsi" w:eastAsia="Times New Roman" w:hAnsiTheme="majorHAnsi" w:cstheme="majorHAnsi"/>
                <w:color w:val="000000"/>
                <w:lang w:val="en-US" w:eastAsia="de-DE"/>
                <w:rPrChange w:id="4800" w:author="anna.resch88@gmail.com" w:date="2022-01-04T09:34:00Z">
                  <w:rPr>
                    <w:del w:id="4801" w:author="anna.resch88@gmail.com" w:date="2022-01-03T16:08:00Z"/>
                    <w:rFonts w:asciiTheme="majorHAnsi" w:eastAsia="Times New Roman" w:hAnsiTheme="majorHAnsi" w:cstheme="majorHAnsi"/>
                    <w:color w:val="000000"/>
                    <w:lang w:eastAsia="de-DE"/>
                  </w:rPr>
                </w:rPrChange>
              </w:rPr>
            </w:pPr>
            <w:del w:id="4802" w:author="anna.resch88@gmail.com" w:date="2022-01-03T16:08:00Z">
              <w:r w:rsidRPr="00F86424" w:rsidDel="002739DA">
                <w:rPr>
                  <w:rFonts w:asciiTheme="majorHAnsi" w:eastAsia="Times New Roman" w:hAnsiTheme="majorHAnsi" w:cstheme="majorHAnsi"/>
                  <w:color w:val="000000"/>
                  <w:lang w:val="en-US" w:eastAsia="de-DE"/>
                  <w:rPrChange w:id="4803" w:author="anna.resch88@gmail.com" w:date="2022-01-04T09:34:00Z">
                    <w:rPr>
                      <w:rFonts w:asciiTheme="majorHAnsi" w:eastAsia="Times New Roman" w:hAnsiTheme="majorHAnsi" w:cstheme="majorHAnsi"/>
                      <w:color w:val="000000"/>
                      <w:lang w:eastAsia="de-DE"/>
                    </w:rPr>
                  </w:rPrChange>
                </w:rPr>
                <w:delText xml:space="preserve">UV20U + UV40U, </w:delText>
              </w:r>
              <w:bookmarkStart w:id="4804" w:name="_Toc92186959"/>
              <w:bookmarkStart w:id="4805" w:name="_Toc92187651"/>
              <w:bookmarkStart w:id="4806" w:name="_Toc92188343"/>
              <w:bookmarkStart w:id="4807" w:name="_Toc92189033"/>
              <w:bookmarkStart w:id="4808" w:name="_Toc92189688"/>
              <w:bookmarkStart w:id="4809" w:name="_Toc92190344"/>
              <w:bookmarkStart w:id="4810" w:name="_Toc92191000"/>
              <w:bookmarkEnd w:id="4804"/>
              <w:bookmarkEnd w:id="4805"/>
              <w:bookmarkEnd w:id="4806"/>
              <w:bookmarkEnd w:id="4807"/>
              <w:bookmarkEnd w:id="4808"/>
              <w:bookmarkEnd w:id="4809"/>
              <w:bookmarkEnd w:id="4810"/>
            </w:del>
          </w:p>
          <w:p w14:paraId="42169DBB" w14:textId="68FC9734" w:rsidR="00067C6D" w:rsidRPr="00F86424" w:rsidDel="002739DA" w:rsidRDefault="00067C6D" w:rsidP="003228B4">
            <w:pPr>
              <w:numPr>
                <w:ilvl w:val="0"/>
                <w:numId w:val="47"/>
              </w:numPr>
              <w:spacing w:after="0" w:line="240" w:lineRule="auto"/>
              <w:jc w:val="both"/>
              <w:rPr>
                <w:del w:id="4811" w:author="anna.resch88@gmail.com" w:date="2022-01-03T16:08:00Z"/>
                <w:rFonts w:asciiTheme="majorHAnsi" w:eastAsia="Times New Roman" w:hAnsiTheme="majorHAnsi" w:cstheme="majorHAnsi"/>
                <w:color w:val="000000"/>
                <w:lang w:val="en-US" w:eastAsia="de-DE"/>
                <w:rPrChange w:id="4812" w:author="anna.resch88@gmail.com" w:date="2022-01-04T09:34:00Z">
                  <w:rPr>
                    <w:del w:id="4813" w:author="anna.resch88@gmail.com" w:date="2022-01-03T16:08:00Z"/>
                    <w:rFonts w:asciiTheme="majorHAnsi" w:eastAsia="Times New Roman" w:hAnsiTheme="majorHAnsi" w:cstheme="majorHAnsi"/>
                    <w:color w:val="000000"/>
                    <w:lang w:eastAsia="de-DE"/>
                  </w:rPr>
                </w:rPrChange>
              </w:rPr>
            </w:pPr>
            <w:del w:id="4814" w:author="anna.resch88@gmail.com" w:date="2022-01-03T16:08:00Z">
              <w:r w:rsidRPr="00F86424" w:rsidDel="002739DA">
                <w:rPr>
                  <w:rFonts w:asciiTheme="majorHAnsi" w:eastAsia="Times New Roman" w:hAnsiTheme="majorHAnsi" w:cstheme="majorHAnsi"/>
                  <w:color w:val="000000"/>
                  <w:lang w:val="en-US" w:eastAsia="de-DE"/>
                  <w:rPrChange w:id="4815" w:author="anna.resch88@gmail.com" w:date="2022-01-04T09:34:00Z">
                    <w:rPr>
                      <w:rFonts w:asciiTheme="majorHAnsi" w:eastAsia="Times New Roman" w:hAnsiTheme="majorHAnsi" w:cstheme="majorHAnsi"/>
                      <w:color w:val="000000"/>
                      <w:lang w:eastAsia="de-DE"/>
                    </w:rPr>
                  </w:rPrChange>
                </w:rPr>
                <w:delText>1:1, sample 1</w:delText>
              </w:r>
              <w:bookmarkStart w:id="4816" w:name="_Toc92186960"/>
              <w:bookmarkStart w:id="4817" w:name="_Toc92187652"/>
              <w:bookmarkStart w:id="4818" w:name="_Toc92188344"/>
              <w:bookmarkStart w:id="4819" w:name="_Toc92189034"/>
              <w:bookmarkStart w:id="4820" w:name="_Toc92189689"/>
              <w:bookmarkStart w:id="4821" w:name="_Toc92190345"/>
              <w:bookmarkStart w:id="4822" w:name="_Toc92191001"/>
              <w:bookmarkEnd w:id="4816"/>
              <w:bookmarkEnd w:id="4817"/>
              <w:bookmarkEnd w:id="4818"/>
              <w:bookmarkEnd w:id="4819"/>
              <w:bookmarkEnd w:id="4820"/>
              <w:bookmarkEnd w:id="4821"/>
              <w:bookmarkEnd w:id="4822"/>
            </w:del>
          </w:p>
        </w:tc>
        <w:tc>
          <w:tcPr>
            <w:tcW w:w="859" w:type="dxa"/>
            <w:tcBorders>
              <w:top w:val="single" w:sz="4" w:space="0" w:color="000000"/>
              <w:left w:val="nil"/>
              <w:bottom w:val="single" w:sz="4" w:space="0" w:color="000000"/>
              <w:right w:val="single" w:sz="4" w:space="0" w:color="000000"/>
            </w:tcBorders>
            <w:shd w:val="clear" w:color="000000" w:fill="FFF2CC"/>
            <w:noWrap/>
            <w:vAlign w:val="bottom"/>
            <w:hideMark/>
          </w:tcPr>
          <w:p w14:paraId="78ADE253" w14:textId="153855D3" w:rsidR="00067C6D" w:rsidRPr="00F86424" w:rsidDel="002739DA" w:rsidRDefault="00067C6D" w:rsidP="003228B4">
            <w:pPr>
              <w:numPr>
                <w:ilvl w:val="0"/>
                <w:numId w:val="47"/>
              </w:numPr>
              <w:spacing w:after="0" w:line="240" w:lineRule="auto"/>
              <w:jc w:val="center"/>
              <w:rPr>
                <w:del w:id="4823" w:author="anna.resch88@gmail.com" w:date="2022-01-03T16:08:00Z"/>
                <w:rFonts w:asciiTheme="majorHAnsi" w:eastAsia="Times New Roman" w:hAnsiTheme="majorHAnsi" w:cstheme="majorHAnsi"/>
                <w:color w:val="000000"/>
                <w:lang w:val="en-US" w:eastAsia="de-DE"/>
                <w:rPrChange w:id="4824" w:author="anna.resch88@gmail.com" w:date="2022-01-04T09:34:00Z">
                  <w:rPr>
                    <w:del w:id="4825" w:author="anna.resch88@gmail.com" w:date="2022-01-03T16:08:00Z"/>
                    <w:rFonts w:asciiTheme="majorHAnsi" w:eastAsia="Times New Roman" w:hAnsiTheme="majorHAnsi" w:cstheme="majorHAnsi"/>
                    <w:color w:val="000000"/>
                    <w:lang w:eastAsia="de-DE"/>
                  </w:rPr>
                </w:rPrChange>
              </w:rPr>
            </w:pPr>
            <w:del w:id="4826" w:author="anna.resch88@gmail.com" w:date="2022-01-03T16:08:00Z">
              <w:r w:rsidRPr="00F86424" w:rsidDel="002739DA">
                <w:rPr>
                  <w:rFonts w:asciiTheme="majorHAnsi" w:eastAsia="Times New Roman" w:hAnsiTheme="majorHAnsi" w:cstheme="majorHAnsi"/>
                  <w:color w:val="000000"/>
                  <w:lang w:val="en-US" w:eastAsia="de-DE"/>
                  <w:rPrChange w:id="4827" w:author="anna.resch88@gmail.com" w:date="2022-01-04T09:34:00Z">
                    <w:rPr>
                      <w:rFonts w:asciiTheme="majorHAnsi" w:eastAsia="Times New Roman" w:hAnsiTheme="majorHAnsi" w:cstheme="majorHAnsi"/>
                      <w:color w:val="000000"/>
                      <w:lang w:eastAsia="de-DE"/>
                    </w:rPr>
                  </w:rPrChange>
                </w:rPr>
                <w:delText>20%</w:delText>
              </w:r>
              <w:bookmarkStart w:id="4828" w:name="_Toc92186961"/>
              <w:bookmarkStart w:id="4829" w:name="_Toc92187653"/>
              <w:bookmarkStart w:id="4830" w:name="_Toc92188345"/>
              <w:bookmarkStart w:id="4831" w:name="_Toc92189035"/>
              <w:bookmarkStart w:id="4832" w:name="_Toc92189690"/>
              <w:bookmarkStart w:id="4833" w:name="_Toc92190346"/>
              <w:bookmarkStart w:id="4834" w:name="_Toc92191002"/>
              <w:bookmarkEnd w:id="4828"/>
              <w:bookmarkEnd w:id="4829"/>
              <w:bookmarkEnd w:id="4830"/>
              <w:bookmarkEnd w:id="4831"/>
              <w:bookmarkEnd w:id="4832"/>
              <w:bookmarkEnd w:id="4833"/>
              <w:bookmarkEnd w:id="4834"/>
            </w:del>
          </w:p>
        </w:tc>
        <w:tc>
          <w:tcPr>
            <w:tcW w:w="937" w:type="dxa"/>
            <w:tcBorders>
              <w:top w:val="single" w:sz="4" w:space="0" w:color="000000"/>
              <w:left w:val="nil"/>
              <w:bottom w:val="single" w:sz="4" w:space="0" w:color="000000"/>
              <w:right w:val="single" w:sz="4" w:space="0" w:color="000000"/>
            </w:tcBorders>
            <w:shd w:val="clear" w:color="000000" w:fill="FFF2CC"/>
            <w:noWrap/>
            <w:vAlign w:val="bottom"/>
            <w:hideMark/>
          </w:tcPr>
          <w:p w14:paraId="41D090B9" w14:textId="396769C1" w:rsidR="00067C6D" w:rsidRPr="00F86424" w:rsidDel="002739DA" w:rsidRDefault="00067C6D" w:rsidP="003228B4">
            <w:pPr>
              <w:numPr>
                <w:ilvl w:val="0"/>
                <w:numId w:val="47"/>
              </w:numPr>
              <w:spacing w:after="0" w:line="240" w:lineRule="auto"/>
              <w:jc w:val="center"/>
              <w:rPr>
                <w:del w:id="4835" w:author="anna.resch88@gmail.com" w:date="2022-01-03T16:08:00Z"/>
                <w:rFonts w:asciiTheme="majorHAnsi" w:eastAsia="Times New Roman" w:hAnsiTheme="majorHAnsi" w:cstheme="majorHAnsi"/>
                <w:color w:val="000000"/>
                <w:lang w:val="en-US" w:eastAsia="de-DE"/>
                <w:rPrChange w:id="4836" w:author="anna.resch88@gmail.com" w:date="2022-01-04T09:34:00Z">
                  <w:rPr>
                    <w:del w:id="4837" w:author="anna.resch88@gmail.com" w:date="2022-01-03T16:08:00Z"/>
                    <w:rFonts w:asciiTheme="majorHAnsi" w:eastAsia="Times New Roman" w:hAnsiTheme="majorHAnsi" w:cstheme="majorHAnsi"/>
                    <w:color w:val="000000"/>
                    <w:lang w:eastAsia="de-DE"/>
                  </w:rPr>
                </w:rPrChange>
              </w:rPr>
            </w:pPr>
            <w:del w:id="4838" w:author="anna.resch88@gmail.com" w:date="2022-01-03T16:08:00Z">
              <w:r w:rsidRPr="00F86424" w:rsidDel="002739DA">
                <w:rPr>
                  <w:rFonts w:asciiTheme="majorHAnsi" w:eastAsia="Times New Roman" w:hAnsiTheme="majorHAnsi" w:cstheme="majorHAnsi"/>
                  <w:color w:val="000000"/>
                  <w:lang w:val="en-US" w:eastAsia="de-DE"/>
                  <w:rPrChange w:id="4839" w:author="anna.resch88@gmail.com" w:date="2022-01-04T09:34:00Z">
                    <w:rPr>
                      <w:rFonts w:asciiTheme="majorHAnsi" w:eastAsia="Times New Roman" w:hAnsiTheme="majorHAnsi" w:cstheme="majorHAnsi"/>
                      <w:color w:val="000000"/>
                      <w:lang w:eastAsia="de-DE"/>
                    </w:rPr>
                  </w:rPrChange>
                </w:rPr>
                <w:delText>water</w:delText>
              </w:r>
              <w:bookmarkStart w:id="4840" w:name="_Toc92186962"/>
              <w:bookmarkStart w:id="4841" w:name="_Toc92187654"/>
              <w:bookmarkStart w:id="4842" w:name="_Toc92188346"/>
              <w:bookmarkStart w:id="4843" w:name="_Toc92189036"/>
              <w:bookmarkStart w:id="4844" w:name="_Toc92189691"/>
              <w:bookmarkStart w:id="4845" w:name="_Toc92190347"/>
              <w:bookmarkStart w:id="4846" w:name="_Toc92191003"/>
              <w:bookmarkEnd w:id="4840"/>
              <w:bookmarkEnd w:id="4841"/>
              <w:bookmarkEnd w:id="4842"/>
              <w:bookmarkEnd w:id="4843"/>
              <w:bookmarkEnd w:id="4844"/>
              <w:bookmarkEnd w:id="4845"/>
              <w:bookmarkEnd w:id="4846"/>
            </w:del>
          </w:p>
        </w:tc>
        <w:tc>
          <w:tcPr>
            <w:tcW w:w="952" w:type="dxa"/>
            <w:tcBorders>
              <w:top w:val="single" w:sz="4" w:space="0" w:color="000000"/>
              <w:left w:val="nil"/>
              <w:bottom w:val="single" w:sz="4" w:space="0" w:color="000000"/>
              <w:right w:val="single" w:sz="4" w:space="0" w:color="000000"/>
            </w:tcBorders>
            <w:shd w:val="clear" w:color="000000" w:fill="FFF2CC"/>
            <w:noWrap/>
            <w:vAlign w:val="bottom"/>
            <w:hideMark/>
          </w:tcPr>
          <w:p w14:paraId="794CEBBC" w14:textId="6FAE34A9" w:rsidR="00067C6D" w:rsidRPr="00F86424" w:rsidDel="002739DA" w:rsidRDefault="00067C6D" w:rsidP="003228B4">
            <w:pPr>
              <w:numPr>
                <w:ilvl w:val="0"/>
                <w:numId w:val="47"/>
              </w:numPr>
              <w:spacing w:after="0" w:line="240" w:lineRule="auto"/>
              <w:jc w:val="center"/>
              <w:rPr>
                <w:del w:id="4847" w:author="anna.resch88@gmail.com" w:date="2022-01-03T16:08:00Z"/>
                <w:rFonts w:asciiTheme="majorHAnsi" w:eastAsia="Times New Roman" w:hAnsiTheme="majorHAnsi" w:cstheme="majorHAnsi"/>
                <w:color w:val="000000"/>
                <w:lang w:val="en-US" w:eastAsia="de-DE"/>
                <w:rPrChange w:id="4848" w:author="anna.resch88@gmail.com" w:date="2022-01-04T09:34:00Z">
                  <w:rPr>
                    <w:del w:id="4849" w:author="anna.resch88@gmail.com" w:date="2022-01-03T16:08:00Z"/>
                    <w:rFonts w:asciiTheme="majorHAnsi" w:eastAsia="Times New Roman" w:hAnsiTheme="majorHAnsi" w:cstheme="majorHAnsi"/>
                    <w:color w:val="000000"/>
                    <w:lang w:eastAsia="de-DE"/>
                  </w:rPr>
                </w:rPrChange>
              </w:rPr>
            </w:pPr>
            <w:del w:id="4850" w:author="anna.resch88@gmail.com" w:date="2022-01-03T16:08:00Z">
              <w:r w:rsidRPr="00F86424" w:rsidDel="002739DA">
                <w:rPr>
                  <w:rFonts w:asciiTheme="majorHAnsi" w:eastAsia="Times New Roman" w:hAnsiTheme="majorHAnsi" w:cstheme="majorHAnsi"/>
                  <w:color w:val="000000"/>
                  <w:lang w:val="en-US" w:eastAsia="de-DE"/>
                  <w:rPrChange w:id="4851" w:author="anna.resch88@gmail.com" w:date="2022-01-04T09:34:00Z">
                    <w:rPr>
                      <w:rFonts w:asciiTheme="majorHAnsi" w:eastAsia="Times New Roman" w:hAnsiTheme="majorHAnsi" w:cstheme="majorHAnsi"/>
                      <w:color w:val="000000"/>
                      <w:lang w:eastAsia="de-DE"/>
                    </w:rPr>
                  </w:rPrChange>
                </w:rPr>
                <w:delText>RF</w:delText>
              </w:r>
              <w:bookmarkStart w:id="4852" w:name="_Toc92186963"/>
              <w:bookmarkStart w:id="4853" w:name="_Toc92187655"/>
              <w:bookmarkStart w:id="4854" w:name="_Toc92188347"/>
              <w:bookmarkStart w:id="4855" w:name="_Toc92189037"/>
              <w:bookmarkStart w:id="4856" w:name="_Toc92189692"/>
              <w:bookmarkStart w:id="4857" w:name="_Toc92190348"/>
              <w:bookmarkStart w:id="4858" w:name="_Toc92191004"/>
              <w:bookmarkEnd w:id="4852"/>
              <w:bookmarkEnd w:id="4853"/>
              <w:bookmarkEnd w:id="4854"/>
              <w:bookmarkEnd w:id="4855"/>
              <w:bookmarkEnd w:id="4856"/>
              <w:bookmarkEnd w:id="4857"/>
              <w:bookmarkEnd w:id="4858"/>
            </w:del>
          </w:p>
        </w:tc>
        <w:tc>
          <w:tcPr>
            <w:tcW w:w="1081" w:type="dxa"/>
            <w:tcBorders>
              <w:top w:val="single" w:sz="4" w:space="0" w:color="000000"/>
              <w:left w:val="nil"/>
              <w:bottom w:val="single" w:sz="4" w:space="0" w:color="000000"/>
              <w:right w:val="single" w:sz="4" w:space="0" w:color="000000"/>
            </w:tcBorders>
            <w:shd w:val="clear" w:color="000000" w:fill="FFF2CC"/>
            <w:noWrap/>
            <w:vAlign w:val="bottom"/>
            <w:hideMark/>
          </w:tcPr>
          <w:p w14:paraId="16FC8608" w14:textId="407E5B0D" w:rsidR="00067C6D" w:rsidRPr="00F86424" w:rsidDel="002739DA" w:rsidRDefault="00067C6D" w:rsidP="003228B4">
            <w:pPr>
              <w:numPr>
                <w:ilvl w:val="0"/>
                <w:numId w:val="47"/>
              </w:numPr>
              <w:spacing w:after="0" w:line="240" w:lineRule="auto"/>
              <w:jc w:val="center"/>
              <w:rPr>
                <w:del w:id="4859" w:author="anna.resch88@gmail.com" w:date="2022-01-03T16:08:00Z"/>
                <w:rFonts w:asciiTheme="majorHAnsi" w:eastAsia="Times New Roman" w:hAnsiTheme="majorHAnsi" w:cstheme="majorHAnsi"/>
                <w:color w:val="000000"/>
                <w:lang w:val="en-US" w:eastAsia="de-DE"/>
                <w:rPrChange w:id="4860" w:author="anna.resch88@gmail.com" w:date="2022-01-04T09:34:00Z">
                  <w:rPr>
                    <w:del w:id="4861" w:author="anna.resch88@gmail.com" w:date="2022-01-03T16:08:00Z"/>
                    <w:rFonts w:asciiTheme="majorHAnsi" w:eastAsia="Times New Roman" w:hAnsiTheme="majorHAnsi" w:cstheme="majorHAnsi"/>
                    <w:color w:val="000000"/>
                    <w:lang w:eastAsia="de-DE"/>
                  </w:rPr>
                </w:rPrChange>
              </w:rPr>
            </w:pPr>
            <w:del w:id="4862" w:author="anna.resch88@gmail.com" w:date="2022-01-03T16:08:00Z">
              <w:r w:rsidRPr="00F86424" w:rsidDel="002739DA">
                <w:rPr>
                  <w:rFonts w:asciiTheme="majorHAnsi" w:eastAsia="Times New Roman" w:hAnsiTheme="majorHAnsi" w:cstheme="majorHAnsi"/>
                  <w:color w:val="000000"/>
                  <w:lang w:val="en-US" w:eastAsia="de-DE"/>
                  <w:rPrChange w:id="4863" w:author="anna.resch88@gmail.com" w:date="2022-01-04T09:34:00Z">
                    <w:rPr>
                      <w:rFonts w:asciiTheme="majorHAnsi" w:eastAsia="Times New Roman" w:hAnsiTheme="majorHAnsi" w:cstheme="majorHAnsi"/>
                      <w:color w:val="000000"/>
                      <w:lang w:eastAsia="de-DE"/>
                    </w:rPr>
                  </w:rPrChange>
                </w:rPr>
                <w:delText>25.4</w:delText>
              </w:r>
              <w:bookmarkStart w:id="4864" w:name="_Toc92186964"/>
              <w:bookmarkStart w:id="4865" w:name="_Toc92187656"/>
              <w:bookmarkStart w:id="4866" w:name="_Toc92188348"/>
              <w:bookmarkStart w:id="4867" w:name="_Toc92189038"/>
              <w:bookmarkStart w:id="4868" w:name="_Toc92189693"/>
              <w:bookmarkStart w:id="4869" w:name="_Toc92190349"/>
              <w:bookmarkStart w:id="4870" w:name="_Toc92191005"/>
              <w:bookmarkEnd w:id="4864"/>
              <w:bookmarkEnd w:id="4865"/>
              <w:bookmarkEnd w:id="4866"/>
              <w:bookmarkEnd w:id="4867"/>
              <w:bookmarkEnd w:id="4868"/>
              <w:bookmarkEnd w:id="4869"/>
              <w:bookmarkEnd w:id="4870"/>
            </w:del>
          </w:p>
        </w:tc>
        <w:tc>
          <w:tcPr>
            <w:tcW w:w="1349" w:type="dxa"/>
            <w:tcBorders>
              <w:top w:val="single" w:sz="4" w:space="0" w:color="000000"/>
              <w:left w:val="nil"/>
              <w:bottom w:val="single" w:sz="4" w:space="0" w:color="000000"/>
              <w:right w:val="single" w:sz="4" w:space="0" w:color="000000"/>
            </w:tcBorders>
            <w:shd w:val="clear" w:color="000000" w:fill="FFF2CC"/>
            <w:noWrap/>
            <w:vAlign w:val="bottom"/>
            <w:hideMark/>
          </w:tcPr>
          <w:p w14:paraId="70AEA8C3" w14:textId="728B1C5A" w:rsidR="00067C6D" w:rsidRPr="00F86424" w:rsidDel="002739DA" w:rsidRDefault="00067C6D" w:rsidP="003228B4">
            <w:pPr>
              <w:numPr>
                <w:ilvl w:val="0"/>
                <w:numId w:val="47"/>
              </w:numPr>
              <w:spacing w:after="0" w:line="240" w:lineRule="auto"/>
              <w:jc w:val="center"/>
              <w:rPr>
                <w:del w:id="4871" w:author="anna.resch88@gmail.com" w:date="2022-01-03T16:08:00Z"/>
                <w:rFonts w:asciiTheme="majorHAnsi" w:eastAsia="Times New Roman" w:hAnsiTheme="majorHAnsi" w:cstheme="majorHAnsi"/>
                <w:color w:val="000000"/>
                <w:lang w:val="en-US" w:eastAsia="de-DE"/>
                <w:rPrChange w:id="4872" w:author="anna.resch88@gmail.com" w:date="2022-01-04T09:34:00Z">
                  <w:rPr>
                    <w:del w:id="4873" w:author="anna.resch88@gmail.com" w:date="2022-01-03T16:08:00Z"/>
                    <w:rFonts w:asciiTheme="majorHAnsi" w:eastAsia="Times New Roman" w:hAnsiTheme="majorHAnsi" w:cstheme="majorHAnsi"/>
                    <w:color w:val="000000"/>
                    <w:lang w:eastAsia="de-DE"/>
                  </w:rPr>
                </w:rPrChange>
              </w:rPr>
            </w:pPr>
            <w:del w:id="4874" w:author="anna.resch88@gmail.com" w:date="2022-01-03T16:08:00Z">
              <w:r w:rsidRPr="00F86424" w:rsidDel="002739DA">
                <w:rPr>
                  <w:rFonts w:asciiTheme="majorHAnsi" w:eastAsia="Times New Roman" w:hAnsiTheme="majorHAnsi" w:cstheme="majorHAnsi"/>
                  <w:color w:val="000000"/>
                  <w:lang w:val="en-US" w:eastAsia="de-DE"/>
                  <w:rPrChange w:id="4875" w:author="anna.resch88@gmail.com" w:date="2022-01-04T09:34:00Z">
                    <w:rPr>
                      <w:rFonts w:asciiTheme="majorHAnsi" w:eastAsia="Times New Roman" w:hAnsiTheme="majorHAnsi" w:cstheme="majorHAnsi"/>
                      <w:color w:val="000000"/>
                      <w:lang w:eastAsia="de-DE"/>
                    </w:rPr>
                  </w:rPrChange>
                </w:rPr>
                <w:delText>15</w:delText>
              </w:r>
              <w:bookmarkStart w:id="4876" w:name="_Toc92186965"/>
              <w:bookmarkStart w:id="4877" w:name="_Toc92187657"/>
              <w:bookmarkStart w:id="4878" w:name="_Toc92188349"/>
              <w:bookmarkStart w:id="4879" w:name="_Toc92189039"/>
              <w:bookmarkStart w:id="4880" w:name="_Toc92189694"/>
              <w:bookmarkStart w:id="4881" w:name="_Toc92190350"/>
              <w:bookmarkStart w:id="4882" w:name="_Toc92191006"/>
              <w:bookmarkEnd w:id="4876"/>
              <w:bookmarkEnd w:id="4877"/>
              <w:bookmarkEnd w:id="4878"/>
              <w:bookmarkEnd w:id="4879"/>
              <w:bookmarkEnd w:id="4880"/>
              <w:bookmarkEnd w:id="4881"/>
              <w:bookmarkEnd w:id="4882"/>
            </w:del>
          </w:p>
        </w:tc>
        <w:tc>
          <w:tcPr>
            <w:tcW w:w="892" w:type="dxa"/>
            <w:tcBorders>
              <w:top w:val="single" w:sz="4" w:space="0" w:color="000000"/>
              <w:left w:val="nil"/>
              <w:bottom w:val="single" w:sz="4" w:space="0" w:color="000000"/>
              <w:right w:val="single" w:sz="4" w:space="0" w:color="000000"/>
            </w:tcBorders>
            <w:shd w:val="clear" w:color="000000" w:fill="FFF2CC"/>
            <w:noWrap/>
            <w:vAlign w:val="bottom"/>
            <w:hideMark/>
          </w:tcPr>
          <w:p w14:paraId="778D2218" w14:textId="69BF29DA" w:rsidR="00067C6D" w:rsidRPr="00F86424" w:rsidDel="002739DA" w:rsidRDefault="00067C6D" w:rsidP="003228B4">
            <w:pPr>
              <w:numPr>
                <w:ilvl w:val="0"/>
                <w:numId w:val="47"/>
              </w:numPr>
              <w:spacing w:after="0" w:line="240" w:lineRule="auto"/>
              <w:jc w:val="center"/>
              <w:rPr>
                <w:del w:id="4883" w:author="anna.resch88@gmail.com" w:date="2022-01-03T16:08:00Z"/>
                <w:rFonts w:asciiTheme="majorHAnsi" w:eastAsia="Times New Roman" w:hAnsiTheme="majorHAnsi" w:cstheme="majorHAnsi"/>
                <w:color w:val="000000"/>
                <w:lang w:val="en-US" w:eastAsia="de-DE"/>
                <w:rPrChange w:id="4884" w:author="anna.resch88@gmail.com" w:date="2022-01-04T09:34:00Z">
                  <w:rPr>
                    <w:del w:id="4885" w:author="anna.resch88@gmail.com" w:date="2022-01-03T16:08:00Z"/>
                    <w:rFonts w:asciiTheme="majorHAnsi" w:eastAsia="Times New Roman" w:hAnsiTheme="majorHAnsi" w:cstheme="majorHAnsi"/>
                    <w:color w:val="000000"/>
                    <w:lang w:eastAsia="de-DE"/>
                  </w:rPr>
                </w:rPrChange>
              </w:rPr>
            </w:pPr>
            <w:del w:id="4886" w:author="anna.resch88@gmail.com" w:date="2022-01-03T16:08:00Z">
              <w:r w:rsidRPr="00F86424" w:rsidDel="002739DA">
                <w:rPr>
                  <w:rFonts w:asciiTheme="majorHAnsi" w:eastAsia="Times New Roman" w:hAnsiTheme="majorHAnsi" w:cstheme="majorHAnsi"/>
                  <w:color w:val="000000"/>
                  <w:lang w:val="en-US" w:eastAsia="de-DE"/>
                  <w:rPrChange w:id="4887" w:author="anna.resch88@gmail.com" w:date="2022-01-04T09:34:00Z">
                    <w:rPr>
                      <w:rFonts w:asciiTheme="majorHAnsi" w:eastAsia="Times New Roman" w:hAnsiTheme="majorHAnsi" w:cstheme="majorHAnsi"/>
                      <w:color w:val="000000"/>
                      <w:lang w:eastAsia="de-DE"/>
                    </w:rPr>
                  </w:rPrChange>
                </w:rPr>
                <w:delText>98.84</w:delText>
              </w:r>
              <w:bookmarkStart w:id="4888" w:name="_Toc92186966"/>
              <w:bookmarkStart w:id="4889" w:name="_Toc92187658"/>
              <w:bookmarkStart w:id="4890" w:name="_Toc92188350"/>
              <w:bookmarkStart w:id="4891" w:name="_Toc92189040"/>
              <w:bookmarkStart w:id="4892" w:name="_Toc92189695"/>
              <w:bookmarkStart w:id="4893" w:name="_Toc92190351"/>
              <w:bookmarkStart w:id="4894" w:name="_Toc92191007"/>
              <w:bookmarkEnd w:id="4888"/>
              <w:bookmarkEnd w:id="4889"/>
              <w:bookmarkEnd w:id="4890"/>
              <w:bookmarkEnd w:id="4891"/>
              <w:bookmarkEnd w:id="4892"/>
              <w:bookmarkEnd w:id="4893"/>
              <w:bookmarkEnd w:id="4894"/>
            </w:del>
          </w:p>
        </w:tc>
        <w:tc>
          <w:tcPr>
            <w:tcW w:w="743" w:type="dxa"/>
            <w:tcBorders>
              <w:top w:val="single" w:sz="4" w:space="0" w:color="000000"/>
              <w:left w:val="nil"/>
              <w:bottom w:val="single" w:sz="4" w:space="0" w:color="000000"/>
              <w:right w:val="nil"/>
            </w:tcBorders>
            <w:shd w:val="clear" w:color="000000" w:fill="FFF2CC"/>
            <w:noWrap/>
            <w:vAlign w:val="bottom"/>
            <w:hideMark/>
          </w:tcPr>
          <w:p w14:paraId="7C61EA3A" w14:textId="00AB13A7" w:rsidR="00067C6D" w:rsidRPr="00F86424" w:rsidDel="002739DA" w:rsidRDefault="00067C6D" w:rsidP="003228B4">
            <w:pPr>
              <w:numPr>
                <w:ilvl w:val="0"/>
                <w:numId w:val="47"/>
              </w:numPr>
              <w:spacing w:after="0" w:line="240" w:lineRule="auto"/>
              <w:jc w:val="center"/>
              <w:rPr>
                <w:del w:id="4895" w:author="anna.resch88@gmail.com" w:date="2022-01-03T16:08:00Z"/>
                <w:rFonts w:asciiTheme="majorHAnsi" w:eastAsia="Times New Roman" w:hAnsiTheme="majorHAnsi" w:cstheme="majorHAnsi"/>
                <w:color w:val="000000"/>
                <w:lang w:val="en-US" w:eastAsia="de-DE"/>
                <w:rPrChange w:id="4896" w:author="anna.resch88@gmail.com" w:date="2022-01-04T09:34:00Z">
                  <w:rPr>
                    <w:del w:id="4897" w:author="anna.resch88@gmail.com" w:date="2022-01-03T16:08:00Z"/>
                    <w:rFonts w:asciiTheme="majorHAnsi" w:eastAsia="Times New Roman" w:hAnsiTheme="majorHAnsi" w:cstheme="majorHAnsi"/>
                    <w:color w:val="000000"/>
                    <w:lang w:eastAsia="de-DE"/>
                  </w:rPr>
                </w:rPrChange>
              </w:rPr>
            </w:pPr>
            <w:del w:id="4898" w:author="anna.resch88@gmail.com" w:date="2022-01-03T16:08:00Z">
              <w:r w:rsidRPr="00F86424" w:rsidDel="002739DA">
                <w:rPr>
                  <w:rFonts w:asciiTheme="majorHAnsi" w:eastAsia="Times New Roman" w:hAnsiTheme="majorHAnsi" w:cstheme="majorHAnsi"/>
                  <w:color w:val="000000"/>
                  <w:lang w:val="en-US" w:eastAsia="de-DE"/>
                  <w:rPrChange w:id="4899" w:author="anna.resch88@gmail.com" w:date="2022-01-04T09:34:00Z">
                    <w:rPr>
                      <w:rFonts w:asciiTheme="majorHAnsi" w:eastAsia="Times New Roman" w:hAnsiTheme="majorHAnsi" w:cstheme="majorHAnsi"/>
                      <w:color w:val="000000"/>
                      <w:lang w:eastAsia="de-DE"/>
                    </w:rPr>
                  </w:rPrChange>
                </w:rPr>
                <w:delText>4.00</w:delText>
              </w:r>
              <w:bookmarkStart w:id="4900" w:name="_Toc92186967"/>
              <w:bookmarkStart w:id="4901" w:name="_Toc92187659"/>
              <w:bookmarkStart w:id="4902" w:name="_Toc92188351"/>
              <w:bookmarkStart w:id="4903" w:name="_Toc92189041"/>
              <w:bookmarkStart w:id="4904" w:name="_Toc92189696"/>
              <w:bookmarkStart w:id="4905" w:name="_Toc92190352"/>
              <w:bookmarkStart w:id="4906" w:name="_Toc92191008"/>
              <w:bookmarkEnd w:id="4900"/>
              <w:bookmarkEnd w:id="4901"/>
              <w:bookmarkEnd w:id="4902"/>
              <w:bookmarkEnd w:id="4903"/>
              <w:bookmarkEnd w:id="4904"/>
              <w:bookmarkEnd w:id="4905"/>
              <w:bookmarkEnd w:id="4906"/>
            </w:del>
          </w:p>
        </w:tc>
        <w:tc>
          <w:tcPr>
            <w:tcW w:w="989" w:type="dxa"/>
            <w:tcBorders>
              <w:top w:val="single" w:sz="4" w:space="0" w:color="auto"/>
              <w:left w:val="single" w:sz="4" w:space="0" w:color="auto"/>
              <w:bottom w:val="nil"/>
              <w:right w:val="single" w:sz="4" w:space="0" w:color="auto"/>
            </w:tcBorders>
            <w:shd w:val="clear" w:color="000000" w:fill="FFF2CC"/>
            <w:noWrap/>
            <w:vAlign w:val="bottom"/>
            <w:hideMark/>
          </w:tcPr>
          <w:p w14:paraId="5363A87B" w14:textId="3E1DB081" w:rsidR="00067C6D" w:rsidRPr="00F86424" w:rsidDel="002739DA" w:rsidRDefault="00067C6D" w:rsidP="003228B4">
            <w:pPr>
              <w:numPr>
                <w:ilvl w:val="0"/>
                <w:numId w:val="47"/>
              </w:numPr>
              <w:spacing w:after="0" w:line="240" w:lineRule="auto"/>
              <w:jc w:val="center"/>
              <w:rPr>
                <w:del w:id="4907" w:author="anna.resch88@gmail.com" w:date="2022-01-03T16:08:00Z"/>
                <w:rFonts w:asciiTheme="majorHAnsi" w:eastAsia="Times New Roman" w:hAnsiTheme="majorHAnsi" w:cstheme="majorHAnsi"/>
                <w:color w:val="000000"/>
                <w:lang w:val="en-US" w:eastAsia="de-DE"/>
                <w:rPrChange w:id="4908" w:author="anna.resch88@gmail.com" w:date="2022-01-04T09:34:00Z">
                  <w:rPr>
                    <w:del w:id="4909" w:author="anna.resch88@gmail.com" w:date="2022-01-03T16:08:00Z"/>
                    <w:rFonts w:asciiTheme="majorHAnsi" w:eastAsia="Times New Roman" w:hAnsiTheme="majorHAnsi" w:cstheme="majorHAnsi"/>
                    <w:color w:val="000000"/>
                    <w:lang w:eastAsia="de-DE"/>
                  </w:rPr>
                </w:rPrChange>
              </w:rPr>
            </w:pPr>
            <w:bookmarkStart w:id="4910" w:name="_Toc92186968"/>
            <w:bookmarkStart w:id="4911" w:name="_Toc92187660"/>
            <w:bookmarkStart w:id="4912" w:name="_Toc92188352"/>
            <w:bookmarkStart w:id="4913" w:name="_Toc92189042"/>
            <w:bookmarkStart w:id="4914" w:name="_Toc92189697"/>
            <w:bookmarkStart w:id="4915" w:name="_Toc92190353"/>
            <w:bookmarkStart w:id="4916" w:name="_Toc92191009"/>
            <w:bookmarkEnd w:id="4910"/>
            <w:bookmarkEnd w:id="4911"/>
            <w:bookmarkEnd w:id="4912"/>
            <w:bookmarkEnd w:id="4913"/>
            <w:bookmarkEnd w:id="4914"/>
            <w:bookmarkEnd w:id="4915"/>
            <w:bookmarkEnd w:id="4916"/>
          </w:p>
        </w:tc>
        <w:tc>
          <w:tcPr>
            <w:tcW w:w="898" w:type="dxa"/>
            <w:tcBorders>
              <w:top w:val="single" w:sz="4" w:space="0" w:color="auto"/>
              <w:left w:val="nil"/>
              <w:bottom w:val="nil"/>
              <w:right w:val="single" w:sz="4" w:space="0" w:color="auto"/>
            </w:tcBorders>
            <w:shd w:val="clear" w:color="000000" w:fill="FFF2CC"/>
            <w:noWrap/>
            <w:vAlign w:val="bottom"/>
            <w:hideMark/>
          </w:tcPr>
          <w:p w14:paraId="314368CD" w14:textId="14091F9B" w:rsidR="00067C6D" w:rsidRPr="00F86424" w:rsidDel="002739DA" w:rsidRDefault="00067C6D" w:rsidP="003228B4">
            <w:pPr>
              <w:numPr>
                <w:ilvl w:val="0"/>
                <w:numId w:val="47"/>
              </w:numPr>
              <w:spacing w:after="0" w:line="240" w:lineRule="auto"/>
              <w:jc w:val="center"/>
              <w:rPr>
                <w:del w:id="4917" w:author="anna.resch88@gmail.com" w:date="2022-01-03T16:08:00Z"/>
                <w:rFonts w:asciiTheme="majorHAnsi" w:eastAsia="Times New Roman" w:hAnsiTheme="majorHAnsi" w:cstheme="majorHAnsi"/>
                <w:color w:val="000000"/>
                <w:lang w:val="en-US" w:eastAsia="de-DE"/>
                <w:rPrChange w:id="4918" w:author="anna.resch88@gmail.com" w:date="2022-01-04T09:34:00Z">
                  <w:rPr>
                    <w:del w:id="4919" w:author="anna.resch88@gmail.com" w:date="2022-01-03T16:08:00Z"/>
                    <w:rFonts w:asciiTheme="majorHAnsi" w:eastAsia="Times New Roman" w:hAnsiTheme="majorHAnsi" w:cstheme="majorHAnsi"/>
                    <w:color w:val="000000"/>
                    <w:lang w:eastAsia="de-DE"/>
                  </w:rPr>
                </w:rPrChange>
              </w:rPr>
            </w:pPr>
            <w:bookmarkStart w:id="4920" w:name="_Toc92186969"/>
            <w:bookmarkStart w:id="4921" w:name="_Toc92187661"/>
            <w:bookmarkStart w:id="4922" w:name="_Toc92188353"/>
            <w:bookmarkStart w:id="4923" w:name="_Toc92189043"/>
            <w:bookmarkStart w:id="4924" w:name="_Toc92189698"/>
            <w:bookmarkStart w:id="4925" w:name="_Toc92190354"/>
            <w:bookmarkStart w:id="4926" w:name="_Toc92191010"/>
            <w:bookmarkEnd w:id="4920"/>
            <w:bookmarkEnd w:id="4921"/>
            <w:bookmarkEnd w:id="4922"/>
            <w:bookmarkEnd w:id="4923"/>
            <w:bookmarkEnd w:id="4924"/>
            <w:bookmarkEnd w:id="4925"/>
            <w:bookmarkEnd w:id="4926"/>
          </w:p>
        </w:tc>
        <w:bookmarkStart w:id="4927" w:name="_Toc92186970"/>
        <w:bookmarkStart w:id="4928" w:name="_Toc92187662"/>
        <w:bookmarkStart w:id="4929" w:name="_Toc92188354"/>
        <w:bookmarkStart w:id="4930" w:name="_Toc92189044"/>
        <w:bookmarkStart w:id="4931" w:name="_Toc92189699"/>
        <w:bookmarkStart w:id="4932" w:name="_Toc92190355"/>
        <w:bookmarkStart w:id="4933" w:name="_Toc92191011"/>
        <w:bookmarkEnd w:id="4927"/>
        <w:bookmarkEnd w:id="4928"/>
        <w:bookmarkEnd w:id="4929"/>
        <w:bookmarkEnd w:id="4930"/>
        <w:bookmarkEnd w:id="4931"/>
        <w:bookmarkEnd w:id="4932"/>
        <w:bookmarkEnd w:id="4933"/>
      </w:tr>
      <w:tr w:rsidR="00067C6D" w:rsidRPr="009E3BE9" w:rsidDel="002739DA" w14:paraId="638FB76F" w14:textId="314F1ECA" w:rsidTr="00D830B0">
        <w:trPr>
          <w:trHeight w:val="580"/>
          <w:del w:id="4934" w:author="anna.resch88@gmail.com" w:date="2022-01-03T16:08:00Z"/>
        </w:trPr>
        <w:tc>
          <w:tcPr>
            <w:tcW w:w="2620" w:type="dxa"/>
            <w:tcBorders>
              <w:top w:val="nil"/>
              <w:left w:val="single" w:sz="4" w:space="0" w:color="000000"/>
              <w:bottom w:val="single" w:sz="4" w:space="0" w:color="000000"/>
              <w:right w:val="single" w:sz="4" w:space="0" w:color="000000"/>
            </w:tcBorders>
            <w:shd w:val="clear" w:color="000000" w:fill="FFF2CC"/>
            <w:vAlign w:val="bottom"/>
            <w:hideMark/>
          </w:tcPr>
          <w:p w14:paraId="7939B8A8" w14:textId="285C80D2" w:rsidR="00067C6D" w:rsidRPr="00F86424" w:rsidDel="002739DA" w:rsidRDefault="00067C6D" w:rsidP="003228B4">
            <w:pPr>
              <w:numPr>
                <w:ilvl w:val="0"/>
                <w:numId w:val="47"/>
              </w:numPr>
              <w:spacing w:after="0" w:line="240" w:lineRule="auto"/>
              <w:jc w:val="both"/>
              <w:rPr>
                <w:del w:id="4935" w:author="anna.resch88@gmail.com" w:date="2022-01-03T16:08:00Z"/>
                <w:rFonts w:asciiTheme="majorHAnsi" w:eastAsia="Times New Roman" w:hAnsiTheme="majorHAnsi" w:cstheme="majorHAnsi"/>
                <w:color w:val="000000"/>
                <w:lang w:val="en-US" w:eastAsia="de-DE"/>
                <w:rPrChange w:id="4936" w:author="anna.resch88@gmail.com" w:date="2022-01-04T09:34:00Z">
                  <w:rPr>
                    <w:del w:id="4937" w:author="anna.resch88@gmail.com" w:date="2022-01-03T16:08:00Z"/>
                    <w:rFonts w:asciiTheme="majorHAnsi" w:eastAsia="Times New Roman" w:hAnsiTheme="majorHAnsi" w:cstheme="majorHAnsi"/>
                    <w:color w:val="000000"/>
                    <w:lang w:eastAsia="de-DE"/>
                  </w:rPr>
                </w:rPrChange>
              </w:rPr>
            </w:pPr>
            <w:del w:id="4938" w:author="anna.resch88@gmail.com" w:date="2022-01-03T16:08:00Z">
              <w:r w:rsidRPr="00F86424" w:rsidDel="002739DA">
                <w:rPr>
                  <w:rFonts w:asciiTheme="majorHAnsi" w:eastAsia="Times New Roman" w:hAnsiTheme="majorHAnsi" w:cstheme="majorHAnsi"/>
                  <w:color w:val="000000"/>
                  <w:lang w:val="en-US" w:eastAsia="de-DE"/>
                  <w:rPrChange w:id="4939" w:author="anna.resch88@gmail.com" w:date="2022-01-04T09:34:00Z">
                    <w:rPr>
                      <w:rFonts w:asciiTheme="majorHAnsi" w:eastAsia="Times New Roman" w:hAnsiTheme="majorHAnsi" w:cstheme="majorHAnsi"/>
                      <w:color w:val="000000"/>
                      <w:lang w:eastAsia="de-DE"/>
                    </w:rPr>
                  </w:rPrChange>
                </w:rPr>
                <w:delText xml:space="preserve">UV20U + UV40U, </w:delText>
              </w:r>
              <w:bookmarkStart w:id="4940" w:name="_Toc92186971"/>
              <w:bookmarkStart w:id="4941" w:name="_Toc92187663"/>
              <w:bookmarkStart w:id="4942" w:name="_Toc92188355"/>
              <w:bookmarkStart w:id="4943" w:name="_Toc92189045"/>
              <w:bookmarkStart w:id="4944" w:name="_Toc92189700"/>
              <w:bookmarkStart w:id="4945" w:name="_Toc92190356"/>
              <w:bookmarkStart w:id="4946" w:name="_Toc92191012"/>
              <w:bookmarkEnd w:id="4940"/>
              <w:bookmarkEnd w:id="4941"/>
              <w:bookmarkEnd w:id="4942"/>
              <w:bookmarkEnd w:id="4943"/>
              <w:bookmarkEnd w:id="4944"/>
              <w:bookmarkEnd w:id="4945"/>
              <w:bookmarkEnd w:id="4946"/>
            </w:del>
          </w:p>
          <w:p w14:paraId="366DFFEB" w14:textId="099D6BFC" w:rsidR="00067C6D" w:rsidRPr="00F86424" w:rsidDel="002739DA" w:rsidRDefault="00067C6D" w:rsidP="003228B4">
            <w:pPr>
              <w:numPr>
                <w:ilvl w:val="0"/>
                <w:numId w:val="47"/>
              </w:numPr>
              <w:spacing w:after="0" w:line="240" w:lineRule="auto"/>
              <w:jc w:val="both"/>
              <w:rPr>
                <w:del w:id="4947" w:author="anna.resch88@gmail.com" w:date="2022-01-03T16:08:00Z"/>
                <w:rFonts w:asciiTheme="majorHAnsi" w:eastAsia="Times New Roman" w:hAnsiTheme="majorHAnsi" w:cstheme="majorHAnsi"/>
                <w:color w:val="000000"/>
                <w:lang w:val="en-US" w:eastAsia="de-DE"/>
                <w:rPrChange w:id="4948" w:author="anna.resch88@gmail.com" w:date="2022-01-04T09:34:00Z">
                  <w:rPr>
                    <w:del w:id="4949" w:author="anna.resch88@gmail.com" w:date="2022-01-03T16:08:00Z"/>
                    <w:rFonts w:asciiTheme="majorHAnsi" w:eastAsia="Times New Roman" w:hAnsiTheme="majorHAnsi" w:cstheme="majorHAnsi"/>
                    <w:color w:val="000000"/>
                    <w:lang w:eastAsia="de-DE"/>
                  </w:rPr>
                </w:rPrChange>
              </w:rPr>
            </w:pPr>
            <w:del w:id="4950" w:author="anna.resch88@gmail.com" w:date="2022-01-03T16:08:00Z">
              <w:r w:rsidRPr="00F86424" w:rsidDel="002739DA">
                <w:rPr>
                  <w:rFonts w:asciiTheme="majorHAnsi" w:eastAsia="Times New Roman" w:hAnsiTheme="majorHAnsi" w:cstheme="majorHAnsi"/>
                  <w:color w:val="000000"/>
                  <w:lang w:val="en-US" w:eastAsia="de-DE"/>
                  <w:rPrChange w:id="4951" w:author="anna.resch88@gmail.com" w:date="2022-01-04T09:34:00Z">
                    <w:rPr>
                      <w:rFonts w:asciiTheme="majorHAnsi" w:eastAsia="Times New Roman" w:hAnsiTheme="majorHAnsi" w:cstheme="majorHAnsi"/>
                      <w:color w:val="000000"/>
                      <w:lang w:eastAsia="de-DE"/>
                    </w:rPr>
                  </w:rPrChange>
                </w:rPr>
                <w:delText>1:1 sample 2</w:delText>
              </w:r>
              <w:bookmarkStart w:id="4952" w:name="_Toc92186972"/>
              <w:bookmarkStart w:id="4953" w:name="_Toc92187664"/>
              <w:bookmarkStart w:id="4954" w:name="_Toc92188356"/>
              <w:bookmarkStart w:id="4955" w:name="_Toc92189046"/>
              <w:bookmarkStart w:id="4956" w:name="_Toc92189701"/>
              <w:bookmarkStart w:id="4957" w:name="_Toc92190357"/>
              <w:bookmarkStart w:id="4958" w:name="_Toc92191013"/>
              <w:bookmarkEnd w:id="4952"/>
              <w:bookmarkEnd w:id="4953"/>
              <w:bookmarkEnd w:id="4954"/>
              <w:bookmarkEnd w:id="4955"/>
              <w:bookmarkEnd w:id="4956"/>
              <w:bookmarkEnd w:id="4957"/>
              <w:bookmarkEnd w:id="4958"/>
            </w:del>
          </w:p>
        </w:tc>
        <w:tc>
          <w:tcPr>
            <w:tcW w:w="859" w:type="dxa"/>
            <w:tcBorders>
              <w:top w:val="nil"/>
              <w:left w:val="nil"/>
              <w:bottom w:val="single" w:sz="4" w:space="0" w:color="000000"/>
              <w:right w:val="single" w:sz="4" w:space="0" w:color="000000"/>
            </w:tcBorders>
            <w:shd w:val="clear" w:color="000000" w:fill="FFF2CC"/>
            <w:noWrap/>
            <w:vAlign w:val="bottom"/>
            <w:hideMark/>
          </w:tcPr>
          <w:p w14:paraId="34FFA0BB" w14:textId="114F10C1" w:rsidR="00067C6D" w:rsidRPr="00F86424" w:rsidDel="002739DA" w:rsidRDefault="00067C6D" w:rsidP="003228B4">
            <w:pPr>
              <w:numPr>
                <w:ilvl w:val="0"/>
                <w:numId w:val="47"/>
              </w:numPr>
              <w:spacing w:after="0" w:line="240" w:lineRule="auto"/>
              <w:jc w:val="center"/>
              <w:rPr>
                <w:del w:id="4959" w:author="anna.resch88@gmail.com" w:date="2022-01-03T16:08:00Z"/>
                <w:rFonts w:asciiTheme="majorHAnsi" w:eastAsia="Times New Roman" w:hAnsiTheme="majorHAnsi" w:cstheme="majorHAnsi"/>
                <w:color w:val="000000"/>
                <w:lang w:val="en-US" w:eastAsia="de-DE"/>
                <w:rPrChange w:id="4960" w:author="anna.resch88@gmail.com" w:date="2022-01-04T09:34:00Z">
                  <w:rPr>
                    <w:del w:id="4961" w:author="anna.resch88@gmail.com" w:date="2022-01-03T16:08:00Z"/>
                    <w:rFonts w:asciiTheme="majorHAnsi" w:eastAsia="Times New Roman" w:hAnsiTheme="majorHAnsi" w:cstheme="majorHAnsi"/>
                    <w:color w:val="000000"/>
                    <w:lang w:eastAsia="de-DE"/>
                  </w:rPr>
                </w:rPrChange>
              </w:rPr>
            </w:pPr>
            <w:del w:id="4962" w:author="anna.resch88@gmail.com" w:date="2022-01-03T16:08:00Z">
              <w:r w:rsidRPr="00F86424" w:rsidDel="002739DA">
                <w:rPr>
                  <w:rFonts w:asciiTheme="majorHAnsi" w:eastAsia="Times New Roman" w:hAnsiTheme="majorHAnsi" w:cstheme="majorHAnsi"/>
                  <w:color w:val="000000"/>
                  <w:lang w:val="en-US" w:eastAsia="de-DE"/>
                  <w:rPrChange w:id="4963" w:author="anna.resch88@gmail.com" w:date="2022-01-04T09:34:00Z">
                    <w:rPr>
                      <w:rFonts w:asciiTheme="majorHAnsi" w:eastAsia="Times New Roman" w:hAnsiTheme="majorHAnsi" w:cstheme="majorHAnsi"/>
                      <w:color w:val="000000"/>
                      <w:lang w:eastAsia="de-DE"/>
                    </w:rPr>
                  </w:rPrChange>
                </w:rPr>
                <w:delText>20%</w:delText>
              </w:r>
              <w:bookmarkStart w:id="4964" w:name="_Toc92186973"/>
              <w:bookmarkStart w:id="4965" w:name="_Toc92187665"/>
              <w:bookmarkStart w:id="4966" w:name="_Toc92188357"/>
              <w:bookmarkStart w:id="4967" w:name="_Toc92189047"/>
              <w:bookmarkStart w:id="4968" w:name="_Toc92189702"/>
              <w:bookmarkStart w:id="4969" w:name="_Toc92190358"/>
              <w:bookmarkStart w:id="4970" w:name="_Toc92191014"/>
              <w:bookmarkEnd w:id="4964"/>
              <w:bookmarkEnd w:id="4965"/>
              <w:bookmarkEnd w:id="4966"/>
              <w:bookmarkEnd w:id="4967"/>
              <w:bookmarkEnd w:id="4968"/>
              <w:bookmarkEnd w:id="4969"/>
              <w:bookmarkEnd w:id="4970"/>
            </w:del>
          </w:p>
        </w:tc>
        <w:tc>
          <w:tcPr>
            <w:tcW w:w="937" w:type="dxa"/>
            <w:tcBorders>
              <w:top w:val="nil"/>
              <w:left w:val="nil"/>
              <w:bottom w:val="single" w:sz="4" w:space="0" w:color="000000"/>
              <w:right w:val="single" w:sz="4" w:space="0" w:color="000000"/>
            </w:tcBorders>
            <w:shd w:val="clear" w:color="000000" w:fill="FFF2CC"/>
            <w:noWrap/>
            <w:vAlign w:val="bottom"/>
            <w:hideMark/>
          </w:tcPr>
          <w:p w14:paraId="4DC5EEEA" w14:textId="0EAE2F49" w:rsidR="00067C6D" w:rsidRPr="00F86424" w:rsidDel="002739DA" w:rsidRDefault="00067C6D" w:rsidP="003228B4">
            <w:pPr>
              <w:numPr>
                <w:ilvl w:val="0"/>
                <w:numId w:val="47"/>
              </w:numPr>
              <w:spacing w:after="0" w:line="240" w:lineRule="auto"/>
              <w:jc w:val="center"/>
              <w:rPr>
                <w:del w:id="4971" w:author="anna.resch88@gmail.com" w:date="2022-01-03T16:08:00Z"/>
                <w:rFonts w:asciiTheme="majorHAnsi" w:eastAsia="Times New Roman" w:hAnsiTheme="majorHAnsi" w:cstheme="majorHAnsi"/>
                <w:color w:val="000000"/>
                <w:lang w:val="en-US" w:eastAsia="de-DE"/>
                <w:rPrChange w:id="4972" w:author="anna.resch88@gmail.com" w:date="2022-01-04T09:34:00Z">
                  <w:rPr>
                    <w:del w:id="4973" w:author="anna.resch88@gmail.com" w:date="2022-01-03T16:08:00Z"/>
                    <w:rFonts w:asciiTheme="majorHAnsi" w:eastAsia="Times New Roman" w:hAnsiTheme="majorHAnsi" w:cstheme="majorHAnsi"/>
                    <w:color w:val="000000"/>
                    <w:lang w:eastAsia="de-DE"/>
                  </w:rPr>
                </w:rPrChange>
              </w:rPr>
            </w:pPr>
            <w:del w:id="4974" w:author="anna.resch88@gmail.com" w:date="2022-01-03T16:08:00Z">
              <w:r w:rsidRPr="00F86424" w:rsidDel="002739DA">
                <w:rPr>
                  <w:rFonts w:asciiTheme="majorHAnsi" w:eastAsia="Times New Roman" w:hAnsiTheme="majorHAnsi" w:cstheme="majorHAnsi"/>
                  <w:color w:val="000000"/>
                  <w:lang w:val="en-US" w:eastAsia="de-DE"/>
                  <w:rPrChange w:id="4975" w:author="anna.resch88@gmail.com" w:date="2022-01-04T09:34:00Z">
                    <w:rPr>
                      <w:rFonts w:asciiTheme="majorHAnsi" w:eastAsia="Times New Roman" w:hAnsiTheme="majorHAnsi" w:cstheme="majorHAnsi"/>
                      <w:color w:val="000000"/>
                      <w:lang w:eastAsia="de-DE"/>
                    </w:rPr>
                  </w:rPrChange>
                </w:rPr>
                <w:delText>water</w:delText>
              </w:r>
              <w:bookmarkStart w:id="4976" w:name="_Toc92186974"/>
              <w:bookmarkStart w:id="4977" w:name="_Toc92187666"/>
              <w:bookmarkStart w:id="4978" w:name="_Toc92188358"/>
              <w:bookmarkStart w:id="4979" w:name="_Toc92189048"/>
              <w:bookmarkStart w:id="4980" w:name="_Toc92189703"/>
              <w:bookmarkStart w:id="4981" w:name="_Toc92190359"/>
              <w:bookmarkStart w:id="4982" w:name="_Toc92191015"/>
              <w:bookmarkEnd w:id="4976"/>
              <w:bookmarkEnd w:id="4977"/>
              <w:bookmarkEnd w:id="4978"/>
              <w:bookmarkEnd w:id="4979"/>
              <w:bookmarkEnd w:id="4980"/>
              <w:bookmarkEnd w:id="4981"/>
              <w:bookmarkEnd w:id="4982"/>
            </w:del>
          </w:p>
        </w:tc>
        <w:tc>
          <w:tcPr>
            <w:tcW w:w="952" w:type="dxa"/>
            <w:tcBorders>
              <w:top w:val="nil"/>
              <w:left w:val="nil"/>
              <w:bottom w:val="single" w:sz="4" w:space="0" w:color="000000"/>
              <w:right w:val="single" w:sz="4" w:space="0" w:color="000000"/>
            </w:tcBorders>
            <w:shd w:val="clear" w:color="000000" w:fill="FFF2CC"/>
            <w:noWrap/>
            <w:vAlign w:val="bottom"/>
            <w:hideMark/>
          </w:tcPr>
          <w:p w14:paraId="3D6B5DB3" w14:textId="2862446D" w:rsidR="00067C6D" w:rsidRPr="00F86424" w:rsidDel="002739DA" w:rsidRDefault="00067C6D" w:rsidP="003228B4">
            <w:pPr>
              <w:numPr>
                <w:ilvl w:val="0"/>
                <w:numId w:val="47"/>
              </w:numPr>
              <w:spacing w:after="0" w:line="240" w:lineRule="auto"/>
              <w:jc w:val="center"/>
              <w:rPr>
                <w:del w:id="4983" w:author="anna.resch88@gmail.com" w:date="2022-01-03T16:08:00Z"/>
                <w:rFonts w:asciiTheme="majorHAnsi" w:eastAsia="Times New Roman" w:hAnsiTheme="majorHAnsi" w:cstheme="majorHAnsi"/>
                <w:color w:val="000000"/>
                <w:lang w:val="en-US" w:eastAsia="de-DE"/>
                <w:rPrChange w:id="4984" w:author="anna.resch88@gmail.com" w:date="2022-01-04T09:34:00Z">
                  <w:rPr>
                    <w:del w:id="4985" w:author="anna.resch88@gmail.com" w:date="2022-01-03T16:08:00Z"/>
                    <w:rFonts w:asciiTheme="majorHAnsi" w:eastAsia="Times New Roman" w:hAnsiTheme="majorHAnsi" w:cstheme="majorHAnsi"/>
                    <w:color w:val="000000"/>
                    <w:lang w:eastAsia="de-DE"/>
                  </w:rPr>
                </w:rPrChange>
              </w:rPr>
            </w:pPr>
            <w:del w:id="4986" w:author="anna.resch88@gmail.com" w:date="2022-01-03T16:08:00Z">
              <w:r w:rsidRPr="00F86424" w:rsidDel="002739DA">
                <w:rPr>
                  <w:rFonts w:asciiTheme="majorHAnsi" w:eastAsia="Times New Roman" w:hAnsiTheme="majorHAnsi" w:cstheme="majorHAnsi"/>
                  <w:color w:val="000000"/>
                  <w:lang w:val="en-US" w:eastAsia="de-DE"/>
                  <w:rPrChange w:id="4987" w:author="anna.resch88@gmail.com" w:date="2022-01-04T09:34:00Z">
                    <w:rPr>
                      <w:rFonts w:asciiTheme="majorHAnsi" w:eastAsia="Times New Roman" w:hAnsiTheme="majorHAnsi" w:cstheme="majorHAnsi"/>
                      <w:color w:val="000000"/>
                      <w:lang w:eastAsia="de-DE"/>
                    </w:rPr>
                  </w:rPrChange>
                </w:rPr>
                <w:delText>RF</w:delText>
              </w:r>
              <w:bookmarkStart w:id="4988" w:name="_Toc92186975"/>
              <w:bookmarkStart w:id="4989" w:name="_Toc92187667"/>
              <w:bookmarkStart w:id="4990" w:name="_Toc92188359"/>
              <w:bookmarkStart w:id="4991" w:name="_Toc92189049"/>
              <w:bookmarkStart w:id="4992" w:name="_Toc92189704"/>
              <w:bookmarkStart w:id="4993" w:name="_Toc92190360"/>
              <w:bookmarkStart w:id="4994" w:name="_Toc92191016"/>
              <w:bookmarkEnd w:id="4988"/>
              <w:bookmarkEnd w:id="4989"/>
              <w:bookmarkEnd w:id="4990"/>
              <w:bookmarkEnd w:id="4991"/>
              <w:bookmarkEnd w:id="4992"/>
              <w:bookmarkEnd w:id="4993"/>
              <w:bookmarkEnd w:id="4994"/>
            </w:del>
          </w:p>
        </w:tc>
        <w:tc>
          <w:tcPr>
            <w:tcW w:w="1081" w:type="dxa"/>
            <w:tcBorders>
              <w:top w:val="nil"/>
              <w:left w:val="nil"/>
              <w:bottom w:val="single" w:sz="4" w:space="0" w:color="000000"/>
              <w:right w:val="single" w:sz="4" w:space="0" w:color="000000"/>
            </w:tcBorders>
            <w:shd w:val="clear" w:color="000000" w:fill="FFF2CC"/>
            <w:noWrap/>
            <w:vAlign w:val="bottom"/>
            <w:hideMark/>
          </w:tcPr>
          <w:p w14:paraId="5AF67BEF" w14:textId="46271BB5" w:rsidR="00067C6D" w:rsidRPr="00F86424" w:rsidDel="002739DA" w:rsidRDefault="00067C6D" w:rsidP="003228B4">
            <w:pPr>
              <w:numPr>
                <w:ilvl w:val="0"/>
                <w:numId w:val="47"/>
              </w:numPr>
              <w:spacing w:after="0" w:line="240" w:lineRule="auto"/>
              <w:jc w:val="center"/>
              <w:rPr>
                <w:del w:id="4995" w:author="anna.resch88@gmail.com" w:date="2022-01-03T16:08:00Z"/>
                <w:rFonts w:asciiTheme="majorHAnsi" w:eastAsia="Times New Roman" w:hAnsiTheme="majorHAnsi" w:cstheme="majorHAnsi"/>
                <w:color w:val="000000"/>
                <w:lang w:val="en-US" w:eastAsia="de-DE"/>
                <w:rPrChange w:id="4996" w:author="anna.resch88@gmail.com" w:date="2022-01-04T09:34:00Z">
                  <w:rPr>
                    <w:del w:id="4997" w:author="anna.resch88@gmail.com" w:date="2022-01-03T16:08:00Z"/>
                    <w:rFonts w:asciiTheme="majorHAnsi" w:eastAsia="Times New Roman" w:hAnsiTheme="majorHAnsi" w:cstheme="majorHAnsi"/>
                    <w:color w:val="000000"/>
                    <w:lang w:eastAsia="de-DE"/>
                  </w:rPr>
                </w:rPrChange>
              </w:rPr>
            </w:pPr>
            <w:del w:id="4998" w:author="anna.resch88@gmail.com" w:date="2022-01-03T16:08:00Z">
              <w:r w:rsidRPr="00F86424" w:rsidDel="002739DA">
                <w:rPr>
                  <w:rFonts w:asciiTheme="majorHAnsi" w:eastAsia="Times New Roman" w:hAnsiTheme="majorHAnsi" w:cstheme="majorHAnsi"/>
                  <w:color w:val="000000"/>
                  <w:lang w:val="en-US" w:eastAsia="de-DE"/>
                  <w:rPrChange w:id="4999" w:author="anna.resch88@gmail.com" w:date="2022-01-04T09:34:00Z">
                    <w:rPr>
                      <w:rFonts w:asciiTheme="majorHAnsi" w:eastAsia="Times New Roman" w:hAnsiTheme="majorHAnsi" w:cstheme="majorHAnsi"/>
                      <w:color w:val="000000"/>
                      <w:lang w:eastAsia="de-DE"/>
                    </w:rPr>
                  </w:rPrChange>
                </w:rPr>
                <w:delText>25.4</w:delText>
              </w:r>
              <w:bookmarkStart w:id="5000" w:name="_Toc92186976"/>
              <w:bookmarkStart w:id="5001" w:name="_Toc92187668"/>
              <w:bookmarkStart w:id="5002" w:name="_Toc92188360"/>
              <w:bookmarkStart w:id="5003" w:name="_Toc92189050"/>
              <w:bookmarkStart w:id="5004" w:name="_Toc92189705"/>
              <w:bookmarkStart w:id="5005" w:name="_Toc92190361"/>
              <w:bookmarkStart w:id="5006" w:name="_Toc92191017"/>
              <w:bookmarkEnd w:id="5000"/>
              <w:bookmarkEnd w:id="5001"/>
              <w:bookmarkEnd w:id="5002"/>
              <w:bookmarkEnd w:id="5003"/>
              <w:bookmarkEnd w:id="5004"/>
              <w:bookmarkEnd w:id="5005"/>
              <w:bookmarkEnd w:id="5006"/>
            </w:del>
          </w:p>
        </w:tc>
        <w:tc>
          <w:tcPr>
            <w:tcW w:w="1349" w:type="dxa"/>
            <w:tcBorders>
              <w:top w:val="nil"/>
              <w:left w:val="nil"/>
              <w:bottom w:val="single" w:sz="4" w:space="0" w:color="000000"/>
              <w:right w:val="single" w:sz="4" w:space="0" w:color="000000"/>
            </w:tcBorders>
            <w:shd w:val="clear" w:color="000000" w:fill="FFF2CC"/>
            <w:noWrap/>
            <w:vAlign w:val="bottom"/>
            <w:hideMark/>
          </w:tcPr>
          <w:p w14:paraId="3CFD6CD8" w14:textId="7DDB1C90" w:rsidR="00067C6D" w:rsidRPr="00F86424" w:rsidDel="002739DA" w:rsidRDefault="00067C6D" w:rsidP="003228B4">
            <w:pPr>
              <w:numPr>
                <w:ilvl w:val="0"/>
                <w:numId w:val="47"/>
              </w:numPr>
              <w:spacing w:after="0" w:line="240" w:lineRule="auto"/>
              <w:jc w:val="center"/>
              <w:rPr>
                <w:del w:id="5007" w:author="anna.resch88@gmail.com" w:date="2022-01-03T16:08:00Z"/>
                <w:rFonts w:asciiTheme="majorHAnsi" w:eastAsia="Times New Roman" w:hAnsiTheme="majorHAnsi" w:cstheme="majorHAnsi"/>
                <w:color w:val="000000"/>
                <w:lang w:val="en-US" w:eastAsia="de-DE"/>
                <w:rPrChange w:id="5008" w:author="anna.resch88@gmail.com" w:date="2022-01-04T09:34:00Z">
                  <w:rPr>
                    <w:del w:id="5009" w:author="anna.resch88@gmail.com" w:date="2022-01-03T16:08:00Z"/>
                    <w:rFonts w:asciiTheme="majorHAnsi" w:eastAsia="Times New Roman" w:hAnsiTheme="majorHAnsi" w:cstheme="majorHAnsi"/>
                    <w:color w:val="000000"/>
                    <w:lang w:eastAsia="de-DE"/>
                  </w:rPr>
                </w:rPrChange>
              </w:rPr>
            </w:pPr>
            <w:del w:id="5010" w:author="anna.resch88@gmail.com" w:date="2022-01-03T16:08:00Z">
              <w:r w:rsidRPr="00F86424" w:rsidDel="002739DA">
                <w:rPr>
                  <w:rFonts w:asciiTheme="majorHAnsi" w:eastAsia="Times New Roman" w:hAnsiTheme="majorHAnsi" w:cstheme="majorHAnsi"/>
                  <w:color w:val="000000"/>
                  <w:lang w:val="en-US" w:eastAsia="de-DE"/>
                  <w:rPrChange w:id="5011" w:author="anna.resch88@gmail.com" w:date="2022-01-04T09:34:00Z">
                    <w:rPr>
                      <w:rFonts w:asciiTheme="majorHAnsi" w:eastAsia="Times New Roman" w:hAnsiTheme="majorHAnsi" w:cstheme="majorHAnsi"/>
                      <w:color w:val="000000"/>
                      <w:lang w:eastAsia="de-DE"/>
                    </w:rPr>
                  </w:rPrChange>
                </w:rPr>
                <w:delText>15</w:delText>
              </w:r>
              <w:bookmarkStart w:id="5012" w:name="_Toc92186977"/>
              <w:bookmarkStart w:id="5013" w:name="_Toc92187669"/>
              <w:bookmarkStart w:id="5014" w:name="_Toc92188361"/>
              <w:bookmarkStart w:id="5015" w:name="_Toc92189051"/>
              <w:bookmarkStart w:id="5016" w:name="_Toc92189706"/>
              <w:bookmarkStart w:id="5017" w:name="_Toc92190362"/>
              <w:bookmarkStart w:id="5018" w:name="_Toc92191018"/>
              <w:bookmarkEnd w:id="5012"/>
              <w:bookmarkEnd w:id="5013"/>
              <w:bookmarkEnd w:id="5014"/>
              <w:bookmarkEnd w:id="5015"/>
              <w:bookmarkEnd w:id="5016"/>
              <w:bookmarkEnd w:id="5017"/>
              <w:bookmarkEnd w:id="5018"/>
            </w:del>
          </w:p>
        </w:tc>
        <w:tc>
          <w:tcPr>
            <w:tcW w:w="892" w:type="dxa"/>
            <w:tcBorders>
              <w:top w:val="nil"/>
              <w:left w:val="nil"/>
              <w:bottom w:val="single" w:sz="4" w:space="0" w:color="000000"/>
              <w:right w:val="single" w:sz="4" w:space="0" w:color="000000"/>
            </w:tcBorders>
            <w:shd w:val="clear" w:color="000000" w:fill="FFF2CC"/>
            <w:noWrap/>
            <w:vAlign w:val="bottom"/>
            <w:hideMark/>
          </w:tcPr>
          <w:p w14:paraId="61457F52" w14:textId="113ADB41" w:rsidR="00067C6D" w:rsidRPr="00F86424" w:rsidDel="002739DA" w:rsidRDefault="00067C6D" w:rsidP="003228B4">
            <w:pPr>
              <w:numPr>
                <w:ilvl w:val="0"/>
                <w:numId w:val="47"/>
              </w:numPr>
              <w:spacing w:after="0" w:line="240" w:lineRule="auto"/>
              <w:jc w:val="center"/>
              <w:rPr>
                <w:del w:id="5019" w:author="anna.resch88@gmail.com" w:date="2022-01-03T16:08:00Z"/>
                <w:rFonts w:asciiTheme="majorHAnsi" w:eastAsia="Times New Roman" w:hAnsiTheme="majorHAnsi" w:cstheme="majorHAnsi"/>
                <w:color w:val="000000"/>
                <w:lang w:val="en-US" w:eastAsia="de-DE"/>
                <w:rPrChange w:id="5020" w:author="anna.resch88@gmail.com" w:date="2022-01-04T09:34:00Z">
                  <w:rPr>
                    <w:del w:id="5021" w:author="anna.resch88@gmail.com" w:date="2022-01-03T16:08:00Z"/>
                    <w:rFonts w:asciiTheme="majorHAnsi" w:eastAsia="Times New Roman" w:hAnsiTheme="majorHAnsi" w:cstheme="majorHAnsi"/>
                    <w:color w:val="000000"/>
                    <w:lang w:eastAsia="de-DE"/>
                  </w:rPr>
                </w:rPrChange>
              </w:rPr>
            </w:pPr>
            <w:del w:id="5022" w:author="anna.resch88@gmail.com" w:date="2022-01-03T16:08:00Z">
              <w:r w:rsidRPr="00F86424" w:rsidDel="002739DA">
                <w:rPr>
                  <w:rFonts w:asciiTheme="majorHAnsi" w:eastAsia="Times New Roman" w:hAnsiTheme="majorHAnsi" w:cstheme="majorHAnsi"/>
                  <w:color w:val="000000"/>
                  <w:lang w:val="en-US" w:eastAsia="de-DE"/>
                  <w:rPrChange w:id="5023" w:author="anna.resch88@gmail.com" w:date="2022-01-04T09:34:00Z">
                    <w:rPr>
                      <w:rFonts w:asciiTheme="majorHAnsi" w:eastAsia="Times New Roman" w:hAnsiTheme="majorHAnsi" w:cstheme="majorHAnsi"/>
                      <w:color w:val="000000"/>
                      <w:lang w:eastAsia="de-DE"/>
                    </w:rPr>
                  </w:rPrChange>
                </w:rPr>
                <w:delText>87.48</w:delText>
              </w:r>
              <w:bookmarkStart w:id="5024" w:name="_Toc92186978"/>
              <w:bookmarkStart w:id="5025" w:name="_Toc92187670"/>
              <w:bookmarkStart w:id="5026" w:name="_Toc92188362"/>
              <w:bookmarkStart w:id="5027" w:name="_Toc92189052"/>
              <w:bookmarkStart w:id="5028" w:name="_Toc92189707"/>
              <w:bookmarkStart w:id="5029" w:name="_Toc92190363"/>
              <w:bookmarkStart w:id="5030" w:name="_Toc92191019"/>
              <w:bookmarkEnd w:id="5024"/>
              <w:bookmarkEnd w:id="5025"/>
              <w:bookmarkEnd w:id="5026"/>
              <w:bookmarkEnd w:id="5027"/>
              <w:bookmarkEnd w:id="5028"/>
              <w:bookmarkEnd w:id="5029"/>
              <w:bookmarkEnd w:id="5030"/>
            </w:del>
          </w:p>
        </w:tc>
        <w:tc>
          <w:tcPr>
            <w:tcW w:w="743" w:type="dxa"/>
            <w:tcBorders>
              <w:top w:val="nil"/>
              <w:left w:val="nil"/>
              <w:bottom w:val="single" w:sz="4" w:space="0" w:color="000000"/>
              <w:right w:val="nil"/>
            </w:tcBorders>
            <w:shd w:val="clear" w:color="000000" w:fill="FFF2CC"/>
            <w:noWrap/>
            <w:vAlign w:val="bottom"/>
            <w:hideMark/>
          </w:tcPr>
          <w:p w14:paraId="4232595C" w14:textId="2985C5A3" w:rsidR="00067C6D" w:rsidRPr="00F86424" w:rsidDel="002739DA" w:rsidRDefault="00067C6D" w:rsidP="003228B4">
            <w:pPr>
              <w:numPr>
                <w:ilvl w:val="0"/>
                <w:numId w:val="47"/>
              </w:numPr>
              <w:spacing w:after="0" w:line="240" w:lineRule="auto"/>
              <w:jc w:val="center"/>
              <w:rPr>
                <w:del w:id="5031" w:author="anna.resch88@gmail.com" w:date="2022-01-03T16:08:00Z"/>
                <w:rFonts w:asciiTheme="majorHAnsi" w:eastAsia="Times New Roman" w:hAnsiTheme="majorHAnsi" w:cstheme="majorHAnsi"/>
                <w:color w:val="000000"/>
                <w:lang w:val="en-US" w:eastAsia="de-DE"/>
                <w:rPrChange w:id="5032" w:author="anna.resch88@gmail.com" w:date="2022-01-04T09:34:00Z">
                  <w:rPr>
                    <w:del w:id="5033" w:author="anna.resch88@gmail.com" w:date="2022-01-03T16:08:00Z"/>
                    <w:rFonts w:asciiTheme="majorHAnsi" w:eastAsia="Times New Roman" w:hAnsiTheme="majorHAnsi" w:cstheme="majorHAnsi"/>
                    <w:color w:val="000000"/>
                    <w:lang w:eastAsia="de-DE"/>
                  </w:rPr>
                </w:rPrChange>
              </w:rPr>
            </w:pPr>
            <w:del w:id="5034" w:author="anna.resch88@gmail.com" w:date="2022-01-03T16:08:00Z">
              <w:r w:rsidRPr="00F86424" w:rsidDel="002739DA">
                <w:rPr>
                  <w:rFonts w:asciiTheme="majorHAnsi" w:eastAsia="Times New Roman" w:hAnsiTheme="majorHAnsi" w:cstheme="majorHAnsi"/>
                  <w:color w:val="000000"/>
                  <w:lang w:val="en-US" w:eastAsia="de-DE"/>
                  <w:rPrChange w:id="5035" w:author="anna.resch88@gmail.com" w:date="2022-01-04T09:34:00Z">
                    <w:rPr>
                      <w:rFonts w:asciiTheme="majorHAnsi" w:eastAsia="Times New Roman" w:hAnsiTheme="majorHAnsi" w:cstheme="majorHAnsi"/>
                      <w:color w:val="000000"/>
                      <w:lang w:eastAsia="de-DE"/>
                    </w:rPr>
                  </w:rPrChange>
                </w:rPr>
                <w:delText>5.55</w:delText>
              </w:r>
              <w:bookmarkStart w:id="5036" w:name="_Toc92186979"/>
              <w:bookmarkStart w:id="5037" w:name="_Toc92187671"/>
              <w:bookmarkStart w:id="5038" w:name="_Toc92188363"/>
              <w:bookmarkStart w:id="5039" w:name="_Toc92189053"/>
              <w:bookmarkStart w:id="5040" w:name="_Toc92189708"/>
              <w:bookmarkStart w:id="5041" w:name="_Toc92190364"/>
              <w:bookmarkStart w:id="5042" w:name="_Toc92191020"/>
              <w:bookmarkEnd w:id="5036"/>
              <w:bookmarkEnd w:id="5037"/>
              <w:bookmarkEnd w:id="5038"/>
              <w:bookmarkEnd w:id="5039"/>
              <w:bookmarkEnd w:id="5040"/>
              <w:bookmarkEnd w:id="5041"/>
              <w:bookmarkEnd w:id="5042"/>
            </w:del>
          </w:p>
        </w:tc>
        <w:tc>
          <w:tcPr>
            <w:tcW w:w="989" w:type="dxa"/>
            <w:tcBorders>
              <w:top w:val="nil"/>
              <w:left w:val="single" w:sz="4" w:space="0" w:color="auto"/>
              <w:bottom w:val="nil"/>
              <w:right w:val="single" w:sz="4" w:space="0" w:color="auto"/>
            </w:tcBorders>
            <w:shd w:val="clear" w:color="000000" w:fill="FFF2CC"/>
            <w:noWrap/>
            <w:vAlign w:val="bottom"/>
            <w:hideMark/>
          </w:tcPr>
          <w:p w14:paraId="209AFFD5" w14:textId="5623D3B3" w:rsidR="00067C6D" w:rsidRPr="00F86424" w:rsidDel="002739DA" w:rsidRDefault="00067C6D" w:rsidP="003228B4">
            <w:pPr>
              <w:numPr>
                <w:ilvl w:val="0"/>
                <w:numId w:val="47"/>
              </w:numPr>
              <w:spacing w:after="0" w:line="240" w:lineRule="auto"/>
              <w:jc w:val="center"/>
              <w:rPr>
                <w:del w:id="5043" w:author="anna.resch88@gmail.com" w:date="2022-01-03T16:08:00Z"/>
                <w:rFonts w:asciiTheme="majorHAnsi" w:eastAsia="Times New Roman" w:hAnsiTheme="majorHAnsi" w:cstheme="majorHAnsi"/>
                <w:color w:val="000000"/>
                <w:lang w:val="en-US" w:eastAsia="de-DE"/>
                <w:rPrChange w:id="5044" w:author="anna.resch88@gmail.com" w:date="2022-01-04T09:34:00Z">
                  <w:rPr>
                    <w:del w:id="5045" w:author="anna.resch88@gmail.com" w:date="2022-01-03T16:08:00Z"/>
                    <w:rFonts w:asciiTheme="majorHAnsi" w:eastAsia="Times New Roman" w:hAnsiTheme="majorHAnsi" w:cstheme="majorHAnsi"/>
                    <w:color w:val="000000"/>
                    <w:lang w:eastAsia="de-DE"/>
                  </w:rPr>
                </w:rPrChange>
              </w:rPr>
            </w:pPr>
            <w:del w:id="5046" w:author="anna.resch88@gmail.com" w:date="2022-01-03T16:08:00Z">
              <w:r w:rsidRPr="00F86424" w:rsidDel="002739DA">
                <w:rPr>
                  <w:rFonts w:asciiTheme="majorHAnsi" w:eastAsia="Times New Roman" w:hAnsiTheme="majorHAnsi" w:cstheme="majorHAnsi"/>
                  <w:color w:val="000000"/>
                  <w:lang w:val="en-US" w:eastAsia="de-DE"/>
                  <w:rPrChange w:id="5047" w:author="anna.resch88@gmail.com" w:date="2022-01-04T09:34:00Z">
                    <w:rPr>
                      <w:rFonts w:asciiTheme="majorHAnsi" w:eastAsia="Times New Roman" w:hAnsiTheme="majorHAnsi" w:cstheme="majorHAnsi"/>
                      <w:color w:val="000000"/>
                      <w:lang w:eastAsia="de-DE"/>
                    </w:rPr>
                  </w:rPrChange>
                </w:rPr>
                <w:delText>91.11</w:delText>
              </w:r>
              <w:bookmarkStart w:id="5048" w:name="_Toc92186980"/>
              <w:bookmarkStart w:id="5049" w:name="_Toc92187672"/>
              <w:bookmarkStart w:id="5050" w:name="_Toc92188364"/>
              <w:bookmarkStart w:id="5051" w:name="_Toc92189054"/>
              <w:bookmarkStart w:id="5052" w:name="_Toc92189709"/>
              <w:bookmarkStart w:id="5053" w:name="_Toc92190365"/>
              <w:bookmarkStart w:id="5054" w:name="_Toc92191021"/>
              <w:bookmarkEnd w:id="5048"/>
              <w:bookmarkEnd w:id="5049"/>
              <w:bookmarkEnd w:id="5050"/>
              <w:bookmarkEnd w:id="5051"/>
              <w:bookmarkEnd w:id="5052"/>
              <w:bookmarkEnd w:id="5053"/>
              <w:bookmarkEnd w:id="5054"/>
            </w:del>
          </w:p>
        </w:tc>
        <w:tc>
          <w:tcPr>
            <w:tcW w:w="898" w:type="dxa"/>
            <w:tcBorders>
              <w:top w:val="nil"/>
              <w:left w:val="nil"/>
              <w:bottom w:val="nil"/>
              <w:right w:val="single" w:sz="4" w:space="0" w:color="auto"/>
            </w:tcBorders>
            <w:shd w:val="clear" w:color="000000" w:fill="FFF2CC"/>
            <w:noWrap/>
            <w:vAlign w:val="bottom"/>
            <w:hideMark/>
          </w:tcPr>
          <w:p w14:paraId="755546F2" w14:textId="5E60594F" w:rsidR="00067C6D" w:rsidRPr="00F86424" w:rsidDel="002739DA" w:rsidRDefault="00067C6D" w:rsidP="003228B4">
            <w:pPr>
              <w:numPr>
                <w:ilvl w:val="0"/>
                <w:numId w:val="47"/>
              </w:numPr>
              <w:spacing w:after="0" w:line="240" w:lineRule="auto"/>
              <w:jc w:val="center"/>
              <w:rPr>
                <w:del w:id="5055" w:author="anna.resch88@gmail.com" w:date="2022-01-03T16:08:00Z"/>
                <w:rFonts w:asciiTheme="majorHAnsi" w:eastAsia="Times New Roman" w:hAnsiTheme="majorHAnsi" w:cstheme="majorHAnsi"/>
                <w:color w:val="000000"/>
                <w:lang w:val="en-US" w:eastAsia="de-DE"/>
                <w:rPrChange w:id="5056" w:author="anna.resch88@gmail.com" w:date="2022-01-04T09:34:00Z">
                  <w:rPr>
                    <w:del w:id="5057" w:author="anna.resch88@gmail.com" w:date="2022-01-03T16:08:00Z"/>
                    <w:rFonts w:asciiTheme="majorHAnsi" w:eastAsia="Times New Roman" w:hAnsiTheme="majorHAnsi" w:cstheme="majorHAnsi"/>
                    <w:color w:val="000000"/>
                    <w:lang w:eastAsia="de-DE"/>
                  </w:rPr>
                </w:rPrChange>
              </w:rPr>
            </w:pPr>
            <w:del w:id="5058" w:author="anna.resch88@gmail.com" w:date="2022-01-03T16:08:00Z">
              <w:r w:rsidRPr="00F86424" w:rsidDel="002739DA">
                <w:rPr>
                  <w:rFonts w:asciiTheme="majorHAnsi" w:eastAsia="Times New Roman" w:hAnsiTheme="majorHAnsi" w:cstheme="majorHAnsi"/>
                  <w:color w:val="000000"/>
                  <w:lang w:val="en-US" w:eastAsia="de-DE"/>
                  <w:rPrChange w:id="5059" w:author="anna.resch88@gmail.com" w:date="2022-01-04T09:34:00Z">
                    <w:rPr>
                      <w:rFonts w:asciiTheme="majorHAnsi" w:eastAsia="Times New Roman" w:hAnsiTheme="majorHAnsi" w:cstheme="majorHAnsi"/>
                      <w:color w:val="000000"/>
                      <w:lang w:eastAsia="de-DE"/>
                    </w:rPr>
                  </w:rPrChange>
                </w:rPr>
                <w:delText>6.70</w:delText>
              </w:r>
              <w:bookmarkStart w:id="5060" w:name="_Toc92186981"/>
              <w:bookmarkStart w:id="5061" w:name="_Toc92187673"/>
              <w:bookmarkStart w:id="5062" w:name="_Toc92188365"/>
              <w:bookmarkStart w:id="5063" w:name="_Toc92189055"/>
              <w:bookmarkStart w:id="5064" w:name="_Toc92189710"/>
              <w:bookmarkStart w:id="5065" w:name="_Toc92190366"/>
              <w:bookmarkStart w:id="5066" w:name="_Toc92191022"/>
              <w:bookmarkEnd w:id="5060"/>
              <w:bookmarkEnd w:id="5061"/>
              <w:bookmarkEnd w:id="5062"/>
              <w:bookmarkEnd w:id="5063"/>
              <w:bookmarkEnd w:id="5064"/>
              <w:bookmarkEnd w:id="5065"/>
              <w:bookmarkEnd w:id="5066"/>
            </w:del>
          </w:p>
        </w:tc>
        <w:bookmarkStart w:id="5067" w:name="_Toc92186982"/>
        <w:bookmarkStart w:id="5068" w:name="_Toc92187674"/>
        <w:bookmarkStart w:id="5069" w:name="_Toc92188366"/>
        <w:bookmarkStart w:id="5070" w:name="_Toc92189056"/>
        <w:bookmarkStart w:id="5071" w:name="_Toc92189711"/>
        <w:bookmarkStart w:id="5072" w:name="_Toc92190367"/>
        <w:bookmarkStart w:id="5073" w:name="_Toc92191023"/>
        <w:bookmarkEnd w:id="5067"/>
        <w:bookmarkEnd w:id="5068"/>
        <w:bookmarkEnd w:id="5069"/>
        <w:bookmarkEnd w:id="5070"/>
        <w:bookmarkEnd w:id="5071"/>
        <w:bookmarkEnd w:id="5072"/>
        <w:bookmarkEnd w:id="5073"/>
      </w:tr>
      <w:tr w:rsidR="00067C6D" w:rsidRPr="009E3BE9" w:rsidDel="002739DA" w14:paraId="5684586D" w14:textId="260AC31D" w:rsidTr="00D830B0">
        <w:trPr>
          <w:trHeight w:val="590"/>
          <w:del w:id="5074" w:author="anna.resch88@gmail.com" w:date="2022-01-03T16:08:00Z"/>
        </w:trPr>
        <w:tc>
          <w:tcPr>
            <w:tcW w:w="2620" w:type="dxa"/>
            <w:tcBorders>
              <w:top w:val="nil"/>
              <w:left w:val="single" w:sz="4" w:space="0" w:color="000000"/>
              <w:bottom w:val="single" w:sz="8" w:space="0" w:color="auto"/>
              <w:right w:val="single" w:sz="4" w:space="0" w:color="000000"/>
            </w:tcBorders>
            <w:shd w:val="clear" w:color="000000" w:fill="FFF2CC"/>
            <w:vAlign w:val="bottom"/>
            <w:hideMark/>
          </w:tcPr>
          <w:p w14:paraId="1B7D118A" w14:textId="629E2D61" w:rsidR="00067C6D" w:rsidRPr="00F86424" w:rsidDel="002739DA" w:rsidRDefault="00067C6D" w:rsidP="003228B4">
            <w:pPr>
              <w:numPr>
                <w:ilvl w:val="0"/>
                <w:numId w:val="47"/>
              </w:numPr>
              <w:spacing w:after="0" w:line="240" w:lineRule="auto"/>
              <w:jc w:val="both"/>
              <w:rPr>
                <w:del w:id="5075" w:author="anna.resch88@gmail.com" w:date="2022-01-03T16:08:00Z"/>
                <w:rFonts w:asciiTheme="majorHAnsi" w:eastAsia="Times New Roman" w:hAnsiTheme="majorHAnsi" w:cstheme="majorHAnsi"/>
                <w:color w:val="000000"/>
                <w:lang w:val="en-US" w:eastAsia="de-DE"/>
                <w:rPrChange w:id="5076" w:author="anna.resch88@gmail.com" w:date="2022-01-04T09:34:00Z">
                  <w:rPr>
                    <w:del w:id="5077" w:author="anna.resch88@gmail.com" w:date="2022-01-03T16:08:00Z"/>
                    <w:rFonts w:asciiTheme="majorHAnsi" w:eastAsia="Times New Roman" w:hAnsiTheme="majorHAnsi" w:cstheme="majorHAnsi"/>
                    <w:color w:val="000000"/>
                    <w:lang w:eastAsia="de-DE"/>
                  </w:rPr>
                </w:rPrChange>
              </w:rPr>
            </w:pPr>
            <w:del w:id="5078" w:author="anna.resch88@gmail.com" w:date="2022-01-03T16:08:00Z">
              <w:r w:rsidRPr="00F86424" w:rsidDel="002739DA">
                <w:rPr>
                  <w:rFonts w:asciiTheme="majorHAnsi" w:eastAsia="Times New Roman" w:hAnsiTheme="majorHAnsi" w:cstheme="majorHAnsi"/>
                  <w:color w:val="000000"/>
                  <w:lang w:val="en-US" w:eastAsia="de-DE"/>
                  <w:rPrChange w:id="5079" w:author="anna.resch88@gmail.com" w:date="2022-01-04T09:34:00Z">
                    <w:rPr>
                      <w:rFonts w:asciiTheme="majorHAnsi" w:eastAsia="Times New Roman" w:hAnsiTheme="majorHAnsi" w:cstheme="majorHAnsi"/>
                      <w:color w:val="000000"/>
                      <w:lang w:eastAsia="de-DE"/>
                    </w:rPr>
                  </w:rPrChange>
                </w:rPr>
                <w:delText xml:space="preserve">UV20U + UV40U, </w:delText>
              </w:r>
              <w:bookmarkStart w:id="5080" w:name="_Toc92186983"/>
              <w:bookmarkStart w:id="5081" w:name="_Toc92187675"/>
              <w:bookmarkStart w:id="5082" w:name="_Toc92188367"/>
              <w:bookmarkStart w:id="5083" w:name="_Toc92189057"/>
              <w:bookmarkStart w:id="5084" w:name="_Toc92189712"/>
              <w:bookmarkStart w:id="5085" w:name="_Toc92190368"/>
              <w:bookmarkStart w:id="5086" w:name="_Toc92191024"/>
              <w:bookmarkEnd w:id="5080"/>
              <w:bookmarkEnd w:id="5081"/>
              <w:bookmarkEnd w:id="5082"/>
              <w:bookmarkEnd w:id="5083"/>
              <w:bookmarkEnd w:id="5084"/>
              <w:bookmarkEnd w:id="5085"/>
              <w:bookmarkEnd w:id="5086"/>
            </w:del>
          </w:p>
          <w:p w14:paraId="2816AA69" w14:textId="4D0DDDB7" w:rsidR="00067C6D" w:rsidRPr="00F86424" w:rsidDel="002739DA" w:rsidRDefault="00067C6D" w:rsidP="003228B4">
            <w:pPr>
              <w:numPr>
                <w:ilvl w:val="0"/>
                <w:numId w:val="47"/>
              </w:numPr>
              <w:spacing w:after="0" w:line="240" w:lineRule="auto"/>
              <w:jc w:val="both"/>
              <w:rPr>
                <w:del w:id="5087" w:author="anna.resch88@gmail.com" w:date="2022-01-03T16:08:00Z"/>
                <w:rFonts w:asciiTheme="majorHAnsi" w:eastAsia="Times New Roman" w:hAnsiTheme="majorHAnsi" w:cstheme="majorHAnsi"/>
                <w:color w:val="000000"/>
                <w:lang w:val="en-US" w:eastAsia="de-DE"/>
                <w:rPrChange w:id="5088" w:author="anna.resch88@gmail.com" w:date="2022-01-04T09:34:00Z">
                  <w:rPr>
                    <w:del w:id="5089" w:author="anna.resch88@gmail.com" w:date="2022-01-03T16:08:00Z"/>
                    <w:rFonts w:asciiTheme="majorHAnsi" w:eastAsia="Times New Roman" w:hAnsiTheme="majorHAnsi" w:cstheme="majorHAnsi"/>
                    <w:color w:val="000000"/>
                    <w:lang w:eastAsia="de-DE"/>
                  </w:rPr>
                </w:rPrChange>
              </w:rPr>
            </w:pPr>
            <w:del w:id="5090" w:author="anna.resch88@gmail.com" w:date="2022-01-03T16:08:00Z">
              <w:r w:rsidRPr="00F86424" w:rsidDel="002739DA">
                <w:rPr>
                  <w:rFonts w:asciiTheme="majorHAnsi" w:eastAsia="Times New Roman" w:hAnsiTheme="majorHAnsi" w:cstheme="majorHAnsi"/>
                  <w:color w:val="000000"/>
                  <w:lang w:val="en-US" w:eastAsia="de-DE"/>
                  <w:rPrChange w:id="5091" w:author="anna.resch88@gmail.com" w:date="2022-01-04T09:34:00Z">
                    <w:rPr>
                      <w:rFonts w:asciiTheme="majorHAnsi" w:eastAsia="Times New Roman" w:hAnsiTheme="majorHAnsi" w:cstheme="majorHAnsi"/>
                      <w:color w:val="000000"/>
                      <w:lang w:eastAsia="de-DE"/>
                    </w:rPr>
                  </w:rPrChange>
                </w:rPr>
                <w:delText>1:1, sample 3</w:delText>
              </w:r>
              <w:bookmarkStart w:id="5092" w:name="_Toc92186984"/>
              <w:bookmarkStart w:id="5093" w:name="_Toc92187676"/>
              <w:bookmarkStart w:id="5094" w:name="_Toc92188368"/>
              <w:bookmarkStart w:id="5095" w:name="_Toc92189058"/>
              <w:bookmarkStart w:id="5096" w:name="_Toc92189713"/>
              <w:bookmarkStart w:id="5097" w:name="_Toc92190369"/>
              <w:bookmarkStart w:id="5098" w:name="_Toc92191025"/>
              <w:bookmarkEnd w:id="5092"/>
              <w:bookmarkEnd w:id="5093"/>
              <w:bookmarkEnd w:id="5094"/>
              <w:bookmarkEnd w:id="5095"/>
              <w:bookmarkEnd w:id="5096"/>
              <w:bookmarkEnd w:id="5097"/>
              <w:bookmarkEnd w:id="5098"/>
            </w:del>
          </w:p>
        </w:tc>
        <w:tc>
          <w:tcPr>
            <w:tcW w:w="859" w:type="dxa"/>
            <w:tcBorders>
              <w:top w:val="nil"/>
              <w:left w:val="nil"/>
              <w:bottom w:val="single" w:sz="8" w:space="0" w:color="auto"/>
              <w:right w:val="single" w:sz="4" w:space="0" w:color="000000"/>
            </w:tcBorders>
            <w:shd w:val="clear" w:color="000000" w:fill="FFF2CC"/>
            <w:noWrap/>
            <w:vAlign w:val="bottom"/>
            <w:hideMark/>
          </w:tcPr>
          <w:p w14:paraId="0894385E" w14:textId="100DA6C7" w:rsidR="00067C6D" w:rsidRPr="00F86424" w:rsidDel="002739DA" w:rsidRDefault="00067C6D" w:rsidP="003228B4">
            <w:pPr>
              <w:numPr>
                <w:ilvl w:val="0"/>
                <w:numId w:val="47"/>
              </w:numPr>
              <w:spacing w:after="0" w:line="240" w:lineRule="auto"/>
              <w:jc w:val="center"/>
              <w:rPr>
                <w:del w:id="5099" w:author="anna.resch88@gmail.com" w:date="2022-01-03T16:08:00Z"/>
                <w:rFonts w:asciiTheme="majorHAnsi" w:eastAsia="Times New Roman" w:hAnsiTheme="majorHAnsi" w:cstheme="majorHAnsi"/>
                <w:color w:val="000000"/>
                <w:lang w:val="en-US" w:eastAsia="de-DE"/>
                <w:rPrChange w:id="5100" w:author="anna.resch88@gmail.com" w:date="2022-01-04T09:34:00Z">
                  <w:rPr>
                    <w:del w:id="5101" w:author="anna.resch88@gmail.com" w:date="2022-01-03T16:08:00Z"/>
                    <w:rFonts w:asciiTheme="majorHAnsi" w:eastAsia="Times New Roman" w:hAnsiTheme="majorHAnsi" w:cstheme="majorHAnsi"/>
                    <w:color w:val="000000"/>
                    <w:lang w:eastAsia="de-DE"/>
                  </w:rPr>
                </w:rPrChange>
              </w:rPr>
            </w:pPr>
            <w:del w:id="5102" w:author="anna.resch88@gmail.com" w:date="2022-01-03T16:08:00Z">
              <w:r w:rsidRPr="00F86424" w:rsidDel="002739DA">
                <w:rPr>
                  <w:rFonts w:asciiTheme="majorHAnsi" w:eastAsia="Times New Roman" w:hAnsiTheme="majorHAnsi" w:cstheme="majorHAnsi"/>
                  <w:color w:val="000000"/>
                  <w:lang w:val="en-US" w:eastAsia="de-DE"/>
                  <w:rPrChange w:id="5103" w:author="anna.resch88@gmail.com" w:date="2022-01-04T09:34:00Z">
                    <w:rPr>
                      <w:rFonts w:asciiTheme="majorHAnsi" w:eastAsia="Times New Roman" w:hAnsiTheme="majorHAnsi" w:cstheme="majorHAnsi"/>
                      <w:color w:val="000000"/>
                      <w:lang w:eastAsia="de-DE"/>
                    </w:rPr>
                  </w:rPrChange>
                </w:rPr>
                <w:delText>20%</w:delText>
              </w:r>
              <w:bookmarkStart w:id="5104" w:name="_Toc92186985"/>
              <w:bookmarkStart w:id="5105" w:name="_Toc92187677"/>
              <w:bookmarkStart w:id="5106" w:name="_Toc92188369"/>
              <w:bookmarkStart w:id="5107" w:name="_Toc92189059"/>
              <w:bookmarkStart w:id="5108" w:name="_Toc92189714"/>
              <w:bookmarkStart w:id="5109" w:name="_Toc92190370"/>
              <w:bookmarkStart w:id="5110" w:name="_Toc92191026"/>
              <w:bookmarkEnd w:id="5104"/>
              <w:bookmarkEnd w:id="5105"/>
              <w:bookmarkEnd w:id="5106"/>
              <w:bookmarkEnd w:id="5107"/>
              <w:bookmarkEnd w:id="5108"/>
              <w:bookmarkEnd w:id="5109"/>
              <w:bookmarkEnd w:id="5110"/>
            </w:del>
          </w:p>
        </w:tc>
        <w:tc>
          <w:tcPr>
            <w:tcW w:w="937" w:type="dxa"/>
            <w:tcBorders>
              <w:top w:val="nil"/>
              <w:left w:val="nil"/>
              <w:bottom w:val="single" w:sz="8" w:space="0" w:color="auto"/>
              <w:right w:val="single" w:sz="4" w:space="0" w:color="000000"/>
            </w:tcBorders>
            <w:shd w:val="clear" w:color="000000" w:fill="FFF2CC"/>
            <w:noWrap/>
            <w:vAlign w:val="bottom"/>
            <w:hideMark/>
          </w:tcPr>
          <w:p w14:paraId="394326CC" w14:textId="52AE3215" w:rsidR="00067C6D" w:rsidRPr="00F86424" w:rsidDel="002739DA" w:rsidRDefault="00067C6D" w:rsidP="003228B4">
            <w:pPr>
              <w:numPr>
                <w:ilvl w:val="0"/>
                <w:numId w:val="47"/>
              </w:numPr>
              <w:spacing w:after="0" w:line="240" w:lineRule="auto"/>
              <w:jc w:val="center"/>
              <w:rPr>
                <w:del w:id="5111" w:author="anna.resch88@gmail.com" w:date="2022-01-03T16:08:00Z"/>
                <w:rFonts w:asciiTheme="majorHAnsi" w:eastAsia="Times New Roman" w:hAnsiTheme="majorHAnsi" w:cstheme="majorHAnsi"/>
                <w:color w:val="000000"/>
                <w:lang w:val="en-US" w:eastAsia="de-DE"/>
                <w:rPrChange w:id="5112" w:author="anna.resch88@gmail.com" w:date="2022-01-04T09:34:00Z">
                  <w:rPr>
                    <w:del w:id="5113" w:author="anna.resch88@gmail.com" w:date="2022-01-03T16:08:00Z"/>
                    <w:rFonts w:asciiTheme="majorHAnsi" w:eastAsia="Times New Roman" w:hAnsiTheme="majorHAnsi" w:cstheme="majorHAnsi"/>
                    <w:color w:val="000000"/>
                    <w:lang w:eastAsia="de-DE"/>
                  </w:rPr>
                </w:rPrChange>
              </w:rPr>
            </w:pPr>
            <w:del w:id="5114" w:author="anna.resch88@gmail.com" w:date="2022-01-03T16:08:00Z">
              <w:r w:rsidRPr="00F86424" w:rsidDel="002739DA">
                <w:rPr>
                  <w:rFonts w:asciiTheme="majorHAnsi" w:eastAsia="Times New Roman" w:hAnsiTheme="majorHAnsi" w:cstheme="majorHAnsi"/>
                  <w:color w:val="000000"/>
                  <w:lang w:val="en-US" w:eastAsia="de-DE"/>
                  <w:rPrChange w:id="5115" w:author="anna.resch88@gmail.com" w:date="2022-01-04T09:34:00Z">
                    <w:rPr>
                      <w:rFonts w:asciiTheme="majorHAnsi" w:eastAsia="Times New Roman" w:hAnsiTheme="majorHAnsi" w:cstheme="majorHAnsi"/>
                      <w:color w:val="000000"/>
                      <w:lang w:eastAsia="de-DE"/>
                    </w:rPr>
                  </w:rPrChange>
                </w:rPr>
                <w:delText>water</w:delText>
              </w:r>
              <w:bookmarkStart w:id="5116" w:name="_Toc92186986"/>
              <w:bookmarkStart w:id="5117" w:name="_Toc92187678"/>
              <w:bookmarkStart w:id="5118" w:name="_Toc92188370"/>
              <w:bookmarkStart w:id="5119" w:name="_Toc92189060"/>
              <w:bookmarkStart w:id="5120" w:name="_Toc92189715"/>
              <w:bookmarkStart w:id="5121" w:name="_Toc92190371"/>
              <w:bookmarkStart w:id="5122" w:name="_Toc92191027"/>
              <w:bookmarkEnd w:id="5116"/>
              <w:bookmarkEnd w:id="5117"/>
              <w:bookmarkEnd w:id="5118"/>
              <w:bookmarkEnd w:id="5119"/>
              <w:bookmarkEnd w:id="5120"/>
              <w:bookmarkEnd w:id="5121"/>
              <w:bookmarkEnd w:id="5122"/>
            </w:del>
          </w:p>
        </w:tc>
        <w:tc>
          <w:tcPr>
            <w:tcW w:w="952" w:type="dxa"/>
            <w:tcBorders>
              <w:top w:val="nil"/>
              <w:left w:val="nil"/>
              <w:bottom w:val="single" w:sz="8" w:space="0" w:color="auto"/>
              <w:right w:val="single" w:sz="4" w:space="0" w:color="000000"/>
            </w:tcBorders>
            <w:shd w:val="clear" w:color="000000" w:fill="FFF2CC"/>
            <w:noWrap/>
            <w:vAlign w:val="bottom"/>
            <w:hideMark/>
          </w:tcPr>
          <w:p w14:paraId="60341FDF" w14:textId="22D6B983" w:rsidR="00067C6D" w:rsidRPr="00F86424" w:rsidDel="002739DA" w:rsidRDefault="00067C6D" w:rsidP="003228B4">
            <w:pPr>
              <w:numPr>
                <w:ilvl w:val="0"/>
                <w:numId w:val="47"/>
              </w:numPr>
              <w:spacing w:after="0" w:line="240" w:lineRule="auto"/>
              <w:jc w:val="center"/>
              <w:rPr>
                <w:del w:id="5123" w:author="anna.resch88@gmail.com" w:date="2022-01-03T16:08:00Z"/>
                <w:rFonts w:asciiTheme="majorHAnsi" w:eastAsia="Times New Roman" w:hAnsiTheme="majorHAnsi" w:cstheme="majorHAnsi"/>
                <w:color w:val="000000"/>
                <w:lang w:val="en-US" w:eastAsia="de-DE"/>
                <w:rPrChange w:id="5124" w:author="anna.resch88@gmail.com" w:date="2022-01-04T09:34:00Z">
                  <w:rPr>
                    <w:del w:id="5125" w:author="anna.resch88@gmail.com" w:date="2022-01-03T16:08:00Z"/>
                    <w:rFonts w:asciiTheme="majorHAnsi" w:eastAsia="Times New Roman" w:hAnsiTheme="majorHAnsi" w:cstheme="majorHAnsi"/>
                    <w:color w:val="000000"/>
                    <w:lang w:eastAsia="de-DE"/>
                  </w:rPr>
                </w:rPrChange>
              </w:rPr>
            </w:pPr>
            <w:del w:id="5126" w:author="anna.resch88@gmail.com" w:date="2022-01-03T16:08:00Z">
              <w:r w:rsidRPr="00F86424" w:rsidDel="002739DA">
                <w:rPr>
                  <w:rFonts w:asciiTheme="majorHAnsi" w:eastAsia="Times New Roman" w:hAnsiTheme="majorHAnsi" w:cstheme="majorHAnsi"/>
                  <w:color w:val="000000"/>
                  <w:lang w:val="en-US" w:eastAsia="de-DE"/>
                  <w:rPrChange w:id="5127" w:author="anna.resch88@gmail.com" w:date="2022-01-04T09:34:00Z">
                    <w:rPr>
                      <w:rFonts w:asciiTheme="majorHAnsi" w:eastAsia="Times New Roman" w:hAnsiTheme="majorHAnsi" w:cstheme="majorHAnsi"/>
                      <w:color w:val="000000"/>
                      <w:lang w:eastAsia="de-DE"/>
                    </w:rPr>
                  </w:rPrChange>
                </w:rPr>
                <w:delText>RF</w:delText>
              </w:r>
              <w:bookmarkStart w:id="5128" w:name="_Toc92186987"/>
              <w:bookmarkStart w:id="5129" w:name="_Toc92187679"/>
              <w:bookmarkStart w:id="5130" w:name="_Toc92188371"/>
              <w:bookmarkStart w:id="5131" w:name="_Toc92189061"/>
              <w:bookmarkStart w:id="5132" w:name="_Toc92189716"/>
              <w:bookmarkStart w:id="5133" w:name="_Toc92190372"/>
              <w:bookmarkStart w:id="5134" w:name="_Toc92191028"/>
              <w:bookmarkEnd w:id="5128"/>
              <w:bookmarkEnd w:id="5129"/>
              <w:bookmarkEnd w:id="5130"/>
              <w:bookmarkEnd w:id="5131"/>
              <w:bookmarkEnd w:id="5132"/>
              <w:bookmarkEnd w:id="5133"/>
              <w:bookmarkEnd w:id="5134"/>
            </w:del>
          </w:p>
        </w:tc>
        <w:tc>
          <w:tcPr>
            <w:tcW w:w="1081" w:type="dxa"/>
            <w:tcBorders>
              <w:top w:val="nil"/>
              <w:left w:val="nil"/>
              <w:bottom w:val="single" w:sz="8" w:space="0" w:color="auto"/>
              <w:right w:val="single" w:sz="4" w:space="0" w:color="000000"/>
            </w:tcBorders>
            <w:shd w:val="clear" w:color="000000" w:fill="FFF2CC"/>
            <w:noWrap/>
            <w:vAlign w:val="bottom"/>
            <w:hideMark/>
          </w:tcPr>
          <w:p w14:paraId="4AB79DF4" w14:textId="2AA3FF55" w:rsidR="00067C6D" w:rsidRPr="00F86424" w:rsidDel="002739DA" w:rsidRDefault="00067C6D" w:rsidP="003228B4">
            <w:pPr>
              <w:numPr>
                <w:ilvl w:val="0"/>
                <w:numId w:val="47"/>
              </w:numPr>
              <w:spacing w:after="0" w:line="240" w:lineRule="auto"/>
              <w:jc w:val="center"/>
              <w:rPr>
                <w:del w:id="5135" w:author="anna.resch88@gmail.com" w:date="2022-01-03T16:08:00Z"/>
                <w:rFonts w:asciiTheme="majorHAnsi" w:eastAsia="Times New Roman" w:hAnsiTheme="majorHAnsi" w:cstheme="majorHAnsi"/>
                <w:color w:val="000000"/>
                <w:lang w:val="en-US" w:eastAsia="de-DE"/>
                <w:rPrChange w:id="5136" w:author="anna.resch88@gmail.com" w:date="2022-01-04T09:34:00Z">
                  <w:rPr>
                    <w:del w:id="5137" w:author="anna.resch88@gmail.com" w:date="2022-01-03T16:08:00Z"/>
                    <w:rFonts w:asciiTheme="majorHAnsi" w:eastAsia="Times New Roman" w:hAnsiTheme="majorHAnsi" w:cstheme="majorHAnsi"/>
                    <w:color w:val="000000"/>
                    <w:lang w:eastAsia="de-DE"/>
                  </w:rPr>
                </w:rPrChange>
              </w:rPr>
            </w:pPr>
            <w:del w:id="5138" w:author="anna.resch88@gmail.com" w:date="2022-01-03T16:08:00Z">
              <w:r w:rsidRPr="00F86424" w:rsidDel="002739DA">
                <w:rPr>
                  <w:rFonts w:asciiTheme="majorHAnsi" w:eastAsia="Times New Roman" w:hAnsiTheme="majorHAnsi" w:cstheme="majorHAnsi"/>
                  <w:color w:val="000000"/>
                  <w:lang w:val="en-US" w:eastAsia="de-DE"/>
                  <w:rPrChange w:id="5139" w:author="anna.resch88@gmail.com" w:date="2022-01-04T09:34:00Z">
                    <w:rPr>
                      <w:rFonts w:asciiTheme="majorHAnsi" w:eastAsia="Times New Roman" w:hAnsiTheme="majorHAnsi" w:cstheme="majorHAnsi"/>
                      <w:color w:val="000000"/>
                      <w:lang w:eastAsia="de-DE"/>
                    </w:rPr>
                  </w:rPrChange>
                </w:rPr>
                <w:delText>25.4</w:delText>
              </w:r>
              <w:bookmarkStart w:id="5140" w:name="_Toc92186988"/>
              <w:bookmarkStart w:id="5141" w:name="_Toc92187680"/>
              <w:bookmarkStart w:id="5142" w:name="_Toc92188372"/>
              <w:bookmarkStart w:id="5143" w:name="_Toc92189062"/>
              <w:bookmarkStart w:id="5144" w:name="_Toc92189717"/>
              <w:bookmarkStart w:id="5145" w:name="_Toc92190373"/>
              <w:bookmarkStart w:id="5146" w:name="_Toc92191029"/>
              <w:bookmarkEnd w:id="5140"/>
              <w:bookmarkEnd w:id="5141"/>
              <w:bookmarkEnd w:id="5142"/>
              <w:bookmarkEnd w:id="5143"/>
              <w:bookmarkEnd w:id="5144"/>
              <w:bookmarkEnd w:id="5145"/>
              <w:bookmarkEnd w:id="5146"/>
            </w:del>
          </w:p>
        </w:tc>
        <w:tc>
          <w:tcPr>
            <w:tcW w:w="1349" w:type="dxa"/>
            <w:tcBorders>
              <w:top w:val="nil"/>
              <w:left w:val="nil"/>
              <w:bottom w:val="single" w:sz="8" w:space="0" w:color="auto"/>
              <w:right w:val="single" w:sz="4" w:space="0" w:color="000000"/>
            </w:tcBorders>
            <w:shd w:val="clear" w:color="000000" w:fill="FFF2CC"/>
            <w:noWrap/>
            <w:vAlign w:val="bottom"/>
            <w:hideMark/>
          </w:tcPr>
          <w:p w14:paraId="013381B8" w14:textId="0C3476BF" w:rsidR="00067C6D" w:rsidRPr="00F86424" w:rsidDel="002739DA" w:rsidRDefault="00067C6D" w:rsidP="003228B4">
            <w:pPr>
              <w:numPr>
                <w:ilvl w:val="0"/>
                <w:numId w:val="47"/>
              </w:numPr>
              <w:spacing w:after="0" w:line="240" w:lineRule="auto"/>
              <w:jc w:val="center"/>
              <w:rPr>
                <w:del w:id="5147" w:author="anna.resch88@gmail.com" w:date="2022-01-03T16:08:00Z"/>
                <w:rFonts w:asciiTheme="majorHAnsi" w:eastAsia="Times New Roman" w:hAnsiTheme="majorHAnsi" w:cstheme="majorHAnsi"/>
                <w:color w:val="000000"/>
                <w:lang w:val="en-US" w:eastAsia="de-DE"/>
                <w:rPrChange w:id="5148" w:author="anna.resch88@gmail.com" w:date="2022-01-04T09:34:00Z">
                  <w:rPr>
                    <w:del w:id="5149" w:author="anna.resch88@gmail.com" w:date="2022-01-03T16:08:00Z"/>
                    <w:rFonts w:asciiTheme="majorHAnsi" w:eastAsia="Times New Roman" w:hAnsiTheme="majorHAnsi" w:cstheme="majorHAnsi"/>
                    <w:color w:val="000000"/>
                    <w:lang w:eastAsia="de-DE"/>
                  </w:rPr>
                </w:rPrChange>
              </w:rPr>
            </w:pPr>
            <w:del w:id="5150" w:author="anna.resch88@gmail.com" w:date="2022-01-03T16:08:00Z">
              <w:r w:rsidRPr="00F86424" w:rsidDel="002739DA">
                <w:rPr>
                  <w:rFonts w:asciiTheme="majorHAnsi" w:eastAsia="Times New Roman" w:hAnsiTheme="majorHAnsi" w:cstheme="majorHAnsi"/>
                  <w:color w:val="000000"/>
                  <w:lang w:val="en-US" w:eastAsia="de-DE"/>
                  <w:rPrChange w:id="5151" w:author="anna.resch88@gmail.com" w:date="2022-01-04T09:34:00Z">
                    <w:rPr>
                      <w:rFonts w:asciiTheme="majorHAnsi" w:eastAsia="Times New Roman" w:hAnsiTheme="majorHAnsi" w:cstheme="majorHAnsi"/>
                      <w:color w:val="000000"/>
                      <w:lang w:eastAsia="de-DE"/>
                    </w:rPr>
                  </w:rPrChange>
                </w:rPr>
                <w:delText>15</w:delText>
              </w:r>
              <w:bookmarkStart w:id="5152" w:name="_Toc92186989"/>
              <w:bookmarkStart w:id="5153" w:name="_Toc92187681"/>
              <w:bookmarkStart w:id="5154" w:name="_Toc92188373"/>
              <w:bookmarkStart w:id="5155" w:name="_Toc92189063"/>
              <w:bookmarkStart w:id="5156" w:name="_Toc92189718"/>
              <w:bookmarkStart w:id="5157" w:name="_Toc92190374"/>
              <w:bookmarkStart w:id="5158" w:name="_Toc92191030"/>
              <w:bookmarkEnd w:id="5152"/>
              <w:bookmarkEnd w:id="5153"/>
              <w:bookmarkEnd w:id="5154"/>
              <w:bookmarkEnd w:id="5155"/>
              <w:bookmarkEnd w:id="5156"/>
              <w:bookmarkEnd w:id="5157"/>
              <w:bookmarkEnd w:id="5158"/>
            </w:del>
          </w:p>
        </w:tc>
        <w:tc>
          <w:tcPr>
            <w:tcW w:w="892" w:type="dxa"/>
            <w:tcBorders>
              <w:top w:val="nil"/>
              <w:left w:val="nil"/>
              <w:bottom w:val="single" w:sz="8" w:space="0" w:color="auto"/>
              <w:right w:val="single" w:sz="4" w:space="0" w:color="000000"/>
            </w:tcBorders>
            <w:shd w:val="clear" w:color="000000" w:fill="FFF2CC"/>
            <w:noWrap/>
            <w:vAlign w:val="bottom"/>
            <w:hideMark/>
          </w:tcPr>
          <w:p w14:paraId="30042EC9" w14:textId="77324E5E" w:rsidR="00067C6D" w:rsidRPr="00F86424" w:rsidDel="002739DA" w:rsidRDefault="00067C6D" w:rsidP="003228B4">
            <w:pPr>
              <w:numPr>
                <w:ilvl w:val="0"/>
                <w:numId w:val="47"/>
              </w:numPr>
              <w:spacing w:after="0" w:line="240" w:lineRule="auto"/>
              <w:jc w:val="center"/>
              <w:rPr>
                <w:del w:id="5159" w:author="anna.resch88@gmail.com" w:date="2022-01-03T16:08:00Z"/>
                <w:rFonts w:asciiTheme="majorHAnsi" w:eastAsia="Times New Roman" w:hAnsiTheme="majorHAnsi" w:cstheme="majorHAnsi"/>
                <w:color w:val="000000"/>
                <w:lang w:val="en-US" w:eastAsia="de-DE"/>
                <w:rPrChange w:id="5160" w:author="anna.resch88@gmail.com" w:date="2022-01-04T09:34:00Z">
                  <w:rPr>
                    <w:del w:id="5161" w:author="anna.resch88@gmail.com" w:date="2022-01-03T16:08:00Z"/>
                    <w:rFonts w:asciiTheme="majorHAnsi" w:eastAsia="Times New Roman" w:hAnsiTheme="majorHAnsi" w:cstheme="majorHAnsi"/>
                    <w:color w:val="000000"/>
                    <w:lang w:eastAsia="de-DE"/>
                  </w:rPr>
                </w:rPrChange>
              </w:rPr>
            </w:pPr>
            <w:del w:id="5162" w:author="anna.resch88@gmail.com" w:date="2022-01-03T16:08:00Z">
              <w:r w:rsidRPr="00F86424" w:rsidDel="002739DA">
                <w:rPr>
                  <w:rFonts w:asciiTheme="majorHAnsi" w:eastAsia="Times New Roman" w:hAnsiTheme="majorHAnsi" w:cstheme="majorHAnsi"/>
                  <w:color w:val="000000"/>
                  <w:lang w:val="en-US" w:eastAsia="de-DE"/>
                  <w:rPrChange w:id="5163" w:author="anna.resch88@gmail.com" w:date="2022-01-04T09:34:00Z">
                    <w:rPr>
                      <w:rFonts w:asciiTheme="majorHAnsi" w:eastAsia="Times New Roman" w:hAnsiTheme="majorHAnsi" w:cstheme="majorHAnsi"/>
                      <w:color w:val="000000"/>
                      <w:lang w:eastAsia="de-DE"/>
                    </w:rPr>
                  </w:rPrChange>
                </w:rPr>
                <w:delText>87.01</w:delText>
              </w:r>
              <w:bookmarkStart w:id="5164" w:name="_Toc92186990"/>
              <w:bookmarkStart w:id="5165" w:name="_Toc92187682"/>
              <w:bookmarkStart w:id="5166" w:name="_Toc92188374"/>
              <w:bookmarkStart w:id="5167" w:name="_Toc92189064"/>
              <w:bookmarkStart w:id="5168" w:name="_Toc92189719"/>
              <w:bookmarkStart w:id="5169" w:name="_Toc92190375"/>
              <w:bookmarkStart w:id="5170" w:name="_Toc92191031"/>
              <w:bookmarkEnd w:id="5164"/>
              <w:bookmarkEnd w:id="5165"/>
              <w:bookmarkEnd w:id="5166"/>
              <w:bookmarkEnd w:id="5167"/>
              <w:bookmarkEnd w:id="5168"/>
              <w:bookmarkEnd w:id="5169"/>
              <w:bookmarkEnd w:id="5170"/>
            </w:del>
          </w:p>
        </w:tc>
        <w:tc>
          <w:tcPr>
            <w:tcW w:w="743" w:type="dxa"/>
            <w:tcBorders>
              <w:top w:val="nil"/>
              <w:left w:val="nil"/>
              <w:bottom w:val="single" w:sz="8" w:space="0" w:color="auto"/>
              <w:right w:val="nil"/>
            </w:tcBorders>
            <w:shd w:val="clear" w:color="000000" w:fill="FFF2CC"/>
            <w:noWrap/>
            <w:vAlign w:val="bottom"/>
            <w:hideMark/>
          </w:tcPr>
          <w:p w14:paraId="2B839EAD" w14:textId="61B87391" w:rsidR="00067C6D" w:rsidRPr="00F86424" w:rsidDel="002739DA" w:rsidRDefault="00067C6D" w:rsidP="003228B4">
            <w:pPr>
              <w:numPr>
                <w:ilvl w:val="0"/>
                <w:numId w:val="47"/>
              </w:numPr>
              <w:spacing w:after="0" w:line="240" w:lineRule="auto"/>
              <w:jc w:val="center"/>
              <w:rPr>
                <w:del w:id="5171" w:author="anna.resch88@gmail.com" w:date="2022-01-03T16:08:00Z"/>
                <w:rFonts w:asciiTheme="majorHAnsi" w:eastAsia="Times New Roman" w:hAnsiTheme="majorHAnsi" w:cstheme="majorHAnsi"/>
                <w:color w:val="000000"/>
                <w:lang w:val="en-US" w:eastAsia="de-DE"/>
                <w:rPrChange w:id="5172" w:author="anna.resch88@gmail.com" w:date="2022-01-04T09:34:00Z">
                  <w:rPr>
                    <w:del w:id="5173" w:author="anna.resch88@gmail.com" w:date="2022-01-03T16:08:00Z"/>
                    <w:rFonts w:asciiTheme="majorHAnsi" w:eastAsia="Times New Roman" w:hAnsiTheme="majorHAnsi" w:cstheme="majorHAnsi"/>
                    <w:color w:val="000000"/>
                    <w:lang w:eastAsia="de-DE"/>
                  </w:rPr>
                </w:rPrChange>
              </w:rPr>
            </w:pPr>
            <w:del w:id="5174" w:author="anna.resch88@gmail.com" w:date="2022-01-03T16:08:00Z">
              <w:r w:rsidRPr="00F86424" w:rsidDel="002739DA">
                <w:rPr>
                  <w:rFonts w:asciiTheme="majorHAnsi" w:eastAsia="Times New Roman" w:hAnsiTheme="majorHAnsi" w:cstheme="majorHAnsi"/>
                  <w:color w:val="000000"/>
                  <w:lang w:val="en-US" w:eastAsia="de-DE"/>
                  <w:rPrChange w:id="5175" w:author="anna.resch88@gmail.com" w:date="2022-01-04T09:34:00Z">
                    <w:rPr>
                      <w:rFonts w:asciiTheme="majorHAnsi" w:eastAsia="Times New Roman" w:hAnsiTheme="majorHAnsi" w:cstheme="majorHAnsi"/>
                      <w:color w:val="000000"/>
                      <w:lang w:eastAsia="de-DE"/>
                    </w:rPr>
                  </w:rPrChange>
                </w:rPr>
                <w:delText>5.05</w:delText>
              </w:r>
              <w:bookmarkStart w:id="5176" w:name="_Toc92186991"/>
              <w:bookmarkStart w:id="5177" w:name="_Toc92187683"/>
              <w:bookmarkStart w:id="5178" w:name="_Toc92188375"/>
              <w:bookmarkStart w:id="5179" w:name="_Toc92189065"/>
              <w:bookmarkStart w:id="5180" w:name="_Toc92189720"/>
              <w:bookmarkStart w:id="5181" w:name="_Toc92190376"/>
              <w:bookmarkStart w:id="5182" w:name="_Toc92191032"/>
              <w:bookmarkEnd w:id="5176"/>
              <w:bookmarkEnd w:id="5177"/>
              <w:bookmarkEnd w:id="5178"/>
              <w:bookmarkEnd w:id="5179"/>
              <w:bookmarkEnd w:id="5180"/>
              <w:bookmarkEnd w:id="5181"/>
              <w:bookmarkEnd w:id="5182"/>
            </w:del>
          </w:p>
        </w:tc>
        <w:tc>
          <w:tcPr>
            <w:tcW w:w="989" w:type="dxa"/>
            <w:tcBorders>
              <w:top w:val="nil"/>
              <w:left w:val="single" w:sz="4" w:space="0" w:color="auto"/>
              <w:bottom w:val="single" w:sz="8" w:space="0" w:color="auto"/>
              <w:right w:val="single" w:sz="4" w:space="0" w:color="auto"/>
            </w:tcBorders>
            <w:shd w:val="clear" w:color="000000" w:fill="FFF2CC"/>
            <w:noWrap/>
            <w:vAlign w:val="bottom"/>
            <w:hideMark/>
          </w:tcPr>
          <w:p w14:paraId="736B2707" w14:textId="7C36682D" w:rsidR="00067C6D" w:rsidRPr="00F86424" w:rsidDel="002739DA" w:rsidRDefault="00067C6D" w:rsidP="003228B4">
            <w:pPr>
              <w:numPr>
                <w:ilvl w:val="0"/>
                <w:numId w:val="47"/>
              </w:numPr>
              <w:spacing w:after="0" w:line="240" w:lineRule="auto"/>
              <w:jc w:val="center"/>
              <w:rPr>
                <w:del w:id="5183" w:author="anna.resch88@gmail.com" w:date="2022-01-03T16:08:00Z"/>
                <w:rFonts w:asciiTheme="majorHAnsi" w:eastAsia="Times New Roman" w:hAnsiTheme="majorHAnsi" w:cstheme="majorHAnsi"/>
                <w:color w:val="FFFFFF"/>
                <w:lang w:val="en-US" w:eastAsia="de-DE"/>
                <w:rPrChange w:id="5184" w:author="anna.resch88@gmail.com" w:date="2022-01-04T09:34:00Z">
                  <w:rPr>
                    <w:del w:id="5185" w:author="anna.resch88@gmail.com" w:date="2022-01-03T16:08:00Z"/>
                    <w:rFonts w:asciiTheme="majorHAnsi" w:eastAsia="Times New Roman" w:hAnsiTheme="majorHAnsi" w:cstheme="majorHAnsi"/>
                    <w:color w:val="FFFFFF"/>
                    <w:lang w:eastAsia="de-DE"/>
                  </w:rPr>
                </w:rPrChange>
              </w:rPr>
            </w:pPr>
            <w:bookmarkStart w:id="5186" w:name="_Toc92186992"/>
            <w:bookmarkStart w:id="5187" w:name="_Toc92187684"/>
            <w:bookmarkStart w:id="5188" w:name="_Toc92188376"/>
            <w:bookmarkStart w:id="5189" w:name="_Toc92189066"/>
            <w:bookmarkStart w:id="5190" w:name="_Toc92189721"/>
            <w:bookmarkStart w:id="5191" w:name="_Toc92190377"/>
            <w:bookmarkStart w:id="5192" w:name="_Toc92191033"/>
            <w:bookmarkEnd w:id="5186"/>
            <w:bookmarkEnd w:id="5187"/>
            <w:bookmarkEnd w:id="5188"/>
            <w:bookmarkEnd w:id="5189"/>
            <w:bookmarkEnd w:id="5190"/>
            <w:bookmarkEnd w:id="5191"/>
            <w:bookmarkEnd w:id="5192"/>
          </w:p>
        </w:tc>
        <w:tc>
          <w:tcPr>
            <w:tcW w:w="898" w:type="dxa"/>
            <w:tcBorders>
              <w:top w:val="nil"/>
              <w:left w:val="nil"/>
              <w:bottom w:val="single" w:sz="8" w:space="0" w:color="auto"/>
              <w:right w:val="single" w:sz="4" w:space="0" w:color="auto"/>
            </w:tcBorders>
            <w:shd w:val="clear" w:color="000000" w:fill="FFF2CC"/>
            <w:noWrap/>
            <w:vAlign w:val="bottom"/>
            <w:hideMark/>
          </w:tcPr>
          <w:p w14:paraId="70C5275F" w14:textId="4E4772C5" w:rsidR="00067C6D" w:rsidRPr="00F86424" w:rsidDel="002739DA" w:rsidRDefault="00067C6D" w:rsidP="003228B4">
            <w:pPr>
              <w:numPr>
                <w:ilvl w:val="0"/>
                <w:numId w:val="47"/>
              </w:numPr>
              <w:spacing w:after="0" w:line="240" w:lineRule="auto"/>
              <w:jc w:val="center"/>
              <w:rPr>
                <w:del w:id="5193" w:author="anna.resch88@gmail.com" w:date="2022-01-03T16:08:00Z"/>
                <w:rFonts w:asciiTheme="majorHAnsi" w:eastAsia="Times New Roman" w:hAnsiTheme="majorHAnsi" w:cstheme="majorHAnsi"/>
                <w:color w:val="000000"/>
                <w:lang w:val="en-US" w:eastAsia="de-DE"/>
                <w:rPrChange w:id="5194" w:author="anna.resch88@gmail.com" w:date="2022-01-04T09:34:00Z">
                  <w:rPr>
                    <w:del w:id="5195" w:author="anna.resch88@gmail.com" w:date="2022-01-03T16:08:00Z"/>
                    <w:rFonts w:asciiTheme="majorHAnsi" w:eastAsia="Times New Roman" w:hAnsiTheme="majorHAnsi" w:cstheme="majorHAnsi"/>
                    <w:color w:val="000000"/>
                    <w:lang w:eastAsia="de-DE"/>
                  </w:rPr>
                </w:rPrChange>
              </w:rPr>
            </w:pPr>
            <w:bookmarkStart w:id="5196" w:name="_Toc92186993"/>
            <w:bookmarkStart w:id="5197" w:name="_Toc92187685"/>
            <w:bookmarkStart w:id="5198" w:name="_Toc92188377"/>
            <w:bookmarkStart w:id="5199" w:name="_Toc92189067"/>
            <w:bookmarkStart w:id="5200" w:name="_Toc92189722"/>
            <w:bookmarkStart w:id="5201" w:name="_Toc92190378"/>
            <w:bookmarkStart w:id="5202" w:name="_Toc92191034"/>
            <w:bookmarkEnd w:id="5196"/>
            <w:bookmarkEnd w:id="5197"/>
            <w:bookmarkEnd w:id="5198"/>
            <w:bookmarkEnd w:id="5199"/>
            <w:bookmarkEnd w:id="5200"/>
            <w:bookmarkEnd w:id="5201"/>
            <w:bookmarkEnd w:id="5202"/>
          </w:p>
        </w:tc>
        <w:bookmarkStart w:id="5203" w:name="_Toc92186994"/>
        <w:bookmarkStart w:id="5204" w:name="_Toc92187686"/>
        <w:bookmarkStart w:id="5205" w:name="_Toc92188378"/>
        <w:bookmarkStart w:id="5206" w:name="_Toc92189068"/>
        <w:bookmarkStart w:id="5207" w:name="_Toc92189723"/>
        <w:bookmarkStart w:id="5208" w:name="_Toc92190379"/>
        <w:bookmarkStart w:id="5209" w:name="_Toc92191035"/>
        <w:bookmarkEnd w:id="5203"/>
        <w:bookmarkEnd w:id="5204"/>
        <w:bookmarkEnd w:id="5205"/>
        <w:bookmarkEnd w:id="5206"/>
        <w:bookmarkEnd w:id="5207"/>
        <w:bookmarkEnd w:id="5208"/>
        <w:bookmarkEnd w:id="5209"/>
      </w:tr>
      <w:tr w:rsidR="00067C6D" w:rsidRPr="009E3BE9" w:rsidDel="002739DA" w14:paraId="7475CBA4" w14:textId="5A413B3A" w:rsidTr="00D830B0">
        <w:trPr>
          <w:trHeight w:val="580"/>
          <w:del w:id="5210" w:author="anna.resch88@gmail.com" w:date="2022-01-03T16:08:00Z"/>
        </w:trPr>
        <w:tc>
          <w:tcPr>
            <w:tcW w:w="2620" w:type="dxa"/>
            <w:tcBorders>
              <w:top w:val="nil"/>
              <w:left w:val="single" w:sz="4" w:space="0" w:color="000000"/>
              <w:bottom w:val="single" w:sz="4" w:space="0" w:color="000000"/>
              <w:right w:val="single" w:sz="4" w:space="0" w:color="000000"/>
            </w:tcBorders>
            <w:shd w:val="clear" w:color="000000" w:fill="FFE699"/>
            <w:vAlign w:val="bottom"/>
            <w:hideMark/>
          </w:tcPr>
          <w:p w14:paraId="2E41439C" w14:textId="487BB8B7" w:rsidR="00067C6D" w:rsidRPr="00F86424" w:rsidDel="002739DA" w:rsidRDefault="00067C6D" w:rsidP="003228B4">
            <w:pPr>
              <w:numPr>
                <w:ilvl w:val="0"/>
                <w:numId w:val="47"/>
              </w:numPr>
              <w:spacing w:after="0" w:line="240" w:lineRule="auto"/>
              <w:jc w:val="both"/>
              <w:rPr>
                <w:del w:id="5211" w:author="anna.resch88@gmail.com" w:date="2022-01-03T16:08:00Z"/>
                <w:rFonts w:asciiTheme="majorHAnsi" w:eastAsia="Times New Roman" w:hAnsiTheme="majorHAnsi" w:cstheme="majorHAnsi"/>
                <w:color w:val="000000"/>
                <w:lang w:val="en-US" w:eastAsia="de-DE"/>
                <w:rPrChange w:id="5212" w:author="anna.resch88@gmail.com" w:date="2022-01-04T09:34:00Z">
                  <w:rPr>
                    <w:del w:id="5213" w:author="anna.resch88@gmail.com" w:date="2022-01-03T16:08:00Z"/>
                    <w:rFonts w:asciiTheme="majorHAnsi" w:eastAsia="Times New Roman" w:hAnsiTheme="majorHAnsi" w:cstheme="majorHAnsi"/>
                    <w:color w:val="000000"/>
                    <w:lang w:eastAsia="de-DE"/>
                  </w:rPr>
                </w:rPrChange>
              </w:rPr>
            </w:pPr>
            <w:del w:id="5214" w:author="anna.resch88@gmail.com" w:date="2022-01-03T16:08:00Z">
              <w:r w:rsidRPr="00F86424" w:rsidDel="002739DA">
                <w:rPr>
                  <w:rFonts w:asciiTheme="majorHAnsi" w:eastAsia="Times New Roman" w:hAnsiTheme="majorHAnsi" w:cstheme="majorHAnsi"/>
                  <w:color w:val="000000"/>
                  <w:lang w:val="en-US" w:eastAsia="de-DE"/>
                  <w:rPrChange w:id="5215" w:author="anna.resch88@gmail.com" w:date="2022-01-04T09:34:00Z">
                    <w:rPr>
                      <w:rFonts w:asciiTheme="majorHAnsi" w:eastAsia="Times New Roman" w:hAnsiTheme="majorHAnsi" w:cstheme="majorHAnsi"/>
                      <w:color w:val="000000"/>
                      <w:lang w:eastAsia="de-DE"/>
                    </w:rPr>
                  </w:rPrChange>
                </w:rPr>
                <w:delText xml:space="preserve">UV20U + UV40U, </w:delText>
              </w:r>
              <w:bookmarkStart w:id="5216" w:name="_Toc92186995"/>
              <w:bookmarkStart w:id="5217" w:name="_Toc92187687"/>
              <w:bookmarkStart w:id="5218" w:name="_Toc92188379"/>
              <w:bookmarkStart w:id="5219" w:name="_Toc92189069"/>
              <w:bookmarkStart w:id="5220" w:name="_Toc92189724"/>
              <w:bookmarkStart w:id="5221" w:name="_Toc92190380"/>
              <w:bookmarkStart w:id="5222" w:name="_Toc92191036"/>
              <w:bookmarkEnd w:id="5216"/>
              <w:bookmarkEnd w:id="5217"/>
              <w:bookmarkEnd w:id="5218"/>
              <w:bookmarkEnd w:id="5219"/>
              <w:bookmarkEnd w:id="5220"/>
              <w:bookmarkEnd w:id="5221"/>
              <w:bookmarkEnd w:id="5222"/>
            </w:del>
          </w:p>
          <w:p w14:paraId="18CB94BC" w14:textId="7A64E99B" w:rsidR="00067C6D" w:rsidRPr="00F86424" w:rsidDel="002739DA" w:rsidRDefault="00067C6D" w:rsidP="003228B4">
            <w:pPr>
              <w:numPr>
                <w:ilvl w:val="0"/>
                <w:numId w:val="47"/>
              </w:numPr>
              <w:spacing w:after="0" w:line="240" w:lineRule="auto"/>
              <w:jc w:val="both"/>
              <w:rPr>
                <w:del w:id="5223" w:author="anna.resch88@gmail.com" w:date="2022-01-03T16:08:00Z"/>
                <w:rFonts w:asciiTheme="majorHAnsi" w:eastAsia="Times New Roman" w:hAnsiTheme="majorHAnsi" w:cstheme="majorHAnsi"/>
                <w:color w:val="000000"/>
                <w:lang w:val="en-US" w:eastAsia="de-DE"/>
                <w:rPrChange w:id="5224" w:author="anna.resch88@gmail.com" w:date="2022-01-04T09:34:00Z">
                  <w:rPr>
                    <w:del w:id="5225" w:author="anna.resch88@gmail.com" w:date="2022-01-03T16:08:00Z"/>
                    <w:rFonts w:asciiTheme="majorHAnsi" w:eastAsia="Times New Roman" w:hAnsiTheme="majorHAnsi" w:cstheme="majorHAnsi"/>
                    <w:color w:val="000000"/>
                    <w:lang w:eastAsia="de-DE"/>
                  </w:rPr>
                </w:rPrChange>
              </w:rPr>
            </w:pPr>
            <w:del w:id="5226" w:author="anna.resch88@gmail.com" w:date="2022-01-03T16:08:00Z">
              <w:r w:rsidRPr="00F86424" w:rsidDel="002739DA">
                <w:rPr>
                  <w:rFonts w:asciiTheme="majorHAnsi" w:eastAsia="Times New Roman" w:hAnsiTheme="majorHAnsi" w:cstheme="majorHAnsi"/>
                  <w:color w:val="000000"/>
                  <w:lang w:val="en-US" w:eastAsia="de-DE"/>
                  <w:rPrChange w:id="5227" w:author="anna.resch88@gmail.com" w:date="2022-01-04T09:34:00Z">
                    <w:rPr>
                      <w:rFonts w:asciiTheme="majorHAnsi" w:eastAsia="Times New Roman" w:hAnsiTheme="majorHAnsi" w:cstheme="majorHAnsi"/>
                      <w:color w:val="000000"/>
                      <w:lang w:eastAsia="de-DE"/>
                    </w:rPr>
                  </w:rPrChange>
                </w:rPr>
                <w:delText>2:1, sample 1</w:delText>
              </w:r>
              <w:bookmarkStart w:id="5228" w:name="_Toc92186996"/>
              <w:bookmarkStart w:id="5229" w:name="_Toc92187688"/>
              <w:bookmarkStart w:id="5230" w:name="_Toc92188380"/>
              <w:bookmarkStart w:id="5231" w:name="_Toc92189070"/>
              <w:bookmarkStart w:id="5232" w:name="_Toc92189725"/>
              <w:bookmarkStart w:id="5233" w:name="_Toc92190381"/>
              <w:bookmarkStart w:id="5234" w:name="_Toc92191037"/>
              <w:bookmarkEnd w:id="5228"/>
              <w:bookmarkEnd w:id="5229"/>
              <w:bookmarkEnd w:id="5230"/>
              <w:bookmarkEnd w:id="5231"/>
              <w:bookmarkEnd w:id="5232"/>
              <w:bookmarkEnd w:id="5233"/>
              <w:bookmarkEnd w:id="5234"/>
            </w:del>
          </w:p>
        </w:tc>
        <w:tc>
          <w:tcPr>
            <w:tcW w:w="859" w:type="dxa"/>
            <w:tcBorders>
              <w:top w:val="nil"/>
              <w:left w:val="nil"/>
              <w:bottom w:val="single" w:sz="4" w:space="0" w:color="000000"/>
              <w:right w:val="single" w:sz="4" w:space="0" w:color="000000"/>
            </w:tcBorders>
            <w:shd w:val="clear" w:color="000000" w:fill="FFE699"/>
            <w:noWrap/>
            <w:vAlign w:val="bottom"/>
            <w:hideMark/>
          </w:tcPr>
          <w:p w14:paraId="5515BAB3" w14:textId="46BE2694" w:rsidR="00067C6D" w:rsidRPr="00F86424" w:rsidDel="002739DA" w:rsidRDefault="00067C6D" w:rsidP="003228B4">
            <w:pPr>
              <w:numPr>
                <w:ilvl w:val="0"/>
                <w:numId w:val="47"/>
              </w:numPr>
              <w:spacing w:after="0" w:line="240" w:lineRule="auto"/>
              <w:jc w:val="center"/>
              <w:rPr>
                <w:del w:id="5235" w:author="anna.resch88@gmail.com" w:date="2022-01-03T16:08:00Z"/>
                <w:rFonts w:asciiTheme="majorHAnsi" w:eastAsia="Times New Roman" w:hAnsiTheme="majorHAnsi" w:cstheme="majorHAnsi"/>
                <w:color w:val="000000"/>
                <w:lang w:val="en-US" w:eastAsia="de-DE"/>
                <w:rPrChange w:id="5236" w:author="anna.resch88@gmail.com" w:date="2022-01-04T09:34:00Z">
                  <w:rPr>
                    <w:del w:id="5237" w:author="anna.resch88@gmail.com" w:date="2022-01-03T16:08:00Z"/>
                    <w:rFonts w:asciiTheme="majorHAnsi" w:eastAsia="Times New Roman" w:hAnsiTheme="majorHAnsi" w:cstheme="majorHAnsi"/>
                    <w:color w:val="000000"/>
                    <w:lang w:eastAsia="de-DE"/>
                  </w:rPr>
                </w:rPrChange>
              </w:rPr>
            </w:pPr>
            <w:del w:id="5238" w:author="anna.resch88@gmail.com" w:date="2022-01-03T16:08:00Z">
              <w:r w:rsidRPr="00F86424" w:rsidDel="002739DA">
                <w:rPr>
                  <w:rFonts w:asciiTheme="majorHAnsi" w:eastAsia="Times New Roman" w:hAnsiTheme="majorHAnsi" w:cstheme="majorHAnsi"/>
                  <w:color w:val="000000"/>
                  <w:lang w:val="en-US" w:eastAsia="de-DE"/>
                  <w:rPrChange w:id="5239" w:author="anna.resch88@gmail.com" w:date="2022-01-04T09:34:00Z">
                    <w:rPr>
                      <w:rFonts w:asciiTheme="majorHAnsi" w:eastAsia="Times New Roman" w:hAnsiTheme="majorHAnsi" w:cstheme="majorHAnsi"/>
                      <w:color w:val="000000"/>
                      <w:lang w:eastAsia="de-DE"/>
                    </w:rPr>
                  </w:rPrChange>
                </w:rPr>
                <w:delText>20%</w:delText>
              </w:r>
              <w:bookmarkStart w:id="5240" w:name="_Toc92186997"/>
              <w:bookmarkStart w:id="5241" w:name="_Toc92187689"/>
              <w:bookmarkStart w:id="5242" w:name="_Toc92188381"/>
              <w:bookmarkStart w:id="5243" w:name="_Toc92189071"/>
              <w:bookmarkStart w:id="5244" w:name="_Toc92189726"/>
              <w:bookmarkStart w:id="5245" w:name="_Toc92190382"/>
              <w:bookmarkStart w:id="5246" w:name="_Toc92191038"/>
              <w:bookmarkEnd w:id="5240"/>
              <w:bookmarkEnd w:id="5241"/>
              <w:bookmarkEnd w:id="5242"/>
              <w:bookmarkEnd w:id="5243"/>
              <w:bookmarkEnd w:id="5244"/>
              <w:bookmarkEnd w:id="5245"/>
              <w:bookmarkEnd w:id="5246"/>
            </w:del>
          </w:p>
        </w:tc>
        <w:tc>
          <w:tcPr>
            <w:tcW w:w="937" w:type="dxa"/>
            <w:tcBorders>
              <w:top w:val="nil"/>
              <w:left w:val="nil"/>
              <w:bottom w:val="single" w:sz="4" w:space="0" w:color="000000"/>
              <w:right w:val="single" w:sz="4" w:space="0" w:color="000000"/>
            </w:tcBorders>
            <w:shd w:val="clear" w:color="000000" w:fill="FFE699"/>
            <w:noWrap/>
            <w:vAlign w:val="bottom"/>
            <w:hideMark/>
          </w:tcPr>
          <w:p w14:paraId="3DA84D07" w14:textId="6FFC9B97" w:rsidR="00067C6D" w:rsidRPr="00F86424" w:rsidDel="002739DA" w:rsidRDefault="00067C6D" w:rsidP="003228B4">
            <w:pPr>
              <w:numPr>
                <w:ilvl w:val="0"/>
                <w:numId w:val="47"/>
              </w:numPr>
              <w:spacing w:after="0" w:line="240" w:lineRule="auto"/>
              <w:jc w:val="center"/>
              <w:rPr>
                <w:del w:id="5247" w:author="anna.resch88@gmail.com" w:date="2022-01-03T16:08:00Z"/>
                <w:rFonts w:asciiTheme="majorHAnsi" w:eastAsia="Times New Roman" w:hAnsiTheme="majorHAnsi" w:cstheme="majorHAnsi"/>
                <w:color w:val="000000"/>
                <w:lang w:val="en-US" w:eastAsia="de-DE"/>
                <w:rPrChange w:id="5248" w:author="anna.resch88@gmail.com" w:date="2022-01-04T09:34:00Z">
                  <w:rPr>
                    <w:del w:id="5249" w:author="anna.resch88@gmail.com" w:date="2022-01-03T16:08:00Z"/>
                    <w:rFonts w:asciiTheme="majorHAnsi" w:eastAsia="Times New Roman" w:hAnsiTheme="majorHAnsi" w:cstheme="majorHAnsi"/>
                    <w:color w:val="000000"/>
                    <w:lang w:eastAsia="de-DE"/>
                  </w:rPr>
                </w:rPrChange>
              </w:rPr>
            </w:pPr>
            <w:del w:id="5250" w:author="anna.resch88@gmail.com" w:date="2022-01-03T16:08:00Z">
              <w:r w:rsidRPr="00F86424" w:rsidDel="002739DA">
                <w:rPr>
                  <w:rFonts w:asciiTheme="majorHAnsi" w:eastAsia="Times New Roman" w:hAnsiTheme="majorHAnsi" w:cstheme="majorHAnsi"/>
                  <w:color w:val="000000"/>
                  <w:lang w:val="en-US" w:eastAsia="de-DE"/>
                  <w:rPrChange w:id="5251" w:author="anna.resch88@gmail.com" w:date="2022-01-04T09:34:00Z">
                    <w:rPr>
                      <w:rFonts w:asciiTheme="majorHAnsi" w:eastAsia="Times New Roman" w:hAnsiTheme="majorHAnsi" w:cstheme="majorHAnsi"/>
                      <w:color w:val="000000"/>
                      <w:lang w:eastAsia="de-DE"/>
                    </w:rPr>
                  </w:rPrChange>
                </w:rPr>
                <w:delText>water</w:delText>
              </w:r>
              <w:bookmarkStart w:id="5252" w:name="_Toc92186998"/>
              <w:bookmarkStart w:id="5253" w:name="_Toc92187690"/>
              <w:bookmarkStart w:id="5254" w:name="_Toc92188382"/>
              <w:bookmarkStart w:id="5255" w:name="_Toc92189072"/>
              <w:bookmarkStart w:id="5256" w:name="_Toc92189727"/>
              <w:bookmarkStart w:id="5257" w:name="_Toc92190383"/>
              <w:bookmarkStart w:id="5258" w:name="_Toc92191039"/>
              <w:bookmarkEnd w:id="5252"/>
              <w:bookmarkEnd w:id="5253"/>
              <w:bookmarkEnd w:id="5254"/>
              <w:bookmarkEnd w:id="5255"/>
              <w:bookmarkEnd w:id="5256"/>
              <w:bookmarkEnd w:id="5257"/>
              <w:bookmarkEnd w:id="5258"/>
            </w:del>
          </w:p>
        </w:tc>
        <w:tc>
          <w:tcPr>
            <w:tcW w:w="952" w:type="dxa"/>
            <w:tcBorders>
              <w:top w:val="nil"/>
              <w:left w:val="nil"/>
              <w:bottom w:val="single" w:sz="4" w:space="0" w:color="000000"/>
              <w:right w:val="single" w:sz="4" w:space="0" w:color="000000"/>
            </w:tcBorders>
            <w:shd w:val="clear" w:color="000000" w:fill="FFE699"/>
            <w:noWrap/>
            <w:vAlign w:val="bottom"/>
            <w:hideMark/>
          </w:tcPr>
          <w:p w14:paraId="7C9FE3E0" w14:textId="526618B7" w:rsidR="00067C6D" w:rsidRPr="00F86424" w:rsidDel="002739DA" w:rsidRDefault="00067C6D" w:rsidP="003228B4">
            <w:pPr>
              <w:numPr>
                <w:ilvl w:val="0"/>
                <w:numId w:val="47"/>
              </w:numPr>
              <w:spacing w:after="0" w:line="240" w:lineRule="auto"/>
              <w:jc w:val="center"/>
              <w:rPr>
                <w:del w:id="5259" w:author="anna.resch88@gmail.com" w:date="2022-01-03T16:08:00Z"/>
                <w:rFonts w:asciiTheme="majorHAnsi" w:eastAsia="Times New Roman" w:hAnsiTheme="majorHAnsi" w:cstheme="majorHAnsi"/>
                <w:color w:val="000000"/>
                <w:lang w:val="en-US" w:eastAsia="de-DE"/>
                <w:rPrChange w:id="5260" w:author="anna.resch88@gmail.com" w:date="2022-01-04T09:34:00Z">
                  <w:rPr>
                    <w:del w:id="5261" w:author="anna.resch88@gmail.com" w:date="2022-01-03T16:08:00Z"/>
                    <w:rFonts w:asciiTheme="majorHAnsi" w:eastAsia="Times New Roman" w:hAnsiTheme="majorHAnsi" w:cstheme="majorHAnsi"/>
                    <w:color w:val="000000"/>
                    <w:lang w:eastAsia="de-DE"/>
                  </w:rPr>
                </w:rPrChange>
              </w:rPr>
            </w:pPr>
            <w:del w:id="5262" w:author="anna.resch88@gmail.com" w:date="2022-01-03T16:08:00Z">
              <w:r w:rsidRPr="00F86424" w:rsidDel="002739DA">
                <w:rPr>
                  <w:rFonts w:asciiTheme="majorHAnsi" w:eastAsia="Times New Roman" w:hAnsiTheme="majorHAnsi" w:cstheme="majorHAnsi"/>
                  <w:color w:val="000000"/>
                  <w:lang w:val="en-US" w:eastAsia="de-DE"/>
                  <w:rPrChange w:id="5263" w:author="anna.resch88@gmail.com" w:date="2022-01-04T09:34:00Z">
                    <w:rPr>
                      <w:rFonts w:asciiTheme="majorHAnsi" w:eastAsia="Times New Roman" w:hAnsiTheme="majorHAnsi" w:cstheme="majorHAnsi"/>
                      <w:color w:val="000000"/>
                      <w:lang w:eastAsia="de-DE"/>
                    </w:rPr>
                  </w:rPrChange>
                </w:rPr>
                <w:delText>RF</w:delText>
              </w:r>
              <w:bookmarkStart w:id="5264" w:name="_Toc92186999"/>
              <w:bookmarkStart w:id="5265" w:name="_Toc92187691"/>
              <w:bookmarkStart w:id="5266" w:name="_Toc92188383"/>
              <w:bookmarkStart w:id="5267" w:name="_Toc92189073"/>
              <w:bookmarkStart w:id="5268" w:name="_Toc92189728"/>
              <w:bookmarkStart w:id="5269" w:name="_Toc92190384"/>
              <w:bookmarkStart w:id="5270" w:name="_Toc92191040"/>
              <w:bookmarkEnd w:id="5264"/>
              <w:bookmarkEnd w:id="5265"/>
              <w:bookmarkEnd w:id="5266"/>
              <w:bookmarkEnd w:id="5267"/>
              <w:bookmarkEnd w:id="5268"/>
              <w:bookmarkEnd w:id="5269"/>
              <w:bookmarkEnd w:id="5270"/>
            </w:del>
          </w:p>
        </w:tc>
        <w:tc>
          <w:tcPr>
            <w:tcW w:w="1081" w:type="dxa"/>
            <w:tcBorders>
              <w:top w:val="nil"/>
              <w:left w:val="nil"/>
              <w:bottom w:val="single" w:sz="4" w:space="0" w:color="000000"/>
              <w:right w:val="single" w:sz="4" w:space="0" w:color="000000"/>
            </w:tcBorders>
            <w:shd w:val="clear" w:color="000000" w:fill="FFE699"/>
            <w:noWrap/>
            <w:vAlign w:val="bottom"/>
            <w:hideMark/>
          </w:tcPr>
          <w:p w14:paraId="1CF5FC84" w14:textId="6D080112" w:rsidR="00067C6D" w:rsidRPr="00F86424" w:rsidDel="002739DA" w:rsidRDefault="00067C6D" w:rsidP="003228B4">
            <w:pPr>
              <w:numPr>
                <w:ilvl w:val="0"/>
                <w:numId w:val="47"/>
              </w:numPr>
              <w:spacing w:after="0" w:line="240" w:lineRule="auto"/>
              <w:jc w:val="center"/>
              <w:rPr>
                <w:del w:id="5271" w:author="anna.resch88@gmail.com" w:date="2022-01-03T16:08:00Z"/>
                <w:rFonts w:asciiTheme="majorHAnsi" w:eastAsia="Times New Roman" w:hAnsiTheme="majorHAnsi" w:cstheme="majorHAnsi"/>
                <w:color w:val="000000"/>
                <w:lang w:val="en-US" w:eastAsia="de-DE"/>
                <w:rPrChange w:id="5272" w:author="anna.resch88@gmail.com" w:date="2022-01-04T09:34:00Z">
                  <w:rPr>
                    <w:del w:id="5273" w:author="anna.resch88@gmail.com" w:date="2022-01-03T16:08:00Z"/>
                    <w:rFonts w:asciiTheme="majorHAnsi" w:eastAsia="Times New Roman" w:hAnsiTheme="majorHAnsi" w:cstheme="majorHAnsi"/>
                    <w:color w:val="000000"/>
                    <w:lang w:eastAsia="de-DE"/>
                  </w:rPr>
                </w:rPrChange>
              </w:rPr>
            </w:pPr>
            <w:del w:id="5274" w:author="anna.resch88@gmail.com" w:date="2022-01-03T16:08:00Z">
              <w:r w:rsidRPr="00F86424" w:rsidDel="002739DA">
                <w:rPr>
                  <w:rFonts w:asciiTheme="majorHAnsi" w:eastAsia="Times New Roman" w:hAnsiTheme="majorHAnsi" w:cstheme="majorHAnsi"/>
                  <w:color w:val="000000"/>
                  <w:lang w:val="en-US" w:eastAsia="de-DE"/>
                  <w:rPrChange w:id="5275" w:author="anna.resch88@gmail.com" w:date="2022-01-04T09:34:00Z">
                    <w:rPr>
                      <w:rFonts w:asciiTheme="majorHAnsi" w:eastAsia="Times New Roman" w:hAnsiTheme="majorHAnsi" w:cstheme="majorHAnsi"/>
                      <w:color w:val="000000"/>
                      <w:lang w:eastAsia="de-DE"/>
                    </w:rPr>
                  </w:rPrChange>
                </w:rPr>
                <w:delText>25.4</w:delText>
              </w:r>
              <w:bookmarkStart w:id="5276" w:name="_Toc92187000"/>
              <w:bookmarkStart w:id="5277" w:name="_Toc92187692"/>
              <w:bookmarkStart w:id="5278" w:name="_Toc92188384"/>
              <w:bookmarkStart w:id="5279" w:name="_Toc92189074"/>
              <w:bookmarkStart w:id="5280" w:name="_Toc92189729"/>
              <w:bookmarkStart w:id="5281" w:name="_Toc92190385"/>
              <w:bookmarkStart w:id="5282" w:name="_Toc92191041"/>
              <w:bookmarkEnd w:id="5276"/>
              <w:bookmarkEnd w:id="5277"/>
              <w:bookmarkEnd w:id="5278"/>
              <w:bookmarkEnd w:id="5279"/>
              <w:bookmarkEnd w:id="5280"/>
              <w:bookmarkEnd w:id="5281"/>
              <w:bookmarkEnd w:id="5282"/>
            </w:del>
          </w:p>
        </w:tc>
        <w:tc>
          <w:tcPr>
            <w:tcW w:w="1349" w:type="dxa"/>
            <w:tcBorders>
              <w:top w:val="nil"/>
              <w:left w:val="nil"/>
              <w:bottom w:val="single" w:sz="4" w:space="0" w:color="000000"/>
              <w:right w:val="single" w:sz="4" w:space="0" w:color="000000"/>
            </w:tcBorders>
            <w:shd w:val="clear" w:color="000000" w:fill="FFE699"/>
            <w:noWrap/>
            <w:vAlign w:val="bottom"/>
            <w:hideMark/>
          </w:tcPr>
          <w:p w14:paraId="23E51C69" w14:textId="056333D0" w:rsidR="00067C6D" w:rsidRPr="00F86424" w:rsidDel="002739DA" w:rsidRDefault="00067C6D" w:rsidP="003228B4">
            <w:pPr>
              <w:numPr>
                <w:ilvl w:val="0"/>
                <w:numId w:val="47"/>
              </w:numPr>
              <w:spacing w:after="0" w:line="240" w:lineRule="auto"/>
              <w:jc w:val="center"/>
              <w:rPr>
                <w:del w:id="5283" w:author="anna.resch88@gmail.com" w:date="2022-01-03T16:08:00Z"/>
                <w:rFonts w:asciiTheme="majorHAnsi" w:eastAsia="Times New Roman" w:hAnsiTheme="majorHAnsi" w:cstheme="majorHAnsi"/>
                <w:color w:val="000000"/>
                <w:lang w:val="en-US" w:eastAsia="de-DE"/>
                <w:rPrChange w:id="5284" w:author="anna.resch88@gmail.com" w:date="2022-01-04T09:34:00Z">
                  <w:rPr>
                    <w:del w:id="5285" w:author="anna.resch88@gmail.com" w:date="2022-01-03T16:08:00Z"/>
                    <w:rFonts w:asciiTheme="majorHAnsi" w:eastAsia="Times New Roman" w:hAnsiTheme="majorHAnsi" w:cstheme="majorHAnsi"/>
                    <w:color w:val="000000"/>
                    <w:lang w:eastAsia="de-DE"/>
                  </w:rPr>
                </w:rPrChange>
              </w:rPr>
            </w:pPr>
            <w:del w:id="5286" w:author="anna.resch88@gmail.com" w:date="2022-01-03T16:08:00Z">
              <w:r w:rsidRPr="00F86424" w:rsidDel="002739DA">
                <w:rPr>
                  <w:rFonts w:asciiTheme="majorHAnsi" w:eastAsia="Times New Roman" w:hAnsiTheme="majorHAnsi" w:cstheme="majorHAnsi"/>
                  <w:color w:val="000000"/>
                  <w:lang w:val="en-US" w:eastAsia="de-DE"/>
                  <w:rPrChange w:id="5287" w:author="anna.resch88@gmail.com" w:date="2022-01-04T09:34:00Z">
                    <w:rPr>
                      <w:rFonts w:asciiTheme="majorHAnsi" w:eastAsia="Times New Roman" w:hAnsiTheme="majorHAnsi" w:cstheme="majorHAnsi"/>
                      <w:color w:val="000000"/>
                      <w:lang w:eastAsia="de-DE"/>
                    </w:rPr>
                  </w:rPrChange>
                </w:rPr>
                <w:delText>15</w:delText>
              </w:r>
              <w:bookmarkStart w:id="5288" w:name="_Toc92187001"/>
              <w:bookmarkStart w:id="5289" w:name="_Toc92187693"/>
              <w:bookmarkStart w:id="5290" w:name="_Toc92188385"/>
              <w:bookmarkStart w:id="5291" w:name="_Toc92189075"/>
              <w:bookmarkStart w:id="5292" w:name="_Toc92189730"/>
              <w:bookmarkStart w:id="5293" w:name="_Toc92190386"/>
              <w:bookmarkStart w:id="5294" w:name="_Toc92191042"/>
              <w:bookmarkEnd w:id="5288"/>
              <w:bookmarkEnd w:id="5289"/>
              <w:bookmarkEnd w:id="5290"/>
              <w:bookmarkEnd w:id="5291"/>
              <w:bookmarkEnd w:id="5292"/>
              <w:bookmarkEnd w:id="5293"/>
              <w:bookmarkEnd w:id="5294"/>
            </w:del>
          </w:p>
        </w:tc>
        <w:tc>
          <w:tcPr>
            <w:tcW w:w="892" w:type="dxa"/>
            <w:tcBorders>
              <w:top w:val="nil"/>
              <w:left w:val="nil"/>
              <w:bottom w:val="single" w:sz="4" w:space="0" w:color="000000"/>
              <w:right w:val="single" w:sz="4" w:space="0" w:color="000000"/>
            </w:tcBorders>
            <w:shd w:val="clear" w:color="000000" w:fill="FFE699"/>
            <w:noWrap/>
            <w:vAlign w:val="bottom"/>
            <w:hideMark/>
          </w:tcPr>
          <w:p w14:paraId="277FB46C" w14:textId="03B067A4" w:rsidR="00067C6D" w:rsidRPr="00F86424" w:rsidDel="002739DA" w:rsidRDefault="00067C6D" w:rsidP="003228B4">
            <w:pPr>
              <w:numPr>
                <w:ilvl w:val="0"/>
                <w:numId w:val="47"/>
              </w:numPr>
              <w:spacing w:after="0" w:line="240" w:lineRule="auto"/>
              <w:jc w:val="center"/>
              <w:rPr>
                <w:del w:id="5295" w:author="anna.resch88@gmail.com" w:date="2022-01-03T16:08:00Z"/>
                <w:rFonts w:asciiTheme="majorHAnsi" w:eastAsia="Times New Roman" w:hAnsiTheme="majorHAnsi" w:cstheme="majorHAnsi"/>
                <w:color w:val="000000"/>
                <w:lang w:val="en-US" w:eastAsia="de-DE"/>
                <w:rPrChange w:id="5296" w:author="anna.resch88@gmail.com" w:date="2022-01-04T09:34:00Z">
                  <w:rPr>
                    <w:del w:id="5297" w:author="anna.resch88@gmail.com" w:date="2022-01-03T16:08:00Z"/>
                    <w:rFonts w:asciiTheme="majorHAnsi" w:eastAsia="Times New Roman" w:hAnsiTheme="majorHAnsi" w:cstheme="majorHAnsi"/>
                    <w:color w:val="000000"/>
                    <w:lang w:eastAsia="de-DE"/>
                  </w:rPr>
                </w:rPrChange>
              </w:rPr>
            </w:pPr>
            <w:del w:id="5298" w:author="anna.resch88@gmail.com" w:date="2022-01-03T16:08:00Z">
              <w:r w:rsidRPr="00F86424" w:rsidDel="002739DA">
                <w:rPr>
                  <w:rFonts w:asciiTheme="majorHAnsi" w:eastAsia="Times New Roman" w:hAnsiTheme="majorHAnsi" w:cstheme="majorHAnsi"/>
                  <w:color w:val="000000"/>
                  <w:lang w:val="en-US" w:eastAsia="de-DE"/>
                  <w:rPrChange w:id="5299" w:author="anna.resch88@gmail.com" w:date="2022-01-04T09:34:00Z">
                    <w:rPr>
                      <w:rFonts w:asciiTheme="majorHAnsi" w:eastAsia="Times New Roman" w:hAnsiTheme="majorHAnsi" w:cstheme="majorHAnsi"/>
                      <w:color w:val="000000"/>
                      <w:lang w:eastAsia="de-DE"/>
                    </w:rPr>
                  </w:rPrChange>
                </w:rPr>
                <w:delText>145.81</w:delText>
              </w:r>
              <w:bookmarkStart w:id="5300" w:name="_Toc92187002"/>
              <w:bookmarkStart w:id="5301" w:name="_Toc92187694"/>
              <w:bookmarkStart w:id="5302" w:name="_Toc92188386"/>
              <w:bookmarkStart w:id="5303" w:name="_Toc92189076"/>
              <w:bookmarkStart w:id="5304" w:name="_Toc92189731"/>
              <w:bookmarkStart w:id="5305" w:name="_Toc92190387"/>
              <w:bookmarkStart w:id="5306" w:name="_Toc92191043"/>
              <w:bookmarkEnd w:id="5300"/>
              <w:bookmarkEnd w:id="5301"/>
              <w:bookmarkEnd w:id="5302"/>
              <w:bookmarkEnd w:id="5303"/>
              <w:bookmarkEnd w:id="5304"/>
              <w:bookmarkEnd w:id="5305"/>
              <w:bookmarkEnd w:id="5306"/>
            </w:del>
          </w:p>
        </w:tc>
        <w:tc>
          <w:tcPr>
            <w:tcW w:w="743" w:type="dxa"/>
            <w:tcBorders>
              <w:top w:val="nil"/>
              <w:left w:val="nil"/>
              <w:bottom w:val="single" w:sz="4" w:space="0" w:color="000000"/>
              <w:right w:val="nil"/>
            </w:tcBorders>
            <w:shd w:val="clear" w:color="000000" w:fill="FFE699"/>
            <w:noWrap/>
            <w:vAlign w:val="bottom"/>
            <w:hideMark/>
          </w:tcPr>
          <w:p w14:paraId="693969A0" w14:textId="7C955EE6" w:rsidR="00067C6D" w:rsidRPr="00F86424" w:rsidDel="002739DA" w:rsidRDefault="00067C6D" w:rsidP="003228B4">
            <w:pPr>
              <w:numPr>
                <w:ilvl w:val="0"/>
                <w:numId w:val="47"/>
              </w:numPr>
              <w:spacing w:after="0" w:line="240" w:lineRule="auto"/>
              <w:jc w:val="center"/>
              <w:rPr>
                <w:del w:id="5307" w:author="anna.resch88@gmail.com" w:date="2022-01-03T16:08:00Z"/>
                <w:rFonts w:asciiTheme="majorHAnsi" w:eastAsia="Times New Roman" w:hAnsiTheme="majorHAnsi" w:cstheme="majorHAnsi"/>
                <w:color w:val="000000"/>
                <w:lang w:val="en-US" w:eastAsia="de-DE"/>
                <w:rPrChange w:id="5308" w:author="anna.resch88@gmail.com" w:date="2022-01-04T09:34:00Z">
                  <w:rPr>
                    <w:del w:id="5309" w:author="anna.resch88@gmail.com" w:date="2022-01-03T16:08:00Z"/>
                    <w:rFonts w:asciiTheme="majorHAnsi" w:eastAsia="Times New Roman" w:hAnsiTheme="majorHAnsi" w:cstheme="majorHAnsi"/>
                    <w:color w:val="000000"/>
                    <w:lang w:eastAsia="de-DE"/>
                  </w:rPr>
                </w:rPrChange>
              </w:rPr>
            </w:pPr>
            <w:del w:id="5310" w:author="anna.resch88@gmail.com" w:date="2022-01-03T16:08:00Z">
              <w:r w:rsidRPr="00F86424" w:rsidDel="002739DA">
                <w:rPr>
                  <w:rFonts w:asciiTheme="majorHAnsi" w:eastAsia="Times New Roman" w:hAnsiTheme="majorHAnsi" w:cstheme="majorHAnsi"/>
                  <w:color w:val="000000"/>
                  <w:lang w:val="en-US" w:eastAsia="de-DE"/>
                  <w:rPrChange w:id="5311" w:author="anna.resch88@gmail.com" w:date="2022-01-04T09:34:00Z">
                    <w:rPr>
                      <w:rFonts w:asciiTheme="majorHAnsi" w:eastAsia="Times New Roman" w:hAnsiTheme="majorHAnsi" w:cstheme="majorHAnsi"/>
                      <w:color w:val="000000"/>
                      <w:lang w:eastAsia="de-DE"/>
                    </w:rPr>
                  </w:rPrChange>
                </w:rPr>
                <w:delText>8.21</w:delText>
              </w:r>
              <w:bookmarkStart w:id="5312" w:name="_Toc92187003"/>
              <w:bookmarkStart w:id="5313" w:name="_Toc92187695"/>
              <w:bookmarkStart w:id="5314" w:name="_Toc92188387"/>
              <w:bookmarkStart w:id="5315" w:name="_Toc92189077"/>
              <w:bookmarkStart w:id="5316" w:name="_Toc92189732"/>
              <w:bookmarkStart w:id="5317" w:name="_Toc92190388"/>
              <w:bookmarkStart w:id="5318" w:name="_Toc92191044"/>
              <w:bookmarkEnd w:id="5312"/>
              <w:bookmarkEnd w:id="5313"/>
              <w:bookmarkEnd w:id="5314"/>
              <w:bookmarkEnd w:id="5315"/>
              <w:bookmarkEnd w:id="5316"/>
              <w:bookmarkEnd w:id="5317"/>
              <w:bookmarkEnd w:id="5318"/>
            </w:del>
          </w:p>
        </w:tc>
        <w:tc>
          <w:tcPr>
            <w:tcW w:w="989" w:type="dxa"/>
            <w:tcBorders>
              <w:top w:val="nil"/>
              <w:left w:val="single" w:sz="4" w:space="0" w:color="auto"/>
              <w:bottom w:val="nil"/>
              <w:right w:val="single" w:sz="4" w:space="0" w:color="auto"/>
            </w:tcBorders>
            <w:shd w:val="clear" w:color="000000" w:fill="FFE699"/>
            <w:noWrap/>
            <w:vAlign w:val="bottom"/>
            <w:hideMark/>
          </w:tcPr>
          <w:p w14:paraId="5A960986" w14:textId="09669764" w:rsidR="00067C6D" w:rsidRPr="00F86424" w:rsidDel="002739DA" w:rsidRDefault="00067C6D" w:rsidP="003228B4">
            <w:pPr>
              <w:numPr>
                <w:ilvl w:val="0"/>
                <w:numId w:val="47"/>
              </w:numPr>
              <w:spacing w:after="0" w:line="240" w:lineRule="auto"/>
              <w:jc w:val="center"/>
              <w:rPr>
                <w:del w:id="5319" w:author="anna.resch88@gmail.com" w:date="2022-01-03T16:08:00Z"/>
                <w:rFonts w:asciiTheme="majorHAnsi" w:eastAsia="Times New Roman" w:hAnsiTheme="majorHAnsi" w:cstheme="majorHAnsi"/>
                <w:color w:val="000000"/>
                <w:lang w:val="en-US" w:eastAsia="de-DE"/>
                <w:rPrChange w:id="5320" w:author="anna.resch88@gmail.com" w:date="2022-01-04T09:34:00Z">
                  <w:rPr>
                    <w:del w:id="5321" w:author="anna.resch88@gmail.com" w:date="2022-01-03T16:08:00Z"/>
                    <w:rFonts w:asciiTheme="majorHAnsi" w:eastAsia="Times New Roman" w:hAnsiTheme="majorHAnsi" w:cstheme="majorHAnsi"/>
                    <w:color w:val="000000"/>
                    <w:lang w:eastAsia="de-DE"/>
                  </w:rPr>
                </w:rPrChange>
              </w:rPr>
            </w:pPr>
            <w:bookmarkStart w:id="5322" w:name="_Toc92187004"/>
            <w:bookmarkStart w:id="5323" w:name="_Toc92187696"/>
            <w:bookmarkStart w:id="5324" w:name="_Toc92188388"/>
            <w:bookmarkStart w:id="5325" w:name="_Toc92189078"/>
            <w:bookmarkStart w:id="5326" w:name="_Toc92189733"/>
            <w:bookmarkStart w:id="5327" w:name="_Toc92190389"/>
            <w:bookmarkStart w:id="5328" w:name="_Toc92191045"/>
            <w:bookmarkEnd w:id="5322"/>
            <w:bookmarkEnd w:id="5323"/>
            <w:bookmarkEnd w:id="5324"/>
            <w:bookmarkEnd w:id="5325"/>
            <w:bookmarkEnd w:id="5326"/>
            <w:bookmarkEnd w:id="5327"/>
            <w:bookmarkEnd w:id="5328"/>
          </w:p>
        </w:tc>
        <w:tc>
          <w:tcPr>
            <w:tcW w:w="898" w:type="dxa"/>
            <w:tcBorders>
              <w:top w:val="nil"/>
              <w:left w:val="nil"/>
              <w:bottom w:val="nil"/>
              <w:right w:val="single" w:sz="4" w:space="0" w:color="auto"/>
            </w:tcBorders>
            <w:shd w:val="clear" w:color="000000" w:fill="FFE699"/>
            <w:noWrap/>
            <w:vAlign w:val="bottom"/>
            <w:hideMark/>
          </w:tcPr>
          <w:p w14:paraId="48F830D2" w14:textId="3FCA984B" w:rsidR="00067C6D" w:rsidRPr="00F86424" w:rsidDel="002739DA" w:rsidRDefault="00067C6D" w:rsidP="003228B4">
            <w:pPr>
              <w:numPr>
                <w:ilvl w:val="0"/>
                <w:numId w:val="47"/>
              </w:numPr>
              <w:spacing w:after="0" w:line="240" w:lineRule="auto"/>
              <w:jc w:val="center"/>
              <w:rPr>
                <w:del w:id="5329" w:author="anna.resch88@gmail.com" w:date="2022-01-03T16:08:00Z"/>
                <w:rFonts w:asciiTheme="majorHAnsi" w:eastAsia="Times New Roman" w:hAnsiTheme="majorHAnsi" w:cstheme="majorHAnsi"/>
                <w:color w:val="000000"/>
                <w:lang w:val="en-US" w:eastAsia="de-DE"/>
                <w:rPrChange w:id="5330" w:author="anna.resch88@gmail.com" w:date="2022-01-04T09:34:00Z">
                  <w:rPr>
                    <w:del w:id="5331" w:author="anna.resch88@gmail.com" w:date="2022-01-03T16:08:00Z"/>
                    <w:rFonts w:asciiTheme="majorHAnsi" w:eastAsia="Times New Roman" w:hAnsiTheme="majorHAnsi" w:cstheme="majorHAnsi"/>
                    <w:color w:val="000000"/>
                    <w:lang w:eastAsia="de-DE"/>
                  </w:rPr>
                </w:rPrChange>
              </w:rPr>
            </w:pPr>
            <w:bookmarkStart w:id="5332" w:name="_Toc92187005"/>
            <w:bookmarkStart w:id="5333" w:name="_Toc92187697"/>
            <w:bookmarkStart w:id="5334" w:name="_Toc92188389"/>
            <w:bookmarkStart w:id="5335" w:name="_Toc92189079"/>
            <w:bookmarkStart w:id="5336" w:name="_Toc92189734"/>
            <w:bookmarkStart w:id="5337" w:name="_Toc92190390"/>
            <w:bookmarkStart w:id="5338" w:name="_Toc92191046"/>
            <w:bookmarkEnd w:id="5332"/>
            <w:bookmarkEnd w:id="5333"/>
            <w:bookmarkEnd w:id="5334"/>
            <w:bookmarkEnd w:id="5335"/>
            <w:bookmarkEnd w:id="5336"/>
            <w:bookmarkEnd w:id="5337"/>
            <w:bookmarkEnd w:id="5338"/>
          </w:p>
        </w:tc>
        <w:bookmarkStart w:id="5339" w:name="_Toc92187006"/>
        <w:bookmarkStart w:id="5340" w:name="_Toc92187698"/>
        <w:bookmarkStart w:id="5341" w:name="_Toc92188390"/>
        <w:bookmarkStart w:id="5342" w:name="_Toc92189080"/>
        <w:bookmarkStart w:id="5343" w:name="_Toc92189735"/>
        <w:bookmarkStart w:id="5344" w:name="_Toc92190391"/>
        <w:bookmarkStart w:id="5345" w:name="_Toc92191047"/>
        <w:bookmarkEnd w:id="5339"/>
        <w:bookmarkEnd w:id="5340"/>
        <w:bookmarkEnd w:id="5341"/>
        <w:bookmarkEnd w:id="5342"/>
        <w:bookmarkEnd w:id="5343"/>
        <w:bookmarkEnd w:id="5344"/>
        <w:bookmarkEnd w:id="5345"/>
      </w:tr>
      <w:tr w:rsidR="00067C6D" w:rsidRPr="009E3BE9" w:rsidDel="002739DA" w14:paraId="055079CA" w14:textId="7D7FE9F9" w:rsidTr="00D830B0">
        <w:trPr>
          <w:trHeight w:val="580"/>
          <w:del w:id="5346" w:author="anna.resch88@gmail.com" w:date="2022-01-03T16:08:00Z"/>
        </w:trPr>
        <w:tc>
          <w:tcPr>
            <w:tcW w:w="2620" w:type="dxa"/>
            <w:tcBorders>
              <w:top w:val="nil"/>
              <w:left w:val="single" w:sz="4" w:space="0" w:color="000000"/>
              <w:bottom w:val="single" w:sz="4" w:space="0" w:color="000000"/>
              <w:right w:val="single" w:sz="4" w:space="0" w:color="000000"/>
            </w:tcBorders>
            <w:shd w:val="clear" w:color="000000" w:fill="FFE699"/>
            <w:vAlign w:val="bottom"/>
            <w:hideMark/>
          </w:tcPr>
          <w:p w14:paraId="66124D3C" w14:textId="3305461F" w:rsidR="00067C6D" w:rsidRPr="00F86424" w:rsidDel="002739DA" w:rsidRDefault="00067C6D" w:rsidP="003228B4">
            <w:pPr>
              <w:numPr>
                <w:ilvl w:val="0"/>
                <w:numId w:val="47"/>
              </w:numPr>
              <w:spacing w:after="0" w:line="240" w:lineRule="auto"/>
              <w:jc w:val="both"/>
              <w:rPr>
                <w:del w:id="5347" w:author="anna.resch88@gmail.com" w:date="2022-01-03T16:08:00Z"/>
                <w:rFonts w:asciiTheme="majorHAnsi" w:eastAsia="Times New Roman" w:hAnsiTheme="majorHAnsi" w:cstheme="majorHAnsi"/>
                <w:color w:val="000000"/>
                <w:lang w:val="en-US" w:eastAsia="de-DE"/>
                <w:rPrChange w:id="5348" w:author="anna.resch88@gmail.com" w:date="2022-01-04T09:34:00Z">
                  <w:rPr>
                    <w:del w:id="5349" w:author="anna.resch88@gmail.com" w:date="2022-01-03T16:08:00Z"/>
                    <w:rFonts w:asciiTheme="majorHAnsi" w:eastAsia="Times New Roman" w:hAnsiTheme="majorHAnsi" w:cstheme="majorHAnsi"/>
                    <w:color w:val="000000"/>
                    <w:lang w:eastAsia="de-DE"/>
                  </w:rPr>
                </w:rPrChange>
              </w:rPr>
            </w:pPr>
            <w:del w:id="5350" w:author="anna.resch88@gmail.com" w:date="2022-01-03T16:08:00Z">
              <w:r w:rsidRPr="00F86424" w:rsidDel="002739DA">
                <w:rPr>
                  <w:rFonts w:asciiTheme="majorHAnsi" w:eastAsia="Times New Roman" w:hAnsiTheme="majorHAnsi" w:cstheme="majorHAnsi"/>
                  <w:color w:val="000000"/>
                  <w:lang w:val="en-US" w:eastAsia="de-DE"/>
                  <w:rPrChange w:id="5351" w:author="anna.resch88@gmail.com" w:date="2022-01-04T09:34:00Z">
                    <w:rPr>
                      <w:rFonts w:asciiTheme="majorHAnsi" w:eastAsia="Times New Roman" w:hAnsiTheme="majorHAnsi" w:cstheme="majorHAnsi"/>
                      <w:color w:val="000000"/>
                      <w:lang w:eastAsia="de-DE"/>
                    </w:rPr>
                  </w:rPrChange>
                </w:rPr>
                <w:delText xml:space="preserve">UV20U + UV40U, </w:delText>
              </w:r>
              <w:bookmarkStart w:id="5352" w:name="_Toc92187007"/>
              <w:bookmarkStart w:id="5353" w:name="_Toc92187699"/>
              <w:bookmarkStart w:id="5354" w:name="_Toc92188391"/>
              <w:bookmarkStart w:id="5355" w:name="_Toc92189081"/>
              <w:bookmarkStart w:id="5356" w:name="_Toc92189736"/>
              <w:bookmarkStart w:id="5357" w:name="_Toc92190392"/>
              <w:bookmarkStart w:id="5358" w:name="_Toc92191048"/>
              <w:bookmarkEnd w:id="5352"/>
              <w:bookmarkEnd w:id="5353"/>
              <w:bookmarkEnd w:id="5354"/>
              <w:bookmarkEnd w:id="5355"/>
              <w:bookmarkEnd w:id="5356"/>
              <w:bookmarkEnd w:id="5357"/>
              <w:bookmarkEnd w:id="5358"/>
            </w:del>
          </w:p>
          <w:p w14:paraId="6729DDF9" w14:textId="37B8C8E0" w:rsidR="00067C6D" w:rsidRPr="00F86424" w:rsidDel="002739DA" w:rsidRDefault="00067C6D" w:rsidP="003228B4">
            <w:pPr>
              <w:numPr>
                <w:ilvl w:val="0"/>
                <w:numId w:val="47"/>
              </w:numPr>
              <w:spacing w:after="0" w:line="240" w:lineRule="auto"/>
              <w:jc w:val="both"/>
              <w:rPr>
                <w:del w:id="5359" w:author="anna.resch88@gmail.com" w:date="2022-01-03T16:08:00Z"/>
                <w:rFonts w:asciiTheme="majorHAnsi" w:eastAsia="Times New Roman" w:hAnsiTheme="majorHAnsi" w:cstheme="majorHAnsi"/>
                <w:color w:val="000000"/>
                <w:lang w:val="en-US" w:eastAsia="de-DE"/>
                <w:rPrChange w:id="5360" w:author="anna.resch88@gmail.com" w:date="2022-01-04T09:34:00Z">
                  <w:rPr>
                    <w:del w:id="5361" w:author="anna.resch88@gmail.com" w:date="2022-01-03T16:08:00Z"/>
                    <w:rFonts w:asciiTheme="majorHAnsi" w:eastAsia="Times New Roman" w:hAnsiTheme="majorHAnsi" w:cstheme="majorHAnsi"/>
                    <w:color w:val="000000"/>
                    <w:lang w:eastAsia="de-DE"/>
                  </w:rPr>
                </w:rPrChange>
              </w:rPr>
            </w:pPr>
            <w:del w:id="5362" w:author="anna.resch88@gmail.com" w:date="2022-01-03T16:08:00Z">
              <w:r w:rsidRPr="00F86424" w:rsidDel="002739DA">
                <w:rPr>
                  <w:rFonts w:asciiTheme="majorHAnsi" w:eastAsia="Times New Roman" w:hAnsiTheme="majorHAnsi" w:cstheme="majorHAnsi"/>
                  <w:color w:val="000000"/>
                  <w:lang w:val="en-US" w:eastAsia="de-DE"/>
                  <w:rPrChange w:id="5363" w:author="anna.resch88@gmail.com" w:date="2022-01-04T09:34:00Z">
                    <w:rPr>
                      <w:rFonts w:asciiTheme="majorHAnsi" w:eastAsia="Times New Roman" w:hAnsiTheme="majorHAnsi" w:cstheme="majorHAnsi"/>
                      <w:color w:val="000000"/>
                      <w:lang w:eastAsia="de-DE"/>
                    </w:rPr>
                  </w:rPrChange>
                </w:rPr>
                <w:delText>2:1, sample 2</w:delText>
              </w:r>
              <w:bookmarkStart w:id="5364" w:name="_Toc92187008"/>
              <w:bookmarkStart w:id="5365" w:name="_Toc92187700"/>
              <w:bookmarkStart w:id="5366" w:name="_Toc92188392"/>
              <w:bookmarkStart w:id="5367" w:name="_Toc92189082"/>
              <w:bookmarkStart w:id="5368" w:name="_Toc92189737"/>
              <w:bookmarkStart w:id="5369" w:name="_Toc92190393"/>
              <w:bookmarkStart w:id="5370" w:name="_Toc92191049"/>
              <w:bookmarkEnd w:id="5364"/>
              <w:bookmarkEnd w:id="5365"/>
              <w:bookmarkEnd w:id="5366"/>
              <w:bookmarkEnd w:id="5367"/>
              <w:bookmarkEnd w:id="5368"/>
              <w:bookmarkEnd w:id="5369"/>
              <w:bookmarkEnd w:id="5370"/>
            </w:del>
          </w:p>
        </w:tc>
        <w:tc>
          <w:tcPr>
            <w:tcW w:w="859" w:type="dxa"/>
            <w:tcBorders>
              <w:top w:val="nil"/>
              <w:left w:val="nil"/>
              <w:bottom w:val="single" w:sz="4" w:space="0" w:color="000000"/>
              <w:right w:val="single" w:sz="4" w:space="0" w:color="000000"/>
            </w:tcBorders>
            <w:shd w:val="clear" w:color="000000" w:fill="FFE699"/>
            <w:noWrap/>
            <w:vAlign w:val="bottom"/>
            <w:hideMark/>
          </w:tcPr>
          <w:p w14:paraId="4C3577DE" w14:textId="426E7834" w:rsidR="00067C6D" w:rsidRPr="00F86424" w:rsidDel="002739DA" w:rsidRDefault="00067C6D" w:rsidP="003228B4">
            <w:pPr>
              <w:numPr>
                <w:ilvl w:val="0"/>
                <w:numId w:val="47"/>
              </w:numPr>
              <w:spacing w:after="0" w:line="240" w:lineRule="auto"/>
              <w:jc w:val="center"/>
              <w:rPr>
                <w:del w:id="5371" w:author="anna.resch88@gmail.com" w:date="2022-01-03T16:08:00Z"/>
                <w:rFonts w:asciiTheme="majorHAnsi" w:eastAsia="Times New Roman" w:hAnsiTheme="majorHAnsi" w:cstheme="majorHAnsi"/>
                <w:color w:val="000000"/>
                <w:lang w:val="en-US" w:eastAsia="de-DE"/>
                <w:rPrChange w:id="5372" w:author="anna.resch88@gmail.com" w:date="2022-01-04T09:34:00Z">
                  <w:rPr>
                    <w:del w:id="5373" w:author="anna.resch88@gmail.com" w:date="2022-01-03T16:08:00Z"/>
                    <w:rFonts w:asciiTheme="majorHAnsi" w:eastAsia="Times New Roman" w:hAnsiTheme="majorHAnsi" w:cstheme="majorHAnsi"/>
                    <w:color w:val="000000"/>
                    <w:lang w:eastAsia="de-DE"/>
                  </w:rPr>
                </w:rPrChange>
              </w:rPr>
            </w:pPr>
            <w:del w:id="5374" w:author="anna.resch88@gmail.com" w:date="2022-01-03T16:08:00Z">
              <w:r w:rsidRPr="00F86424" w:rsidDel="002739DA">
                <w:rPr>
                  <w:rFonts w:asciiTheme="majorHAnsi" w:eastAsia="Times New Roman" w:hAnsiTheme="majorHAnsi" w:cstheme="majorHAnsi"/>
                  <w:color w:val="000000"/>
                  <w:lang w:val="en-US" w:eastAsia="de-DE"/>
                  <w:rPrChange w:id="5375" w:author="anna.resch88@gmail.com" w:date="2022-01-04T09:34:00Z">
                    <w:rPr>
                      <w:rFonts w:asciiTheme="majorHAnsi" w:eastAsia="Times New Roman" w:hAnsiTheme="majorHAnsi" w:cstheme="majorHAnsi"/>
                      <w:color w:val="000000"/>
                      <w:lang w:eastAsia="de-DE"/>
                    </w:rPr>
                  </w:rPrChange>
                </w:rPr>
                <w:delText>20%</w:delText>
              </w:r>
              <w:bookmarkStart w:id="5376" w:name="_Toc92187009"/>
              <w:bookmarkStart w:id="5377" w:name="_Toc92187701"/>
              <w:bookmarkStart w:id="5378" w:name="_Toc92188393"/>
              <w:bookmarkStart w:id="5379" w:name="_Toc92189083"/>
              <w:bookmarkStart w:id="5380" w:name="_Toc92189738"/>
              <w:bookmarkStart w:id="5381" w:name="_Toc92190394"/>
              <w:bookmarkStart w:id="5382" w:name="_Toc92191050"/>
              <w:bookmarkEnd w:id="5376"/>
              <w:bookmarkEnd w:id="5377"/>
              <w:bookmarkEnd w:id="5378"/>
              <w:bookmarkEnd w:id="5379"/>
              <w:bookmarkEnd w:id="5380"/>
              <w:bookmarkEnd w:id="5381"/>
              <w:bookmarkEnd w:id="5382"/>
            </w:del>
          </w:p>
        </w:tc>
        <w:tc>
          <w:tcPr>
            <w:tcW w:w="937" w:type="dxa"/>
            <w:tcBorders>
              <w:top w:val="nil"/>
              <w:left w:val="nil"/>
              <w:bottom w:val="single" w:sz="4" w:space="0" w:color="000000"/>
              <w:right w:val="single" w:sz="4" w:space="0" w:color="000000"/>
            </w:tcBorders>
            <w:shd w:val="clear" w:color="000000" w:fill="FFE699"/>
            <w:noWrap/>
            <w:vAlign w:val="bottom"/>
            <w:hideMark/>
          </w:tcPr>
          <w:p w14:paraId="3A445465" w14:textId="42ECD13E" w:rsidR="00067C6D" w:rsidRPr="00F86424" w:rsidDel="002739DA" w:rsidRDefault="00067C6D" w:rsidP="003228B4">
            <w:pPr>
              <w:numPr>
                <w:ilvl w:val="0"/>
                <w:numId w:val="47"/>
              </w:numPr>
              <w:spacing w:after="0" w:line="240" w:lineRule="auto"/>
              <w:jc w:val="center"/>
              <w:rPr>
                <w:del w:id="5383" w:author="anna.resch88@gmail.com" w:date="2022-01-03T16:08:00Z"/>
                <w:rFonts w:asciiTheme="majorHAnsi" w:eastAsia="Times New Roman" w:hAnsiTheme="majorHAnsi" w:cstheme="majorHAnsi"/>
                <w:color w:val="000000"/>
                <w:lang w:val="en-US" w:eastAsia="de-DE"/>
                <w:rPrChange w:id="5384" w:author="anna.resch88@gmail.com" w:date="2022-01-04T09:34:00Z">
                  <w:rPr>
                    <w:del w:id="5385" w:author="anna.resch88@gmail.com" w:date="2022-01-03T16:08:00Z"/>
                    <w:rFonts w:asciiTheme="majorHAnsi" w:eastAsia="Times New Roman" w:hAnsiTheme="majorHAnsi" w:cstheme="majorHAnsi"/>
                    <w:color w:val="000000"/>
                    <w:lang w:eastAsia="de-DE"/>
                  </w:rPr>
                </w:rPrChange>
              </w:rPr>
            </w:pPr>
            <w:del w:id="5386" w:author="anna.resch88@gmail.com" w:date="2022-01-03T16:08:00Z">
              <w:r w:rsidRPr="00F86424" w:rsidDel="002739DA">
                <w:rPr>
                  <w:rFonts w:asciiTheme="majorHAnsi" w:eastAsia="Times New Roman" w:hAnsiTheme="majorHAnsi" w:cstheme="majorHAnsi"/>
                  <w:color w:val="000000"/>
                  <w:lang w:val="en-US" w:eastAsia="de-DE"/>
                  <w:rPrChange w:id="5387" w:author="anna.resch88@gmail.com" w:date="2022-01-04T09:34:00Z">
                    <w:rPr>
                      <w:rFonts w:asciiTheme="majorHAnsi" w:eastAsia="Times New Roman" w:hAnsiTheme="majorHAnsi" w:cstheme="majorHAnsi"/>
                      <w:color w:val="000000"/>
                      <w:lang w:eastAsia="de-DE"/>
                    </w:rPr>
                  </w:rPrChange>
                </w:rPr>
                <w:delText>water</w:delText>
              </w:r>
              <w:bookmarkStart w:id="5388" w:name="_Toc92187010"/>
              <w:bookmarkStart w:id="5389" w:name="_Toc92187702"/>
              <w:bookmarkStart w:id="5390" w:name="_Toc92188394"/>
              <w:bookmarkStart w:id="5391" w:name="_Toc92189084"/>
              <w:bookmarkStart w:id="5392" w:name="_Toc92189739"/>
              <w:bookmarkStart w:id="5393" w:name="_Toc92190395"/>
              <w:bookmarkStart w:id="5394" w:name="_Toc92191051"/>
              <w:bookmarkEnd w:id="5388"/>
              <w:bookmarkEnd w:id="5389"/>
              <w:bookmarkEnd w:id="5390"/>
              <w:bookmarkEnd w:id="5391"/>
              <w:bookmarkEnd w:id="5392"/>
              <w:bookmarkEnd w:id="5393"/>
              <w:bookmarkEnd w:id="5394"/>
            </w:del>
          </w:p>
        </w:tc>
        <w:tc>
          <w:tcPr>
            <w:tcW w:w="952" w:type="dxa"/>
            <w:tcBorders>
              <w:top w:val="nil"/>
              <w:left w:val="nil"/>
              <w:bottom w:val="single" w:sz="4" w:space="0" w:color="000000"/>
              <w:right w:val="single" w:sz="4" w:space="0" w:color="000000"/>
            </w:tcBorders>
            <w:shd w:val="clear" w:color="000000" w:fill="FFE699"/>
            <w:noWrap/>
            <w:vAlign w:val="bottom"/>
            <w:hideMark/>
          </w:tcPr>
          <w:p w14:paraId="6A666AE0" w14:textId="0B34000D" w:rsidR="00067C6D" w:rsidRPr="00F86424" w:rsidDel="002739DA" w:rsidRDefault="00067C6D" w:rsidP="003228B4">
            <w:pPr>
              <w:numPr>
                <w:ilvl w:val="0"/>
                <w:numId w:val="47"/>
              </w:numPr>
              <w:spacing w:after="0" w:line="240" w:lineRule="auto"/>
              <w:jc w:val="center"/>
              <w:rPr>
                <w:del w:id="5395" w:author="anna.resch88@gmail.com" w:date="2022-01-03T16:08:00Z"/>
                <w:rFonts w:asciiTheme="majorHAnsi" w:eastAsia="Times New Roman" w:hAnsiTheme="majorHAnsi" w:cstheme="majorHAnsi"/>
                <w:color w:val="000000"/>
                <w:lang w:val="en-US" w:eastAsia="de-DE"/>
                <w:rPrChange w:id="5396" w:author="anna.resch88@gmail.com" w:date="2022-01-04T09:34:00Z">
                  <w:rPr>
                    <w:del w:id="5397" w:author="anna.resch88@gmail.com" w:date="2022-01-03T16:08:00Z"/>
                    <w:rFonts w:asciiTheme="majorHAnsi" w:eastAsia="Times New Roman" w:hAnsiTheme="majorHAnsi" w:cstheme="majorHAnsi"/>
                    <w:color w:val="000000"/>
                    <w:lang w:eastAsia="de-DE"/>
                  </w:rPr>
                </w:rPrChange>
              </w:rPr>
            </w:pPr>
            <w:del w:id="5398" w:author="anna.resch88@gmail.com" w:date="2022-01-03T16:08:00Z">
              <w:r w:rsidRPr="00F86424" w:rsidDel="002739DA">
                <w:rPr>
                  <w:rFonts w:asciiTheme="majorHAnsi" w:eastAsia="Times New Roman" w:hAnsiTheme="majorHAnsi" w:cstheme="majorHAnsi"/>
                  <w:color w:val="000000"/>
                  <w:lang w:val="en-US" w:eastAsia="de-DE"/>
                  <w:rPrChange w:id="5399" w:author="anna.resch88@gmail.com" w:date="2022-01-04T09:34:00Z">
                    <w:rPr>
                      <w:rFonts w:asciiTheme="majorHAnsi" w:eastAsia="Times New Roman" w:hAnsiTheme="majorHAnsi" w:cstheme="majorHAnsi"/>
                      <w:color w:val="000000"/>
                      <w:lang w:eastAsia="de-DE"/>
                    </w:rPr>
                  </w:rPrChange>
                </w:rPr>
                <w:delText>RF</w:delText>
              </w:r>
              <w:bookmarkStart w:id="5400" w:name="_Toc92187011"/>
              <w:bookmarkStart w:id="5401" w:name="_Toc92187703"/>
              <w:bookmarkStart w:id="5402" w:name="_Toc92188395"/>
              <w:bookmarkStart w:id="5403" w:name="_Toc92189085"/>
              <w:bookmarkStart w:id="5404" w:name="_Toc92189740"/>
              <w:bookmarkStart w:id="5405" w:name="_Toc92190396"/>
              <w:bookmarkStart w:id="5406" w:name="_Toc92191052"/>
              <w:bookmarkEnd w:id="5400"/>
              <w:bookmarkEnd w:id="5401"/>
              <w:bookmarkEnd w:id="5402"/>
              <w:bookmarkEnd w:id="5403"/>
              <w:bookmarkEnd w:id="5404"/>
              <w:bookmarkEnd w:id="5405"/>
              <w:bookmarkEnd w:id="5406"/>
            </w:del>
          </w:p>
        </w:tc>
        <w:tc>
          <w:tcPr>
            <w:tcW w:w="1081" w:type="dxa"/>
            <w:tcBorders>
              <w:top w:val="nil"/>
              <w:left w:val="nil"/>
              <w:bottom w:val="single" w:sz="4" w:space="0" w:color="000000"/>
              <w:right w:val="single" w:sz="4" w:space="0" w:color="000000"/>
            </w:tcBorders>
            <w:shd w:val="clear" w:color="000000" w:fill="FFE699"/>
            <w:noWrap/>
            <w:vAlign w:val="bottom"/>
            <w:hideMark/>
          </w:tcPr>
          <w:p w14:paraId="761EF873" w14:textId="498E9ED7" w:rsidR="00067C6D" w:rsidRPr="00F86424" w:rsidDel="002739DA" w:rsidRDefault="00067C6D" w:rsidP="003228B4">
            <w:pPr>
              <w:numPr>
                <w:ilvl w:val="0"/>
                <w:numId w:val="47"/>
              </w:numPr>
              <w:spacing w:after="0" w:line="240" w:lineRule="auto"/>
              <w:jc w:val="center"/>
              <w:rPr>
                <w:del w:id="5407" w:author="anna.resch88@gmail.com" w:date="2022-01-03T16:08:00Z"/>
                <w:rFonts w:asciiTheme="majorHAnsi" w:eastAsia="Times New Roman" w:hAnsiTheme="majorHAnsi" w:cstheme="majorHAnsi"/>
                <w:color w:val="000000"/>
                <w:lang w:val="en-US" w:eastAsia="de-DE"/>
                <w:rPrChange w:id="5408" w:author="anna.resch88@gmail.com" w:date="2022-01-04T09:34:00Z">
                  <w:rPr>
                    <w:del w:id="5409" w:author="anna.resch88@gmail.com" w:date="2022-01-03T16:08:00Z"/>
                    <w:rFonts w:asciiTheme="majorHAnsi" w:eastAsia="Times New Roman" w:hAnsiTheme="majorHAnsi" w:cstheme="majorHAnsi"/>
                    <w:color w:val="000000"/>
                    <w:lang w:eastAsia="de-DE"/>
                  </w:rPr>
                </w:rPrChange>
              </w:rPr>
            </w:pPr>
            <w:del w:id="5410" w:author="anna.resch88@gmail.com" w:date="2022-01-03T16:08:00Z">
              <w:r w:rsidRPr="00F86424" w:rsidDel="002739DA">
                <w:rPr>
                  <w:rFonts w:asciiTheme="majorHAnsi" w:eastAsia="Times New Roman" w:hAnsiTheme="majorHAnsi" w:cstheme="majorHAnsi"/>
                  <w:color w:val="000000"/>
                  <w:lang w:val="en-US" w:eastAsia="de-DE"/>
                  <w:rPrChange w:id="5411" w:author="anna.resch88@gmail.com" w:date="2022-01-04T09:34:00Z">
                    <w:rPr>
                      <w:rFonts w:asciiTheme="majorHAnsi" w:eastAsia="Times New Roman" w:hAnsiTheme="majorHAnsi" w:cstheme="majorHAnsi"/>
                      <w:color w:val="000000"/>
                      <w:lang w:eastAsia="de-DE"/>
                    </w:rPr>
                  </w:rPrChange>
                </w:rPr>
                <w:delText>25.4</w:delText>
              </w:r>
              <w:bookmarkStart w:id="5412" w:name="_Toc92187012"/>
              <w:bookmarkStart w:id="5413" w:name="_Toc92187704"/>
              <w:bookmarkStart w:id="5414" w:name="_Toc92188396"/>
              <w:bookmarkStart w:id="5415" w:name="_Toc92189086"/>
              <w:bookmarkStart w:id="5416" w:name="_Toc92189741"/>
              <w:bookmarkStart w:id="5417" w:name="_Toc92190397"/>
              <w:bookmarkStart w:id="5418" w:name="_Toc92191053"/>
              <w:bookmarkEnd w:id="5412"/>
              <w:bookmarkEnd w:id="5413"/>
              <w:bookmarkEnd w:id="5414"/>
              <w:bookmarkEnd w:id="5415"/>
              <w:bookmarkEnd w:id="5416"/>
              <w:bookmarkEnd w:id="5417"/>
              <w:bookmarkEnd w:id="5418"/>
            </w:del>
          </w:p>
        </w:tc>
        <w:tc>
          <w:tcPr>
            <w:tcW w:w="1349" w:type="dxa"/>
            <w:tcBorders>
              <w:top w:val="nil"/>
              <w:left w:val="nil"/>
              <w:bottom w:val="single" w:sz="4" w:space="0" w:color="000000"/>
              <w:right w:val="single" w:sz="4" w:space="0" w:color="000000"/>
            </w:tcBorders>
            <w:shd w:val="clear" w:color="000000" w:fill="FFE699"/>
            <w:noWrap/>
            <w:vAlign w:val="bottom"/>
            <w:hideMark/>
          </w:tcPr>
          <w:p w14:paraId="1D2E5542" w14:textId="1962C8D4" w:rsidR="00067C6D" w:rsidRPr="00F86424" w:rsidDel="002739DA" w:rsidRDefault="00067C6D" w:rsidP="003228B4">
            <w:pPr>
              <w:numPr>
                <w:ilvl w:val="0"/>
                <w:numId w:val="47"/>
              </w:numPr>
              <w:spacing w:after="0" w:line="240" w:lineRule="auto"/>
              <w:jc w:val="center"/>
              <w:rPr>
                <w:del w:id="5419" w:author="anna.resch88@gmail.com" w:date="2022-01-03T16:08:00Z"/>
                <w:rFonts w:asciiTheme="majorHAnsi" w:eastAsia="Times New Roman" w:hAnsiTheme="majorHAnsi" w:cstheme="majorHAnsi"/>
                <w:color w:val="000000"/>
                <w:lang w:val="en-US" w:eastAsia="de-DE"/>
                <w:rPrChange w:id="5420" w:author="anna.resch88@gmail.com" w:date="2022-01-04T09:34:00Z">
                  <w:rPr>
                    <w:del w:id="5421" w:author="anna.resch88@gmail.com" w:date="2022-01-03T16:08:00Z"/>
                    <w:rFonts w:asciiTheme="majorHAnsi" w:eastAsia="Times New Roman" w:hAnsiTheme="majorHAnsi" w:cstheme="majorHAnsi"/>
                    <w:color w:val="000000"/>
                    <w:lang w:eastAsia="de-DE"/>
                  </w:rPr>
                </w:rPrChange>
              </w:rPr>
            </w:pPr>
            <w:del w:id="5422" w:author="anna.resch88@gmail.com" w:date="2022-01-03T16:08:00Z">
              <w:r w:rsidRPr="00F86424" w:rsidDel="002739DA">
                <w:rPr>
                  <w:rFonts w:asciiTheme="majorHAnsi" w:eastAsia="Times New Roman" w:hAnsiTheme="majorHAnsi" w:cstheme="majorHAnsi"/>
                  <w:color w:val="000000"/>
                  <w:lang w:val="en-US" w:eastAsia="de-DE"/>
                  <w:rPrChange w:id="5423" w:author="anna.resch88@gmail.com" w:date="2022-01-04T09:34:00Z">
                    <w:rPr>
                      <w:rFonts w:asciiTheme="majorHAnsi" w:eastAsia="Times New Roman" w:hAnsiTheme="majorHAnsi" w:cstheme="majorHAnsi"/>
                      <w:color w:val="000000"/>
                      <w:lang w:eastAsia="de-DE"/>
                    </w:rPr>
                  </w:rPrChange>
                </w:rPr>
                <w:delText>15</w:delText>
              </w:r>
              <w:bookmarkStart w:id="5424" w:name="_Toc92187013"/>
              <w:bookmarkStart w:id="5425" w:name="_Toc92187705"/>
              <w:bookmarkStart w:id="5426" w:name="_Toc92188397"/>
              <w:bookmarkStart w:id="5427" w:name="_Toc92189087"/>
              <w:bookmarkStart w:id="5428" w:name="_Toc92189742"/>
              <w:bookmarkStart w:id="5429" w:name="_Toc92190398"/>
              <w:bookmarkStart w:id="5430" w:name="_Toc92191054"/>
              <w:bookmarkEnd w:id="5424"/>
              <w:bookmarkEnd w:id="5425"/>
              <w:bookmarkEnd w:id="5426"/>
              <w:bookmarkEnd w:id="5427"/>
              <w:bookmarkEnd w:id="5428"/>
              <w:bookmarkEnd w:id="5429"/>
              <w:bookmarkEnd w:id="5430"/>
            </w:del>
          </w:p>
        </w:tc>
        <w:tc>
          <w:tcPr>
            <w:tcW w:w="892" w:type="dxa"/>
            <w:tcBorders>
              <w:top w:val="nil"/>
              <w:left w:val="nil"/>
              <w:bottom w:val="single" w:sz="4" w:space="0" w:color="000000"/>
              <w:right w:val="single" w:sz="4" w:space="0" w:color="000000"/>
            </w:tcBorders>
            <w:shd w:val="clear" w:color="000000" w:fill="FFE699"/>
            <w:noWrap/>
            <w:vAlign w:val="bottom"/>
            <w:hideMark/>
          </w:tcPr>
          <w:p w14:paraId="158973A9" w14:textId="2B732F3C" w:rsidR="00067C6D" w:rsidRPr="00F86424" w:rsidDel="002739DA" w:rsidRDefault="00067C6D" w:rsidP="003228B4">
            <w:pPr>
              <w:numPr>
                <w:ilvl w:val="0"/>
                <w:numId w:val="47"/>
              </w:numPr>
              <w:spacing w:after="0" w:line="240" w:lineRule="auto"/>
              <w:jc w:val="center"/>
              <w:rPr>
                <w:del w:id="5431" w:author="anna.resch88@gmail.com" w:date="2022-01-03T16:08:00Z"/>
                <w:rFonts w:asciiTheme="majorHAnsi" w:eastAsia="Times New Roman" w:hAnsiTheme="majorHAnsi" w:cstheme="majorHAnsi"/>
                <w:color w:val="000000"/>
                <w:lang w:val="en-US" w:eastAsia="de-DE"/>
                <w:rPrChange w:id="5432" w:author="anna.resch88@gmail.com" w:date="2022-01-04T09:34:00Z">
                  <w:rPr>
                    <w:del w:id="5433" w:author="anna.resch88@gmail.com" w:date="2022-01-03T16:08:00Z"/>
                    <w:rFonts w:asciiTheme="majorHAnsi" w:eastAsia="Times New Roman" w:hAnsiTheme="majorHAnsi" w:cstheme="majorHAnsi"/>
                    <w:color w:val="000000"/>
                    <w:lang w:eastAsia="de-DE"/>
                  </w:rPr>
                </w:rPrChange>
              </w:rPr>
            </w:pPr>
            <w:del w:id="5434" w:author="anna.resch88@gmail.com" w:date="2022-01-03T16:08:00Z">
              <w:r w:rsidRPr="00F86424" w:rsidDel="002739DA">
                <w:rPr>
                  <w:rFonts w:asciiTheme="majorHAnsi" w:eastAsia="Times New Roman" w:hAnsiTheme="majorHAnsi" w:cstheme="majorHAnsi"/>
                  <w:color w:val="000000"/>
                  <w:lang w:val="en-US" w:eastAsia="de-DE"/>
                  <w:rPrChange w:id="5435" w:author="anna.resch88@gmail.com" w:date="2022-01-04T09:34:00Z">
                    <w:rPr>
                      <w:rFonts w:asciiTheme="majorHAnsi" w:eastAsia="Times New Roman" w:hAnsiTheme="majorHAnsi" w:cstheme="majorHAnsi"/>
                      <w:color w:val="000000"/>
                      <w:lang w:eastAsia="de-DE"/>
                    </w:rPr>
                  </w:rPrChange>
                </w:rPr>
                <w:delText>149.56</w:delText>
              </w:r>
              <w:bookmarkStart w:id="5436" w:name="_Toc92187014"/>
              <w:bookmarkStart w:id="5437" w:name="_Toc92187706"/>
              <w:bookmarkStart w:id="5438" w:name="_Toc92188398"/>
              <w:bookmarkStart w:id="5439" w:name="_Toc92189088"/>
              <w:bookmarkStart w:id="5440" w:name="_Toc92189743"/>
              <w:bookmarkStart w:id="5441" w:name="_Toc92190399"/>
              <w:bookmarkStart w:id="5442" w:name="_Toc92191055"/>
              <w:bookmarkEnd w:id="5436"/>
              <w:bookmarkEnd w:id="5437"/>
              <w:bookmarkEnd w:id="5438"/>
              <w:bookmarkEnd w:id="5439"/>
              <w:bookmarkEnd w:id="5440"/>
              <w:bookmarkEnd w:id="5441"/>
              <w:bookmarkEnd w:id="5442"/>
            </w:del>
          </w:p>
        </w:tc>
        <w:tc>
          <w:tcPr>
            <w:tcW w:w="743" w:type="dxa"/>
            <w:tcBorders>
              <w:top w:val="nil"/>
              <w:left w:val="nil"/>
              <w:bottom w:val="single" w:sz="4" w:space="0" w:color="000000"/>
              <w:right w:val="nil"/>
            </w:tcBorders>
            <w:shd w:val="clear" w:color="000000" w:fill="FFE699"/>
            <w:noWrap/>
            <w:vAlign w:val="bottom"/>
            <w:hideMark/>
          </w:tcPr>
          <w:p w14:paraId="5526D417" w14:textId="67A2C693" w:rsidR="00067C6D" w:rsidRPr="00F86424" w:rsidDel="002739DA" w:rsidRDefault="00067C6D" w:rsidP="003228B4">
            <w:pPr>
              <w:numPr>
                <w:ilvl w:val="0"/>
                <w:numId w:val="47"/>
              </w:numPr>
              <w:spacing w:after="0" w:line="240" w:lineRule="auto"/>
              <w:jc w:val="center"/>
              <w:rPr>
                <w:del w:id="5443" w:author="anna.resch88@gmail.com" w:date="2022-01-03T16:08:00Z"/>
                <w:rFonts w:asciiTheme="majorHAnsi" w:eastAsia="Times New Roman" w:hAnsiTheme="majorHAnsi" w:cstheme="majorHAnsi"/>
                <w:color w:val="000000"/>
                <w:lang w:val="en-US" w:eastAsia="de-DE"/>
                <w:rPrChange w:id="5444" w:author="anna.resch88@gmail.com" w:date="2022-01-04T09:34:00Z">
                  <w:rPr>
                    <w:del w:id="5445" w:author="anna.resch88@gmail.com" w:date="2022-01-03T16:08:00Z"/>
                    <w:rFonts w:asciiTheme="majorHAnsi" w:eastAsia="Times New Roman" w:hAnsiTheme="majorHAnsi" w:cstheme="majorHAnsi"/>
                    <w:color w:val="000000"/>
                    <w:lang w:eastAsia="de-DE"/>
                  </w:rPr>
                </w:rPrChange>
              </w:rPr>
            </w:pPr>
            <w:del w:id="5446" w:author="anna.resch88@gmail.com" w:date="2022-01-03T16:08:00Z">
              <w:r w:rsidRPr="00F86424" w:rsidDel="002739DA">
                <w:rPr>
                  <w:rFonts w:asciiTheme="majorHAnsi" w:eastAsia="Times New Roman" w:hAnsiTheme="majorHAnsi" w:cstheme="majorHAnsi"/>
                  <w:color w:val="000000"/>
                  <w:lang w:val="en-US" w:eastAsia="de-DE"/>
                  <w:rPrChange w:id="5447" w:author="anna.resch88@gmail.com" w:date="2022-01-04T09:34:00Z">
                    <w:rPr>
                      <w:rFonts w:asciiTheme="majorHAnsi" w:eastAsia="Times New Roman" w:hAnsiTheme="majorHAnsi" w:cstheme="majorHAnsi"/>
                      <w:color w:val="000000"/>
                      <w:lang w:eastAsia="de-DE"/>
                    </w:rPr>
                  </w:rPrChange>
                </w:rPr>
                <w:delText>10.11</w:delText>
              </w:r>
              <w:bookmarkStart w:id="5448" w:name="_Toc92187015"/>
              <w:bookmarkStart w:id="5449" w:name="_Toc92187707"/>
              <w:bookmarkStart w:id="5450" w:name="_Toc92188399"/>
              <w:bookmarkStart w:id="5451" w:name="_Toc92189089"/>
              <w:bookmarkStart w:id="5452" w:name="_Toc92189744"/>
              <w:bookmarkStart w:id="5453" w:name="_Toc92190400"/>
              <w:bookmarkStart w:id="5454" w:name="_Toc92191056"/>
              <w:bookmarkEnd w:id="5448"/>
              <w:bookmarkEnd w:id="5449"/>
              <w:bookmarkEnd w:id="5450"/>
              <w:bookmarkEnd w:id="5451"/>
              <w:bookmarkEnd w:id="5452"/>
              <w:bookmarkEnd w:id="5453"/>
              <w:bookmarkEnd w:id="5454"/>
            </w:del>
          </w:p>
        </w:tc>
        <w:tc>
          <w:tcPr>
            <w:tcW w:w="989" w:type="dxa"/>
            <w:tcBorders>
              <w:top w:val="nil"/>
              <w:left w:val="single" w:sz="4" w:space="0" w:color="auto"/>
              <w:bottom w:val="nil"/>
              <w:right w:val="single" w:sz="4" w:space="0" w:color="auto"/>
            </w:tcBorders>
            <w:shd w:val="clear" w:color="000000" w:fill="FFE699"/>
            <w:noWrap/>
            <w:vAlign w:val="bottom"/>
            <w:hideMark/>
          </w:tcPr>
          <w:p w14:paraId="4DA34AF3" w14:textId="6D451F9A" w:rsidR="00067C6D" w:rsidRPr="00F86424" w:rsidDel="002739DA" w:rsidRDefault="00067C6D" w:rsidP="003228B4">
            <w:pPr>
              <w:numPr>
                <w:ilvl w:val="0"/>
                <w:numId w:val="47"/>
              </w:numPr>
              <w:spacing w:after="0" w:line="240" w:lineRule="auto"/>
              <w:jc w:val="center"/>
              <w:rPr>
                <w:del w:id="5455" w:author="anna.resch88@gmail.com" w:date="2022-01-03T16:08:00Z"/>
                <w:rFonts w:asciiTheme="majorHAnsi" w:eastAsia="Times New Roman" w:hAnsiTheme="majorHAnsi" w:cstheme="majorHAnsi"/>
                <w:color w:val="000000"/>
                <w:lang w:val="en-US" w:eastAsia="de-DE"/>
                <w:rPrChange w:id="5456" w:author="anna.resch88@gmail.com" w:date="2022-01-04T09:34:00Z">
                  <w:rPr>
                    <w:del w:id="5457" w:author="anna.resch88@gmail.com" w:date="2022-01-03T16:08:00Z"/>
                    <w:rFonts w:asciiTheme="majorHAnsi" w:eastAsia="Times New Roman" w:hAnsiTheme="majorHAnsi" w:cstheme="majorHAnsi"/>
                    <w:color w:val="000000"/>
                    <w:lang w:eastAsia="de-DE"/>
                  </w:rPr>
                </w:rPrChange>
              </w:rPr>
            </w:pPr>
            <w:del w:id="5458" w:author="anna.resch88@gmail.com" w:date="2022-01-03T16:08:00Z">
              <w:r w:rsidRPr="00F86424" w:rsidDel="002739DA">
                <w:rPr>
                  <w:rFonts w:asciiTheme="majorHAnsi" w:eastAsia="Times New Roman" w:hAnsiTheme="majorHAnsi" w:cstheme="majorHAnsi"/>
                  <w:color w:val="000000"/>
                  <w:lang w:val="en-US" w:eastAsia="de-DE"/>
                  <w:rPrChange w:id="5459" w:author="anna.resch88@gmail.com" w:date="2022-01-04T09:34:00Z">
                    <w:rPr>
                      <w:rFonts w:asciiTheme="majorHAnsi" w:eastAsia="Times New Roman" w:hAnsiTheme="majorHAnsi" w:cstheme="majorHAnsi"/>
                      <w:color w:val="000000"/>
                      <w:lang w:eastAsia="de-DE"/>
                    </w:rPr>
                  </w:rPrChange>
                </w:rPr>
                <w:delText>136.72</w:delText>
              </w:r>
              <w:bookmarkStart w:id="5460" w:name="_Toc92187016"/>
              <w:bookmarkStart w:id="5461" w:name="_Toc92187708"/>
              <w:bookmarkStart w:id="5462" w:name="_Toc92188400"/>
              <w:bookmarkStart w:id="5463" w:name="_Toc92189090"/>
              <w:bookmarkStart w:id="5464" w:name="_Toc92189745"/>
              <w:bookmarkStart w:id="5465" w:name="_Toc92190401"/>
              <w:bookmarkStart w:id="5466" w:name="_Toc92191057"/>
              <w:bookmarkEnd w:id="5460"/>
              <w:bookmarkEnd w:id="5461"/>
              <w:bookmarkEnd w:id="5462"/>
              <w:bookmarkEnd w:id="5463"/>
              <w:bookmarkEnd w:id="5464"/>
              <w:bookmarkEnd w:id="5465"/>
              <w:bookmarkEnd w:id="5466"/>
            </w:del>
          </w:p>
        </w:tc>
        <w:tc>
          <w:tcPr>
            <w:tcW w:w="898" w:type="dxa"/>
            <w:tcBorders>
              <w:top w:val="nil"/>
              <w:left w:val="nil"/>
              <w:bottom w:val="nil"/>
              <w:right w:val="single" w:sz="4" w:space="0" w:color="auto"/>
            </w:tcBorders>
            <w:shd w:val="clear" w:color="000000" w:fill="FFE699"/>
            <w:noWrap/>
            <w:vAlign w:val="bottom"/>
            <w:hideMark/>
          </w:tcPr>
          <w:p w14:paraId="0C7F28E4" w14:textId="432F0281" w:rsidR="00067C6D" w:rsidRPr="00F86424" w:rsidDel="002739DA" w:rsidRDefault="00067C6D" w:rsidP="003228B4">
            <w:pPr>
              <w:numPr>
                <w:ilvl w:val="0"/>
                <w:numId w:val="47"/>
              </w:numPr>
              <w:spacing w:after="0" w:line="240" w:lineRule="auto"/>
              <w:jc w:val="center"/>
              <w:rPr>
                <w:del w:id="5467" w:author="anna.resch88@gmail.com" w:date="2022-01-03T16:08:00Z"/>
                <w:rFonts w:asciiTheme="majorHAnsi" w:eastAsia="Times New Roman" w:hAnsiTheme="majorHAnsi" w:cstheme="majorHAnsi"/>
                <w:color w:val="000000"/>
                <w:lang w:val="en-US" w:eastAsia="de-DE"/>
                <w:rPrChange w:id="5468" w:author="anna.resch88@gmail.com" w:date="2022-01-04T09:34:00Z">
                  <w:rPr>
                    <w:del w:id="5469" w:author="anna.resch88@gmail.com" w:date="2022-01-03T16:08:00Z"/>
                    <w:rFonts w:asciiTheme="majorHAnsi" w:eastAsia="Times New Roman" w:hAnsiTheme="majorHAnsi" w:cstheme="majorHAnsi"/>
                    <w:color w:val="000000"/>
                    <w:lang w:eastAsia="de-DE"/>
                  </w:rPr>
                </w:rPrChange>
              </w:rPr>
            </w:pPr>
            <w:del w:id="5470" w:author="anna.resch88@gmail.com" w:date="2022-01-03T16:08:00Z">
              <w:r w:rsidRPr="00F86424" w:rsidDel="002739DA">
                <w:rPr>
                  <w:rFonts w:asciiTheme="majorHAnsi" w:eastAsia="Times New Roman" w:hAnsiTheme="majorHAnsi" w:cstheme="majorHAnsi"/>
                  <w:color w:val="000000"/>
                  <w:lang w:val="en-US" w:eastAsia="de-DE"/>
                  <w:rPrChange w:id="5471" w:author="anna.resch88@gmail.com" w:date="2022-01-04T09:34:00Z">
                    <w:rPr>
                      <w:rFonts w:asciiTheme="majorHAnsi" w:eastAsia="Times New Roman" w:hAnsiTheme="majorHAnsi" w:cstheme="majorHAnsi"/>
                      <w:color w:val="000000"/>
                      <w:lang w:eastAsia="de-DE"/>
                    </w:rPr>
                  </w:rPrChange>
                </w:rPr>
                <w:delText>19.09</w:delText>
              </w:r>
              <w:bookmarkStart w:id="5472" w:name="_Toc92187017"/>
              <w:bookmarkStart w:id="5473" w:name="_Toc92187709"/>
              <w:bookmarkStart w:id="5474" w:name="_Toc92188401"/>
              <w:bookmarkStart w:id="5475" w:name="_Toc92189091"/>
              <w:bookmarkStart w:id="5476" w:name="_Toc92189746"/>
              <w:bookmarkStart w:id="5477" w:name="_Toc92190402"/>
              <w:bookmarkStart w:id="5478" w:name="_Toc92191058"/>
              <w:bookmarkEnd w:id="5472"/>
              <w:bookmarkEnd w:id="5473"/>
              <w:bookmarkEnd w:id="5474"/>
              <w:bookmarkEnd w:id="5475"/>
              <w:bookmarkEnd w:id="5476"/>
              <w:bookmarkEnd w:id="5477"/>
              <w:bookmarkEnd w:id="5478"/>
            </w:del>
          </w:p>
        </w:tc>
        <w:bookmarkStart w:id="5479" w:name="_Toc92187018"/>
        <w:bookmarkStart w:id="5480" w:name="_Toc92187710"/>
        <w:bookmarkStart w:id="5481" w:name="_Toc92188402"/>
        <w:bookmarkStart w:id="5482" w:name="_Toc92189092"/>
        <w:bookmarkStart w:id="5483" w:name="_Toc92189747"/>
        <w:bookmarkStart w:id="5484" w:name="_Toc92190403"/>
        <w:bookmarkStart w:id="5485" w:name="_Toc92191059"/>
        <w:bookmarkEnd w:id="5479"/>
        <w:bookmarkEnd w:id="5480"/>
        <w:bookmarkEnd w:id="5481"/>
        <w:bookmarkEnd w:id="5482"/>
        <w:bookmarkEnd w:id="5483"/>
        <w:bookmarkEnd w:id="5484"/>
        <w:bookmarkEnd w:id="5485"/>
      </w:tr>
      <w:tr w:rsidR="00067C6D" w:rsidRPr="009E3BE9" w:rsidDel="002739DA" w14:paraId="42CC9C20" w14:textId="42D93129" w:rsidTr="00D830B0">
        <w:trPr>
          <w:trHeight w:val="580"/>
          <w:del w:id="5486" w:author="anna.resch88@gmail.com" w:date="2022-01-03T16:08:00Z"/>
        </w:trPr>
        <w:tc>
          <w:tcPr>
            <w:tcW w:w="2620" w:type="dxa"/>
            <w:tcBorders>
              <w:top w:val="nil"/>
              <w:left w:val="single" w:sz="4" w:space="0" w:color="000000"/>
              <w:bottom w:val="single" w:sz="4" w:space="0" w:color="000000"/>
              <w:right w:val="single" w:sz="4" w:space="0" w:color="000000"/>
            </w:tcBorders>
            <w:shd w:val="clear" w:color="000000" w:fill="FFE699"/>
            <w:vAlign w:val="bottom"/>
            <w:hideMark/>
          </w:tcPr>
          <w:p w14:paraId="7B5CEE61" w14:textId="43082E6B" w:rsidR="00067C6D" w:rsidRPr="00F86424" w:rsidDel="002739DA" w:rsidRDefault="00067C6D" w:rsidP="003228B4">
            <w:pPr>
              <w:numPr>
                <w:ilvl w:val="0"/>
                <w:numId w:val="47"/>
              </w:numPr>
              <w:spacing w:after="0" w:line="240" w:lineRule="auto"/>
              <w:jc w:val="both"/>
              <w:rPr>
                <w:del w:id="5487" w:author="anna.resch88@gmail.com" w:date="2022-01-03T16:08:00Z"/>
                <w:rFonts w:asciiTheme="majorHAnsi" w:eastAsia="Times New Roman" w:hAnsiTheme="majorHAnsi" w:cstheme="majorHAnsi"/>
                <w:color w:val="000000"/>
                <w:lang w:val="en-US" w:eastAsia="de-DE"/>
                <w:rPrChange w:id="5488" w:author="anna.resch88@gmail.com" w:date="2022-01-04T09:34:00Z">
                  <w:rPr>
                    <w:del w:id="5489" w:author="anna.resch88@gmail.com" w:date="2022-01-03T16:08:00Z"/>
                    <w:rFonts w:asciiTheme="majorHAnsi" w:eastAsia="Times New Roman" w:hAnsiTheme="majorHAnsi" w:cstheme="majorHAnsi"/>
                    <w:color w:val="000000"/>
                    <w:lang w:eastAsia="de-DE"/>
                  </w:rPr>
                </w:rPrChange>
              </w:rPr>
            </w:pPr>
            <w:del w:id="5490" w:author="anna.resch88@gmail.com" w:date="2022-01-03T16:08:00Z">
              <w:r w:rsidRPr="00F86424" w:rsidDel="002739DA">
                <w:rPr>
                  <w:rFonts w:asciiTheme="majorHAnsi" w:eastAsia="Times New Roman" w:hAnsiTheme="majorHAnsi" w:cstheme="majorHAnsi"/>
                  <w:color w:val="000000"/>
                  <w:lang w:val="en-US" w:eastAsia="de-DE"/>
                  <w:rPrChange w:id="5491" w:author="anna.resch88@gmail.com" w:date="2022-01-04T09:34:00Z">
                    <w:rPr>
                      <w:rFonts w:asciiTheme="majorHAnsi" w:eastAsia="Times New Roman" w:hAnsiTheme="majorHAnsi" w:cstheme="majorHAnsi"/>
                      <w:color w:val="000000"/>
                      <w:lang w:eastAsia="de-DE"/>
                    </w:rPr>
                  </w:rPrChange>
                </w:rPr>
                <w:delText xml:space="preserve">UV20U + UV40U, </w:delText>
              </w:r>
              <w:bookmarkStart w:id="5492" w:name="_Toc92187019"/>
              <w:bookmarkStart w:id="5493" w:name="_Toc92187711"/>
              <w:bookmarkStart w:id="5494" w:name="_Toc92188403"/>
              <w:bookmarkStart w:id="5495" w:name="_Toc92189093"/>
              <w:bookmarkStart w:id="5496" w:name="_Toc92189748"/>
              <w:bookmarkStart w:id="5497" w:name="_Toc92190404"/>
              <w:bookmarkStart w:id="5498" w:name="_Toc92191060"/>
              <w:bookmarkEnd w:id="5492"/>
              <w:bookmarkEnd w:id="5493"/>
              <w:bookmarkEnd w:id="5494"/>
              <w:bookmarkEnd w:id="5495"/>
              <w:bookmarkEnd w:id="5496"/>
              <w:bookmarkEnd w:id="5497"/>
              <w:bookmarkEnd w:id="5498"/>
            </w:del>
          </w:p>
          <w:p w14:paraId="373201B0" w14:textId="3BD66CD1" w:rsidR="00067C6D" w:rsidRPr="00F86424" w:rsidDel="002739DA" w:rsidRDefault="00067C6D" w:rsidP="003228B4">
            <w:pPr>
              <w:numPr>
                <w:ilvl w:val="0"/>
                <w:numId w:val="47"/>
              </w:numPr>
              <w:spacing w:after="0" w:line="240" w:lineRule="auto"/>
              <w:jc w:val="both"/>
              <w:rPr>
                <w:del w:id="5499" w:author="anna.resch88@gmail.com" w:date="2022-01-03T16:08:00Z"/>
                <w:rFonts w:asciiTheme="majorHAnsi" w:eastAsia="Times New Roman" w:hAnsiTheme="majorHAnsi" w:cstheme="majorHAnsi"/>
                <w:color w:val="000000"/>
                <w:lang w:val="en-US" w:eastAsia="de-DE"/>
                <w:rPrChange w:id="5500" w:author="anna.resch88@gmail.com" w:date="2022-01-04T09:34:00Z">
                  <w:rPr>
                    <w:del w:id="5501" w:author="anna.resch88@gmail.com" w:date="2022-01-03T16:08:00Z"/>
                    <w:rFonts w:asciiTheme="majorHAnsi" w:eastAsia="Times New Roman" w:hAnsiTheme="majorHAnsi" w:cstheme="majorHAnsi"/>
                    <w:color w:val="000000"/>
                    <w:lang w:eastAsia="de-DE"/>
                  </w:rPr>
                </w:rPrChange>
              </w:rPr>
            </w:pPr>
            <w:del w:id="5502" w:author="anna.resch88@gmail.com" w:date="2022-01-03T16:08:00Z">
              <w:r w:rsidRPr="00F86424" w:rsidDel="002739DA">
                <w:rPr>
                  <w:rFonts w:asciiTheme="majorHAnsi" w:eastAsia="Times New Roman" w:hAnsiTheme="majorHAnsi" w:cstheme="majorHAnsi"/>
                  <w:color w:val="000000"/>
                  <w:lang w:val="en-US" w:eastAsia="de-DE"/>
                  <w:rPrChange w:id="5503" w:author="anna.resch88@gmail.com" w:date="2022-01-04T09:34:00Z">
                    <w:rPr>
                      <w:rFonts w:asciiTheme="majorHAnsi" w:eastAsia="Times New Roman" w:hAnsiTheme="majorHAnsi" w:cstheme="majorHAnsi"/>
                      <w:color w:val="000000"/>
                      <w:lang w:eastAsia="de-DE"/>
                    </w:rPr>
                  </w:rPrChange>
                </w:rPr>
                <w:delText>2:1, sample 3</w:delText>
              </w:r>
              <w:bookmarkStart w:id="5504" w:name="_Toc92187020"/>
              <w:bookmarkStart w:id="5505" w:name="_Toc92187712"/>
              <w:bookmarkStart w:id="5506" w:name="_Toc92188404"/>
              <w:bookmarkStart w:id="5507" w:name="_Toc92189094"/>
              <w:bookmarkStart w:id="5508" w:name="_Toc92189749"/>
              <w:bookmarkStart w:id="5509" w:name="_Toc92190405"/>
              <w:bookmarkStart w:id="5510" w:name="_Toc92191061"/>
              <w:bookmarkEnd w:id="5504"/>
              <w:bookmarkEnd w:id="5505"/>
              <w:bookmarkEnd w:id="5506"/>
              <w:bookmarkEnd w:id="5507"/>
              <w:bookmarkEnd w:id="5508"/>
              <w:bookmarkEnd w:id="5509"/>
              <w:bookmarkEnd w:id="5510"/>
            </w:del>
          </w:p>
        </w:tc>
        <w:tc>
          <w:tcPr>
            <w:tcW w:w="859" w:type="dxa"/>
            <w:tcBorders>
              <w:top w:val="nil"/>
              <w:left w:val="nil"/>
              <w:bottom w:val="single" w:sz="4" w:space="0" w:color="000000"/>
              <w:right w:val="single" w:sz="4" w:space="0" w:color="000000"/>
            </w:tcBorders>
            <w:shd w:val="clear" w:color="000000" w:fill="FFE699"/>
            <w:noWrap/>
            <w:vAlign w:val="bottom"/>
            <w:hideMark/>
          </w:tcPr>
          <w:p w14:paraId="14779FEC" w14:textId="62E89BD1" w:rsidR="00067C6D" w:rsidRPr="00F86424" w:rsidDel="002739DA" w:rsidRDefault="00067C6D" w:rsidP="003228B4">
            <w:pPr>
              <w:numPr>
                <w:ilvl w:val="0"/>
                <w:numId w:val="47"/>
              </w:numPr>
              <w:spacing w:after="0" w:line="240" w:lineRule="auto"/>
              <w:jc w:val="center"/>
              <w:rPr>
                <w:del w:id="5511" w:author="anna.resch88@gmail.com" w:date="2022-01-03T16:08:00Z"/>
                <w:rFonts w:asciiTheme="majorHAnsi" w:eastAsia="Times New Roman" w:hAnsiTheme="majorHAnsi" w:cstheme="majorHAnsi"/>
                <w:color w:val="000000"/>
                <w:lang w:val="en-US" w:eastAsia="de-DE"/>
                <w:rPrChange w:id="5512" w:author="anna.resch88@gmail.com" w:date="2022-01-04T09:34:00Z">
                  <w:rPr>
                    <w:del w:id="5513" w:author="anna.resch88@gmail.com" w:date="2022-01-03T16:08:00Z"/>
                    <w:rFonts w:asciiTheme="majorHAnsi" w:eastAsia="Times New Roman" w:hAnsiTheme="majorHAnsi" w:cstheme="majorHAnsi"/>
                    <w:color w:val="000000"/>
                    <w:lang w:eastAsia="de-DE"/>
                  </w:rPr>
                </w:rPrChange>
              </w:rPr>
            </w:pPr>
            <w:del w:id="5514" w:author="anna.resch88@gmail.com" w:date="2022-01-03T16:08:00Z">
              <w:r w:rsidRPr="00F86424" w:rsidDel="002739DA">
                <w:rPr>
                  <w:rFonts w:asciiTheme="majorHAnsi" w:eastAsia="Times New Roman" w:hAnsiTheme="majorHAnsi" w:cstheme="majorHAnsi"/>
                  <w:color w:val="000000"/>
                  <w:lang w:val="en-US" w:eastAsia="de-DE"/>
                  <w:rPrChange w:id="5515" w:author="anna.resch88@gmail.com" w:date="2022-01-04T09:34:00Z">
                    <w:rPr>
                      <w:rFonts w:asciiTheme="majorHAnsi" w:eastAsia="Times New Roman" w:hAnsiTheme="majorHAnsi" w:cstheme="majorHAnsi"/>
                      <w:color w:val="000000"/>
                      <w:lang w:eastAsia="de-DE"/>
                    </w:rPr>
                  </w:rPrChange>
                </w:rPr>
                <w:delText>20%</w:delText>
              </w:r>
              <w:bookmarkStart w:id="5516" w:name="_Toc92187021"/>
              <w:bookmarkStart w:id="5517" w:name="_Toc92187713"/>
              <w:bookmarkStart w:id="5518" w:name="_Toc92188405"/>
              <w:bookmarkStart w:id="5519" w:name="_Toc92189095"/>
              <w:bookmarkStart w:id="5520" w:name="_Toc92189750"/>
              <w:bookmarkStart w:id="5521" w:name="_Toc92190406"/>
              <w:bookmarkStart w:id="5522" w:name="_Toc92191062"/>
              <w:bookmarkEnd w:id="5516"/>
              <w:bookmarkEnd w:id="5517"/>
              <w:bookmarkEnd w:id="5518"/>
              <w:bookmarkEnd w:id="5519"/>
              <w:bookmarkEnd w:id="5520"/>
              <w:bookmarkEnd w:id="5521"/>
              <w:bookmarkEnd w:id="5522"/>
            </w:del>
          </w:p>
        </w:tc>
        <w:tc>
          <w:tcPr>
            <w:tcW w:w="937" w:type="dxa"/>
            <w:tcBorders>
              <w:top w:val="nil"/>
              <w:left w:val="nil"/>
              <w:bottom w:val="single" w:sz="4" w:space="0" w:color="000000"/>
              <w:right w:val="single" w:sz="4" w:space="0" w:color="000000"/>
            </w:tcBorders>
            <w:shd w:val="clear" w:color="000000" w:fill="FFE699"/>
            <w:noWrap/>
            <w:vAlign w:val="bottom"/>
            <w:hideMark/>
          </w:tcPr>
          <w:p w14:paraId="4C3ED230" w14:textId="13A80059" w:rsidR="00067C6D" w:rsidRPr="00F86424" w:rsidDel="002739DA" w:rsidRDefault="00067C6D" w:rsidP="003228B4">
            <w:pPr>
              <w:numPr>
                <w:ilvl w:val="0"/>
                <w:numId w:val="47"/>
              </w:numPr>
              <w:spacing w:after="0" w:line="240" w:lineRule="auto"/>
              <w:jc w:val="center"/>
              <w:rPr>
                <w:del w:id="5523" w:author="anna.resch88@gmail.com" w:date="2022-01-03T16:08:00Z"/>
                <w:rFonts w:asciiTheme="majorHAnsi" w:eastAsia="Times New Roman" w:hAnsiTheme="majorHAnsi" w:cstheme="majorHAnsi"/>
                <w:color w:val="000000"/>
                <w:lang w:val="en-US" w:eastAsia="de-DE"/>
                <w:rPrChange w:id="5524" w:author="anna.resch88@gmail.com" w:date="2022-01-04T09:34:00Z">
                  <w:rPr>
                    <w:del w:id="5525" w:author="anna.resch88@gmail.com" w:date="2022-01-03T16:08:00Z"/>
                    <w:rFonts w:asciiTheme="majorHAnsi" w:eastAsia="Times New Roman" w:hAnsiTheme="majorHAnsi" w:cstheme="majorHAnsi"/>
                    <w:color w:val="000000"/>
                    <w:lang w:eastAsia="de-DE"/>
                  </w:rPr>
                </w:rPrChange>
              </w:rPr>
            </w:pPr>
            <w:del w:id="5526" w:author="anna.resch88@gmail.com" w:date="2022-01-03T16:08:00Z">
              <w:r w:rsidRPr="00F86424" w:rsidDel="002739DA">
                <w:rPr>
                  <w:rFonts w:asciiTheme="majorHAnsi" w:eastAsia="Times New Roman" w:hAnsiTheme="majorHAnsi" w:cstheme="majorHAnsi"/>
                  <w:color w:val="000000"/>
                  <w:lang w:val="en-US" w:eastAsia="de-DE"/>
                  <w:rPrChange w:id="5527" w:author="anna.resch88@gmail.com" w:date="2022-01-04T09:34:00Z">
                    <w:rPr>
                      <w:rFonts w:asciiTheme="majorHAnsi" w:eastAsia="Times New Roman" w:hAnsiTheme="majorHAnsi" w:cstheme="majorHAnsi"/>
                      <w:color w:val="000000"/>
                      <w:lang w:eastAsia="de-DE"/>
                    </w:rPr>
                  </w:rPrChange>
                </w:rPr>
                <w:delText>water</w:delText>
              </w:r>
              <w:bookmarkStart w:id="5528" w:name="_Toc92187022"/>
              <w:bookmarkStart w:id="5529" w:name="_Toc92187714"/>
              <w:bookmarkStart w:id="5530" w:name="_Toc92188406"/>
              <w:bookmarkStart w:id="5531" w:name="_Toc92189096"/>
              <w:bookmarkStart w:id="5532" w:name="_Toc92189751"/>
              <w:bookmarkStart w:id="5533" w:name="_Toc92190407"/>
              <w:bookmarkStart w:id="5534" w:name="_Toc92191063"/>
              <w:bookmarkEnd w:id="5528"/>
              <w:bookmarkEnd w:id="5529"/>
              <w:bookmarkEnd w:id="5530"/>
              <w:bookmarkEnd w:id="5531"/>
              <w:bookmarkEnd w:id="5532"/>
              <w:bookmarkEnd w:id="5533"/>
              <w:bookmarkEnd w:id="5534"/>
            </w:del>
          </w:p>
        </w:tc>
        <w:tc>
          <w:tcPr>
            <w:tcW w:w="952" w:type="dxa"/>
            <w:tcBorders>
              <w:top w:val="nil"/>
              <w:left w:val="nil"/>
              <w:bottom w:val="single" w:sz="4" w:space="0" w:color="000000"/>
              <w:right w:val="single" w:sz="4" w:space="0" w:color="000000"/>
            </w:tcBorders>
            <w:shd w:val="clear" w:color="000000" w:fill="FFE699"/>
            <w:noWrap/>
            <w:vAlign w:val="bottom"/>
            <w:hideMark/>
          </w:tcPr>
          <w:p w14:paraId="211250C8" w14:textId="49A26791" w:rsidR="00067C6D" w:rsidRPr="00F86424" w:rsidDel="002739DA" w:rsidRDefault="00067C6D" w:rsidP="003228B4">
            <w:pPr>
              <w:numPr>
                <w:ilvl w:val="0"/>
                <w:numId w:val="47"/>
              </w:numPr>
              <w:spacing w:after="0" w:line="240" w:lineRule="auto"/>
              <w:jc w:val="center"/>
              <w:rPr>
                <w:del w:id="5535" w:author="anna.resch88@gmail.com" w:date="2022-01-03T16:08:00Z"/>
                <w:rFonts w:asciiTheme="majorHAnsi" w:eastAsia="Times New Roman" w:hAnsiTheme="majorHAnsi" w:cstheme="majorHAnsi"/>
                <w:color w:val="000000"/>
                <w:lang w:val="en-US" w:eastAsia="de-DE"/>
                <w:rPrChange w:id="5536" w:author="anna.resch88@gmail.com" w:date="2022-01-04T09:34:00Z">
                  <w:rPr>
                    <w:del w:id="5537" w:author="anna.resch88@gmail.com" w:date="2022-01-03T16:08:00Z"/>
                    <w:rFonts w:asciiTheme="majorHAnsi" w:eastAsia="Times New Roman" w:hAnsiTheme="majorHAnsi" w:cstheme="majorHAnsi"/>
                    <w:color w:val="000000"/>
                    <w:lang w:eastAsia="de-DE"/>
                  </w:rPr>
                </w:rPrChange>
              </w:rPr>
            </w:pPr>
            <w:del w:id="5538" w:author="anna.resch88@gmail.com" w:date="2022-01-03T16:08:00Z">
              <w:r w:rsidRPr="00F86424" w:rsidDel="002739DA">
                <w:rPr>
                  <w:rFonts w:asciiTheme="majorHAnsi" w:eastAsia="Times New Roman" w:hAnsiTheme="majorHAnsi" w:cstheme="majorHAnsi"/>
                  <w:color w:val="000000"/>
                  <w:lang w:val="en-US" w:eastAsia="de-DE"/>
                  <w:rPrChange w:id="5539" w:author="anna.resch88@gmail.com" w:date="2022-01-04T09:34:00Z">
                    <w:rPr>
                      <w:rFonts w:asciiTheme="majorHAnsi" w:eastAsia="Times New Roman" w:hAnsiTheme="majorHAnsi" w:cstheme="majorHAnsi"/>
                      <w:color w:val="000000"/>
                      <w:lang w:eastAsia="de-DE"/>
                    </w:rPr>
                  </w:rPrChange>
                </w:rPr>
                <w:delText>RF</w:delText>
              </w:r>
              <w:bookmarkStart w:id="5540" w:name="_Toc92187023"/>
              <w:bookmarkStart w:id="5541" w:name="_Toc92187715"/>
              <w:bookmarkStart w:id="5542" w:name="_Toc92188407"/>
              <w:bookmarkStart w:id="5543" w:name="_Toc92189097"/>
              <w:bookmarkStart w:id="5544" w:name="_Toc92189752"/>
              <w:bookmarkStart w:id="5545" w:name="_Toc92190408"/>
              <w:bookmarkStart w:id="5546" w:name="_Toc92191064"/>
              <w:bookmarkEnd w:id="5540"/>
              <w:bookmarkEnd w:id="5541"/>
              <w:bookmarkEnd w:id="5542"/>
              <w:bookmarkEnd w:id="5543"/>
              <w:bookmarkEnd w:id="5544"/>
              <w:bookmarkEnd w:id="5545"/>
              <w:bookmarkEnd w:id="5546"/>
            </w:del>
          </w:p>
        </w:tc>
        <w:tc>
          <w:tcPr>
            <w:tcW w:w="1081" w:type="dxa"/>
            <w:tcBorders>
              <w:top w:val="nil"/>
              <w:left w:val="nil"/>
              <w:bottom w:val="single" w:sz="4" w:space="0" w:color="000000"/>
              <w:right w:val="single" w:sz="4" w:space="0" w:color="000000"/>
            </w:tcBorders>
            <w:shd w:val="clear" w:color="000000" w:fill="FFE699"/>
            <w:noWrap/>
            <w:vAlign w:val="bottom"/>
            <w:hideMark/>
          </w:tcPr>
          <w:p w14:paraId="56B1DE39" w14:textId="28EB547B" w:rsidR="00067C6D" w:rsidRPr="00F86424" w:rsidDel="002739DA" w:rsidRDefault="00067C6D" w:rsidP="003228B4">
            <w:pPr>
              <w:numPr>
                <w:ilvl w:val="0"/>
                <w:numId w:val="47"/>
              </w:numPr>
              <w:spacing w:after="0" w:line="240" w:lineRule="auto"/>
              <w:jc w:val="center"/>
              <w:rPr>
                <w:del w:id="5547" w:author="anna.resch88@gmail.com" w:date="2022-01-03T16:08:00Z"/>
                <w:rFonts w:asciiTheme="majorHAnsi" w:eastAsia="Times New Roman" w:hAnsiTheme="majorHAnsi" w:cstheme="majorHAnsi"/>
                <w:color w:val="000000"/>
                <w:lang w:val="en-US" w:eastAsia="de-DE"/>
                <w:rPrChange w:id="5548" w:author="anna.resch88@gmail.com" w:date="2022-01-04T09:34:00Z">
                  <w:rPr>
                    <w:del w:id="5549" w:author="anna.resch88@gmail.com" w:date="2022-01-03T16:08:00Z"/>
                    <w:rFonts w:asciiTheme="majorHAnsi" w:eastAsia="Times New Roman" w:hAnsiTheme="majorHAnsi" w:cstheme="majorHAnsi"/>
                    <w:color w:val="000000"/>
                    <w:lang w:eastAsia="de-DE"/>
                  </w:rPr>
                </w:rPrChange>
              </w:rPr>
            </w:pPr>
            <w:del w:id="5550" w:author="anna.resch88@gmail.com" w:date="2022-01-03T16:08:00Z">
              <w:r w:rsidRPr="00F86424" w:rsidDel="002739DA">
                <w:rPr>
                  <w:rFonts w:asciiTheme="majorHAnsi" w:eastAsia="Times New Roman" w:hAnsiTheme="majorHAnsi" w:cstheme="majorHAnsi"/>
                  <w:color w:val="000000"/>
                  <w:lang w:val="en-US" w:eastAsia="de-DE"/>
                  <w:rPrChange w:id="5551" w:author="anna.resch88@gmail.com" w:date="2022-01-04T09:34:00Z">
                    <w:rPr>
                      <w:rFonts w:asciiTheme="majorHAnsi" w:eastAsia="Times New Roman" w:hAnsiTheme="majorHAnsi" w:cstheme="majorHAnsi"/>
                      <w:color w:val="000000"/>
                      <w:lang w:eastAsia="de-DE"/>
                    </w:rPr>
                  </w:rPrChange>
                </w:rPr>
                <w:delText>25.4</w:delText>
              </w:r>
              <w:bookmarkStart w:id="5552" w:name="_Toc92187024"/>
              <w:bookmarkStart w:id="5553" w:name="_Toc92187716"/>
              <w:bookmarkStart w:id="5554" w:name="_Toc92188408"/>
              <w:bookmarkStart w:id="5555" w:name="_Toc92189098"/>
              <w:bookmarkStart w:id="5556" w:name="_Toc92189753"/>
              <w:bookmarkStart w:id="5557" w:name="_Toc92190409"/>
              <w:bookmarkStart w:id="5558" w:name="_Toc92191065"/>
              <w:bookmarkEnd w:id="5552"/>
              <w:bookmarkEnd w:id="5553"/>
              <w:bookmarkEnd w:id="5554"/>
              <w:bookmarkEnd w:id="5555"/>
              <w:bookmarkEnd w:id="5556"/>
              <w:bookmarkEnd w:id="5557"/>
              <w:bookmarkEnd w:id="5558"/>
            </w:del>
          </w:p>
        </w:tc>
        <w:tc>
          <w:tcPr>
            <w:tcW w:w="1349" w:type="dxa"/>
            <w:tcBorders>
              <w:top w:val="nil"/>
              <w:left w:val="nil"/>
              <w:bottom w:val="single" w:sz="4" w:space="0" w:color="000000"/>
              <w:right w:val="single" w:sz="4" w:space="0" w:color="000000"/>
            </w:tcBorders>
            <w:shd w:val="clear" w:color="000000" w:fill="FFE699"/>
            <w:noWrap/>
            <w:vAlign w:val="bottom"/>
            <w:hideMark/>
          </w:tcPr>
          <w:p w14:paraId="00A71B2F" w14:textId="1F7EF5D3" w:rsidR="00067C6D" w:rsidRPr="00F86424" w:rsidDel="002739DA" w:rsidRDefault="00067C6D" w:rsidP="003228B4">
            <w:pPr>
              <w:numPr>
                <w:ilvl w:val="0"/>
                <w:numId w:val="47"/>
              </w:numPr>
              <w:spacing w:after="0" w:line="240" w:lineRule="auto"/>
              <w:jc w:val="center"/>
              <w:rPr>
                <w:del w:id="5559" w:author="anna.resch88@gmail.com" w:date="2022-01-03T16:08:00Z"/>
                <w:rFonts w:asciiTheme="majorHAnsi" w:eastAsia="Times New Roman" w:hAnsiTheme="majorHAnsi" w:cstheme="majorHAnsi"/>
                <w:color w:val="000000"/>
                <w:lang w:val="en-US" w:eastAsia="de-DE"/>
                <w:rPrChange w:id="5560" w:author="anna.resch88@gmail.com" w:date="2022-01-04T09:34:00Z">
                  <w:rPr>
                    <w:del w:id="5561" w:author="anna.resch88@gmail.com" w:date="2022-01-03T16:08:00Z"/>
                    <w:rFonts w:asciiTheme="majorHAnsi" w:eastAsia="Times New Roman" w:hAnsiTheme="majorHAnsi" w:cstheme="majorHAnsi"/>
                    <w:color w:val="000000"/>
                    <w:lang w:eastAsia="de-DE"/>
                  </w:rPr>
                </w:rPrChange>
              </w:rPr>
            </w:pPr>
            <w:del w:id="5562" w:author="anna.resch88@gmail.com" w:date="2022-01-03T16:08:00Z">
              <w:r w:rsidRPr="00F86424" w:rsidDel="002739DA">
                <w:rPr>
                  <w:rFonts w:asciiTheme="majorHAnsi" w:eastAsia="Times New Roman" w:hAnsiTheme="majorHAnsi" w:cstheme="majorHAnsi"/>
                  <w:color w:val="000000"/>
                  <w:lang w:val="en-US" w:eastAsia="de-DE"/>
                  <w:rPrChange w:id="5563" w:author="anna.resch88@gmail.com" w:date="2022-01-04T09:34:00Z">
                    <w:rPr>
                      <w:rFonts w:asciiTheme="majorHAnsi" w:eastAsia="Times New Roman" w:hAnsiTheme="majorHAnsi" w:cstheme="majorHAnsi"/>
                      <w:color w:val="000000"/>
                      <w:lang w:eastAsia="de-DE"/>
                    </w:rPr>
                  </w:rPrChange>
                </w:rPr>
                <w:delText>15</w:delText>
              </w:r>
              <w:bookmarkStart w:id="5564" w:name="_Toc92187025"/>
              <w:bookmarkStart w:id="5565" w:name="_Toc92187717"/>
              <w:bookmarkStart w:id="5566" w:name="_Toc92188409"/>
              <w:bookmarkStart w:id="5567" w:name="_Toc92189099"/>
              <w:bookmarkStart w:id="5568" w:name="_Toc92189754"/>
              <w:bookmarkStart w:id="5569" w:name="_Toc92190410"/>
              <w:bookmarkStart w:id="5570" w:name="_Toc92191066"/>
              <w:bookmarkEnd w:id="5564"/>
              <w:bookmarkEnd w:id="5565"/>
              <w:bookmarkEnd w:id="5566"/>
              <w:bookmarkEnd w:id="5567"/>
              <w:bookmarkEnd w:id="5568"/>
              <w:bookmarkEnd w:id="5569"/>
              <w:bookmarkEnd w:id="5570"/>
            </w:del>
          </w:p>
        </w:tc>
        <w:tc>
          <w:tcPr>
            <w:tcW w:w="892" w:type="dxa"/>
            <w:tcBorders>
              <w:top w:val="nil"/>
              <w:left w:val="nil"/>
              <w:bottom w:val="single" w:sz="4" w:space="0" w:color="000000"/>
              <w:right w:val="single" w:sz="4" w:space="0" w:color="000000"/>
            </w:tcBorders>
            <w:shd w:val="clear" w:color="000000" w:fill="FFE699"/>
            <w:noWrap/>
            <w:vAlign w:val="bottom"/>
            <w:hideMark/>
          </w:tcPr>
          <w:p w14:paraId="25CA91D3" w14:textId="532B3984" w:rsidR="00067C6D" w:rsidRPr="00F86424" w:rsidDel="002739DA" w:rsidRDefault="00067C6D" w:rsidP="003228B4">
            <w:pPr>
              <w:numPr>
                <w:ilvl w:val="0"/>
                <w:numId w:val="47"/>
              </w:numPr>
              <w:spacing w:after="0" w:line="240" w:lineRule="auto"/>
              <w:jc w:val="center"/>
              <w:rPr>
                <w:del w:id="5571" w:author="anna.resch88@gmail.com" w:date="2022-01-03T16:08:00Z"/>
                <w:rFonts w:asciiTheme="majorHAnsi" w:eastAsia="Times New Roman" w:hAnsiTheme="majorHAnsi" w:cstheme="majorHAnsi"/>
                <w:color w:val="000000"/>
                <w:lang w:val="en-US" w:eastAsia="de-DE"/>
                <w:rPrChange w:id="5572" w:author="anna.resch88@gmail.com" w:date="2022-01-04T09:34:00Z">
                  <w:rPr>
                    <w:del w:id="5573" w:author="anna.resch88@gmail.com" w:date="2022-01-03T16:08:00Z"/>
                    <w:rFonts w:asciiTheme="majorHAnsi" w:eastAsia="Times New Roman" w:hAnsiTheme="majorHAnsi" w:cstheme="majorHAnsi"/>
                    <w:color w:val="000000"/>
                    <w:lang w:eastAsia="de-DE"/>
                  </w:rPr>
                </w:rPrChange>
              </w:rPr>
            </w:pPr>
            <w:del w:id="5574" w:author="anna.resch88@gmail.com" w:date="2022-01-03T16:08:00Z">
              <w:r w:rsidRPr="00F86424" w:rsidDel="002739DA">
                <w:rPr>
                  <w:rFonts w:asciiTheme="majorHAnsi" w:eastAsia="Times New Roman" w:hAnsiTheme="majorHAnsi" w:cstheme="majorHAnsi"/>
                  <w:color w:val="000000"/>
                  <w:lang w:val="en-US" w:eastAsia="de-DE"/>
                  <w:rPrChange w:id="5575" w:author="anna.resch88@gmail.com" w:date="2022-01-04T09:34:00Z">
                    <w:rPr>
                      <w:rFonts w:asciiTheme="majorHAnsi" w:eastAsia="Times New Roman" w:hAnsiTheme="majorHAnsi" w:cstheme="majorHAnsi"/>
                      <w:color w:val="000000"/>
                      <w:lang w:eastAsia="de-DE"/>
                    </w:rPr>
                  </w:rPrChange>
                </w:rPr>
                <w:delText>114.78</w:delText>
              </w:r>
              <w:bookmarkStart w:id="5576" w:name="_Toc92187026"/>
              <w:bookmarkStart w:id="5577" w:name="_Toc92187718"/>
              <w:bookmarkStart w:id="5578" w:name="_Toc92188410"/>
              <w:bookmarkStart w:id="5579" w:name="_Toc92189100"/>
              <w:bookmarkStart w:id="5580" w:name="_Toc92189755"/>
              <w:bookmarkStart w:id="5581" w:name="_Toc92190411"/>
              <w:bookmarkStart w:id="5582" w:name="_Toc92191067"/>
              <w:bookmarkEnd w:id="5576"/>
              <w:bookmarkEnd w:id="5577"/>
              <w:bookmarkEnd w:id="5578"/>
              <w:bookmarkEnd w:id="5579"/>
              <w:bookmarkEnd w:id="5580"/>
              <w:bookmarkEnd w:id="5581"/>
              <w:bookmarkEnd w:id="5582"/>
            </w:del>
          </w:p>
        </w:tc>
        <w:tc>
          <w:tcPr>
            <w:tcW w:w="743" w:type="dxa"/>
            <w:tcBorders>
              <w:top w:val="nil"/>
              <w:left w:val="nil"/>
              <w:bottom w:val="single" w:sz="4" w:space="0" w:color="000000"/>
              <w:right w:val="nil"/>
            </w:tcBorders>
            <w:shd w:val="clear" w:color="000000" w:fill="FFE699"/>
            <w:noWrap/>
            <w:vAlign w:val="bottom"/>
            <w:hideMark/>
          </w:tcPr>
          <w:p w14:paraId="67490486" w14:textId="0BE7B04D" w:rsidR="00067C6D" w:rsidRPr="00F86424" w:rsidDel="002739DA" w:rsidRDefault="00067C6D" w:rsidP="003228B4">
            <w:pPr>
              <w:numPr>
                <w:ilvl w:val="0"/>
                <w:numId w:val="47"/>
              </w:numPr>
              <w:spacing w:after="0" w:line="240" w:lineRule="auto"/>
              <w:jc w:val="center"/>
              <w:rPr>
                <w:del w:id="5583" w:author="anna.resch88@gmail.com" w:date="2022-01-03T16:08:00Z"/>
                <w:rFonts w:asciiTheme="majorHAnsi" w:eastAsia="Times New Roman" w:hAnsiTheme="majorHAnsi" w:cstheme="majorHAnsi"/>
                <w:color w:val="000000"/>
                <w:lang w:val="en-US" w:eastAsia="de-DE"/>
                <w:rPrChange w:id="5584" w:author="anna.resch88@gmail.com" w:date="2022-01-04T09:34:00Z">
                  <w:rPr>
                    <w:del w:id="5585" w:author="anna.resch88@gmail.com" w:date="2022-01-03T16:08:00Z"/>
                    <w:rFonts w:asciiTheme="majorHAnsi" w:eastAsia="Times New Roman" w:hAnsiTheme="majorHAnsi" w:cstheme="majorHAnsi"/>
                    <w:color w:val="000000"/>
                    <w:lang w:eastAsia="de-DE"/>
                  </w:rPr>
                </w:rPrChange>
              </w:rPr>
            </w:pPr>
            <w:del w:id="5586" w:author="anna.resch88@gmail.com" w:date="2022-01-03T16:08:00Z">
              <w:r w:rsidRPr="00F86424" w:rsidDel="002739DA">
                <w:rPr>
                  <w:rFonts w:asciiTheme="majorHAnsi" w:eastAsia="Times New Roman" w:hAnsiTheme="majorHAnsi" w:cstheme="majorHAnsi"/>
                  <w:color w:val="000000"/>
                  <w:lang w:val="en-US" w:eastAsia="de-DE"/>
                  <w:rPrChange w:id="5587" w:author="anna.resch88@gmail.com" w:date="2022-01-04T09:34:00Z">
                    <w:rPr>
                      <w:rFonts w:asciiTheme="majorHAnsi" w:eastAsia="Times New Roman" w:hAnsiTheme="majorHAnsi" w:cstheme="majorHAnsi"/>
                      <w:color w:val="000000"/>
                      <w:lang w:eastAsia="de-DE"/>
                    </w:rPr>
                  </w:rPrChange>
                </w:rPr>
                <w:delText>26.96</w:delText>
              </w:r>
              <w:bookmarkStart w:id="5588" w:name="_Toc92187027"/>
              <w:bookmarkStart w:id="5589" w:name="_Toc92187719"/>
              <w:bookmarkStart w:id="5590" w:name="_Toc92188411"/>
              <w:bookmarkStart w:id="5591" w:name="_Toc92189101"/>
              <w:bookmarkStart w:id="5592" w:name="_Toc92189756"/>
              <w:bookmarkStart w:id="5593" w:name="_Toc92190412"/>
              <w:bookmarkStart w:id="5594" w:name="_Toc92191068"/>
              <w:bookmarkEnd w:id="5588"/>
              <w:bookmarkEnd w:id="5589"/>
              <w:bookmarkEnd w:id="5590"/>
              <w:bookmarkEnd w:id="5591"/>
              <w:bookmarkEnd w:id="5592"/>
              <w:bookmarkEnd w:id="5593"/>
              <w:bookmarkEnd w:id="5594"/>
            </w:del>
          </w:p>
        </w:tc>
        <w:tc>
          <w:tcPr>
            <w:tcW w:w="989" w:type="dxa"/>
            <w:tcBorders>
              <w:top w:val="nil"/>
              <w:left w:val="single" w:sz="4" w:space="0" w:color="auto"/>
              <w:bottom w:val="single" w:sz="4" w:space="0" w:color="auto"/>
              <w:right w:val="single" w:sz="4" w:space="0" w:color="auto"/>
            </w:tcBorders>
            <w:shd w:val="clear" w:color="000000" w:fill="FFE699"/>
            <w:noWrap/>
            <w:vAlign w:val="bottom"/>
            <w:hideMark/>
          </w:tcPr>
          <w:p w14:paraId="773F68D9" w14:textId="526323DB" w:rsidR="00067C6D" w:rsidRPr="00F86424" w:rsidDel="002739DA" w:rsidRDefault="00067C6D" w:rsidP="003228B4">
            <w:pPr>
              <w:numPr>
                <w:ilvl w:val="0"/>
                <w:numId w:val="47"/>
              </w:numPr>
              <w:spacing w:after="0" w:line="240" w:lineRule="auto"/>
              <w:jc w:val="center"/>
              <w:rPr>
                <w:del w:id="5595" w:author="anna.resch88@gmail.com" w:date="2022-01-03T16:08:00Z"/>
                <w:rFonts w:asciiTheme="majorHAnsi" w:eastAsia="Times New Roman" w:hAnsiTheme="majorHAnsi" w:cstheme="majorHAnsi"/>
                <w:color w:val="FFFFFF"/>
                <w:lang w:val="en-US" w:eastAsia="de-DE"/>
                <w:rPrChange w:id="5596" w:author="anna.resch88@gmail.com" w:date="2022-01-04T09:34:00Z">
                  <w:rPr>
                    <w:del w:id="5597" w:author="anna.resch88@gmail.com" w:date="2022-01-03T16:08:00Z"/>
                    <w:rFonts w:asciiTheme="majorHAnsi" w:eastAsia="Times New Roman" w:hAnsiTheme="majorHAnsi" w:cstheme="majorHAnsi"/>
                    <w:color w:val="FFFFFF"/>
                    <w:lang w:eastAsia="de-DE"/>
                  </w:rPr>
                </w:rPrChange>
              </w:rPr>
            </w:pPr>
            <w:bookmarkStart w:id="5598" w:name="_Toc92187028"/>
            <w:bookmarkStart w:id="5599" w:name="_Toc92187720"/>
            <w:bookmarkStart w:id="5600" w:name="_Toc92188412"/>
            <w:bookmarkStart w:id="5601" w:name="_Toc92189102"/>
            <w:bookmarkStart w:id="5602" w:name="_Toc92189757"/>
            <w:bookmarkStart w:id="5603" w:name="_Toc92190413"/>
            <w:bookmarkStart w:id="5604" w:name="_Toc92191069"/>
            <w:bookmarkEnd w:id="5598"/>
            <w:bookmarkEnd w:id="5599"/>
            <w:bookmarkEnd w:id="5600"/>
            <w:bookmarkEnd w:id="5601"/>
            <w:bookmarkEnd w:id="5602"/>
            <w:bookmarkEnd w:id="5603"/>
            <w:bookmarkEnd w:id="5604"/>
          </w:p>
        </w:tc>
        <w:tc>
          <w:tcPr>
            <w:tcW w:w="898" w:type="dxa"/>
            <w:tcBorders>
              <w:top w:val="nil"/>
              <w:left w:val="nil"/>
              <w:bottom w:val="single" w:sz="4" w:space="0" w:color="auto"/>
              <w:right w:val="single" w:sz="4" w:space="0" w:color="auto"/>
            </w:tcBorders>
            <w:shd w:val="clear" w:color="000000" w:fill="FFE699"/>
            <w:noWrap/>
            <w:vAlign w:val="bottom"/>
            <w:hideMark/>
          </w:tcPr>
          <w:p w14:paraId="56A63F06" w14:textId="40637701" w:rsidR="00067C6D" w:rsidRPr="00F86424" w:rsidDel="002739DA" w:rsidRDefault="00067C6D" w:rsidP="003228B4">
            <w:pPr>
              <w:numPr>
                <w:ilvl w:val="0"/>
                <w:numId w:val="47"/>
              </w:numPr>
              <w:spacing w:after="0" w:line="240" w:lineRule="auto"/>
              <w:jc w:val="center"/>
              <w:rPr>
                <w:del w:id="5605" w:author="anna.resch88@gmail.com" w:date="2022-01-03T16:08:00Z"/>
                <w:rFonts w:asciiTheme="majorHAnsi" w:eastAsia="Times New Roman" w:hAnsiTheme="majorHAnsi" w:cstheme="majorHAnsi"/>
                <w:color w:val="000000"/>
                <w:lang w:val="en-US" w:eastAsia="de-DE"/>
                <w:rPrChange w:id="5606" w:author="anna.resch88@gmail.com" w:date="2022-01-04T09:34:00Z">
                  <w:rPr>
                    <w:del w:id="5607" w:author="anna.resch88@gmail.com" w:date="2022-01-03T16:08:00Z"/>
                    <w:rFonts w:asciiTheme="majorHAnsi" w:eastAsia="Times New Roman" w:hAnsiTheme="majorHAnsi" w:cstheme="majorHAnsi"/>
                    <w:color w:val="000000"/>
                    <w:lang w:eastAsia="de-DE"/>
                  </w:rPr>
                </w:rPrChange>
              </w:rPr>
            </w:pPr>
            <w:bookmarkStart w:id="5608" w:name="_Toc92187029"/>
            <w:bookmarkStart w:id="5609" w:name="_Toc92187721"/>
            <w:bookmarkStart w:id="5610" w:name="_Toc92188413"/>
            <w:bookmarkStart w:id="5611" w:name="_Toc92189103"/>
            <w:bookmarkStart w:id="5612" w:name="_Toc92189758"/>
            <w:bookmarkStart w:id="5613" w:name="_Toc92190414"/>
            <w:bookmarkStart w:id="5614" w:name="_Toc92191070"/>
            <w:bookmarkEnd w:id="5608"/>
            <w:bookmarkEnd w:id="5609"/>
            <w:bookmarkEnd w:id="5610"/>
            <w:bookmarkEnd w:id="5611"/>
            <w:bookmarkEnd w:id="5612"/>
            <w:bookmarkEnd w:id="5613"/>
            <w:bookmarkEnd w:id="5614"/>
          </w:p>
        </w:tc>
        <w:bookmarkStart w:id="5615" w:name="_Toc92187030"/>
        <w:bookmarkStart w:id="5616" w:name="_Toc92187722"/>
        <w:bookmarkStart w:id="5617" w:name="_Toc92188414"/>
        <w:bookmarkStart w:id="5618" w:name="_Toc92189104"/>
        <w:bookmarkStart w:id="5619" w:name="_Toc92189759"/>
        <w:bookmarkStart w:id="5620" w:name="_Toc92190415"/>
        <w:bookmarkStart w:id="5621" w:name="_Toc92191071"/>
        <w:bookmarkEnd w:id="5615"/>
        <w:bookmarkEnd w:id="5616"/>
        <w:bookmarkEnd w:id="5617"/>
        <w:bookmarkEnd w:id="5618"/>
        <w:bookmarkEnd w:id="5619"/>
        <w:bookmarkEnd w:id="5620"/>
        <w:bookmarkEnd w:id="5621"/>
      </w:tr>
    </w:tbl>
    <w:p w14:paraId="3E8E5463" w14:textId="158ECC77" w:rsidR="00067C6D" w:rsidDel="009862E1" w:rsidRDefault="00067C6D" w:rsidP="003228B4">
      <w:pPr>
        <w:numPr>
          <w:ilvl w:val="0"/>
          <w:numId w:val="47"/>
        </w:numPr>
        <w:jc w:val="both"/>
        <w:rPr>
          <w:del w:id="5622" w:author="anna.resch88@gmail.com" w:date="2022-01-04T10:54:00Z"/>
          <w:rFonts w:asciiTheme="majorHAnsi" w:hAnsiTheme="majorHAnsi" w:cstheme="majorHAnsi"/>
          <w:lang w:val="en-US"/>
        </w:rPr>
      </w:pPr>
      <w:bookmarkStart w:id="5623" w:name="_Toc92187031"/>
      <w:bookmarkStart w:id="5624" w:name="_Toc92187723"/>
      <w:bookmarkStart w:id="5625" w:name="_Toc92188415"/>
      <w:bookmarkStart w:id="5626" w:name="_Toc92189105"/>
      <w:bookmarkStart w:id="5627" w:name="_Toc92189760"/>
      <w:bookmarkStart w:id="5628" w:name="_Toc92190416"/>
      <w:bookmarkStart w:id="5629" w:name="_Toc92191072"/>
      <w:bookmarkEnd w:id="5623"/>
      <w:bookmarkEnd w:id="5624"/>
      <w:bookmarkEnd w:id="5625"/>
      <w:bookmarkEnd w:id="5626"/>
      <w:bookmarkEnd w:id="5627"/>
      <w:bookmarkEnd w:id="5628"/>
      <w:bookmarkEnd w:id="5629"/>
    </w:p>
    <w:p w14:paraId="75482EDB" w14:textId="16160AEC" w:rsidR="00067C6D" w:rsidRPr="00F07AB2" w:rsidDel="009862E1" w:rsidRDefault="00067C6D" w:rsidP="003228B4">
      <w:pPr>
        <w:numPr>
          <w:ilvl w:val="0"/>
          <w:numId w:val="47"/>
        </w:numPr>
        <w:jc w:val="both"/>
        <w:rPr>
          <w:del w:id="5630" w:author="anna.resch88@gmail.com" w:date="2022-01-04T10:54:00Z"/>
          <w:rFonts w:asciiTheme="majorHAnsi" w:hAnsiTheme="majorHAnsi" w:cstheme="majorHAnsi"/>
          <w:lang w:val="en-US"/>
        </w:rPr>
      </w:pPr>
      <w:del w:id="5631" w:author="anna.resch88@gmail.com" w:date="2022-01-04T10:54:00Z">
        <w:r w:rsidDel="009862E1">
          <w:rPr>
            <w:rFonts w:asciiTheme="majorHAnsi" w:hAnsiTheme="majorHAnsi" w:cstheme="majorHAnsi"/>
            <w:lang w:val="en-US"/>
          </w:rPr>
          <w:br w:type="column"/>
        </w:r>
        <w:bookmarkStart w:id="5632" w:name="_Toc92187032"/>
        <w:bookmarkStart w:id="5633" w:name="_Toc92187724"/>
        <w:bookmarkStart w:id="5634" w:name="_Toc92188416"/>
        <w:bookmarkStart w:id="5635" w:name="_Toc92189106"/>
        <w:bookmarkStart w:id="5636" w:name="_Toc92189761"/>
        <w:bookmarkStart w:id="5637" w:name="_Toc92190417"/>
        <w:bookmarkStart w:id="5638" w:name="_Toc92191073"/>
        <w:bookmarkEnd w:id="5632"/>
        <w:bookmarkEnd w:id="5633"/>
        <w:bookmarkEnd w:id="5634"/>
        <w:bookmarkEnd w:id="5635"/>
        <w:bookmarkEnd w:id="5636"/>
        <w:bookmarkEnd w:id="5637"/>
        <w:bookmarkEnd w:id="5638"/>
      </w:del>
    </w:p>
    <w:p w14:paraId="6D3A800A" w14:textId="397AB1A0" w:rsidR="00067C6D" w:rsidRPr="00D22AC5" w:rsidDel="00A32DE8" w:rsidRDefault="00067C6D" w:rsidP="003228B4">
      <w:pPr>
        <w:pStyle w:val="berschrift4"/>
        <w:numPr>
          <w:ilvl w:val="1"/>
          <w:numId w:val="47"/>
        </w:numPr>
        <w:jc w:val="both"/>
        <w:rPr>
          <w:del w:id="5639" w:author="anna.resch88@gmail.com" w:date="2022-01-04T10:37:00Z"/>
          <w:rFonts w:cstheme="majorHAnsi"/>
          <w:lang w:val="en-US"/>
        </w:rPr>
      </w:pPr>
      <w:bookmarkStart w:id="5640" w:name="_Toc92273427"/>
      <w:bookmarkStart w:id="5641" w:name="_Toc92273482"/>
      <w:del w:id="5642" w:author="anna.resch88@gmail.com" w:date="2022-01-04T10:37:00Z">
        <w:r w:rsidRPr="00F07AB2" w:rsidDel="00A32DE8">
          <w:rPr>
            <w:rFonts w:cstheme="majorHAnsi"/>
            <w:lang w:val="en-US"/>
          </w:rPr>
          <w:delText xml:space="preserve">Dynamic </w:delText>
        </w:r>
        <w:r w:rsidDel="00A32DE8">
          <w:rPr>
            <w:rFonts w:cstheme="majorHAnsi"/>
            <w:lang w:val="en-US"/>
          </w:rPr>
          <w:delText>mechanical analysis (DMA)</w:delText>
        </w:r>
        <w:bookmarkStart w:id="5643" w:name="_Toc92187033"/>
        <w:bookmarkStart w:id="5644" w:name="_Toc92187725"/>
        <w:bookmarkStart w:id="5645" w:name="_Toc92188417"/>
        <w:bookmarkStart w:id="5646" w:name="_Toc92189107"/>
        <w:bookmarkStart w:id="5647" w:name="_Toc92189762"/>
        <w:bookmarkStart w:id="5648" w:name="_Toc92190418"/>
        <w:bookmarkStart w:id="5649" w:name="_Toc92191074"/>
        <w:bookmarkEnd w:id="5640"/>
        <w:bookmarkEnd w:id="5641"/>
        <w:bookmarkEnd w:id="5643"/>
        <w:bookmarkEnd w:id="5644"/>
        <w:bookmarkEnd w:id="5645"/>
        <w:bookmarkEnd w:id="5646"/>
        <w:bookmarkEnd w:id="5647"/>
        <w:bookmarkEnd w:id="5648"/>
        <w:bookmarkEnd w:id="5649"/>
      </w:del>
    </w:p>
    <w:p w14:paraId="784F02D4" w14:textId="275E6E9C" w:rsidR="00067C6D" w:rsidRPr="00F07AB2" w:rsidDel="009862E1" w:rsidRDefault="00067C6D" w:rsidP="003228B4">
      <w:pPr>
        <w:numPr>
          <w:ilvl w:val="0"/>
          <w:numId w:val="47"/>
        </w:numPr>
        <w:jc w:val="both"/>
        <w:rPr>
          <w:del w:id="5650" w:author="anna.resch88@gmail.com" w:date="2022-01-04T10:54:00Z"/>
          <w:rFonts w:asciiTheme="majorHAnsi" w:hAnsiTheme="majorHAnsi" w:cstheme="majorHAnsi"/>
          <w:lang w:val="en-US"/>
        </w:rPr>
      </w:pPr>
      <w:del w:id="5651" w:author="anna.resch88@gmail.com" w:date="2022-01-04T10:37:00Z">
        <w:r w:rsidRPr="00F07AB2" w:rsidDel="00A32DE8">
          <w:rPr>
            <w:rFonts w:asciiTheme="majorHAnsi" w:hAnsiTheme="majorHAnsi" w:cstheme="majorHAnsi"/>
            <w:lang w:val="en-US"/>
          </w:rPr>
          <w:delText>At the set frequency of 1 Hz, no phase lag could be determined between the sinusoidal functions of force and displacement (</w:delText>
        </w:r>
      </w:del>
      <m:oMath>
        <m:r>
          <w:del w:id="5652" w:author="anna.resch88@gmail.com" w:date="2022-01-04T10:37:00Z">
            <m:rPr>
              <m:sty m:val="p"/>
            </m:rPr>
            <w:rPr>
              <w:rFonts w:ascii="Cambria Math" w:hAnsi="Cambria Math" w:cstheme="majorHAnsi"/>
              <w:lang w:val="en-US"/>
            </w:rPr>
            <m:t>ΔΨ≈0 °</m:t>
          </w:del>
        </m:r>
      </m:oMath>
      <w:del w:id="5653" w:author="anna.resch88@gmail.com" w:date="2022-01-04T10:37:00Z">
        <w:r w:rsidRPr="00F07AB2" w:rsidDel="00A32DE8">
          <w:rPr>
            <w:rFonts w:asciiTheme="majorHAnsi" w:hAnsiTheme="majorHAnsi" w:cstheme="majorHAnsi"/>
            <w:lang w:val="en-US"/>
          </w:rPr>
          <w:delText xml:space="preserve">). This finding indicates an excellent gel compliance at a physiologically relevant frequency. </w:delText>
        </w:r>
      </w:del>
      <w:moveFromRangeStart w:id="5654" w:author="anna.resch88@gmail.com" w:date="2022-01-04T10:36:00Z" w:name="move92185020"/>
      <w:moveFrom w:id="5655" w:author="anna.resch88@gmail.com" w:date="2022-01-04T10:36:00Z">
        <w:r w:rsidRPr="00F07AB2" w:rsidDel="00A32DE8">
          <w:rPr>
            <w:rFonts w:asciiTheme="majorHAnsi" w:hAnsiTheme="majorHAnsi" w:cstheme="majorHAnsi"/>
            <w:lang w:val="en-US"/>
          </w:rPr>
          <w:t xml:space="preserve">After 200 stretch cycles, only slight deviations in the Young’s modulus were observed. Proceeding in time, both deviations to higher and to lower Young’s moduli have been observed, giving rise to the assumption that it’s not physical fatigue being shown, but rather external effects. </w:t>
        </w:r>
      </w:moveFrom>
      <w:bookmarkStart w:id="5656" w:name="_Toc92187034"/>
      <w:bookmarkStart w:id="5657" w:name="_Toc92187726"/>
      <w:bookmarkStart w:id="5658" w:name="_Toc92188418"/>
      <w:bookmarkStart w:id="5659" w:name="_Toc92189108"/>
      <w:bookmarkStart w:id="5660" w:name="_Toc92189763"/>
      <w:bookmarkStart w:id="5661" w:name="_Toc92190419"/>
      <w:bookmarkStart w:id="5662" w:name="_Toc92191075"/>
      <w:bookmarkEnd w:id="5656"/>
      <w:bookmarkEnd w:id="5657"/>
      <w:bookmarkEnd w:id="5658"/>
      <w:bookmarkEnd w:id="5659"/>
      <w:bookmarkEnd w:id="5660"/>
      <w:bookmarkEnd w:id="5661"/>
      <w:bookmarkEnd w:id="5662"/>
      <w:moveFromRangeEnd w:id="5654"/>
    </w:p>
    <w:p w14:paraId="0A2C8152" w14:textId="5612E0B6" w:rsidR="00067C6D" w:rsidRPr="00F07AB2" w:rsidDel="00791D66" w:rsidRDefault="00067C6D" w:rsidP="003228B4">
      <w:pPr>
        <w:numPr>
          <w:ilvl w:val="0"/>
          <w:numId w:val="47"/>
        </w:numPr>
        <w:jc w:val="both"/>
        <w:rPr>
          <w:del w:id="5663" w:author="anna.resch88@gmail.com" w:date="2022-01-03T10:25:00Z"/>
          <w:rFonts w:asciiTheme="majorHAnsi" w:hAnsiTheme="majorHAnsi" w:cstheme="majorHAnsi"/>
          <w:lang w:val="en-US"/>
        </w:rPr>
      </w:pPr>
      <w:del w:id="5664" w:author="anna.resch88@gmail.com" w:date="2022-01-03T10:25:00Z">
        <w:r w:rsidDel="00791D66">
          <w:rPr>
            <w:rFonts w:asciiTheme="majorHAnsi" w:hAnsiTheme="majorHAnsi" w:cstheme="majorHAnsi"/>
            <w:b/>
            <w:bCs/>
            <w:i/>
            <w:lang w:val="en-US"/>
          </w:rPr>
          <w:delText>Table S-4</w:delText>
        </w:r>
        <w:r w:rsidRPr="00CA34EE" w:rsidDel="00791D66">
          <w:rPr>
            <w:rFonts w:asciiTheme="majorHAnsi" w:hAnsiTheme="majorHAnsi" w:cstheme="majorHAnsi"/>
            <w:b/>
            <w:bCs/>
            <w:i/>
            <w:lang w:val="en-US"/>
          </w:rPr>
          <w:delText>: Fabrication parameters of ULD-ELP-ULD hydrogels measured via dynamic mechanical analysis (DMA) and DMA results</w:delText>
        </w:r>
        <w:r w:rsidRPr="00F07AB2" w:rsidDel="00791D66">
          <w:rPr>
            <w:rFonts w:asciiTheme="majorHAnsi" w:hAnsiTheme="majorHAnsi" w:cstheme="majorHAnsi"/>
            <w:b/>
            <w:bCs/>
            <w:lang w:val="en-US"/>
          </w:rPr>
          <w:delText xml:space="preserve">. </w:delText>
        </w:r>
        <w:bookmarkStart w:id="5665" w:name="_Toc92187035"/>
        <w:bookmarkStart w:id="5666" w:name="_Toc92187727"/>
        <w:bookmarkStart w:id="5667" w:name="_Toc92188419"/>
        <w:bookmarkStart w:id="5668" w:name="_Toc92189109"/>
        <w:bookmarkStart w:id="5669" w:name="_Toc92189764"/>
        <w:bookmarkStart w:id="5670" w:name="_Toc92190420"/>
        <w:bookmarkStart w:id="5671" w:name="_Toc92191076"/>
        <w:bookmarkEnd w:id="5665"/>
        <w:bookmarkEnd w:id="5666"/>
        <w:bookmarkEnd w:id="5667"/>
        <w:bookmarkEnd w:id="5668"/>
        <w:bookmarkEnd w:id="5669"/>
        <w:bookmarkEnd w:id="5670"/>
        <w:bookmarkEnd w:id="5671"/>
      </w:del>
    </w:p>
    <w:tbl>
      <w:tblPr>
        <w:tblW w:w="12251" w:type="dxa"/>
        <w:tblInd w:w="-547" w:type="dxa"/>
        <w:tblLayout w:type="fixed"/>
        <w:tblCellMar>
          <w:left w:w="70" w:type="dxa"/>
          <w:right w:w="70" w:type="dxa"/>
        </w:tblCellMar>
        <w:tblLook w:val="04A0" w:firstRow="1" w:lastRow="0" w:firstColumn="1" w:lastColumn="0" w:noHBand="0" w:noVBand="1"/>
      </w:tblPr>
      <w:tblGrid>
        <w:gridCol w:w="2480"/>
        <w:gridCol w:w="689"/>
        <w:gridCol w:w="1008"/>
        <w:gridCol w:w="865"/>
        <w:gridCol w:w="1008"/>
        <w:gridCol w:w="946"/>
        <w:gridCol w:w="967"/>
        <w:gridCol w:w="1367"/>
        <w:gridCol w:w="646"/>
        <w:gridCol w:w="1131"/>
        <w:gridCol w:w="1144"/>
      </w:tblGrid>
      <w:tr w:rsidR="00067C6D" w:rsidRPr="009E3BE9" w:rsidDel="00791D66" w14:paraId="783F969D" w14:textId="43F7CDF0" w:rsidTr="00D830B0">
        <w:trPr>
          <w:cantSplit/>
          <w:trHeight w:val="2490"/>
          <w:del w:id="5672" w:author="anna.resch88@gmail.com" w:date="2022-01-03T10:25:00Z"/>
        </w:trPr>
        <w:tc>
          <w:tcPr>
            <w:tcW w:w="2480" w:type="dxa"/>
            <w:tcBorders>
              <w:top w:val="nil"/>
              <w:left w:val="nil"/>
              <w:bottom w:val="nil"/>
              <w:right w:val="nil"/>
            </w:tcBorders>
            <w:shd w:val="clear" w:color="auto" w:fill="auto"/>
            <w:noWrap/>
            <w:vAlign w:val="bottom"/>
            <w:hideMark/>
          </w:tcPr>
          <w:p w14:paraId="6869D578" w14:textId="2D4382E1" w:rsidR="00067C6D" w:rsidRPr="00F07AB2" w:rsidDel="00791D66" w:rsidRDefault="00067C6D" w:rsidP="003228B4">
            <w:pPr>
              <w:numPr>
                <w:ilvl w:val="0"/>
                <w:numId w:val="47"/>
              </w:numPr>
              <w:spacing w:after="0" w:line="240" w:lineRule="auto"/>
              <w:jc w:val="both"/>
              <w:rPr>
                <w:del w:id="5673" w:author="anna.resch88@gmail.com" w:date="2022-01-03T10:25:00Z"/>
                <w:rFonts w:asciiTheme="majorHAnsi" w:eastAsia="Times New Roman" w:hAnsiTheme="majorHAnsi" w:cstheme="majorHAnsi"/>
                <w:sz w:val="24"/>
                <w:szCs w:val="24"/>
                <w:lang w:val="en-US" w:eastAsia="de-DE"/>
              </w:rPr>
            </w:pPr>
            <w:bookmarkStart w:id="5674" w:name="_Toc92187036"/>
            <w:bookmarkStart w:id="5675" w:name="_Toc92187728"/>
            <w:bookmarkStart w:id="5676" w:name="_Toc92188420"/>
            <w:bookmarkStart w:id="5677" w:name="_Toc92189110"/>
            <w:bookmarkStart w:id="5678" w:name="_Toc92189765"/>
            <w:bookmarkStart w:id="5679" w:name="_Toc92190421"/>
            <w:bookmarkStart w:id="5680" w:name="_Toc92191077"/>
            <w:bookmarkEnd w:id="5674"/>
            <w:bookmarkEnd w:id="5675"/>
            <w:bookmarkEnd w:id="5676"/>
            <w:bookmarkEnd w:id="5677"/>
            <w:bookmarkEnd w:id="5678"/>
            <w:bookmarkEnd w:id="5679"/>
            <w:bookmarkEnd w:id="5680"/>
          </w:p>
        </w:tc>
        <w:tc>
          <w:tcPr>
            <w:tcW w:w="689" w:type="dxa"/>
            <w:tcBorders>
              <w:top w:val="single" w:sz="4" w:space="0" w:color="auto"/>
              <w:left w:val="single" w:sz="4" w:space="0" w:color="auto"/>
              <w:bottom w:val="single" w:sz="4" w:space="0" w:color="auto"/>
              <w:right w:val="single" w:sz="4" w:space="0" w:color="auto"/>
            </w:tcBorders>
            <w:textDirection w:val="btLr"/>
          </w:tcPr>
          <w:p w14:paraId="3F2F3CA7" w14:textId="308C281C" w:rsidR="00067C6D" w:rsidRPr="00F86424" w:rsidDel="00791D66" w:rsidRDefault="00067C6D" w:rsidP="003228B4">
            <w:pPr>
              <w:numPr>
                <w:ilvl w:val="0"/>
                <w:numId w:val="47"/>
              </w:numPr>
              <w:spacing w:after="0" w:line="240" w:lineRule="auto"/>
              <w:ind w:right="113"/>
              <w:rPr>
                <w:del w:id="5681" w:author="anna.resch88@gmail.com" w:date="2022-01-03T10:25:00Z"/>
                <w:rFonts w:asciiTheme="majorHAnsi" w:eastAsia="Times New Roman" w:hAnsiTheme="majorHAnsi" w:cstheme="majorHAnsi"/>
                <w:color w:val="000000"/>
                <w:lang w:val="en-US" w:eastAsia="de-DE"/>
                <w:rPrChange w:id="5682" w:author="anna.resch88@gmail.com" w:date="2022-01-04T09:35:00Z">
                  <w:rPr>
                    <w:del w:id="5683" w:author="anna.resch88@gmail.com" w:date="2022-01-03T10:25:00Z"/>
                    <w:rFonts w:asciiTheme="majorHAnsi" w:eastAsia="Times New Roman" w:hAnsiTheme="majorHAnsi" w:cstheme="majorHAnsi"/>
                    <w:color w:val="000000"/>
                    <w:lang w:eastAsia="de-DE"/>
                  </w:rPr>
                </w:rPrChange>
              </w:rPr>
            </w:pPr>
            <w:del w:id="5684" w:author="anna.resch88@gmail.com" w:date="2022-01-03T10:25:00Z">
              <w:r w:rsidRPr="00F86424" w:rsidDel="00791D66">
                <w:rPr>
                  <w:rFonts w:asciiTheme="majorHAnsi" w:eastAsia="Times New Roman" w:hAnsiTheme="majorHAnsi" w:cstheme="majorHAnsi"/>
                  <w:color w:val="000000"/>
                  <w:lang w:val="en-US" w:eastAsia="de-DE"/>
                  <w:rPrChange w:id="5685" w:author="anna.resch88@gmail.com" w:date="2022-01-04T09:35:00Z">
                    <w:rPr>
                      <w:rFonts w:asciiTheme="majorHAnsi" w:eastAsia="Times New Roman" w:hAnsiTheme="majorHAnsi" w:cstheme="majorHAnsi"/>
                      <w:color w:val="000000"/>
                      <w:lang w:eastAsia="de-DE"/>
                    </w:rPr>
                  </w:rPrChange>
                </w:rPr>
                <w:delText>Protein concentration (%)</w:delText>
              </w:r>
              <w:bookmarkStart w:id="5686" w:name="_Toc92187037"/>
              <w:bookmarkStart w:id="5687" w:name="_Toc92187729"/>
              <w:bookmarkStart w:id="5688" w:name="_Toc92188421"/>
              <w:bookmarkStart w:id="5689" w:name="_Toc92189111"/>
              <w:bookmarkStart w:id="5690" w:name="_Toc92189766"/>
              <w:bookmarkStart w:id="5691" w:name="_Toc92190422"/>
              <w:bookmarkStart w:id="5692" w:name="_Toc92191078"/>
              <w:bookmarkEnd w:id="5686"/>
              <w:bookmarkEnd w:id="5687"/>
              <w:bookmarkEnd w:id="5688"/>
              <w:bookmarkEnd w:id="5689"/>
              <w:bookmarkEnd w:id="5690"/>
              <w:bookmarkEnd w:id="5691"/>
              <w:bookmarkEnd w:id="5692"/>
            </w:del>
          </w:p>
        </w:tc>
        <w:tc>
          <w:tcPr>
            <w:tcW w:w="1008" w:type="dxa"/>
            <w:tcBorders>
              <w:top w:val="single" w:sz="4" w:space="0" w:color="auto"/>
              <w:left w:val="single" w:sz="4" w:space="0" w:color="auto"/>
              <w:bottom w:val="single" w:sz="4" w:space="0" w:color="auto"/>
              <w:right w:val="single" w:sz="4" w:space="0" w:color="auto"/>
            </w:tcBorders>
            <w:shd w:val="clear" w:color="auto" w:fill="auto"/>
            <w:textDirection w:val="btLr"/>
            <w:vAlign w:val="center"/>
            <w:hideMark/>
          </w:tcPr>
          <w:p w14:paraId="1236A744" w14:textId="0BD99F82" w:rsidR="00067C6D" w:rsidRPr="00F86424" w:rsidDel="00791D66" w:rsidRDefault="00067C6D" w:rsidP="003228B4">
            <w:pPr>
              <w:numPr>
                <w:ilvl w:val="0"/>
                <w:numId w:val="47"/>
              </w:numPr>
              <w:spacing w:after="0" w:line="240" w:lineRule="auto"/>
              <w:ind w:right="113"/>
              <w:rPr>
                <w:del w:id="5693" w:author="anna.resch88@gmail.com" w:date="2022-01-03T10:25:00Z"/>
                <w:rFonts w:asciiTheme="majorHAnsi" w:eastAsia="Times New Roman" w:hAnsiTheme="majorHAnsi" w:cstheme="majorHAnsi"/>
                <w:color w:val="000000"/>
                <w:lang w:val="en-US" w:eastAsia="de-DE"/>
                <w:rPrChange w:id="5694" w:author="anna.resch88@gmail.com" w:date="2022-01-04T09:35:00Z">
                  <w:rPr>
                    <w:del w:id="5695" w:author="anna.resch88@gmail.com" w:date="2022-01-03T10:25:00Z"/>
                    <w:rFonts w:asciiTheme="majorHAnsi" w:eastAsia="Times New Roman" w:hAnsiTheme="majorHAnsi" w:cstheme="majorHAnsi"/>
                    <w:color w:val="000000"/>
                    <w:lang w:eastAsia="de-DE"/>
                  </w:rPr>
                </w:rPrChange>
              </w:rPr>
            </w:pPr>
            <w:del w:id="5696" w:author="anna.resch88@gmail.com" w:date="2022-01-03T10:25:00Z">
              <w:r w:rsidRPr="00F86424" w:rsidDel="00791D66">
                <w:rPr>
                  <w:rFonts w:asciiTheme="majorHAnsi" w:eastAsia="Times New Roman" w:hAnsiTheme="majorHAnsi" w:cstheme="majorHAnsi"/>
                  <w:color w:val="000000"/>
                  <w:lang w:val="en-US" w:eastAsia="de-DE"/>
                  <w:rPrChange w:id="5697" w:author="anna.resch88@gmail.com" w:date="2022-01-04T09:35:00Z">
                    <w:rPr>
                      <w:rFonts w:asciiTheme="majorHAnsi" w:eastAsia="Times New Roman" w:hAnsiTheme="majorHAnsi" w:cstheme="majorHAnsi"/>
                      <w:color w:val="000000"/>
                      <w:lang w:eastAsia="de-DE"/>
                    </w:rPr>
                  </w:rPrChange>
                </w:rPr>
                <w:delText>prepared in solvent:</w:delText>
              </w:r>
              <w:bookmarkStart w:id="5698" w:name="_Toc92187038"/>
              <w:bookmarkStart w:id="5699" w:name="_Toc92187730"/>
              <w:bookmarkStart w:id="5700" w:name="_Toc92188422"/>
              <w:bookmarkStart w:id="5701" w:name="_Toc92189112"/>
              <w:bookmarkStart w:id="5702" w:name="_Toc92189767"/>
              <w:bookmarkStart w:id="5703" w:name="_Toc92190423"/>
              <w:bookmarkStart w:id="5704" w:name="_Toc92191079"/>
              <w:bookmarkEnd w:id="5698"/>
              <w:bookmarkEnd w:id="5699"/>
              <w:bookmarkEnd w:id="5700"/>
              <w:bookmarkEnd w:id="5701"/>
              <w:bookmarkEnd w:id="5702"/>
              <w:bookmarkEnd w:id="5703"/>
              <w:bookmarkEnd w:id="5704"/>
            </w:del>
          </w:p>
        </w:tc>
        <w:tc>
          <w:tcPr>
            <w:tcW w:w="865" w:type="dxa"/>
            <w:tcBorders>
              <w:top w:val="single" w:sz="4" w:space="0" w:color="auto"/>
              <w:left w:val="nil"/>
              <w:bottom w:val="single" w:sz="4" w:space="0" w:color="auto"/>
              <w:right w:val="single" w:sz="4" w:space="0" w:color="auto"/>
            </w:tcBorders>
            <w:shd w:val="clear" w:color="auto" w:fill="auto"/>
            <w:textDirection w:val="btLr"/>
            <w:vAlign w:val="center"/>
            <w:hideMark/>
          </w:tcPr>
          <w:p w14:paraId="55BB91F3" w14:textId="56D06DD8" w:rsidR="00067C6D" w:rsidRPr="00F86424" w:rsidDel="00791D66" w:rsidRDefault="00067C6D" w:rsidP="003228B4">
            <w:pPr>
              <w:numPr>
                <w:ilvl w:val="0"/>
                <w:numId w:val="47"/>
              </w:numPr>
              <w:spacing w:after="0" w:line="240" w:lineRule="auto"/>
              <w:ind w:right="113"/>
              <w:rPr>
                <w:del w:id="5705" w:author="anna.resch88@gmail.com" w:date="2022-01-03T10:25:00Z"/>
                <w:rFonts w:asciiTheme="majorHAnsi" w:eastAsia="Times New Roman" w:hAnsiTheme="majorHAnsi" w:cstheme="majorHAnsi"/>
                <w:color w:val="000000"/>
                <w:lang w:val="en-US" w:eastAsia="de-DE"/>
                <w:rPrChange w:id="5706" w:author="anna.resch88@gmail.com" w:date="2022-01-04T09:35:00Z">
                  <w:rPr>
                    <w:del w:id="5707" w:author="anna.resch88@gmail.com" w:date="2022-01-03T10:25:00Z"/>
                    <w:rFonts w:asciiTheme="majorHAnsi" w:eastAsia="Times New Roman" w:hAnsiTheme="majorHAnsi" w:cstheme="majorHAnsi"/>
                    <w:color w:val="000000"/>
                    <w:lang w:eastAsia="de-DE"/>
                  </w:rPr>
                </w:rPrChange>
              </w:rPr>
            </w:pPr>
            <w:del w:id="5708" w:author="anna.resch88@gmail.com" w:date="2022-01-03T10:25:00Z">
              <w:r w:rsidRPr="00F86424" w:rsidDel="00791D66">
                <w:rPr>
                  <w:rFonts w:asciiTheme="majorHAnsi" w:eastAsia="Times New Roman" w:hAnsiTheme="majorHAnsi" w:cstheme="majorHAnsi"/>
                  <w:color w:val="000000"/>
                  <w:lang w:val="en-US" w:eastAsia="de-DE"/>
                  <w:rPrChange w:id="5709" w:author="anna.resch88@gmail.com" w:date="2022-01-04T09:35:00Z">
                    <w:rPr>
                      <w:rFonts w:asciiTheme="majorHAnsi" w:eastAsia="Times New Roman" w:hAnsiTheme="majorHAnsi" w:cstheme="majorHAnsi"/>
                      <w:color w:val="000000"/>
                      <w:lang w:eastAsia="de-DE"/>
                    </w:rPr>
                  </w:rPrChange>
                </w:rPr>
                <w:delText>Illumination energy (J/cm²)</w:delText>
              </w:r>
              <w:bookmarkStart w:id="5710" w:name="_Toc92187039"/>
              <w:bookmarkStart w:id="5711" w:name="_Toc92187731"/>
              <w:bookmarkStart w:id="5712" w:name="_Toc92188423"/>
              <w:bookmarkStart w:id="5713" w:name="_Toc92189113"/>
              <w:bookmarkStart w:id="5714" w:name="_Toc92189768"/>
              <w:bookmarkStart w:id="5715" w:name="_Toc92190424"/>
              <w:bookmarkStart w:id="5716" w:name="_Toc92191080"/>
              <w:bookmarkEnd w:id="5710"/>
              <w:bookmarkEnd w:id="5711"/>
              <w:bookmarkEnd w:id="5712"/>
              <w:bookmarkEnd w:id="5713"/>
              <w:bookmarkEnd w:id="5714"/>
              <w:bookmarkEnd w:id="5715"/>
              <w:bookmarkEnd w:id="5716"/>
            </w:del>
          </w:p>
        </w:tc>
        <w:tc>
          <w:tcPr>
            <w:tcW w:w="1008" w:type="dxa"/>
            <w:tcBorders>
              <w:top w:val="single" w:sz="4" w:space="0" w:color="auto"/>
              <w:left w:val="nil"/>
              <w:bottom w:val="single" w:sz="4" w:space="0" w:color="auto"/>
              <w:right w:val="single" w:sz="4" w:space="0" w:color="auto"/>
            </w:tcBorders>
            <w:shd w:val="clear" w:color="auto" w:fill="auto"/>
            <w:textDirection w:val="btLr"/>
            <w:vAlign w:val="center"/>
            <w:hideMark/>
          </w:tcPr>
          <w:p w14:paraId="17DB049A" w14:textId="10D75423" w:rsidR="00067C6D" w:rsidRPr="00F86424" w:rsidDel="00791D66" w:rsidRDefault="00067C6D" w:rsidP="003228B4">
            <w:pPr>
              <w:numPr>
                <w:ilvl w:val="0"/>
                <w:numId w:val="47"/>
              </w:numPr>
              <w:spacing w:after="0" w:line="240" w:lineRule="auto"/>
              <w:ind w:right="113"/>
              <w:rPr>
                <w:del w:id="5717" w:author="anna.resch88@gmail.com" w:date="2022-01-03T10:25:00Z"/>
                <w:rFonts w:asciiTheme="majorHAnsi" w:eastAsia="Times New Roman" w:hAnsiTheme="majorHAnsi" w:cstheme="majorHAnsi"/>
                <w:color w:val="000000"/>
                <w:lang w:val="en-US" w:eastAsia="de-DE"/>
                <w:rPrChange w:id="5718" w:author="anna.resch88@gmail.com" w:date="2022-01-04T09:35:00Z">
                  <w:rPr>
                    <w:del w:id="5719" w:author="anna.resch88@gmail.com" w:date="2022-01-03T10:25:00Z"/>
                    <w:rFonts w:asciiTheme="majorHAnsi" w:eastAsia="Times New Roman" w:hAnsiTheme="majorHAnsi" w:cstheme="majorHAnsi"/>
                    <w:color w:val="000000"/>
                    <w:lang w:eastAsia="de-DE"/>
                  </w:rPr>
                </w:rPrChange>
              </w:rPr>
            </w:pPr>
            <w:del w:id="5720" w:author="anna.resch88@gmail.com" w:date="2022-01-03T10:25:00Z">
              <w:r w:rsidRPr="00F86424" w:rsidDel="00791D66">
                <w:rPr>
                  <w:rFonts w:asciiTheme="majorHAnsi" w:eastAsia="Times New Roman" w:hAnsiTheme="majorHAnsi" w:cstheme="majorHAnsi"/>
                  <w:color w:val="000000"/>
                  <w:lang w:val="en-US" w:eastAsia="de-DE"/>
                  <w:rPrChange w:id="5721" w:author="anna.resch88@gmail.com" w:date="2022-01-04T09:35:00Z">
                    <w:rPr>
                      <w:rFonts w:asciiTheme="majorHAnsi" w:eastAsia="Times New Roman" w:hAnsiTheme="majorHAnsi" w:cstheme="majorHAnsi"/>
                      <w:color w:val="000000"/>
                      <w:lang w:eastAsia="de-DE"/>
                    </w:rPr>
                  </w:rPrChange>
                </w:rPr>
                <w:delText>gel dimensions* (mm x mm)</w:delText>
              </w:r>
              <w:bookmarkStart w:id="5722" w:name="_Toc92187040"/>
              <w:bookmarkStart w:id="5723" w:name="_Toc92187732"/>
              <w:bookmarkStart w:id="5724" w:name="_Toc92188424"/>
              <w:bookmarkStart w:id="5725" w:name="_Toc92189114"/>
              <w:bookmarkStart w:id="5726" w:name="_Toc92189769"/>
              <w:bookmarkStart w:id="5727" w:name="_Toc92190425"/>
              <w:bookmarkStart w:id="5728" w:name="_Toc92191081"/>
              <w:bookmarkEnd w:id="5722"/>
              <w:bookmarkEnd w:id="5723"/>
              <w:bookmarkEnd w:id="5724"/>
              <w:bookmarkEnd w:id="5725"/>
              <w:bookmarkEnd w:id="5726"/>
              <w:bookmarkEnd w:id="5727"/>
              <w:bookmarkEnd w:id="5728"/>
            </w:del>
          </w:p>
        </w:tc>
        <w:tc>
          <w:tcPr>
            <w:tcW w:w="946" w:type="dxa"/>
            <w:tcBorders>
              <w:top w:val="single" w:sz="4" w:space="0" w:color="auto"/>
              <w:left w:val="nil"/>
              <w:bottom w:val="single" w:sz="4" w:space="0" w:color="auto"/>
              <w:right w:val="single" w:sz="4" w:space="0" w:color="auto"/>
            </w:tcBorders>
            <w:shd w:val="clear" w:color="auto" w:fill="auto"/>
            <w:textDirection w:val="btLr"/>
            <w:vAlign w:val="center"/>
            <w:hideMark/>
          </w:tcPr>
          <w:p w14:paraId="484C3BF2" w14:textId="7ACA8E40" w:rsidR="00067C6D" w:rsidRPr="00F86424" w:rsidDel="00791D66" w:rsidRDefault="00067C6D" w:rsidP="003228B4">
            <w:pPr>
              <w:numPr>
                <w:ilvl w:val="0"/>
                <w:numId w:val="47"/>
              </w:numPr>
              <w:spacing w:after="0" w:line="240" w:lineRule="auto"/>
              <w:ind w:right="113"/>
              <w:rPr>
                <w:del w:id="5729" w:author="anna.resch88@gmail.com" w:date="2022-01-03T10:25:00Z"/>
                <w:rFonts w:asciiTheme="majorHAnsi" w:eastAsia="Times New Roman" w:hAnsiTheme="majorHAnsi" w:cstheme="majorHAnsi"/>
                <w:color w:val="000000"/>
                <w:lang w:val="en-US" w:eastAsia="de-DE"/>
                <w:rPrChange w:id="5730" w:author="anna.resch88@gmail.com" w:date="2022-01-04T09:35:00Z">
                  <w:rPr>
                    <w:del w:id="5731" w:author="anna.resch88@gmail.com" w:date="2022-01-03T10:25:00Z"/>
                    <w:rFonts w:asciiTheme="majorHAnsi" w:eastAsia="Times New Roman" w:hAnsiTheme="majorHAnsi" w:cstheme="majorHAnsi"/>
                    <w:color w:val="000000"/>
                    <w:lang w:eastAsia="de-DE"/>
                  </w:rPr>
                </w:rPrChange>
              </w:rPr>
            </w:pPr>
            <w:del w:id="5732" w:author="anna.resch88@gmail.com" w:date="2022-01-03T10:25:00Z">
              <w:r w:rsidRPr="00F86424" w:rsidDel="00791D66">
                <w:rPr>
                  <w:rFonts w:asciiTheme="majorHAnsi" w:eastAsia="Times New Roman" w:hAnsiTheme="majorHAnsi" w:cstheme="majorHAnsi"/>
                  <w:color w:val="000000"/>
                  <w:lang w:val="en-US" w:eastAsia="de-DE"/>
                  <w:rPrChange w:id="5733" w:author="anna.resch88@gmail.com" w:date="2022-01-04T09:35:00Z">
                    <w:rPr>
                      <w:rFonts w:asciiTheme="majorHAnsi" w:eastAsia="Times New Roman" w:hAnsiTheme="majorHAnsi" w:cstheme="majorHAnsi"/>
                      <w:color w:val="000000"/>
                      <w:lang w:eastAsia="de-DE"/>
                    </w:rPr>
                  </w:rPrChange>
                </w:rPr>
                <w:delText>Ultimate tensile strength kPa)</w:delText>
              </w:r>
              <w:bookmarkStart w:id="5734" w:name="_Toc92187041"/>
              <w:bookmarkStart w:id="5735" w:name="_Toc92187733"/>
              <w:bookmarkStart w:id="5736" w:name="_Toc92188425"/>
              <w:bookmarkStart w:id="5737" w:name="_Toc92189115"/>
              <w:bookmarkStart w:id="5738" w:name="_Toc92189770"/>
              <w:bookmarkStart w:id="5739" w:name="_Toc92190426"/>
              <w:bookmarkStart w:id="5740" w:name="_Toc92191082"/>
              <w:bookmarkEnd w:id="5734"/>
              <w:bookmarkEnd w:id="5735"/>
              <w:bookmarkEnd w:id="5736"/>
              <w:bookmarkEnd w:id="5737"/>
              <w:bookmarkEnd w:id="5738"/>
              <w:bookmarkEnd w:id="5739"/>
              <w:bookmarkEnd w:id="5740"/>
            </w:del>
          </w:p>
        </w:tc>
        <w:tc>
          <w:tcPr>
            <w:tcW w:w="967" w:type="dxa"/>
            <w:tcBorders>
              <w:top w:val="single" w:sz="4" w:space="0" w:color="auto"/>
              <w:left w:val="nil"/>
              <w:bottom w:val="single" w:sz="4" w:space="0" w:color="auto"/>
              <w:right w:val="single" w:sz="4" w:space="0" w:color="auto"/>
            </w:tcBorders>
            <w:shd w:val="clear" w:color="auto" w:fill="auto"/>
            <w:textDirection w:val="btLr"/>
            <w:vAlign w:val="center"/>
            <w:hideMark/>
          </w:tcPr>
          <w:p w14:paraId="2FA48F01" w14:textId="32D8EA19" w:rsidR="00067C6D" w:rsidRPr="00F86424" w:rsidDel="00791D66" w:rsidRDefault="00067C6D" w:rsidP="003228B4">
            <w:pPr>
              <w:numPr>
                <w:ilvl w:val="0"/>
                <w:numId w:val="47"/>
              </w:numPr>
              <w:spacing w:after="0" w:line="240" w:lineRule="auto"/>
              <w:ind w:right="113"/>
              <w:rPr>
                <w:del w:id="5741" w:author="anna.resch88@gmail.com" w:date="2022-01-03T10:25:00Z"/>
                <w:rFonts w:asciiTheme="majorHAnsi" w:eastAsia="Times New Roman" w:hAnsiTheme="majorHAnsi" w:cstheme="majorHAnsi"/>
                <w:color w:val="000000"/>
                <w:lang w:val="en-US" w:eastAsia="de-DE"/>
                <w:rPrChange w:id="5742" w:author="anna.resch88@gmail.com" w:date="2022-01-04T09:35:00Z">
                  <w:rPr>
                    <w:del w:id="5743" w:author="anna.resch88@gmail.com" w:date="2022-01-03T10:25:00Z"/>
                    <w:rFonts w:asciiTheme="majorHAnsi" w:eastAsia="Times New Roman" w:hAnsiTheme="majorHAnsi" w:cstheme="majorHAnsi"/>
                    <w:color w:val="000000"/>
                    <w:lang w:eastAsia="de-DE"/>
                  </w:rPr>
                </w:rPrChange>
              </w:rPr>
            </w:pPr>
            <w:del w:id="5744" w:author="anna.resch88@gmail.com" w:date="2022-01-03T10:25:00Z">
              <w:r w:rsidRPr="00F86424" w:rsidDel="00791D66">
                <w:rPr>
                  <w:rFonts w:asciiTheme="majorHAnsi" w:eastAsia="Times New Roman" w:hAnsiTheme="majorHAnsi" w:cstheme="majorHAnsi"/>
                  <w:color w:val="000000"/>
                  <w:lang w:val="en-US" w:eastAsia="de-DE"/>
                  <w:rPrChange w:id="5745" w:author="anna.resch88@gmail.com" w:date="2022-01-04T09:35:00Z">
                    <w:rPr>
                      <w:rFonts w:asciiTheme="majorHAnsi" w:eastAsia="Times New Roman" w:hAnsiTheme="majorHAnsi" w:cstheme="majorHAnsi"/>
                      <w:color w:val="000000"/>
                      <w:lang w:eastAsia="de-DE"/>
                    </w:rPr>
                  </w:rPrChange>
                </w:rPr>
                <w:delText>Extension to break</w:delText>
              </w:r>
              <w:bookmarkStart w:id="5746" w:name="_Toc92187042"/>
              <w:bookmarkStart w:id="5747" w:name="_Toc92187734"/>
              <w:bookmarkStart w:id="5748" w:name="_Toc92188426"/>
              <w:bookmarkStart w:id="5749" w:name="_Toc92189116"/>
              <w:bookmarkStart w:id="5750" w:name="_Toc92189771"/>
              <w:bookmarkStart w:id="5751" w:name="_Toc92190427"/>
              <w:bookmarkStart w:id="5752" w:name="_Toc92191083"/>
              <w:bookmarkEnd w:id="5746"/>
              <w:bookmarkEnd w:id="5747"/>
              <w:bookmarkEnd w:id="5748"/>
              <w:bookmarkEnd w:id="5749"/>
              <w:bookmarkEnd w:id="5750"/>
              <w:bookmarkEnd w:id="5751"/>
              <w:bookmarkEnd w:id="5752"/>
            </w:del>
          </w:p>
        </w:tc>
        <w:tc>
          <w:tcPr>
            <w:tcW w:w="1367" w:type="dxa"/>
            <w:tcBorders>
              <w:top w:val="single" w:sz="4" w:space="0" w:color="auto"/>
              <w:left w:val="nil"/>
              <w:bottom w:val="single" w:sz="4" w:space="0" w:color="auto"/>
              <w:right w:val="single" w:sz="4" w:space="0" w:color="auto"/>
            </w:tcBorders>
            <w:shd w:val="clear" w:color="auto" w:fill="auto"/>
            <w:textDirection w:val="btLr"/>
            <w:vAlign w:val="center"/>
            <w:hideMark/>
          </w:tcPr>
          <w:p w14:paraId="570ED5E7" w14:textId="0C4F5321" w:rsidR="00067C6D" w:rsidRPr="00F86424" w:rsidDel="00791D66" w:rsidRDefault="00067C6D" w:rsidP="003228B4">
            <w:pPr>
              <w:numPr>
                <w:ilvl w:val="0"/>
                <w:numId w:val="47"/>
              </w:numPr>
              <w:spacing w:after="0" w:line="240" w:lineRule="auto"/>
              <w:ind w:right="113"/>
              <w:rPr>
                <w:del w:id="5753" w:author="anna.resch88@gmail.com" w:date="2022-01-03T10:25:00Z"/>
                <w:rFonts w:asciiTheme="majorHAnsi" w:eastAsia="Times New Roman" w:hAnsiTheme="majorHAnsi" w:cstheme="majorHAnsi"/>
                <w:color w:val="000000"/>
                <w:lang w:val="en-US" w:eastAsia="de-DE"/>
                <w:rPrChange w:id="5754" w:author="anna.resch88@gmail.com" w:date="2022-01-04T09:35:00Z">
                  <w:rPr>
                    <w:del w:id="5755" w:author="anna.resch88@gmail.com" w:date="2022-01-03T10:25:00Z"/>
                    <w:rFonts w:asciiTheme="majorHAnsi" w:eastAsia="Times New Roman" w:hAnsiTheme="majorHAnsi" w:cstheme="majorHAnsi"/>
                    <w:color w:val="000000"/>
                    <w:lang w:eastAsia="de-DE"/>
                  </w:rPr>
                </w:rPrChange>
              </w:rPr>
            </w:pPr>
            <w:del w:id="5756" w:author="anna.resch88@gmail.com" w:date="2022-01-03T10:25:00Z">
              <w:r w:rsidRPr="00F86424" w:rsidDel="00791D66">
                <w:rPr>
                  <w:rFonts w:asciiTheme="majorHAnsi" w:eastAsia="Times New Roman" w:hAnsiTheme="majorHAnsi" w:cstheme="majorHAnsi"/>
                  <w:color w:val="000000"/>
                  <w:lang w:val="en-US" w:eastAsia="de-DE"/>
                  <w:rPrChange w:id="5757" w:author="anna.resch88@gmail.com" w:date="2022-01-04T09:35:00Z">
                    <w:rPr>
                      <w:rFonts w:asciiTheme="majorHAnsi" w:eastAsia="Times New Roman" w:hAnsiTheme="majorHAnsi" w:cstheme="majorHAnsi"/>
                      <w:color w:val="000000"/>
                      <w:lang w:eastAsia="de-DE"/>
                    </w:rPr>
                  </w:rPrChange>
                </w:rPr>
                <w:delText>Young's modulus** (kPa)</w:delText>
              </w:r>
              <w:bookmarkStart w:id="5758" w:name="_Toc92187043"/>
              <w:bookmarkStart w:id="5759" w:name="_Toc92187735"/>
              <w:bookmarkStart w:id="5760" w:name="_Toc92188427"/>
              <w:bookmarkStart w:id="5761" w:name="_Toc92189117"/>
              <w:bookmarkStart w:id="5762" w:name="_Toc92189772"/>
              <w:bookmarkStart w:id="5763" w:name="_Toc92190428"/>
              <w:bookmarkStart w:id="5764" w:name="_Toc92191084"/>
              <w:bookmarkEnd w:id="5758"/>
              <w:bookmarkEnd w:id="5759"/>
              <w:bookmarkEnd w:id="5760"/>
              <w:bookmarkEnd w:id="5761"/>
              <w:bookmarkEnd w:id="5762"/>
              <w:bookmarkEnd w:id="5763"/>
              <w:bookmarkEnd w:id="5764"/>
            </w:del>
          </w:p>
        </w:tc>
        <w:tc>
          <w:tcPr>
            <w:tcW w:w="646" w:type="dxa"/>
            <w:tcBorders>
              <w:top w:val="single" w:sz="4" w:space="0" w:color="auto"/>
              <w:left w:val="nil"/>
              <w:bottom w:val="single" w:sz="4" w:space="0" w:color="auto"/>
              <w:right w:val="single" w:sz="4" w:space="0" w:color="auto"/>
            </w:tcBorders>
            <w:textDirection w:val="btLr"/>
          </w:tcPr>
          <w:p w14:paraId="6F30F620" w14:textId="34E2B66E" w:rsidR="00067C6D" w:rsidRPr="00F07AB2" w:rsidDel="00791D66" w:rsidRDefault="00067C6D" w:rsidP="003228B4">
            <w:pPr>
              <w:numPr>
                <w:ilvl w:val="0"/>
                <w:numId w:val="47"/>
              </w:numPr>
              <w:spacing w:after="0" w:line="240" w:lineRule="auto"/>
              <w:ind w:right="113"/>
              <w:rPr>
                <w:del w:id="5765" w:author="anna.resch88@gmail.com" w:date="2022-01-03T10:25:00Z"/>
                <w:rFonts w:asciiTheme="majorHAnsi" w:eastAsia="Times New Roman" w:hAnsiTheme="majorHAnsi" w:cstheme="majorHAnsi"/>
                <w:color w:val="000000"/>
                <w:lang w:val="en-US" w:eastAsia="de-DE"/>
              </w:rPr>
            </w:pPr>
            <w:del w:id="5766" w:author="anna.resch88@gmail.com" w:date="2022-01-03T10:25:00Z">
              <w:r w:rsidRPr="00F07AB2" w:rsidDel="00791D66">
                <w:rPr>
                  <w:rFonts w:asciiTheme="majorHAnsi" w:eastAsia="Times New Roman" w:hAnsiTheme="majorHAnsi" w:cstheme="majorHAnsi"/>
                  <w:color w:val="000000"/>
                  <w:lang w:val="en-US" w:eastAsia="de-DE"/>
                </w:rPr>
                <w:delText xml:space="preserve">StD for Young's moduli (kPa) </w:delText>
              </w:r>
              <w:bookmarkStart w:id="5767" w:name="_Toc92187044"/>
              <w:bookmarkStart w:id="5768" w:name="_Toc92187736"/>
              <w:bookmarkStart w:id="5769" w:name="_Toc92188428"/>
              <w:bookmarkStart w:id="5770" w:name="_Toc92189118"/>
              <w:bookmarkStart w:id="5771" w:name="_Toc92189773"/>
              <w:bookmarkStart w:id="5772" w:name="_Toc92190429"/>
              <w:bookmarkStart w:id="5773" w:name="_Toc92191085"/>
              <w:bookmarkEnd w:id="5767"/>
              <w:bookmarkEnd w:id="5768"/>
              <w:bookmarkEnd w:id="5769"/>
              <w:bookmarkEnd w:id="5770"/>
              <w:bookmarkEnd w:id="5771"/>
              <w:bookmarkEnd w:id="5772"/>
              <w:bookmarkEnd w:id="5773"/>
            </w:del>
          </w:p>
        </w:tc>
        <w:tc>
          <w:tcPr>
            <w:tcW w:w="1131" w:type="dxa"/>
            <w:tcBorders>
              <w:top w:val="single" w:sz="4" w:space="0" w:color="auto"/>
              <w:left w:val="single" w:sz="4" w:space="0" w:color="auto"/>
              <w:bottom w:val="single" w:sz="4" w:space="0" w:color="auto"/>
              <w:right w:val="single" w:sz="4" w:space="0" w:color="auto"/>
            </w:tcBorders>
            <w:shd w:val="clear" w:color="auto" w:fill="auto"/>
            <w:textDirection w:val="btLr"/>
            <w:vAlign w:val="center"/>
            <w:hideMark/>
          </w:tcPr>
          <w:p w14:paraId="445F2974" w14:textId="0103E350" w:rsidR="00067C6D" w:rsidRPr="00F07AB2" w:rsidDel="00791D66" w:rsidRDefault="00067C6D" w:rsidP="003228B4">
            <w:pPr>
              <w:numPr>
                <w:ilvl w:val="0"/>
                <w:numId w:val="47"/>
              </w:numPr>
              <w:spacing w:after="0" w:line="240" w:lineRule="auto"/>
              <w:ind w:right="113"/>
              <w:rPr>
                <w:del w:id="5774" w:author="anna.resch88@gmail.com" w:date="2022-01-03T10:25:00Z"/>
                <w:rFonts w:asciiTheme="majorHAnsi" w:eastAsia="Times New Roman" w:hAnsiTheme="majorHAnsi" w:cstheme="majorHAnsi"/>
                <w:color w:val="000000"/>
                <w:lang w:val="en-US" w:eastAsia="de-DE"/>
              </w:rPr>
            </w:pPr>
            <w:del w:id="5775" w:author="anna.resch88@gmail.com" w:date="2022-01-03T10:25:00Z">
              <w:r w:rsidRPr="00F07AB2" w:rsidDel="00791D66">
                <w:rPr>
                  <w:rFonts w:asciiTheme="majorHAnsi" w:eastAsia="Times New Roman" w:hAnsiTheme="majorHAnsi" w:cstheme="majorHAnsi"/>
                  <w:color w:val="000000"/>
                  <w:lang w:val="en-US" w:eastAsia="de-DE"/>
                </w:rPr>
                <w:delText>Young's modulus, average of triplicates (kPa)</w:delText>
              </w:r>
              <w:bookmarkStart w:id="5776" w:name="_Toc92187045"/>
              <w:bookmarkStart w:id="5777" w:name="_Toc92187737"/>
              <w:bookmarkStart w:id="5778" w:name="_Toc92188429"/>
              <w:bookmarkStart w:id="5779" w:name="_Toc92189119"/>
              <w:bookmarkStart w:id="5780" w:name="_Toc92189774"/>
              <w:bookmarkStart w:id="5781" w:name="_Toc92190430"/>
              <w:bookmarkStart w:id="5782" w:name="_Toc92191086"/>
              <w:bookmarkEnd w:id="5776"/>
              <w:bookmarkEnd w:id="5777"/>
              <w:bookmarkEnd w:id="5778"/>
              <w:bookmarkEnd w:id="5779"/>
              <w:bookmarkEnd w:id="5780"/>
              <w:bookmarkEnd w:id="5781"/>
              <w:bookmarkEnd w:id="5782"/>
            </w:del>
          </w:p>
        </w:tc>
        <w:tc>
          <w:tcPr>
            <w:tcW w:w="1144" w:type="dxa"/>
            <w:tcBorders>
              <w:top w:val="single" w:sz="4" w:space="0" w:color="auto"/>
              <w:left w:val="nil"/>
              <w:bottom w:val="single" w:sz="4" w:space="0" w:color="auto"/>
              <w:right w:val="single" w:sz="4" w:space="0" w:color="auto"/>
            </w:tcBorders>
            <w:shd w:val="clear" w:color="auto" w:fill="auto"/>
            <w:textDirection w:val="btLr"/>
            <w:vAlign w:val="center"/>
            <w:hideMark/>
          </w:tcPr>
          <w:p w14:paraId="11C61C7D" w14:textId="21F80C2D" w:rsidR="00067C6D" w:rsidRPr="00F07AB2" w:rsidDel="00791D66" w:rsidRDefault="00067C6D" w:rsidP="003228B4">
            <w:pPr>
              <w:numPr>
                <w:ilvl w:val="0"/>
                <w:numId w:val="47"/>
              </w:numPr>
              <w:spacing w:after="0" w:line="240" w:lineRule="auto"/>
              <w:ind w:right="113"/>
              <w:rPr>
                <w:del w:id="5783" w:author="anna.resch88@gmail.com" w:date="2022-01-03T10:25:00Z"/>
                <w:rFonts w:asciiTheme="majorHAnsi" w:eastAsia="Times New Roman" w:hAnsiTheme="majorHAnsi" w:cstheme="majorHAnsi"/>
                <w:color w:val="000000"/>
                <w:lang w:val="en-US" w:eastAsia="de-DE"/>
              </w:rPr>
            </w:pPr>
            <w:del w:id="5784" w:author="anna.resch88@gmail.com" w:date="2022-01-03T10:25:00Z">
              <w:r w:rsidRPr="00F07AB2" w:rsidDel="00791D66">
                <w:rPr>
                  <w:rFonts w:asciiTheme="majorHAnsi" w:eastAsia="Times New Roman" w:hAnsiTheme="majorHAnsi" w:cstheme="majorHAnsi"/>
                  <w:color w:val="000000"/>
                  <w:lang w:val="en-US" w:eastAsia="de-DE"/>
                </w:rPr>
                <w:delText>StD for average of triplicates (kPa)</w:delText>
              </w:r>
              <w:bookmarkStart w:id="5785" w:name="_Toc92187046"/>
              <w:bookmarkStart w:id="5786" w:name="_Toc92187738"/>
              <w:bookmarkStart w:id="5787" w:name="_Toc92188430"/>
              <w:bookmarkStart w:id="5788" w:name="_Toc92189120"/>
              <w:bookmarkStart w:id="5789" w:name="_Toc92189775"/>
              <w:bookmarkStart w:id="5790" w:name="_Toc92190431"/>
              <w:bookmarkStart w:id="5791" w:name="_Toc92191087"/>
              <w:bookmarkEnd w:id="5785"/>
              <w:bookmarkEnd w:id="5786"/>
              <w:bookmarkEnd w:id="5787"/>
              <w:bookmarkEnd w:id="5788"/>
              <w:bookmarkEnd w:id="5789"/>
              <w:bookmarkEnd w:id="5790"/>
              <w:bookmarkEnd w:id="5791"/>
            </w:del>
          </w:p>
        </w:tc>
        <w:bookmarkStart w:id="5792" w:name="_Toc92187047"/>
        <w:bookmarkStart w:id="5793" w:name="_Toc92187739"/>
        <w:bookmarkStart w:id="5794" w:name="_Toc92188431"/>
        <w:bookmarkStart w:id="5795" w:name="_Toc92189121"/>
        <w:bookmarkStart w:id="5796" w:name="_Toc92189776"/>
        <w:bookmarkStart w:id="5797" w:name="_Toc92190432"/>
        <w:bookmarkStart w:id="5798" w:name="_Toc92191088"/>
        <w:bookmarkEnd w:id="5792"/>
        <w:bookmarkEnd w:id="5793"/>
        <w:bookmarkEnd w:id="5794"/>
        <w:bookmarkEnd w:id="5795"/>
        <w:bookmarkEnd w:id="5796"/>
        <w:bookmarkEnd w:id="5797"/>
        <w:bookmarkEnd w:id="5798"/>
      </w:tr>
      <w:tr w:rsidR="00067C6D" w:rsidRPr="009E3BE9" w:rsidDel="00791D66" w14:paraId="27187465" w14:textId="508E01A9" w:rsidTr="00D830B0">
        <w:trPr>
          <w:trHeight w:val="300"/>
          <w:del w:id="5799" w:author="anna.resch88@gmail.com" w:date="2022-01-03T10:25:00Z"/>
        </w:trPr>
        <w:tc>
          <w:tcPr>
            <w:tcW w:w="2480" w:type="dxa"/>
            <w:tcBorders>
              <w:top w:val="single" w:sz="4" w:space="0" w:color="auto"/>
              <w:left w:val="single" w:sz="4" w:space="0" w:color="auto"/>
              <w:bottom w:val="single" w:sz="4" w:space="0" w:color="auto"/>
              <w:right w:val="single" w:sz="4" w:space="0" w:color="auto"/>
            </w:tcBorders>
            <w:shd w:val="clear" w:color="auto" w:fill="E2EFD9" w:themeFill="accent6" w:themeFillTint="33"/>
            <w:noWrap/>
            <w:vAlign w:val="bottom"/>
            <w:hideMark/>
          </w:tcPr>
          <w:p w14:paraId="3A81EF82" w14:textId="7B308D56" w:rsidR="00067C6D" w:rsidRPr="00F86424" w:rsidDel="00791D66" w:rsidRDefault="00067C6D" w:rsidP="003228B4">
            <w:pPr>
              <w:numPr>
                <w:ilvl w:val="0"/>
                <w:numId w:val="47"/>
              </w:numPr>
              <w:spacing w:after="0" w:line="240" w:lineRule="auto"/>
              <w:jc w:val="both"/>
              <w:rPr>
                <w:del w:id="5800" w:author="anna.resch88@gmail.com" w:date="2022-01-03T10:25:00Z"/>
                <w:rFonts w:asciiTheme="majorHAnsi" w:eastAsia="Times New Roman" w:hAnsiTheme="majorHAnsi" w:cstheme="majorHAnsi"/>
                <w:color w:val="000000"/>
                <w:lang w:val="en-US" w:eastAsia="de-DE"/>
                <w:rPrChange w:id="5801" w:author="anna.resch88@gmail.com" w:date="2022-01-04T09:35:00Z">
                  <w:rPr>
                    <w:del w:id="5802" w:author="anna.resch88@gmail.com" w:date="2022-01-03T10:25:00Z"/>
                    <w:rFonts w:asciiTheme="majorHAnsi" w:eastAsia="Times New Roman" w:hAnsiTheme="majorHAnsi" w:cstheme="majorHAnsi"/>
                    <w:color w:val="000000"/>
                    <w:lang w:eastAsia="de-DE"/>
                  </w:rPr>
                </w:rPrChange>
              </w:rPr>
            </w:pPr>
            <w:del w:id="5803" w:author="anna.resch88@gmail.com" w:date="2022-01-03T10:25:00Z">
              <w:r w:rsidRPr="00F86424" w:rsidDel="00791D66">
                <w:rPr>
                  <w:rFonts w:asciiTheme="majorHAnsi" w:eastAsia="Times New Roman" w:hAnsiTheme="majorHAnsi" w:cstheme="majorHAnsi"/>
                  <w:color w:val="000000"/>
                  <w:lang w:val="en-US" w:eastAsia="de-DE"/>
                  <w:rPrChange w:id="5804" w:author="anna.resch88@gmail.com" w:date="2022-01-04T09:35:00Z">
                    <w:rPr>
                      <w:rFonts w:asciiTheme="majorHAnsi" w:eastAsia="Times New Roman" w:hAnsiTheme="majorHAnsi" w:cstheme="majorHAnsi"/>
                      <w:color w:val="000000"/>
                      <w:lang w:eastAsia="de-DE"/>
                    </w:rPr>
                  </w:rPrChange>
                </w:rPr>
                <w:delText>ULD-V20-ULD, sample 1</w:delText>
              </w:r>
              <w:bookmarkStart w:id="5805" w:name="_Toc92187048"/>
              <w:bookmarkStart w:id="5806" w:name="_Toc92187740"/>
              <w:bookmarkStart w:id="5807" w:name="_Toc92188432"/>
              <w:bookmarkStart w:id="5808" w:name="_Toc92189122"/>
              <w:bookmarkStart w:id="5809" w:name="_Toc92189777"/>
              <w:bookmarkStart w:id="5810" w:name="_Toc92190433"/>
              <w:bookmarkStart w:id="5811" w:name="_Toc92191089"/>
              <w:bookmarkEnd w:id="5805"/>
              <w:bookmarkEnd w:id="5806"/>
              <w:bookmarkEnd w:id="5807"/>
              <w:bookmarkEnd w:id="5808"/>
              <w:bookmarkEnd w:id="5809"/>
              <w:bookmarkEnd w:id="5810"/>
              <w:bookmarkEnd w:id="5811"/>
            </w:del>
          </w:p>
        </w:tc>
        <w:tc>
          <w:tcPr>
            <w:tcW w:w="689" w:type="dxa"/>
            <w:tcBorders>
              <w:top w:val="single" w:sz="4" w:space="0" w:color="auto"/>
              <w:left w:val="nil"/>
              <w:bottom w:val="single" w:sz="4" w:space="0" w:color="auto"/>
              <w:right w:val="single" w:sz="4" w:space="0" w:color="auto"/>
            </w:tcBorders>
            <w:shd w:val="clear" w:color="auto" w:fill="E2EFD9" w:themeFill="accent6" w:themeFillTint="33"/>
          </w:tcPr>
          <w:p w14:paraId="25CE2C6A" w14:textId="10214B25" w:rsidR="00067C6D" w:rsidRPr="00F86424" w:rsidDel="00791D66" w:rsidRDefault="00067C6D" w:rsidP="003228B4">
            <w:pPr>
              <w:numPr>
                <w:ilvl w:val="0"/>
                <w:numId w:val="47"/>
              </w:numPr>
              <w:spacing w:after="0" w:line="240" w:lineRule="auto"/>
              <w:jc w:val="center"/>
              <w:rPr>
                <w:del w:id="5812" w:author="anna.resch88@gmail.com" w:date="2022-01-03T10:25:00Z"/>
                <w:rFonts w:asciiTheme="majorHAnsi" w:eastAsia="Times New Roman" w:hAnsiTheme="majorHAnsi" w:cstheme="majorHAnsi"/>
                <w:color w:val="000000"/>
                <w:lang w:val="en-US" w:eastAsia="de-DE"/>
                <w:rPrChange w:id="5813" w:author="anna.resch88@gmail.com" w:date="2022-01-04T09:35:00Z">
                  <w:rPr>
                    <w:del w:id="5814" w:author="anna.resch88@gmail.com" w:date="2022-01-03T10:25:00Z"/>
                    <w:rFonts w:asciiTheme="majorHAnsi" w:eastAsia="Times New Roman" w:hAnsiTheme="majorHAnsi" w:cstheme="majorHAnsi"/>
                    <w:color w:val="000000"/>
                    <w:lang w:eastAsia="de-DE"/>
                  </w:rPr>
                </w:rPrChange>
              </w:rPr>
            </w:pPr>
            <w:del w:id="5815" w:author="anna.resch88@gmail.com" w:date="2022-01-03T10:25:00Z">
              <w:r w:rsidRPr="00F86424" w:rsidDel="00791D66">
                <w:rPr>
                  <w:rFonts w:asciiTheme="majorHAnsi" w:eastAsia="Times New Roman" w:hAnsiTheme="majorHAnsi" w:cstheme="majorHAnsi"/>
                  <w:color w:val="000000"/>
                  <w:lang w:val="en-US" w:eastAsia="de-DE"/>
                  <w:rPrChange w:id="5816" w:author="anna.resch88@gmail.com" w:date="2022-01-04T09:35:00Z">
                    <w:rPr>
                      <w:rFonts w:asciiTheme="majorHAnsi" w:eastAsia="Times New Roman" w:hAnsiTheme="majorHAnsi" w:cstheme="majorHAnsi"/>
                      <w:color w:val="000000"/>
                      <w:lang w:eastAsia="de-DE"/>
                    </w:rPr>
                  </w:rPrChange>
                </w:rPr>
                <w:delText>10</w:delText>
              </w:r>
              <w:bookmarkStart w:id="5817" w:name="_Toc92187049"/>
              <w:bookmarkStart w:id="5818" w:name="_Toc92187741"/>
              <w:bookmarkStart w:id="5819" w:name="_Toc92188433"/>
              <w:bookmarkStart w:id="5820" w:name="_Toc92189123"/>
              <w:bookmarkStart w:id="5821" w:name="_Toc92189778"/>
              <w:bookmarkStart w:id="5822" w:name="_Toc92190434"/>
              <w:bookmarkStart w:id="5823" w:name="_Toc92191090"/>
              <w:bookmarkEnd w:id="5817"/>
              <w:bookmarkEnd w:id="5818"/>
              <w:bookmarkEnd w:id="5819"/>
              <w:bookmarkEnd w:id="5820"/>
              <w:bookmarkEnd w:id="5821"/>
              <w:bookmarkEnd w:id="5822"/>
              <w:bookmarkEnd w:id="5823"/>
            </w:del>
          </w:p>
        </w:tc>
        <w:tc>
          <w:tcPr>
            <w:tcW w:w="1008" w:type="dxa"/>
            <w:tcBorders>
              <w:top w:val="nil"/>
              <w:left w:val="single" w:sz="4" w:space="0" w:color="auto"/>
              <w:bottom w:val="single" w:sz="4" w:space="0" w:color="auto"/>
              <w:right w:val="single" w:sz="4" w:space="0" w:color="auto"/>
            </w:tcBorders>
            <w:shd w:val="clear" w:color="auto" w:fill="E2EFD9" w:themeFill="accent6" w:themeFillTint="33"/>
            <w:noWrap/>
            <w:vAlign w:val="bottom"/>
            <w:hideMark/>
          </w:tcPr>
          <w:p w14:paraId="718A9E58" w14:textId="5C75B04A" w:rsidR="00067C6D" w:rsidRPr="00F86424" w:rsidDel="00791D66" w:rsidRDefault="00067C6D" w:rsidP="003228B4">
            <w:pPr>
              <w:numPr>
                <w:ilvl w:val="0"/>
                <w:numId w:val="47"/>
              </w:numPr>
              <w:spacing w:after="0" w:line="240" w:lineRule="auto"/>
              <w:jc w:val="center"/>
              <w:rPr>
                <w:del w:id="5824" w:author="anna.resch88@gmail.com" w:date="2022-01-03T10:25:00Z"/>
                <w:rFonts w:asciiTheme="majorHAnsi" w:eastAsia="Times New Roman" w:hAnsiTheme="majorHAnsi" w:cstheme="majorHAnsi"/>
                <w:color w:val="000000"/>
                <w:lang w:val="en-US" w:eastAsia="de-DE"/>
                <w:rPrChange w:id="5825" w:author="anna.resch88@gmail.com" w:date="2022-01-04T09:35:00Z">
                  <w:rPr>
                    <w:del w:id="5826" w:author="anna.resch88@gmail.com" w:date="2022-01-03T10:25:00Z"/>
                    <w:rFonts w:asciiTheme="majorHAnsi" w:eastAsia="Times New Roman" w:hAnsiTheme="majorHAnsi" w:cstheme="majorHAnsi"/>
                    <w:color w:val="000000"/>
                    <w:lang w:eastAsia="de-DE"/>
                  </w:rPr>
                </w:rPrChange>
              </w:rPr>
            </w:pPr>
            <w:del w:id="5827" w:author="anna.resch88@gmail.com" w:date="2022-01-03T10:25:00Z">
              <w:r w:rsidRPr="00F86424" w:rsidDel="00791D66">
                <w:rPr>
                  <w:rFonts w:asciiTheme="majorHAnsi" w:eastAsia="Times New Roman" w:hAnsiTheme="majorHAnsi" w:cstheme="majorHAnsi"/>
                  <w:color w:val="000000"/>
                  <w:lang w:val="en-US" w:eastAsia="de-DE"/>
                  <w:rPrChange w:id="5828" w:author="anna.resch88@gmail.com" w:date="2022-01-04T09:35:00Z">
                    <w:rPr>
                      <w:rFonts w:asciiTheme="majorHAnsi" w:eastAsia="Times New Roman" w:hAnsiTheme="majorHAnsi" w:cstheme="majorHAnsi"/>
                      <w:color w:val="000000"/>
                      <w:lang w:eastAsia="de-DE"/>
                    </w:rPr>
                  </w:rPrChange>
                </w:rPr>
                <w:delText>4M urea</w:delText>
              </w:r>
              <w:bookmarkStart w:id="5829" w:name="_Toc92187050"/>
              <w:bookmarkStart w:id="5830" w:name="_Toc92187742"/>
              <w:bookmarkStart w:id="5831" w:name="_Toc92188434"/>
              <w:bookmarkStart w:id="5832" w:name="_Toc92189124"/>
              <w:bookmarkStart w:id="5833" w:name="_Toc92189779"/>
              <w:bookmarkStart w:id="5834" w:name="_Toc92190435"/>
              <w:bookmarkStart w:id="5835" w:name="_Toc92191091"/>
              <w:bookmarkEnd w:id="5829"/>
              <w:bookmarkEnd w:id="5830"/>
              <w:bookmarkEnd w:id="5831"/>
              <w:bookmarkEnd w:id="5832"/>
              <w:bookmarkEnd w:id="5833"/>
              <w:bookmarkEnd w:id="5834"/>
              <w:bookmarkEnd w:id="5835"/>
            </w:del>
          </w:p>
        </w:tc>
        <w:tc>
          <w:tcPr>
            <w:tcW w:w="865" w:type="dxa"/>
            <w:tcBorders>
              <w:top w:val="nil"/>
              <w:left w:val="nil"/>
              <w:bottom w:val="single" w:sz="4" w:space="0" w:color="auto"/>
              <w:right w:val="single" w:sz="4" w:space="0" w:color="auto"/>
            </w:tcBorders>
            <w:shd w:val="clear" w:color="auto" w:fill="E2EFD9" w:themeFill="accent6" w:themeFillTint="33"/>
            <w:noWrap/>
            <w:vAlign w:val="bottom"/>
            <w:hideMark/>
          </w:tcPr>
          <w:p w14:paraId="6DE98CE1" w14:textId="4B8A0E1D" w:rsidR="00067C6D" w:rsidRPr="00F86424" w:rsidDel="00791D66" w:rsidRDefault="00067C6D" w:rsidP="003228B4">
            <w:pPr>
              <w:numPr>
                <w:ilvl w:val="0"/>
                <w:numId w:val="47"/>
              </w:numPr>
              <w:spacing w:after="0" w:line="240" w:lineRule="auto"/>
              <w:jc w:val="center"/>
              <w:rPr>
                <w:del w:id="5836" w:author="anna.resch88@gmail.com" w:date="2022-01-03T10:25:00Z"/>
                <w:rFonts w:asciiTheme="majorHAnsi" w:eastAsia="Times New Roman" w:hAnsiTheme="majorHAnsi" w:cstheme="majorHAnsi"/>
                <w:color w:val="000000"/>
                <w:lang w:val="en-US" w:eastAsia="de-DE"/>
                <w:rPrChange w:id="5837" w:author="anna.resch88@gmail.com" w:date="2022-01-04T09:35:00Z">
                  <w:rPr>
                    <w:del w:id="5838" w:author="anna.resch88@gmail.com" w:date="2022-01-03T10:25:00Z"/>
                    <w:rFonts w:asciiTheme="majorHAnsi" w:eastAsia="Times New Roman" w:hAnsiTheme="majorHAnsi" w:cstheme="majorHAnsi"/>
                    <w:color w:val="000000"/>
                    <w:lang w:eastAsia="de-DE"/>
                  </w:rPr>
                </w:rPrChange>
              </w:rPr>
            </w:pPr>
            <w:del w:id="5839" w:author="anna.resch88@gmail.com" w:date="2022-01-03T10:25:00Z">
              <w:r w:rsidRPr="00F86424" w:rsidDel="00791D66">
                <w:rPr>
                  <w:rFonts w:asciiTheme="majorHAnsi" w:eastAsia="Times New Roman" w:hAnsiTheme="majorHAnsi" w:cstheme="majorHAnsi"/>
                  <w:color w:val="000000"/>
                  <w:lang w:val="en-US" w:eastAsia="de-DE"/>
                  <w:rPrChange w:id="5840" w:author="anna.resch88@gmail.com" w:date="2022-01-04T09:35:00Z">
                    <w:rPr>
                      <w:rFonts w:asciiTheme="majorHAnsi" w:eastAsia="Times New Roman" w:hAnsiTheme="majorHAnsi" w:cstheme="majorHAnsi"/>
                      <w:color w:val="000000"/>
                      <w:lang w:eastAsia="de-DE"/>
                    </w:rPr>
                  </w:rPrChange>
                </w:rPr>
                <w:delText>67.7</w:delText>
              </w:r>
              <w:bookmarkStart w:id="5841" w:name="_Toc92187051"/>
              <w:bookmarkStart w:id="5842" w:name="_Toc92187743"/>
              <w:bookmarkStart w:id="5843" w:name="_Toc92188435"/>
              <w:bookmarkStart w:id="5844" w:name="_Toc92189125"/>
              <w:bookmarkStart w:id="5845" w:name="_Toc92189780"/>
              <w:bookmarkStart w:id="5846" w:name="_Toc92190436"/>
              <w:bookmarkStart w:id="5847" w:name="_Toc92191092"/>
              <w:bookmarkEnd w:id="5841"/>
              <w:bookmarkEnd w:id="5842"/>
              <w:bookmarkEnd w:id="5843"/>
              <w:bookmarkEnd w:id="5844"/>
              <w:bookmarkEnd w:id="5845"/>
              <w:bookmarkEnd w:id="5846"/>
              <w:bookmarkEnd w:id="5847"/>
            </w:del>
          </w:p>
        </w:tc>
        <w:tc>
          <w:tcPr>
            <w:tcW w:w="1008" w:type="dxa"/>
            <w:tcBorders>
              <w:top w:val="nil"/>
              <w:left w:val="nil"/>
              <w:bottom w:val="single" w:sz="4" w:space="0" w:color="auto"/>
              <w:right w:val="single" w:sz="4" w:space="0" w:color="auto"/>
            </w:tcBorders>
            <w:shd w:val="clear" w:color="auto" w:fill="E2EFD9" w:themeFill="accent6" w:themeFillTint="33"/>
            <w:noWrap/>
            <w:vAlign w:val="bottom"/>
            <w:hideMark/>
          </w:tcPr>
          <w:p w14:paraId="33CE77C5" w14:textId="29A15225" w:rsidR="00067C6D" w:rsidRPr="00F86424" w:rsidDel="00791D66" w:rsidRDefault="00067C6D" w:rsidP="003228B4">
            <w:pPr>
              <w:numPr>
                <w:ilvl w:val="0"/>
                <w:numId w:val="47"/>
              </w:numPr>
              <w:spacing w:after="0" w:line="240" w:lineRule="auto"/>
              <w:jc w:val="center"/>
              <w:rPr>
                <w:del w:id="5848" w:author="anna.resch88@gmail.com" w:date="2022-01-03T10:25:00Z"/>
                <w:rFonts w:asciiTheme="majorHAnsi" w:eastAsia="Times New Roman" w:hAnsiTheme="majorHAnsi" w:cstheme="majorHAnsi"/>
                <w:color w:val="000000"/>
                <w:lang w:val="en-US" w:eastAsia="de-DE"/>
                <w:rPrChange w:id="5849" w:author="anna.resch88@gmail.com" w:date="2022-01-04T09:35:00Z">
                  <w:rPr>
                    <w:del w:id="5850" w:author="anna.resch88@gmail.com" w:date="2022-01-03T10:25:00Z"/>
                    <w:rFonts w:asciiTheme="majorHAnsi" w:eastAsia="Times New Roman" w:hAnsiTheme="majorHAnsi" w:cstheme="majorHAnsi"/>
                    <w:color w:val="000000"/>
                    <w:lang w:eastAsia="de-DE"/>
                  </w:rPr>
                </w:rPrChange>
              </w:rPr>
            </w:pPr>
            <w:del w:id="5851" w:author="anna.resch88@gmail.com" w:date="2022-01-03T10:25:00Z">
              <w:r w:rsidRPr="00F86424" w:rsidDel="00791D66">
                <w:rPr>
                  <w:rFonts w:asciiTheme="majorHAnsi" w:eastAsia="Times New Roman" w:hAnsiTheme="majorHAnsi" w:cstheme="majorHAnsi"/>
                  <w:color w:val="000000"/>
                  <w:lang w:val="en-US" w:eastAsia="de-DE"/>
                  <w:rPrChange w:id="5852" w:author="anna.resch88@gmail.com" w:date="2022-01-04T09:35:00Z">
                    <w:rPr>
                      <w:rFonts w:asciiTheme="majorHAnsi" w:eastAsia="Times New Roman" w:hAnsiTheme="majorHAnsi" w:cstheme="majorHAnsi"/>
                      <w:color w:val="000000"/>
                      <w:lang w:eastAsia="de-DE"/>
                    </w:rPr>
                  </w:rPrChange>
                </w:rPr>
                <w:delText>2 x 5</w:delText>
              </w:r>
              <w:bookmarkStart w:id="5853" w:name="_Toc92187052"/>
              <w:bookmarkStart w:id="5854" w:name="_Toc92187744"/>
              <w:bookmarkStart w:id="5855" w:name="_Toc92188436"/>
              <w:bookmarkStart w:id="5856" w:name="_Toc92189126"/>
              <w:bookmarkStart w:id="5857" w:name="_Toc92189781"/>
              <w:bookmarkStart w:id="5858" w:name="_Toc92190437"/>
              <w:bookmarkStart w:id="5859" w:name="_Toc92191093"/>
              <w:bookmarkEnd w:id="5853"/>
              <w:bookmarkEnd w:id="5854"/>
              <w:bookmarkEnd w:id="5855"/>
              <w:bookmarkEnd w:id="5856"/>
              <w:bookmarkEnd w:id="5857"/>
              <w:bookmarkEnd w:id="5858"/>
              <w:bookmarkEnd w:id="5859"/>
            </w:del>
          </w:p>
        </w:tc>
        <w:tc>
          <w:tcPr>
            <w:tcW w:w="946" w:type="dxa"/>
            <w:tcBorders>
              <w:top w:val="nil"/>
              <w:left w:val="nil"/>
              <w:bottom w:val="single" w:sz="4" w:space="0" w:color="auto"/>
              <w:right w:val="single" w:sz="4" w:space="0" w:color="auto"/>
            </w:tcBorders>
            <w:shd w:val="clear" w:color="auto" w:fill="E2EFD9" w:themeFill="accent6" w:themeFillTint="33"/>
            <w:noWrap/>
            <w:vAlign w:val="bottom"/>
            <w:hideMark/>
          </w:tcPr>
          <w:p w14:paraId="12D586ED" w14:textId="2CD92C82" w:rsidR="00067C6D" w:rsidRPr="00F86424" w:rsidDel="00791D66" w:rsidRDefault="00067C6D" w:rsidP="003228B4">
            <w:pPr>
              <w:numPr>
                <w:ilvl w:val="0"/>
                <w:numId w:val="47"/>
              </w:numPr>
              <w:spacing w:after="0" w:line="240" w:lineRule="auto"/>
              <w:jc w:val="center"/>
              <w:rPr>
                <w:del w:id="5860" w:author="anna.resch88@gmail.com" w:date="2022-01-03T10:25:00Z"/>
                <w:rFonts w:asciiTheme="majorHAnsi" w:eastAsia="Times New Roman" w:hAnsiTheme="majorHAnsi" w:cstheme="majorHAnsi"/>
                <w:color w:val="000000"/>
                <w:lang w:val="en-US" w:eastAsia="de-DE"/>
                <w:rPrChange w:id="5861" w:author="anna.resch88@gmail.com" w:date="2022-01-04T09:35:00Z">
                  <w:rPr>
                    <w:del w:id="5862" w:author="anna.resch88@gmail.com" w:date="2022-01-03T10:25:00Z"/>
                    <w:rFonts w:asciiTheme="majorHAnsi" w:eastAsia="Times New Roman" w:hAnsiTheme="majorHAnsi" w:cstheme="majorHAnsi"/>
                    <w:color w:val="000000"/>
                    <w:lang w:eastAsia="de-DE"/>
                  </w:rPr>
                </w:rPrChange>
              </w:rPr>
            </w:pPr>
            <w:bookmarkStart w:id="5863" w:name="_Toc92187053"/>
            <w:bookmarkStart w:id="5864" w:name="_Toc92187745"/>
            <w:bookmarkStart w:id="5865" w:name="_Toc92188437"/>
            <w:bookmarkStart w:id="5866" w:name="_Toc92189127"/>
            <w:bookmarkStart w:id="5867" w:name="_Toc92189782"/>
            <w:bookmarkStart w:id="5868" w:name="_Toc92190438"/>
            <w:bookmarkStart w:id="5869" w:name="_Toc92191094"/>
            <w:bookmarkEnd w:id="5863"/>
            <w:bookmarkEnd w:id="5864"/>
            <w:bookmarkEnd w:id="5865"/>
            <w:bookmarkEnd w:id="5866"/>
            <w:bookmarkEnd w:id="5867"/>
            <w:bookmarkEnd w:id="5868"/>
            <w:bookmarkEnd w:id="5869"/>
          </w:p>
        </w:tc>
        <w:tc>
          <w:tcPr>
            <w:tcW w:w="967" w:type="dxa"/>
            <w:tcBorders>
              <w:top w:val="nil"/>
              <w:left w:val="nil"/>
              <w:bottom w:val="single" w:sz="4" w:space="0" w:color="auto"/>
              <w:right w:val="single" w:sz="4" w:space="0" w:color="auto"/>
            </w:tcBorders>
            <w:shd w:val="clear" w:color="auto" w:fill="E2EFD9" w:themeFill="accent6" w:themeFillTint="33"/>
            <w:noWrap/>
            <w:vAlign w:val="bottom"/>
            <w:hideMark/>
          </w:tcPr>
          <w:p w14:paraId="24A5FB14" w14:textId="228D539E" w:rsidR="00067C6D" w:rsidRPr="00F86424" w:rsidDel="00791D66" w:rsidRDefault="00067C6D" w:rsidP="003228B4">
            <w:pPr>
              <w:numPr>
                <w:ilvl w:val="0"/>
                <w:numId w:val="47"/>
              </w:numPr>
              <w:spacing w:after="0" w:line="240" w:lineRule="auto"/>
              <w:jc w:val="center"/>
              <w:rPr>
                <w:del w:id="5870" w:author="anna.resch88@gmail.com" w:date="2022-01-03T10:25:00Z"/>
                <w:rFonts w:asciiTheme="majorHAnsi" w:eastAsia="Times New Roman" w:hAnsiTheme="majorHAnsi" w:cstheme="majorHAnsi"/>
                <w:color w:val="000000"/>
                <w:lang w:val="en-US" w:eastAsia="de-DE"/>
                <w:rPrChange w:id="5871" w:author="anna.resch88@gmail.com" w:date="2022-01-04T09:35:00Z">
                  <w:rPr>
                    <w:del w:id="5872" w:author="anna.resch88@gmail.com" w:date="2022-01-03T10:25:00Z"/>
                    <w:rFonts w:asciiTheme="majorHAnsi" w:eastAsia="Times New Roman" w:hAnsiTheme="majorHAnsi" w:cstheme="majorHAnsi"/>
                    <w:color w:val="000000"/>
                    <w:lang w:eastAsia="de-DE"/>
                  </w:rPr>
                </w:rPrChange>
              </w:rPr>
            </w:pPr>
            <w:bookmarkStart w:id="5873" w:name="_Toc92187054"/>
            <w:bookmarkStart w:id="5874" w:name="_Toc92187746"/>
            <w:bookmarkStart w:id="5875" w:name="_Toc92188438"/>
            <w:bookmarkStart w:id="5876" w:name="_Toc92189128"/>
            <w:bookmarkStart w:id="5877" w:name="_Toc92189783"/>
            <w:bookmarkStart w:id="5878" w:name="_Toc92190439"/>
            <w:bookmarkStart w:id="5879" w:name="_Toc92191095"/>
            <w:bookmarkEnd w:id="5873"/>
            <w:bookmarkEnd w:id="5874"/>
            <w:bookmarkEnd w:id="5875"/>
            <w:bookmarkEnd w:id="5876"/>
            <w:bookmarkEnd w:id="5877"/>
            <w:bookmarkEnd w:id="5878"/>
            <w:bookmarkEnd w:id="5879"/>
          </w:p>
        </w:tc>
        <w:tc>
          <w:tcPr>
            <w:tcW w:w="1367" w:type="dxa"/>
            <w:tcBorders>
              <w:top w:val="nil"/>
              <w:left w:val="nil"/>
              <w:bottom w:val="single" w:sz="4" w:space="0" w:color="auto"/>
              <w:right w:val="single" w:sz="4" w:space="0" w:color="auto"/>
            </w:tcBorders>
            <w:shd w:val="clear" w:color="auto" w:fill="E2EFD9" w:themeFill="accent6" w:themeFillTint="33"/>
            <w:noWrap/>
            <w:vAlign w:val="bottom"/>
            <w:hideMark/>
          </w:tcPr>
          <w:p w14:paraId="0E9E04F6" w14:textId="41ABD081" w:rsidR="00067C6D" w:rsidRPr="00F86424" w:rsidDel="00791D66" w:rsidRDefault="00067C6D" w:rsidP="003228B4">
            <w:pPr>
              <w:numPr>
                <w:ilvl w:val="0"/>
                <w:numId w:val="47"/>
              </w:numPr>
              <w:spacing w:after="0" w:line="240" w:lineRule="auto"/>
              <w:jc w:val="center"/>
              <w:rPr>
                <w:del w:id="5880" w:author="anna.resch88@gmail.com" w:date="2022-01-03T10:25:00Z"/>
                <w:rFonts w:asciiTheme="majorHAnsi" w:eastAsia="Times New Roman" w:hAnsiTheme="majorHAnsi" w:cstheme="majorHAnsi"/>
                <w:color w:val="000000"/>
                <w:lang w:val="en-US" w:eastAsia="de-DE"/>
                <w:rPrChange w:id="5881" w:author="anna.resch88@gmail.com" w:date="2022-01-04T09:35:00Z">
                  <w:rPr>
                    <w:del w:id="5882" w:author="anna.resch88@gmail.com" w:date="2022-01-03T10:25:00Z"/>
                    <w:rFonts w:asciiTheme="majorHAnsi" w:eastAsia="Times New Roman" w:hAnsiTheme="majorHAnsi" w:cstheme="majorHAnsi"/>
                    <w:color w:val="000000"/>
                    <w:lang w:eastAsia="de-DE"/>
                  </w:rPr>
                </w:rPrChange>
              </w:rPr>
            </w:pPr>
            <w:del w:id="5883" w:author="anna.resch88@gmail.com" w:date="2022-01-03T10:25:00Z">
              <w:r w:rsidRPr="00F86424" w:rsidDel="00791D66">
                <w:rPr>
                  <w:rFonts w:asciiTheme="majorHAnsi" w:hAnsiTheme="majorHAnsi" w:cstheme="majorHAnsi"/>
                  <w:color w:val="000000"/>
                  <w:lang w:val="en-US"/>
                  <w:rPrChange w:id="5884" w:author="anna.resch88@gmail.com" w:date="2022-01-04T09:35:00Z">
                    <w:rPr>
                      <w:rFonts w:asciiTheme="majorHAnsi" w:hAnsiTheme="majorHAnsi" w:cstheme="majorHAnsi"/>
                      <w:color w:val="000000"/>
                    </w:rPr>
                  </w:rPrChange>
                </w:rPr>
                <w:delText>76.23</w:delText>
              </w:r>
              <w:bookmarkStart w:id="5885" w:name="_Toc92187055"/>
              <w:bookmarkStart w:id="5886" w:name="_Toc92187747"/>
              <w:bookmarkStart w:id="5887" w:name="_Toc92188439"/>
              <w:bookmarkStart w:id="5888" w:name="_Toc92189129"/>
              <w:bookmarkStart w:id="5889" w:name="_Toc92189784"/>
              <w:bookmarkStart w:id="5890" w:name="_Toc92190440"/>
              <w:bookmarkStart w:id="5891" w:name="_Toc92191096"/>
              <w:bookmarkEnd w:id="5885"/>
              <w:bookmarkEnd w:id="5886"/>
              <w:bookmarkEnd w:id="5887"/>
              <w:bookmarkEnd w:id="5888"/>
              <w:bookmarkEnd w:id="5889"/>
              <w:bookmarkEnd w:id="5890"/>
              <w:bookmarkEnd w:id="5891"/>
            </w:del>
          </w:p>
        </w:tc>
        <w:tc>
          <w:tcPr>
            <w:tcW w:w="646" w:type="dxa"/>
            <w:tcBorders>
              <w:top w:val="nil"/>
              <w:left w:val="single" w:sz="4" w:space="0" w:color="auto"/>
              <w:bottom w:val="single" w:sz="4" w:space="0" w:color="000000"/>
              <w:right w:val="single" w:sz="4" w:space="0" w:color="auto"/>
            </w:tcBorders>
            <w:shd w:val="clear" w:color="auto" w:fill="E2EFD9" w:themeFill="accent6" w:themeFillTint="33"/>
            <w:vAlign w:val="bottom"/>
          </w:tcPr>
          <w:p w14:paraId="5F310AE9" w14:textId="554DEF1F" w:rsidR="00067C6D" w:rsidRPr="00F86424" w:rsidDel="00791D66" w:rsidRDefault="00067C6D" w:rsidP="003228B4">
            <w:pPr>
              <w:numPr>
                <w:ilvl w:val="0"/>
                <w:numId w:val="47"/>
              </w:numPr>
              <w:spacing w:after="0" w:line="240" w:lineRule="auto"/>
              <w:jc w:val="center"/>
              <w:rPr>
                <w:del w:id="5892" w:author="anna.resch88@gmail.com" w:date="2022-01-03T10:25:00Z"/>
                <w:rFonts w:asciiTheme="majorHAnsi" w:hAnsiTheme="majorHAnsi" w:cstheme="majorHAnsi"/>
                <w:color w:val="000000"/>
                <w:lang w:val="en-US"/>
                <w:rPrChange w:id="5893" w:author="anna.resch88@gmail.com" w:date="2022-01-04T09:35:00Z">
                  <w:rPr>
                    <w:del w:id="5894" w:author="anna.resch88@gmail.com" w:date="2022-01-03T10:25:00Z"/>
                    <w:rFonts w:asciiTheme="majorHAnsi" w:hAnsiTheme="majorHAnsi" w:cstheme="majorHAnsi"/>
                    <w:color w:val="000000"/>
                  </w:rPr>
                </w:rPrChange>
              </w:rPr>
            </w:pPr>
            <w:del w:id="5895" w:author="anna.resch88@gmail.com" w:date="2022-01-03T10:25:00Z">
              <w:r w:rsidRPr="00F86424" w:rsidDel="00791D66">
                <w:rPr>
                  <w:rFonts w:asciiTheme="majorHAnsi" w:hAnsiTheme="majorHAnsi" w:cstheme="majorHAnsi"/>
                  <w:color w:val="000000"/>
                  <w:lang w:val="en-US"/>
                  <w:rPrChange w:id="5896" w:author="anna.resch88@gmail.com" w:date="2022-01-04T09:35:00Z">
                    <w:rPr>
                      <w:rFonts w:asciiTheme="majorHAnsi" w:hAnsiTheme="majorHAnsi" w:cstheme="majorHAnsi"/>
                      <w:color w:val="000000"/>
                    </w:rPr>
                  </w:rPrChange>
                </w:rPr>
                <w:delText>4.15</w:delText>
              </w:r>
              <w:bookmarkStart w:id="5897" w:name="_Toc92187056"/>
              <w:bookmarkStart w:id="5898" w:name="_Toc92187748"/>
              <w:bookmarkStart w:id="5899" w:name="_Toc92188440"/>
              <w:bookmarkStart w:id="5900" w:name="_Toc92189130"/>
              <w:bookmarkStart w:id="5901" w:name="_Toc92189785"/>
              <w:bookmarkStart w:id="5902" w:name="_Toc92190441"/>
              <w:bookmarkStart w:id="5903" w:name="_Toc92191097"/>
              <w:bookmarkEnd w:id="5897"/>
              <w:bookmarkEnd w:id="5898"/>
              <w:bookmarkEnd w:id="5899"/>
              <w:bookmarkEnd w:id="5900"/>
              <w:bookmarkEnd w:id="5901"/>
              <w:bookmarkEnd w:id="5902"/>
              <w:bookmarkEnd w:id="5903"/>
            </w:del>
          </w:p>
        </w:tc>
        <w:tc>
          <w:tcPr>
            <w:tcW w:w="1131" w:type="dxa"/>
            <w:vMerge w:val="restart"/>
            <w:tcBorders>
              <w:top w:val="nil"/>
              <w:left w:val="single" w:sz="4" w:space="0" w:color="auto"/>
              <w:bottom w:val="single" w:sz="4" w:space="0" w:color="000000"/>
              <w:right w:val="single" w:sz="4" w:space="0" w:color="auto"/>
            </w:tcBorders>
            <w:shd w:val="clear" w:color="auto" w:fill="E2EFD9" w:themeFill="accent6" w:themeFillTint="33"/>
            <w:noWrap/>
            <w:vAlign w:val="center"/>
            <w:hideMark/>
          </w:tcPr>
          <w:p w14:paraId="777C79AA" w14:textId="60172807" w:rsidR="00067C6D" w:rsidRPr="00F86424" w:rsidDel="00791D66" w:rsidRDefault="00067C6D" w:rsidP="003228B4">
            <w:pPr>
              <w:numPr>
                <w:ilvl w:val="0"/>
                <w:numId w:val="47"/>
              </w:numPr>
              <w:spacing w:after="0" w:line="240" w:lineRule="auto"/>
              <w:jc w:val="center"/>
              <w:rPr>
                <w:del w:id="5904" w:author="anna.resch88@gmail.com" w:date="2022-01-03T10:25:00Z"/>
                <w:rFonts w:asciiTheme="majorHAnsi" w:eastAsia="Times New Roman" w:hAnsiTheme="majorHAnsi" w:cstheme="majorHAnsi"/>
                <w:color w:val="000000"/>
                <w:lang w:val="en-US" w:eastAsia="de-DE"/>
                <w:rPrChange w:id="5905" w:author="anna.resch88@gmail.com" w:date="2022-01-04T09:35:00Z">
                  <w:rPr>
                    <w:del w:id="5906" w:author="anna.resch88@gmail.com" w:date="2022-01-03T10:25:00Z"/>
                    <w:rFonts w:asciiTheme="majorHAnsi" w:eastAsia="Times New Roman" w:hAnsiTheme="majorHAnsi" w:cstheme="majorHAnsi"/>
                    <w:color w:val="000000"/>
                    <w:lang w:eastAsia="de-DE"/>
                  </w:rPr>
                </w:rPrChange>
              </w:rPr>
            </w:pPr>
            <w:del w:id="5907" w:author="anna.resch88@gmail.com" w:date="2022-01-03T10:25:00Z">
              <w:r w:rsidRPr="00F86424" w:rsidDel="00791D66">
                <w:rPr>
                  <w:rFonts w:asciiTheme="majorHAnsi" w:hAnsiTheme="majorHAnsi" w:cstheme="majorHAnsi"/>
                  <w:color w:val="000000"/>
                  <w:lang w:val="en-US"/>
                  <w:rPrChange w:id="5908" w:author="anna.resch88@gmail.com" w:date="2022-01-04T09:35:00Z">
                    <w:rPr>
                      <w:rFonts w:asciiTheme="majorHAnsi" w:hAnsiTheme="majorHAnsi" w:cstheme="majorHAnsi"/>
                      <w:color w:val="000000"/>
                    </w:rPr>
                  </w:rPrChange>
                </w:rPr>
                <w:delText>132.08</w:delText>
              </w:r>
              <w:bookmarkStart w:id="5909" w:name="_Toc92187057"/>
              <w:bookmarkStart w:id="5910" w:name="_Toc92187749"/>
              <w:bookmarkStart w:id="5911" w:name="_Toc92188441"/>
              <w:bookmarkStart w:id="5912" w:name="_Toc92189131"/>
              <w:bookmarkStart w:id="5913" w:name="_Toc92189786"/>
              <w:bookmarkStart w:id="5914" w:name="_Toc92190442"/>
              <w:bookmarkStart w:id="5915" w:name="_Toc92191098"/>
              <w:bookmarkEnd w:id="5909"/>
              <w:bookmarkEnd w:id="5910"/>
              <w:bookmarkEnd w:id="5911"/>
              <w:bookmarkEnd w:id="5912"/>
              <w:bookmarkEnd w:id="5913"/>
              <w:bookmarkEnd w:id="5914"/>
              <w:bookmarkEnd w:id="5915"/>
            </w:del>
          </w:p>
        </w:tc>
        <w:tc>
          <w:tcPr>
            <w:tcW w:w="1144" w:type="dxa"/>
            <w:vMerge w:val="restart"/>
            <w:tcBorders>
              <w:top w:val="nil"/>
              <w:left w:val="single" w:sz="4" w:space="0" w:color="auto"/>
              <w:bottom w:val="single" w:sz="4" w:space="0" w:color="000000"/>
              <w:right w:val="single" w:sz="4" w:space="0" w:color="auto"/>
            </w:tcBorders>
            <w:shd w:val="clear" w:color="auto" w:fill="E2EFD9" w:themeFill="accent6" w:themeFillTint="33"/>
            <w:noWrap/>
            <w:vAlign w:val="center"/>
            <w:hideMark/>
          </w:tcPr>
          <w:p w14:paraId="7D54539C" w14:textId="62DCED71" w:rsidR="00067C6D" w:rsidRPr="00F86424" w:rsidDel="00791D66" w:rsidRDefault="00067C6D" w:rsidP="003228B4">
            <w:pPr>
              <w:numPr>
                <w:ilvl w:val="0"/>
                <w:numId w:val="47"/>
              </w:numPr>
              <w:spacing w:after="0" w:line="240" w:lineRule="auto"/>
              <w:jc w:val="center"/>
              <w:rPr>
                <w:del w:id="5916" w:author="anna.resch88@gmail.com" w:date="2022-01-03T10:25:00Z"/>
                <w:rFonts w:asciiTheme="majorHAnsi" w:eastAsia="Times New Roman" w:hAnsiTheme="majorHAnsi" w:cstheme="majorHAnsi"/>
                <w:color w:val="000000"/>
                <w:lang w:val="en-US" w:eastAsia="de-DE"/>
                <w:rPrChange w:id="5917" w:author="anna.resch88@gmail.com" w:date="2022-01-04T09:35:00Z">
                  <w:rPr>
                    <w:del w:id="5918" w:author="anna.resch88@gmail.com" w:date="2022-01-03T10:25:00Z"/>
                    <w:rFonts w:asciiTheme="majorHAnsi" w:eastAsia="Times New Roman" w:hAnsiTheme="majorHAnsi" w:cstheme="majorHAnsi"/>
                    <w:color w:val="000000"/>
                    <w:lang w:eastAsia="de-DE"/>
                  </w:rPr>
                </w:rPrChange>
              </w:rPr>
            </w:pPr>
            <w:del w:id="5919" w:author="anna.resch88@gmail.com" w:date="2022-01-03T10:25:00Z">
              <w:r w:rsidRPr="00F86424" w:rsidDel="00791D66">
                <w:rPr>
                  <w:rFonts w:asciiTheme="majorHAnsi" w:hAnsiTheme="majorHAnsi" w:cstheme="majorHAnsi"/>
                  <w:color w:val="000000"/>
                  <w:lang w:val="en-US"/>
                  <w:rPrChange w:id="5920" w:author="anna.resch88@gmail.com" w:date="2022-01-04T09:35:00Z">
                    <w:rPr>
                      <w:rFonts w:asciiTheme="majorHAnsi" w:hAnsiTheme="majorHAnsi" w:cstheme="majorHAnsi"/>
                      <w:color w:val="000000"/>
                    </w:rPr>
                  </w:rPrChange>
                </w:rPr>
                <w:delText>53.86</w:delText>
              </w:r>
              <w:bookmarkStart w:id="5921" w:name="_Toc92187058"/>
              <w:bookmarkStart w:id="5922" w:name="_Toc92187750"/>
              <w:bookmarkStart w:id="5923" w:name="_Toc92188442"/>
              <w:bookmarkStart w:id="5924" w:name="_Toc92189132"/>
              <w:bookmarkStart w:id="5925" w:name="_Toc92189787"/>
              <w:bookmarkStart w:id="5926" w:name="_Toc92190443"/>
              <w:bookmarkStart w:id="5927" w:name="_Toc92191099"/>
              <w:bookmarkEnd w:id="5921"/>
              <w:bookmarkEnd w:id="5922"/>
              <w:bookmarkEnd w:id="5923"/>
              <w:bookmarkEnd w:id="5924"/>
              <w:bookmarkEnd w:id="5925"/>
              <w:bookmarkEnd w:id="5926"/>
              <w:bookmarkEnd w:id="5927"/>
            </w:del>
          </w:p>
        </w:tc>
        <w:bookmarkStart w:id="5928" w:name="_Toc92187059"/>
        <w:bookmarkStart w:id="5929" w:name="_Toc92187751"/>
        <w:bookmarkStart w:id="5930" w:name="_Toc92188443"/>
        <w:bookmarkStart w:id="5931" w:name="_Toc92189133"/>
        <w:bookmarkStart w:id="5932" w:name="_Toc92189788"/>
        <w:bookmarkStart w:id="5933" w:name="_Toc92190444"/>
        <w:bookmarkStart w:id="5934" w:name="_Toc92191100"/>
        <w:bookmarkEnd w:id="5928"/>
        <w:bookmarkEnd w:id="5929"/>
        <w:bookmarkEnd w:id="5930"/>
        <w:bookmarkEnd w:id="5931"/>
        <w:bookmarkEnd w:id="5932"/>
        <w:bookmarkEnd w:id="5933"/>
        <w:bookmarkEnd w:id="5934"/>
      </w:tr>
      <w:tr w:rsidR="00067C6D" w:rsidRPr="009E3BE9" w:rsidDel="00791D66" w14:paraId="2E1790E4" w14:textId="35490AAE" w:rsidTr="00D830B0">
        <w:trPr>
          <w:trHeight w:val="300"/>
          <w:del w:id="5935" w:author="anna.resch88@gmail.com" w:date="2022-01-03T10:25:00Z"/>
        </w:trPr>
        <w:tc>
          <w:tcPr>
            <w:tcW w:w="2480" w:type="dxa"/>
            <w:tcBorders>
              <w:top w:val="nil"/>
              <w:left w:val="single" w:sz="4" w:space="0" w:color="auto"/>
              <w:bottom w:val="single" w:sz="4" w:space="0" w:color="auto"/>
              <w:right w:val="single" w:sz="4" w:space="0" w:color="auto"/>
            </w:tcBorders>
            <w:shd w:val="clear" w:color="auto" w:fill="E2EFD9" w:themeFill="accent6" w:themeFillTint="33"/>
            <w:noWrap/>
            <w:vAlign w:val="bottom"/>
            <w:hideMark/>
          </w:tcPr>
          <w:p w14:paraId="70360FBE" w14:textId="76BB9E87" w:rsidR="00067C6D" w:rsidRPr="00F86424" w:rsidDel="00791D66" w:rsidRDefault="00067C6D" w:rsidP="003228B4">
            <w:pPr>
              <w:numPr>
                <w:ilvl w:val="0"/>
                <w:numId w:val="47"/>
              </w:numPr>
              <w:spacing w:after="0" w:line="240" w:lineRule="auto"/>
              <w:jc w:val="both"/>
              <w:rPr>
                <w:del w:id="5936" w:author="anna.resch88@gmail.com" w:date="2022-01-03T10:25:00Z"/>
                <w:rFonts w:asciiTheme="majorHAnsi" w:eastAsia="Times New Roman" w:hAnsiTheme="majorHAnsi" w:cstheme="majorHAnsi"/>
                <w:color w:val="000000"/>
                <w:lang w:val="en-US" w:eastAsia="de-DE"/>
                <w:rPrChange w:id="5937" w:author="anna.resch88@gmail.com" w:date="2022-01-04T09:35:00Z">
                  <w:rPr>
                    <w:del w:id="5938" w:author="anna.resch88@gmail.com" w:date="2022-01-03T10:25:00Z"/>
                    <w:rFonts w:asciiTheme="majorHAnsi" w:eastAsia="Times New Roman" w:hAnsiTheme="majorHAnsi" w:cstheme="majorHAnsi"/>
                    <w:color w:val="000000"/>
                    <w:lang w:eastAsia="de-DE"/>
                  </w:rPr>
                </w:rPrChange>
              </w:rPr>
            </w:pPr>
            <w:del w:id="5939" w:author="anna.resch88@gmail.com" w:date="2022-01-03T10:25:00Z">
              <w:r w:rsidRPr="00F86424" w:rsidDel="00791D66">
                <w:rPr>
                  <w:rFonts w:asciiTheme="majorHAnsi" w:eastAsia="Times New Roman" w:hAnsiTheme="majorHAnsi" w:cstheme="majorHAnsi"/>
                  <w:color w:val="000000"/>
                  <w:lang w:val="en-US" w:eastAsia="de-DE"/>
                  <w:rPrChange w:id="5940" w:author="anna.resch88@gmail.com" w:date="2022-01-04T09:35:00Z">
                    <w:rPr>
                      <w:rFonts w:asciiTheme="majorHAnsi" w:eastAsia="Times New Roman" w:hAnsiTheme="majorHAnsi" w:cstheme="majorHAnsi"/>
                      <w:color w:val="000000"/>
                      <w:lang w:eastAsia="de-DE"/>
                    </w:rPr>
                  </w:rPrChange>
                </w:rPr>
                <w:delText>ULD-V20-ULD, sample 2</w:delText>
              </w:r>
              <w:bookmarkStart w:id="5941" w:name="_Toc92187060"/>
              <w:bookmarkStart w:id="5942" w:name="_Toc92187752"/>
              <w:bookmarkStart w:id="5943" w:name="_Toc92188444"/>
              <w:bookmarkStart w:id="5944" w:name="_Toc92189134"/>
              <w:bookmarkStart w:id="5945" w:name="_Toc92189789"/>
              <w:bookmarkStart w:id="5946" w:name="_Toc92190445"/>
              <w:bookmarkStart w:id="5947" w:name="_Toc92191101"/>
              <w:bookmarkEnd w:id="5941"/>
              <w:bookmarkEnd w:id="5942"/>
              <w:bookmarkEnd w:id="5943"/>
              <w:bookmarkEnd w:id="5944"/>
              <w:bookmarkEnd w:id="5945"/>
              <w:bookmarkEnd w:id="5946"/>
              <w:bookmarkEnd w:id="5947"/>
            </w:del>
          </w:p>
        </w:tc>
        <w:tc>
          <w:tcPr>
            <w:tcW w:w="689" w:type="dxa"/>
            <w:tcBorders>
              <w:top w:val="single" w:sz="4" w:space="0" w:color="auto"/>
              <w:left w:val="nil"/>
              <w:bottom w:val="single" w:sz="4" w:space="0" w:color="auto"/>
              <w:right w:val="single" w:sz="4" w:space="0" w:color="auto"/>
            </w:tcBorders>
            <w:shd w:val="clear" w:color="auto" w:fill="E2EFD9" w:themeFill="accent6" w:themeFillTint="33"/>
          </w:tcPr>
          <w:p w14:paraId="6506F00C" w14:textId="02F40A3E" w:rsidR="00067C6D" w:rsidRPr="00F86424" w:rsidDel="00791D66" w:rsidRDefault="00067C6D" w:rsidP="003228B4">
            <w:pPr>
              <w:numPr>
                <w:ilvl w:val="0"/>
                <w:numId w:val="47"/>
              </w:numPr>
              <w:spacing w:after="0" w:line="240" w:lineRule="auto"/>
              <w:jc w:val="center"/>
              <w:rPr>
                <w:del w:id="5948" w:author="anna.resch88@gmail.com" w:date="2022-01-03T10:25:00Z"/>
                <w:rFonts w:asciiTheme="majorHAnsi" w:eastAsia="Times New Roman" w:hAnsiTheme="majorHAnsi" w:cstheme="majorHAnsi"/>
                <w:color w:val="000000"/>
                <w:lang w:val="en-US" w:eastAsia="de-DE"/>
                <w:rPrChange w:id="5949" w:author="anna.resch88@gmail.com" w:date="2022-01-04T09:35:00Z">
                  <w:rPr>
                    <w:del w:id="5950" w:author="anna.resch88@gmail.com" w:date="2022-01-03T10:25:00Z"/>
                    <w:rFonts w:asciiTheme="majorHAnsi" w:eastAsia="Times New Roman" w:hAnsiTheme="majorHAnsi" w:cstheme="majorHAnsi"/>
                    <w:color w:val="000000"/>
                    <w:lang w:eastAsia="de-DE"/>
                  </w:rPr>
                </w:rPrChange>
              </w:rPr>
            </w:pPr>
            <w:del w:id="5951" w:author="anna.resch88@gmail.com" w:date="2022-01-03T10:25:00Z">
              <w:r w:rsidRPr="00F86424" w:rsidDel="00791D66">
                <w:rPr>
                  <w:rFonts w:asciiTheme="majorHAnsi" w:eastAsia="Times New Roman" w:hAnsiTheme="majorHAnsi" w:cstheme="majorHAnsi"/>
                  <w:color w:val="000000"/>
                  <w:lang w:val="en-US" w:eastAsia="de-DE"/>
                  <w:rPrChange w:id="5952" w:author="anna.resch88@gmail.com" w:date="2022-01-04T09:35:00Z">
                    <w:rPr>
                      <w:rFonts w:asciiTheme="majorHAnsi" w:eastAsia="Times New Roman" w:hAnsiTheme="majorHAnsi" w:cstheme="majorHAnsi"/>
                      <w:color w:val="000000"/>
                      <w:lang w:eastAsia="de-DE"/>
                    </w:rPr>
                  </w:rPrChange>
                </w:rPr>
                <w:delText>10</w:delText>
              </w:r>
              <w:bookmarkStart w:id="5953" w:name="_Toc92187061"/>
              <w:bookmarkStart w:id="5954" w:name="_Toc92187753"/>
              <w:bookmarkStart w:id="5955" w:name="_Toc92188445"/>
              <w:bookmarkStart w:id="5956" w:name="_Toc92189135"/>
              <w:bookmarkStart w:id="5957" w:name="_Toc92189790"/>
              <w:bookmarkStart w:id="5958" w:name="_Toc92190446"/>
              <w:bookmarkStart w:id="5959" w:name="_Toc92191102"/>
              <w:bookmarkEnd w:id="5953"/>
              <w:bookmarkEnd w:id="5954"/>
              <w:bookmarkEnd w:id="5955"/>
              <w:bookmarkEnd w:id="5956"/>
              <w:bookmarkEnd w:id="5957"/>
              <w:bookmarkEnd w:id="5958"/>
              <w:bookmarkEnd w:id="5959"/>
            </w:del>
          </w:p>
        </w:tc>
        <w:tc>
          <w:tcPr>
            <w:tcW w:w="1008" w:type="dxa"/>
            <w:tcBorders>
              <w:top w:val="nil"/>
              <w:left w:val="single" w:sz="4" w:space="0" w:color="auto"/>
              <w:bottom w:val="single" w:sz="4" w:space="0" w:color="auto"/>
              <w:right w:val="single" w:sz="4" w:space="0" w:color="auto"/>
            </w:tcBorders>
            <w:shd w:val="clear" w:color="auto" w:fill="E2EFD9" w:themeFill="accent6" w:themeFillTint="33"/>
            <w:noWrap/>
            <w:vAlign w:val="bottom"/>
            <w:hideMark/>
          </w:tcPr>
          <w:p w14:paraId="5633D84C" w14:textId="289C5319" w:rsidR="00067C6D" w:rsidRPr="00F86424" w:rsidDel="00791D66" w:rsidRDefault="00067C6D" w:rsidP="003228B4">
            <w:pPr>
              <w:numPr>
                <w:ilvl w:val="0"/>
                <w:numId w:val="47"/>
              </w:numPr>
              <w:spacing w:after="0" w:line="240" w:lineRule="auto"/>
              <w:jc w:val="center"/>
              <w:rPr>
                <w:del w:id="5960" w:author="anna.resch88@gmail.com" w:date="2022-01-03T10:25:00Z"/>
                <w:rFonts w:asciiTheme="majorHAnsi" w:eastAsia="Times New Roman" w:hAnsiTheme="majorHAnsi" w:cstheme="majorHAnsi"/>
                <w:color w:val="000000"/>
                <w:lang w:val="en-US" w:eastAsia="de-DE"/>
                <w:rPrChange w:id="5961" w:author="anna.resch88@gmail.com" w:date="2022-01-04T09:35:00Z">
                  <w:rPr>
                    <w:del w:id="5962" w:author="anna.resch88@gmail.com" w:date="2022-01-03T10:25:00Z"/>
                    <w:rFonts w:asciiTheme="majorHAnsi" w:eastAsia="Times New Roman" w:hAnsiTheme="majorHAnsi" w:cstheme="majorHAnsi"/>
                    <w:color w:val="000000"/>
                    <w:lang w:eastAsia="de-DE"/>
                  </w:rPr>
                </w:rPrChange>
              </w:rPr>
            </w:pPr>
            <w:del w:id="5963" w:author="anna.resch88@gmail.com" w:date="2022-01-03T10:25:00Z">
              <w:r w:rsidRPr="00F86424" w:rsidDel="00791D66">
                <w:rPr>
                  <w:rFonts w:asciiTheme="majorHAnsi" w:eastAsia="Times New Roman" w:hAnsiTheme="majorHAnsi" w:cstheme="majorHAnsi"/>
                  <w:color w:val="000000"/>
                  <w:lang w:val="en-US" w:eastAsia="de-DE"/>
                  <w:rPrChange w:id="5964" w:author="anna.resch88@gmail.com" w:date="2022-01-04T09:35:00Z">
                    <w:rPr>
                      <w:rFonts w:asciiTheme="majorHAnsi" w:eastAsia="Times New Roman" w:hAnsiTheme="majorHAnsi" w:cstheme="majorHAnsi"/>
                      <w:color w:val="000000"/>
                      <w:lang w:eastAsia="de-DE"/>
                    </w:rPr>
                  </w:rPrChange>
                </w:rPr>
                <w:delText>4M urea</w:delText>
              </w:r>
              <w:bookmarkStart w:id="5965" w:name="_Toc92187062"/>
              <w:bookmarkStart w:id="5966" w:name="_Toc92187754"/>
              <w:bookmarkStart w:id="5967" w:name="_Toc92188446"/>
              <w:bookmarkStart w:id="5968" w:name="_Toc92189136"/>
              <w:bookmarkStart w:id="5969" w:name="_Toc92189791"/>
              <w:bookmarkStart w:id="5970" w:name="_Toc92190447"/>
              <w:bookmarkStart w:id="5971" w:name="_Toc92191103"/>
              <w:bookmarkEnd w:id="5965"/>
              <w:bookmarkEnd w:id="5966"/>
              <w:bookmarkEnd w:id="5967"/>
              <w:bookmarkEnd w:id="5968"/>
              <w:bookmarkEnd w:id="5969"/>
              <w:bookmarkEnd w:id="5970"/>
              <w:bookmarkEnd w:id="5971"/>
            </w:del>
          </w:p>
        </w:tc>
        <w:tc>
          <w:tcPr>
            <w:tcW w:w="865" w:type="dxa"/>
            <w:tcBorders>
              <w:top w:val="nil"/>
              <w:left w:val="nil"/>
              <w:bottom w:val="single" w:sz="4" w:space="0" w:color="auto"/>
              <w:right w:val="single" w:sz="4" w:space="0" w:color="auto"/>
            </w:tcBorders>
            <w:shd w:val="clear" w:color="auto" w:fill="E2EFD9" w:themeFill="accent6" w:themeFillTint="33"/>
            <w:noWrap/>
            <w:hideMark/>
          </w:tcPr>
          <w:p w14:paraId="1DFDB095" w14:textId="1E7861AB" w:rsidR="00067C6D" w:rsidRPr="00F86424" w:rsidDel="00791D66" w:rsidRDefault="00067C6D" w:rsidP="003228B4">
            <w:pPr>
              <w:numPr>
                <w:ilvl w:val="0"/>
                <w:numId w:val="47"/>
              </w:numPr>
              <w:spacing w:after="0" w:line="240" w:lineRule="auto"/>
              <w:jc w:val="center"/>
              <w:rPr>
                <w:del w:id="5972" w:author="anna.resch88@gmail.com" w:date="2022-01-03T10:25:00Z"/>
                <w:rFonts w:asciiTheme="majorHAnsi" w:eastAsia="Times New Roman" w:hAnsiTheme="majorHAnsi" w:cstheme="majorHAnsi"/>
                <w:color w:val="000000"/>
                <w:lang w:val="en-US" w:eastAsia="de-DE"/>
                <w:rPrChange w:id="5973" w:author="anna.resch88@gmail.com" w:date="2022-01-04T09:35:00Z">
                  <w:rPr>
                    <w:del w:id="5974" w:author="anna.resch88@gmail.com" w:date="2022-01-03T10:25:00Z"/>
                    <w:rFonts w:asciiTheme="majorHAnsi" w:eastAsia="Times New Roman" w:hAnsiTheme="majorHAnsi" w:cstheme="majorHAnsi"/>
                    <w:color w:val="000000"/>
                    <w:lang w:eastAsia="de-DE"/>
                  </w:rPr>
                </w:rPrChange>
              </w:rPr>
            </w:pPr>
            <w:del w:id="5975" w:author="anna.resch88@gmail.com" w:date="2022-01-03T10:25:00Z">
              <w:r w:rsidRPr="00F86424" w:rsidDel="00791D66">
                <w:rPr>
                  <w:rFonts w:asciiTheme="majorHAnsi" w:eastAsia="Times New Roman" w:hAnsiTheme="majorHAnsi" w:cstheme="majorHAnsi"/>
                  <w:color w:val="000000"/>
                  <w:lang w:val="en-US" w:eastAsia="de-DE"/>
                  <w:rPrChange w:id="5976" w:author="anna.resch88@gmail.com" w:date="2022-01-04T09:35:00Z">
                    <w:rPr>
                      <w:rFonts w:asciiTheme="majorHAnsi" w:eastAsia="Times New Roman" w:hAnsiTheme="majorHAnsi" w:cstheme="majorHAnsi"/>
                      <w:color w:val="000000"/>
                      <w:lang w:eastAsia="de-DE"/>
                    </w:rPr>
                  </w:rPrChange>
                </w:rPr>
                <w:delText>67.7</w:delText>
              </w:r>
              <w:bookmarkStart w:id="5977" w:name="_Toc92187063"/>
              <w:bookmarkStart w:id="5978" w:name="_Toc92187755"/>
              <w:bookmarkStart w:id="5979" w:name="_Toc92188447"/>
              <w:bookmarkStart w:id="5980" w:name="_Toc92189137"/>
              <w:bookmarkStart w:id="5981" w:name="_Toc92189792"/>
              <w:bookmarkStart w:id="5982" w:name="_Toc92190448"/>
              <w:bookmarkStart w:id="5983" w:name="_Toc92191104"/>
              <w:bookmarkEnd w:id="5977"/>
              <w:bookmarkEnd w:id="5978"/>
              <w:bookmarkEnd w:id="5979"/>
              <w:bookmarkEnd w:id="5980"/>
              <w:bookmarkEnd w:id="5981"/>
              <w:bookmarkEnd w:id="5982"/>
              <w:bookmarkEnd w:id="5983"/>
            </w:del>
          </w:p>
        </w:tc>
        <w:tc>
          <w:tcPr>
            <w:tcW w:w="1008" w:type="dxa"/>
            <w:tcBorders>
              <w:top w:val="nil"/>
              <w:left w:val="nil"/>
              <w:bottom w:val="single" w:sz="4" w:space="0" w:color="auto"/>
              <w:right w:val="single" w:sz="4" w:space="0" w:color="auto"/>
            </w:tcBorders>
            <w:shd w:val="clear" w:color="auto" w:fill="E2EFD9" w:themeFill="accent6" w:themeFillTint="33"/>
            <w:noWrap/>
            <w:vAlign w:val="bottom"/>
            <w:hideMark/>
          </w:tcPr>
          <w:p w14:paraId="286BF6DB" w14:textId="57546348" w:rsidR="00067C6D" w:rsidRPr="00F86424" w:rsidDel="00791D66" w:rsidRDefault="00067C6D" w:rsidP="003228B4">
            <w:pPr>
              <w:numPr>
                <w:ilvl w:val="0"/>
                <w:numId w:val="47"/>
              </w:numPr>
              <w:spacing w:after="0" w:line="240" w:lineRule="auto"/>
              <w:jc w:val="center"/>
              <w:rPr>
                <w:del w:id="5984" w:author="anna.resch88@gmail.com" w:date="2022-01-03T10:25:00Z"/>
                <w:rFonts w:asciiTheme="majorHAnsi" w:eastAsia="Times New Roman" w:hAnsiTheme="majorHAnsi" w:cstheme="majorHAnsi"/>
                <w:color w:val="000000"/>
                <w:lang w:val="en-US" w:eastAsia="de-DE"/>
                <w:rPrChange w:id="5985" w:author="anna.resch88@gmail.com" w:date="2022-01-04T09:35:00Z">
                  <w:rPr>
                    <w:del w:id="5986" w:author="anna.resch88@gmail.com" w:date="2022-01-03T10:25:00Z"/>
                    <w:rFonts w:asciiTheme="majorHAnsi" w:eastAsia="Times New Roman" w:hAnsiTheme="majorHAnsi" w:cstheme="majorHAnsi"/>
                    <w:color w:val="000000"/>
                    <w:lang w:eastAsia="de-DE"/>
                  </w:rPr>
                </w:rPrChange>
              </w:rPr>
            </w:pPr>
            <w:del w:id="5987" w:author="anna.resch88@gmail.com" w:date="2022-01-03T10:25:00Z">
              <w:r w:rsidRPr="00F86424" w:rsidDel="00791D66">
                <w:rPr>
                  <w:rFonts w:asciiTheme="majorHAnsi" w:eastAsia="Times New Roman" w:hAnsiTheme="majorHAnsi" w:cstheme="majorHAnsi"/>
                  <w:color w:val="000000"/>
                  <w:lang w:val="en-US" w:eastAsia="de-DE"/>
                  <w:rPrChange w:id="5988" w:author="anna.resch88@gmail.com" w:date="2022-01-04T09:35:00Z">
                    <w:rPr>
                      <w:rFonts w:asciiTheme="majorHAnsi" w:eastAsia="Times New Roman" w:hAnsiTheme="majorHAnsi" w:cstheme="majorHAnsi"/>
                      <w:color w:val="000000"/>
                      <w:lang w:eastAsia="de-DE"/>
                    </w:rPr>
                  </w:rPrChange>
                </w:rPr>
                <w:delText>2 x 5</w:delText>
              </w:r>
              <w:bookmarkStart w:id="5989" w:name="_Toc92187064"/>
              <w:bookmarkStart w:id="5990" w:name="_Toc92187756"/>
              <w:bookmarkStart w:id="5991" w:name="_Toc92188448"/>
              <w:bookmarkStart w:id="5992" w:name="_Toc92189138"/>
              <w:bookmarkStart w:id="5993" w:name="_Toc92189793"/>
              <w:bookmarkStart w:id="5994" w:name="_Toc92190449"/>
              <w:bookmarkStart w:id="5995" w:name="_Toc92191105"/>
              <w:bookmarkEnd w:id="5989"/>
              <w:bookmarkEnd w:id="5990"/>
              <w:bookmarkEnd w:id="5991"/>
              <w:bookmarkEnd w:id="5992"/>
              <w:bookmarkEnd w:id="5993"/>
              <w:bookmarkEnd w:id="5994"/>
              <w:bookmarkEnd w:id="5995"/>
            </w:del>
          </w:p>
        </w:tc>
        <w:tc>
          <w:tcPr>
            <w:tcW w:w="946" w:type="dxa"/>
            <w:tcBorders>
              <w:top w:val="nil"/>
              <w:left w:val="nil"/>
              <w:bottom w:val="single" w:sz="4" w:space="0" w:color="auto"/>
              <w:right w:val="single" w:sz="4" w:space="0" w:color="auto"/>
            </w:tcBorders>
            <w:shd w:val="clear" w:color="auto" w:fill="E2EFD9" w:themeFill="accent6" w:themeFillTint="33"/>
            <w:noWrap/>
            <w:vAlign w:val="center"/>
            <w:hideMark/>
          </w:tcPr>
          <w:p w14:paraId="50EA0846" w14:textId="5B71ACD4" w:rsidR="00067C6D" w:rsidRPr="00F86424" w:rsidDel="00791D66" w:rsidRDefault="00067C6D" w:rsidP="003228B4">
            <w:pPr>
              <w:numPr>
                <w:ilvl w:val="0"/>
                <w:numId w:val="47"/>
              </w:numPr>
              <w:spacing w:after="0" w:line="240" w:lineRule="auto"/>
              <w:jc w:val="center"/>
              <w:rPr>
                <w:del w:id="5996" w:author="anna.resch88@gmail.com" w:date="2022-01-03T10:25:00Z"/>
                <w:rFonts w:asciiTheme="majorHAnsi" w:eastAsia="Times New Roman" w:hAnsiTheme="majorHAnsi" w:cstheme="majorHAnsi"/>
                <w:color w:val="000000"/>
                <w:lang w:val="en-US" w:eastAsia="de-DE"/>
                <w:rPrChange w:id="5997" w:author="anna.resch88@gmail.com" w:date="2022-01-04T09:35:00Z">
                  <w:rPr>
                    <w:del w:id="5998" w:author="anna.resch88@gmail.com" w:date="2022-01-03T10:25:00Z"/>
                    <w:rFonts w:asciiTheme="majorHAnsi" w:eastAsia="Times New Roman" w:hAnsiTheme="majorHAnsi" w:cstheme="majorHAnsi"/>
                    <w:color w:val="000000"/>
                    <w:lang w:eastAsia="de-DE"/>
                  </w:rPr>
                </w:rPrChange>
              </w:rPr>
            </w:pPr>
            <w:bookmarkStart w:id="5999" w:name="_Toc92187065"/>
            <w:bookmarkStart w:id="6000" w:name="_Toc92187757"/>
            <w:bookmarkStart w:id="6001" w:name="_Toc92188449"/>
            <w:bookmarkStart w:id="6002" w:name="_Toc92189139"/>
            <w:bookmarkStart w:id="6003" w:name="_Toc92189794"/>
            <w:bookmarkStart w:id="6004" w:name="_Toc92190450"/>
            <w:bookmarkStart w:id="6005" w:name="_Toc92191106"/>
            <w:bookmarkEnd w:id="5999"/>
            <w:bookmarkEnd w:id="6000"/>
            <w:bookmarkEnd w:id="6001"/>
            <w:bookmarkEnd w:id="6002"/>
            <w:bookmarkEnd w:id="6003"/>
            <w:bookmarkEnd w:id="6004"/>
            <w:bookmarkEnd w:id="6005"/>
          </w:p>
        </w:tc>
        <w:tc>
          <w:tcPr>
            <w:tcW w:w="967" w:type="dxa"/>
            <w:tcBorders>
              <w:top w:val="nil"/>
              <w:left w:val="nil"/>
              <w:bottom w:val="single" w:sz="4" w:space="0" w:color="auto"/>
              <w:right w:val="single" w:sz="4" w:space="0" w:color="auto"/>
            </w:tcBorders>
            <w:shd w:val="clear" w:color="auto" w:fill="E2EFD9" w:themeFill="accent6" w:themeFillTint="33"/>
            <w:noWrap/>
            <w:vAlign w:val="bottom"/>
            <w:hideMark/>
          </w:tcPr>
          <w:p w14:paraId="3D4C41AB" w14:textId="33001B88" w:rsidR="00067C6D" w:rsidRPr="00F86424" w:rsidDel="00791D66" w:rsidRDefault="00067C6D" w:rsidP="003228B4">
            <w:pPr>
              <w:numPr>
                <w:ilvl w:val="0"/>
                <w:numId w:val="47"/>
              </w:numPr>
              <w:spacing w:after="0" w:line="240" w:lineRule="auto"/>
              <w:jc w:val="center"/>
              <w:rPr>
                <w:del w:id="6006" w:author="anna.resch88@gmail.com" w:date="2022-01-03T10:25:00Z"/>
                <w:rFonts w:asciiTheme="majorHAnsi" w:eastAsia="Times New Roman" w:hAnsiTheme="majorHAnsi" w:cstheme="majorHAnsi"/>
                <w:color w:val="000000"/>
                <w:lang w:val="en-US" w:eastAsia="de-DE"/>
                <w:rPrChange w:id="6007" w:author="anna.resch88@gmail.com" w:date="2022-01-04T09:35:00Z">
                  <w:rPr>
                    <w:del w:id="6008" w:author="anna.resch88@gmail.com" w:date="2022-01-03T10:25:00Z"/>
                    <w:rFonts w:asciiTheme="majorHAnsi" w:eastAsia="Times New Roman" w:hAnsiTheme="majorHAnsi" w:cstheme="majorHAnsi"/>
                    <w:color w:val="000000"/>
                    <w:lang w:eastAsia="de-DE"/>
                  </w:rPr>
                </w:rPrChange>
              </w:rPr>
            </w:pPr>
            <w:bookmarkStart w:id="6009" w:name="_Toc92187066"/>
            <w:bookmarkStart w:id="6010" w:name="_Toc92187758"/>
            <w:bookmarkStart w:id="6011" w:name="_Toc92188450"/>
            <w:bookmarkStart w:id="6012" w:name="_Toc92189140"/>
            <w:bookmarkStart w:id="6013" w:name="_Toc92189795"/>
            <w:bookmarkStart w:id="6014" w:name="_Toc92190451"/>
            <w:bookmarkStart w:id="6015" w:name="_Toc92191107"/>
            <w:bookmarkEnd w:id="6009"/>
            <w:bookmarkEnd w:id="6010"/>
            <w:bookmarkEnd w:id="6011"/>
            <w:bookmarkEnd w:id="6012"/>
            <w:bookmarkEnd w:id="6013"/>
            <w:bookmarkEnd w:id="6014"/>
            <w:bookmarkEnd w:id="6015"/>
          </w:p>
        </w:tc>
        <w:tc>
          <w:tcPr>
            <w:tcW w:w="1367" w:type="dxa"/>
            <w:tcBorders>
              <w:top w:val="nil"/>
              <w:left w:val="nil"/>
              <w:bottom w:val="single" w:sz="4" w:space="0" w:color="auto"/>
              <w:right w:val="single" w:sz="4" w:space="0" w:color="auto"/>
            </w:tcBorders>
            <w:shd w:val="clear" w:color="auto" w:fill="E2EFD9" w:themeFill="accent6" w:themeFillTint="33"/>
            <w:noWrap/>
            <w:vAlign w:val="bottom"/>
            <w:hideMark/>
          </w:tcPr>
          <w:p w14:paraId="3180079A" w14:textId="259C0AD7" w:rsidR="00067C6D" w:rsidRPr="00F86424" w:rsidDel="00791D66" w:rsidRDefault="00067C6D" w:rsidP="003228B4">
            <w:pPr>
              <w:numPr>
                <w:ilvl w:val="0"/>
                <w:numId w:val="47"/>
              </w:numPr>
              <w:spacing w:after="0" w:line="240" w:lineRule="auto"/>
              <w:jc w:val="center"/>
              <w:rPr>
                <w:del w:id="6016" w:author="anna.resch88@gmail.com" w:date="2022-01-03T10:25:00Z"/>
                <w:rFonts w:asciiTheme="majorHAnsi" w:eastAsia="Times New Roman" w:hAnsiTheme="majorHAnsi" w:cstheme="majorHAnsi"/>
                <w:color w:val="000000"/>
                <w:lang w:val="en-US" w:eastAsia="de-DE"/>
                <w:rPrChange w:id="6017" w:author="anna.resch88@gmail.com" w:date="2022-01-04T09:35:00Z">
                  <w:rPr>
                    <w:del w:id="6018" w:author="anna.resch88@gmail.com" w:date="2022-01-03T10:25:00Z"/>
                    <w:rFonts w:asciiTheme="majorHAnsi" w:eastAsia="Times New Roman" w:hAnsiTheme="majorHAnsi" w:cstheme="majorHAnsi"/>
                    <w:color w:val="000000"/>
                    <w:lang w:eastAsia="de-DE"/>
                  </w:rPr>
                </w:rPrChange>
              </w:rPr>
            </w:pPr>
            <w:del w:id="6019" w:author="anna.resch88@gmail.com" w:date="2022-01-03T10:25:00Z">
              <w:r w:rsidRPr="00F86424" w:rsidDel="00791D66">
                <w:rPr>
                  <w:rFonts w:asciiTheme="majorHAnsi" w:hAnsiTheme="majorHAnsi" w:cstheme="majorHAnsi"/>
                  <w:color w:val="000000"/>
                  <w:lang w:val="en-US"/>
                  <w:rPrChange w:id="6020" w:author="anna.resch88@gmail.com" w:date="2022-01-04T09:35:00Z">
                    <w:rPr>
                      <w:rFonts w:asciiTheme="majorHAnsi" w:hAnsiTheme="majorHAnsi" w:cstheme="majorHAnsi"/>
                      <w:color w:val="000000"/>
                    </w:rPr>
                  </w:rPrChange>
                </w:rPr>
                <w:delText>136.32</w:delText>
              </w:r>
              <w:bookmarkStart w:id="6021" w:name="_Toc92187067"/>
              <w:bookmarkStart w:id="6022" w:name="_Toc92187759"/>
              <w:bookmarkStart w:id="6023" w:name="_Toc92188451"/>
              <w:bookmarkStart w:id="6024" w:name="_Toc92189141"/>
              <w:bookmarkStart w:id="6025" w:name="_Toc92189796"/>
              <w:bookmarkStart w:id="6026" w:name="_Toc92190452"/>
              <w:bookmarkStart w:id="6027" w:name="_Toc92191108"/>
              <w:bookmarkEnd w:id="6021"/>
              <w:bookmarkEnd w:id="6022"/>
              <w:bookmarkEnd w:id="6023"/>
              <w:bookmarkEnd w:id="6024"/>
              <w:bookmarkEnd w:id="6025"/>
              <w:bookmarkEnd w:id="6026"/>
              <w:bookmarkEnd w:id="6027"/>
            </w:del>
          </w:p>
        </w:tc>
        <w:tc>
          <w:tcPr>
            <w:tcW w:w="646" w:type="dxa"/>
            <w:tcBorders>
              <w:top w:val="nil"/>
              <w:left w:val="single" w:sz="4" w:space="0" w:color="auto"/>
              <w:bottom w:val="single" w:sz="4" w:space="0" w:color="000000"/>
              <w:right w:val="single" w:sz="4" w:space="0" w:color="auto"/>
            </w:tcBorders>
            <w:shd w:val="clear" w:color="auto" w:fill="E2EFD9" w:themeFill="accent6" w:themeFillTint="33"/>
            <w:vAlign w:val="bottom"/>
          </w:tcPr>
          <w:p w14:paraId="17B0678E" w14:textId="5ABFEACF" w:rsidR="00067C6D" w:rsidRPr="00F86424" w:rsidDel="00791D66" w:rsidRDefault="00067C6D" w:rsidP="003228B4">
            <w:pPr>
              <w:numPr>
                <w:ilvl w:val="0"/>
                <w:numId w:val="47"/>
              </w:numPr>
              <w:spacing w:after="0" w:line="240" w:lineRule="auto"/>
              <w:jc w:val="center"/>
              <w:rPr>
                <w:del w:id="6028" w:author="anna.resch88@gmail.com" w:date="2022-01-03T10:25:00Z"/>
                <w:rFonts w:asciiTheme="majorHAnsi" w:eastAsia="Times New Roman" w:hAnsiTheme="majorHAnsi" w:cstheme="majorHAnsi"/>
                <w:color w:val="000000"/>
                <w:lang w:val="en-US" w:eastAsia="de-DE"/>
                <w:rPrChange w:id="6029" w:author="anna.resch88@gmail.com" w:date="2022-01-04T09:35:00Z">
                  <w:rPr>
                    <w:del w:id="6030" w:author="anna.resch88@gmail.com" w:date="2022-01-03T10:25:00Z"/>
                    <w:rFonts w:asciiTheme="majorHAnsi" w:eastAsia="Times New Roman" w:hAnsiTheme="majorHAnsi" w:cstheme="majorHAnsi"/>
                    <w:color w:val="000000"/>
                    <w:lang w:eastAsia="de-DE"/>
                  </w:rPr>
                </w:rPrChange>
              </w:rPr>
            </w:pPr>
            <w:del w:id="6031" w:author="anna.resch88@gmail.com" w:date="2022-01-03T10:25:00Z">
              <w:r w:rsidRPr="00F86424" w:rsidDel="00791D66">
                <w:rPr>
                  <w:rFonts w:asciiTheme="majorHAnsi" w:hAnsiTheme="majorHAnsi" w:cstheme="majorHAnsi"/>
                  <w:color w:val="000000"/>
                  <w:lang w:val="en-US"/>
                  <w:rPrChange w:id="6032" w:author="anna.resch88@gmail.com" w:date="2022-01-04T09:35:00Z">
                    <w:rPr>
                      <w:rFonts w:asciiTheme="majorHAnsi" w:hAnsiTheme="majorHAnsi" w:cstheme="majorHAnsi"/>
                      <w:color w:val="000000"/>
                    </w:rPr>
                  </w:rPrChange>
                </w:rPr>
                <w:delText>3.50</w:delText>
              </w:r>
              <w:bookmarkStart w:id="6033" w:name="_Toc92187068"/>
              <w:bookmarkStart w:id="6034" w:name="_Toc92187760"/>
              <w:bookmarkStart w:id="6035" w:name="_Toc92188452"/>
              <w:bookmarkStart w:id="6036" w:name="_Toc92189142"/>
              <w:bookmarkStart w:id="6037" w:name="_Toc92189797"/>
              <w:bookmarkStart w:id="6038" w:name="_Toc92190453"/>
              <w:bookmarkStart w:id="6039" w:name="_Toc92191109"/>
              <w:bookmarkEnd w:id="6033"/>
              <w:bookmarkEnd w:id="6034"/>
              <w:bookmarkEnd w:id="6035"/>
              <w:bookmarkEnd w:id="6036"/>
              <w:bookmarkEnd w:id="6037"/>
              <w:bookmarkEnd w:id="6038"/>
              <w:bookmarkEnd w:id="6039"/>
            </w:del>
          </w:p>
        </w:tc>
        <w:tc>
          <w:tcPr>
            <w:tcW w:w="1131" w:type="dxa"/>
            <w:vMerge/>
            <w:tcBorders>
              <w:top w:val="nil"/>
              <w:left w:val="single" w:sz="4" w:space="0" w:color="auto"/>
              <w:bottom w:val="single" w:sz="4" w:space="0" w:color="000000"/>
              <w:right w:val="single" w:sz="4" w:space="0" w:color="auto"/>
            </w:tcBorders>
            <w:shd w:val="clear" w:color="auto" w:fill="E2EFD9" w:themeFill="accent6" w:themeFillTint="33"/>
            <w:vAlign w:val="center"/>
            <w:hideMark/>
          </w:tcPr>
          <w:p w14:paraId="6581666F" w14:textId="0F9FFFE9" w:rsidR="00067C6D" w:rsidRPr="00F86424" w:rsidDel="00791D66" w:rsidRDefault="00067C6D" w:rsidP="003228B4">
            <w:pPr>
              <w:numPr>
                <w:ilvl w:val="0"/>
                <w:numId w:val="47"/>
              </w:numPr>
              <w:spacing w:after="0" w:line="240" w:lineRule="auto"/>
              <w:jc w:val="center"/>
              <w:rPr>
                <w:del w:id="6040" w:author="anna.resch88@gmail.com" w:date="2022-01-03T10:25:00Z"/>
                <w:rFonts w:asciiTheme="majorHAnsi" w:eastAsia="Times New Roman" w:hAnsiTheme="majorHAnsi" w:cstheme="majorHAnsi"/>
                <w:color w:val="000000"/>
                <w:lang w:val="en-US" w:eastAsia="de-DE"/>
                <w:rPrChange w:id="6041" w:author="anna.resch88@gmail.com" w:date="2022-01-04T09:35:00Z">
                  <w:rPr>
                    <w:del w:id="6042" w:author="anna.resch88@gmail.com" w:date="2022-01-03T10:25:00Z"/>
                    <w:rFonts w:asciiTheme="majorHAnsi" w:eastAsia="Times New Roman" w:hAnsiTheme="majorHAnsi" w:cstheme="majorHAnsi"/>
                    <w:color w:val="000000"/>
                    <w:lang w:eastAsia="de-DE"/>
                  </w:rPr>
                </w:rPrChange>
              </w:rPr>
            </w:pPr>
          </w:p>
        </w:tc>
        <w:tc>
          <w:tcPr>
            <w:tcW w:w="1144" w:type="dxa"/>
            <w:vMerge/>
            <w:tcBorders>
              <w:top w:val="nil"/>
              <w:left w:val="single" w:sz="4" w:space="0" w:color="auto"/>
              <w:bottom w:val="single" w:sz="4" w:space="0" w:color="000000"/>
              <w:right w:val="single" w:sz="4" w:space="0" w:color="auto"/>
            </w:tcBorders>
            <w:shd w:val="clear" w:color="auto" w:fill="E2EFD9" w:themeFill="accent6" w:themeFillTint="33"/>
            <w:vAlign w:val="center"/>
            <w:hideMark/>
          </w:tcPr>
          <w:p w14:paraId="3043A4D7" w14:textId="08295907" w:rsidR="00067C6D" w:rsidRPr="00F86424" w:rsidDel="00791D66" w:rsidRDefault="00067C6D" w:rsidP="003228B4">
            <w:pPr>
              <w:numPr>
                <w:ilvl w:val="0"/>
                <w:numId w:val="47"/>
              </w:numPr>
              <w:spacing w:after="0" w:line="240" w:lineRule="auto"/>
              <w:jc w:val="center"/>
              <w:rPr>
                <w:del w:id="6043" w:author="anna.resch88@gmail.com" w:date="2022-01-03T10:25:00Z"/>
                <w:rFonts w:asciiTheme="majorHAnsi" w:eastAsia="Times New Roman" w:hAnsiTheme="majorHAnsi" w:cstheme="majorHAnsi"/>
                <w:color w:val="000000"/>
                <w:lang w:val="en-US" w:eastAsia="de-DE"/>
                <w:rPrChange w:id="6044" w:author="anna.resch88@gmail.com" w:date="2022-01-04T09:35:00Z">
                  <w:rPr>
                    <w:del w:id="6045" w:author="anna.resch88@gmail.com" w:date="2022-01-03T10:25:00Z"/>
                    <w:rFonts w:asciiTheme="majorHAnsi" w:eastAsia="Times New Roman" w:hAnsiTheme="majorHAnsi" w:cstheme="majorHAnsi"/>
                    <w:color w:val="000000"/>
                    <w:lang w:eastAsia="de-DE"/>
                  </w:rPr>
                </w:rPrChange>
              </w:rPr>
            </w:pPr>
          </w:p>
        </w:tc>
        <w:bookmarkStart w:id="6046" w:name="_Toc92187069"/>
        <w:bookmarkStart w:id="6047" w:name="_Toc92187761"/>
        <w:bookmarkStart w:id="6048" w:name="_Toc92188453"/>
        <w:bookmarkStart w:id="6049" w:name="_Toc92189143"/>
        <w:bookmarkStart w:id="6050" w:name="_Toc92189798"/>
        <w:bookmarkStart w:id="6051" w:name="_Toc92190454"/>
        <w:bookmarkStart w:id="6052" w:name="_Toc92191110"/>
        <w:bookmarkEnd w:id="6046"/>
        <w:bookmarkEnd w:id="6047"/>
        <w:bookmarkEnd w:id="6048"/>
        <w:bookmarkEnd w:id="6049"/>
        <w:bookmarkEnd w:id="6050"/>
        <w:bookmarkEnd w:id="6051"/>
        <w:bookmarkEnd w:id="6052"/>
      </w:tr>
      <w:tr w:rsidR="00067C6D" w:rsidRPr="009E3BE9" w:rsidDel="00791D66" w14:paraId="2C9A2B9F" w14:textId="2CAD1B70" w:rsidTr="00D830B0">
        <w:trPr>
          <w:trHeight w:val="300"/>
          <w:del w:id="6053" w:author="anna.resch88@gmail.com" w:date="2022-01-03T10:25:00Z"/>
        </w:trPr>
        <w:tc>
          <w:tcPr>
            <w:tcW w:w="2480" w:type="dxa"/>
            <w:tcBorders>
              <w:top w:val="nil"/>
              <w:left w:val="single" w:sz="4" w:space="0" w:color="auto"/>
              <w:bottom w:val="single" w:sz="4" w:space="0" w:color="auto"/>
              <w:right w:val="single" w:sz="4" w:space="0" w:color="auto"/>
            </w:tcBorders>
            <w:shd w:val="clear" w:color="auto" w:fill="E2EFD9" w:themeFill="accent6" w:themeFillTint="33"/>
            <w:noWrap/>
            <w:vAlign w:val="bottom"/>
            <w:hideMark/>
          </w:tcPr>
          <w:p w14:paraId="591E4AED" w14:textId="7680A9E3" w:rsidR="00067C6D" w:rsidRPr="00F86424" w:rsidDel="00791D66" w:rsidRDefault="00067C6D" w:rsidP="003228B4">
            <w:pPr>
              <w:numPr>
                <w:ilvl w:val="0"/>
                <w:numId w:val="47"/>
              </w:numPr>
              <w:spacing w:after="0" w:line="240" w:lineRule="auto"/>
              <w:jc w:val="both"/>
              <w:rPr>
                <w:del w:id="6054" w:author="anna.resch88@gmail.com" w:date="2022-01-03T10:25:00Z"/>
                <w:rFonts w:asciiTheme="majorHAnsi" w:eastAsia="Times New Roman" w:hAnsiTheme="majorHAnsi" w:cstheme="majorHAnsi"/>
                <w:color w:val="000000"/>
                <w:lang w:val="en-US" w:eastAsia="de-DE"/>
                <w:rPrChange w:id="6055" w:author="anna.resch88@gmail.com" w:date="2022-01-04T09:35:00Z">
                  <w:rPr>
                    <w:del w:id="6056" w:author="anna.resch88@gmail.com" w:date="2022-01-03T10:25:00Z"/>
                    <w:rFonts w:asciiTheme="majorHAnsi" w:eastAsia="Times New Roman" w:hAnsiTheme="majorHAnsi" w:cstheme="majorHAnsi"/>
                    <w:color w:val="000000"/>
                    <w:lang w:eastAsia="de-DE"/>
                  </w:rPr>
                </w:rPrChange>
              </w:rPr>
            </w:pPr>
            <w:del w:id="6057" w:author="anna.resch88@gmail.com" w:date="2022-01-03T10:25:00Z">
              <w:r w:rsidRPr="00F86424" w:rsidDel="00791D66">
                <w:rPr>
                  <w:rFonts w:asciiTheme="majorHAnsi" w:eastAsia="Times New Roman" w:hAnsiTheme="majorHAnsi" w:cstheme="majorHAnsi"/>
                  <w:color w:val="000000"/>
                  <w:lang w:val="en-US" w:eastAsia="de-DE"/>
                  <w:rPrChange w:id="6058" w:author="anna.resch88@gmail.com" w:date="2022-01-04T09:35:00Z">
                    <w:rPr>
                      <w:rFonts w:asciiTheme="majorHAnsi" w:eastAsia="Times New Roman" w:hAnsiTheme="majorHAnsi" w:cstheme="majorHAnsi"/>
                      <w:color w:val="000000"/>
                      <w:lang w:eastAsia="de-DE"/>
                    </w:rPr>
                  </w:rPrChange>
                </w:rPr>
                <w:delText>ULD-V20-ULD, sample 3</w:delText>
              </w:r>
              <w:bookmarkStart w:id="6059" w:name="_Toc92187070"/>
              <w:bookmarkStart w:id="6060" w:name="_Toc92187762"/>
              <w:bookmarkStart w:id="6061" w:name="_Toc92188454"/>
              <w:bookmarkStart w:id="6062" w:name="_Toc92189144"/>
              <w:bookmarkStart w:id="6063" w:name="_Toc92189799"/>
              <w:bookmarkStart w:id="6064" w:name="_Toc92190455"/>
              <w:bookmarkStart w:id="6065" w:name="_Toc92191111"/>
              <w:bookmarkEnd w:id="6059"/>
              <w:bookmarkEnd w:id="6060"/>
              <w:bookmarkEnd w:id="6061"/>
              <w:bookmarkEnd w:id="6062"/>
              <w:bookmarkEnd w:id="6063"/>
              <w:bookmarkEnd w:id="6064"/>
              <w:bookmarkEnd w:id="6065"/>
            </w:del>
          </w:p>
        </w:tc>
        <w:tc>
          <w:tcPr>
            <w:tcW w:w="689" w:type="dxa"/>
            <w:tcBorders>
              <w:top w:val="single" w:sz="4" w:space="0" w:color="auto"/>
              <w:left w:val="nil"/>
              <w:bottom w:val="single" w:sz="4" w:space="0" w:color="auto"/>
              <w:right w:val="single" w:sz="4" w:space="0" w:color="auto"/>
            </w:tcBorders>
            <w:shd w:val="clear" w:color="auto" w:fill="E2EFD9" w:themeFill="accent6" w:themeFillTint="33"/>
          </w:tcPr>
          <w:p w14:paraId="7A2D469A" w14:textId="10DF6203" w:rsidR="00067C6D" w:rsidRPr="00F86424" w:rsidDel="00791D66" w:rsidRDefault="00067C6D" w:rsidP="003228B4">
            <w:pPr>
              <w:numPr>
                <w:ilvl w:val="0"/>
                <w:numId w:val="47"/>
              </w:numPr>
              <w:spacing w:after="0" w:line="240" w:lineRule="auto"/>
              <w:jc w:val="center"/>
              <w:rPr>
                <w:del w:id="6066" w:author="anna.resch88@gmail.com" w:date="2022-01-03T10:25:00Z"/>
                <w:rFonts w:asciiTheme="majorHAnsi" w:eastAsia="Times New Roman" w:hAnsiTheme="majorHAnsi" w:cstheme="majorHAnsi"/>
                <w:color w:val="000000"/>
                <w:lang w:val="en-US" w:eastAsia="de-DE"/>
                <w:rPrChange w:id="6067" w:author="anna.resch88@gmail.com" w:date="2022-01-04T09:35:00Z">
                  <w:rPr>
                    <w:del w:id="6068" w:author="anna.resch88@gmail.com" w:date="2022-01-03T10:25:00Z"/>
                    <w:rFonts w:asciiTheme="majorHAnsi" w:eastAsia="Times New Roman" w:hAnsiTheme="majorHAnsi" w:cstheme="majorHAnsi"/>
                    <w:color w:val="000000"/>
                    <w:lang w:eastAsia="de-DE"/>
                  </w:rPr>
                </w:rPrChange>
              </w:rPr>
            </w:pPr>
            <w:del w:id="6069" w:author="anna.resch88@gmail.com" w:date="2022-01-03T10:25:00Z">
              <w:r w:rsidRPr="00F86424" w:rsidDel="00791D66">
                <w:rPr>
                  <w:rFonts w:asciiTheme="majorHAnsi" w:eastAsia="Times New Roman" w:hAnsiTheme="majorHAnsi" w:cstheme="majorHAnsi"/>
                  <w:color w:val="000000"/>
                  <w:lang w:val="en-US" w:eastAsia="de-DE"/>
                  <w:rPrChange w:id="6070" w:author="anna.resch88@gmail.com" w:date="2022-01-04T09:35:00Z">
                    <w:rPr>
                      <w:rFonts w:asciiTheme="majorHAnsi" w:eastAsia="Times New Roman" w:hAnsiTheme="majorHAnsi" w:cstheme="majorHAnsi"/>
                      <w:color w:val="000000"/>
                      <w:lang w:eastAsia="de-DE"/>
                    </w:rPr>
                  </w:rPrChange>
                </w:rPr>
                <w:delText>10</w:delText>
              </w:r>
              <w:bookmarkStart w:id="6071" w:name="_Toc92187071"/>
              <w:bookmarkStart w:id="6072" w:name="_Toc92187763"/>
              <w:bookmarkStart w:id="6073" w:name="_Toc92188455"/>
              <w:bookmarkStart w:id="6074" w:name="_Toc92189145"/>
              <w:bookmarkStart w:id="6075" w:name="_Toc92189800"/>
              <w:bookmarkStart w:id="6076" w:name="_Toc92190456"/>
              <w:bookmarkStart w:id="6077" w:name="_Toc92191112"/>
              <w:bookmarkEnd w:id="6071"/>
              <w:bookmarkEnd w:id="6072"/>
              <w:bookmarkEnd w:id="6073"/>
              <w:bookmarkEnd w:id="6074"/>
              <w:bookmarkEnd w:id="6075"/>
              <w:bookmarkEnd w:id="6076"/>
              <w:bookmarkEnd w:id="6077"/>
            </w:del>
          </w:p>
        </w:tc>
        <w:tc>
          <w:tcPr>
            <w:tcW w:w="1008" w:type="dxa"/>
            <w:tcBorders>
              <w:top w:val="nil"/>
              <w:left w:val="single" w:sz="4" w:space="0" w:color="auto"/>
              <w:bottom w:val="single" w:sz="4" w:space="0" w:color="auto"/>
              <w:right w:val="single" w:sz="4" w:space="0" w:color="auto"/>
            </w:tcBorders>
            <w:shd w:val="clear" w:color="auto" w:fill="E2EFD9" w:themeFill="accent6" w:themeFillTint="33"/>
            <w:noWrap/>
            <w:vAlign w:val="bottom"/>
            <w:hideMark/>
          </w:tcPr>
          <w:p w14:paraId="35FA805A" w14:textId="2C006434" w:rsidR="00067C6D" w:rsidRPr="00F86424" w:rsidDel="00791D66" w:rsidRDefault="00067C6D" w:rsidP="003228B4">
            <w:pPr>
              <w:numPr>
                <w:ilvl w:val="0"/>
                <w:numId w:val="47"/>
              </w:numPr>
              <w:spacing w:after="0" w:line="240" w:lineRule="auto"/>
              <w:jc w:val="center"/>
              <w:rPr>
                <w:del w:id="6078" w:author="anna.resch88@gmail.com" w:date="2022-01-03T10:25:00Z"/>
                <w:rFonts w:asciiTheme="majorHAnsi" w:eastAsia="Times New Roman" w:hAnsiTheme="majorHAnsi" w:cstheme="majorHAnsi"/>
                <w:color w:val="000000"/>
                <w:lang w:val="en-US" w:eastAsia="de-DE"/>
                <w:rPrChange w:id="6079" w:author="anna.resch88@gmail.com" w:date="2022-01-04T09:35:00Z">
                  <w:rPr>
                    <w:del w:id="6080" w:author="anna.resch88@gmail.com" w:date="2022-01-03T10:25:00Z"/>
                    <w:rFonts w:asciiTheme="majorHAnsi" w:eastAsia="Times New Roman" w:hAnsiTheme="majorHAnsi" w:cstheme="majorHAnsi"/>
                    <w:color w:val="000000"/>
                    <w:lang w:eastAsia="de-DE"/>
                  </w:rPr>
                </w:rPrChange>
              </w:rPr>
            </w:pPr>
            <w:del w:id="6081" w:author="anna.resch88@gmail.com" w:date="2022-01-03T10:25:00Z">
              <w:r w:rsidRPr="00F86424" w:rsidDel="00791D66">
                <w:rPr>
                  <w:rFonts w:asciiTheme="majorHAnsi" w:eastAsia="Times New Roman" w:hAnsiTheme="majorHAnsi" w:cstheme="majorHAnsi"/>
                  <w:color w:val="000000"/>
                  <w:lang w:val="en-US" w:eastAsia="de-DE"/>
                  <w:rPrChange w:id="6082" w:author="anna.resch88@gmail.com" w:date="2022-01-04T09:35:00Z">
                    <w:rPr>
                      <w:rFonts w:asciiTheme="majorHAnsi" w:eastAsia="Times New Roman" w:hAnsiTheme="majorHAnsi" w:cstheme="majorHAnsi"/>
                      <w:color w:val="000000"/>
                      <w:lang w:eastAsia="de-DE"/>
                    </w:rPr>
                  </w:rPrChange>
                </w:rPr>
                <w:delText>4M urea</w:delText>
              </w:r>
              <w:bookmarkStart w:id="6083" w:name="_Toc92187072"/>
              <w:bookmarkStart w:id="6084" w:name="_Toc92187764"/>
              <w:bookmarkStart w:id="6085" w:name="_Toc92188456"/>
              <w:bookmarkStart w:id="6086" w:name="_Toc92189146"/>
              <w:bookmarkStart w:id="6087" w:name="_Toc92189801"/>
              <w:bookmarkStart w:id="6088" w:name="_Toc92190457"/>
              <w:bookmarkStart w:id="6089" w:name="_Toc92191113"/>
              <w:bookmarkEnd w:id="6083"/>
              <w:bookmarkEnd w:id="6084"/>
              <w:bookmarkEnd w:id="6085"/>
              <w:bookmarkEnd w:id="6086"/>
              <w:bookmarkEnd w:id="6087"/>
              <w:bookmarkEnd w:id="6088"/>
              <w:bookmarkEnd w:id="6089"/>
            </w:del>
          </w:p>
        </w:tc>
        <w:tc>
          <w:tcPr>
            <w:tcW w:w="865" w:type="dxa"/>
            <w:tcBorders>
              <w:top w:val="nil"/>
              <w:left w:val="nil"/>
              <w:bottom w:val="single" w:sz="4" w:space="0" w:color="auto"/>
              <w:right w:val="single" w:sz="4" w:space="0" w:color="auto"/>
            </w:tcBorders>
            <w:shd w:val="clear" w:color="auto" w:fill="E2EFD9" w:themeFill="accent6" w:themeFillTint="33"/>
            <w:noWrap/>
            <w:hideMark/>
          </w:tcPr>
          <w:p w14:paraId="661AC0A7" w14:textId="6FA80334" w:rsidR="00067C6D" w:rsidRPr="00F86424" w:rsidDel="00791D66" w:rsidRDefault="00067C6D" w:rsidP="003228B4">
            <w:pPr>
              <w:numPr>
                <w:ilvl w:val="0"/>
                <w:numId w:val="47"/>
              </w:numPr>
              <w:spacing w:after="0" w:line="240" w:lineRule="auto"/>
              <w:jc w:val="center"/>
              <w:rPr>
                <w:del w:id="6090" w:author="anna.resch88@gmail.com" w:date="2022-01-03T10:25:00Z"/>
                <w:rFonts w:asciiTheme="majorHAnsi" w:eastAsia="Times New Roman" w:hAnsiTheme="majorHAnsi" w:cstheme="majorHAnsi"/>
                <w:color w:val="000000"/>
                <w:lang w:val="en-US" w:eastAsia="de-DE"/>
                <w:rPrChange w:id="6091" w:author="anna.resch88@gmail.com" w:date="2022-01-04T09:35:00Z">
                  <w:rPr>
                    <w:del w:id="6092" w:author="anna.resch88@gmail.com" w:date="2022-01-03T10:25:00Z"/>
                    <w:rFonts w:asciiTheme="majorHAnsi" w:eastAsia="Times New Roman" w:hAnsiTheme="majorHAnsi" w:cstheme="majorHAnsi"/>
                    <w:color w:val="000000"/>
                    <w:lang w:eastAsia="de-DE"/>
                  </w:rPr>
                </w:rPrChange>
              </w:rPr>
            </w:pPr>
            <w:del w:id="6093" w:author="anna.resch88@gmail.com" w:date="2022-01-03T10:25:00Z">
              <w:r w:rsidRPr="00F86424" w:rsidDel="00791D66">
                <w:rPr>
                  <w:rFonts w:asciiTheme="majorHAnsi" w:eastAsia="Times New Roman" w:hAnsiTheme="majorHAnsi" w:cstheme="majorHAnsi"/>
                  <w:color w:val="000000"/>
                  <w:lang w:val="en-US" w:eastAsia="de-DE"/>
                  <w:rPrChange w:id="6094" w:author="anna.resch88@gmail.com" w:date="2022-01-04T09:35:00Z">
                    <w:rPr>
                      <w:rFonts w:asciiTheme="majorHAnsi" w:eastAsia="Times New Roman" w:hAnsiTheme="majorHAnsi" w:cstheme="majorHAnsi"/>
                      <w:color w:val="000000"/>
                      <w:lang w:eastAsia="de-DE"/>
                    </w:rPr>
                  </w:rPrChange>
                </w:rPr>
                <w:delText>67.7</w:delText>
              </w:r>
              <w:bookmarkStart w:id="6095" w:name="_Toc92187073"/>
              <w:bookmarkStart w:id="6096" w:name="_Toc92187765"/>
              <w:bookmarkStart w:id="6097" w:name="_Toc92188457"/>
              <w:bookmarkStart w:id="6098" w:name="_Toc92189147"/>
              <w:bookmarkStart w:id="6099" w:name="_Toc92189802"/>
              <w:bookmarkStart w:id="6100" w:name="_Toc92190458"/>
              <w:bookmarkStart w:id="6101" w:name="_Toc92191114"/>
              <w:bookmarkEnd w:id="6095"/>
              <w:bookmarkEnd w:id="6096"/>
              <w:bookmarkEnd w:id="6097"/>
              <w:bookmarkEnd w:id="6098"/>
              <w:bookmarkEnd w:id="6099"/>
              <w:bookmarkEnd w:id="6100"/>
              <w:bookmarkEnd w:id="6101"/>
            </w:del>
          </w:p>
        </w:tc>
        <w:tc>
          <w:tcPr>
            <w:tcW w:w="1008" w:type="dxa"/>
            <w:tcBorders>
              <w:top w:val="nil"/>
              <w:left w:val="nil"/>
              <w:bottom w:val="single" w:sz="4" w:space="0" w:color="auto"/>
              <w:right w:val="single" w:sz="4" w:space="0" w:color="auto"/>
            </w:tcBorders>
            <w:shd w:val="clear" w:color="auto" w:fill="E2EFD9" w:themeFill="accent6" w:themeFillTint="33"/>
            <w:noWrap/>
            <w:vAlign w:val="bottom"/>
            <w:hideMark/>
          </w:tcPr>
          <w:p w14:paraId="2B5DBD35" w14:textId="79042E7F" w:rsidR="00067C6D" w:rsidRPr="00F86424" w:rsidDel="00791D66" w:rsidRDefault="00067C6D" w:rsidP="003228B4">
            <w:pPr>
              <w:numPr>
                <w:ilvl w:val="0"/>
                <w:numId w:val="47"/>
              </w:numPr>
              <w:spacing w:after="0" w:line="240" w:lineRule="auto"/>
              <w:jc w:val="center"/>
              <w:rPr>
                <w:del w:id="6102" w:author="anna.resch88@gmail.com" w:date="2022-01-03T10:25:00Z"/>
                <w:rFonts w:asciiTheme="majorHAnsi" w:eastAsia="Times New Roman" w:hAnsiTheme="majorHAnsi" w:cstheme="majorHAnsi"/>
                <w:color w:val="000000"/>
                <w:lang w:val="en-US" w:eastAsia="de-DE"/>
                <w:rPrChange w:id="6103" w:author="anna.resch88@gmail.com" w:date="2022-01-04T09:35:00Z">
                  <w:rPr>
                    <w:del w:id="6104" w:author="anna.resch88@gmail.com" w:date="2022-01-03T10:25:00Z"/>
                    <w:rFonts w:asciiTheme="majorHAnsi" w:eastAsia="Times New Roman" w:hAnsiTheme="majorHAnsi" w:cstheme="majorHAnsi"/>
                    <w:color w:val="000000"/>
                    <w:lang w:eastAsia="de-DE"/>
                  </w:rPr>
                </w:rPrChange>
              </w:rPr>
            </w:pPr>
            <w:del w:id="6105" w:author="anna.resch88@gmail.com" w:date="2022-01-03T10:25:00Z">
              <w:r w:rsidRPr="00F86424" w:rsidDel="00791D66">
                <w:rPr>
                  <w:rFonts w:asciiTheme="majorHAnsi" w:eastAsia="Times New Roman" w:hAnsiTheme="majorHAnsi" w:cstheme="majorHAnsi"/>
                  <w:color w:val="000000"/>
                  <w:lang w:val="en-US" w:eastAsia="de-DE"/>
                  <w:rPrChange w:id="6106" w:author="anna.resch88@gmail.com" w:date="2022-01-04T09:35:00Z">
                    <w:rPr>
                      <w:rFonts w:asciiTheme="majorHAnsi" w:eastAsia="Times New Roman" w:hAnsiTheme="majorHAnsi" w:cstheme="majorHAnsi"/>
                      <w:color w:val="000000"/>
                      <w:lang w:eastAsia="de-DE"/>
                    </w:rPr>
                  </w:rPrChange>
                </w:rPr>
                <w:delText>1,5 x 5</w:delText>
              </w:r>
              <w:bookmarkStart w:id="6107" w:name="_Toc92187074"/>
              <w:bookmarkStart w:id="6108" w:name="_Toc92187766"/>
              <w:bookmarkStart w:id="6109" w:name="_Toc92188458"/>
              <w:bookmarkStart w:id="6110" w:name="_Toc92189148"/>
              <w:bookmarkStart w:id="6111" w:name="_Toc92189803"/>
              <w:bookmarkStart w:id="6112" w:name="_Toc92190459"/>
              <w:bookmarkStart w:id="6113" w:name="_Toc92191115"/>
              <w:bookmarkEnd w:id="6107"/>
              <w:bookmarkEnd w:id="6108"/>
              <w:bookmarkEnd w:id="6109"/>
              <w:bookmarkEnd w:id="6110"/>
              <w:bookmarkEnd w:id="6111"/>
              <w:bookmarkEnd w:id="6112"/>
              <w:bookmarkEnd w:id="6113"/>
            </w:del>
          </w:p>
        </w:tc>
        <w:tc>
          <w:tcPr>
            <w:tcW w:w="946" w:type="dxa"/>
            <w:tcBorders>
              <w:top w:val="nil"/>
              <w:left w:val="nil"/>
              <w:bottom w:val="single" w:sz="4" w:space="0" w:color="auto"/>
              <w:right w:val="single" w:sz="4" w:space="0" w:color="auto"/>
            </w:tcBorders>
            <w:shd w:val="clear" w:color="auto" w:fill="E2EFD9" w:themeFill="accent6" w:themeFillTint="33"/>
            <w:noWrap/>
            <w:vAlign w:val="center"/>
            <w:hideMark/>
          </w:tcPr>
          <w:p w14:paraId="46305B5E" w14:textId="21001A64" w:rsidR="00067C6D" w:rsidRPr="00F86424" w:rsidDel="00791D66" w:rsidRDefault="00067C6D" w:rsidP="003228B4">
            <w:pPr>
              <w:numPr>
                <w:ilvl w:val="0"/>
                <w:numId w:val="47"/>
              </w:numPr>
              <w:spacing w:after="0" w:line="240" w:lineRule="auto"/>
              <w:jc w:val="center"/>
              <w:rPr>
                <w:del w:id="6114" w:author="anna.resch88@gmail.com" w:date="2022-01-03T10:25:00Z"/>
                <w:rFonts w:asciiTheme="majorHAnsi" w:eastAsia="Times New Roman" w:hAnsiTheme="majorHAnsi" w:cstheme="majorHAnsi"/>
                <w:color w:val="000000"/>
                <w:lang w:val="en-US" w:eastAsia="de-DE"/>
                <w:rPrChange w:id="6115" w:author="anna.resch88@gmail.com" w:date="2022-01-04T09:35:00Z">
                  <w:rPr>
                    <w:del w:id="6116" w:author="anna.resch88@gmail.com" w:date="2022-01-03T10:25:00Z"/>
                    <w:rFonts w:asciiTheme="majorHAnsi" w:eastAsia="Times New Roman" w:hAnsiTheme="majorHAnsi" w:cstheme="majorHAnsi"/>
                    <w:color w:val="000000"/>
                    <w:lang w:eastAsia="de-DE"/>
                  </w:rPr>
                </w:rPrChange>
              </w:rPr>
            </w:pPr>
            <w:del w:id="6117" w:author="anna.resch88@gmail.com" w:date="2022-01-03T10:25:00Z">
              <w:r w:rsidRPr="00F86424" w:rsidDel="00791D66">
                <w:rPr>
                  <w:rFonts w:asciiTheme="majorHAnsi" w:eastAsia="Times New Roman" w:hAnsiTheme="majorHAnsi" w:cstheme="majorHAnsi"/>
                  <w:color w:val="000000"/>
                  <w:lang w:val="en-US" w:eastAsia="de-DE"/>
                  <w:rPrChange w:id="6118" w:author="anna.resch88@gmail.com" w:date="2022-01-04T09:35:00Z">
                    <w:rPr>
                      <w:rFonts w:asciiTheme="majorHAnsi" w:eastAsia="Times New Roman" w:hAnsiTheme="majorHAnsi" w:cstheme="majorHAnsi"/>
                      <w:color w:val="000000"/>
                      <w:lang w:eastAsia="de-DE"/>
                    </w:rPr>
                  </w:rPrChange>
                </w:rPr>
                <w:delText>38.16</w:delText>
              </w:r>
              <w:bookmarkStart w:id="6119" w:name="_Toc92187075"/>
              <w:bookmarkStart w:id="6120" w:name="_Toc92187767"/>
              <w:bookmarkStart w:id="6121" w:name="_Toc92188459"/>
              <w:bookmarkStart w:id="6122" w:name="_Toc92189149"/>
              <w:bookmarkStart w:id="6123" w:name="_Toc92189804"/>
              <w:bookmarkStart w:id="6124" w:name="_Toc92190460"/>
              <w:bookmarkStart w:id="6125" w:name="_Toc92191116"/>
              <w:bookmarkEnd w:id="6119"/>
              <w:bookmarkEnd w:id="6120"/>
              <w:bookmarkEnd w:id="6121"/>
              <w:bookmarkEnd w:id="6122"/>
              <w:bookmarkEnd w:id="6123"/>
              <w:bookmarkEnd w:id="6124"/>
              <w:bookmarkEnd w:id="6125"/>
            </w:del>
          </w:p>
        </w:tc>
        <w:tc>
          <w:tcPr>
            <w:tcW w:w="967" w:type="dxa"/>
            <w:tcBorders>
              <w:top w:val="nil"/>
              <w:left w:val="nil"/>
              <w:bottom w:val="single" w:sz="4" w:space="0" w:color="auto"/>
              <w:right w:val="single" w:sz="4" w:space="0" w:color="auto"/>
            </w:tcBorders>
            <w:shd w:val="clear" w:color="auto" w:fill="E2EFD9" w:themeFill="accent6" w:themeFillTint="33"/>
            <w:noWrap/>
            <w:vAlign w:val="bottom"/>
            <w:hideMark/>
          </w:tcPr>
          <w:p w14:paraId="482DF911" w14:textId="72F647F2" w:rsidR="00067C6D" w:rsidRPr="00F86424" w:rsidDel="00791D66" w:rsidRDefault="00067C6D" w:rsidP="003228B4">
            <w:pPr>
              <w:numPr>
                <w:ilvl w:val="0"/>
                <w:numId w:val="47"/>
              </w:numPr>
              <w:spacing w:after="0" w:line="240" w:lineRule="auto"/>
              <w:jc w:val="center"/>
              <w:rPr>
                <w:del w:id="6126" w:author="anna.resch88@gmail.com" w:date="2022-01-03T10:25:00Z"/>
                <w:rFonts w:asciiTheme="majorHAnsi" w:eastAsia="Times New Roman" w:hAnsiTheme="majorHAnsi" w:cstheme="majorHAnsi"/>
                <w:color w:val="000000"/>
                <w:lang w:val="en-US" w:eastAsia="de-DE"/>
                <w:rPrChange w:id="6127" w:author="anna.resch88@gmail.com" w:date="2022-01-04T09:35:00Z">
                  <w:rPr>
                    <w:del w:id="6128" w:author="anna.resch88@gmail.com" w:date="2022-01-03T10:25:00Z"/>
                    <w:rFonts w:asciiTheme="majorHAnsi" w:eastAsia="Times New Roman" w:hAnsiTheme="majorHAnsi" w:cstheme="majorHAnsi"/>
                    <w:color w:val="000000"/>
                    <w:lang w:eastAsia="de-DE"/>
                  </w:rPr>
                </w:rPrChange>
              </w:rPr>
            </w:pPr>
            <w:del w:id="6129" w:author="anna.resch88@gmail.com" w:date="2022-01-03T10:25:00Z">
              <w:r w:rsidRPr="00F86424" w:rsidDel="00791D66">
                <w:rPr>
                  <w:rFonts w:asciiTheme="majorHAnsi" w:eastAsia="Times New Roman" w:hAnsiTheme="majorHAnsi" w:cstheme="majorHAnsi"/>
                  <w:color w:val="000000"/>
                  <w:lang w:val="en-US" w:eastAsia="de-DE"/>
                  <w:rPrChange w:id="6130" w:author="anna.resch88@gmail.com" w:date="2022-01-04T09:35:00Z">
                    <w:rPr>
                      <w:rFonts w:asciiTheme="majorHAnsi" w:eastAsia="Times New Roman" w:hAnsiTheme="majorHAnsi" w:cstheme="majorHAnsi"/>
                      <w:color w:val="000000"/>
                      <w:lang w:eastAsia="de-DE"/>
                    </w:rPr>
                  </w:rPrChange>
                </w:rPr>
                <w:delText>251%</w:delText>
              </w:r>
              <w:bookmarkStart w:id="6131" w:name="_Toc92187076"/>
              <w:bookmarkStart w:id="6132" w:name="_Toc92187768"/>
              <w:bookmarkStart w:id="6133" w:name="_Toc92188460"/>
              <w:bookmarkStart w:id="6134" w:name="_Toc92189150"/>
              <w:bookmarkStart w:id="6135" w:name="_Toc92189805"/>
              <w:bookmarkStart w:id="6136" w:name="_Toc92190461"/>
              <w:bookmarkStart w:id="6137" w:name="_Toc92191117"/>
              <w:bookmarkEnd w:id="6131"/>
              <w:bookmarkEnd w:id="6132"/>
              <w:bookmarkEnd w:id="6133"/>
              <w:bookmarkEnd w:id="6134"/>
              <w:bookmarkEnd w:id="6135"/>
              <w:bookmarkEnd w:id="6136"/>
              <w:bookmarkEnd w:id="6137"/>
            </w:del>
          </w:p>
        </w:tc>
        <w:tc>
          <w:tcPr>
            <w:tcW w:w="1367" w:type="dxa"/>
            <w:tcBorders>
              <w:top w:val="nil"/>
              <w:left w:val="nil"/>
              <w:bottom w:val="single" w:sz="4" w:space="0" w:color="auto"/>
              <w:right w:val="single" w:sz="4" w:space="0" w:color="auto"/>
            </w:tcBorders>
            <w:shd w:val="clear" w:color="auto" w:fill="E2EFD9" w:themeFill="accent6" w:themeFillTint="33"/>
            <w:noWrap/>
            <w:vAlign w:val="bottom"/>
            <w:hideMark/>
          </w:tcPr>
          <w:p w14:paraId="26B8EBCD" w14:textId="57374D57" w:rsidR="00067C6D" w:rsidRPr="00F86424" w:rsidDel="00791D66" w:rsidRDefault="00067C6D" w:rsidP="003228B4">
            <w:pPr>
              <w:numPr>
                <w:ilvl w:val="0"/>
                <w:numId w:val="47"/>
              </w:numPr>
              <w:spacing w:after="0" w:line="240" w:lineRule="auto"/>
              <w:jc w:val="center"/>
              <w:rPr>
                <w:del w:id="6138" w:author="anna.resch88@gmail.com" w:date="2022-01-03T10:25:00Z"/>
                <w:rFonts w:asciiTheme="majorHAnsi" w:eastAsia="Times New Roman" w:hAnsiTheme="majorHAnsi" w:cstheme="majorHAnsi"/>
                <w:color w:val="000000"/>
                <w:lang w:val="en-US" w:eastAsia="de-DE"/>
                <w:rPrChange w:id="6139" w:author="anna.resch88@gmail.com" w:date="2022-01-04T09:35:00Z">
                  <w:rPr>
                    <w:del w:id="6140" w:author="anna.resch88@gmail.com" w:date="2022-01-03T10:25:00Z"/>
                    <w:rFonts w:asciiTheme="majorHAnsi" w:eastAsia="Times New Roman" w:hAnsiTheme="majorHAnsi" w:cstheme="majorHAnsi"/>
                    <w:color w:val="000000"/>
                    <w:lang w:eastAsia="de-DE"/>
                  </w:rPr>
                </w:rPrChange>
              </w:rPr>
            </w:pPr>
            <w:del w:id="6141" w:author="anna.resch88@gmail.com" w:date="2022-01-03T10:25:00Z">
              <w:r w:rsidRPr="00F86424" w:rsidDel="00791D66">
                <w:rPr>
                  <w:rFonts w:asciiTheme="majorHAnsi" w:hAnsiTheme="majorHAnsi" w:cstheme="majorHAnsi"/>
                  <w:color w:val="000000"/>
                  <w:lang w:val="en-US"/>
                  <w:rPrChange w:id="6142" w:author="anna.resch88@gmail.com" w:date="2022-01-04T09:35:00Z">
                    <w:rPr>
                      <w:rFonts w:asciiTheme="majorHAnsi" w:hAnsiTheme="majorHAnsi" w:cstheme="majorHAnsi"/>
                      <w:color w:val="000000"/>
                    </w:rPr>
                  </w:rPrChange>
                </w:rPr>
                <w:delText>183.70</w:delText>
              </w:r>
              <w:bookmarkStart w:id="6143" w:name="_Toc92187077"/>
              <w:bookmarkStart w:id="6144" w:name="_Toc92187769"/>
              <w:bookmarkStart w:id="6145" w:name="_Toc92188461"/>
              <w:bookmarkStart w:id="6146" w:name="_Toc92189151"/>
              <w:bookmarkStart w:id="6147" w:name="_Toc92189806"/>
              <w:bookmarkStart w:id="6148" w:name="_Toc92190462"/>
              <w:bookmarkStart w:id="6149" w:name="_Toc92191118"/>
              <w:bookmarkEnd w:id="6143"/>
              <w:bookmarkEnd w:id="6144"/>
              <w:bookmarkEnd w:id="6145"/>
              <w:bookmarkEnd w:id="6146"/>
              <w:bookmarkEnd w:id="6147"/>
              <w:bookmarkEnd w:id="6148"/>
              <w:bookmarkEnd w:id="6149"/>
            </w:del>
          </w:p>
        </w:tc>
        <w:tc>
          <w:tcPr>
            <w:tcW w:w="646" w:type="dxa"/>
            <w:tcBorders>
              <w:top w:val="nil"/>
              <w:left w:val="single" w:sz="4" w:space="0" w:color="auto"/>
              <w:bottom w:val="single" w:sz="4" w:space="0" w:color="000000"/>
              <w:right w:val="single" w:sz="4" w:space="0" w:color="auto"/>
            </w:tcBorders>
            <w:shd w:val="clear" w:color="auto" w:fill="E2EFD9" w:themeFill="accent6" w:themeFillTint="33"/>
            <w:vAlign w:val="bottom"/>
          </w:tcPr>
          <w:p w14:paraId="1F3ADD29" w14:textId="106FA591" w:rsidR="00067C6D" w:rsidRPr="00F86424" w:rsidDel="00791D66" w:rsidRDefault="00067C6D" w:rsidP="003228B4">
            <w:pPr>
              <w:numPr>
                <w:ilvl w:val="0"/>
                <w:numId w:val="47"/>
              </w:numPr>
              <w:spacing w:after="0" w:line="240" w:lineRule="auto"/>
              <w:jc w:val="center"/>
              <w:rPr>
                <w:del w:id="6150" w:author="anna.resch88@gmail.com" w:date="2022-01-03T10:25:00Z"/>
                <w:rFonts w:asciiTheme="majorHAnsi" w:eastAsia="Times New Roman" w:hAnsiTheme="majorHAnsi" w:cstheme="majorHAnsi"/>
                <w:color w:val="000000"/>
                <w:lang w:val="en-US" w:eastAsia="de-DE"/>
                <w:rPrChange w:id="6151" w:author="anna.resch88@gmail.com" w:date="2022-01-04T09:35:00Z">
                  <w:rPr>
                    <w:del w:id="6152" w:author="anna.resch88@gmail.com" w:date="2022-01-03T10:25:00Z"/>
                    <w:rFonts w:asciiTheme="majorHAnsi" w:eastAsia="Times New Roman" w:hAnsiTheme="majorHAnsi" w:cstheme="majorHAnsi"/>
                    <w:color w:val="000000"/>
                    <w:lang w:eastAsia="de-DE"/>
                  </w:rPr>
                </w:rPrChange>
              </w:rPr>
            </w:pPr>
            <w:del w:id="6153" w:author="anna.resch88@gmail.com" w:date="2022-01-03T10:25:00Z">
              <w:r w:rsidRPr="00F86424" w:rsidDel="00791D66">
                <w:rPr>
                  <w:rFonts w:asciiTheme="majorHAnsi" w:hAnsiTheme="majorHAnsi" w:cstheme="majorHAnsi"/>
                  <w:color w:val="000000"/>
                  <w:lang w:val="en-US"/>
                  <w:rPrChange w:id="6154" w:author="anna.resch88@gmail.com" w:date="2022-01-04T09:35:00Z">
                    <w:rPr>
                      <w:rFonts w:asciiTheme="majorHAnsi" w:hAnsiTheme="majorHAnsi" w:cstheme="majorHAnsi"/>
                      <w:color w:val="000000"/>
                    </w:rPr>
                  </w:rPrChange>
                </w:rPr>
                <w:delText>3.32</w:delText>
              </w:r>
              <w:bookmarkStart w:id="6155" w:name="_Toc92187078"/>
              <w:bookmarkStart w:id="6156" w:name="_Toc92187770"/>
              <w:bookmarkStart w:id="6157" w:name="_Toc92188462"/>
              <w:bookmarkStart w:id="6158" w:name="_Toc92189152"/>
              <w:bookmarkStart w:id="6159" w:name="_Toc92189807"/>
              <w:bookmarkStart w:id="6160" w:name="_Toc92190463"/>
              <w:bookmarkStart w:id="6161" w:name="_Toc92191119"/>
              <w:bookmarkEnd w:id="6155"/>
              <w:bookmarkEnd w:id="6156"/>
              <w:bookmarkEnd w:id="6157"/>
              <w:bookmarkEnd w:id="6158"/>
              <w:bookmarkEnd w:id="6159"/>
              <w:bookmarkEnd w:id="6160"/>
              <w:bookmarkEnd w:id="6161"/>
            </w:del>
          </w:p>
        </w:tc>
        <w:tc>
          <w:tcPr>
            <w:tcW w:w="1131" w:type="dxa"/>
            <w:vMerge/>
            <w:tcBorders>
              <w:top w:val="nil"/>
              <w:left w:val="single" w:sz="4" w:space="0" w:color="auto"/>
              <w:bottom w:val="single" w:sz="4" w:space="0" w:color="000000"/>
              <w:right w:val="single" w:sz="4" w:space="0" w:color="auto"/>
            </w:tcBorders>
            <w:shd w:val="clear" w:color="auto" w:fill="E2EFD9" w:themeFill="accent6" w:themeFillTint="33"/>
            <w:vAlign w:val="center"/>
            <w:hideMark/>
          </w:tcPr>
          <w:p w14:paraId="30431E86" w14:textId="262F660C" w:rsidR="00067C6D" w:rsidRPr="00F86424" w:rsidDel="00791D66" w:rsidRDefault="00067C6D" w:rsidP="003228B4">
            <w:pPr>
              <w:numPr>
                <w:ilvl w:val="0"/>
                <w:numId w:val="47"/>
              </w:numPr>
              <w:spacing w:after="0" w:line="240" w:lineRule="auto"/>
              <w:jc w:val="center"/>
              <w:rPr>
                <w:del w:id="6162" w:author="anna.resch88@gmail.com" w:date="2022-01-03T10:25:00Z"/>
                <w:rFonts w:asciiTheme="majorHAnsi" w:eastAsia="Times New Roman" w:hAnsiTheme="majorHAnsi" w:cstheme="majorHAnsi"/>
                <w:color w:val="000000"/>
                <w:lang w:val="en-US" w:eastAsia="de-DE"/>
                <w:rPrChange w:id="6163" w:author="anna.resch88@gmail.com" w:date="2022-01-04T09:35:00Z">
                  <w:rPr>
                    <w:del w:id="6164" w:author="anna.resch88@gmail.com" w:date="2022-01-03T10:25:00Z"/>
                    <w:rFonts w:asciiTheme="majorHAnsi" w:eastAsia="Times New Roman" w:hAnsiTheme="majorHAnsi" w:cstheme="majorHAnsi"/>
                    <w:color w:val="000000"/>
                    <w:lang w:eastAsia="de-DE"/>
                  </w:rPr>
                </w:rPrChange>
              </w:rPr>
            </w:pPr>
          </w:p>
        </w:tc>
        <w:tc>
          <w:tcPr>
            <w:tcW w:w="1144" w:type="dxa"/>
            <w:vMerge/>
            <w:tcBorders>
              <w:top w:val="nil"/>
              <w:left w:val="single" w:sz="4" w:space="0" w:color="auto"/>
              <w:bottom w:val="single" w:sz="4" w:space="0" w:color="000000"/>
              <w:right w:val="single" w:sz="4" w:space="0" w:color="auto"/>
            </w:tcBorders>
            <w:shd w:val="clear" w:color="auto" w:fill="E2EFD9" w:themeFill="accent6" w:themeFillTint="33"/>
            <w:vAlign w:val="center"/>
            <w:hideMark/>
          </w:tcPr>
          <w:p w14:paraId="19F6D01A" w14:textId="036AA0F2" w:rsidR="00067C6D" w:rsidRPr="00F86424" w:rsidDel="00791D66" w:rsidRDefault="00067C6D" w:rsidP="003228B4">
            <w:pPr>
              <w:numPr>
                <w:ilvl w:val="0"/>
                <w:numId w:val="47"/>
              </w:numPr>
              <w:spacing w:after="0" w:line="240" w:lineRule="auto"/>
              <w:jc w:val="center"/>
              <w:rPr>
                <w:del w:id="6165" w:author="anna.resch88@gmail.com" w:date="2022-01-03T10:25:00Z"/>
                <w:rFonts w:asciiTheme="majorHAnsi" w:eastAsia="Times New Roman" w:hAnsiTheme="majorHAnsi" w:cstheme="majorHAnsi"/>
                <w:color w:val="000000"/>
                <w:lang w:val="en-US" w:eastAsia="de-DE"/>
                <w:rPrChange w:id="6166" w:author="anna.resch88@gmail.com" w:date="2022-01-04T09:35:00Z">
                  <w:rPr>
                    <w:del w:id="6167" w:author="anna.resch88@gmail.com" w:date="2022-01-03T10:25:00Z"/>
                    <w:rFonts w:asciiTheme="majorHAnsi" w:eastAsia="Times New Roman" w:hAnsiTheme="majorHAnsi" w:cstheme="majorHAnsi"/>
                    <w:color w:val="000000"/>
                    <w:lang w:eastAsia="de-DE"/>
                  </w:rPr>
                </w:rPrChange>
              </w:rPr>
            </w:pPr>
          </w:p>
        </w:tc>
        <w:bookmarkStart w:id="6168" w:name="_Toc92187079"/>
        <w:bookmarkStart w:id="6169" w:name="_Toc92187771"/>
        <w:bookmarkStart w:id="6170" w:name="_Toc92188463"/>
        <w:bookmarkStart w:id="6171" w:name="_Toc92189153"/>
        <w:bookmarkStart w:id="6172" w:name="_Toc92189808"/>
        <w:bookmarkStart w:id="6173" w:name="_Toc92190464"/>
        <w:bookmarkStart w:id="6174" w:name="_Toc92191120"/>
        <w:bookmarkEnd w:id="6168"/>
        <w:bookmarkEnd w:id="6169"/>
        <w:bookmarkEnd w:id="6170"/>
        <w:bookmarkEnd w:id="6171"/>
        <w:bookmarkEnd w:id="6172"/>
        <w:bookmarkEnd w:id="6173"/>
        <w:bookmarkEnd w:id="6174"/>
      </w:tr>
      <w:tr w:rsidR="00067C6D" w:rsidRPr="009E3BE9" w:rsidDel="00791D66" w14:paraId="398EDD27" w14:textId="7C30D1AD" w:rsidTr="00D830B0">
        <w:trPr>
          <w:trHeight w:val="300"/>
          <w:del w:id="6175" w:author="anna.resch88@gmail.com" w:date="2022-01-03T10:25:00Z"/>
        </w:trPr>
        <w:tc>
          <w:tcPr>
            <w:tcW w:w="2480" w:type="dxa"/>
            <w:tcBorders>
              <w:top w:val="nil"/>
              <w:left w:val="single" w:sz="4" w:space="0" w:color="auto"/>
              <w:bottom w:val="single" w:sz="4" w:space="0" w:color="auto"/>
              <w:right w:val="single" w:sz="4" w:space="0" w:color="auto"/>
            </w:tcBorders>
            <w:shd w:val="clear" w:color="auto" w:fill="A8D08D" w:themeFill="accent6" w:themeFillTint="99"/>
            <w:noWrap/>
            <w:vAlign w:val="bottom"/>
            <w:hideMark/>
          </w:tcPr>
          <w:p w14:paraId="318832C0" w14:textId="5E77147C" w:rsidR="00067C6D" w:rsidRPr="00F86424" w:rsidDel="00791D66" w:rsidRDefault="00067C6D" w:rsidP="003228B4">
            <w:pPr>
              <w:numPr>
                <w:ilvl w:val="0"/>
                <w:numId w:val="47"/>
              </w:numPr>
              <w:spacing w:after="0" w:line="240" w:lineRule="auto"/>
              <w:jc w:val="both"/>
              <w:rPr>
                <w:del w:id="6176" w:author="anna.resch88@gmail.com" w:date="2022-01-03T10:25:00Z"/>
                <w:rFonts w:asciiTheme="majorHAnsi" w:eastAsia="Times New Roman" w:hAnsiTheme="majorHAnsi" w:cstheme="majorHAnsi"/>
                <w:color w:val="000000"/>
                <w:lang w:val="en-US" w:eastAsia="de-DE"/>
                <w:rPrChange w:id="6177" w:author="anna.resch88@gmail.com" w:date="2022-01-04T09:35:00Z">
                  <w:rPr>
                    <w:del w:id="6178" w:author="anna.resch88@gmail.com" w:date="2022-01-03T10:25:00Z"/>
                    <w:rFonts w:asciiTheme="majorHAnsi" w:eastAsia="Times New Roman" w:hAnsiTheme="majorHAnsi" w:cstheme="majorHAnsi"/>
                    <w:color w:val="000000"/>
                    <w:lang w:eastAsia="de-DE"/>
                  </w:rPr>
                </w:rPrChange>
              </w:rPr>
            </w:pPr>
            <w:del w:id="6179" w:author="anna.resch88@gmail.com" w:date="2022-01-03T10:25:00Z">
              <w:r w:rsidRPr="00F86424" w:rsidDel="00791D66">
                <w:rPr>
                  <w:rFonts w:asciiTheme="majorHAnsi" w:eastAsia="Times New Roman" w:hAnsiTheme="majorHAnsi" w:cstheme="majorHAnsi"/>
                  <w:color w:val="000000"/>
                  <w:lang w:val="en-US" w:eastAsia="de-DE"/>
                  <w:rPrChange w:id="6180" w:author="anna.resch88@gmail.com" w:date="2022-01-04T09:35:00Z">
                    <w:rPr>
                      <w:rFonts w:asciiTheme="majorHAnsi" w:eastAsia="Times New Roman" w:hAnsiTheme="majorHAnsi" w:cstheme="majorHAnsi"/>
                      <w:color w:val="000000"/>
                      <w:lang w:eastAsia="de-DE"/>
                    </w:rPr>
                  </w:rPrChange>
                </w:rPr>
                <w:delText>ULD-V20-ULD, sample 1</w:delText>
              </w:r>
              <w:bookmarkStart w:id="6181" w:name="_Toc92187080"/>
              <w:bookmarkStart w:id="6182" w:name="_Toc92187772"/>
              <w:bookmarkStart w:id="6183" w:name="_Toc92188464"/>
              <w:bookmarkStart w:id="6184" w:name="_Toc92189154"/>
              <w:bookmarkStart w:id="6185" w:name="_Toc92189809"/>
              <w:bookmarkStart w:id="6186" w:name="_Toc92190465"/>
              <w:bookmarkStart w:id="6187" w:name="_Toc92191121"/>
              <w:bookmarkEnd w:id="6181"/>
              <w:bookmarkEnd w:id="6182"/>
              <w:bookmarkEnd w:id="6183"/>
              <w:bookmarkEnd w:id="6184"/>
              <w:bookmarkEnd w:id="6185"/>
              <w:bookmarkEnd w:id="6186"/>
              <w:bookmarkEnd w:id="6187"/>
            </w:del>
          </w:p>
        </w:tc>
        <w:tc>
          <w:tcPr>
            <w:tcW w:w="689" w:type="dxa"/>
            <w:tcBorders>
              <w:top w:val="single" w:sz="4" w:space="0" w:color="auto"/>
              <w:left w:val="nil"/>
              <w:bottom w:val="single" w:sz="4" w:space="0" w:color="auto"/>
              <w:right w:val="single" w:sz="4" w:space="0" w:color="auto"/>
            </w:tcBorders>
            <w:shd w:val="clear" w:color="auto" w:fill="A8D08D" w:themeFill="accent6" w:themeFillTint="99"/>
          </w:tcPr>
          <w:p w14:paraId="510FCE3C" w14:textId="227B1144" w:rsidR="00067C6D" w:rsidRPr="00F86424" w:rsidDel="00791D66" w:rsidRDefault="00067C6D" w:rsidP="003228B4">
            <w:pPr>
              <w:numPr>
                <w:ilvl w:val="0"/>
                <w:numId w:val="47"/>
              </w:numPr>
              <w:spacing w:after="0" w:line="240" w:lineRule="auto"/>
              <w:jc w:val="center"/>
              <w:rPr>
                <w:del w:id="6188" w:author="anna.resch88@gmail.com" w:date="2022-01-03T10:25:00Z"/>
                <w:rFonts w:asciiTheme="majorHAnsi" w:eastAsia="Times New Roman" w:hAnsiTheme="majorHAnsi" w:cstheme="majorHAnsi"/>
                <w:color w:val="000000"/>
                <w:lang w:val="en-US" w:eastAsia="de-DE"/>
                <w:rPrChange w:id="6189" w:author="anna.resch88@gmail.com" w:date="2022-01-04T09:35:00Z">
                  <w:rPr>
                    <w:del w:id="6190" w:author="anna.resch88@gmail.com" w:date="2022-01-03T10:25:00Z"/>
                    <w:rFonts w:asciiTheme="majorHAnsi" w:eastAsia="Times New Roman" w:hAnsiTheme="majorHAnsi" w:cstheme="majorHAnsi"/>
                    <w:color w:val="000000"/>
                    <w:lang w:eastAsia="de-DE"/>
                  </w:rPr>
                </w:rPrChange>
              </w:rPr>
            </w:pPr>
            <w:del w:id="6191" w:author="anna.resch88@gmail.com" w:date="2022-01-03T10:25:00Z">
              <w:r w:rsidRPr="00F86424" w:rsidDel="00791D66">
                <w:rPr>
                  <w:rFonts w:asciiTheme="majorHAnsi" w:eastAsia="Times New Roman" w:hAnsiTheme="majorHAnsi" w:cstheme="majorHAnsi"/>
                  <w:color w:val="000000"/>
                  <w:lang w:val="en-US" w:eastAsia="de-DE"/>
                  <w:rPrChange w:id="6192" w:author="anna.resch88@gmail.com" w:date="2022-01-04T09:35:00Z">
                    <w:rPr>
                      <w:rFonts w:asciiTheme="majorHAnsi" w:eastAsia="Times New Roman" w:hAnsiTheme="majorHAnsi" w:cstheme="majorHAnsi"/>
                      <w:color w:val="000000"/>
                      <w:lang w:eastAsia="de-DE"/>
                    </w:rPr>
                  </w:rPrChange>
                </w:rPr>
                <w:delText>20</w:delText>
              </w:r>
              <w:bookmarkStart w:id="6193" w:name="_Toc92187081"/>
              <w:bookmarkStart w:id="6194" w:name="_Toc92187773"/>
              <w:bookmarkStart w:id="6195" w:name="_Toc92188465"/>
              <w:bookmarkStart w:id="6196" w:name="_Toc92189155"/>
              <w:bookmarkStart w:id="6197" w:name="_Toc92189810"/>
              <w:bookmarkStart w:id="6198" w:name="_Toc92190466"/>
              <w:bookmarkStart w:id="6199" w:name="_Toc92191122"/>
              <w:bookmarkEnd w:id="6193"/>
              <w:bookmarkEnd w:id="6194"/>
              <w:bookmarkEnd w:id="6195"/>
              <w:bookmarkEnd w:id="6196"/>
              <w:bookmarkEnd w:id="6197"/>
              <w:bookmarkEnd w:id="6198"/>
              <w:bookmarkEnd w:id="6199"/>
            </w:del>
          </w:p>
        </w:tc>
        <w:tc>
          <w:tcPr>
            <w:tcW w:w="1008" w:type="dxa"/>
            <w:tcBorders>
              <w:top w:val="nil"/>
              <w:left w:val="single" w:sz="4" w:space="0" w:color="auto"/>
              <w:bottom w:val="single" w:sz="4" w:space="0" w:color="auto"/>
              <w:right w:val="single" w:sz="4" w:space="0" w:color="auto"/>
            </w:tcBorders>
            <w:shd w:val="clear" w:color="auto" w:fill="A8D08D" w:themeFill="accent6" w:themeFillTint="99"/>
            <w:noWrap/>
            <w:vAlign w:val="bottom"/>
            <w:hideMark/>
          </w:tcPr>
          <w:p w14:paraId="6667AF82" w14:textId="79101959" w:rsidR="00067C6D" w:rsidRPr="00F86424" w:rsidDel="00791D66" w:rsidRDefault="00067C6D" w:rsidP="003228B4">
            <w:pPr>
              <w:numPr>
                <w:ilvl w:val="0"/>
                <w:numId w:val="47"/>
              </w:numPr>
              <w:spacing w:after="0" w:line="240" w:lineRule="auto"/>
              <w:jc w:val="center"/>
              <w:rPr>
                <w:del w:id="6200" w:author="anna.resch88@gmail.com" w:date="2022-01-03T10:25:00Z"/>
                <w:rFonts w:asciiTheme="majorHAnsi" w:eastAsia="Times New Roman" w:hAnsiTheme="majorHAnsi" w:cstheme="majorHAnsi"/>
                <w:color w:val="000000"/>
                <w:lang w:val="en-US" w:eastAsia="de-DE"/>
                <w:rPrChange w:id="6201" w:author="anna.resch88@gmail.com" w:date="2022-01-04T09:35:00Z">
                  <w:rPr>
                    <w:del w:id="6202" w:author="anna.resch88@gmail.com" w:date="2022-01-03T10:25:00Z"/>
                    <w:rFonts w:asciiTheme="majorHAnsi" w:eastAsia="Times New Roman" w:hAnsiTheme="majorHAnsi" w:cstheme="majorHAnsi"/>
                    <w:color w:val="000000"/>
                    <w:lang w:eastAsia="de-DE"/>
                  </w:rPr>
                </w:rPrChange>
              </w:rPr>
            </w:pPr>
            <w:del w:id="6203" w:author="anna.resch88@gmail.com" w:date="2022-01-03T10:25:00Z">
              <w:r w:rsidRPr="00F86424" w:rsidDel="00791D66">
                <w:rPr>
                  <w:rFonts w:asciiTheme="majorHAnsi" w:eastAsia="Times New Roman" w:hAnsiTheme="majorHAnsi" w:cstheme="majorHAnsi"/>
                  <w:color w:val="000000"/>
                  <w:lang w:val="en-US" w:eastAsia="de-DE"/>
                  <w:rPrChange w:id="6204" w:author="anna.resch88@gmail.com" w:date="2022-01-04T09:35:00Z">
                    <w:rPr>
                      <w:rFonts w:asciiTheme="majorHAnsi" w:eastAsia="Times New Roman" w:hAnsiTheme="majorHAnsi" w:cstheme="majorHAnsi"/>
                      <w:color w:val="000000"/>
                      <w:lang w:eastAsia="de-DE"/>
                    </w:rPr>
                  </w:rPrChange>
                </w:rPr>
                <w:delText>4M urea</w:delText>
              </w:r>
              <w:bookmarkStart w:id="6205" w:name="_Toc92187082"/>
              <w:bookmarkStart w:id="6206" w:name="_Toc92187774"/>
              <w:bookmarkStart w:id="6207" w:name="_Toc92188466"/>
              <w:bookmarkStart w:id="6208" w:name="_Toc92189156"/>
              <w:bookmarkStart w:id="6209" w:name="_Toc92189811"/>
              <w:bookmarkStart w:id="6210" w:name="_Toc92190467"/>
              <w:bookmarkStart w:id="6211" w:name="_Toc92191123"/>
              <w:bookmarkEnd w:id="6205"/>
              <w:bookmarkEnd w:id="6206"/>
              <w:bookmarkEnd w:id="6207"/>
              <w:bookmarkEnd w:id="6208"/>
              <w:bookmarkEnd w:id="6209"/>
              <w:bookmarkEnd w:id="6210"/>
              <w:bookmarkEnd w:id="6211"/>
            </w:del>
          </w:p>
        </w:tc>
        <w:tc>
          <w:tcPr>
            <w:tcW w:w="865" w:type="dxa"/>
            <w:tcBorders>
              <w:top w:val="nil"/>
              <w:left w:val="nil"/>
              <w:bottom w:val="single" w:sz="4" w:space="0" w:color="auto"/>
              <w:right w:val="single" w:sz="4" w:space="0" w:color="auto"/>
            </w:tcBorders>
            <w:shd w:val="clear" w:color="auto" w:fill="A8D08D" w:themeFill="accent6" w:themeFillTint="99"/>
            <w:noWrap/>
            <w:hideMark/>
          </w:tcPr>
          <w:p w14:paraId="32C4F4A8" w14:textId="73FF538B" w:rsidR="00067C6D" w:rsidRPr="00F86424" w:rsidDel="00791D66" w:rsidRDefault="00067C6D" w:rsidP="003228B4">
            <w:pPr>
              <w:numPr>
                <w:ilvl w:val="0"/>
                <w:numId w:val="47"/>
              </w:numPr>
              <w:spacing w:after="0" w:line="240" w:lineRule="auto"/>
              <w:jc w:val="center"/>
              <w:rPr>
                <w:del w:id="6212" w:author="anna.resch88@gmail.com" w:date="2022-01-03T10:25:00Z"/>
                <w:rFonts w:asciiTheme="majorHAnsi" w:eastAsia="Times New Roman" w:hAnsiTheme="majorHAnsi" w:cstheme="majorHAnsi"/>
                <w:color w:val="000000"/>
                <w:lang w:val="en-US" w:eastAsia="de-DE"/>
                <w:rPrChange w:id="6213" w:author="anna.resch88@gmail.com" w:date="2022-01-04T09:35:00Z">
                  <w:rPr>
                    <w:del w:id="6214" w:author="anna.resch88@gmail.com" w:date="2022-01-03T10:25:00Z"/>
                    <w:rFonts w:asciiTheme="majorHAnsi" w:eastAsia="Times New Roman" w:hAnsiTheme="majorHAnsi" w:cstheme="majorHAnsi"/>
                    <w:color w:val="000000"/>
                    <w:lang w:eastAsia="de-DE"/>
                  </w:rPr>
                </w:rPrChange>
              </w:rPr>
            </w:pPr>
            <w:del w:id="6215" w:author="anna.resch88@gmail.com" w:date="2022-01-03T10:25:00Z">
              <w:r w:rsidRPr="00F86424" w:rsidDel="00791D66">
                <w:rPr>
                  <w:rFonts w:asciiTheme="majorHAnsi" w:eastAsia="Times New Roman" w:hAnsiTheme="majorHAnsi" w:cstheme="majorHAnsi"/>
                  <w:color w:val="000000"/>
                  <w:lang w:val="en-US" w:eastAsia="de-DE"/>
                  <w:rPrChange w:id="6216" w:author="anna.resch88@gmail.com" w:date="2022-01-04T09:35:00Z">
                    <w:rPr>
                      <w:rFonts w:asciiTheme="majorHAnsi" w:eastAsia="Times New Roman" w:hAnsiTheme="majorHAnsi" w:cstheme="majorHAnsi"/>
                      <w:color w:val="000000"/>
                      <w:lang w:eastAsia="de-DE"/>
                    </w:rPr>
                  </w:rPrChange>
                </w:rPr>
                <w:delText>67.7</w:delText>
              </w:r>
              <w:bookmarkStart w:id="6217" w:name="_Toc92187083"/>
              <w:bookmarkStart w:id="6218" w:name="_Toc92187775"/>
              <w:bookmarkStart w:id="6219" w:name="_Toc92188467"/>
              <w:bookmarkStart w:id="6220" w:name="_Toc92189157"/>
              <w:bookmarkStart w:id="6221" w:name="_Toc92189812"/>
              <w:bookmarkStart w:id="6222" w:name="_Toc92190468"/>
              <w:bookmarkStart w:id="6223" w:name="_Toc92191124"/>
              <w:bookmarkEnd w:id="6217"/>
              <w:bookmarkEnd w:id="6218"/>
              <w:bookmarkEnd w:id="6219"/>
              <w:bookmarkEnd w:id="6220"/>
              <w:bookmarkEnd w:id="6221"/>
              <w:bookmarkEnd w:id="6222"/>
              <w:bookmarkEnd w:id="6223"/>
            </w:del>
          </w:p>
        </w:tc>
        <w:tc>
          <w:tcPr>
            <w:tcW w:w="1008" w:type="dxa"/>
            <w:tcBorders>
              <w:top w:val="nil"/>
              <w:left w:val="nil"/>
              <w:bottom w:val="single" w:sz="4" w:space="0" w:color="auto"/>
              <w:right w:val="single" w:sz="4" w:space="0" w:color="auto"/>
            </w:tcBorders>
            <w:shd w:val="clear" w:color="auto" w:fill="A8D08D" w:themeFill="accent6" w:themeFillTint="99"/>
            <w:noWrap/>
            <w:vAlign w:val="bottom"/>
            <w:hideMark/>
          </w:tcPr>
          <w:p w14:paraId="48EA901F" w14:textId="7D9A48E8" w:rsidR="00067C6D" w:rsidRPr="00F86424" w:rsidDel="00791D66" w:rsidRDefault="00067C6D" w:rsidP="003228B4">
            <w:pPr>
              <w:numPr>
                <w:ilvl w:val="0"/>
                <w:numId w:val="47"/>
              </w:numPr>
              <w:spacing w:after="0" w:line="240" w:lineRule="auto"/>
              <w:jc w:val="center"/>
              <w:rPr>
                <w:del w:id="6224" w:author="anna.resch88@gmail.com" w:date="2022-01-03T10:25:00Z"/>
                <w:rFonts w:asciiTheme="majorHAnsi" w:eastAsia="Times New Roman" w:hAnsiTheme="majorHAnsi" w:cstheme="majorHAnsi"/>
                <w:color w:val="000000"/>
                <w:lang w:val="en-US" w:eastAsia="de-DE"/>
                <w:rPrChange w:id="6225" w:author="anna.resch88@gmail.com" w:date="2022-01-04T09:35:00Z">
                  <w:rPr>
                    <w:del w:id="6226" w:author="anna.resch88@gmail.com" w:date="2022-01-03T10:25:00Z"/>
                    <w:rFonts w:asciiTheme="majorHAnsi" w:eastAsia="Times New Roman" w:hAnsiTheme="majorHAnsi" w:cstheme="majorHAnsi"/>
                    <w:color w:val="000000"/>
                    <w:lang w:eastAsia="de-DE"/>
                  </w:rPr>
                </w:rPrChange>
              </w:rPr>
            </w:pPr>
            <w:del w:id="6227" w:author="anna.resch88@gmail.com" w:date="2022-01-03T10:25:00Z">
              <w:r w:rsidRPr="00F86424" w:rsidDel="00791D66">
                <w:rPr>
                  <w:rFonts w:asciiTheme="majorHAnsi" w:eastAsia="Times New Roman" w:hAnsiTheme="majorHAnsi" w:cstheme="majorHAnsi"/>
                  <w:color w:val="000000"/>
                  <w:lang w:val="en-US" w:eastAsia="de-DE"/>
                  <w:rPrChange w:id="6228" w:author="anna.resch88@gmail.com" w:date="2022-01-04T09:35:00Z">
                    <w:rPr>
                      <w:rFonts w:asciiTheme="majorHAnsi" w:eastAsia="Times New Roman" w:hAnsiTheme="majorHAnsi" w:cstheme="majorHAnsi"/>
                      <w:color w:val="000000"/>
                      <w:lang w:eastAsia="de-DE"/>
                    </w:rPr>
                  </w:rPrChange>
                </w:rPr>
                <w:delText>1,5 x 4,5</w:delText>
              </w:r>
              <w:bookmarkStart w:id="6229" w:name="_Toc92187084"/>
              <w:bookmarkStart w:id="6230" w:name="_Toc92187776"/>
              <w:bookmarkStart w:id="6231" w:name="_Toc92188468"/>
              <w:bookmarkStart w:id="6232" w:name="_Toc92189158"/>
              <w:bookmarkStart w:id="6233" w:name="_Toc92189813"/>
              <w:bookmarkStart w:id="6234" w:name="_Toc92190469"/>
              <w:bookmarkStart w:id="6235" w:name="_Toc92191125"/>
              <w:bookmarkEnd w:id="6229"/>
              <w:bookmarkEnd w:id="6230"/>
              <w:bookmarkEnd w:id="6231"/>
              <w:bookmarkEnd w:id="6232"/>
              <w:bookmarkEnd w:id="6233"/>
              <w:bookmarkEnd w:id="6234"/>
              <w:bookmarkEnd w:id="6235"/>
            </w:del>
          </w:p>
        </w:tc>
        <w:tc>
          <w:tcPr>
            <w:tcW w:w="946" w:type="dxa"/>
            <w:tcBorders>
              <w:top w:val="nil"/>
              <w:left w:val="nil"/>
              <w:bottom w:val="single" w:sz="4" w:space="0" w:color="auto"/>
              <w:right w:val="single" w:sz="4" w:space="0" w:color="auto"/>
            </w:tcBorders>
            <w:shd w:val="clear" w:color="auto" w:fill="A8D08D" w:themeFill="accent6" w:themeFillTint="99"/>
            <w:noWrap/>
            <w:vAlign w:val="bottom"/>
            <w:hideMark/>
          </w:tcPr>
          <w:p w14:paraId="69A7CCDA" w14:textId="22EBF21B" w:rsidR="00067C6D" w:rsidRPr="00F86424" w:rsidDel="00791D66" w:rsidRDefault="00067C6D" w:rsidP="003228B4">
            <w:pPr>
              <w:numPr>
                <w:ilvl w:val="0"/>
                <w:numId w:val="47"/>
              </w:numPr>
              <w:spacing w:after="0" w:line="240" w:lineRule="auto"/>
              <w:jc w:val="center"/>
              <w:rPr>
                <w:del w:id="6236" w:author="anna.resch88@gmail.com" w:date="2022-01-03T10:25:00Z"/>
                <w:rFonts w:asciiTheme="majorHAnsi" w:eastAsia="Times New Roman" w:hAnsiTheme="majorHAnsi" w:cstheme="majorHAnsi"/>
                <w:color w:val="000000"/>
                <w:lang w:val="en-US" w:eastAsia="de-DE"/>
                <w:rPrChange w:id="6237" w:author="anna.resch88@gmail.com" w:date="2022-01-04T09:35:00Z">
                  <w:rPr>
                    <w:del w:id="6238" w:author="anna.resch88@gmail.com" w:date="2022-01-03T10:25:00Z"/>
                    <w:rFonts w:asciiTheme="majorHAnsi" w:eastAsia="Times New Roman" w:hAnsiTheme="majorHAnsi" w:cstheme="majorHAnsi"/>
                    <w:color w:val="000000"/>
                    <w:lang w:eastAsia="de-DE"/>
                  </w:rPr>
                </w:rPrChange>
              </w:rPr>
            </w:pPr>
            <w:bookmarkStart w:id="6239" w:name="_Toc92187085"/>
            <w:bookmarkStart w:id="6240" w:name="_Toc92187777"/>
            <w:bookmarkStart w:id="6241" w:name="_Toc92188469"/>
            <w:bookmarkStart w:id="6242" w:name="_Toc92189159"/>
            <w:bookmarkStart w:id="6243" w:name="_Toc92189814"/>
            <w:bookmarkStart w:id="6244" w:name="_Toc92190470"/>
            <w:bookmarkStart w:id="6245" w:name="_Toc92191126"/>
            <w:bookmarkEnd w:id="6239"/>
            <w:bookmarkEnd w:id="6240"/>
            <w:bookmarkEnd w:id="6241"/>
            <w:bookmarkEnd w:id="6242"/>
            <w:bookmarkEnd w:id="6243"/>
            <w:bookmarkEnd w:id="6244"/>
            <w:bookmarkEnd w:id="6245"/>
          </w:p>
        </w:tc>
        <w:tc>
          <w:tcPr>
            <w:tcW w:w="967" w:type="dxa"/>
            <w:tcBorders>
              <w:top w:val="nil"/>
              <w:left w:val="nil"/>
              <w:bottom w:val="single" w:sz="4" w:space="0" w:color="auto"/>
              <w:right w:val="single" w:sz="4" w:space="0" w:color="auto"/>
            </w:tcBorders>
            <w:shd w:val="clear" w:color="auto" w:fill="A8D08D" w:themeFill="accent6" w:themeFillTint="99"/>
            <w:noWrap/>
            <w:vAlign w:val="bottom"/>
            <w:hideMark/>
          </w:tcPr>
          <w:p w14:paraId="656AADFF" w14:textId="50B3B92B" w:rsidR="00067C6D" w:rsidRPr="00F86424" w:rsidDel="00791D66" w:rsidRDefault="00067C6D" w:rsidP="003228B4">
            <w:pPr>
              <w:numPr>
                <w:ilvl w:val="0"/>
                <w:numId w:val="47"/>
              </w:numPr>
              <w:spacing w:after="0" w:line="240" w:lineRule="auto"/>
              <w:jc w:val="center"/>
              <w:rPr>
                <w:del w:id="6246" w:author="anna.resch88@gmail.com" w:date="2022-01-03T10:25:00Z"/>
                <w:rFonts w:asciiTheme="majorHAnsi" w:eastAsia="Times New Roman" w:hAnsiTheme="majorHAnsi" w:cstheme="majorHAnsi"/>
                <w:color w:val="000000"/>
                <w:lang w:val="en-US" w:eastAsia="de-DE"/>
                <w:rPrChange w:id="6247" w:author="anna.resch88@gmail.com" w:date="2022-01-04T09:35:00Z">
                  <w:rPr>
                    <w:del w:id="6248" w:author="anna.resch88@gmail.com" w:date="2022-01-03T10:25:00Z"/>
                    <w:rFonts w:asciiTheme="majorHAnsi" w:eastAsia="Times New Roman" w:hAnsiTheme="majorHAnsi" w:cstheme="majorHAnsi"/>
                    <w:color w:val="000000"/>
                    <w:lang w:eastAsia="de-DE"/>
                  </w:rPr>
                </w:rPrChange>
              </w:rPr>
            </w:pPr>
            <w:bookmarkStart w:id="6249" w:name="_Toc92187086"/>
            <w:bookmarkStart w:id="6250" w:name="_Toc92187778"/>
            <w:bookmarkStart w:id="6251" w:name="_Toc92188470"/>
            <w:bookmarkStart w:id="6252" w:name="_Toc92189160"/>
            <w:bookmarkStart w:id="6253" w:name="_Toc92189815"/>
            <w:bookmarkStart w:id="6254" w:name="_Toc92190471"/>
            <w:bookmarkStart w:id="6255" w:name="_Toc92191127"/>
            <w:bookmarkEnd w:id="6249"/>
            <w:bookmarkEnd w:id="6250"/>
            <w:bookmarkEnd w:id="6251"/>
            <w:bookmarkEnd w:id="6252"/>
            <w:bookmarkEnd w:id="6253"/>
            <w:bookmarkEnd w:id="6254"/>
            <w:bookmarkEnd w:id="6255"/>
          </w:p>
        </w:tc>
        <w:tc>
          <w:tcPr>
            <w:tcW w:w="1367" w:type="dxa"/>
            <w:tcBorders>
              <w:top w:val="nil"/>
              <w:left w:val="nil"/>
              <w:bottom w:val="single" w:sz="4" w:space="0" w:color="auto"/>
              <w:right w:val="single" w:sz="4" w:space="0" w:color="auto"/>
            </w:tcBorders>
            <w:shd w:val="clear" w:color="auto" w:fill="A8D08D" w:themeFill="accent6" w:themeFillTint="99"/>
            <w:noWrap/>
            <w:vAlign w:val="bottom"/>
            <w:hideMark/>
          </w:tcPr>
          <w:p w14:paraId="48A1F191" w14:textId="63A60D02" w:rsidR="00067C6D" w:rsidRPr="00F86424" w:rsidDel="00791D66" w:rsidRDefault="00067C6D" w:rsidP="003228B4">
            <w:pPr>
              <w:numPr>
                <w:ilvl w:val="0"/>
                <w:numId w:val="47"/>
              </w:numPr>
              <w:spacing w:after="0" w:line="240" w:lineRule="auto"/>
              <w:jc w:val="center"/>
              <w:rPr>
                <w:del w:id="6256" w:author="anna.resch88@gmail.com" w:date="2022-01-03T10:25:00Z"/>
                <w:rFonts w:asciiTheme="majorHAnsi" w:eastAsia="Times New Roman" w:hAnsiTheme="majorHAnsi" w:cstheme="majorHAnsi"/>
                <w:color w:val="000000"/>
                <w:lang w:val="en-US" w:eastAsia="de-DE"/>
                <w:rPrChange w:id="6257" w:author="anna.resch88@gmail.com" w:date="2022-01-04T09:35:00Z">
                  <w:rPr>
                    <w:del w:id="6258" w:author="anna.resch88@gmail.com" w:date="2022-01-03T10:25:00Z"/>
                    <w:rFonts w:asciiTheme="majorHAnsi" w:eastAsia="Times New Roman" w:hAnsiTheme="majorHAnsi" w:cstheme="majorHAnsi"/>
                    <w:color w:val="000000"/>
                    <w:lang w:eastAsia="de-DE"/>
                  </w:rPr>
                </w:rPrChange>
              </w:rPr>
            </w:pPr>
            <w:del w:id="6259" w:author="anna.resch88@gmail.com" w:date="2022-01-03T10:25:00Z">
              <w:r w:rsidRPr="00F86424" w:rsidDel="00791D66">
                <w:rPr>
                  <w:rFonts w:asciiTheme="majorHAnsi" w:hAnsiTheme="majorHAnsi" w:cstheme="majorHAnsi"/>
                  <w:color w:val="000000"/>
                  <w:lang w:val="en-US"/>
                  <w:rPrChange w:id="6260" w:author="anna.resch88@gmail.com" w:date="2022-01-04T09:35:00Z">
                    <w:rPr>
                      <w:rFonts w:asciiTheme="majorHAnsi" w:hAnsiTheme="majorHAnsi" w:cstheme="majorHAnsi"/>
                      <w:color w:val="000000"/>
                    </w:rPr>
                  </w:rPrChange>
                </w:rPr>
                <w:delText>99.68</w:delText>
              </w:r>
              <w:bookmarkStart w:id="6261" w:name="_Toc92187087"/>
              <w:bookmarkStart w:id="6262" w:name="_Toc92187779"/>
              <w:bookmarkStart w:id="6263" w:name="_Toc92188471"/>
              <w:bookmarkStart w:id="6264" w:name="_Toc92189161"/>
              <w:bookmarkStart w:id="6265" w:name="_Toc92189816"/>
              <w:bookmarkStart w:id="6266" w:name="_Toc92190472"/>
              <w:bookmarkStart w:id="6267" w:name="_Toc92191128"/>
              <w:bookmarkEnd w:id="6261"/>
              <w:bookmarkEnd w:id="6262"/>
              <w:bookmarkEnd w:id="6263"/>
              <w:bookmarkEnd w:id="6264"/>
              <w:bookmarkEnd w:id="6265"/>
              <w:bookmarkEnd w:id="6266"/>
              <w:bookmarkEnd w:id="6267"/>
            </w:del>
          </w:p>
        </w:tc>
        <w:tc>
          <w:tcPr>
            <w:tcW w:w="646" w:type="dxa"/>
            <w:tcBorders>
              <w:top w:val="nil"/>
              <w:left w:val="single" w:sz="4" w:space="0" w:color="auto"/>
              <w:bottom w:val="single" w:sz="8" w:space="0" w:color="000000"/>
              <w:right w:val="single" w:sz="4" w:space="0" w:color="auto"/>
            </w:tcBorders>
            <w:shd w:val="clear" w:color="auto" w:fill="A8D08D" w:themeFill="accent6" w:themeFillTint="99"/>
            <w:vAlign w:val="bottom"/>
          </w:tcPr>
          <w:p w14:paraId="07BD3107" w14:textId="6EF03C85" w:rsidR="00067C6D" w:rsidRPr="00F86424" w:rsidDel="00791D66" w:rsidRDefault="00067C6D" w:rsidP="003228B4">
            <w:pPr>
              <w:numPr>
                <w:ilvl w:val="0"/>
                <w:numId w:val="47"/>
              </w:numPr>
              <w:spacing w:after="0" w:line="240" w:lineRule="auto"/>
              <w:jc w:val="center"/>
              <w:rPr>
                <w:del w:id="6268" w:author="anna.resch88@gmail.com" w:date="2022-01-03T10:25:00Z"/>
                <w:rFonts w:asciiTheme="majorHAnsi" w:hAnsiTheme="majorHAnsi" w:cstheme="majorHAnsi"/>
                <w:color w:val="000000"/>
                <w:lang w:val="en-US"/>
                <w:rPrChange w:id="6269" w:author="anna.resch88@gmail.com" w:date="2022-01-04T09:35:00Z">
                  <w:rPr>
                    <w:del w:id="6270" w:author="anna.resch88@gmail.com" w:date="2022-01-03T10:25:00Z"/>
                    <w:rFonts w:asciiTheme="majorHAnsi" w:hAnsiTheme="majorHAnsi" w:cstheme="majorHAnsi"/>
                    <w:color w:val="000000"/>
                  </w:rPr>
                </w:rPrChange>
              </w:rPr>
            </w:pPr>
            <w:del w:id="6271" w:author="anna.resch88@gmail.com" w:date="2022-01-03T10:25:00Z">
              <w:r w:rsidRPr="00F86424" w:rsidDel="00791D66">
                <w:rPr>
                  <w:rFonts w:asciiTheme="majorHAnsi" w:hAnsiTheme="majorHAnsi" w:cstheme="majorHAnsi"/>
                  <w:color w:val="000000"/>
                  <w:lang w:val="en-US"/>
                  <w:rPrChange w:id="6272" w:author="anna.resch88@gmail.com" w:date="2022-01-04T09:35:00Z">
                    <w:rPr>
                      <w:rFonts w:asciiTheme="majorHAnsi" w:hAnsiTheme="majorHAnsi" w:cstheme="majorHAnsi"/>
                      <w:color w:val="000000"/>
                    </w:rPr>
                  </w:rPrChange>
                </w:rPr>
                <w:delText>1.30</w:delText>
              </w:r>
              <w:bookmarkStart w:id="6273" w:name="_Toc92187088"/>
              <w:bookmarkStart w:id="6274" w:name="_Toc92187780"/>
              <w:bookmarkStart w:id="6275" w:name="_Toc92188472"/>
              <w:bookmarkStart w:id="6276" w:name="_Toc92189162"/>
              <w:bookmarkStart w:id="6277" w:name="_Toc92189817"/>
              <w:bookmarkStart w:id="6278" w:name="_Toc92190473"/>
              <w:bookmarkStart w:id="6279" w:name="_Toc92191129"/>
              <w:bookmarkEnd w:id="6273"/>
              <w:bookmarkEnd w:id="6274"/>
              <w:bookmarkEnd w:id="6275"/>
              <w:bookmarkEnd w:id="6276"/>
              <w:bookmarkEnd w:id="6277"/>
              <w:bookmarkEnd w:id="6278"/>
              <w:bookmarkEnd w:id="6279"/>
            </w:del>
          </w:p>
        </w:tc>
        <w:tc>
          <w:tcPr>
            <w:tcW w:w="1131" w:type="dxa"/>
            <w:vMerge w:val="restart"/>
            <w:tcBorders>
              <w:top w:val="nil"/>
              <w:left w:val="single" w:sz="4" w:space="0" w:color="auto"/>
              <w:bottom w:val="single" w:sz="8" w:space="0" w:color="000000"/>
              <w:right w:val="single" w:sz="4" w:space="0" w:color="auto"/>
            </w:tcBorders>
            <w:shd w:val="clear" w:color="auto" w:fill="A8D08D" w:themeFill="accent6" w:themeFillTint="99"/>
            <w:noWrap/>
            <w:vAlign w:val="center"/>
            <w:hideMark/>
          </w:tcPr>
          <w:p w14:paraId="000E9BDC" w14:textId="1308E111" w:rsidR="00067C6D" w:rsidRPr="00F86424" w:rsidDel="00791D66" w:rsidRDefault="00067C6D" w:rsidP="003228B4">
            <w:pPr>
              <w:numPr>
                <w:ilvl w:val="0"/>
                <w:numId w:val="47"/>
              </w:numPr>
              <w:spacing w:after="0" w:line="240" w:lineRule="auto"/>
              <w:jc w:val="center"/>
              <w:rPr>
                <w:del w:id="6280" w:author="anna.resch88@gmail.com" w:date="2022-01-03T10:25:00Z"/>
                <w:rFonts w:asciiTheme="majorHAnsi" w:eastAsia="Times New Roman" w:hAnsiTheme="majorHAnsi" w:cstheme="majorHAnsi"/>
                <w:color w:val="000000"/>
                <w:lang w:val="en-US" w:eastAsia="de-DE"/>
                <w:rPrChange w:id="6281" w:author="anna.resch88@gmail.com" w:date="2022-01-04T09:35:00Z">
                  <w:rPr>
                    <w:del w:id="6282" w:author="anna.resch88@gmail.com" w:date="2022-01-03T10:25:00Z"/>
                    <w:rFonts w:asciiTheme="majorHAnsi" w:eastAsia="Times New Roman" w:hAnsiTheme="majorHAnsi" w:cstheme="majorHAnsi"/>
                    <w:color w:val="000000"/>
                    <w:lang w:eastAsia="de-DE"/>
                  </w:rPr>
                </w:rPrChange>
              </w:rPr>
            </w:pPr>
            <w:del w:id="6283" w:author="anna.resch88@gmail.com" w:date="2022-01-03T10:25:00Z">
              <w:r w:rsidRPr="00F86424" w:rsidDel="00791D66">
                <w:rPr>
                  <w:rFonts w:asciiTheme="majorHAnsi" w:hAnsiTheme="majorHAnsi" w:cstheme="majorHAnsi"/>
                  <w:color w:val="000000"/>
                  <w:lang w:val="en-US"/>
                  <w:rPrChange w:id="6284" w:author="anna.resch88@gmail.com" w:date="2022-01-04T09:35:00Z">
                    <w:rPr>
                      <w:rFonts w:asciiTheme="majorHAnsi" w:hAnsiTheme="majorHAnsi" w:cstheme="majorHAnsi"/>
                      <w:color w:val="000000"/>
                    </w:rPr>
                  </w:rPrChange>
                </w:rPr>
                <w:delText>136.92</w:delText>
              </w:r>
              <w:bookmarkStart w:id="6285" w:name="_Toc92187089"/>
              <w:bookmarkStart w:id="6286" w:name="_Toc92187781"/>
              <w:bookmarkStart w:id="6287" w:name="_Toc92188473"/>
              <w:bookmarkStart w:id="6288" w:name="_Toc92189163"/>
              <w:bookmarkStart w:id="6289" w:name="_Toc92189818"/>
              <w:bookmarkStart w:id="6290" w:name="_Toc92190474"/>
              <w:bookmarkStart w:id="6291" w:name="_Toc92191130"/>
              <w:bookmarkEnd w:id="6285"/>
              <w:bookmarkEnd w:id="6286"/>
              <w:bookmarkEnd w:id="6287"/>
              <w:bookmarkEnd w:id="6288"/>
              <w:bookmarkEnd w:id="6289"/>
              <w:bookmarkEnd w:id="6290"/>
              <w:bookmarkEnd w:id="6291"/>
            </w:del>
          </w:p>
        </w:tc>
        <w:tc>
          <w:tcPr>
            <w:tcW w:w="1144" w:type="dxa"/>
            <w:vMerge w:val="restart"/>
            <w:tcBorders>
              <w:top w:val="nil"/>
              <w:left w:val="single" w:sz="4" w:space="0" w:color="auto"/>
              <w:bottom w:val="single" w:sz="8" w:space="0" w:color="000000"/>
              <w:right w:val="single" w:sz="4" w:space="0" w:color="auto"/>
            </w:tcBorders>
            <w:shd w:val="clear" w:color="auto" w:fill="A8D08D" w:themeFill="accent6" w:themeFillTint="99"/>
            <w:noWrap/>
            <w:vAlign w:val="center"/>
            <w:hideMark/>
          </w:tcPr>
          <w:p w14:paraId="4B7DF0E2" w14:textId="15BFDA92" w:rsidR="00067C6D" w:rsidRPr="00F86424" w:rsidDel="00791D66" w:rsidRDefault="00067C6D" w:rsidP="003228B4">
            <w:pPr>
              <w:numPr>
                <w:ilvl w:val="0"/>
                <w:numId w:val="47"/>
              </w:numPr>
              <w:spacing w:after="0" w:line="240" w:lineRule="auto"/>
              <w:jc w:val="center"/>
              <w:rPr>
                <w:del w:id="6292" w:author="anna.resch88@gmail.com" w:date="2022-01-03T10:25:00Z"/>
                <w:rFonts w:asciiTheme="majorHAnsi" w:eastAsia="Times New Roman" w:hAnsiTheme="majorHAnsi" w:cstheme="majorHAnsi"/>
                <w:color w:val="000000"/>
                <w:lang w:val="en-US" w:eastAsia="de-DE"/>
                <w:rPrChange w:id="6293" w:author="anna.resch88@gmail.com" w:date="2022-01-04T09:35:00Z">
                  <w:rPr>
                    <w:del w:id="6294" w:author="anna.resch88@gmail.com" w:date="2022-01-03T10:25:00Z"/>
                    <w:rFonts w:asciiTheme="majorHAnsi" w:eastAsia="Times New Roman" w:hAnsiTheme="majorHAnsi" w:cstheme="majorHAnsi"/>
                    <w:color w:val="000000"/>
                    <w:lang w:eastAsia="de-DE"/>
                  </w:rPr>
                </w:rPrChange>
              </w:rPr>
            </w:pPr>
            <w:del w:id="6295" w:author="anna.resch88@gmail.com" w:date="2022-01-03T10:25:00Z">
              <w:r w:rsidRPr="00F86424" w:rsidDel="00791D66">
                <w:rPr>
                  <w:rFonts w:asciiTheme="majorHAnsi" w:hAnsiTheme="majorHAnsi" w:cstheme="majorHAnsi"/>
                  <w:color w:val="000000"/>
                  <w:lang w:val="en-US"/>
                  <w:rPrChange w:id="6296" w:author="anna.resch88@gmail.com" w:date="2022-01-04T09:35:00Z">
                    <w:rPr>
                      <w:rFonts w:asciiTheme="majorHAnsi" w:hAnsiTheme="majorHAnsi" w:cstheme="majorHAnsi"/>
                      <w:color w:val="000000"/>
                    </w:rPr>
                  </w:rPrChange>
                </w:rPr>
                <w:delText>32.96</w:delText>
              </w:r>
              <w:bookmarkStart w:id="6297" w:name="_Toc92187090"/>
              <w:bookmarkStart w:id="6298" w:name="_Toc92187782"/>
              <w:bookmarkStart w:id="6299" w:name="_Toc92188474"/>
              <w:bookmarkStart w:id="6300" w:name="_Toc92189164"/>
              <w:bookmarkStart w:id="6301" w:name="_Toc92189819"/>
              <w:bookmarkStart w:id="6302" w:name="_Toc92190475"/>
              <w:bookmarkStart w:id="6303" w:name="_Toc92191131"/>
              <w:bookmarkEnd w:id="6297"/>
              <w:bookmarkEnd w:id="6298"/>
              <w:bookmarkEnd w:id="6299"/>
              <w:bookmarkEnd w:id="6300"/>
              <w:bookmarkEnd w:id="6301"/>
              <w:bookmarkEnd w:id="6302"/>
              <w:bookmarkEnd w:id="6303"/>
            </w:del>
          </w:p>
        </w:tc>
        <w:bookmarkStart w:id="6304" w:name="_Toc92187091"/>
        <w:bookmarkStart w:id="6305" w:name="_Toc92187783"/>
        <w:bookmarkStart w:id="6306" w:name="_Toc92188475"/>
        <w:bookmarkStart w:id="6307" w:name="_Toc92189165"/>
        <w:bookmarkStart w:id="6308" w:name="_Toc92189820"/>
        <w:bookmarkStart w:id="6309" w:name="_Toc92190476"/>
        <w:bookmarkStart w:id="6310" w:name="_Toc92191132"/>
        <w:bookmarkEnd w:id="6304"/>
        <w:bookmarkEnd w:id="6305"/>
        <w:bookmarkEnd w:id="6306"/>
        <w:bookmarkEnd w:id="6307"/>
        <w:bookmarkEnd w:id="6308"/>
        <w:bookmarkEnd w:id="6309"/>
        <w:bookmarkEnd w:id="6310"/>
      </w:tr>
      <w:tr w:rsidR="00067C6D" w:rsidRPr="009E3BE9" w:rsidDel="00791D66" w14:paraId="1AE96A54" w14:textId="692DABE0" w:rsidTr="00D830B0">
        <w:trPr>
          <w:trHeight w:val="300"/>
          <w:del w:id="6311" w:author="anna.resch88@gmail.com" w:date="2022-01-03T10:25:00Z"/>
        </w:trPr>
        <w:tc>
          <w:tcPr>
            <w:tcW w:w="2480" w:type="dxa"/>
            <w:tcBorders>
              <w:top w:val="nil"/>
              <w:left w:val="single" w:sz="4" w:space="0" w:color="auto"/>
              <w:bottom w:val="single" w:sz="4" w:space="0" w:color="auto"/>
              <w:right w:val="single" w:sz="4" w:space="0" w:color="auto"/>
            </w:tcBorders>
            <w:shd w:val="clear" w:color="auto" w:fill="A8D08D" w:themeFill="accent6" w:themeFillTint="99"/>
            <w:noWrap/>
            <w:vAlign w:val="bottom"/>
            <w:hideMark/>
          </w:tcPr>
          <w:p w14:paraId="38C6FA7C" w14:textId="3A27804D" w:rsidR="00067C6D" w:rsidRPr="00F86424" w:rsidDel="00791D66" w:rsidRDefault="00067C6D" w:rsidP="003228B4">
            <w:pPr>
              <w:numPr>
                <w:ilvl w:val="0"/>
                <w:numId w:val="47"/>
              </w:numPr>
              <w:spacing w:after="0" w:line="240" w:lineRule="auto"/>
              <w:jc w:val="both"/>
              <w:rPr>
                <w:del w:id="6312" w:author="anna.resch88@gmail.com" w:date="2022-01-03T10:25:00Z"/>
                <w:rFonts w:asciiTheme="majorHAnsi" w:eastAsia="Times New Roman" w:hAnsiTheme="majorHAnsi" w:cstheme="majorHAnsi"/>
                <w:color w:val="000000"/>
                <w:lang w:val="en-US" w:eastAsia="de-DE"/>
                <w:rPrChange w:id="6313" w:author="anna.resch88@gmail.com" w:date="2022-01-04T09:35:00Z">
                  <w:rPr>
                    <w:del w:id="6314" w:author="anna.resch88@gmail.com" w:date="2022-01-03T10:25:00Z"/>
                    <w:rFonts w:asciiTheme="majorHAnsi" w:eastAsia="Times New Roman" w:hAnsiTheme="majorHAnsi" w:cstheme="majorHAnsi"/>
                    <w:color w:val="000000"/>
                    <w:lang w:eastAsia="de-DE"/>
                  </w:rPr>
                </w:rPrChange>
              </w:rPr>
            </w:pPr>
            <w:del w:id="6315" w:author="anna.resch88@gmail.com" w:date="2022-01-03T10:25:00Z">
              <w:r w:rsidRPr="00F86424" w:rsidDel="00791D66">
                <w:rPr>
                  <w:rFonts w:asciiTheme="majorHAnsi" w:eastAsia="Times New Roman" w:hAnsiTheme="majorHAnsi" w:cstheme="majorHAnsi"/>
                  <w:color w:val="000000"/>
                  <w:lang w:val="en-US" w:eastAsia="de-DE"/>
                  <w:rPrChange w:id="6316" w:author="anna.resch88@gmail.com" w:date="2022-01-04T09:35:00Z">
                    <w:rPr>
                      <w:rFonts w:asciiTheme="majorHAnsi" w:eastAsia="Times New Roman" w:hAnsiTheme="majorHAnsi" w:cstheme="majorHAnsi"/>
                      <w:color w:val="000000"/>
                      <w:lang w:eastAsia="de-DE"/>
                    </w:rPr>
                  </w:rPrChange>
                </w:rPr>
                <w:delText>ULD-V20-ULD, sample 2</w:delText>
              </w:r>
              <w:bookmarkStart w:id="6317" w:name="_Toc92187092"/>
              <w:bookmarkStart w:id="6318" w:name="_Toc92187784"/>
              <w:bookmarkStart w:id="6319" w:name="_Toc92188476"/>
              <w:bookmarkStart w:id="6320" w:name="_Toc92189166"/>
              <w:bookmarkStart w:id="6321" w:name="_Toc92189821"/>
              <w:bookmarkStart w:id="6322" w:name="_Toc92190477"/>
              <w:bookmarkStart w:id="6323" w:name="_Toc92191133"/>
              <w:bookmarkEnd w:id="6317"/>
              <w:bookmarkEnd w:id="6318"/>
              <w:bookmarkEnd w:id="6319"/>
              <w:bookmarkEnd w:id="6320"/>
              <w:bookmarkEnd w:id="6321"/>
              <w:bookmarkEnd w:id="6322"/>
              <w:bookmarkEnd w:id="6323"/>
            </w:del>
          </w:p>
        </w:tc>
        <w:tc>
          <w:tcPr>
            <w:tcW w:w="689" w:type="dxa"/>
            <w:tcBorders>
              <w:top w:val="single" w:sz="4" w:space="0" w:color="auto"/>
              <w:left w:val="nil"/>
              <w:bottom w:val="single" w:sz="4" w:space="0" w:color="auto"/>
              <w:right w:val="single" w:sz="4" w:space="0" w:color="auto"/>
            </w:tcBorders>
            <w:shd w:val="clear" w:color="auto" w:fill="A8D08D" w:themeFill="accent6" w:themeFillTint="99"/>
          </w:tcPr>
          <w:p w14:paraId="44842E4E" w14:textId="606C2034" w:rsidR="00067C6D" w:rsidRPr="00F86424" w:rsidDel="00791D66" w:rsidRDefault="00067C6D" w:rsidP="003228B4">
            <w:pPr>
              <w:numPr>
                <w:ilvl w:val="0"/>
                <w:numId w:val="47"/>
              </w:numPr>
              <w:spacing w:after="0" w:line="240" w:lineRule="auto"/>
              <w:jc w:val="center"/>
              <w:rPr>
                <w:del w:id="6324" w:author="anna.resch88@gmail.com" w:date="2022-01-03T10:25:00Z"/>
                <w:rFonts w:asciiTheme="majorHAnsi" w:eastAsia="Times New Roman" w:hAnsiTheme="majorHAnsi" w:cstheme="majorHAnsi"/>
                <w:color w:val="000000"/>
                <w:lang w:val="en-US" w:eastAsia="de-DE"/>
                <w:rPrChange w:id="6325" w:author="anna.resch88@gmail.com" w:date="2022-01-04T09:35:00Z">
                  <w:rPr>
                    <w:del w:id="6326" w:author="anna.resch88@gmail.com" w:date="2022-01-03T10:25:00Z"/>
                    <w:rFonts w:asciiTheme="majorHAnsi" w:eastAsia="Times New Roman" w:hAnsiTheme="majorHAnsi" w:cstheme="majorHAnsi"/>
                    <w:color w:val="000000"/>
                    <w:lang w:eastAsia="de-DE"/>
                  </w:rPr>
                </w:rPrChange>
              </w:rPr>
            </w:pPr>
            <w:del w:id="6327" w:author="anna.resch88@gmail.com" w:date="2022-01-03T10:25:00Z">
              <w:r w:rsidRPr="00F86424" w:rsidDel="00791D66">
                <w:rPr>
                  <w:rFonts w:asciiTheme="majorHAnsi" w:eastAsia="Times New Roman" w:hAnsiTheme="majorHAnsi" w:cstheme="majorHAnsi"/>
                  <w:color w:val="000000"/>
                  <w:lang w:val="en-US" w:eastAsia="de-DE"/>
                  <w:rPrChange w:id="6328" w:author="anna.resch88@gmail.com" w:date="2022-01-04T09:35:00Z">
                    <w:rPr>
                      <w:rFonts w:asciiTheme="majorHAnsi" w:eastAsia="Times New Roman" w:hAnsiTheme="majorHAnsi" w:cstheme="majorHAnsi"/>
                      <w:color w:val="000000"/>
                      <w:lang w:eastAsia="de-DE"/>
                    </w:rPr>
                  </w:rPrChange>
                </w:rPr>
                <w:delText>20</w:delText>
              </w:r>
              <w:bookmarkStart w:id="6329" w:name="_Toc92187093"/>
              <w:bookmarkStart w:id="6330" w:name="_Toc92187785"/>
              <w:bookmarkStart w:id="6331" w:name="_Toc92188477"/>
              <w:bookmarkStart w:id="6332" w:name="_Toc92189167"/>
              <w:bookmarkStart w:id="6333" w:name="_Toc92189822"/>
              <w:bookmarkStart w:id="6334" w:name="_Toc92190478"/>
              <w:bookmarkStart w:id="6335" w:name="_Toc92191134"/>
              <w:bookmarkEnd w:id="6329"/>
              <w:bookmarkEnd w:id="6330"/>
              <w:bookmarkEnd w:id="6331"/>
              <w:bookmarkEnd w:id="6332"/>
              <w:bookmarkEnd w:id="6333"/>
              <w:bookmarkEnd w:id="6334"/>
              <w:bookmarkEnd w:id="6335"/>
            </w:del>
          </w:p>
        </w:tc>
        <w:tc>
          <w:tcPr>
            <w:tcW w:w="1008" w:type="dxa"/>
            <w:tcBorders>
              <w:top w:val="nil"/>
              <w:left w:val="single" w:sz="4" w:space="0" w:color="auto"/>
              <w:bottom w:val="single" w:sz="4" w:space="0" w:color="auto"/>
              <w:right w:val="single" w:sz="4" w:space="0" w:color="auto"/>
            </w:tcBorders>
            <w:shd w:val="clear" w:color="auto" w:fill="A8D08D" w:themeFill="accent6" w:themeFillTint="99"/>
            <w:noWrap/>
            <w:vAlign w:val="bottom"/>
            <w:hideMark/>
          </w:tcPr>
          <w:p w14:paraId="1DF13636" w14:textId="6D76A9B8" w:rsidR="00067C6D" w:rsidRPr="00F86424" w:rsidDel="00791D66" w:rsidRDefault="00067C6D" w:rsidP="003228B4">
            <w:pPr>
              <w:numPr>
                <w:ilvl w:val="0"/>
                <w:numId w:val="47"/>
              </w:numPr>
              <w:spacing w:after="0" w:line="240" w:lineRule="auto"/>
              <w:jc w:val="center"/>
              <w:rPr>
                <w:del w:id="6336" w:author="anna.resch88@gmail.com" w:date="2022-01-03T10:25:00Z"/>
                <w:rFonts w:asciiTheme="majorHAnsi" w:eastAsia="Times New Roman" w:hAnsiTheme="majorHAnsi" w:cstheme="majorHAnsi"/>
                <w:color w:val="000000"/>
                <w:lang w:val="en-US" w:eastAsia="de-DE"/>
                <w:rPrChange w:id="6337" w:author="anna.resch88@gmail.com" w:date="2022-01-04T09:35:00Z">
                  <w:rPr>
                    <w:del w:id="6338" w:author="anna.resch88@gmail.com" w:date="2022-01-03T10:25:00Z"/>
                    <w:rFonts w:asciiTheme="majorHAnsi" w:eastAsia="Times New Roman" w:hAnsiTheme="majorHAnsi" w:cstheme="majorHAnsi"/>
                    <w:color w:val="000000"/>
                    <w:lang w:eastAsia="de-DE"/>
                  </w:rPr>
                </w:rPrChange>
              </w:rPr>
            </w:pPr>
            <w:del w:id="6339" w:author="anna.resch88@gmail.com" w:date="2022-01-03T10:25:00Z">
              <w:r w:rsidRPr="00F86424" w:rsidDel="00791D66">
                <w:rPr>
                  <w:rFonts w:asciiTheme="majorHAnsi" w:eastAsia="Times New Roman" w:hAnsiTheme="majorHAnsi" w:cstheme="majorHAnsi"/>
                  <w:color w:val="000000"/>
                  <w:lang w:val="en-US" w:eastAsia="de-DE"/>
                  <w:rPrChange w:id="6340" w:author="anna.resch88@gmail.com" w:date="2022-01-04T09:35:00Z">
                    <w:rPr>
                      <w:rFonts w:asciiTheme="majorHAnsi" w:eastAsia="Times New Roman" w:hAnsiTheme="majorHAnsi" w:cstheme="majorHAnsi"/>
                      <w:color w:val="000000"/>
                      <w:lang w:eastAsia="de-DE"/>
                    </w:rPr>
                  </w:rPrChange>
                </w:rPr>
                <w:delText>4M urea</w:delText>
              </w:r>
              <w:bookmarkStart w:id="6341" w:name="_Toc92187094"/>
              <w:bookmarkStart w:id="6342" w:name="_Toc92187786"/>
              <w:bookmarkStart w:id="6343" w:name="_Toc92188478"/>
              <w:bookmarkStart w:id="6344" w:name="_Toc92189168"/>
              <w:bookmarkStart w:id="6345" w:name="_Toc92189823"/>
              <w:bookmarkStart w:id="6346" w:name="_Toc92190479"/>
              <w:bookmarkStart w:id="6347" w:name="_Toc92191135"/>
              <w:bookmarkEnd w:id="6341"/>
              <w:bookmarkEnd w:id="6342"/>
              <w:bookmarkEnd w:id="6343"/>
              <w:bookmarkEnd w:id="6344"/>
              <w:bookmarkEnd w:id="6345"/>
              <w:bookmarkEnd w:id="6346"/>
              <w:bookmarkEnd w:id="6347"/>
            </w:del>
          </w:p>
        </w:tc>
        <w:tc>
          <w:tcPr>
            <w:tcW w:w="865" w:type="dxa"/>
            <w:tcBorders>
              <w:top w:val="nil"/>
              <w:left w:val="nil"/>
              <w:bottom w:val="single" w:sz="4" w:space="0" w:color="auto"/>
              <w:right w:val="single" w:sz="4" w:space="0" w:color="auto"/>
            </w:tcBorders>
            <w:shd w:val="clear" w:color="auto" w:fill="A8D08D" w:themeFill="accent6" w:themeFillTint="99"/>
            <w:noWrap/>
            <w:hideMark/>
          </w:tcPr>
          <w:p w14:paraId="49B98138" w14:textId="21A7C074" w:rsidR="00067C6D" w:rsidRPr="00F86424" w:rsidDel="00791D66" w:rsidRDefault="00067C6D" w:rsidP="003228B4">
            <w:pPr>
              <w:numPr>
                <w:ilvl w:val="0"/>
                <w:numId w:val="47"/>
              </w:numPr>
              <w:spacing w:after="0" w:line="240" w:lineRule="auto"/>
              <w:jc w:val="center"/>
              <w:rPr>
                <w:del w:id="6348" w:author="anna.resch88@gmail.com" w:date="2022-01-03T10:25:00Z"/>
                <w:rFonts w:asciiTheme="majorHAnsi" w:eastAsia="Times New Roman" w:hAnsiTheme="majorHAnsi" w:cstheme="majorHAnsi"/>
                <w:color w:val="000000"/>
                <w:lang w:val="en-US" w:eastAsia="de-DE"/>
                <w:rPrChange w:id="6349" w:author="anna.resch88@gmail.com" w:date="2022-01-04T09:35:00Z">
                  <w:rPr>
                    <w:del w:id="6350" w:author="anna.resch88@gmail.com" w:date="2022-01-03T10:25:00Z"/>
                    <w:rFonts w:asciiTheme="majorHAnsi" w:eastAsia="Times New Roman" w:hAnsiTheme="majorHAnsi" w:cstheme="majorHAnsi"/>
                    <w:color w:val="000000"/>
                    <w:lang w:eastAsia="de-DE"/>
                  </w:rPr>
                </w:rPrChange>
              </w:rPr>
            </w:pPr>
            <w:del w:id="6351" w:author="anna.resch88@gmail.com" w:date="2022-01-03T10:25:00Z">
              <w:r w:rsidRPr="00F86424" w:rsidDel="00791D66">
                <w:rPr>
                  <w:rFonts w:asciiTheme="majorHAnsi" w:eastAsia="Times New Roman" w:hAnsiTheme="majorHAnsi" w:cstheme="majorHAnsi"/>
                  <w:color w:val="000000"/>
                  <w:lang w:val="en-US" w:eastAsia="de-DE"/>
                  <w:rPrChange w:id="6352" w:author="anna.resch88@gmail.com" w:date="2022-01-04T09:35:00Z">
                    <w:rPr>
                      <w:rFonts w:asciiTheme="majorHAnsi" w:eastAsia="Times New Roman" w:hAnsiTheme="majorHAnsi" w:cstheme="majorHAnsi"/>
                      <w:color w:val="000000"/>
                      <w:lang w:eastAsia="de-DE"/>
                    </w:rPr>
                  </w:rPrChange>
                </w:rPr>
                <w:delText>67.7</w:delText>
              </w:r>
              <w:bookmarkStart w:id="6353" w:name="_Toc92187095"/>
              <w:bookmarkStart w:id="6354" w:name="_Toc92187787"/>
              <w:bookmarkStart w:id="6355" w:name="_Toc92188479"/>
              <w:bookmarkStart w:id="6356" w:name="_Toc92189169"/>
              <w:bookmarkStart w:id="6357" w:name="_Toc92189824"/>
              <w:bookmarkStart w:id="6358" w:name="_Toc92190480"/>
              <w:bookmarkStart w:id="6359" w:name="_Toc92191136"/>
              <w:bookmarkEnd w:id="6353"/>
              <w:bookmarkEnd w:id="6354"/>
              <w:bookmarkEnd w:id="6355"/>
              <w:bookmarkEnd w:id="6356"/>
              <w:bookmarkEnd w:id="6357"/>
              <w:bookmarkEnd w:id="6358"/>
              <w:bookmarkEnd w:id="6359"/>
            </w:del>
          </w:p>
        </w:tc>
        <w:tc>
          <w:tcPr>
            <w:tcW w:w="1008" w:type="dxa"/>
            <w:tcBorders>
              <w:top w:val="nil"/>
              <w:left w:val="nil"/>
              <w:bottom w:val="single" w:sz="4" w:space="0" w:color="auto"/>
              <w:right w:val="single" w:sz="4" w:space="0" w:color="auto"/>
            </w:tcBorders>
            <w:shd w:val="clear" w:color="auto" w:fill="A8D08D" w:themeFill="accent6" w:themeFillTint="99"/>
            <w:noWrap/>
            <w:vAlign w:val="bottom"/>
            <w:hideMark/>
          </w:tcPr>
          <w:p w14:paraId="6C9F25BF" w14:textId="760CAD5F" w:rsidR="00067C6D" w:rsidRPr="00F86424" w:rsidDel="00791D66" w:rsidRDefault="00067C6D" w:rsidP="003228B4">
            <w:pPr>
              <w:numPr>
                <w:ilvl w:val="0"/>
                <w:numId w:val="47"/>
              </w:numPr>
              <w:spacing w:after="0" w:line="240" w:lineRule="auto"/>
              <w:jc w:val="center"/>
              <w:rPr>
                <w:del w:id="6360" w:author="anna.resch88@gmail.com" w:date="2022-01-03T10:25:00Z"/>
                <w:rFonts w:asciiTheme="majorHAnsi" w:eastAsia="Times New Roman" w:hAnsiTheme="majorHAnsi" w:cstheme="majorHAnsi"/>
                <w:color w:val="000000"/>
                <w:lang w:val="en-US" w:eastAsia="de-DE"/>
                <w:rPrChange w:id="6361" w:author="anna.resch88@gmail.com" w:date="2022-01-04T09:35:00Z">
                  <w:rPr>
                    <w:del w:id="6362" w:author="anna.resch88@gmail.com" w:date="2022-01-03T10:25:00Z"/>
                    <w:rFonts w:asciiTheme="majorHAnsi" w:eastAsia="Times New Roman" w:hAnsiTheme="majorHAnsi" w:cstheme="majorHAnsi"/>
                    <w:color w:val="000000"/>
                    <w:lang w:eastAsia="de-DE"/>
                  </w:rPr>
                </w:rPrChange>
              </w:rPr>
            </w:pPr>
            <w:del w:id="6363" w:author="anna.resch88@gmail.com" w:date="2022-01-03T10:25:00Z">
              <w:r w:rsidRPr="00F86424" w:rsidDel="00791D66">
                <w:rPr>
                  <w:rFonts w:asciiTheme="majorHAnsi" w:eastAsia="Times New Roman" w:hAnsiTheme="majorHAnsi" w:cstheme="majorHAnsi"/>
                  <w:color w:val="000000"/>
                  <w:lang w:val="en-US" w:eastAsia="de-DE"/>
                  <w:rPrChange w:id="6364" w:author="anna.resch88@gmail.com" w:date="2022-01-04T09:35:00Z">
                    <w:rPr>
                      <w:rFonts w:asciiTheme="majorHAnsi" w:eastAsia="Times New Roman" w:hAnsiTheme="majorHAnsi" w:cstheme="majorHAnsi"/>
                      <w:color w:val="000000"/>
                      <w:lang w:eastAsia="de-DE"/>
                    </w:rPr>
                  </w:rPrChange>
                </w:rPr>
                <w:delText>1,5 x 5</w:delText>
              </w:r>
              <w:bookmarkStart w:id="6365" w:name="_Toc92187096"/>
              <w:bookmarkStart w:id="6366" w:name="_Toc92187788"/>
              <w:bookmarkStart w:id="6367" w:name="_Toc92188480"/>
              <w:bookmarkStart w:id="6368" w:name="_Toc92189170"/>
              <w:bookmarkStart w:id="6369" w:name="_Toc92189825"/>
              <w:bookmarkStart w:id="6370" w:name="_Toc92190481"/>
              <w:bookmarkStart w:id="6371" w:name="_Toc92191137"/>
              <w:bookmarkEnd w:id="6365"/>
              <w:bookmarkEnd w:id="6366"/>
              <w:bookmarkEnd w:id="6367"/>
              <w:bookmarkEnd w:id="6368"/>
              <w:bookmarkEnd w:id="6369"/>
              <w:bookmarkEnd w:id="6370"/>
              <w:bookmarkEnd w:id="6371"/>
            </w:del>
          </w:p>
        </w:tc>
        <w:tc>
          <w:tcPr>
            <w:tcW w:w="946" w:type="dxa"/>
            <w:tcBorders>
              <w:top w:val="nil"/>
              <w:left w:val="nil"/>
              <w:bottom w:val="single" w:sz="4" w:space="0" w:color="auto"/>
              <w:right w:val="single" w:sz="4" w:space="0" w:color="auto"/>
            </w:tcBorders>
            <w:shd w:val="clear" w:color="auto" w:fill="A8D08D" w:themeFill="accent6" w:themeFillTint="99"/>
            <w:noWrap/>
            <w:vAlign w:val="center"/>
            <w:hideMark/>
          </w:tcPr>
          <w:p w14:paraId="3077F983" w14:textId="1CEFA73F" w:rsidR="00067C6D" w:rsidRPr="00F86424" w:rsidDel="00791D66" w:rsidRDefault="00067C6D" w:rsidP="003228B4">
            <w:pPr>
              <w:numPr>
                <w:ilvl w:val="0"/>
                <w:numId w:val="47"/>
              </w:numPr>
              <w:spacing w:after="0" w:line="240" w:lineRule="auto"/>
              <w:jc w:val="center"/>
              <w:rPr>
                <w:del w:id="6372" w:author="anna.resch88@gmail.com" w:date="2022-01-03T10:25:00Z"/>
                <w:rFonts w:asciiTheme="majorHAnsi" w:eastAsia="Times New Roman" w:hAnsiTheme="majorHAnsi" w:cstheme="majorHAnsi"/>
                <w:color w:val="000000"/>
                <w:lang w:val="en-US" w:eastAsia="de-DE"/>
                <w:rPrChange w:id="6373" w:author="anna.resch88@gmail.com" w:date="2022-01-04T09:35:00Z">
                  <w:rPr>
                    <w:del w:id="6374" w:author="anna.resch88@gmail.com" w:date="2022-01-03T10:25:00Z"/>
                    <w:rFonts w:asciiTheme="majorHAnsi" w:eastAsia="Times New Roman" w:hAnsiTheme="majorHAnsi" w:cstheme="majorHAnsi"/>
                    <w:color w:val="000000"/>
                    <w:lang w:eastAsia="de-DE"/>
                  </w:rPr>
                </w:rPrChange>
              </w:rPr>
            </w:pPr>
            <w:del w:id="6375" w:author="anna.resch88@gmail.com" w:date="2022-01-03T10:25:00Z">
              <w:r w:rsidRPr="00F86424" w:rsidDel="00791D66">
                <w:rPr>
                  <w:rFonts w:asciiTheme="majorHAnsi" w:eastAsia="Times New Roman" w:hAnsiTheme="majorHAnsi" w:cstheme="majorHAnsi"/>
                  <w:color w:val="000000"/>
                  <w:lang w:val="en-US" w:eastAsia="de-DE"/>
                  <w:rPrChange w:id="6376" w:author="anna.resch88@gmail.com" w:date="2022-01-04T09:35:00Z">
                    <w:rPr>
                      <w:rFonts w:asciiTheme="majorHAnsi" w:eastAsia="Times New Roman" w:hAnsiTheme="majorHAnsi" w:cstheme="majorHAnsi"/>
                      <w:color w:val="000000"/>
                      <w:lang w:eastAsia="de-DE"/>
                    </w:rPr>
                  </w:rPrChange>
                </w:rPr>
                <w:delText>85.52</w:delText>
              </w:r>
              <w:bookmarkStart w:id="6377" w:name="_Toc92187097"/>
              <w:bookmarkStart w:id="6378" w:name="_Toc92187789"/>
              <w:bookmarkStart w:id="6379" w:name="_Toc92188481"/>
              <w:bookmarkStart w:id="6380" w:name="_Toc92189171"/>
              <w:bookmarkStart w:id="6381" w:name="_Toc92189826"/>
              <w:bookmarkStart w:id="6382" w:name="_Toc92190482"/>
              <w:bookmarkStart w:id="6383" w:name="_Toc92191138"/>
              <w:bookmarkEnd w:id="6377"/>
              <w:bookmarkEnd w:id="6378"/>
              <w:bookmarkEnd w:id="6379"/>
              <w:bookmarkEnd w:id="6380"/>
              <w:bookmarkEnd w:id="6381"/>
              <w:bookmarkEnd w:id="6382"/>
              <w:bookmarkEnd w:id="6383"/>
            </w:del>
          </w:p>
        </w:tc>
        <w:tc>
          <w:tcPr>
            <w:tcW w:w="967" w:type="dxa"/>
            <w:tcBorders>
              <w:top w:val="nil"/>
              <w:left w:val="nil"/>
              <w:bottom w:val="single" w:sz="4" w:space="0" w:color="auto"/>
              <w:right w:val="single" w:sz="4" w:space="0" w:color="auto"/>
            </w:tcBorders>
            <w:shd w:val="clear" w:color="auto" w:fill="A8D08D" w:themeFill="accent6" w:themeFillTint="99"/>
            <w:noWrap/>
            <w:vAlign w:val="bottom"/>
            <w:hideMark/>
          </w:tcPr>
          <w:p w14:paraId="05ABEA70" w14:textId="7FB89D7D" w:rsidR="00067C6D" w:rsidRPr="00F86424" w:rsidDel="00791D66" w:rsidRDefault="00067C6D" w:rsidP="003228B4">
            <w:pPr>
              <w:numPr>
                <w:ilvl w:val="0"/>
                <w:numId w:val="47"/>
              </w:numPr>
              <w:spacing w:after="0" w:line="240" w:lineRule="auto"/>
              <w:jc w:val="center"/>
              <w:rPr>
                <w:del w:id="6384" w:author="anna.resch88@gmail.com" w:date="2022-01-03T10:25:00Z"/>
                <w:rFonts w:asciiTheme="majorHAnsi" w:eastAsia="Times New Roman" w:hAnsiTheme="majorHAnsi" w:cstheme="majorHAnsi"/>
                <w:color w:val="000000"/>
                <w:lang w:val="en-US" w:eastAsia="de-DE"/>
                <w:rPrChange w:id="6385" w:author="anna.resch88@gmail.com" w:date="2022-01-04T09:35:00Z">
                  <w:rPr>
                    <w:del w:id="6386" w:author="anna.resch88@gmail.com" w:date="2022-01-03T10:25:00Z"/>
                    <w:rFonts w:asciiTheme="majorHAnsi" w:eastAsia="Times New Roman" w:hAnsiTheme="majorHAnsi" w:cstheme="majorHAnsi"/>
                    <w:color w:val="000000"/>
                    <w:lang w:eastAsia="de-DE"/>
                  </w:rPr>
                </w:rPrChange>
              </w:rPr>
            </w:pPr>
            <w:del w:id="6387" w:author="anna.resch88@gmail.com" w:date="2022-01-03T10:25:00Z">
              <w:r w:rsidRPr="00F86424" w:rsidDel="00791D66">
                <w:rPr>
                  <w:rFonts w:asciiTheme="majorHAnsi" w:eastAsia="Times New Roman" w:hAnsiTheme="majorHAnsi" w:cstheme="majorHAnsi"/>
                  <w:color w:val="000000"/>
                  <w:lang w:val="en-US" w:eastAsia="de-DE"/>
                  <w:rPrChange w:id="6388" w:author="anna.resch88@gmail.com" w:date="2022-01-04T09:35:00Z">
                    <w:rPr>
                      <w:rFonts w:asciiTheme="majorHAnsi" w:eastAsia="Times New Roman" w:hAnsiTheme="majorHAnsi" w:cstheme="majorHAnsi"/>
                      <w:color w:val="000000"/>
                      <w:lang w:eastAsia="de-DE"/>
                    </w:rPr>
                  </w:rPrChange>
                </w:rPr>
                <w:delText>185%</w:delText>
              </w:r>
              <w:bookmarkStart w:id="6389" w:name="_Toc92187098"/>
              <w:bookmarkStart w:id="6390" w:name="_Toc92187790"/>
              <w:bookmarkStart w:id="6391" w:name="_Toc92188482"/>
              <w:bookmarkStart w:id="6392" w:name="_Toc92189172"/>
              <w:bookmarkStart w:id="6393" w:name="_Toc92189827"/>
              <w:bookmarkStart w:id="6394" w:name="_Toc92190483"/>
              <w:bookmarkStart w:id="6395" w:name="_Toc92191139"/>
              <w:bookmarkEnd w:id="6389"/>
              <w:bookmarkEnd w:id="6390"/>
              <w:bookmarkEnd w:id="6391"/>
              <w:bookmarkEnd w:id="6392"/>
              <w:bookmarkEnd w:id="6393"/>
              <w:bookmarkEnd w:id="6394"/>
              <w:bookmarkEnd w:id="6395"/>
            </w:del>
          </w:p>
        </w:tc>
        <w:tc>
          <w:tcPr>
            <w:tcW w:w="1367" w:type="dxa"/>
            <w:tcBorders>
              <w:top w:val="nil"/>
              <w:left w:val="nil"/>
              <w:bottom w:val="single" w:sz="4" w:space="0" w:color="auto"/>
              <w:right w:val="single" w:sz="4" w:space="0" w:color="auto"/>
            </w:tcBorders>
            <w:shd w:val="clear" w:color="auto" w:fill="A8D08D" w:themeFill="accent6" w:themeFillTint="99"/>
            <w:noWrap/>
            <w:vAlign w:val="bottom"/>
            <w:hideMark/>
          </w:tcPr>
          <w:p w14:paraId="2F4D87FB" w14:textId="643516BE" w:rsidR="00067C6D" w:rsidRPr="00F86424" w:rsidDel="00791D66" w:rsidRDefault="00067C6D" w:rsidP="003228B4">
            <w:pPr>
              <w:numPr>
                <w:ilvl w:val="0"/>
                <w:numId w:val="47"/>
              </w:numPr>
              <w:spacing w:after="0" w:line="240" w:lineRule="auto"/>
              <w:jc w:val="center"/>
              <w:rPr>
                <w:del w:id="6396" w:author="anna.resch88@gmail.com" w:date="2022-01-03T10:25:00Z"/>
                <w:rFonts w:asciiTheme="majorHAnsi" w:eastAsia="Times New Roman" w:hAnsiTheme="majorHAnsi" w:cstheme="majorHAnsi"/>
                <w:color w:val="000000"/>
                <w:lang w:val="en-US" w:eastAsia="de-DE"/>
                <w:rPrChange w:id="6397" w:author="anna.resch88@gmail.com" w:date="2022-01-04T09:35:00Z">
                  <w:rPr>
                    <w:del w:id="6398" w:author="anna.resch88@gmail.com" w:date="2022-01-03T10:25:00Z"/>
                    <w:rFonts w:asciiTheme="majorHAnsi" w:eastAsia="Times New Roman" w:hAnsiTheme="majorHAnsi" w:cstheme="majorHAnsi"/>
                    <w:color w:val="000000"/>
                    <w:lang w:eastAsia="de-DE"/>
                  </w:rPr>
                </w:rPrChange>
              </w:rPr>
            </w:pPr>
            <w:del w:id="6399" w:author="anna.resch88@gmail.com" w:date="2022-01-03T10:25:00Z">
              <w:r w:rsidRPr="00F86424" w:rsidDel="00791D66">
                <w:rPr>
                  <w:rFonts w:asciiTheme="majorHAnsi" w:hAnsiTheme="majorHAnsi" w:cstheme="majorHAnsi"/>
                  <w:color w:val="000000"/>
                  <w:lang w:val="en-US"/>
                  <w:rPrChange w:id="6400" w:author="anna.resch88@gmail.com" w:date="2022-01-04T09:35:00Z">
                    <w:rPr>
                      <w:rFonts w:asciiTheme="majorHAnsi" w:hAnsiTheme="majorHAnsi" w:cstheme="majorHAnsi"/>
                      <w:color w:val="000000"/>
                    </w:rPr>
                  </w:rPrChange>
                </w:rPr>
                <w:delText>148.76</w:delText>
              </w:r>
              <w:bookmarkStart w:id="6401" w:name="_Toc92187099"/>
              <w:bookmarkStart w:id="6402" w:name="_Toc92187791"/>
              <w:bookmarkStart w:id="6403" w:name="_Toc92188483"/>
              <w:bookmarkStart w:id="6404" w:name="_Toc92189173"/>
              <w:bookmarkStart w:id="6405" w:name="_Toc92189828"/>
              <w:bookmarkStart w:id="6406" w:name="_Toc92190484"/>
              <w:bookmarkStart w:id="6407" w:name="_Toc92191140"/>
              <w:bookmarkEnd w:id="6401"/>
              <w:bookmarkEnd w:id="6402"/>
              <w:bookmarkEnd w:id="6403"/>
              <w:bookmarkEnd w:id="6404"/>
              <w:bookmarkEnd w:id="6405"/>
              <w:bookmarkEnd w:id="6406"/>
              <w:bookmarkEnd w:id="6407"/>
            </w:del>
          </w:p>
        </w:tc>
        <w:tc>
          <w:tcPr>
            <w:tcW w:w="646" w:type="dxa"/>
            <w:tcBorders>
              <w:top w:val="nil"/>
              <w:left w:val="single" w:sz="4" w:space="0" w:color="auto"/>
              <w:bottom w:val="single" w:sz="8" w:space="0" w:color="000000"/>
              <w:right w:val="single" w:sz="4" w:space="0" w:color="auto"/>
            </w:tcBorders>
            <w:shd w:val="clear" w:color="auto" w:fill="A8D08D" w:themeFill="accent6" w:themeFillTint="99"/>
            <w:vAlign w:val="bottom"/>
          </w:tcPr>
          <w:p w14:paraId="4C6671FD" w14:textId="642F211E" w:rsidR="00067C6D" w:rsidRPr="00F86424" w:rsidDel="00791D66" w:rsidRDefault="00067C6D" w:rsidP="003228B4">
            <w:pPr>
              <w:numPr>
                <w:ilvl w:val="0"/>
                <w:numId w:val="47"/>
              </w:numPr>
              <w:spacing w:after="0" w:line="240" w:lineRule="auto"/>
              <w:jc w:val="center"/>
              <w:rPr>
                <w:del w:id="6408" w:author="anna.resch88@gmail.com" w:date="2022-01-03T10:25:00Z"/>
                <w:rFonts w:asciiTheme="majorHAnsi" w:eastAsia="Times New Roman" w:hAnsiTheme="majorHAnsi" w:cstheme="majorHAnsi"/>
                <w:color w:val="000000"/>
                <w:lang w:val="en-US" w:eastAsia="de-DE"/>
                <w:rPrChange w:id="6409" w:author="anna.resch88@gmail.com" w:date="2022-01-04T09:35:00Z">
                  <w:rPr>
                    <w:del w:id="6410" w:author="anna.resch88@gmail.com" w:date="2022-01-03T10:25:00Z"/>
                    <w:rFonts w:asciiTheme="majorHAnsi" w:eastAsia="Times New Roman" w:hAnsiTheme="majorHAnsi" w:cstheme="majorHAnsi"/>
                    <w:color w:val="000000"/>
                    <w:lang w:eastAsia="de-DE"/>
                  </w:rPr>
                </w:rPrChange>
              </w:rPr>
            </w:pPr>
            <w:del w:id="6411" w:author="anna.resch88@gmail.com" w:date="2022-01-03T10:25:00Z">
              <w:r w:rsidRPr="00F86424" w:rsidDel="00791D66">
                <w:rPr>
                  <w:rFonts w:asciiTheme="majorHAnsi" w:hAnsiTheme="majorHAnsi" w:cstheme="majorHAnsi"/>
                  <w:color w:val="000000"/>
                  <w:lang w:val="en-US"/>
                  <w:rPrChange w:id="6412" w:author="anna.resch88@gmail.com" w:date="2022-01-04T09:35:00Z">
                    <w:rPr>
                      <w:rFonts w:asciiTheme="majorHAnsi" w:hAnsiTheme="majorHAnsi" w:cstheme="majorHAnsi"/>
                      <w:color w:val="000000"/>
                    </w:rPr>
                  </w:rPrChange>
                </w:rPr>
                <w:delText>8.49</w:delText>
              </w:r>
              <w:bookmarkStart w:id="6413" w:name="_Toc92187100"/>
              <w:bookmarkStart w:id="6414" w:name="_Toc92187792"/>
              <w:bookmarkStart w:id="6415" w:name="_Toc92188484"/>
              <w:bookmarkStart w:id="6416" w:name="_Toc92189174"/>
              <w:bookmarkStart w:id="6417" w:name="_Toc92189829"/>
              <w:bookmarkStart w:id="6418" w:name="_Toc92190485"/>
              <w:bookmarkStart w:id="6419" w:name="_Toc92191141"/>
              <w:bookmarkEnd w:id="6413"/>
              <w:bookmarkEnd w:id="6414"/>
              <w:bookmarkEnd w:id="6415"/>
              <w:bookmarkEnd w:id="6416"/>
              <w:bookmarkEnd w:id="6417"/>
              <w:bookmarkEnd w:id="6418"/>
              <w:bookmarkEnd w:id="6419"/>
            </w:del>
          </w:p>
        </w:tc>
        <w:tc>
          <w:tcPr>
            <w:tcW w:w="1131" w:type="dxa"/>
            <w:vMerge/>
            <w:tcBorders>
              <w:top w:val="nil"/>
              <w:left w:val="single" w:sz="4" w:space="0" w:color="auto"/>
              <w:bottom w:val="single" w:sz="8" w:space="0" w:color="000000"/>
              <w:right w:val="single" w:sz="4" w:space="0" w:color="auto"/>
            </w:tcBorders>
            <w:shd w:val="clear" w:color="auto" w:fill="A8D08D" w:themeFill="accent6" w:themeFillTint="99"/>
            <w:vAlign w:val="center"/>
            <w:hideMark/>
          </w:tcPr>
          <w:p w14:paraId="112FCD88" w14:textId="7F167A60" w:rsidR="00067C6D" w:rsidRPr="00F86424" w:rsidDel="00791D66" w:rsidRDefault="00067C6D" w:rsidP="003228B4">
            <w:pPr>
              <w:numPr>
                <w:ilvl w:val="0"/>
                <w:numId w:val="47"/>
              </w:numPr>
              <w:spacing w:after="0" w:line="240" w:lineRule="auto"/>
              <w:jc w:val="center"/>
              <w:rPr>
                <w:del w:id="6420" w:author="anna.resch88@gmail.com" w:date="2022-01-03T10:25:00Z"/>
                <w:rFonts w:asciiTheme="majorHAnsi" w:eastAsia="Times New Roman" w:hAnsiTheme="majorHAnsi" w:cstheme="majorHAnsi"/>
                <w:color w:val="000000"/>
                <w:lang w:val="en-US" w:eastAsia="de-DE"/>
                <w:rPrChange w:id="6421" w:author="anna.resch88@gmail.com" w:date="2022-01-04T09:35:00Z">
                  <w:rPr>
                    <w:del w:id="6422" w:author="anna.resch88@gmail.com" w:date="2022-01-03T10:25:00Z"/>
                    <w:rFonts w:asciiTheme="majorHAnsi" w:eastAsia="Times New Roman" w:hAnsiTheme="majorHAnsi" w:cstheme="majorHAnsi"/>
                    <w:color w:val="000000"/>
                    <w:lang w:eastAsia="de-DE"/>
                  </w:rPr>
                </w:rPrChange>
              </w:rPr>
            </w:pPr>
          </w:p>
        </w:tc>
        <w:tc>
          <w:tcPr>
            <w:tcW w:w="1144" w:type="dxa"/>
            <w:vMerge/>
            <w:tcBorders>
              <w:top w:val="nil"/>
              <w:left w:val="single" w:sz="4" w:space="0" w:color="auto"/>
              <w:bottom w:val="single" w:sz="8" w:space="0" w:color="000000"/>
              <w:right w:val="single" w:sz="4" w:space="0" w:color="auto"/>
            </w:tcBorders>
            <w:shd w:val="clear" w:color="auto" w:fill="A8D08D" w:themeFill="accent6" w:themeFillTint="99"/>
            <w:vAlign w:val="center"/>
            <w:hideMark/>
          </w:tcPr>
          <w:p w14:paraId="71EC8CFB" w14:textId="1C61A618" w:rsidR="00067C6D" w:rsidRPr="00F86424" w:rsidDel="00791D66" w:rsidRDefault="00067C6D" w:rsidP="003228B4">
            <w:pPr>
              <w:numPr>
                <w:ilvl w:val="0"/>
                <w:numId w:val="47"/>
              </w:numPr>
              <w:spacing w:after="0" w:line="240" w:lineRule="auto"/>
              <w:jc w:val="center"/>
              <w:rPr>
                <w:del w:id="6423" w:author="anna.resch88@gmail.com" w:date="2022-01-03T10:25:00Z"/>
                <w:rFonts w:asciiTheme="majorHAnsi" w:eastAsia="Times New Roman" w:hAnsiTheme="majorHAnsi" w:cstheme="majorHAnsi"/>
                <w:color w:val="000000"/>
                <w:lang w:val="en-US" w:eastAsia="de-DE"/>
                <w:rPrChange w:id="6424" w:author="anna.resch88@gmail.com" w:date="2022-01-04T09:35:00Z">
                  <w:rPr>
                    <w:del w:id="6425" w:author="anna.resch88@gmail.com" w:date="2022-01-03T10:25:00Z"/>
                    <w:rFonts w:asciiTheme="majorHAnsi" w:eastAsia="Times New Roman" w:hAnsiTheme="majorHAnsi" w:cstheme="majorHAnsi"/>
                    <w:color w:val="000000"/>
                    <w:lang w:eastAsia="de-DE"/>
                  </w:rPr>
                </w:rPrChange>
              </w:rPr>
            </w:pPr>
          </w:p>
        </w:tc>
        <w:bookmarkStart w:id="6426" w:name="_Toc92187101"/>
        <w:bookmarkStart w:id="6427" w:name="_Toc92187793"/>
        <w:bookmarkStart w:id="6428" w:name="_Toc92188485"/>
        <w:bookmarkStart w:id="6429" w:name="_Toc92189175"/>
        <w:bookmarkStart w:id="6430" w:name="_Toc92189830"/>
        <w:bookmarkStart w:id="6431" w:name="_Toc92190486"/>
        <w:bookmarkStart w:id="6432" w:name="_Toc92191142"/>
        <w:bookmarkEnd w:id="6426"/>
        <w:bookmarkEnd w:id="6427"/>
        <w:bookmarkEnd w:id="6428"/>
        <w:bookmarkEnd w:id="6429"/>
        <w:bookmarkEnd w:id="6430"/>
        <w:bookmarkEnd w:id="6431"/>
        <w:bookmarkEnd w:id="6432"/>
      </w:tr>
      <w:tr w:rsidR="00067C6D" w:rsidRPr="009E3BE9" w:rsidDel="00791D66" w14:paraId="31B35CC9" w14:textId="05224491" w:rsidTr="00D830B0">
        <w:trPr>
          <w:trHeight w:val="315"/>
          <w:del w:id="6433" w:author="anna.resch88@gmail.com" w:date="2022-01-03T10:25:00Z"/>
        </w:trPr>
        <w:tc>
          <w:tcPr>
            <w:tcW w:w="2480" w:type="dxa"/>
            <w:tcBorders>
              <w:top w:val="nil"/>
              <w:left w:val="single" w:sz="4" w:space="0" w:color="auto"/>
              <w:bottom w:val="single" w:sz="8" w:space="0" w:color="auto"/>
              <w:right w:val="single" w:sz="4" w:space="0" w:color="auto"/>
            </w:tcBorders>
            <w:shd w:val="clear" w:color="auto" w:fill="A8D08D" w:themeFill="accent6" w:themeFillTint="99"/>
            <w:noWrap/>
            <w:vAlign w:val="bottom"/>
            <w:hideMark/>
          </w:tcPr>
          <w:p w14:paraId="07A0D6C9" w14:textId="43B12654" w:rsidR="00067C6D" w:rsidRPr="00F86424" w:rsidDel="00791D66" w:rsidRDefault="00067C6D" w:rsidP="003228B4">
            <w:pPr>
              <w:numPr>
                <w:ilvl w:val="0"/>
                <w:numId w:val="47"/>
              </w:numPr>
              <w:spacing w:after="0" w:line="240" w:lineRule="auto"/>
              <w:jc w:val="both"/>
              <w:rPr>
                <w:del w:id="6434" w:author="anna.resch88@gmail.com" w:date="2022-01-03T10:25:00Z"/>
                <w:rFonts w:asciiTheme="majorHAnsi" w:eastAsia="Times New Roman" w:hAnsiTheme="majorHAnsi" w:cstheme="majorHAnsi"/>
                <w:color w:val="000000"/>
                <w:lang w:val="en-US" w:eastAsia="de-DE"/>
                <w:rPrChange w:id="6435" w:author="anna.resch88@gmail.com" w:date="2022-01-04T09:35:00Z">
                  <w:rPr>
                    <w:del w:id="6436" w:author="anna.resch88@gmail.com" w:date="2022-01-03T10:25:00Z"/>
                    <w:rFonts w:asciiTheme="majorHAnsi" w:eastAsia="Times New Roman" w:hAnsiTheme="majorHAnsi" w:cstheme="majorHAnsi"/>
                    <w:color w:val="000000"/>
                    <w:lang w:eastAsia="de-DE"/>
                  </w:rPr>
                </w:rPrChange>
              </w:rPr>
            </w:pPr>
            <w:del w:id="6437" w:author="anna.resch88@gmail.com" w:date="2022-01-03T10:25:00Z">
              <w:r w:rsidRPr="00F86424" w:rsidDel="00791D66">
                <w:rPr>
                  <w:rFonts w:asciiTheme="majorHAnsi" w:eastAsia="Times New Roman" w:hAnsiTheme="majorHAnsi" w:cstheme="majorHAnsi"/>
                  <w:color w:val="000000"/>
                  <w:lang w:val="en-US" w:eastAsia="de-DE"/>
                  <w:rPrChange w:id="6438" w:author="anna.resch88@gmail.com" w:date="2022-01-04T09:35:00Z">
                    <w:rPr>
                      <w:rFonts w:asciiTheme="majorHAnsi" w:eastAsia="Times New Roman" w:hAnsiTheme="majorHAnsi" w:cstheme="majorHAnsi"/>
                      <w:color w:val="000000"/>
                      <w:lang w:eastAsia="de-DE"/>
                    </w:rPr>
                  </w:rPrChange>
                </w:rPr>
                <w:delText>ULD-V20-ULD, sample 3</w:delText>
              </w:r>
              <w:bookmarkStart w:id="6439" w:name="_Toc92187102"/>
              <w:bookmarkStart w:id="6440" w:name="_Toc92187794"/>
              <w:bookmarkStart w:id="6441" w:name="_Toc92188486"/>
              <w:bookmarkStart w:id="6442" w:name="_Toc92189176"/>
              <w:bookmarkStart w:id="6443" w:name="_Toc92189831"/>
              <w:bookmarkStart w:id="6444" w:name="_Toc92190487"/>
              <w:bookmarkStart w:id="6445" w:name="_Toc92191143"/>
              <w:bookmarkEnd w:id="6439"/>
              <w:bookmarkEnd w:id="6440"/>
              <w:bookmarkEnd w:id="6441"/>
              <w:bookmarkEnd w:id="6442"/>
              <w:bookmarkEnd w:id="6443"/>
              <w:bookmarkEnd w:id="6444"/>
              <w:bookmarkEnd w:id="6445"/>
            </w:del>
          </w:p>
        </w:tc>
        <w:tc>
          <w:tcPr>
            <w:tcW w:w="689" w:type="dxa"/>
            <w:tcBorders>
              <w:top w:val="single" w:sz="4" w:space="0" w:color="auto"/>
              <w:left w:val="nil"/>
              <w:bottom w:val="single" w:sz="4" w:space="0" w:color="auto"/>
              <w:right w:val="single" w:sz="4" w:space="0" w:color="auto"/>
            </w:tcBorders>
            <w:shd w:val="clear" w:color="auto" w:fill="A8D08D" w:themeFill="accent6" w:themeFillTint="99"/>
          </w:tcPr>
          <w:p w14:paraId="405C8E53" w14:textId="031FDA9B" w:rsidR="00067C6D" w:rsidRPr="00F86424" w:rsidDel="00791D66" w:rsidRDefault="00067C6D" w:rsidP="003228B4">
            <w:pPr>
              <w:numPr>
                <w:ilvl w:val="0"/>
                <w:numId w:val="47"/>
              </w:numPr>
              <w:spacing w:after="0" w:line="240" w:lineRule="auto"/>
              <w:jc w:val="center"/>
              <w:rPr>
                <w:del w:id="6446" w:author="anna.resch88@gmail.com" w:date="2022-01-03T10:25:00Z"/>
                <w:rFonts w:asciiTheme="majorHAnsi" w:eastAsia="Times New Roman" w:hAnsiTheme="majorHAnsi" w:cstheme="majorHAnsi"/>
                <w:color w:val="000000"/>
                <w:lang w:val="en-US" w:eastAsia="de-DE"/>
                <w:rPrChange w:id="6447" w:author="anna.resch88@gmail.com" w:date="2022-01-04T09:35:00Z">
                  <w:rPr>
                    <w:del w:id="6448" w:author="anna.resch88@gmail.com" w:date="2022-01-03T10:25:00Z"/>
                    <w:rFonts w:asciiTheme="majorHAnsi" w:eastAsia="Times New Roman" w:hAnsiTheme="majorHAnsi" w:cstheme="majorHAnsi"/>
                    <w:color w:val="000000"/>
                    <w:lang w:eastAsia="de-DE"/>
                  </w:rPr>
                </w:rPrChange>
              </w:rPr>
            </w:pPr>
            <w:del w:id="6449" w:author="anna.resch88@gmail.com" w:date="2022-01-03T10:25:00Z">
              <w:r w:rsidRPr="00F86424" w:rsidDel="00791D66">
                <w:rPr>
                  <w:rFonts w:asciiTheme="majorHAnsi" w:eastAsia="Times New Roman" w:hAnsiTheme="majorHAnsi" w:cstheme="majorHAnsi"/>
                  <w:color w:val="000000"/>
                  <w:lang w:val="en-US" w:eastAsia="de-DE"/>
                  <w:rPrChange w:id="6450" w:author="anna.resch88@gmail.com" w:date="2022-01-04T09:35:00Z">
                    <w:rPr>
                      <w:rFonts w:asciiTheme="majorHAnsi" w:eastAsia="Times New Roman" w:hAnsiTheme="majorHAnsi" w:cstheme="majorHAnsi"/>
                      <w:color w:val="000000"/>
                      <w:lang w:eastAsia="de-DE"/>
                    </w:rPr>
                  </w:rPrChange>
                </w:rPr>
                <w:delText>20</w:delText>
              </w:r>
              <w:bookmarkStart w:id="6451" w:name="_Toc92187103"/>
              <w:bookmarkStart w:id="6452" w:name="_Toc92187795"/>
              <w:bookmarkStart w:id="6453" w:name="_Toc92188487"/>
              <w:bookmarkStart w:id="6454" w:name="_Toc92189177"/>
              <w:bookmarkStart w:id="6455" w:name="_Toc92189832"/>
              <w:bookmarkStart w:id="6456" w:name="_Toc92190488"/>
              <w:bookmarkStart w:id="6457" w:name="_Toc92191144"/>
              <w:bookmarkEnd w:id="6451"/>
              <w:bookmarkEnd w:id="6452"/>
              <w:bookmarkEnd w:id="6453"/>
              <w:bookmarkEnd w:id="6454"/>
              <w:bookmarkEnd w:id="6455"/>
              <w:bookmarkEnd w:id="6456"/>
              <w:bookmarkEnd w:id="6457"/>
            </w:del>
          </w:p>
        </w:tc>
        <w:tc>
          <w:tcPr>
            <w:tcW w:w="1008" w:type="dxa"/>
            <w:tcBorders>
              <w:top w:val="nil"/>
              <w:left w:val="single" w:sz="4" w:space="0" w:color="auto"/>
              <w:bottom w:val="single" w:sz="8" w:space="0" w:color="auto"/>
              <w:right w:val="single" w:sz="4" w:space="0" w:color="auto"/>
            </w:tcBorders>
            <w:shd w:val="clear" w:color="auto" w:fill="A8D08D" w:themeFill="accent6" w:themeFillTint="99"/>
            <w:noWrap/>
            <w:vAlign w:val="bottom"/>
            <w:hideMark/>
          </w:tcPr>
          <w:p w14:paraId="39CCCD8F" w14:textId="69ADBB73" w:rsidR="00067C6D" w:rsidRPr="00F86424" w:rsidDel="00791D66" w:rsidRDefault="00067C6D" w:rsidP="003228B4">
            <w:pPr>
              <w:numPr>
                <w:ilvl w:val="0"/>
                <w:numId w:val="47"/>
              </w:numPr>
              <w:spacing w:after="0" w:line="240" w:lineRule="auto"/>
              <w:jc w:val="center"/>
              <w:rPr>
                <w:del w:id="6458" w:author="anna.resch88@gmail.com" w:date="2022-01-03T10:25:00Z"/>
                <w:rFonts w:asciiTheme="majorHAnsi" w:eastAsia="Times New Roman" w:hAnsiTheme="majorHAnsi" w:cstheme="majorHAnsi"/>
                <w:color w:val="000000"/>
                <w:lang w:val="en-US" w:eastAsia="de-DE"/>
                <w:rPrChange w:id="6459" w:author="anna.resch88@gmail.com" w:date="2022-01-04T09:35:00Z">
                  <w:rPr>
                    <w:del w:id="6460" w:author="anna.resch88@gmail.com" w:date="2022-01-03T10:25:00Z"/>
                    <w:rFonts w:asciiTheme="majorHAnsi" w:eastAsia="Times New Roman" w:hAnsiTheme="majorHAnsi" w:cstheme="majorHAnsi"/>
                    <w:color w:val="000000"/>
                    <w:lang w:eastAsia="de-DE"/>
                  </w:rPr>
                </w:rPrChange>
              </w:rPr>
            </w:pPr>
            <w:del w:id="6461" w:author="anna.resch88@gmail.com" w:date="2022-01-03T10:25:00Z">
              <w:r w:rsidRPr="00F86424" w:rsidDel="00791D66">
                <w:rPr>
                  <w:rFonts w:asciiTheme="majorHAnsi" w:eastAsia="Times New Roman" w:hAnsiTheme="majorHAnsi" w:cstheme="majorHAnsi"/>
                  <w:color w:val="000000"/>
                  <w:lang w:val="en-US" w:eastAsia="de-DE"/>
                  <w:rPrChange w:id="6462" w:author="anna.resch88@gmail.com" w:date="2022-01-04T09:35:00Z">
                    <w:rPr>
                      <w:rFonts w:asciiTheme="majorHAnsi" w:eastAsia="Times New Roman" w:hAnsiTheme="majorHAnsi" w:cstheme="majorHAnsi"/>
                      <w:color w:val="000000"/>
                      <w:lang w:eastAsia="de-DE"/>
                    </w:rPr>
                  </w:rPrChange>
                </w:rPr>
                <w:delText>4M urea</w:delText>
              </w:r>
              <w:bookmarkStart w:id="6463" w:name="_Toc92187104"/>
              <w:bookmarkStart w:id="6464" w:name="_Toc92187796"/>
              <w:bookmarkStart w:id="6465" w:name="_Toc92188488"/>
              <w:bookmarkStart w:id="6466" w:name="_Toc92189178"/>
              <w:bookmarkStart w:id="6467" w:name="_Toc92189833"/>
              <w:bookmarkStart w:id="6468" w:name="_Toc92190489"/>
              <w:bookmarkStart w:id="6469" w:name="_Toc92191145"/>
              <w:bookmarkEnd w:id="6463"/>
              <w:bookmarkEnd w:id="6464"/>
              <w:bookmarkEnd w:id="6465"/>
              <w:bookmarkEnd w:id="6466"/>
              <w:bookmarkEnd w:id="6467"/>
              <w:bookmarkEnd w:id="6468"/>
              <w:bookmarkEnd w:id="6469"/>
            </w:del>
          </w:p>
        </w:tc>
        <w:tc>
          <w:tcPr>
            <w:tcW w:w="865" w:type="dxa"/>
            <w:tcBorders>
              <w:top w:val="nil"/>
              <w:left w:val="nil"/>
              <w:bottom w:val="single" w:sz="8" w:space="0" w:color="auto"/>
              <w:right w:val="single" w:sz="4" w:space="0" w:color="auto"/>
            </w:tcBorders>
            <w:shd w:val="clear" w:color="auto" w:fill="A8D08D" w:themeFill="accent6" w:themeFillTint="99"/>
            <w:noWrap/>
            <w:hideMark/>
          </w:tcPr>
          <w:p w14:paraId="00F6C4C3" w14:textId="339A6E87" w:rsidR="00067C6D" w:rsidRPr="00F86424" w:rsidDel="00791D66" w:rsidRDefault="00067C6D" w:rsidP="003228B4">
            <w:pPr>
              <w:numPr>
                <w:ilvl w:val="0"/>
                <w:numId w:val="47"/>
              </w:numPr>
              <w:spacing w:after="0" w:line="240" w:lineRule="auto"/>
              <w:jc w:val="center"/>
              <w:rPr>
                <w:del w:id="6470" w:author="anna.resch88@gmail.com" w:date="2022-01-03T10:25:00Z"/>
                <w:rFonts w:asciiTheme="majorHAnsi" w:eastAsia="Times New Roman" w:hAnsiTheme="majorHAnsi" w:cstheme="majorHAnsi"/>
                <w:color w:val="000000"/>
                <w:lang w:val="en-US" w:eastAsia="de-DE"/>
                <w:rPrChange w:id="6471" w:author="anna.resch88@gmail.com" w:date="2022-01-04T09:35:00Z">
                  <w:rPr>
                    <w:del w:id="6472" w:author="anna.resch88@gmail.com" w:date="2022-01-03T10:25:00Z"/>
                    <w:rFonts w:asciiTheme="majorHAnsi" w:eastAsia="Times New Roman" w:hAnsiTheme="majorHAnsi" w:cstheme="majorHAnsi"/>
                    <w:color w:val="000000"/>
                    <w:lang w:eastAsia="de-DE"/>
                  </w:rPr>
                </w:rPrChange>
              </w:rPr>
            </w:pPr>
            <w:del w:id="6473" w:author="anna.resch88@gmail.com" w:date="2022-01-03T10:25:00Z">
              <w:r w:rsidRPr="00F86424" w:rsidDel="00791D66">
                <w:rPr>
                  <w:rFonts w:asciiTheme="majorHAnsi" w:eastAsia="Times New Roman" w:hAnsiTheme="majorHAnsi" w:cstheme="majorHAnsi"/>
                  <w:color w:val="000000"/>
                  <w:lang w:val="en-US" w:eastAsia="de-DE"/>
                  <w:rPrChange w:id="6474" w:author="anna.resch88@gmail.com" w:date="2022-01-04T09:35:00Z">
                    <w:rPr>
                      <w:rFonts w:asciiTheme="majorHAnsi" w:eastAsia="Times New Roman" w:hAnsiTheme="majorHAnsi" w:cstheme="majorHAnsi"/>
                      <w:color w:val="000000"/>
                      <w:lang w:eastAsia="de-DE"/>
                    </w:rPr>
                  </w:rPrChange>
                </w:rPr>
                <w:delText>67.7</w:delText>
              </w:r>
              <w:bookmarkStart w:id="6475" w:name="_Toc92187105"/>
              <w:bookmarkStart w:id="6476" w:name="_Toc92187797"/>
              <w:bookmarkStart w:id="6477" w:name="_Toc92188489"/>
              <w:bookmarkStart w:id="6478" w:name="_Toc92189179"/>
              <w:bookmarkStart w:id="6479" w:name="_Toc92189834"/>
              <w:bookmarkStart w:id="6480" w:name="_Toc92190490"/>
              <w:bookmarkStart w:id="6481" w:name="_Toc92191146"/>
              <w:bookmarkEnd w:id="6475"/>
              <w:bookmarkEnd w:id="6476"/>
              <w:bookmarkEnd w:id="6477"/>
              <w:bookmarkEnd w:id="6478"/>
              <w:bookmarkEnd w:id="6479"/>
              <w:bookmarkEnd w:id="6480"/>
              <w:bookmarkEnd w:id="6481"/>
            </w:del>
          </w:p>
        </w:tc>
        <w:tc>
          <w:tcPr>
            <w:tcW w:w="1008" w:type="dxa"/>
            <w:tcBorders>
              <w:top w:val="nil"/>
              <w:left w:val="nil"/>
              <w:bottom w:val="single" w:sz="8" w:space="0" w:color="auto"/>
              <w:right w:val="single" w:sz="4" w:space="0" w:color="auto"/>
            </w:tcBorders>
            <w:shd w:val="clear" w:color="auto" w:fill="A8D08D" w:themeFill="accent6" w:themeFillTint="99"/>
            <w:noWrap/>
            <w:vAlign w:val="bottom"/>
            <w:hideMark/>
          </w:tcPr>
          <w:p w14:paraId="15E73034" w14:textId="78F1CE26" w:rsidR="00067C6D" w:rsidRPr="00F86424" w:rsidDel="00791D66" w:rsidRDefault="00067C6D" w:rsidP="003228B4">
            <w:pPr>
              <w:numPr>
                <w:ilvl w:val="0"/>
                <w:numId w:val="47"/>
              </w:numPr>
              <w:spacing w:after="0" w:line="240" w:lineRule="auto"/>
              <w:jc w:val="center"/>
              <w:rPr>
                <w:del w:id="6482" w:author="anna.resch88@gmail.com" w:date="2022-01-03T10:25:00Z"/>
                <w:rFonts w:asciiTheme="majorHAnsi" w:eastAsia="Times New Roman" w:hAnsiTheme="majorHAnsi" w:cstheme="majorHAnsi"/>
                <w:color w:val="000000"/>
                <w:lang w:val="en-US" w:eastAsia="de-DE"/>
                <w:rPrChange w:id="6483" w:author="anna.resch88@gmail.com" w:date="2022-01-04T09:35:00Z">
                  <w:rPr>
                    <w:del w:id="6484" w:author="anna.resch88@gmail.com" w:date="2022-01-03T10:25:00Z"/>
                    <w:rFonts w:asciiTheme="majorHAnsi" w:eastAsia="Times New Roman" w:hAnsiTheme="majorHAnsi" w:cstheme="majorHAnsi"/>
                    <w:color w:val="000000"/>
                    <w:lang w:eastAsia="de-DE"/>
                  </w:rPr>
                </w:rPrChange>
              </w:rPr>
            </w:pPr>
            <w:del w:id="6485" w:author="anna.resch88@gmail.com" w:date="2022-01-03T10:25:00Z">
              <w:r w:rsidRPr="00F86424" w:rsidDel="00791D66">
                <w:rPr>
                  <w:rFonts w:asciiTheme="majorHAnsi" w:eastAsia="Times New Roman" w:hAnsiTheme="majorHAnsi" w:cstheme="majorHAnsi"/>
                  <w:color w:val="000000"/>
                  <w:lang w:val="en-US" w:eastAsia="de-DE"/>
                  <w:rPrChange w:id="6486" w:author="anna.resch88@gmail.com" w:date="2022-01-04T09:35:00Z">
                    <w:rPr>
                      <w:rFonts w:asciiTheme="majorHAnsi" w:eastAsia="Times New Roman" w:hAnsiTheme="majorHAnsi" w:cstheme="majorHAnsi"/>
                      <w:color w:val="000000"/>
                      <w:lang w:eastAsia="de-DE"/>
                    </w:rPr>
                  </w:rPrChange>
                </w:rPr>
                <w:delText>2 x 5</w:delText>
              </w:r>
              <w:bookmarkStart w:id="6487" w:name="_Toc92187106"/>
              <w:bookmarkStart w:id="6488" w:name="_Toc92187798"/>
              <w:bookmarkStart w:id="6489" w:name="_Toc92188490"/>
              <w:bookmarkStart w:id="6490" w:name="_Toc92189180"/>
              <w:bookmarkStart w:id="6491" w:name="_Toc92189835"/>
              <w:bookmarkStart w:id="6492" w:name="_Toc92190491"/>
              <w:bookmarkStart w:id="6493" w:name="_Toc92191147"/>
              <w:bookmarkEnd w:id="6487"/>
              <w:bookmarkEnd w:id="6488"/>
              <w:bookmarkEnd w:id="6489"/>
              <w:bookmarkEnd w:id="6490"/>
              <w:bookmarkEnd w:id="6491"/>
              <w:bookmarkEnd w:id="6492"/>
              <w:bookmarkEnd w:id="6493"/>
            </w:del>
          </w:p>
        </w:tc>
        <w:tc>
          <w:tcPr>
            <w:tcW w:w="946" w:type="dxa"/>
            <w:tcBorders>
              <w:top w:val="nil"/>
              <w:left w:val="nil"/>
              <w:bottom w:val="single" w:sz="8" w:space="0" w:color="auto"/>
              <w:right w:val="single" w:sz="4" w:space="0" w:color="auto"/>
            </w:tcBorders>
            <w:shd w:val="clear" w:color="auto" w:fill="A8D08D" w:themeFill="accent6" w:themeFillTint="99"/>
            <w:noWrap/>
            <w:vAlign w:val="center"/>
            <w:hideMark/>
          </w:tcPr>
          <w:p w14:paraId="6130F9AE" w14:textId="6F7E8741" w:rsidR="00067C6D" w:rsidRPr="00F86424" w:rsidDel="00791D66" w:rsidRDefault="00067C6D" w:rsidP="003228B4">
            <w:pPr>
              <w:numPr>
                <w:ilvl w:val="0"/>
                <w:numId w:val="47"/>
              </w:numPr>
              <w:spacing w:after="0" w:line="240" w:lineRule="auto"/>
              <w:jc w:val="center"/>
              <w:rPr>
                <w:del w:id="6494" w:author="anna.resch88@gmail.com" w:date="2022-01-03T10:25:00Z"/>
                <w:rFonts w:asciiTheme="majorHAnsi" w:eastAsia="Times New Roman" w:hAnsiTheme="majorHAnsi" w:cstheme="majorHAnsi"/>
                <w:color w:val="000000"/>
                <w:lang w:val="en-US" w:eastAsia="de-DE"/>
                <w:rPrChange w:id="6495" w:author="anna.resch88@gmail.com" w:date="2022-01-04T09:35:00Z">
                  <w:rPr>
                    <w:del w:id="6496" w:author="anna.resch88@gmail.com" w:date="2022-01-03T10:25:00Z"/>
                    <w:rFonts w:asciiTheme="majorHAnsi" w:eastAsia="Times New Roman" w:hAnsiTheme="majorHAnsi" w:cstheme="majorHAnsi"/>
                    <w:color w:val="000000"/>
                    <w:lang w:eastAsia="de-DE"/>
                  </w:rPr>
                </w:rPrChange>
              </w:rPr>
            </w:pPr>
            <w:bookmarkStart w:id="6497" w:name="_Toc92187107"/>
            <w:bookmarkStart w:id="6498" w:name="_Toc92187799"/>
            <w:bookmarkStart w:id="6499" w:name="_Toc92188491"/>
            <w:bookmarkStart w:id="6500" w:name="_Toc92189181"/>
            <w:bookmarkStart w:id="6501" w:name="_Toc92189836"/>
            <w:bookmarkStart w:id="6502" w:name="_Toc92190492"/>
            <w:bookmarkStart w:id="6503" w:name="_Toc92191148"/>
            <w:bookmarkEnd w:id="6497"/>
            <w:bookmarkEnd w:id="6498"/>
            <w:bookmarkEnd w:id="6499"/>
            <w:bookmarkEnd w:id="6500"/>
            <w:bookmarkEnd w:id="6501"/>
            <w:bookmarkEnd w:id="6502"/>
            <w:bookmarkEnd w:id="6503"/>
          </w:p>
        </w:tc>
        <w:tc>
          <w:tcPr>
            <w:tcW w:w="967" w:type="dxa"/>
            <w:tcBorders>
              <w:top w:val="nil"/>
              <w:left w:val="nil"/>
              <w:bottom w:val="single" w:sz="8" w:space="0" w:color="auto"/>
              <w:right w:val="single" w:sz="4" w:space="0" w:color="auto"/>
            </w:tcBorders>
            <w:shd w:val="clear" w:color="auto" w:fill="A8D08D" w:themeFill="accent6" w:themeFillTint="99"/>
            <w:noWrap/>
            <w:vAlign w:val="bottom"/>
            <w:hideMark/>
          </w:tcPr>
          <w:p w14:paraId="2EE775CC" w14:textId="6417C7C4" w:rsidR="00067C6D" w:rsidRPr="00F86424" w:rsidDel="00791D66" w:rsidRDefault="00067C6D" w:rsidP="003228B4">
            <w:pPr>
              <w:numPr>
                <w:ilvl w:val="0"/>
                <w:numId w:val="47"/>
              </w:numPr>
              <w:spacing w:after="0" w:line="240" w:lineRule="auto"/>
              <w:jc w:val="center"/>
              <w:rPr>
                <w:del w:id="6504" w:author="anna.resch88@gmail.com" w:date="2022-01-03T10:25:00Z"/>
                <w:rFonts w:asciiTheme="majorHAnsi" w:eastAsia="Times New Roman" w:hAnsiTheme="majorHAnsi" w:cstheme="majorHAnsi"/>
                <w:color w:val="000000"/>
                <w:lang w:val="en-US" w:eastAsia="de-DE"/>
                <w:rPrChange w:id="6505" w:author="anna.resch88@gmail.com" w:date="2022-01-04T09:35:00Z">
                  <w:rPr>
                    <w:del w:id="6506" w:author="anna.resch88@gmail.com" w:date="2022-01-03T10:25:00Z"/>
                    <w:rFonts w:asciiTheme="majorHAnsi" w:eastAsia="Times New Roman" w:hAnsiTheme="majorHAnsi" w:cstheme="majorHAnsi"/>
                    <w:color w:val="000000"/>
                    <w:lang w:eastAsia="de-DE"/>
                  </w:rPr>
                </w:rPrChange>
              </w:rPr>
            </w:pPr>
            <w:bookmarkStart w:id="6507" w:name="_Toc92187108"/>
            <w:bookmarkStart w:id="6508" w:name="_Toc92187800"/>
            <w:bookmarkStart w:id="6509" w:name="_Toc92188492"/>
            <w:bookmarkStart w:id="6510" w:name="_Toc92189182"/>
            <w:bookmarkStart w:id="6511" w:name="_Toc92189837"/>
            <w:bookmarkStart w:id="6512" w:name="_Toc92190493"/>
            <w:bookmarkStart w:id="6513" w:name="_Toc92191149"/>
            <w:bookmarkEnd w:id="6507"/>
            <w:bookmarkEnd w:id="6508"/>
            <w:bookmarkEnd w:id="6509"/>
            <w:bookmarkEnd w:id="6510"/>
            <w:bookmarkEnd w:id="6511"/>
            <w:bookmarkEnd w:id="6512"/>
            <w:bookmarkEnd w:id="6513"/>
          </w:p>
        </w:tc>
        <w:tc>
          <w:tcPr>
            <w:tcW w:w="1367" w:type="dxa"/>
            <w:tcBorders>
              <w:top w:val="nil"/>
              <w:left w:val="nil"/>
              <w:bottom w:val="single" w:sz="8" w:space="0" w:color="auto"/>
              <w:right w:val="single" w:sz="4" w:space="0" w:color="auto"/>
            </w:tcBorders>
            <w:shd w:val="clear" w:color="auto" w:fill="A8D08D" w:themeFill="accent6" w:themeFillTint="99"/>
            <w:noWrap/>
            <w:vAlign w:val="bottom"/>
            <w:hideMark/>
          </w:tcPr>
          <w:p w14:paraId="009ECC5C" w14:textId="5CDB9B5F" w:rsidR="00067C6D" w:rsidRPr="00F86424" w:rsidDel="00791D66" w:rsidRDefault="00067C6D" w:rsidP="003228B4">
            <w:pPr>
              <w:numPr>
                <w:ilvl w:val="0"/>
                <w:numId w:val="47"/>
              </w:numPr>
              <w:spacing w:after="0" w:line="240" w:lineRule="auto"/>
              <w:jc w:val="center"/>
              <w:rPr>
                <w:del w:id="6514" w:author="anna.resch88@gmail.com" w:date="2022-01-03T10:25:00Z"/>
                <w:rFonts w:asciiTheme="majorHAnsi" w:eastAsia="Times New Roman" w:hAnsiTheme="majorHAnsi" w:cstheme="majorHAnsi"/>
                <w:color w:val="000000"/>
                <w:lang w:val="en-US" w:eastAsia="de-DE"/>
                <w:rPrChange w:id="6515" w:author="anna.resch88@gmail.com" w:date="2022-01-04T09:35:00Z">
                  <w:rPr>
                    <w:del w:id="6516" w:author="anna.resch88@gmail.com" w:date="2022-01-03T10:25:00Z"/>
                    <w:rFonts w:asciiTheme="majorHAnsi" w:eastAsia="Times New Roman" w:hAnsiTheme="majorHAnsi" w:cstheme="majorHAnsi"/>
                    <w:color w:val="000000"/>
                    <w:lang w:eastAsia="de-DE"/>
                  </w:rPr>
                </w:rPrChange>
              </w:rPr>
            </w:pPr>
            <w:del w:id="6517" w:author="anna.resch88@gmail.com" w:date="2022-01-03T10:25:00Z">
              <w:r w:rsidRPr="00F86424" w:rsidDel="00791D66">
                <w:rPr>
                  <w:rFonts w:asciiTheme="majorHAnsi" w:hAnsiTheme="majorHAnsi" w:cstheme="majorHAnsi"/>
                  <w:color w:val="000000"/>
                  <w:lang w:val="en-US"/>
                  <w:rPrChange w:id="6518" w:author="anna.resch88@gmail.com" w:date="2022-01-04T09:35:00Z">
                    <w:rPr>
                      <w:rFonts w:asciiTheme="majorHAnsi" w:hAnsiTheme="majorHAnsi" w:cstheme="majorHAnsi"/>
                      <w:color w:val="000000"/>
                    </w:rPr>
                  </w:rPrChange>
                </w:rPr>
                <w:delText>162.33</w:delText>
              </w:r>
              <w:bookmarkStart w:id="6519" w:name="_Toc92187109"/>
              <w:bookmarkStart w:id="6520" w:name="_Toc92187801"/>
              <w:bookmarkStart w:id="6521" w:name="_Toc92188493"/>
              <w:bookmarkStart w:id="6522" w:name="_Toc92189183"/>
              <w:bookmarkStart w:id="6523" w:name="_Toc92189838"/>
              <w:bookmarkStart w:id="6524" w:name="_Toc92190494"/>
              <w:bookmarkStart w:id="6525" w:name="_Toc92191150"/>
              <w:bookmarkEnd w:id="6519"/>
              <w:bookmarkEnd w:id="6520"/>
              <w:bookmarkEnd w:id="6521"/>
              <w:bookmarkEnd w:id="6522"/>
              <w:bookmarkEnd w:id="6523"/>
              <w:bookmarkEnd w:id="6524"/>
              <w:bookmarkEnd w:id="6525"/>
            </w:del>
          </w:p>
        </w:tc>
        <w:tc>
          <w:tcPr>
            <w:tcW w:w="646" w:type="dxa"/>
            <w:tcBorders>
              <w:top w:val="nil"/>
              <w:left w:val="single" w:sz="4" w:space="0" w:color="auto"/>
              <w:bottom w:val="single" w:sz="8" w:space="0" w:color="000000"/>
              <w:right w:val="single" w:sz="4" w:space="0" w:color="auto"/>
            </w:tcBorders>
            <w:shd w:val="clear" w:color="auto" w:fill="A8D08D" w:themeFill="accent6" w:themeFillTint="99"/>
            <w:vAlign w:val="bottom"/>
          </w:tcPr>
          <w:p w14:paraId="67129034" w14:textId="2AABE15D" w:rsidR="00067C6D" w:rsidRPr="00F86424" w:rsidDel="00791D66" w:rsidRDefault="00067C6D" w:rsidP="003228B4">
            <w:pPr>
              <w:numPr>
                <w:ilvl w:val="0"/>
                <w:numId w:val="47"/>
              </w:numPr>
              <w:spacing w:after="0" w:line="240" w:lineRule="auto"/>
              <w:jc w:val="center"/>
              <w:rPr>
                <w:del w:id="6526" w:author="anna.resch88@gmail.com" w:date="2022-01-03T10:25:00Z"/>
                <w:rFonts w:asciiTheme="majorHAnsi" w:eastAsia="Times New Roman" w:hAnsiTheme="majorHAnsi" w:cstheme="majorHAnsi"/>
                <w:color w:val="000000"/>
                <w:lang w:val="en-US" w:eastAsia="de-DE"/>
                <w:rPrChange w:id="6527" w:author="anna.resch88@gmail.com" w:date="2022-01-04T09:35:00Z">
                  <w:rPr>
                    <w:del w:id="6528" w:author="anna.resch88@gmail.com" w:date="2022-01-03T10:25:00Z"/>
                    <w:rFonts w:asciiTheme="majorHAnsi" w:eastAsia="Times New Roman" w:hAnsiTheme="majorHAnsi" w:cstheme="majorHAnsi"/>
                    <w:color w:val="000000"/>
                    <w:lang w:eastAsia="de-DE"/>
                  </w:rPr>
                </w:rPrChange>
              </w:rPr>
            </w:pPr>
            <w:del w:id="6529" w:author="anna.resch88@gmail.com" w:date="2022-01-03T10:25:00Z">
              <w:r w:rsidRPr="00F86424" w:rsidDel="00791D66">
                <w:rPr>
                  <w:rFonts w:asciiTheme="majorHAnsi" w:hAnsiTheme="majorHAnsi" w:cstheme="majorHAnsi"/>
                  <w:color w:val="000000"/>
                  <w:lang w:val="en-US"/>
                  <w:rPrChange w:id="6530" w:author="anna.resch88@gmail.com" w:date="2022-01-04T09:35:00Z">
                    <w:rPr>
                      <w:rFonts w:asciiTheme="majorHAnsi" w:hAnsiTheme="majorHAnsi" w:cstheme="majorHAnsi"/>
                      <w:color w:val="000000"/>
                    </w:rPr>
                  </w:rPrChange>
                </w:rPr>
                <w:delText>8.93</w:delText>
              </w:r>
              <w:bookmarkStart w:id="6531" w:name="_Toc92187110"/>
              <w:bookmarkStart w:id="6532" w:name="_Toc92187802"/>
              <w:bookmarkStart w:id="6533" w:name="_Toc92188494"/>
              <w:bookmarkStart w:id="6534" w:name="_Toc92189184"/>
              <w:bookmarkStart w:id="6535" w:name="_Toc92189839"/>
              <w:bookmarkStart w:id="6536" w:name="_Toc92190495"/>
              <w:bookmarkStart w:id="6537" w:name="_Toc92191151"/>
              <w:bookmarkEnd w:id="6531"/>
              <w:bookmarkEnd w:id="6532"/>
              <w:bookmarkEnd w:id="6533"/>
              <w:bookmarkEnd w:id="6534"/>
              <w:bookmarkEnd w:id="6535"/>
              <w:bookmarkEnd w:id="6536"/>
              <w:bookmarkEnd w:id="6537"/>
            </w:del>
          </w:p>
        </w:tc>
        <w:tc>
          <w:tcPr>
            <w:tcW w:w="1131" w:type="dxa"/>
            <w:vMerge/>
            <w:tcBorders>
              <w:top w:val="nil"/>
              <w:left w:val="single" w:sz="4" w:space="0" w:color="auto"/>
              <w:bottom w:val="single" w:sz="8" w:space="0" w:color="000000"/>
              <w:right w:val="single" w:sz="4" w:space="0" w:color="auto"/>
            </w:tcBorders>
            <w:shd w:val="clear" w:color="auto" w:fill="A8D08D" w:themeFill="accent6" w:themeFillTint="99"/>
            <w:vAlign w:val="center"/>
            <w:hideMark/>
          </w:tcPr>
          <w:p w14:paraId="4E33103B" w14:textId="1EF18953" w:rsidR="00067C6D" w:rsidRPr="00F86424" w:rsidDel="00791D66" w:rsidRDefault="00067C6D" w:rsidP="003228B4">
            <w:pPr>
              <w:numPr>
                <w:ilvl w:val="0"/>
                <w:numId w:val="47"/>
              </w:numPr>
              <w:spacing w:after="0" w:line="240" w:lineRule="auto"/>
              <w:jc w:val="center"/>
              <w:rPr>
                <w:del w:id="6538" w:author="anna.resch88@gmail.com" w:date="2022-01-03T10:25:00Z"/>
                <w:rFonts w:asciiTheme="majorHAnsi" w:eastAsia="Times New Roman" w:hAnsiTheme="majorHAnsi" w:cstheme="majorHAnsi"/>
                <w:color w:val="000000"/>
                <w:lang w:val="en-US" w:eastAsia="de-DE"/>
                <w:rPrChange w:id="6539" w:author="anna.resch88@gmail.com" w:date="2022-01-04T09:35:00Z">
                  <w:rPr>
                    <w:del w:id="6540" w:author="anna.resch88@gmail.com" w:date="2022-01-03T10:25:00Z"/>
                    <w:rFonts w:asciiTheme="majorHAnsi" w:eastAsia="Times New Roman" w:hAnsiTheme="majorHAnsi" w:cstheme="majorHAnsi"/>
                    <w:color w:val="000000"/>
                    <w:lang w:eastAsia="de-DE"/>
                  </w:rPr>
                </w:rPrChange>
              </w:rPr>
            </w:pPr>
          </w:p>
        </w:tc>
        <w:tc>
          <w:tcPr>
            <w:tcW w:w="1144" w:type="dxa"/>
            <w:vMerge/>
            <w:tcBorders>
              <w:top w:val="nil"/>
              <w:left w:val="single" w:sz="4" w:space="0" w:color="auto"/>
              <w:bottom w:val="single" w:sz="8" w:space="0" w:color="000000"/>
              <w:right w:val="single" w:sz="4" w:space="0" w:color="auto"/>
            </w:tcBorders>
            <w:shd w:val="clear" w:color="auto" w:fill="A8D08D" w:themeFill="accent6" w:themeFillTint="99"/>
            <w:vAlign w:val="center"/>
            <w:hideMark/>
          </w:tcPr>
          <w:p w14:paraId="1802779C" w14:textId="332DF524" w:rsidR="00067C6D" w:rsidRPr="00F86424" w:rsidDel="00791D66" w:rsidRDefault="00067C6D" w:rsidP="003228B4">
            <w:pPr>
              <w:numPr>
                <w:ilvl w:val="0"/>
                <w:numId w:val="47"/>
              </w:numPr>
              <w:spacing w:after="0" w:line="240" w:lineRule="auto"/>
              <w:jc w:val="center"/>
              <w:rPr>
                <w:del w:id="6541" w:author="anna.resch88@gmail.com" w:date="2022-01-03T10:25:00Z"/>
                <w:rFonts w:asciiTheme="majorHAnsi" w:eastAsia="Times New Roman" w:hAnsiTheme="majorHAnsi" w:cstheme="majorHAnsi"/>
                <w:color w:val="000000"/>
                <w:lang w:val="en-US" w:eastAsia="de-DE"/>
                <w:rPrChange w:id="6542" w:author="anna.resch88@gmail.com" w:date="2022-01-04T09:35:00Z">
                  <w:rPr>
                    <w:del w:id="6543" w:author="anna.resch88@gmail.com" w:date="2022-01-03T10:25:00Z"/>
                    <w:rFonts w:asciiTheme="majorHAnsi" w:eastAsia="Times New Roman" w:hAnsiTheme="majorHAnsi" w:cstheme="majorHAnsi"/>
                    <w:color w:val="000000"/>
                    <w:lang w:eastAsia="de-DE"/>
                  </w:rPr>
                </w:rPrChange>
              </w:rPr>
            </w:pPr>
          </w:p>
        </w:tc>
        <w:bookmarkStart w:id="6544" w:name="_Toc92187111"/>
        <w:bookmarkStart w:id="6545" w:name="_Toc92187803"/>
        <w:bookmarkStart w:id="6546" w:name="_Toc92188495"/>
        <w:bookmarkStart w:id="6547" w:name="_Toc92189185"/>
        <w:bookmarkStart w:id="6548" w:name="_Toc92189840"/>
        <w:bookmarkStart w:id="6549" w:name="_Toc92190496"/>
        <w:bookmarkStart w:id="6550" w:name="_Toc92191152"/>
        <w:bookmarkEnd w:id="6544"/>
        <w:bookmarkEnd w:id="6545"/>
        <w:bookmarkEnd w:id="6546"/>
        <w:bookmarkEnd w:id="6547"/>
        <w:bookmarkEnd w:id="6548"/>
        <w:bookmarkEnd w:id="6549"/>
        <w:bookmarkEnd w:id="6550"/>
      </w:tr>
      <w:tr w:rsidR="00067C6D" w:rsidRPr="009E3BE9" w:rsidDel="00791D66" w14:paraId="1E5808F5" w14:textId="2104870C" w:rsidTr="00D830B0">
        <w:trPr>
          <w:trHeight w:val="300"/>
          <w:del w:id="6551" w:author="anna.resch88@gmail.com" w:date="2022-01-03T10:25:00Z"/>
        </w:trPr>
        <w:tc>
          <w:tcPr>
            <w:tcW w:w="2480" w:type="dxa"/>
            <w:tcBorders>
              <w:top w:val="nil"/>
              <w:left w:val="single" w:sz="4" w:space="0" w:color="000000"/>
              <w:bottom w:val="single" w:sz="4" w:space="0" w:color="000000"/>
              <w:right w:val="single" w:sz="4" w:space="0" w:color="auto"/>
            </w:tcBorders>
            <w:shd w:val="clear" w:color="auto" w:fill="BDD6EE" w:themeFill="accent1" w:themeFillTint="66"/>
            <w:vAlign w:val="bottom"/>
            <w:hideMark/>
          </w:tcPr>
          <w:p w14:paraId="48FB5EF0" w14:textId="234BE09C" w:rsidR="00067C6D" w:rsidRPr="00F86424" w:rsidDel="00791D66" w:rsidRDefault="00067C6D" w:rsidP="003228B4">
            <w:pPr>
              <w:numPr>
                <w:ilvl w:val="0"/>
                <w:numId w:val="47"/>
              </w:numPr>
              <w:spacing w:after="0" w:line="240" w:lineRule="auto"/>
              <w:jc w:val="both"/>
              <w:rPr>
                <w:del w:id="6552" w:author="anna.resch88@gmail.com" w:date="2022-01-03T10:25:00Z"/>
                <w:rFonts w:asciiTheme="majorHAnsi" w:eastAsia="Times New Roman" w:hAnsiTheme="majorHAnsi" w:cstheme="majorHAnsi"/>
                <w:color w:val="000000"/>
                <w:lang w:val="en-US" w:eastAsia="de-DE"/>
                <w:rPrChange w:id="6553" w:author="anna.resch88@gmail.com" w:date="2022-01-04T09:35:00Z">
                  <w:rPr>
                    <w:del w:id="6554" w:author="anna.resch88@gmail.com" w:date="2022-01-03T10:25:00Z"/>
                    <w:rFonts w:asciiTheme="majorHAnsi" w:eastAsia="Times New Roman" w:hAnsiTheme="majorHAnsi" w:cstheme="majorHAnsi"/>
                    <w:color w:val="000000"/>
                    <w:lang w:eastAsia="de-DE"/>
                  </w:rPr>
                </w:rPrChange>
              </w:rPr>
            </w:pPr>
            <w:del w:id="6555" w:author="anna.resch88@gmail.com" w:date="2022-01-03T10:25:00Z">
              <w:r w:rsidRPr="00F86424" w:rsidDel="00791D66">
                <w:rPr>
                  <w:rFonts w:asciiTheme="majorHAnsi" w:eastAsia="Times New Roman" w:hAnsiTheme="majorHAnsi" w:cstheme="majorHAnsi"/>
                  <w:color w:val="000000"/>
                  <w:lang w:val="en-US" w:eastAsia="de-DE"/>
                  <w:rPrChange w:id="6556" w:author="anna.resch88@gmail.com" w:date="2022-01-04T09:35:00Z">
                    <w:rPr>
                      <w:rFonts w:asciiTheme="majorHAnsi" w:eastAsia="Times New Roman" w:hAnsiTheme="majorHAnsi" w:cstheme="majorHAnsi"/>
                      <w:color w:val="000000"/>
                      <w:lang w:eastAsia="de-DE"/>
                    </w:rPr>
                  </w:rPrChange>
                </w:rPr>
                <w:delText>ULD-V40-ULD, sample 1</w:delText>
              </w:r>
              <w:bookmarkStart w:id="6557" w:name="_Toc92187112"/>
              <w:bookmarkStart w:id="6558" w:name="_Toc92187804"/>
              <w:bookmarkStart w:id="6559" w:name="_Toc92188496"/>
              <w:bookmarkStart w:id="6560" w:name="_Toc92189186"/>
              <w:bookmarkStart w:id="6561" w:name="_Toc92189841"/>
              <w:bookmarkStart w:id="6562" w:name="_Toc92190497"/>
              <w:bookmarkStart w:id="6563" w:name="_Toc92191153"/>
              <w:bookmarkEnd w:id="6557"/>
              <w:bookmarkEnd w:id="6558"/>
              <w:bookmarkEnd w:id="6559"/>
              <w:bookmarkEnd w:id="6560"/>
              <w:bookmarkEnd w:id="6561"/>
              <w:bookmarkEnd w:id="6562"/>
              <w:bookmarkEnd w:id="6563"/>
            </w:del>
          </w:p>
        </w:tc>
        <w:tc>
          <w:tcPr>
            <w:tcW w:w="689"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6E7607CF" w14:textId="2ED6336F" w:rsidR="00067C6D" w:rsidRPr="00F86424" w:rsidDel="00791D66" w:rsidRDefault="00067C6D" w:rsidP="003228B4">
            <w:pPr>
              <w:numPr>
                <w:ilvl w:val="0"/>
                <w:numId w:val="47"/>
              </w:numPr>
              <w:spacing w:after="0" w:line="240" w:lineRule="auto"/>
              <w:jc w:val="center"/>
              <w:rPr>
                <w:del w:id="6564" w:author="anna.resch88@gmail.com" w:date="2022-01-03T10:25:00Z"/>
                <w:rFonts w:asciiTheme="majorHAnsi" w:eastAsia="Times New Roman" w:hAnsiTheme="majorHAnsi" w:cstheme="majorHAnsi"/>
                <w:color w:val="000000"/>
                <w:lang w:val="en-US" w:eastAsia="de-DE"/>
                <w:rPrChange w:id="6565" w:author="anna.resch88@gmail.com" w:date="2022-01-04T09:35:00Z">
                  <w:rPr>
                    <w:del w:id="6566" w:author="anna.resch88@gmail.com" w:date="2022-01-03T10:25:00Z"/>
                    <w:rFonts w:asciiTheme="majorHAnsi" w:eastAsia="Times New Roman" w:hAnsiTheme="majorHAnsi" w:cstheme="majorHAnsi"/>
                    <w:color w:val="000000"/>
                    <w:lang w:eastAsia="de-DE"/>
                  </w:rPr>
                </w:rPrChange>
              </w:rPr>
            </w:pPr>
            <w:del w:id="6567" w:author="anna.resch88@gmail.com" w:date="2022-01-03T10:25:00Z">
              <w:r w:rsidRPr="00F86424" w:rsidDel="00791D66">
                <w:rPr>
                  <w:rFonts w:asciiTheme="majorHAnsi" w:eastAsia="Times New Roman" w:hAnsiTheme="majorHAnsi" w:cstheme="majorHAnsi"/>
                  <w:color w:val="000000"/>
                  <w:lang w:val="en-US" w:eastAsia="de-DE"/>
                  <w:rPrChange w:id="6568" w:author="anna.resch88@gmail.com" w:date="2022-01-04T09:35:00Z">
                    <w:rPr>
                      <w:rFonts w:asciiTheme="majorHAnsi" w:eastAsia="Times New Roman" w:hAnsiTheme="majorHAnsi" w:cstheme="majorHAnsi"/>
                      <w:color w:val="000000"/>
                      <w:lang w:eastAsia="de-DE"/>
                    </w:rPr>
                  </w:rPrChange>
                </w:rPr>
                <w:delText>20</w:delText>
              </w:r>
              <w:bookmarkStart w:id="6569" w:name="_Toc92187113"/>
              <w:bookmarkStart w:id="6570" w:name="_Toc92187805"/>
              <w:bookmarkStart w:id="6571" w:name="_Toc92188497"/>
              <w:bookmarkStart w:id="6572" w:name="_Toc92189187"/>
              <w:bookmarkStart w:id="6573" w:name="_Toc92189842"/>
              <w:bookmarkStart w:id="6574" w:name="_Toc92190498"/>
              <w:bookmarkStart w:id="6575" w:name="_Toc92191154"/>
              <w:bookmarkEnd w:id="6569"/>
              <w:bookmarkEnd w:id="6570"/>
              <w:bookmarkEnd w:id="6571"/>
              <w:bookmarkEnd w:id="6572"/>
              <w:bookmarkEnd w:id="6573"/>
              <w:bookmarkEnd w:id="6574"/>
              <w:bookmarkEnd w:id="6575"/>
            </w:del>
          </w:p>
        </w:tc>
        <w:tc>
          <w:tcPr>
            <w:tcW w:w="1008" w:type="dxa"/>
            <w:tcBorders>
              <w:top w:val="nil"/>
              <w:left w:val="single" w:sz="4" w:space="0" w:color="auto"/>
              <w:bottom w:val="single" w:sz="4" w:space="0" w:color="auto"/>
              <w:right w:val="single" w:sz="4" w:space="0" w:color="auto"/>
            </w:tcBorders>
            <w:shd w:val="clear" w:color="auto" w:fill="BDD6EE" w:themeFill="accent1" w:themeFillTint="66"/>
            <w:noWrap/>
            <w:vAlign w:val="bottom"/>
            <w:hideMark/>
          </w:tcPr>
          <w:p w14:paraId="41167C3F" w14:textId="4837BFC5" w:rsidR="00067C6D" w:rsidRPr="00F86424" w:rsidDel="00791D66" w:rsidRDefault="00067C6D" w:rsidP="003228B4">
            <w:pPr>
              <w:numPr>
                <w:ilvl w:val="0"/>
                <w:numId w:val="47"/>
              </w:numPr>
              <w:spacing w:after="0" w:line="240" w:lineRule="auto"/>
              <w:jc w:val="center"/>
              <w:rPr>
                <w:del w:id="6576" w:author="anna.resch88@gmail.com" w:date="2022-01-03T10:25:00Z"/>
                <w:rFonts w:asciiTheme="majorHAnsi" w:eastAsia="Times New Roman" w:hAnsiTheme="majorHAnsi" w:cstheme="majorHAnsi"/>
                <w:color w:val="000000"/>
                <w:lang w:val="en-US" w:eastAsia="de-DE"/>
                <w:rPrChange w:id="6577" w:author="anna.resch88@gmail.com" w:date="2022-01-04T09:35:00Z">
                  <w:rPr>
                    <w:del w:id="6578" w:author="anna.resch88@gmail.com" w:date="2022-01-03T10:25:00Z"/>
                    <w:rFonts w:asciiTheme="majorHAnsi" w:eastAsia="Times New Roman" w:hAnsiTheme="majorHAnsi" w:cstheme="majorHAnsi"/>
                    <w:color w:val="000000"/>
                    <w:lang w:eastAsia="de-DE"/>
                  </w:rPr>
                </w:rPrChange>
              </w:rPr>
            </w:pPr>
            <w:del w:id="6579" w:author="anna.resch88@gmail.com" w:date="2022-01-03T10:25:00Z">
              <w:r w:rsidRPr="00F86424" w:rsidDel="00791D66">
                <w:rPr>
                  <w:rFonts w:asciiTheme="majorHAnsi" w:eastAsia="Times New Roman" w:hAnsiTheme="majorHAnsi" w:cstheme="majorHAnsi"/>
                  <w:color w:val="000000"/>
                  <w:lang w:val="en-US" w:eastAsia="de-DE"/>
                  <w:rPrChange w:id="6580" w:author="anna.resch88@gmail.com" w:date="2022-01-04T09:35:00Z">
                    <w:rPr>
                      <w:rFonts w:asciiTheme="majorHAnsi" w:eastAsia="Times New Roman" w:hAnsiTheme="majorHAnsi" w:cstheme="majorHAnsi"/>
                      <w:color w:val="000000"/>
                      <w:lang w:eastAsia="de-DE"/>
                    </w:rPr>
                  </w:rPrChange>
                </w:rPr>
                <w:delText>4M urea</w:delText>
              </w:r>
              <w:bookmarkStart w:id="6581" w:name="_Toc92187114"/>
              <w:bookmarkStart w:id="6582" w:name="_Toc92187806"/>
              <w:bookmarkStart w:id="6583" w:name="_Toc92188498"/>
              <w:bookmarkStart w:id="6584" w:name="_Toc92189188"/>
              <w:bookmarkStart w:id="6585" w:name="_Toc92189843"/>
              <w:bookmarkStart w:id="6586" w:name="_Toc92190499"/>
              <w:bookmarkStart w:id="6587" w:name="_Toc92191155"/>
              <w:bookmarkEnd w:id="6581"/>
              <w:bookmarkEnd w:id="6582"/>
              <w:bookmarkEnd w:id="6583"/>
              <w:bookmarkEnd w:id="6584"/>
              <w:bookmarkEnd w:id="6585"/>
              <w:bookmarkEnd w:id="6586"/>
              <w:bookmarkEnd w:id="6587"/>
            </w:del>
          </w:p>
        </w:tc>
        <w:tc>
          <w:tcPr>
            <w:tcW w:w="865" w:type="dxa"/>
            <w:tcBorders>
              <w:top w:val="nil"/>
              <w:left w:val="nil"/>
              <w:bottom w:val="single" w:sz="4" w:space="0" w:color="auto"/>
              <w:right w:val="single" w:sz="4" w:space="0" w:color="auto"/>
            </w:tcBorders>
            <w:shd w:val="clear" w:color="auto" w:fill="BDD6EE" w:themeFill="accent1" w:themeFillTint="66"/>
            <w:noWrap/>
            <w:hideMark/>
          </w:tcPr>
          <w:p w14:paraId="16A95408" w14:textId="22B5E6AF" w:rsidR="00067C6D" w:rsidRPr="00F86424" w:rsidDel="00791D66" w:rsidRDefault="00067C6D" w:rsidP="003228B4">
            <w:pPr>
              <w:numPr>
                <w:ilvl w:val="0"/>
                <w:numId w:val="47"/>
              </w:numPr>
              <w:spacing w:after="0" w:line="240" w:lineRule="auto"/>
              <w:jc w:val="center"/>
              <w:rPr>
                <w:del w:id="6588" w:author="anna.resch88@gmail.com" w:date="2022-01-03T10:25:00Z"/>
                <w:rFonts w:asciiTheme="majorHAnsi" w:eastAsia="Times New Roman" w:hAnsiTheme="majorHAnsi" w:cstheme="majorHAnsi"/>
                <w:color w:val="000000"/>
                <w:lang w:val="en-US" w:eastAsia="de-DE"/>
                <w:rPrChange w:id="6589" w:author="anna.resch88@gmail.com" w:date="2022-01-04T09:35:00Z">
                  <w:rPr>
                    <w:del w:id="6590" w:author="anna.resch88@gmail.com" w:date="2022-01-03T10:25:00Z"/>
                    <w:rFonts w:asciiTheme="majorHAnsi" w:eastAsia="Times New Roman" w:hAnsiTheme="majorHAnsi" w:cstheme="majorHAnsi"/>
                    <w:color w:val="000000"/>
                    <w:lang w:eastAsia="de-DE"/>
                  </w:rPr>
                </w:rPrChange>
              </w:rPr>
            </w:pPr>
            <w:del w:id="6591" w:author="anna.resch88@gmail.com" w:date="2022-01-03T10:25:00Z">
              <w:r w:rsidRPr="00F86424" w:rsidDel="00791D66">
                <w:rPr>
                  <w:rFonts w:asciiTheme="majorHAnsi" w:eastAsia="Times New Roman" w:hAnsiTheme="majorHAnsi" w:cstheme="majorHAnsi"/>
                  <w:color w:val="000000"/>
                  <w:lang w:val="en-US" w:eastAsia="de-DE"/>
                  <w:rPrChange w:id="6592" w:author="anna.resch88@gmail.com" w:date="2022-01-04T09:35:00Z">
                    <w:rPr>
                      <w:rFonts w:asciiTheme="majorHAnsi" w:eastAsia="Times New Roman" w:hAnsiTheme="majorHAnsi" w:cstheme="majorHAnsi"/>
                      <w:color w:val="000000"/>
                      <w:lang w:eastAsia="de-DE"/>
                    </w:rPr>
                  </w:rPrChange>
                </w:rPr>
                <w:delText>67.7</w:delText>
              </w:r>
              <w:bookmarkStart w:id="6593" w:name="_Toc92187115"/>
              <w:bookmarkStart w:id="6594" w:name="_Toc92187807"/>
              <w:bookmarkStart w:id="6595" w:name="_Toc92188499"/>
              <w:bookmarkStart w:id="6596" w:name="_Toc92189189"/>
              <w:bookmarkStart w:id="6597" w:name="_Toc92189844"/>
              <w:bookmarkStart w:id="6598" w:name="_Toc92190500"/>
              <w:bookmarkStart w:id="6599" w:name="_Toc92191156"/>
              <w:bookmarkEnd w:id="6593"/>
              <w:bookmarkEnd w:id="6594"/>
              <w:bookmarkEnd w:id="6595"/>
              <w:bookmarkEnd w:id="6596"/>
              <w:bookmarkEnd w:id="6597"/>
              <w:bookmarkEnd w:id="6598"/>
              <w:bookmarkEnd w:id="6599"/>
            </w:del>
          </w:p>
        </w:tc>
        <w:tc>
          <w:tcPr>
            <w:tcW w:w="1008" w:type="dxa"/>
            <w:tcBorders>
              <w:top w:val="nil"/>
              <w:left w:val="nil"/>
              <w:bottom w:val="single" w:sz="4" w:space="0" w:color="auto"/>
              <w:right w:val="single" w:sz="4" w:space="0" w:color="auto"/>
            </w:tcBorders>
            <w:shd w:val="clear" w:color="auto" w:fill="BDD6EE" w:themeFill="accent1" w:themeFillTint="66"/>
            <w:noWrap/>
            <w:vAlign w:val="bottom"/>
            <w:hideMark/>
          </w:tcPr>
          <w:p w14:paraId="790973E5" w14:textId="6953219A" w:rsidR="00067C6D" w:rsidRPr="00F86424" w:rsidDel="00791D66" w:rsidRDefault="00067C6D" w:rsidP="003228B4">
            <w:pPr>
              <w:numPr>
                <w:ilvl w:val="0"/>
                <w:numId w:val="47"/>
              </w:numPr>
              <w:spacing w:after="0" w:line="240" w:lineRule="auto"/>
              <w:jc w:val="center"/>
              <w:rPr>
                <w:del w:id="6600" w:author="anna.resch88@gmail.com" w:date="2022-01-03T10:25:00Z"/>
                <w:rFonts w:asciiTheme="majorHAnsi" w:eastAsia="Times New Roman" w:hAnsiTheme="majorHAnsi" w:cstheme="majorHAnsi"/>
                <w:color w:val="000000"/>
                <w:lang w:val="en-US" w:eastAsia="de-DE"/>
                <w:rPrChange w:id="6601" w:author="anna.resch88@gmail.com" w:date="2022-01-04T09:35:00Z">
                  <w:rPr>
                    <w:del w:id="6602" w:author="anna.resch88@gmail.com" w:date="2022-01-03T10:25:00Z"/>
                    <w:rFonts w:asciiTheme="majorHAnsi" w:eastAsia="Times New Roman" w:hAnsiTheme="majorHAnsi" w:cstheme="majorHAnsi"/>
                    <w:color w:val="000000"/>
                    <w:lang w:eastAsia="de-DE"/>
                  </w:rPr>
                </w:rPrChange>
              </w:rPr>
            </w:pPr>
            <w:del w:id="6603" w:author="anna.resch88@gmail.com" w:date="2022-01-03T10:25:00Z">
              <w:r w:rsidRPr="00F86424" w:rsidDel="00791D66">
                <w:rPr>
                  <w:rFonts w:asciiTheme="majorHAnsi" w:eastAsia="Times New Roman" w:hAnsiTheme="majorHAnsi" w:cstheme="majorHAnsi"/>
                  <w:color w:val="000000"/>
                  <w:lang w:val="en-US" w:eastAsia="de-DE"/>
                  <w:rPrChange w:id="6604" w:author="anna.resch88@gmail.com" w:date="2022-01-04T09:35:00Z">
                    <w:rPr>
                      <w:rFonts w:asciiTheme="majorHAnsi" w:eastAsia="Times New Roman" w:hAnsiTheme="majorHAnsi" w:cstheme="majorHAnsi"/>
                      <w:color w:val="000000"/>
                      <w:lang w:eastAsia="de-DE"/>
                    </w:rPr>
                  </w:rPrChange>
                </w:rPr>
                <w:delText>1 x 4</w:delText>
              </w:r>
              <w:bookmarkStart w:id="6605" w:name="_Toc92187116"/>
              <w:bookmarkStart w:id="6606" w:name="_Toc92187808"/>
              <w:bookmarkStart w:id="6607" w:name="_Toc92188500"/>
              <w:bookmarkStart w:id="6608" w:name="_Toc92189190"/>
              <w:bookmarkStart w:id="6609" w:name="_Toc92189845"/>
              <w:bookmarkStart w:id="6610" w:name="_Toc92190501"/>
              <w:bookmarkStart w:id="6611" w:name="_Toc92191157"/>
              <w:bookmarkEnd w:id="6605"/>
              <w:bookmarkEnd w:id="6606"/>
              <w:bookmarkEnd w:id="6607"/>
              <w:bookmarkEnd w:id="6608"/>
              <w:bookmarkEnd w:id="6609"/>
              <w:bookmarkEnd w:id="6610"/>
              <w:bookmarkEnd w:id="6611"/>
            </w:del>
          </w:p>
        </w:tc>
        <w:tc>
          <w:tcPr>
            <w:tcW w:w="946" w:type="dxa"/>
            <w:tcBorders>
              <w:top w:val="nil"/>
              <w:left w:val="nil"/>
              <w:bottom w:val="single" w:sz="4" w:space="0" w:color="auto"/>
              <w:right w:val="single" w:sz="4" w:space="0" w:color="auto"/>
            </w:tcBorders>
            <w:shd w:val="clear" w:color="auto" w:fill="BDD6EE" w:themeFill="accent1" w:themeFillTint="66"/>
            <w:noWrap/>
            <w:vAlign w:val="bottom"/>
            <w:hideMark/>
          </w:tcPr>
          <w:p w14:paraId="7AB012D9" w14:textId="353D02FD" w:rsidR="00067C6D" w:rsidRPr="00F86424" w:rsidDel="00791D66" w:rsidRDefault="00067C6D" w:rsidP="003228B4">
            <w:pPr>
              <w:numPr>
                <w:ilvl w:val="0"/>
                <w:numId w:val="47"/>
              </w:numPr>
              <w:spacing w:after="0" w:line="240" w:lineRule="auto"/>
              <w:jc w:val="center"/>
              <w:rPr>
                <w:del w:id="6612" w:author="anna.resch88@gmail.com" w:date="2022-01-03T10:25:00Z"/>
                <w:rFonts w:asciiTheme="majorHAnsi" w:eastAsia="Times New Roman" w:hAnsiTheme="majorHAnsi" w:cstheme="majorHAnsi"/>
                <w:color w:val="000000"/>
                <w:lang w:val="en-US" w:eastAsia="de-DE"/>
                <w:rPrChange w:id="6613" w:author="anna.resch88@gmail.com" w:date="2022-01-04T09:35:00Z">
                  <w:rPr>
                    <w:del w:id="6614" w:author="anna.resch88@gmail.com" w:date="2022-01-03T10:25:00Z"/>
                    <w:rFonts w:asciiTheme="majorHAnsi" w:eastAsia="Times New Roman" w:hAnsiTheme="majorHAnsi" w:cstheme="majorHAnsi"/>
                    <w:color w:val="000000"/>
                    <w:lang w:eastAsia="de-DE"/>
                  </w:rPr>
                </w:rPrChange>
              </w:rPr>
            </w:pPr>
            <w:bookmarkStart w:id="6615" w:name="_Toc92187117"/>
            <w:bookmarkStart w:id="6616" w:name="_Toc92187809"/>
            <w:bookmarkStart w:id="6617" w:name="_Toc92188501"/>
            <w:bookmarkStart w:id="6618" w:name="_Toc92189191"/>
            <w:bookmarkStart w:id="6619" w:name="_Toc92189846"/>
            <w:bookmarkStart w:id="6620" w:name="_Toc92190502"/>
            <w:bookmarkStart w:id="6621" w:name="_Toc92191158"/>
            <w:bookmarkEnd w:id="6615"/>
            <w:bookmarkEnd w:id="6616"/>
            <w:bookmarkEnd w:id="6617"/>
            <w:bookmarkEnd w:id="6618"/>
            <w:bookmarkEnd w:id="6619"/>
            <w:bookmarkEnd w:id="6620"/>
            <w:bookmarkEnd w:id="6621"/>
          </w:p>
        </w:tc>
        <w:tc>
          <w:tcPr>
            <w:tcW w:w="967" w:type="dxa"/>
            <w:tcBorders>
              <w:top w:val="nil"/>
              <w:left w:val="nil"/>
              <w:bottom w:val="single" w:sz="4" w:space="0" w:color="auto"/>
              <w:right w:val="single" w:sz="4" w:space="0" w:color="auto"/>
            </w:tcBorders>
            <w:shd w:val="clear" w:color="auto" w:fill="BDD6EE" w:themeFill="accent1" w:themeFillTint="66"/>
            <w:noWrap/>
            <w:vAlign w:val="bottom"/>
            <w:hideMark/>
          </w:tcPr>
          <w:p w14:paraId="4FCFF602" w14:textId="00A868EC" w:rsidR="00067C6D" w:rsidRPr="00F86424" w:rsidDel="00791D66" w:rsidRDefault="00067C6D" w:rsidP="003228B4">
            <w:pPr>
              <w:numPr>
                <w:ilvl w:val="0"/>
                <w:numId w:val="47"/>
              </w:numPr>
              <w:spacing w:after="0" w:line="240" w:lineRule="auto"/>
              <w:jc w:val="center"/>
              <w:rPr>
                <w:del w:id="6622" w:author="anna.resch88@gmail.com" w:date="2022-01-03T10:25:00Z"/>
                <w:rFonts w:asciiTheme="majorHAnsi" w:eastAsia="Times New Roman" w:hAnsiTheme="majorHAnsi" w:cstheme="majorHAnsi"/>
                <w:color w:val="000000"/>
                <w:lang w:val="en-US" w:eastAsia="de-DE"/>
                <w:rPrChange w:id="6623" w:author="anna.resch88@gmail.com" w:date="2022-01-04T09:35:00Z">
                  <w:rPr>
                    <w:del w:id="6624" w:author="anna.resch88@gmail.com" w:date="2022-01-03T10:25:00Z"/>
                    <w:rFonts w:asciiTheme="majorHAnsi" w:eastAsia="Times New Roman" w:hAnsiTheme="majorHAnsi" w:cstheme="majorHAnsi"/>
                    <w:color w:val="000000"/>
                    <w:lang w:eastAsia="de-DE"/>
                  </w:rPr>
                </w:rPrChange>
              </w:rPr>
            </w:pPr>
            <w:bookmarkStart w:id="6625" w:name="_Toc92187118"/>
            <w:bookmarkStart w:id="6626" w:name="_Toc92187810"/>
            <w:bookmarkStart w:id="6627" w:name="_Toc92188502"/>
            <w:bookmarkStart w:id="6628" w:name="_Toc92189192"/>
            <w:bookmarkStart w:id="6629" w:name="_Toc92189847"/>
            <w:bookmarkStart w:id="6630" w:name="_Toc92190503"/>
            <w:bookmarkStart w:id="6631" w:name="_Toc92191159"/>
            <w:bookmarkEnd w:id="6625"/>
            <w:bookmarkEnd w:id="6626"/>
            <w:bookmarkEnd w:id="6627"/>
            <w:bookmarkEnd w:id="6628"/>
            <w:bookmarkEnd w:id="6629"/>
            <w:bookmarkEnd w:id="6630"/>
            <w:bookmarkEnd w:id="6631"/>
          </w:p>
        </w:tc>
        <w:tc>
          <w:tcPr>
            <w:tcW w:w="1367" w:type="dxa"/>
            <w:tcBorders>
              <w:top w:val="nil"/>
              <w:left w:val="nil"/>
              <w:bottom w:val="single" w:sz="4" w:space="0" w:color="auto"/>
              <w:right w:val="single" w:sz="4" w:space="0" w:color="auto"/>
            </w:tcBorders>
            <w:shd w:val="clear" w:color="auto" w:fill="BDD6EE" w:themeFill="accent1" w:themeFillTint="66"/>
            <w:noWrap/>
            <w:vAlign w:val="bottom"/>
            <w:hideMark/>
          </w:tcPr>
          <w:p w14:paraId="781D8935" w14:textId="10BF0B06" w:rsidR="00067C6D" w:rsidRPr="00F86424" w:rsidDel="00791D66" w:rsidRDefault="00067C6D" w:rsidP="003228B4">
            <w:pPr>
              <w:numPr>
                <w:ilvl w:val="0"/>
                <w:numId w:val="47"/>
              </w:numPr>
              <w:spacing w:after="0" w:line="240" w:lineRule="auto"/>
              <w:jc w:val="center"/>
              <w:rPr>
                <w:del w:id="6632" w:author="anna.resch88@gmail.com" w:date="2022-01-03T10:25:00Z"/>
                <w:rFonts w:asciiTheme="majorHAnsi" w:eastAsia="Times New Roman" w:hAnsiTheme="majorHAnsi" w:cstheme="majorHAnsi"/>
                <w:color w:val="000000"/>
                <w:lang w:val="en-US" w:eastAsia="de-DE"/>
                <w:rPrChange w:id="6633" w:author="anna.resch88@gmail.com" w:date="2022-01-04T09:35:00Z">
                  <w:rPr>
                    <w:del w:id="6634" w:author="anna.resch88@gmail.com" w:date="2022-01-03T10:25:00Z"/>
                    <w:rFonts w:asciiTheme="majorHAnsi" w:eastAsia="Times New Roman" w:hAnsiTheme="majorHAnsi" w:cstheme="majorHAnsi"/>
                    <w:color w:val="000000"/>
                    <w:lang w:eastAsia="de-DE"/>
                  </w:rPr>
                </w:rPrChange>
              </w:rPr>
            </w:pPr>
            <w:del w:id="6635" w:author="anna.resch88@gmail.com" w:date="2022-01-03T10:25:00Z">
              <w:r w:rsidRPr="00F86424" w:rsidDel="00791D66">
                <w:rPr>
                  <w:rFonts w:asciiTheme="majorHAnsi" w:hAnsiTheme="majorHAnsi" w:cstheme="majorHAnsi"/>
                  <w:color w:val="000000"/>
                  <w:lang w:val="en-US"/>
                  <w:rPrChange w:id="6636" w:author="anna.resch88@gmail.com" w:date="2022-01-04T09:35:00Z">
                    <w:rPr>
                      <w:rFonts w:asciiTheme="majorHAnsi" w:hAnsiTheme="majorHAnsi" w:cstheme="majorHAnsi"/>
                      <w:color w:val="000000"/>
                    </w:rPr>
                  </w:rPrChange>
                </w:rPr>
                <w:delText>125.35</w:delText>
              </w:r>
              <w:bookmarkStart w:id="6637" w:name="_Toc92187119"/>
              <w:bookmarkStart w:id="6638" w:name="_Toc92187811"/>
              <w:bookmarkStart w:id="6639" w:name="_Toc92188503"/>
              <w:bookmarkStart w:id="6640" w:name="_Toc92189193"/>
              <w:bookmarkStart w:id="6641" w:name="_Toc92189848"/>
              <w:bookmarkStart w:id="6642" w:name="_Toc92190504"/>
              <w:bookmarkStart w:id="6643" w:name="_Toc92191160"/>
              <w:bookmarkEnd w:id="6637"/>
              <w:bookmarkEnd w:id="6638"/>
              <w:bookmarkEnd w:id="6639"/>
              <w:bookmarkEnd w:id="6640"/>
              <w:bookmarkEnd w:id="6641"/>
              <w:bookmarkEnd w:id="6642"/>
              <w:bookmarkEnd w:id="6643"/>
            </w:del>
          </w:p>
        </w:tc>
        <w:tc>
          <w:tcPr>
            <w:tcW w:w="646" w:type="dxa"/>
            <w:tcBorders>
              <w:top w:val="nil"/>
              <w:left w:val="single" w:sz="4" w:space="0" w:color="auto"/>
              <w:bottom w:val="single" w:sz="4" w:space="0" w:color="000000"/>
              <w:right w:val="single" w:sz="4" w:space="0" w:color="auto"/>
            </w:tcBorders>
            <w:shd w:val="clear" w:color="auto" w:fill="BDD6EE" w:themeFill="accent1" w:themeFillTint="66"/>
            <w:vAlign w:val="bottom"/>
          </w:tcPr>
          <w:p w14:paraId="2025B855" w14:textId="5B892414" w:rsidR="00067C6D" w:rsidRPr="00F86424" w:rsidDel="00791D66" w:rsidRDefault="00067C6D" w:rsidP="003228B4">
            <w:pPr>
              <w:numPr>
                <w:ilvl w:val="0"/>
                <w:numId w:val="47"/>
              </w:numPr>
              <w:spacing w:after="0" w:line="240" w:lineRule="auto"/>
              <w:jc w:val="center"/>
              <w:rPr>
                <w:del w:id="6644" w:author="anna.resch88@gmail.com" w:date="2022-01-03T10:25:00Z"/>
                <w:rFonts w:asciiTheme="majorHAnsi" w:hAnsiTheme="majorHAnsi" w:cstheme="majorHAnsi"/>
                <w:color w:val="000000"/>
                <w:lang w:val="en-US"/>
                <w:rPrChange w:id="6645" w:author="anna.resch88@gmail.com" w:date="2022-01-04T09:35:00Z">
                  <w:rPr>
                    <w:del w:id="6646" w:author="anna.resch88@gmail.com" w:date="2022-01-03T10:25:00Z"/>
                    <w:rFonts w:asciiTheme="majorHAnsi" w:hAnsiTheme="majorHAnsi" w:cstheme="majorHAnsi"/>
                    <w:color w:val="000000"/>
                  </w:rPr>
                </w:rPrChange>
              </w:rPr>
            </w:pPr>
            <w:del w:id="6647" w:author="anna.resch88@gmail.com" w:date="2022-01-03T10:25:00Z">
              <w:r w:rsidRPr="00F86424" w:rsidDel="00791D66">
                <w:rPr>
                  <w:rFonts w:asciiTheme="majorHAnsi" w:hAnsiTheme="majorHAnsi" w:cstheme="majorHAnsi"/>
                  <w:color w:val="000000"/>
                  <w:lang w:val="en-US"/>
                  <w:rPrChange w:id="6648" w:author="anna.resch88@gmail.com" w:date="2022-01-04T09:35:00Z">
                    <w:rPr>
                      <w:rFonts w:asciiTheme="majorHAnsi" w:hAnsiTheme="majorHAnsi" w:cstheme="majorHAnsi"/>
                      <w:color w:val="000000"/>
                    </w:rPr>
                  </w:rPrChange>
                </w:rPr>
                <w:delText>4.84</w:delText>
              </w:r>
              <w:bookmarkStart w:id="6649" w:name="_Toc92187120"/>
              <w:bookmarkStart w:id="6650" w:name="_Toc92187812"/>
              <w:bookmarkStart w:id="6651" w:name="_Toc92188504"/>
              <w:bookmarkStart w:id="6652" w:name="_Toc92189194"/>
              <w:bookmarkStart w:id="6653" w:name="_Toc92189849"/>
              <w:bookmarkStart w:id="6654" w:name="_Toc92190505"/>
              <w:bookmarkStart w:id="6655" w:name="_Toc92191161"/>
              <w:bookmarkEnd w:id="6649"/>
              <w:bookmarkEnd w:id="6650"/>
              <w:bookmarkEnd w:id="6651"/>
              <w:bookmarkEnd w:id="6652"/>
              <w:bookmarkEnd w:id="6653"/>
              <w:bookmarkEnd w:id="6654"/>
              <w:bookmarkEnd w:id="6655"/>
            </w:del>
          </w:p>
        </w:tc>
        <w:tc>
          <w:tcPr>
            <w:tcW w:w="1131" w:type="dxa"/>
            <w:vMerge w:val="restart"/>
            <w:tcBorders>
              <w:top w:val="nil"/>
              <w:left w:val="single" w:sz="4" w:space="0" w:color="auto"/>
              <w:bottom w:val="single" w:sz="4" w:space="0" w:color="000000"/>
              <w:right w:val="single" w:sz="4" w:space="0" w:color="auto"/>
            </w:tcBorders>
            <w:shd w:val="clear" w:color="auto" w:fill="BDD6EE" w:themeFill="accent1" w:themeFillTint="66"/>
            <w:noWrap/>
            <w:vAlign w:val="center"/>
            <w:hideMark/>
          </w:tcPr>
          <w:p w14:paraId="621D54F1" w14:textId="47469414" w:rsidR="00067C6D" w:rsidRPr="00F86424" w:rsidDel="00791D66" w:rsidRDefault="00067C6D" w:rsidP="003228B4">
            <w:pPr>
              <w:numPr>
                <w:ilvl w:val="0"/>
                <w:numId w:val="47"/>
              </w:numPr>
              <w:spacing w:after="0" w:line="240" w:lineRule="auto"/>
              <w:jc w:val="center"/>
              <w:rPr>
                <w:del w:id="6656" w:author="anna.resch88@gmail.com" w:date="2022-01-03T10:25:00Z"/>
                <w:rFonts w:asciiTheme="majorHAnsi" w:eastAsia="Times New Roman" w:hAnsiTheme="majorHAnsi" w:cstheme="majorHAnsi"/>
                <w:color w:val="000000"/>
                <w:lang w:val="en-US" w:eastAsia="de-DE"/>
                <w:rPrChange w:id="6657" w:author="anna.resch88@gmail.com" w:date="2022-01-04T09:35:00Z">
                  <w:rPr>
                    <w:del w:id="6658" w:author="anna.resch88@gmail.com" w:date="2022-01-03T10:25:00Z"/>
                    <w:rFonts w:asciiTheme="majorHAnsi" w:eastAsia="Times New Roman" w:hAnsiTheme="majorHAnsi" w:cstheme="majorHAnsi"/>
                    <w:color w:val="000000"/>
                    <w:lang w:eastAsia="de-DE"/>
                  </w:rPr>
                </w:rPrChange>
              </w:rPr>
            </w:pPr>
            <w:del w:id="6659" w:author="anna.resch88@gmail.com" w:date="2022-01-03T10:25:00Z">
              <w:r w:rsidRPr="00F86424" w:rsidDel="00791D66">
                <w:rPr>
                  <w:rFonts w:asciiTheme="majorHAnsi" w:hAnsiTheme="majorHAnsi" w:cstheme="majorHAnsi"/>
                  <w:color w:val="000000"/>
                  <w:lang w:val="en-US"/>
                  <w:rPrChange w:id="6660" w:author="anna.resch88@gmail.com" w:date="2022-01-04T09:35:00Z">
                    <w:rPr>
                      <w:rFonts w:asciiTheme="majorHAnsi" w:hAnsiTheme="majorHAnsi" w:cstheme="majorHAnsi"/>
                      <w:color w:val="000000"/>
                    </w:rPr>
                  </w:rPrChange>
                </w:rPr>
                <w:delText>119.87</w:delText>
              </w:r>
              <w:bookmarkStart w:id="6661" w:name="_Toc92187121"/>
              <w:bookmarkStart w:id="6662" w:name="_Toc92187813"/>
              <w:bookmarkStart w:id="6663" w:name="_Toc92188505"/>
              <w:bookmarkStart w:id="6664" w:name="_Toc92189195"/>
              <w:bookmarkStart w:id="6665" w:name="_Toc92189850"/>
              <w:bookmarkStart w:id="6666" w:name="_Toc92190506"/>
              <w:bookmarkStart w:id="6667" w:name="_Toc92191162"/>
              <w:bookmarkEnd w:id="6661"/>
              <w:bookmarkEnd w:id="6662"/>
              <w:bookmarkEnd w:id="6663"/>
              <w:bookmarkEnd w:id="6664"/>
              <w:bookmarkEnd w:id="6665"/>
              <w:bookmarkEnd w:id="6666"/>
              <w:bookmarkEnd w:id="6667"/>
            </w:del>
          </w:p>
        </w:tc>
        <w:tc>
          <w:tcPr>
            <w:tcW w:w="1144" w:type="dxa"/>
            <w:vMerge w:val="restart"/>
            <w:tcBorders>
              <w:top w:val="nil"/>
              <w:left w:val="single" w:sz="4" w:space="0" w:color="auto"/>
              <w:bottom w:val="single" w:sz="4" w:space="0" w:color="000000"/>
              <w:right w:val="single" w:sz="4" w:space="0" w:color="auto"/>
            </w:tcBorders>
            <w:shd w:val="clear" w:color="auto" w:fill="BDD6EE" w:themeFill="accent1" w:themeFillTint="66"/>
            <w:noWrap/>
            <w:vAlign w:val="center"/>
            <w:hideMark/>
          </w:tcPr>
          <w:p w14:paraId="1A508702" w14:textId="4A184B10" w:rsidR="00067C6D" w:rsidRPr="00F86424" w:rsidDel="00791D66" w:rsidRDefault="00067C6D" w:rsidP="003228B4">
            <w:pPr>
              <w:numPr>
                <w:ilvl w:val="0"/>
                <w:numId w:val="47"/>
              </w:numPr>
              <w:spacing w:after="0" w:line="240" w:lineRule="auto"/>
              <w:jc w:val="center"/>
              <w:rPr>
                <w:del w:id="6668" w:author="anna.resch88@gmail.com" w:date="2022-01-03T10:25:00Z"/>
                <w:rFonts w:asciiTheme="majorHAnsi" w:eastAsia="Times New Roman" w:hAnsiTheme="majorHAnsi" w:cstheme="majorHAnsi"/>
                <w:color w:val="000000"/>
                <w:lang w:val="en-US" w:eastAsia="de-DE"/>
                <w:rPrChange w:id="6669" w:author="anna.resch88@gmail.com" w:date="2022-01-04T09:35:00Z">
                  <w:rPr>
                    <w:del w:id="6670" w:author="anna.resch88@gmail.com" w:date="2022-01-03T10:25:00Z"/>
                    <w:rFonts w:asciiTheme="majorHAnsi" w:eastAsia="Times New Roman" w:hAnsiTheme="majorHAnsi" w:cstheme="majorHAnsi"/>
                    <w:color w:val="000000"/>
                    <w:lang w:eastAsia="de-DE"/>
                  </w:rPr>
                </w:rPrChange>
              </w:rPr>
            </w:pPr>
            <w:del w:id="6671" w:author="anna.resch88@gmail.com" w:date="2022-01-03T10:25:00Z">
              <w:r w:rsidRPr="00F86424" w:rsidDel="00791D66">
                <w:rPr>
                  <w:rFonts w:asciiTheme="majorHAnsi" w:hAnsiTheme="majorHAnsi" w:cstheme="majorHAnsi"/>
                  <w:color w:val="000000"/>
                  <w:lang w:val="en-US"/>
                  <w:rPrChange w:id="6672" w:author="anna.resch88@gmail.com" w:date="2022-01-04T09:35:00Z">
                    <w:rPr>
                      <w:rFonts w:asciiTheme="majorHAnsi" w:hAnsiTheme="majorHAnsi" w:cstheme="majorHAnsi"/>
                      <w:color w:val="000000"/>
                    </w:rPr>
                  </w:rPrChange>
                </w:rPr>
                <w:delText>14.85</w:delText>
              </w:r>
              <w:bookmarkStart w:id="6673" w:name="_Toc92187122"/>
              <w:bookmarkStart w:id="6674" w:name="_Toc92187814"/>
              <w:bookmarkStart w:id="6675" w:name="_Toc92188506"/>
              <w:bookmarkStart w:id="6676" w:name="_Toc92189196"/>
              <w:bookmarkStart w:id="6677" w:name="_Toc92189851"/>
              <w:bookmarkStart w:id="6678" w:name="_Toc92190507"/>
              <w:bookmarkStart w:id="6679" w:name="_Toc92191163"/>
              <w:bookmarkEnd w:id="6673"/>
              <w:bookmarkEnd w:id="6674"/>
              <w:bookmarkEnd w:id="6675"/>
              <w:bookmarkEnd w:id="6676"/>
              <w:bookmarkEnd w:id="6677"/>
              <w:bookmarkEnd w:id="6678"/>
              <w:bookmarkEnd w:id="6679"/>
            </w:del>
          </w:p>
        </w:tc>
        <w:bookmarkStart w:id="6680" w:name="_Toc92187123"/>
        <w:bookmarkStart w:id="6681" w:name="_Toc92187815"/>
        <w:bookmarkStart w:id="6682" w:name="_Toc92188507"/>
        <w:bookmarkStart w:id="6683" w:name="_Toc92189197"/>
        <w:bookmarkStart w:id="6684" w:name="_Toc92189852"/>
        <w:bookmarkStart w:id="6685" w:name="_Toc92190508"/>
        <w:bookmarkStart w:id="6686" w:name="_Toc92191164"/>
        <w:bookmarkEnd w:id="6680"/>
        <w:bookmarkEnd w:id="6681"/>
        <w:bookmarkEnd w:id="6682"/>
        <w:bookmarkEnd w:id="6683"/>
        <w:bookmarkEnd w:id="6684"/>
        <w:bookmarkEnd w:id="6685"/>
        <w:bookmarkEnd w:id="6686"/>
      </w:tr>
      <w:tr w:rsidR="00067C6D" w:rsidRPr="009E3BE9" w:rsidDel="00791D66" w14:paraId="41D836A0" w14:textId="0DF13484" w:rsidTr="00D830B0">
        <w:trPr>
          <w:trHeight w:val="300"/>
          <w:del w:id="6687" w:author="anna.resch88@gmail.com" w:date="2022-01-03T10:25:00Z"/>
        </w:trPr>
        <w:tc>
          <w:tcPr>
            <w:tcW w:w="2480" w:type="dxa"/>
            <w:tcBorders>
              <w:top w:val="nil"/>
              <w:left w:val="single" w:sz="4" w:space="0" w:color="000000"/>
              <w:bottom w:val="single" w:sz="4" w:space="0" w:color="000000"/>
              <w:right w:val="single" w:sz="4" w:space="0" w:color="auto"/>
            </w:tcBorders>
            <w:shd w:val="clear" w:color="auto" w:fill="BDD6EE" w:themeFill="accent1" w:themeFillTint="66"/>
            <w:vAlign w:val="bottom"/>
            <w:hideMark/>
          </w:tcPr>
          <w:p w14:paraId="325C5F72" w14:textId="14449CC1" w:rsidR="00067C6D" w:rsidRPr="00F86424" w:rsidDel="00791D66" w:rsidRDefault="00067C6D" w:rsidP="003228B4">
            <w:pPr>
              <w:numPr>
                <w:ilvl w:val="0"/>
                <w:numId w:val="47"/>
              </w:numPr>
              <w:spacing w:after="0" w:line="240" w:lineRule="auto"/>
              <w:jc w:val="both"/>
              <w:rPr>
                <w:del w:id="6688" w:author="anna.resch88@gmail.com" w:date="2022-01-03T10:25:00Z"/>
                <w:rFonts w:asciiTheme="majorHAnsi" w:eastAsia="Times New Roman" w:hAnsiTheme="majorHAnsi" w:cstheme="majorHAnsi"/>
                <w:color w:val="000000"/>
                <w:lang w:val="en-US" w:eastAsia="de-DE"/>
                <w:rPrChange w:id="6689" w:author="anna.resch88@gmail.com" w:date="2022-01-04T09:35:00Z">
                  <w:rPr>
                    <w:del w:id="6690" w:author="anna.resch88@gmail.com" w:date="2022-01-03T10:25:00Z"/>
                    <w:rFonts w:asciiTheme="majorHAnsi" w:eastAsia="Times New Roman" w:hAnsiTheme="majorHAnsi" w:cstheme="majorHAnsi"/>
                    <w:color w:val="000000"/>
                    <w:lang w:eastAsia="de-DE"/>
                  </w:rPr>
                </w:rPrChange>
              </w:rPr>
            </w:pPr>
            <w:del w:id="6691" w:author="anna.resch88@gmail.com" w:date="2022-01-03T10:25:00Z">
              <w:r w:rsidRPr="00F86424" w:rsidDel="00791D66">
                <w:rPr>
                  <w:rFonts w:asciiTheme="majorHAnsi" w:eastAsia="Times New Roman" w:hAnsiTheme="majorHAnsi" w:cstheme="majorHAnsi"/>
                  <w:color w:val="000000"/>
                  <w:lang w:val="en-US" w:eastAsia="de-DE"/>
                  <w:rPrChange w:id="6692" w:author="anna.resch88@gmail.com" w:date="2022-01-04T09:35:00Z">
                    <w:rPr>
                      <w:rFonts w:asciiTheme="majorHAnsi" w:eastAsia="Times New Roman" w:hAnsiTheme="majorHAnsi" w:cstheme="majorHAnsi"/>
                      <w:color w:val="000000"/>
                      <w:lang w:eastAsia="de-DE"/>
                    </w:rPr>
                  </w:rPrChange>
                </w:rPr>
                <w:delText>ULD-V40-ULD, sample 2</w:delText>
              </w:r>
              <w:bookmarkStart w:id="6693" w:name="_Toc92187124"/>
              <w:bookmarkStart w:id="6694" w:name="_Toc92187816"/>
              <w:bookmarkStart w:id="6695" w:name="_Toc92188508"/>
              <w:bookmarkStart w:id="6696" w:name="_Toc92189198"/>
              <w:bookmarkStart w:id="6697" w:name="_Toc92189853"/>
              <w:bookmarkStart w:id="6698" w:name="_Toc92190509"/>
              <w:bookmarkStart w:id="6699" w:name="_Toc92191165"/>
              <w:bookmarkEnd w:id="6693"/>
              <w:bookmarkEnd w:id="6694"/>
              <w:bookmarkEnd w:id="6695"/>
              <w:bookmarkEnd w:id="6696"/>
              <w:bookmarkEnd w:id="6697"/>
              <w:bookmarkEnd w:id="6698"/>
              <w:bookmarkEnd w:id="6699"/>
            </w:del>
          </w:p>
        </w:tc>
        <w:tc>
          <w:tcPr>
            <w:tcW w:w="689"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1CC653FC" w14:textId="1AB31F5E" w:rsidR="00067C6D" w:rsidRPr="00F86424" w:rsidDel="00791D66" w:rsidRDefault="00067C6D" w:rsidP="003228B4">
            <w:pPr>
              <w:numPr>
                <w:ilvl w:val="0"/>
                <w:numId w:val="47"/>
              </w:numPr>
              <w:spacing w:after="0" w:line="240" w:lineRule="auto"/>
              <w:jc w:val="center"/>
              <w:rPr>
                <w:del w:id="6700" w:author="anna.resch88@gmail.com" w:date="2022-01-03T10:25:00Z"/>
                <w:rFonts w:asciiTheme="majorHAnsi" w:eastAsia="Times New Roman" w:hAnsiTheme="majorHAnsi" w:cstheme="majorHAnsi"/>
                <w:color w:val="000000"/>
                <w:lang w:val="en-US" w:eastAsia="de-DE"/>
                <w:rPrChange w:id="6701" w:author="anna.resch88@gmail.com" w:date="2022-01-04T09:35:00Z">
                  <w:rPr>
                    <w:del w:id="6702" w:author="anna.resch88@gmail.com" w:date="2022-01-03T10:25:00Z"/>
                    <w:rFonts w:asciiTheme="majorHAnsi" w:eastAsia="Times New Roman" w:hAnsiTheme="majorHAnsi" w:cstheme="majorHAnsi"/>
                    <w:color w:val="000000"/>
                    <w:lang w:eastAsia="de-DE"/>
                  </w:rPr>
                </w:rPrChange>
              </w:rPr>
            </w:pPr>
            <w:del w:id="6703" w:author="anna.resch88@gmail.com" w:date="2022-01-03T10:25:00Z">
              <w:r w:rsidRPr="00F86424" w:rsidDel="00791D66">
                <w:rPr>
                  <w:rFonts w:asciiTheme="majorHAnsi" w:eastAsia="Times New Roman" w:hAnsiTheme="majorHAnsi" w:cstheme="majorHAnsi"/>
                  <w:color w:val="000000"/>
                  <w:lang w:val="en-US" w:eastAsia="de-DE"/>
                  <w:rPrChange w:id="6704" w:author="anna.resch88@gmail.com" w:date="2022-01-04T09:35:00Z">
                    <w:rPr>
                      <w:rFonts w:asciiTheme="majorHAnsi" w:eastAsia="Times New Roman" w:hAnsiTheme="majorHAnsi" w:cstheme="majorHAnsi"/>
                      <w:color w:val="000000"/>
                      <w:lang w:eastAsia="de-DE"/>
                    </w:rPr>
                  </w:rPrChange>
                </w:rPr>
                <w:delText>20</w:delText>
              </w:r>
              <w:bookmarkStart w:id="6705" w:name="_Toc92187125"/>
              <w:bookmarkStart w:id="6706" w:name="_Toc92187817"/>
              <w:bookmarkStart w:id="6707" w:name="_Toc92188509"/>
              <w:bookmarkStart w:id="6708" w:name="_Toc92189199"/>
              <w:bookmarkStart w:id="6709" w:name="_Toc92189854"/>
              <w:bookmarkStart w:id="6710" w:name="_Toc92190510"/>
              <w:bookmarkStart w:id="6711" w:name="_Toc92191166"/>
              <w:bookmarkEnd w:id="6705"/>
              <w:bookmarkEnd w:id="6706"/>
              <w:bookmarkEnd w:id="6707"/>
              <w:bookmarkEnd w:id="6708"/>
              <w:bookmarkEnd w:id="6709"/>
              <w:bookmarkEnd w:id="6710"/>
              <w:bookmarkEnd w:id="6711"/>
            </w:del>
          </w:p>
        </w:tc>
        <w:tc>
          <w:tcPr>
            <w:tcW w:w="1008" w:type="dxa"/>
            <w:tcBorders>
              <w:top w:val="nil"/>
              <w:left w:val="single" w:sz="4" w:space="0" w:color="auto"/>
              <w:bottom w:val="single" w:sz="4" w:space="0" w:color="auto"/>
              <w:right w:val="single" w:sz="4" w:space="0" w:color="auto"/>
            </w:tcBorders>
            <w:shd w:val="clear" w:color="auto" w:fill="BDD6EE" w:themeFill="accent1" w:themeFillTint="66"/>
            <w:noWrap/>
            <w:vAlign w:val="bottom"/>
            <w:hideMark/>
          </w:tcPr>
          <w:p w14:paraId="7F90AD87" w14:textId="460227DA" w:rsidR="00067C6D" w:rsidRPr="00F86424" w:rsidDel="00791D66" w:rsidRDefault="00067C6D" w:rsidP="003228B4">
            <w:pPr>
              <w:numPr>
                <w:ilvl w:val="0"/>
                <w:numId w:val="47"/>
              </w:numPr>
              <w:spacing w:after="0" w:line="240" w:lineRule="auto"/>
              <w:jc w:val="center"/>
              <w:rPr>
                <w:del w:id="6712" w:author="anna.resch88@gmail.com" w:date="2022-01-03T10:25:00Z"/>
                <w:rFonts w:asciiTheme="majorHAnsi" w:eastAsia="Times New Roman" w:hAnsiTheme="majorHAnsi" w:cstheme="majorHAnsi"/>
                <w:color w:val="000000"/>
                <w:lang w:val="en-US" w:eastAsia="de-DE"/>
                <w:rPrChange w:id="6713" w:author="anna.resch88@gmail.com" w:date="2022-01-04T09:35:00Z">
                  <w:rPr>
                    <w:del w:id="6714" w:author="anna.resch88@gmail.com" w:date="2022-01-03T10:25:00Z"/>
                    <w:rFonts w:asciiTheme="majorHAnsi" w:eastAsia="Times New Roman" w:hAnsiTheme="majorHAnsi" w:cstheme="majorHAnsi"/>
                    <w:color w:val="000000"/>
                    <w:lang w:eastAsia="de-DE"/>
                  </w:rPr>
                </w:rPrChange>
              </w:rPr>
            </w:pPr>
            <w:del w:id="6715" w:author="anna.resch88@gmail.com" w:date="2022-01-03T10:25:00Z">
              <w:r w:rsidRPr="00F86424" w:rsidDel="00791D66">
                <w:rPr>
                  <w:rFonts w:asciiTheme="majorHAnsi" w:eastAsia="Times New Roman" w:hAnsiTheme="majorHAnsi" w:cstheme="majorHAnsi"/>
                  <w:color w:val="000000"/>
                  <w:lang w:val="en-US" w:eastAsia="de-DE"/>
                  <w:rPrChange w:id="6716" w:author="anna.resch88@gmail.com" w:date="2022-01-04T09:35:00Z">
                    <w:rPr>
                      <w:rFonts w:asciiTheme="majorHAnsi" w:eastAsia="Times New Roman" w:hAnsiTheme="majorHAnsi" w:cstheme="majorHAnsi"/>
                      <w:color w:val="000000"/>
                      <w:lang w:eastAsia="de-DE"/>
                    </w:rPr>
                  </w:rPrChange>
                </w:rPr>
                <w:delText xml:space="preserve">4M </w:delText>
              </w:r>
              <w:r w:rsidRPr="00F86424" w:rsidDel="00791D66">
                <w:rPr>
                  <w:rFonts w:asciiTheme="majorHAnsi" w:eastAsia="Times New Roman" w:hAnsiTheme="majorHAnsi" w:cstheme="majorHAnsi"/>
                  <w:color w:val="000000"/>
                  <w:lang w:val="en-US" w:eastAsia="de-DE"/>
                  <w:rPrChange w:id="6717" w:author="anna.resch88@gmail.com" w:date="2022-01-04T09:35:00Z">
                    <w:rPr>
                      <w:rFonts w:asciiTheme="majorHAnsi" w:eastAsia="Times New Roman" w:hAnsiTheme="majorHAnsi" w:cstheme="majorHAnsi"/>
                      <w:color w:val="000000"/>
                      <w:lang w:eastAsia="de-DE"/>
                    </w:rPr>
                  </w:rPrChange>
                </w:rPr>
                <w:lastRenderedPageBreak/>
                <w:delText>urea</w:delText>
              </w:r>
              <w:bookmarkStart w:id="6718" w:name="_Toc92187126"/>
              <w:bookmarkStart w:id="6719" w:name="_Toc92187818"/>
              <w:bookmarkStart w:id="6720" w:name="_Toc92188510"/>
              <w:bookmarkStart w:id="6721" w:name="_Toc92189200"/>
              <w:bookmarkStart w:id="6722" w:name="_Toc92189855"/>
              <w:bookmarkStart w:id="6723" w:name="_Toc92190511"/>
              <w:bookmarkStart w:id="6724" w:name="_Toc92191167"/>
              <w:bookmarkEnd w:id="6718"/>
              <w:bookmarkEnd w:id="6719"/>
              <w:bookmarkEnd w:id="6720"/>
              <w:bookmarkEnd w:id="6721"/>
              <w:bookmarkEnd w:id="6722"/>
              <w:bookmarkEnd w:id="6723"/>
              <w:bookmarkEnd w:id="6724"/>
            </w:del>
          </w:p>
        </w:tc>
        <w:tc>
          <w:tcPr>
            <w:tcW w:w="865" w:type="dxa"/>
            <w:tcBorders>
              <w:top w:val="nil"/>
              <w:left w:val="nil"/>
              <w:bottom w:val="single" w:sz="4" w:space="0" w:color="auto"/>
              <w:right w:val="single" w:sz="4" w:space="0" w:color="auto"/>
            </w:tcBorders>
            <w:shd w:val="clear" w:color="auto" w:fill="BDD6EE" w:themeFill="accent1" w:themeFillTint="66"/>
            <w:noWrap/>
            <w:hideMark/>
          </w:tcPr>
          <w:p w14:paraId="6C5E2314" w14:textId="666EDCCE" w:rsidR="00067C6D" w:rsidRPr="00F86424" w:rsidDel="00791D66" w:rsidRDefault="00067C6D" w:rsidP="003228B4">
            <w:pPr>
              <w:numPr>
                <w:ilvl w:val="0"/>
                <w:numId w:val="47"/>
              </w:numPr>
              <w:spacing w:after="0" w:line="240" w:lineRule="auto"/>
              <w:jc w:val="center"/>
              <w:rPr>
                <w:del w:id="6725" w:author="anna.resch88@gmail.com" w:date="2022-01-03T10:25:00Z"/>
                <w:rFonts w:asciiTheme="majorHAnsi" w:eastAsia="Times New Roman" w:hAnsiTheme="majorHAnsi" w:cstheme="majorHAnsi"/>
                <w:color w:val="000000"/>
                <w:lang w:val="en-US" w:eastAsia="de-DE"/>
                <w:rPrChange w:id="6726" w:author="anna.resch88@gmail.com" w:date="2022-01-04T09:35:00Z">
                  <w:rPr>
                    <w:del w:id="6727" w:author="anna.resch88@gmail.com" w:date="2022-01-03T10:25:00Z"/>
                    <w:rFonts w:asciiTheme="majorHAnsi" w:eastAsia="Times New Roman" w:hAnsiTheme="majorHAnsi" w:cstheme="majorHAnsi"/>
                    <w:color w:val="000000"/>
                    <w:lang w:eastAsia="de-DE"/>
                  </w:rPr>
                </w:rPrChange>
              </w:rPr>
            </w:pPr>
            <w:del w:id="6728" w:author="anna.resch88@gmail.com" w:date="2022-01-03T10:25:00Z">
              <w:r w:rsidRPr="00F86424" w:rsidDel="00791D66">
                <w:rPr>
                  <w:rFonts w:asciiTheme="majorHAnsi" w:eastAsia="Times New Roman" w:hAnsiTheme="majorHAnsi" w:cstheme="majorHAnsi"/>
                  <w:color w:val="000000"/>
                  <w:lang w:val="en-US" w:eastAsia="de-DE"/>
                  <w:rPrChange w:id="6729" w:author="anna.resch88@gmail.com" w:date="2022-01-04T09:35:00Z">
                    <w:rPr>
                      <w:rFonts w:asciiTheme="majorHAnsi" w:eastAsia="Times New Roman" w:hAnsiTheme="majorHAnsi" w:cstheme="majorHAnsi"/>
                      <w:color w:val="000000"/>
                      <w:lang w:eastAsia="de-DE"/>
                    </w:rPr>
                  </w:rPrChange>
                </w:rPr>
                <w:lastRenderedPageBreak/>
                <w:delText>67.7</w:delText>
              </w:r>
              <w:bookmarkStart w:id="6730" w:name="_Toc92187127"/>
              <w:bookmarkStart w:id="6731" w:name="_Toc92187819"/>
              <w:bookmarkStart w:id="6732" w:name="_Toc92188511"/>
              <w:bookmarkStart w:id="6733" w:name="_Toc92189201"/>
              <w:bookmarkStart w:id="6734" w:name="_Toc92189856"/>
              <w:bookmarkStart w:id="6735" w:name="_Toc92190512"/>
              <w:bookmarkStart w:id="6736" w:name="_Toc92191168"/>
              <w:bookmarkEnd w:id="6730"/>
              <w:bookmarkEnd w:id="6731"/>
              <w:bookmarkEnd w:id="6732"/>
              <w:bookmarkEnd w:id="6733"/>
              <w:bookmarkEnd w:id="6734"/>
              <w:bookmarkEnd w:id="6735"/>
              <w:bookmarkEnd w:id="6736"/>
            </w:del>
          </w:p>
        </w:tc>
        <w:tc>
          <w:tcPr>
            <w:tcW w:w="1008" w:type="dxa"/>
            <w:tcBorders>
              <w:top w:val="nil"/>
              <w:left w:val="nil"/>
              <w:bottom w:val="single" w:sz="4" w:space="0" w:color="auto"/>
              <w:right w:val="single" w:sz="4" w:space="0" w:color="auto"/>
            </w:tcBorders>
            <w:shd w:val="clear" w:color="auto" w:fill="BDD6EE" w:themeFill="accent1" w:themeFillTint="66"/>
            <w:noWrap/>
            <w:vAlign w:val="bottom"/>
            <w:hideMark/>
          </w:tcPr>
          <w:p w14:paraId="7274AD06" w14:textId="6652B305" w:rsidR="00067C6D" w:rsidRPr="00F86424" w:rsidDel="00791D66" w:rsidRDefault="00067C6D" w:rsidP="003228B4">
            <w:pPr>
              <w:numPr>
                <w:ilvl w:val="0"/>
                <w:numId w:val="47"/>
              </w:numPr>
              <w:spacing w:after="0" w:line="240" w:lineRule="auto"/>
              <w:jc w:val="center"/>
              <w:rPr>
                <w:del w:id="6737" w:author="anna.resch88@gmail.com" w:date="2022-01-03T10:25:00Z"/>
                <w:rFonts w:asciiTheme="majorHAnsi" w:eastAsia="Times New Roman" w:hAnsiTheme="majorHAnsi" w:cstheme="majorHAnsi"/>
                <w:color w:val="000000"/>
                <w:lang w:val="en-US" w:eastAsia="de-DE"/>
                <w:rPrChange w:id="6738" w:author="anna.resch88@gmail.com" w:date="2022-01-04T09:35:00Z">
                  <w:rPr>
                    <w:del w:id="6739" w:author="anna.resch88@gmail.com" w:date="2022-01-03T10:25:00Z"/>
                    <w:rFonts w:asciiTheme="majorHAnsi" w:eastAsia="Times New Roman" w:hAnsiTheme="majorHAnsi" w:cstheme="majorHAnsi"/>
                    <w:color w:val="000000"/>
                    <w:lang w:eastAsia="de-DE"/>
                  </w:rPr>
                </w:rPrChange>
              </w:rPr>
            </w:pPr>
            <w:del w:id="6740" w:author="anna.resch88@gmail.com" w:date="2022-01-03T10:25:00Z">
              <w:r w:rsidRPr="00F86424" w:rsidDel="00791D66">
                <w:rPr>
                  <w:rFonts w:asciiTheme="majorHAnsi" w:eastAsia="Times New Roman" w:hAnsiTheme="majorHAnsi" w:cstheme="majorHAnsi"/>
                  <w:color w:val="000000"/>
                  <w:lang w:val="en-US" w:eastAsia="de-DE"/>
                  <w:rPrChange w:id="6741" w:author="anna.resch88@gmail.com" w:date="2022-01-04T09:35:00Z">
                    <w:rPr>
                      <w:rFonts w:asciiTheme="majorHAnsi" w:eastAsia="Times New Roman" w:hAnsiTheme="majorHAnsi" w:cstheme="majorHAnsi"/>
                      <w:color w:val="000000"/>
                      <w:lang w:eastAsia="de-DE"/>
                    </w:rPr>
                  </w:rPrChange>
                </w:rPr>
                <w:delText>1 x 5</w:delText>
              </w:r>
              <w:bookmarkStart w:id="6742" w:name="_Toc92187128"/>
              <w:bookmarkStart w:id="6743" w:name="_Toc92187820"/>
              <w:bookmarkStart w:id="6744" w:name="_Toc92188512"/>
              <w:bookmarkStart w:id="6745" w:name="_Toc92189202"/>
              <w:bookmarkStart w:id="6746" w:name="_Toc92189857"/>
              <w:bookmarkStart w:id="6747" w:name="_Toc92190513"/>
              <w:bookmarkStart w:id="6748" w:name="_Toc92191169"/>
              <w:bookmarkEnd w:id="6742"/>
              <w:bookmarkEnd w:id="6743"/>
              <w:bookmarkEnd w:id="6744"/>
              <w:bookmarkEnd w:id="6745"/>
              <w:bookmarkEnd w:id="6746"/>
              <w:bookmarkEnd w:id="6747"/>
              <w:bookmarkEnd w:id="6748"/>
            </w:del>
          </w:p>
        </w:tc>
        <w:tc>
          <w:tcPr>
            <w:tcW w:w="946" w:type="dxa"/>
            <w:tcBorders>
              <w:top w:val="nil"/>
              <w:left w:val="nil"/>
              <w:bottom w:val="single" w:sz="4" w:space="0" w:color="auto"/>
              <w:right w:val="single" w:sz="4" w:space="0" w:color="auto"/>
            </w:tcBorders>
            <w:shd w:val="clear" w:color="auto" w:fill="BDD6EE" w:themeFill="accent1" w:themeFillTint="66"/>
            <w:noWrap/>
            <w:vAlign w:val="center"/>
            <w:hideMark/>
          </w:tcPr>
          <w:p w14:paraId="011EBBA4" w14:textId="67496E89" w:rsidR="00067C6D" w:rsidRPr="00F86424" w:rsidDel="00791D66" w:rsidRDefault="00067C6D" w:rsidP="003228B4">
            <w:pPr>
              <w:numPr>
                <w:ilvl w:val="0"/>
                <w:numId w:val="47"/>
              </w:numPr>
              <w:spacing w:after="0" w:line="240" w:lineRule="auto"/>
              <w:jc w:val="center"/>
              <w:rPr>
                <w:del w:id="6749" w:author="anna.resch88@gmail.com" w:date="2022-01-03T10:25:00Z"/>
                <w:rFonts w:asciiTheme="majorHAnsi" w:eastAsia="Times New Roman" w:hAnsiTheme="majorHAnsi" w:cstheme="majorHAnsi"/>
                <w:color w:val="000000"/>
                <w:lang w:val="en-US" w:eastAsia="de-DE"/>
                <w:rPrChange w:id="6750" w:author="anna.resch88@gmail.com" w:date="2022-01-04T09:35:00Z">
                  <w:rPr>
                    <w:del w:id="6751" w:author="anna.resch88@gmail.com" w:date="2022-01-03T10:25:00Z"/>
                    <w:rFonts w:asciiTheme="majorHAnsi" w:eastAsia="Times New Roman" w:hAnsiTheme="majorHAnsi" w:cstheme="majorHAnsi"/>
                    <w:color w:val="000000"/>
                    <w:lang w:eastAsia="de-DE"/>
                  </w:rPr>
                </w:rPrChange>
              </w:rPr>
            </w:pPr>
            <w:del w:id="6752" w:author="anna.resch88@gmail.com" w:date="2022-01-03T10:25:00Z">
              <w:r w:rsidRPr="00F86424" w:rsidDel="00791D66">
                <w:rPr>
                  <w:rFonts w:asciiTheme="majorHAnsi" w:eastAsia="Times New Roman" w:hAnsiTheme="majorHAnsi" w:cstheme="majorHAnsi"/>
                  <w:color w:val="000000"/>
                  <w:lang w:val="en-US" w:eastAsia="de-DE"/>
                  <w:rPrChange w:id="6753" w:author="anna.resch88@gmail.com" w:date="2022-01-04T09:35:00Z">
                    <w:rPr>
                      <w:rFonts w:asciiTheme="majorHAnsi" w:eastAsia="Times New Roman" w:hAnsiTheme="majorHAnsi" w:cstheme="majorHAnsi"/>
                      <w:color w:val="000000"/>
                      <w:lang w:eastAsia="de-DE"/>
                    </w:rPr>
                  </w:rPrChange>
                </w:rPr>
                <w:delText>70.57</w:delText>
              </w:r>
              <w:bookmarkStart w:id="6754" w:name="_Toc92187129"/>
              <w:bookmarkStart w:id="6755" w:name="_Toc92187821"/>
              <w:bookmarkStart w:id="6756" w:name="_Toc92188513"/>
              <w:bookmarkStart w:id="6757" w:name="_Toc92189203"/>
              <w:bookmarkStart w:id="6758" w:name="_Toc92189858"/>
              <w:bookmarkStart w:id="6759" w:name="_Toc92190514"/>
              <w:bookmarkStart w:id="6760" w:name="_Toc92191170"/>
              <w:bookmarkEnd w:id="6754"/>
              <w:bookmarkEnd w:id="6755"/>
              <w:bookmarkEnd w:id="6756"/>
              <w:bookmarkEnd w:id="6757"/>
              <w:bookmarkEnd w:id="6758"/>
              <w:bookmarkEnd w:id="6759"/>
              <w:bookmarkEnd w:id="6760"/>
            </w:del>
          </w:p>
        </w:tc>
        <w:tc>
          <w:tcPr>
            <w:tcW w:w="967" w:type="dxa"/>
            <w:tcBorders>
              <w:top w:val="nil"/>
              <w:left w:val="nil"/>
              <w:bottom w:val="single" w:sz="4" w:space="0" w:color="auto"/>
              <w:right w:val="single" w:sz="4" w:space="0" w:color="auto"/>
            </w:tcBorders>
            <w:shd w:val="clear" w:color="auto" w:fill="BDD6EE" w:themeFill="accent1" w:themeFillTint="66"/>
            <w:noWrap/>
            <w:vAlign w:val="bottom"/>
            <w:hideMark/>
          </w:tcPr>
          <w:p w14:paraId="13112AD1" w14:textId="4EC0C83A" w:rsidR="00067C6D" w:rsidRPr="00F86424" w:rsidDel="00791D66" w:rsidRDefault="00067C6D" w:rsidP="003228B4">
            <w:pPr>
              <w:numPr>
                <w:ilvl w:val="0"/>
                <w:numId w:val="47"/>
              </w:numPr>
              <w:spacing w:after="0" w:line="240" w:lineRule="auto"/>
              <w:jc w:val="center"/>
              <w:rPr>
                <w:del w:id="6761" w:author="anna.resch88@gmail.com" w:date="2022-01-03T10:25:00Z"/>
                <w:rFonts w:asciiTheme="majorHAnsi" w:eastAsia="Times New Roman" w:hAnsiTheme="majorHAnsi" w:cstheme="majorHAnsi"/>
                <w:color w:val="000000"/>
                <w:lang w:val="en-US" w:eastAsia="de-DE"/>
                <w:rPrChange w:id="6762" w:author="anna.resch88@gmail.com" w:date="2022-01-04T09:35:00Z">
                  <w:rPr>
                    <w:del w:id="6763" w:author="anna.resch88@gmail.com" w:date="2022-01-03T10:25:00Z"/>
                    <w:rFonts w:asciiTheme="majorHAnsi" w:eastAsia="Times New Roman" w:hAnsiTheme="majorHAnsi" w:cstheme="majorHAnsi"/>
                    <w:color w:val="000000"/>
                    <w:lang w:eastAsia="de-DE"/>
                  </w:rPr>
                </w:rPrChange>
              </w:rPr>
            </w:pPr>
            <w:del w:id="6764" w:author="anna.resch88@gmail.com" w:date="2022-01-03T10:25:00Z">
              <w:r w:rsidRPr="00F86424" w:rsidDel="00791D66">
                <w:rPr>
                  <w:rFonts w:asciiTheme="majorHAnsi" w:eastAsia="Times New Roman" w:hAnsiTheme="majorHAnsi" w:cstheme="majorHAnsi"/>
                  <w:color w:val="000000"/>
                  <w:lang w:val="en-US" w:eastAsia="de-DE"/>
                  <w:rPrChange w:id="6765" w:author="anna.resch88@gmail.com" w:date="2022-01-04T09:35:00Z">
                    <w:rPr>
                      <w:rFonts w:asciiTheme="majorHAnsi" w:eastAsia="Times New Roman" w:hAnsiTheme="majorHAnsi" w:cstheme="majorHAnsi"/>
                      <w:color w:val="000000"/>
                      <w:lang w:eastAsia="de-DE"/>
                    </w:rPr>
                  </w:rPrChange>
                </w:rPr>
                <w:delText>256%</w:delText>
              </w:r>
              <w:bookmarkStart w:id="6766" w:name="_Toc92187130"/>
              <w:bookmarkStart w:id="6767" w:name="_Toc92187822"/>
              <w:bookmarkStart w:id="6768" w:name="_Toc92188514"/>
              <w:bookmarkStart w:id="6769" w:name="_Toc92189204"/>
              <w:bookmarkStart w:id="6770" w:name="_Toc92189859"/>
              <w:bookmarkStart w:id="6771" w:name="_Toc92190515"/>
              <w:bookmarkStart w:id="6772" w:name="_Toc92191171"/>
              <w:bookmarkEnd w:id="6766"/>
              <w:bookmarkEnd w:id="6767"/>
              <w:bookmarkEnd w:id="6768"/>
              <w:bookmarkEnd w:id="6769"/>
              <w:bookmarkEnd w:id="6770"/>
              <w:bookmarkEnd w:id="6771"/>
              <w:bookmarkEnd w:id="6772"/>
            </w:del>
          </w:p>
        </w:tc>
        <w:tc>
          <w:tcPr>
            <w:tcW w:w="1367" w:type="dxa"/>
            <w:tcBorders>
              <w:top w:val="nil"/>
              <w:left w:val="nil"/>
              <w:bottom w:val="single" w:sz="4" w:space="0" w:color="auto"/>
              <w:right w:val="single" w:sz="4" w:space="0" w:color="auto"/>
            </w:tcBorders>
            <w:shd w:val="clear" w:color="auto" w:fill="BDD6EE" w:themeFill="accent1" w:themeFillTint="66"/>
            <w:noWrap/>
            <w:vAlign w:val="bottom"/>
            <w:hideMark/>
          </w:tcPr>
          <w:p w14:paraId="14A45C29" w14:textId="066CBBD8" w:rsidR="00067C6D" w:rsidRPr="00F86424" w:rsidDel="00791D66" w:rsidRDefault="00067C6D" w:rsidP="003228B4">
            <w:pPr>
              <w:numPr>
                <w:ilvl w:val="0"/>
                <w:numId w:val="47"/>
              </w:numPr>
              <w:spacing w:after="0" w:line="240" w:lineRule="auto"/>
              <w:jc w:val="center"/>
              <w:rPr>
                <w:del w:id="6773" w:author="anna.resch88@gmail.com" w:date="2022-01-03T10:25:00Z"/>
                <w:rFonts w:asciiTheme="majorHAnsi" w:eastAsia="Times New Roman" w:hAnsiTheme="majorHAnsi" w:cstheme="majorHAnsi"/>
                <w:color w:val="000000"/>
                <w:lang w:val="en-US" w:eastAsia="de-DE"/>
                <w:rPrChange w:id="6774" w:author="anna.resch88@gmail.com" w:date="2022-01-04T09:35:00Z">
                  <w:rPr>
                    <w:del w:id="6775" w:author="anna.resch88@gmail.com" w:date="2022-01-03T10:25:00Z"/>
                    <w:rFonts w:asciiTheme="majorHAnsi" w:eastAsia="Times New Roman" w:hAnsiTheme="majorHAnsi" w:cstheme="majorHAnsi"/>
                    <w:color w:val="000000"/>
                    <w:lang w:eastAsia="de-DE"/>
                  </w:rPr>
                </w:rPrChange>
              </w:rPr>
            </w:pPr>
            <w:del w:id="6776" w:author="anna.resch88@gmail.com" w:date="2022-01-03T10:25:00Z">
              <w:r w:rsidRPr="00F86424" w:rsidDel="00791D66">
                <w:rPr>
                  <w:rFonts w:asciiTheme="majorHAnsi" w:hAnsiTheme="majorHAnsi" w:cstheme="majorHAnsi"/>
                  <w:color w:val="000000"/>
                  <w:lang w:val="en-US"/>
                  <w:rPrChange w:id="6777" w:author="anna.resch88@gmail.com" w:date="2022-01-04T09:35:00Z">
                    <w:rPr>
                      <w:rFonts w:asciiTheme="majorHAnsi" w:hAnsiTheme="majorHAnsi" w:cstheme="majorHAnsi"/>
                      <w:color w:val="000000"/>
                    </w:rPr>
                  </w:rPrChange>
                </w:rPr>
                <w:delText>103.06</w:delText>
              </w:r>
              <w:bookmarkStart w:id="6778" w:name="_Toc92187131"/>
              <w:bookmarkStart w:id="6779" w:name="_Toc92187823"/>
              <w:bookmarkStart w:id="6780" w:name="_Toc92188515"/>
              <w:bookmarkStart w:id="6781" w:name="_Toc92189205"/>
              <w:bookmarkStart w:id="6782" w:name="_Toc92189860"/>
              <w:bookmarkStart w:id="6783" w:name="_Toc92190516"/>
              <w:bookmarkStart w:id="6784" w:name="_Toc92191172"/>
              <w:bookmarkEnd w:id="6778"/>
              <w:bookmarkEnd w:id="6779"/>
              <w:bookmarkEnd w:id="6780"/>
              <w:bookmarkEnd w:id="6781"/>
              <w:bookmarkEnd w:id="6782"/>
              <w:bookmarkEnd w:id="6783"/>
              <w:bookmarkEnd w:id="6784"/>
            </w:del>
          </w:p>
        </w:tc>
        <w:tc>
          <w:tcPr>
            <w:tcW w:w="646" w:type="dxa"/>
            <w:tcBorders>
              <w:top w:val="nil"/>
              <w:left w:val="single" w:sz="4" w:space="0" w:color="auto"/>
              <w:bottom w:val="single" w:sz="4" w:space="0" w:color="000000"/>
              <w:right w:val="single" w:sz="4" w:space="0" w:color="auto"/>
            </w:tcBorders>
            <w:shd w:val="clear" w:color="auto" w:fill="BDD6EE" w:themeFill="accent1" w:themeFillTint="66"/>
            <w:vAlign w:val="bottom"/>
          </w:tcPr>
          <w:p w14:paraId="007053C6" w14:textId="032AA294" w:rsidR="00067C6D" w:rsidRPr="00F86424" w:rsidDel="00791D66" w:rsidRDefault="00067C6D" w:rsidP="003228B4">
            <w:pPr>
              <w:numPr>
                <w:ilvl w:val="0"/>
                <w:numId w:val="47"/>
              </w:numPr>
              <w:spacing w:after="0" w:line="240" w:lineRule="auto"/>
              <w:jc w:val="center"/>
              <w:rPr>
                <w:del w:id="6785" w:author="anna.resch88@gmail.com" w:date="2022-01-03T10:25:00Z"/>
                <w:rFonts w:asciiTheme="majorHAnsi" w:eastAsia="Times New Roman" w:hAnsiTheme="majorHAnsi" w:cstheme="majorHAnsi"/>
                <w:color w:val="000000"/>
                <w:lang w:val="en-US" w:eastAsia="de-DE"/>
                <w:rPrChange w:id="6786" w:author="anna.resch88@gmail.com" w:date="2022-01-04T09:35:00Z">
                  <w:rPr>
                    <w:del w:id="6787" w:author="anna.resch88@gmail.com" w:date="2022-01-03T10:25:00Z"/>
                    <w:rFonts w:asciiTheme="majorHAnsi" w:eastAsia="Times New Roman" w:hAnsiTheme="majorHAnsi" w:cstheme="majorHAnsi"/>
                    <w:color w:val="000000"/>
                    <w:lang w:eastAsia="de-DE"/>
                  </w:rPr>
                </w:rPrChange>
              </w:rPr>
            </w:pPr>
            <w:del w:id="6788" w:author="anna.resch88@gmail.com" w:date="2022-01-03T10:25:00Z">
              <w:r w:rsidRPr="00F86424" w:rsidDel="00791D66">
                <w:rPr>
                  <w:rFonts w:asciiTheme="majorHAnsi" w:hAnsiTheme="majorHAnsi" w:cstheme="majorHAnsi"/>
                  <w:color w:val="000000"/>
                  <w:lang w:val="en-US"/>
                  <w:rPrChange w:id="6789" w:author="anna.resch88@gmail.com" w:date="2022-01-04T09:35:00Z">
                    <w:rPr>
                      <w:rFonts w:asciiTheme="majorHAnsi" w:hAnsiTheme="majorHAnsi" w:cstheme="majorHAnsi"/>
                      <w:color w:val="000000"/>
                    </w:rPr>
                  </w:rPrChange>
                </w:rPr>
                <w:delText>8.</w:delText>
              </w:r>
              <w:r w:rsidRPr="00F86424" w:rsidDel="00791D66">
                <w:rPr>
                  <w:rFonts w:asciiTheme="majorHAnsi" w:hAnsiTheme="majorHAnsi" w:cstheme="majorHAnsi"/>
                  <w:color w:val="000000"/>
                  <w:lang w:val="en-US"/>
                  <w:rPrChange w:id="6790" w:author="anna.resch88@gmail.com" w:date="2022-01-04T09:35:00Z">
                    <w:rPr>
                      <w:rFonts w:asciiTheme="majorHAnsi" w:hAnsiTheme="majorHAnsi" w:cstheme="majorHAnsi"/>
                      <w:color w:val="000000"/>
                    </w:rPr>
                  </w:rPrChange>
                </w:rPr>
                <w:lastRenderedPageBreak/>
                <w:delText>71</w:delText>
              </w:r>
              <w:bookmarkStart w:id="6791" w:name="_Toc92187132"/>
              <w:bookmarkStart w:id="6792" w:name="_Toc92187824"/>
              <w:bookmarkStart w:id="6793" w:name="_Toc92188516"/>
              <w:bookmarkStart w:id="6794" w:name="_Toc92189206"/>
              <w:bookmarkStart w:id="6795" w:name="_Toc92189861"/>
              <w:bookmarkStart w:id="6796" w:name="_Toc92190517"/>
              <w:bookmarkStart w:id="6797" w:name="_Toc92191173"/>
              <w:bookmarkEnd w:id="6791"/>
              <w:bookmarkEnd w:id="6792"/>
              <w:bookmarkEnd w:id="6793"/>
              <w:bookmarkEnd w:id="6794"/>
              <w:bookmarkEnd w:id="6795"/>
              <w:bookmarkEnd w:id="6796"/>
              <w:bookmarkEnd w:id="6797"/>
            </w:del>
          </w:p>
        </w:tc>
        <w:tc>
          <w:tcPr>
            <w:tcW w:w="1131" w:type="dxa"/>
            <w:vMerge/>
            <w:tcBorders>
              <w:top w:val="nil"/>
              <w:left w:val="single" w:sz="4" w:space="0" w:color="auto"/>
              <w:bottom w:val="single" w:sz="4" w:space="0" w:color="000000"/>
              <w:right w:val="single" w:sz="4" w:space="0" w:color="auto"/>
            </w:tcBorders>
            <w:shd w:val="clear" w:color="auto" w:fill="BDD6EE" w:themeFill="accent1" w:themeFillTint="66"/>
            <w:vAlign w:val="center"/>
            <w:hideMark/>
          </w:tcPr>
          <w:p w14:paraId="704A779B" w14:textId="15ABC2D0" w:rsidR="00067C6D" w:rsidRPr="00F86424" w:rsidDel="00791D66" w:rsidRDefault="00067C6D" w:rsidP="003228B4">
            <w:pPr>
              <w:numPr>
                <w:ilvl w:val="0"/>
                <w:numId w:val="47"/>
              </w:numPr>
              <w:spacing w:after="0" w:line="240" w:lineRule="auto"/>
              <w:jc w:val="both"/>
              <w:rPr>
                <w:del w:id="6798" w:author="anna.resch88@gmail.com" w:date="2022-01-03T10:25:00Z"/>
                <w:rFonts w:asciiTheme="majorHAnsi" w:eastAsia="Times New Roman" w:hAnsiTheme="majorHAnsi" w:cstheme="majorHAnsi"/>
                <w:color w:val="000000"/>
                <w:lang w:val="en-US" w:eastAsia="de-DE"/>
                <w:rPrChange w:id="6799" w:author="anna.resch88@gmail.com" w:date="2022-01-04T09:35:00Z">
                  <w:rPr>
                    <w:del w:id="6800" w:author="anna.resch88@gmail.com" w:date="2022-01-03T10:25:00Z"/>
                    <w:rFonts w:asciiTheme="majorHAnsi" w:eastAsia="Times New Roman" w:hAnsiTheme="majorHAnsi" w:cstheme="majorHAnsi"/>
                    <w:color w:val="000000"/>
                    <w:lang w:eastAsia="de-DE"/>
                  </w:rPr>
                </w:rPrChange>
              </w:rPr>
            </w:pPr>
          </w:p>
        </w:tc>
        <w:tc>
          <w:tcPr>
            <w:tcW w:w="1144" w:type="dxa"/>
            <w:vMerge/>
            <w:tcBorders>
              <w:top w:val="nil"/>
              <w:left w:val="single" w:sz="4" w:space="0" w:color="auto"/>
              <w:bottom w:val="single" w:sz="4" w:space="0" w:color="000000"/>
              <w:right w:val="single" w:sz="4" w:space="0" w:color="auto"/>
            </w:tcBorders>
            <w:shd w:val="clear" w:color="auto" w:fill="BDD6EE" w:themeFill="accent1" w:themeFillTint="66"/>
            <w:vAlign w:val="center"/>
            <w:hideMark/>
          </w:tcPr>
          <w:p w14:paraId="73DB5EFE" w14:textId="795D5E22" w:rsidR="00067C6D" w:rsidRPr="00F86424" w:rsidDel="00791D66" w:rsidRDefault="00067C6D" w:rsidP="003228B4">
            <w:pPr>
              <w:numPr>
                <w:ilvl w:val="0"/>
                <w:numId w:val="47"/>
              </w:numPr>
              <w:spacing w:after="0" w:line="240" w:lineRule="auto"/>
              <w:jc w:val="both"/>
              <w:rPr>
                <w:del w:id="6801" w:author="anna.resch88@gmail.com" w:date="2022-01-03T10:25:00Z"/>
                <w:rFonts w:asciiTheme="majorHAnsi" w:eastAsia="Times New Roman" w:hAnsiTheme="majorHAnsi" w:cstheme="majorHAnsi"/>
                <w:color w:val="000000"/>
                <w:lang w:val="en-US" w:eastAsia="de-DE"/>
                <w:rPrChange w:id="6802" w:author="anna.resch88@gmail.com" w:date="2022-01-04T09:35:00Z">
                  <w:rPr>
                    <w:del w:id="6803" w:author="anna.resch88@gmail.com" w:date="2022-01-03T10:25:00Z"/>
                    <w:rFonts w:asciiTheme="majorHAnsi" w:eastAsia="Times New Roman" w:hAnsiTheme="majorHAnsi" w:cstheme="majorHAnsi"/>
                    <w:color w:val="000000"/>
                    <w:lang w:eastAsia="de-DE"/>
                  </w:rPr>
                </w:rPrChange>
              </w:rPr>
            </w:pPr>
          </w:p>
        </w:tc>
        <w:bookmarkStart w:id="6804" w:name="_Toc92187133"/>
        <w:bookmarkStart w:id="6805" w:name="_Toc92187825"/>
        <w:bookmarkStart w:id="6806" w:name="_Toc92188517"/>
        <w:bookmarkStart w:id="6807" w:name="_Toc92189207"/>
        <w:bookmarkStart w:id="6808" w:name="_Toc92189862"/>
        <w:bookmarkStart w:id="6809" w:name="_Toc92190518"/>
        <w:bookmarkStart w:id="6810" w:name="_Toc92191174"/>
        <w:bookmarkEnd w:id="6804"/>
        <w:bookmarkEnd w:id="6805"/>
        <w:bookmarkEnd w:id="6806"/>
        <w:bookmarkEnd w:id="6807"/>
        <w:bookmarkEnd w:id="6808"/>
        <w:bookmarkEnd w:id="6809"/>
        <w:bookmarkEnd w:id="6810"/>
      </w:tr>
      <w:tr w:rsidR="00067C6D" w:rsidRPr="009E3BE9" w:rsidDel="00791D66" w14:paraId="7B3D17D2" w14:textId="4E135EF3" w:rsidTr="00D830B0">
        <w:trPr>
          <w:trHeight w:val="300"/>
          <w:del w:id="6811" w:author="anna.resch88@gmail.com" w:date="2022-01-03T10:25:00Z"/>
        </w:trPr>
        <w:tc>
          <w:tcPr>
            <w:tcW w:w="2480" w:type="dxa"/>
            <w:tcBorders>
              <w:top w:val="nil"/>
              <w:left w:val="single" w:sz="4" w:space="0" w:color="000000"/>
              <w:bottom w:val="single" w:sz="4" w:space="0" w:color="auto"/>
              <w:right w:val="single" w:sz="4" w:space="0" w:color="auto"/>
            </w:tcBorders>
            <w:shd w:val="clear" w:color="auto" w:fill="BDD6EE" w:themeFill="accent1" w:themeFillTint="66"/>
            <w:vAlign w:val="bottom"/>
            <w:hideMark/>
          </w:tcPr>
          <w:p w14:paraId="1EB477D0" w14:textId="1C86F2E4" w:rsidR="00067C6D" w:rsidRPr="00F86424" w:rsidDel="00791D66" w:rsidRDefault="00067C6D" w:rsidP="003228B4">
            <w:pPr>
              <w:numPr>
                <w:ilvl w:val="0"/>
                <w:numId w:val="47"/>
              </w:numPr>
              <w:spacing w:after="0" w:line="240" w:lineRule="auto"/>
              <w:jc w:val="both"/>
              <w:rPr>
                <w:del w:id="6812" w:author="anna.resch88@gmail.com" w:date="2022-01-03T10:25:00Z"/>
                <w:rFonts w:asciiTheme="majorHAnsi" w:eastAsia="Times New Roman" w:hAnsiTheme="majorHAnsi" w:cstheme="majorHAnsi"/>
                <w:color w:val="000000"/>
                <w:lang w:val="en-US" w:eastAsia="de-DE"/>
                <w:rPrChange w:id="6813" w:author="anna.resch88@gmail.com" w:date="2022-01-04T09:35:00Z">
                  <w:rPr>
                    <w:del w:id="6814" w:author="anna.resch88@gmail.com" w:date="2022-01-03T10:25:00Z"/>
                    <w:rFonts w:asciiTheme="majorHAnsi" w:eastAsia="Times New Roman" w:hAnsiTheme="majorHAnsi" w:cstheme="majorHAnsi"/>
                    <w:color w:val="000000"/>
                    <w:lang w:eastAsia="de-DE"/>
                  </w:rPr>
                </w:rPrChange>
              </w:rPr>
            </w:pPr>
            <w:del w:id="6815" w:author="anna.resch88@gmail.com" w:date="2022-01-03T10:25:00Z">
              <w:r w:rsidRPr="00F86424" w:rsidDel="00791D66">
                <w:rPr>
                  <w:rFonts w:asciiTheme="majorHAnsi" w:eastAsia="Times New Roman" w:hAnsiTheme="majorHAnsi" w:cstheme="majorHAnsi"/>
                  <w:color w:val="000000"/>
                  <w:lang w:val="en-US" w:eastAsia="de-DE"/>
                  <w:rPrChange w:id="6816" w:author="anna.resch88@gmail.com" w:date="2022-01-04T09:35:00Z">
                    <w:rPr>
                      <w:rFonts w:asciiTheme="majorHAnsi" w:eastAsia="Times New Roman" w:hAnsiTheme="majorHAnsi" w:cstheme="majorHAnsi"/>
                      <w:color w:val="000000"/>
                      <w:lang w:eastAsia="de-DE"/>
                    </w:rPr>
                  </w:rPrChange>
                </w:rPr>
                <w:delText>ULD-V40-ULD, sample 3</w:delText>
              </w:r>
              <w:bookmarkStart w:id="6817" w:name="_Toc92187134"/>
              <w:bookmarkStart w:id="6818" w:name="_Toc92187826"/>
              <w:bookmarkStart w:id="6819" w:name="_Toc92188518"/>
              <w:bookmarkStart w:id="6820" w:name="_Toc92189208"/>
              <w:bookmarkStart w:id="6821" w:name="_Toc92189863"/>
              <w:bookmarkStart w:id="6822" w:name="_Toc92190519"/>
              <w:bookmarkStart w:id="6823" w:name="_Toc92191175"/>
              <w:bookmarkEnd w:id="6817"/>
              <w:bookmarkEnd w:id="6818"/>
              <w:bookmarkEnd w:id="6819"/>
              <w:bookmarkEnd w:id="6820"/>
              <w:bookmarkEnd w:id="6821"/>
              <w:bookmarkEnd w:id="6822"/>
              <w:bookmarkEnd w:id="6823"/>
            </w:del>
          </w:p>
        </w:tc>
        <w:tc>
          <w:tcPr>
            <w:tcW w:w="689"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0C651852" w14:textId="064F1764" w:rsidR="00067C6D" w:rsidRPr="00F86424" w:rsidDel="00791D66" w:rsidRDefault="00067C6D" w:rsidP="003228B4">
            <w:pPr>
              <w:numPr>
                <w:ilvl w:val="0"/>
                <w:numId w:val="47"/>
              </w:numPr>
              <w:spacing w:after="0" w:line="240" w:lineRule="auto"/>
              <w:jc w:val="center"/>
              <w:rPr>
                <w:del w:id="6824" w:author="anna.resch88@gmail.com" w:date="2022-01-03T10:25:00Z"/>
                <w:rFonts w:asciiTheme="majorHAnsi" w:eastAsia="Times New Roman" w:hAnsiTheme="majorHAnsi" w:cstheme="majorHAnsi"/>
                <w:color w:val="000000"/>
                <w:lang w:val="en-US" w:eastAsia="de-DE"/>
                <w:rPrChange w:id="6825" w:author="anna.resch88@gmail.com" w:date="2022-01-04T09:35:00Z">
                  <w:rPr>
                    <w:del w:id="6826" w:author="anna.resch88@gmail.com" w:date="2022-01-03T10:25:00Z"/>
                    <w:rFonts w:asciiTheme="majorHAnsi" w:eastAsia="Times New Roman" w:hAnsiTheme="majorHAnsi" w:cstheme="majorHAnsi"/>
                    <w:color w:val="000000"/>
                    <w:lang w:eastAsia="de-DE"/>
                  </w:rPr>
                </w:rPrChange>
              </w:rPr>
            </w:pPr>
            <w:del w:id="6827" w:author="anna.resch88@gmail.com" w:date="2022-01-03T10:25:00Z">
              <w:r w:rsidRPr="00F86424" w:rsidDel="00791D66">
                <w:rPr>
                  <w:rFonts w:asciiTheme="majorHAnsi" w:eastAsia="Times New Roman" w:hAnsiTheme="majorHAnsi" w:cstheme="majorHAnsi"/>
                  <w:color w:val="000000"/>
                  <w:lang w:val="en-US" w:eastAsia="de-DE"/>
                  <w:rPrChange w:id="6828" w:author="anna.resch88@gmail.com" w:date="2022-01-04T09:35:00Z">
                    <w:rPr>
                      <w:rFonts w:asciiTheme="majorHAnsi" w:eastAsia="Times New Roman" w:hAnsiTheme="majorHAnsi" w:cstheme="majorHAnsi"/>
                      <w:color w:val="000000"/>
                      <w:lang w:eastAsia="de-DE"/>
                    </w:rPr>
                  </w:rPrChange>
                </w:rPr>
                <w:delText>20</w:delText>
              </w:r>
              <w:bookmarkStart w:id="6829" w:name="_Toc92187135"/>
              <w:bookmarkStart w:id="6830" w:name="_Toc92187827"/>
              <w:bookmarkStart w:id="6831" w:name="_Toc92188519"/>
              <w:bookmarkStart w:id="6832" w:name="_Toc92189209"/>
              <w:bookmarkStart w:id="6833" w:name="_Toc92189864"/>
              <w:bookmarkStart w:id="6834" w:name="_Toc92190520"/>
              <w:bookmarkStart w:id="6835" w:name="_Toc92191176"/>
              <w:bookmarkEnd w:id="6829"/>
              <w:bookmarkEnd w:id="6830"/>
              <w:bookmarkEnd w:id="6831"/>
              <w:bookmarkEnd w:id="6832"/>
              <w:bookmarkEnd w:id="6833"/>
              <w:bookmarkEnd w:id="6834"/>
              <w:bookmarkEnd w:id="6835"/>
            </w:del>
          </w:p>
        </w:tc>
        <w:tc>
          <w:tcPr>
            <w:tcW w:w="1008" w:type="dxa"/>
            <w:tcBorders>
              <w:top w:val="nil"/>
              <w:left w:val="single" w:sz="4" w:space="0" w:color="auto"/>
              <w:bottom w:val="single" w:sz="4" w:space="0" w:color="auto"/>
              <w:right w:val="single" w:sz="4" w:space="0" w:color="auto"/>
            </w:tcBorders>
            <w:shd w:val="clear" w:color="auto" w:fill="BDD6EE" w:themeFill="accent1" w:themeFillTint="66"/>
            <w:noWrap/>
            <w:vAlign w:val="bottom"/>
            <w:hideMark/>
          </w:tcPr>
          <w:p w14:paraId="1D62A648" w14:textId="0E8540B3" w:rsidR="00067C6D" w:rsidRPr="00F86424" w:rsidDel="00791D66" w:rsidRDefault="00067C6D" w:rsidP="003228B4">
            <w:pPr>
              <w:numPr>
                <w:ilvl w:val="0"/>
                <w:numId w:val="47"/>
              </w:numPr>
              <w:spacing w:after="0" w:line="240" w:lineRule="auto"/>
              <w:jc w:val="center"/>
              <w:rPr>
                <w:del w:id="6836" w:author="anna.resch88@gmail.com" w:date="2022-01-03T10:25:00Z"/>
                <w:rFonts w:asciiTheme="majorHAnsi" w:eastAsia="Times New Roman" w:hAnsiTheme="majorHAnsi" w:cstheme="majorHAnsi"/>
                <w:color w:val="000000"/>
                <w:lang w:val="en-US" w:eastAsia="de-DE"/>
                <w:rPrChange w:id="6837" w:author="anna.resch88@gmail.com" w:date="2022-01-04T09:35:00Z">
                  <w:rPr>
                    <w:del w:id="6838" w:author="anna.resch88@gmail.com" w:date="2022-01-03T10:25:00Z"/>
                    <w:rFonts w:asciiTheme="majorHAnsi" w:eastAsia="Times New Roman" w:hAnsiTheme="majorHAnsi" w:cstheme="majorHAnsi"/>
                    <w:color w:val="000000"/>
                    <w:lang w:eastAsia="de-DE"/>
                  </w:rPr>
                </w:rPrChange>
              </w:rPr>
            </w:pPr>
            <w:del w:id="6839" w:author="anna.resch88@gmail.com" w:date="2022-01-03T10:25:00Z">
              <w:r w:rsidRPr="00F86424" w:rsidDel="00791D66">
                <w:rPr>
                  <w:rFonts w:asciiTheme="majorHAnsi" w:eastAsia="Times New Roman" w:hAnsiTheme="majorHAnsi" w:cstheme="majorHAnsi"/>
                  <w:color w:val="000000"/>
                  <w:lang w:val="en-US" w:eastAsia="de-DE"/>
                  <w:rPrChange w:id="6840" w:author="anna.resch88@gmail.com" w:date="2022-01-04T09:35:00Z">
                    <w:rPr>
                      <w:rFonts w:asciiTheme="majorHAnsi" w:eastAsia="Times New Roman" w:hAnsiTheme="majorHAnsi" w:cstheme="majorHAnsi"/>
                      <w:color w:val="000000"/>
                      <w:lang w:eastAsia="de-DE"/>
                    </w:rPr>
                  </w:rPrChange>
                </w:rPr>
                <w:delText>4M urea</w:delText>
              </w:r>
              <w:bookmarkStart w:id="6841" w:name="_Toc92187136"/>
              <w:bookmarkStart w:id="6842" w:name="_Toc92187828"/>
              <w:bookmarkStart w:id="6843" w:name="_Toc92188520"/>
              <w:bookmarkStart w:id="6844" w:name="_Toc92189210"/>
              <w:bookmarkStart w:id="6845" w:name="_Toc92189865"/>
              <w:bookmarkStart w:id="6846" w:name="_Toc92190521"/>
              <w:bookmarkStart w:id="6847" w:name="_Toc92191177"/>
              <w:bookmarkEnd w:id="6841"/>
              <w:bookmarkEnd w:id="6842"/>
              <w:bookmarkEnd w:id="6843"/>
              <w:bookmarkEnd w:id="6844"/>
              <w:bookmarkEnd w:id="6845"/>
              <w:bookmarkEnd w:id="6846"/>
              <w:bookmarkEnd w:id="6847"/>
            </w:del>
          </w:p>
        </w:tc>
        <w:tc>
          <w:tcPr>
            <w:tcW w:w="865" w:type="dxa"/>
            <w:tcBorders>
              <w:top w:val="nil"/>
              <w:left w:val="nil"/>
              <w:bottom w:val="single" w:sz="4" w:space="0" w:color="auto"/>
              <w:right w:val="single" w:sz="4" w:space="0" w:color="auto"/>
            </w:tcBorders>
            <w:shd w:val="clear" w:color="auto" w:fill="BDD6EE" w:themeFill="accent1" w:themeFillTint="66"/>
            <w:noWrap/>
            <w:hideMark/>
          </w:tcPr>
          <w:p w14:paraId="6C91DD3D" w14:textId="5B7A58E7" w:rsidR="00067C6D" w:rsidRPr="00F86424" w:rsidDel="00791D66" w:rsidRDefault="00067C6D" w:rsidP="003228B4">
            <w:pPr>
              <w:numPr>
                <w:ilvl w:val="0"/>
                <w:numId w:val="47"/>
              </w:numPr>
              <w:spacing w:after="0" w:line="240" w:lineRule="auto"/>
              <w:jc w:val="center"/>
              <w:rPr>
                <w:del w:id="6848" w:author="anna.resch88@gmail.com" w:date="2022-01-03T10:25:00Z"/>
                <w:rFonts w:asciiTheme="majorHAnsi" w:eastAsia="Times New Roman" w:hAnsiTheme="majorHAnsi" w:cstheme="majorHAnsi"/>
                <w:color w:val="000000"/>
                <w:lang w:val="en-US" w:eastAsia="de-DE"/>
                <w:rPrChange w:id="6849" w:author="anna.resch88@gmail.com" w:date="2022-01-04T09:35:00Z">
                  <w:rPr>
                    <w:del w:id="6850" w:author="anna.resch88@gmail.com" w:date="2022-01-03T10:25:00Z"/>
                    <w:rFonts w:asciiTheme="majorHAnsi" w:eastAsia="Times New Roman" w:hAnsiTheme="majorHAnsi" w:cstheme="majorHAnsi"/>
                    <w:color w:val="000000"/>
                    <w:lang w:eastAsia="de-DE"/>
                  </w:rPr>
                </w:rPrChange>
              </w:rPr>
            </w:pPr>
            <w:del w:id="6851" w:author="anna.resch88@gmail.com" w:date="2022-01-03T10:25:00Z">
              <w:r w:rsidRPr="00F86424" w:rsidDel="00791D66">
                <w:rPr>
                  <w:rFonts w:asciiTheme="majorHAnsi" w:eastAsia="Times New Roman" w:hAnsiTheme="majorHAnsi" w:cstheme="majorHAnsi"/>
                  <w:color w:val="000000"/>
                  <w:lang w:val="en-US" w:eastAsia="de-DE"/>
                  <w:rPrChange w:id="6852" w:author="anna.resch88@gmail.com" w:date="2022-01-04T09:35:00Z">
                    <w:rPr>
                      <w:rFonts w:asciiTheme="majorHAnsi" w:eastAsia="Times New Roman" w:hAnsiTheme="majorHAnsi" w:cstheme="majorHAnsi"/>
                      <w:color w:val="000000"/>
                      <w:lang w:eastAsia="de-DE"/>
                    </w:rPr>
                  </w:rPrChange>
                </w:rPr>
                <w:delText>67.7</w:delText>
              </w:r>
              <w:bookmarkStart w:id="6853" w:name="_Toc92187137"/>
              <w:bookmarkStart w:id="6854" w:name="_Toc92187829"/>
              <w:bookmarkStart w:id="6855" w:name="_Toc92188521"/>
              <w:bookmarkStart w:id="6856" w:name="_Toc92189211"/>
              <w:bookmarkStart w:id="6857" w:name="_Toc92189866"/>
              <w:bookmarkStart w:id="6858" w:name="_Toc92190522"/>
              <w:bookmarkStart w:id="6859" w:name="_Toc92191178"/>
              <w:bookmarkEnd w:id="6853"/>
              <w:bookmarkEnd w:id="6854"/>
              <w:bookmarkEnd w:id="6855"/>
              <w:bookmarkEnd w:id="6856"/>
              <w:bookmarkEnd w:id="6857"/>
              <w:bookmarkEnd w:id="6858"/>
              <w:bookmarkEnd w:id="6859"/>
            </w:del>
          </w:p>
        </w:tc>
        <w:tc>
          <w:tcPr>
            <w:tcW w:w="1008" w:type="dxa"/>
            <w:tcBorders>
              <w:top w:val="nil"/>
              <w:left w:val="nil"/>
              <w:bottom w:val="single" w:sz="4" w:space="0" w:color="auto"/>
              <w:right w:val="single" w:sz="4" w:space="0" w:color="auto"/>
            </w:tcBorders>
            <w:shd w:val="clear" w:color="auto" w:fill="BDD6EE" w:themeFill="accent1" w:themeFillTint="66"/>
            <w:noWrap/>
            <w:vAlign w:val="bottom"/>
            <w:hideMark/>
          </w:tcPr>
          <w:p w14:paraId="32E15922" w14:textId="57708C25" w:rsidR="00067C6D" w:rsidRPr="00F86424" w:rsidDel="00791D66" w:rsidRDefault="00067C6D" w:rsidP="003228B4">
            <w:pPr>
              <w:numPr>
                <w:ilvl w:val="0"/>
                <w:numId w:val="47"/>
              </w:numPr>
              <w:spacing w:after="0" w:line="240" w:lineRule="auto"/>
              <w:jc w:val="center"/>
              <w:rPr>
                <w:del w:id="6860" w:author="anna.resch88@gmail.com" w:date="2022-01-03T10:25:00Z"/>
                <w:rFonts w:asciiTheme="majorHAnsi" w:eastAsia="Times New Roman" w:hAnsiTheme="majorHAnsi" w:cstheme="majorHAnsi"/>
                <w:color w:val="000000"/>
                <w:lang w:val="en-US" w:eastAsia="de-DE"/>
                <w:rPrChange w:id="6861" w:author="anna.resch88@gmail.com" w:date="2022-01-04T09:35:00Z">
                  <w:rPr>
                    <w:del w:id="6862" w:author="anna.resch88@gmail.com" w:date="2022-01-03T10:25:00Z"/>
                    <w:rFonts w:asciiTheme="majorHAnsi" w:eastAsia="Times New Roman" w:hAnsiTheme="majorHAnsi" w:cstheme="majorHAnsi"/>
                    <w:color w:val="000000"/>
                    <w:lang w:eastAsia="de-DE"/>
                  </w:rPr>
                </w:rPrChange>
              </w:rPr>
            </w:pPr>
            <w:del w:id="6863" w:author="anna.resch88@gmail.com" w:date="2022-01-03T10:25:00Z">
              <w:r w:rsidRPr="00F86424" w:rsidDel="00791D66">
                <w:rPr>
                  <w:rFonts w:asciiTheme="majorHAnsi" w:eastAsia="Times New Roman" w:hAnsiTheme="majorHAnsi" w:cstheme="majorHAnsi"/>
                  <w:color w:val="000000"/>
                  <w:lang w:val="en-US" w:eastAsia="de-DE"/>
                  <w:rPrChange w:id="6864" w:author="anna.resch88@gmail.com" w:date="2022-01-04T09:35:00Z">
                    <w:rPr>
                      <w:rFonts w:asciiTheme="majorHAnsi" w:eastAsia="Times New Roman" w:hAnsiTheme="majorHAnsi" w:cstheme="majorHAnsi"/>
                      <w:color w:val="000000"/>
                      <w:lang w:eastAsia="de-DE"/>
                    </w:rPr>
                  </w:rPrChange>
                </w:rPr>
                <w:delText>1 x 3,5</w:delText>
              </w:r>
              <w:bookmarkStart w:id="6865" w:name="_Toc92187138"/>
              <w:bookmarkStart w:id="6866" w:name="_Toc92187830"/>
              <w:bookmarkStart w:id="6867" w:name="_Toc92188522"/>
              <w:bookmarkStart w:id="6868" w:name="_Toc92189212"/>
              <w:bookmarkStart w:id="6869" w:name="_Toc92189867"/>
              <w:bookmarkStart w:id="6870" w:name="_Toc92190523"/>
              <w:bookmarkStart w:id="6871" w:name="_Toc92191179"/>
              <w:bookmarkEnd w:id="6865"/>
              <w:bookmarkEnd w:id="6866"/>
              <w:bookmarkEnd w:id="6867"/>
              <w:bookmarkEnd w:id="6868"/>
              <w:bookmarkEnd w:id="6869"/>
              <w:bookmarkEnd w:id="6870"/>
              <w:bookmarkEnd w:id="6871"/>
            </w:del>
          </w:p>
        </w:tc>
        <w:tc>
          <w:tcPr>
            <w:tcW w:w="946" w:type="dxa"/>
            <w:tcBorders>
              <w:top w:val="nil"/>
              <w:left w:val="nil"/>
              <w:bottom w:val="single" w:sz="4" w:space="0" w:color="auto"/>
              <w:right w:val="single" w:sz="4" w:space="0" w:color="auto"/>
            </w:tcBorders>
            <w:shd w:val="clear" w:color="auto" w:fill="BDD6EE" w:themeFill="accent1" w:themeFillTint="66"/>
            <w:noWrap/>
            <w:vAlign w:val="center"/>
            <w:hideMark/>
          </w:tcPr>
          <w:p w14:paraId="0A253D74" w14:textId="13BD5477" w:rsidR="00067C6D" w:rsidRPr="00F86424" w:rsidDel="00791D66" w:rsidRDefault="00067C6D" w:rsidP="003228B4">
            <w:pPr>
              <w:numPr>
                <w:ilvl w:val="0"/>
                <w:numId w:val="47"/>
              </w:numPr>
              <w:spacing w:after="0" w:line="240" w:lineRule="auto"/>
              <w:jc w:val="center"/>
              <w:rPr>
                <w:del w:id="6872" w:author="anna.resch88@gmail.com" w:date="2022-01-03T10:25:00Z"/>
                <w:rFonts w:asciiTheme="majorHAnsi" w:eastAsia="Times New Roman" w:hAnsiTheme="majorHAnsi" w:cstheme="majorHAnsi"/>
                <w:color w:val="000000"/>
                <w:lang w:val="en-US" w:eastAsia="de-DE"/>
                <w:rPrChange w:id="6873" w:author="anna.resch88@gmail.com" w:date="2022-01-04T09:35:00Z">
                  <w:rPr>
                    <w:del w:id="6874" w:author="anna.resch88@gmail.com" w:date="2022-01-03T10:25:00Z"/>
                    <w:rFonts w:asciiTheme="majorHAnsi" w:eastAsia="Times New Roman" w:hAnsiTheme="majorHAnsi" w:cstheme="majorHAnsi"/>
                    <w:color w:val="000000"/>
                    <w:lang w:eastAsia="de-DE"/>
                  </w:rPr>
                </w:rPrChange>
              </w:rPr>
            </w:pPr>
            <w:bookmarkStart w:id="6875" w:name="_Toc92187139"/>
            <w:bookmarkStart w:id="6876" w:name="_Toc92187831"/>
            <w:bookmarkStart w:id="6877" w:name="_Toc92188523"/>
            <w:bookmarkStart w:id="6878" w:name="_Toc92189213"/>
            <w:bookmarkStart w:id="6879" w:name="_Toc92189868"/>
            <w:bookmarkStart w:id="6880" w:name="_Toc92190524"/>
            <w:bookmarkStart w:id="6881" w:name="_Toc92191180"/>
            <w:bookmarkEnd w:id="6875"/>
            <w:bookmarkEnd w:id="6876"/>
            <w:bookmarkEnd w:id="6877"/>
            <w:bookmarkEnd w:id="6878"/>
            <w:bookmarkEnd w:id="6879"/>
            <w:bookmarkEnd w:id="6880"/>
            <w:bookmarkEnd w:id="6881"/>
          </w:p>
        </w:tc>
        <w:tc>
          <w:tcPr>
            <w:tcW w:w="967" w:type="dxa"/>
            <w:tcBorders>
              <w:top w:val="nil"/>
              <w:left w:val="nil"/>
              <w:bottom w:val="single" w:sz="4" w:space="0" w:color="auto"/>
              <w:right w:val="single" w:sz="4" w:space="0" w:color="auto"/>
            </w:tcBorders>
            <w:shd w:val="clear" w:color="auto" w:fill="BDD6EE" w:themeFill="accent1" w:themeFillTint="66"/>
            <w:noWrap/>
            <w:vAlign w:val="bottom"/>
            <w:hideMark/>
          </w:tcPr>
          <w:p w14:paraId="51B34549" w14:textId="615E17B8" w:rsidR="00067C6D" w:rsidRPr="00F86424" w:rsidDel="00791D66" w:rsidRDefault="00067C6D" w:rsidP="003228B4">
            <w:pPr>
              <w:numPr>
                <w:ilvl w:val="0"/>
                <w:numId w:val="47"/>
              </w:numPr>
              <w:spacing w:after="0" w:line="240" w:lineRule="auto"/>
              <w:jc w:val="center"/>
              <w:rPr>
                <w:del w:id="6882" w:author="anna.resch88@gmail.com" w:date="2022-01-03T10:25:00Z"/>
                <w:rFonts w:asciiTheme="majorHAnsi" w:eastAsia="Times New Roman" w:hAnsiTheme="majorHAnsi" w:cstheme="majorHAnsi"/>
                <w:color w:val="000000"/>
                <w:lang w:val="en-US" w:eastAsia="de-DE"/>
                <w:rPrChange w:id="6883" w:author="anna.resch88@gmail.com" w:date="2022-01-04T09:35:00Z">
                  <w:rPr>
                    <w:del w:id="6884" w:author="anna.resch88@gmail.com" w:date="2022-01-03T10:25:00Z"/>
                    <w:rFonts w:asciiTheme="majorHAnsi" w:eastAsia="Times New Roman" w:hAnsiTheme="majorHAnsi" w:cstheme="majorHAnsi"/>
                    <w:color w:val="000000"/>
                    <w:lang w:eastAsia="de-DE"/>
                  </w:rPr>
                </w:rPrChange>
              </w:rPr>
            </w:pPr>
            <w:bookmarkStart w:id="6885" w:name="_Toc92187140"/>
            <w:bookmarkStart w:id="6886" w:name="_Toc92187832"/>
            <w:bookmarkStart w:id="6887" w:name="_Toc92188524"/>
            <w:bookmarkStart w:id="6888" w:name="_Toc92189214"/>
            <w:bookmarkStart w:id="6889" w:name="_Toc92189869"/>
            <w:bookmarkStart w:id="6890" w:name="_Toc92190525"/>
            <w:bookmarkStart w:id="6891" w:name="_Toc92191181"/>
            <w:bookmarkEnd w:id="6885"/>
            <w:bookmarkEnd w:id="6886"/>
            <w:bookmarkEnd w:id="6887"/>
            <w:bookmarkEnd w:id="6888"/>
            <w:bookmarkEnd w:id="6889"/>
            <w:bookmarkEnd w:id="6890"/>
            <w:bookmarkEnd w:id="6891"/>
          </w:p>
        </w:tc>
        <w:tc>
          <w:tcPr>
            <w:tcW w:w="1367" w:type="dxa"/>
            <w:tcBorders>
              <w:top w:val="nil"/>
              <w:left w:val="nil"/>
              <w:bottom w:val="single" w:sz="4" w:space="0" w:color="auto"/>
              <w:right w:val="single" w:sz="4" w:space="0" w:color="auto"/>
            </w:tcBorders>
            <w:shd w:val="clear" w:color="auto" w:fill="BDD6EE" w:themeFill="accent1" w:themeFillTint="66"/>
            <w:noWrap/>
            <w:vAlign w:val="bottom"/>
            <w:hideMark/>
          </w:tcPr>
          <w:p w14:paraId="6575D98F" w14:textId="0E87F5EB" w:rsidR="00067C6D" w:rsidRPr="00F86424" w:rsidDel="00791D66" w:rsidRDefault="00067C6D" w:rsidP="003228B4">
            <w:pPr>
              <w:numPr>
                <w:ilvl w:val="0"/>
                <w:numId w:val="47"/>
              </w:numPr>
              <w:spacing w:after="0" w:line="240" w:lineRule="auto"/>
              <w:jc w:val="center"/>
              <w:rPr>
                <w:del w:id="6892" w:author="anna.resch88@gmail.com" w:date="2022-01-03T10:25:00Z"/>
                <w:rFonts w:asciiTheme="majorHAnsi" w:eastAsia="Times New Roman" w:hAnsiTheme="majorHAnsi" w:cstheme="majorHAnsi"/>
                <w:color w:val="000000"/>
                <w:lang w:val="en-US" w:eastAsia="de-DE"/>
                <w:rPrChange w:id="6893" w:author="anna.resch88@gmail.com" w:date="2022-01-04T09:35:00Z">
                  <w:rPr>
                    <w:del w:id="6894" w:author="anna.resch88@gmail.com" w:date="2022-01-03T10:25:00Z"/>
                    <w:rFonts w:asciiTheme="majorHAnsi" w:eastAsia="Times New Roman" w:hAnsiTheme="majorHAnsi" w:cstheme="majorHAnsi"/>
                    <w:color w:val="000000"/>
                    <w:lang w:eastAsia="de-DE"/>
                  </w:rPr>
                </w:rPrChange>
              </w:rPr>
            </w:pPr>
            <w:del w:id="6895" w:author="anna.resch88@gmail.com" w:date="2022-01-03T10:25:00Z">
              <w:r w:rsidRPr="00F86424" w:rsidDel="00791D66">
                <w:rPr>
                  <w:rFonts w:asciiTheme="majorHAnsi" w:hAnsiTheme="majorHAnsi" w:cstheme="majorHAnsi"/>
                  <w:color w:val="000000"/>
                  <w:lang w:val="en-US"/>
                  <w:rPrChange w:id="6896" w:author="anna.resch88@gmail.com" w:date="2022-01-04T09:35:00Z">
                    <w:rPr>
                      <w:rFonts w:asciiTheme="majorHAnsi" w:hAnsiTheme="majorHAnsi" w:cstheme="majorHAnsi"/>
                      <w:color w:val="000000"/>
                    </w:rPr>
                  </w:rPrChange>
                </w:rPr>
                <w:delText>131.21</w:delText>
              </w:r>
              <w:bookmarkStart w:id="6897" w:name="_Toc92187141"/>
              <w:bookmarkStart w:id="6898" w:name="_Toc92187833"/>
              <w:bookmarkStart w:id="6899" w:name="_Toc92188525"/>
              <w:bookmarkStart w:id="6900" w:name="_Toc92189215"/>
              <w:bookmarkStart w:id="6901" w:name="_Toc92189870"/>
              <w:bookmarkStart w:id="6902" w:name="_Toc92190526"/>
              <w:bookmarkStart w:id="6903" w:name="_Toc92191182"/>
              <w:bookmarkEnd w:id="6897"/>
              <w:bookmarkEnd w:id="6898"/>
              <w:bookmarkEnd w:id="6899"/>
              <w:bookmarkEnd w:id="6900"/>
              <w:bookmarkEnd w:id="6901"/>
              <w:bookmarkEnd w:id="6902"/>
              <w:bookmarkEnd w:id="6903"/>
            </w:del>
          </w:p>
        </w:tc>
        <w:tc>
          <w:tcPr>
            <w:tcW w:w="646" w:type="dxa"/>
            <w:tcBorders>
              <w:top w:val="nil"/>
              <w:left w:val="single" w:sz="4" w:space="0" w:color="auto"/>
              <w:bottom w:val="single" w:sz="4" w:space="0" w:color="000000"/>
              <w:right w:val="single" w:sz="4" w:space="0" w:color="auto"/>
            </w:tcBorders>
            <w:shd w:val="clear" w:color="auto" w:fill="BDD6EE" w:themeFill="accent1" w:themeFillTint="66"/>
            <w:vAlign w:val="bottom"/>
          </w:tcPr>
          <w:p w14:paraId="75282D32" w14:textId="2CB52CB6" w:rsidR="00067C6D" w:rsidRPr="00F86424" w:rsidDel="00791D66" w:rsidRDefault="00067C6D" w:rsidP="003228B4">
            <w:pPr>
              <w:numPr>
                <w:ilvl w:val="0"/>
                <w:numId w:val="47"/>
              </w:numPr>
              <w:spacing w:after="0" w:line="240" w:lineRule="auto"/>
              <w:jc w:val="center"/>
              <w:rPr>
                <w:del w:id="6904" w:author="anna.resch88@gmail.com" w:date="2022-01-03T10:25:00Z"/>
                <w:rFonts w:asciiTheme="majorHAnsi" w:eastAsia="Times New Roman" w:hAnsiTheme="majorHAnsi" w:cstheme="majorHAnsi"/>
                <w:color w:val="000000"/>
                <w:lang w:val="en-US" w:eastAsia="de-DE"/>
                <w:rPrChange w:id="6905" w:author="anna.resch88@gmail.com" w:date="2022-01-04T09:35:00Z">
                  <w:rPr>
                    <w:del w:id="6906" w:author="anna.resch88@gmail.com" w:date="2022-01-03T10:25:00Z"/>
                    <w:rFonts w:asciiTheme="majorHAnsi" w:eastAsia="Times New Roman" w:hAnsiTheme="majorHAnsi" w:cstheme="majorHAnsi"/>
                    <w:color w:val="000000"/>
                    <w:lang w:eastAsia="de-DE"/>
                  </w:rPr>
                </w:rPrChange>
              </w:rPr>
            </w:pPr>
            <w:del w:id="6907" w:author="anna.resch88@gmail.com" w:date="2022-01-03T10:25:00Z">
              <w:r w:rsidRPr="00F86424" w:rsidDel="00791D66">
                <w:rPr>
                  <w:rFonts w:asciiTheme="majorHAnsi" w:hAnsiTheme="majorHAnsi" w:cstheme="majorHAnsi"/>
                  <w:color w:val="000000"/>
                  <w:lang w:val="en-US"/>
                  <w:rPrChange w:id="6908" w:author="anna.resch88@gmail.com" w:date="2022-01-04T09:35:00Z">
                    <w:rPr>
                      <w:rFonts w:asciiTheme="majorHAnsi" w:hAnsiTheme="majorHAnsi" w:cstheme="majorHAnsi"/>
                      <w:color w:val="000000"/>
                    </w:rPr>
                  </w:rPrChange>
                </w:rPr>
                <w:delText>2.37</w:delText>
              </w:r>
              <w:bookmarkStart w:id="6909" w:name="_Toc92187142"/>
              <w:bookmarkStart w:id="6910" w:name="_Toc92187834"/>
              <w:bookmarkStart w:id="6911" w:name="_Toc92188526"/>
              <w:bookmarkStart w:id="6912" w:name="_Toc92189216"/>
              <w:bookmarkStart w:id="6913" w:name="_Toc92189871"/>
              <w:bookmarkStart w:id="6914" w:name="_Toc92190527"/>
              <w:bookmarkStart w:id="6915" w:name="_Toc92191183"/>
              <w:bookmarkEnd w:id="6909"/>
              <w:bookmarkEnd w:id="6910"/>
              <w:bookmarkEnd w:id="6911"/>
              <w:bookmarkEnd w:id="6912"/>
              <w:bookmarkEnd w:id="6913"/>
              <w:bookmarkEnd w:id="6914"/>
              <w:bookmarkEnd w:id="6915"/>
            </w:del>
          </w:p>
        </w:tc>
        <w:tc>
          <w:tcPr>
            <w:tcW w:w="1131" w:type="dxa"/>
            <w:vMerge/>
            <w:tcBorders>
              <w:top w:val="nil"/>
              <w:left w:val="single" w:sz="4" w:space="0" w:color="auto"/>
              <w:bottom w:val="single" w:sz="4" w:space="0" w:color="000000"/>
              <w:right w:val="single" w:sz="4" w:space="0" w:color="auto"/>
            </w:tcBorders>
            <w:shd w:val="clear" w:color="auto" w:fill="BDD6EE" w:themeFill="accent1" w:themeFillTint="66"/>
            <w:vAlign w:val="center"/>
            <w:hideMark/>
          </w:tcPr>
          <w:p w14:paraId="215AC6BC" w14:textId="3D810FD1" w:rsidR="00067C6D" w:rsidRPr="00F86424" w:rsidDel="00791D66" w:rsidRDefault="00067C6D" w:rsidP="003228B4">
            <w:pPr>
              <w:numPr>
                <w:ilvl w:val="0"/>
                <w:numId w:val="47"/>
              </w:numPr>
              <w:spacing w:after="0" w:line="240" w:lineRule="auto"/>
              <w:jc w:val="both"/>
              <w:rPr>
                <w:del w:id="6916" w:author="anna.resch88@gmail.com" w:date="2022-01-03T10:25:00Z"/>
                <w:rFonts w:asciiTheme="majorHAnsi" w:eastAsia="Times New Roman" w:hAnsiTheme="majorHAnsi" w:cstheme="majorHAnsi"/>
                <w:color w:val="000000"/>
                <w:lang w:val="en-US" w:eastAsia="de-DE"/>
                <w:rPrChange w:id="6917" w:author="anna.resch88@gmail.com" w:date="2022-01-04T09:35:00Z">
                  <w:rPr>
                    <w:del w:id="6918" w:author="anna.resch88@gmail.com" w:date="2022-01-03T10:25:00Z"/>
                    <w:rFonts w:asciiTheme="majorHAnsi" w:eastAsia="Times New Roman" w:hAnsiTheme="majorHAnsi" w:cstheme="majorHAnsi"/>
                    <w:color w:val="000000"/>
                    <w:lang w:eastAsia="de-DE"/>
                  </w:rPr>
                </w:rPrChange>
              </w:rPr>
            </w:pPr>
          </w:p>
        </w:tc>
        <w:tc>
          <w:tcPr>
            <w:tcW w:w="1144" w:type="dxa"/>
            <w:vMerge/>
            <w:tcBorders>
              <w:top w:val="nil"/>
              <w:left w:val="single" w:sz="4" w:space="0" w:color="auto"/>
              <w:bottom w:val="single" w:sz="4" w:space="0" w:color="000000"/>
              <w:right w:val="single" w:sz="4" w:space="0" w:color="auto"/>
            </w:tcBorders>
            <w:shd w:val="clear" w:color="auto" w:fill="BDD6EE" w:themeFill="accent1" w:themeFillTint="66"/>
            <w:vAlign w:val="center"/>
            <w:hideMark/>
          </w:tcPr>
          <w:p w14:paraId="3286DF9B" w14:textId="1B48ACA1" w:rsidR="00067C6D" w:rsidRPr="00F86424" w:rsidDel="00791D66" w:rsidRDefault="00067C6D" w:rsidP="003228B4">
            <w:pPr>
              <w:numPr>
                <w:ilvl w:val="0"/>
                <w:numId w:val="47"/>
              </w:numPr>
              <w:spacing w:after="0" w:line="240" w:lineRule="auto"/>
              <w:jc w:val="both"/>
              <w:rPr>
                <w:del w:id="6919" w:author="anna.resch88@gmail.com" w:date="2022-01-03T10:25:00Z"/>
                <w:rFonts w:asciiTheme="majorHAnsi" w:eastAsia="Times New Roman" w:hAnsiTheme="majorHAnsi" w:cstheme="majorHAnsi"/>
                <w:color w:val="000000"/>
                <w:lang w:val="en-US" w:eastAsia="de-DE"/>
                <w:rPrChange w:id="6920" w:author="anna.resch88@gmail.com" w:date="2022-01-04T09:35:00Z">
                  <w:rPr>
                    <w:del w:id="6921" w:author="anna.resch88@gmail.com" w:date="2022-01-03T10:25:00Z"/>
                    <w:rFonts w:asciiTheme="majorHAnsi" w:eastAsia="Times New Roman" w:hAnsiTheme="majorHAnsi" w:cstheme="majorHAnsi"/>
                    <w:color w:val="000000"/>
                    <w:lang w:eastAsia="de-DE"/>
                  </w:rPr>
                </w:rPrChange>
              </w:rPr>
            </w:pPr>
          </w:p>
        </w:tc>
        <w:bookmarkStart w:id="6922" w:name="_Toc92187143"/>
        <w:bookmarkStart w:id="6923" w:name="_Toc92187835"/>
        <w:bookmarkStart w:id="6924" w:name="_Toc92188527"/>
        <w:bookmarkStart w:id="6925" w:name="_Toc92189217"/>
        <w:bookmarkStart w:id="6926" w:name="_Toc92189872"/>
        <w:bookmarkStart w:id="6927" w:name="_Toc92190528"/>
        <w:bookmarkStart w:id="6928" w:name="_Toc92191184"/>
        <w:bookmarkEnd w:id="6922"/>
        <w:bookmarkEnd w:id="6923"/>
        <w:bookmarkEnd w:id="6924"/>
        <w:bookmarkEnd w:id="6925"/>
        <w:bookmarkEnd w:id="6926"/>
        <w:bookmarkEnd w:id="6927"/>
        <w:bookmarkEnd w:id="6928"/>
      </w:tr>
    </w:tbl>
    <w:p w14:paraId="71C7BD4F" w14:textId="08536AF2" w:rsidR="00067C6D" w:rsidRPr="00F07AB2" w:rsidDel="00791D66" w:rsidRDefault="00067C6D" w:rsidP="003228B4">
      <w:pPr>
        <w:numPr>
          <w:ilvl w:val="0"/>
          <w:numId w:val="47"/>
        </w:numPr>
        <w:jc w:val="both"/>
        <w:rPr>
          <w:del w:id="6929" w:author="anna.resch88@gmail.com" w:date="2022-01-03T10:25:00Z"/>
          <w:rFonts w:asciiTheme="majorHAnsi" w:hAnsiTheme="majorHAnsi" w:cstheme="majorHAnsi"/>
          <w:lang w:val="en-US"/>
        </w:rPr>
      </w:pPr>
      <w:del w:id="6930" w:author="anna.resch88@gmail.com" w:date="2022-01-03T10:25:00Z">
        <w:r w:rsidRPr="00F07AB2" w:rsidDel="00791D66">
          <w:rPr>
            <w:rFonts w:asciiTheme="majorHAnsi" w:hAnsiTheme="majorHAnsi" w:cstheme="majorHAnsi"/>
            <w:lang w:val="en-US"/>
          </w:rPr>
          <w:delText>*space between the clamps x width of gel strip</w:delText>
        </w:r>
        <w:bookmarkStart w:id="6931" w:name="_Toc92187144"/>
        <w:bookmarkStart w:id="6932" w:name="_Toc92187836"/>
        <w:bookmarkStart w:id="6933" w:name="_Toc92188528"/>
        <w:bookmarkStart w:id="6934" w:name="_Toc92189218"/>
        <w:bookmarkStart w:id="6935" w:name="_Toc92189873"/>
        <w:bookmarkStart w:id="6936" w:name="_Toc92190529"/>
        <w:bookmarkStart w:id="6937" w:name="_Toc92191185"/>
        <w:bookmarkEnd w:id="6931"/>
        <w:bookmarkEnd w:id="6932"/>
        <w:bookmarkEnd w:id="6933"/>
        <w:bookmarkEnd w:id="6934"/>
        <w:bookmarkEnd w:id="6935"/>
        <w:bookmarkEnd w:id="6936"/>
        <w:bookmarkEnd w:id="6937"/>
      </w:del>
    </w:p>
    <w:p w14:paraId="16B680CE" w14:textId="74BCA5F6" w:rsidR="00067C6D" w:rsidRPr="00F07AB2" w:rsidDel="00791D66" w:rsidRDefault="00067C6D" w:rsidP="003228B4">
      <w:pPr>
        <w:numPr>
          <w:ilvl w:val="0"/>
          <w:numId w:val="47"/>
        </w:numPr>
        <w:jc w:val="both"/>
        <w:rPr>
          <w:del w:id="6938" w:author="anna.resch88@gmail.com" w:date="2022-01-03T10:25:00Z"/>
          <w:rFonts w:asciiTheme="majorHAnsi" w:hAnsiTheme="majorHAnsi" w:cstheme="majorHAnsi"/>
          <w:lang w:val="en-US"/>
        </w:rPr>
      </w:pPr>
      <w:del w:id="6939" w:author="anna.resch88@gmail.com" w:date="2022-01-03T10:25:00Z">
        <w:r w:rsidRPr="00F07AB2" w:rsidDel="00791D66">
          <w:rPr>
            <w:rFonts w:asciiTheme="majorHAnsi" w:hAnsiTheme="majorHAnsi" w:cstheme="majorHAnsi"/>
            <w:lang w:val="en-US"/>
          </w:rPr>
          <w:delText>** Mean Young’s modulus for each hydrogel sample was calculated as the average mean of Young’s moduli of each subgroup of 50 cycles for the respective sample.</w:delText>
        </w:r>
        <w:bookmarkStart w:id="6940" w:name="_Toc92187145"/>
        <w:bookmarkStart w:id="6941" w:name="_Toc92187837"/>
        <w:bookmarkStart w:id="6942" w:name="_Toc92188529"/>
        <w:bookmarkStart w:id="6943" w:name="_Toc92189219"/>
        <w:bookmarkStart w:id="6944" w:name="_Toc92189874"/>
        <w:bookmarkStart w:id="6945" w:name="_Toc92190530"/>
        <w:bookmarkStart w:id="6946" w:name="_Toc92191186"/>
        <w:bookmarkEnd w:id="6940"/>
        <w:bookmarkEnd w:id="6941"/>
        <w:bookmarkEnd w:id="6942"/>
        <w:bookmarkEnd w:id="6943"/>
        <w:bookmarkEnd w:id="6944"/>
        <w:bookmarkEnd w:id="6945"/>
        <w:bookmarkEnd w:id="6946"/>
      </w:del>
    </w:p>
    <w:p w14:paraId="7278111C" w14:textId="6CC6165C" w:rsidR="00067C6D" w:rsidRPr="00F07AB2" w:rsidDel="009862E1" w:rsidRDefault="00067C6D" w:rsidP="003228B4">
      <w:pPr>
        <w:numPr>
          <w:ilvl w:val="0"/>
          <w:numId w:val="47"/>
        </w:numPr>
        <w:jc w:val="both"/>
        <w:rPr>
          <w:del w:id="6947" w:author="anna.resch88@gmail.com" w:date="2022-01-04T10:54:00Z"/>
          <w:rFonts w:asciiTheme="majorHAnsi" w:hAnsiTheme="majorHAnsi" w:cstheme="majorHAnsi"/>
          <w:lang w:val="en-US"/>
        </w:rPr>
      </w:pPr>
      <w:bookmarkStart w:id="6948" w:name="_Toc92187146"/>
      <w:bookmarkStart w:id="6949" w:name="_Toc92187838"/>
      <w:bookmarkStart w:id="6950" w:name="_Toc92188530"/>
      <w:bookmarkStart w:id="6951" w:name="_Toc92189220"/>
      <w:bookmarkStart w:id="6952" w:name="_Toc92189875"/>
      <w:bookmarkStart w:id="6953" w:name="_Toc92190531"/>
      <w:bookmarkStart w:id="6954" w:name="_Toc92191187"/>
      <w:bookmarkEnd w:id="6948"/>
      <w:bookmarkEnd w:id="6949"/>
      <w:bookmarkEnd w:id="6950"/>
      <w:bookmarkEnd w:id="6951"/>
      <w:bookmarkEnd w:id="6952"/>
      <w:bookmarkEnd w:id="6953"/>
      <w:bookmarkEnd w:id="6954"/>
    </w:p>
    <w:p w14:paraId="03355ACF" w14:textId="0654B066" w:rsidR="00067C6D" w:rsidRPr="00F07AB2" w:rsidDel="009862E1" w:rsidRDefault="00067C6D" w:rsidP="003228B4">
      <w:pPr>
        <w:numPr>
          <w:ilvl w:val="0"/>
          <w:numId w:val="47"/>
        </w:numPr>
        <w:jc w:val="both"/>
        <w:rPr>
          <w:del w:id="6955" w:author="anna.resch88@gmail.com" w:date="2022-01-04T10:54:00Z"/>
          <w:rFonts w:asciiTheme="majorHAnsi" w:hAnsiTheme="majorHAnsi" w:cstheme="majorHAnsi"/>
          <w:lang w:val="en-US"/>
        </w:rPr>
      </w:pPr>
      <w:bookmarkStart w:id="6956" w:name="_Toc92187147"/>
      <w:bookmarkStart w:id="6957" w:name="_Toc92187839"/>
      <w:bookmarkStart w:id="6958" w:name="_Toc92188531"/>
      <w:bookmarkStart w:id="6959" w:name="_Toc92189221"/>
      <w:bookmarkStart w:id="6960" w:name="_Toc92189876"/>
      <w:bookmarkStart w:id="6961" w:name="_Toc92190532"/>
      <w:bookmarkStart w:id="6962" w:name="_Toc92191188"/>
      <w:bookmarkEnd w:id="6956"/>
      <w:bookmarkEnd w:id="6957"/>
      <w:bookmarkEnd w:id="6958"/>
      <w:bookmarkEnd w:id="6959"/>
      <w:bookmarkEnd w:id="6960"/>
      <w:bookmarkEnd w:id="6961"/>
      <w:bookmarkEnd w:id="6962"/>
    </w:p>
    <w:p w14:paraId="30E95F96" w14:textId="73479B20" w:rsidR="00067C6D" w:rsidDel="009862E1" w:rsidRDefault="00067C6D" w:rsidP="003228B4">
      <w:pPr>
        <w:numPr>
          <w:ilvl w:val="0"/>
          <w:numId w:val="47"/>
        </w:numPr>
        <w:jc w:val="both"/>
        <w:rPr>
          <w:del w:id="6963" w:author="anna.resch88@gmail.com" w:date="2022-01-04T10:54:00Z"/>
          <w:rFonts w:asciiTheme="majorHAnsi" w:hAnsiTheme="majorHAnsi" w:cstheme="majorHAnsi"/>
          <w:b/>
          <w:bCs/>
          <w:lang w:val="en-US"/>
        </w:rPr>
      </w:pPr>
      <w:bookmarkStart w:id="6964" w:name="_Toc92187148"/>
      <w:bookmarkStart w:id="6965" w:name="_Toc92187840"/>
      <w:bookmarkStart w:id="6966" w:name="_Toc92188532"/>
      <w:bookmarkStart w:id="6967" w:name="_Toc92189222"/>
      <w:bookmarkStart w:id="6968" w:name="_Toc92189877"/>
      <w:bookmarkStart w:id="6969" w:name="_Toc92190533"/>
      <w:bookmarkStart w:id="6970" w:name="_Toc92191189"/>
      <w:bookmarkEnd w:id="6964"/>
      <w:bookmarkEnd w:id="6965"/>
      <w:bookmarkEnd w:id="6966"/>
      <w:bookmarkEnd w:id="6967"/>
      <w:bookmarkEnd w:id="6968"/>
      <w:bookmarkEnd w:id="6969"/>
      <w:bookmarkEnd w:id="6970"/>
    </w:p>
    <w:p w14:paraId="0404D3AB" w14:textId="2152797C" w:rsidR="00067C6D" w:rsidRPr="00F07AB2" w:rsidDel="00791D66" w:rsidRDefault="00067C6D" w:rsidP="003228B4">
      <w:pPr>
        <w:numPr>
          <w:ilvl w:val="0"/>
          <w:numId w:val="47"/>
        </w:numPr>
        <w:jc w:val="both"/>
        <w:rPr>
          <w:del w:id="6971" w:author="anna.resch88@gmail.com" w:date="2022-01-03T10:25:00Z"/>
          <w:rFonts w:asciiTheme="majorHAnsi" w:hAnsiTheme="majorHAnsi" w:cstheme="majorHAnsi"/>
          <w:lang w:val="en-US"/>
        </w:rPr>
      </w:pPr>
      <w:del w:id="6972" w:author="anna.resch88@gmail.com" w:date="2022-01-03T10:25:00Z">
        <w:r w:rsidDel="00791D66">
          <w:rPr>
            <w:rFonts w:asciiTheme="majorHAnsi" w:hAnsiTheme="majorHAnsi" w:cstheme="majorHAnsi"/>
            <w:b/>
            <w:bCs/>
            <w:i/>
            <w:lang w:val="en-US"/>
          </w:rPr>
          <w:delText>Table S-5</w:delText>
        </w:r>
        <w:r w:rsidRPr="00CA34EE" w:rsidDel="00791D66">
          <w:rPr>
            <w:rFonts w:asciiTheme="majorHAnsi" w:hAnsiTheme="majorHAnsi" w:cstheme="majorHAnsi"/>
            <w:b/>
            <w:bCs/>
            <w:i/>
            <w:lang w:val="en-US"/>
          </w:rPr>
          <w:delText>.</w:delText>
        </w:r>
        <w:r w:rsidRPr="00CA34EE" w:rsidDel="00791D66">
          <w:rPr>
            <w:rFonts w:asciiTheme="majorHAnsi" w:hAnsiTheme="majorHAnsi" w:cstheme="majorHAnsi"/>
            <w:i/>
            <w:lang w:val="en-US"/>
          </w:rPr>
          <w:delText xml:space="preserve"> Mechanical characteristics of hydrogels exposed to 5.8 J/cm², as determined via nanoindentation</w:delText>
        </w:r>
        <w:r w:rsidRPr="00F07AB2" w:rsidDel="00791D66">
          <w:rPr>
            <w:rFonts w:asciiTheme="majorHAnsi" w:hAnsiTheme="majorHAnsi" w:cstheme="majorHAnsi"/>
            <w:lang w:val="en-US"/>
          </w:rPr>
          <w:delText>.</w:delText>
        </w:r>
        <w:bookmarkStart w:id="6973" w:name="_Toc92187149"/>
        <w:bookmarkStart w:id="6974" w:name="_Toc92187841"/>
        <w:bookmarkStart w:id="6975" w:name="_Toc92188533"/>
        <w:bookmarkStart w:id="6976" w:name="_Toc92189223"/>
        <w:bookmarkStart w:id="6977" w:name="_Toc92189878"/>
        <w:bookmarkStart w:id="6978" w:name="_Toc92190534"/>
        <w:bookmarkStart w:id="6979" w:name="_Toc92191190"/>
        <w:bookmarkEnd w:id="6973"/>
        <w:bookmarkEnd w:id="6974"/>
        <w:bookmarkEnd w:id="6975"/>
        <w:bookmarkEnd w:id="6976"/>
        <w:bookmarkEnd w:id="6977"/>
        <w:bookmarkEnd w:id="6978"/>
        <w:bookmarkEnd w:id="6979"/>
      </w:del>
    </w:p>
    <w:tbl>
      <w:tblPr>
        <w:tblW w:w="8209" w:type="dxa"/>
        <w:tblLayout w:type="fixed"/>
        <w:tblCellMar>
          <w:left w:w="70" w:type="dxa"/>
          <w:right w:w="70" w:type="dxa"/>
        </w:tblCellMar>
        <w:tblLook w:val="04A0" w:firstRow="1" w:lastRow="0" w:firstColumn="1" w:lastColumn="0" w:noHBand="0" w:noVBand="1"/>
      </w:tblPr>
      <w:tblGrid>
        <w:gridCol w:w="2338"/>
        <w:gridCol w:w="584"/>
        <w:gridCol w:w="475"/>
        <w:gridCol w:w="422"/>
        <w:gridCol w:w="422"/>
        <w:gridCol w:w="422"/>
        <w:gridCol w:w="422"/>
        <w:gridCol w:w="754"/>
        <w:gridCol w:w="642"/>
        <w:gridCol w:w="864"/>
        <w:gridCol w:w="864"/>
      </w:tblGrid>
      <w:tr w:rsidR="00067C6D" w:rsidRPr="009E3BE9" w:rsidDel="00791D66" w14:paraId="67688C05" w14:textId="19E8C911" w:rsidTr="00D830B0">
        <w:trPr>
          <w:cantSplit/>
          <w:trHeight w:val="2265"/>
          <w:del w:id="6980" w:author="anna.resch88@gmail.com" w:date="2022-01-03T10:25:00Z"/>
        </w:trPr>
        <w:tc>
          <w:tcPr>
            <w:tcW w:w="2338" w:type="dxa"/>
            <w:tcBorders>
              <w:top w:val="nil"/>
              <w:left w:val="nil"/>
              <w:bottom w:val="nil"/>
              <w:right w:val="nil"/>
            </w:tcBorders>
            <w:shd w:val="clear" w:color="auto" w:fill="auto"/>
            <w:noWrap/>
            <w:vAlign w:val="bottom"/>
            <w:hideMark/>
          </w:tcPr>
          <w:p w14:paraId="4838E6E4" w14:textId="740B4769" w:rsidR="00067C6D" w:rsidRPr="00F07AB2" w:rsidDel="00791D66" w:rsidRDefault="00067C6D" w:rsidP="003228B4">
            <w:pPr>
              <w:numPr>
                <w:ilvl w:val="0"/>
                <w:numId w:val="47"/>
              </w:numPr>
              <w:spacing w:after="0" w:line="240" w:lineRule="auto"/>
              <w:jc w:val="both"/>
              <w:rPr>
                <w:del w:id="6981" w:author="anna.resch88@gmail.com" w:date="2022-01-03T10:25:00Z"/>
                <w:rFonts w:asciiTheme="majorHAnsi" w:eastAsia="Times New Roman" w:hAnsiTheme="majorHAnsi" w:cstheme="majorHAnsi"/>
                <w:sz w:val="24"/>
                <w:szCs w:val="24"/>
                <w:lang w:val="en-US" w:eastAsia="de-DE"/>
              </w:rPr>
            </w:pPr>
            <w:bookmarkStart w:id="6982" w:name="_Toc92187150"/>
            <w:bookmarkStart w:id="6983" w:name="_Toc92187842"/>
            <w:bookmarkStart w:id="6984" w:name="_Toc92188534"/>
            <w:bookmarkStart w:id="6985" w:name="_Toc92189224"/>
            <w:bookmarkStart w:id="6986" w:name="_Toc92189879"/>
            <w:bookmarkStart w:id="6987" w:name="_Toc92190535"/>
            <w:bookmarkStart w:id="6988" w:name="_Toc92191191"/>
            <w:bookmarkEnd w:id="6982"/>
            <w:bookmarkEnd w:id="6983"/>
            <w:bookmarkEnd w:id="6984"/>
            <w:bookmarkEnd w:id="6985"/>
            <w:bookmarkEnd w:id="6986"/>
            <w:bookmarkEnd w:id="6987"/>
            <w:bookmarkEnd w:id="6988"/>
          </w:p>
        </w:tc>
        <w:tc>
          <w:tcPr>
            <w:tcW w:w="584" w:type="dxa"/>
            <w:tcBorders>
              <w:top w:val="single" w:sz="4" w:space="0" w:color="auto"/>
              <w:left w:val="single" w:sz="4" w:space="0" w:color="auto"/>
              <w:bottom w:val="single" w:sz="4" w:space="0" w:color="auto"/>
              <w:right w:val="single" w:sz="4" w:space="0" w:color="auto"/>
            </w:tcBorders>
            <w:shd w:val="clear" w:color="auto" w:fill="auto"/>
            <w:textDirection w:val="btLr"/>
            <w:vAlign w:val="bottom"/>
            <w:hideMark/>
          </w:tcPr>
          <w:p w14:paraId="49FE9344" w14:textId="205C62CE" w:rsidR="00067C6D" w:rsidRPr="00F86424" w:rsidDel="00791D66" w:rsidRDefault="00067C6D" w:rsidP="003228B4">
            <w:pPr>
              <w:numPr>
                <w:ilvl w:val="0"/>
                <w:numId w:val="47"/>
              </w:numPr>
              <w:spacing w:after="0" w:line="240" w:lineRule="auto"/>
              <w:ind w:right="113"/>
              <w:jc w:val="both"/>
              <w:rPr>
                <w:del w:id="6989" w:author="anna.resch88@gmail.com" w:date="2022-01-03T10:25:00Z"/>
                <w:rFonts w:asciiTheme="majorHAnsi" w:eastAsia="Times New Roman" w:hAnsiTheme="majorHAnsi" w:cstheme="majorHAnsi"/>
                <w:color w:val="000000"/>
                <w:lang w:val="en-US" w:eastAsia="de-DE"/>
                <w:rPrChange w:id="6990" w:author="anna.resch88@gmail.com" w:date="2022-01-04T09:35:00Z">
                  <w:rPr>
                    <w:del w:id="6991" w:author="anna.resch88@gmail.com" w:date="2022-01-03T10:25:00Z"/>
                    <w:rFonts w:asciiTheme="majorHAnsi" w:eastAsia="Times New Roman" w:hAnsiTheme="majorHAnsi" w:cstheme="majorHAnsi"/>
                    <w:color w:val="000000"/>
                    <w:lang w:eastAsia="de-DE"/>
                  </w:rPr>
                </w:rPrChange>
              </w:rPr>
            </w:pPr>
            <w:del w:id="6992" w:author="anna.resch88@gmail.com" w:date="2022-01-03T10:25:00Z">
              <w:r w:rsidRPr="00F86424" w:rsidDel="00791D66">
                <w:rPr>
                  <w:rFonts w:asciiTheme="majorHAnsi" w:eastAsia="Times New Roman" w:hAnsiTheme="majorHAnsi" w:cstheme="majorHAnsi"/>
                  <w:color w:val="000000"/>
                  <w:lang w:val="en-US" w:eastAsia="de-DE"/>
                  <w:rPrChange w:id="6993" w:author="anna.resch88@gmail.com" w:date="2022-01-04T09:35:00Z">
                    <w:rPr>
                      <w:rFonts w:asciiTheme="majorHAnsi" w:eastAsia="Times New Roman" w:hAnsiTheme="majorHAnsi" w:cstheme="majorHAnsi"/>
                      <w:color w:val="000000"/>
                      <w:lang w:eastAsia="de-DE"/>
                    </w:rPr>
                  </w:rPrChange>
                </w:rPr>
                <w:delText>protein concentr. (w/V %)</w:delText>
              </w:r>
              <w:bookmarkStart w:id="6994" w:name="_Toc92187151"/>
              <w:bookmarkStart w:id="6995" w:name="_Toc92187843"/>
              <w:bookmarkStart w:id="6996" w:name="_Toc92188535"/>
              <w:bookmarkStart w:id="6997" w:name="_Toc92189225"/>
              <w:bookmarkStart w:id="6998" w:name="_Toc92189880"/>
              <w:bookmarkStart w:id="6999" w:name="_Toc92190536"/>
              <w:bookmarkStart w:id="7000" w:name="_Toc92191192"/>
              <w:bookmarkEnd w:id="6994"/>
              <w:bookmarkEnd w:id="6995"/>
              <w:bookmarkEnd w:id="6996"/>
              <w:bookmarkEnd w:id="6997"/>
              <w:bookmarkEnd w:id="6998"/>
              <w:bookmarkEnd w:id="6999"/>
              <w:bookmarkEnd w:id="7000"/>
            </w:del>
          </w:p>
        </w:tc>
        <w:tc>
          <w:tcPr>
            <w:tcW w:w="475" w:type="dxa"/>
            <w:tcBorders>
              <w:top w:val="single" w:sz="4" w:space="0" w:color="auto"/>
              <w:left w:val="nil"/>
              <w:bottom w:val="single" w:sz="4" w:space="0" w:color="auto"/>
              <w:right w:val="single" w:sz="4" w:space="0" w:color="auto"/>
            </w:tcBorders>
            <w:shd w:val="clear" w:color="auto" w:fill="auto"/>
            <w:textDirection w:val="btLr"/>
            <w:vAlign w:val="bottom"/>
            <w:hideMark/>
          </w:tcPr>
          <w:p w14:paraId="46647AC2" w14:textId="2E813375" w:rsidR="00067C6D" w:rsidRPr="00F86424" w:rsidDel="00791D66" w:rsidRDefault="00067C6D" w:rsidP="003228B4">
            <w:pPr>
              <w:numPr>
                <w:ilvl w:val="0"/>
                <w:numId w:val="47"/>
              </w:numPr>
              <w:spacing w:after="0" w:line="240" w:lineRule="auto"/>
              <w:ind w:right="113"/>
              <w:jc w:val="both"/>
              <w:rPr>
                <w:del w:id="7001" w:author="anna.resch88@gmail.com" w:date="2022-01-03T10:25:00Z"/>
                <w:rFonts w:asciiTheme="majorHAnsi" w:eastAsia="Times New Roman" w:hAnsiTheme="majorHAnsi" w:cstheme="majorHAnsi"/>
                <w:color w:val="000000"/>
                <w:lang w:val="en-US" w:eastAsia="de-DE"/>
                <w:rPrChange w:id="7002" w:author="anna.resch88@gmail.com" w:date="2022-01-04T09:35:00Z">
                  <w:rPr>
                    <w:del w:id="7003" w:author="anna.resch88@gmail.com" w:date="2022-01-03T10:25:00Z"/>
                    <w:rFonts w:asciiTheme="majorHAnsi" w:eastAsia="Times New Roman" w:hAnsiTheme="majorHAnsi" w:cstheme="majorHAnsi"/>
                    <w:color w:val="000000"/>
                    <w:lang w:eastAsia="de-DE"/>
                  </w:rPr>
                </w:rPrChange>
              </w:rPr>
            </w:pPr>
            <w:del w:id="7004" w:author="anna.resch88@gmail.com" w:date="2022-01-03T10:25:00Z">
              <w:r w:rsidRPr="00F86424" w:rsidDel="00791D66">
                <w:rPr>
                  <w:rFonts w:asciiTheme="majorHAnsi" w:eastAsia="Times New Roman" w:hAnsiTheme="majorHAnsi" w:cstheme="majorHAnsi"/>
                  <w:color w:val="000000"/>
                  <w:lang w:val="en-US" w:eastAsia="de-DE"/>
                  <w:rPrChange w:id="7005" w:author="anna.resch88@gmail.com" w:date="2022-01-04T09:35:00Z">
                    <w:rPr>
                      <w:rFonts w:asciiTheme="majorHAnsi" w:eastAsia="Times New Roman" w:hAnsiTheme="majorHAnsi" w:cstheme="majorHAnsi"/>
                      <w:color w:val="000000"/>
                      <w:lang w:eastAsia="de-DE"/>
                    </w:rPr>
                  </w:rPrChange>
                </w:rPr>
                <w:delText xml:space="preserve">solvent </w:delText>
              </w:r>
              <w:bookmarkStart w:id="7006" w:name="_Toc92187152"/>
              <w:bookmarkStart w:id="7007" w:name="_Toc92187844"/>
              <w:bookmarkStart w:id="7008" w:name="_Toc92188536"/>
              <w:bookmarkStart w:id="7009" w:name="_Toc92189226"/>
              <w:bookmarkStart w:id="7010" w:name="_Toc92189881"/>
              <w:bookmarkStart w:id="7011" w:name="_Toc92190537"/>
              <w:bookmarkStart w:id="7012" w:name="_Toc92191193"/>
              <w:bookmarkEnd w:id="7006"/>
              <w:bookmarkEnd w:id="7007"/>
              <w:bookmarkEnd w:id="7008"/>
              <w:bookmarkEnd w:id="7009"/>
              <w:bookmarkEnd w:id="7010"/>
              <w:bookmarkEnd w:id="7011"/>
              <w:bookmarkEnd w:id="7012"/>
            </w:del>
          </w:p>
        </w:tc>
        <w:tc>
          <w:tcPr>
            <w:tcW w:w="422" w:type="dxa"/>
            <w:tcBorders>
              <w:top w:val="single" w:sz="4" w:space="0" w:color="auto"/>
              <w:left w:val="nil"/>
              <w:bottom w:val="single" w:sz="4" w:space="0" w:color="auto"/>
              <w:right w:val="single" w:sz="4" w:space="0" w:color="auto"/>
            </w:tcBorders>
            <w:shd w:val="clear" w:color="auto" w:fill="auto"/>
            <w:textDirection w:val="btLr"/>
            <w:vAlign w:val="bottom"/>
            <w:hideMark/>
          </w:tcPr>
          <w:p w14:paraId="17C64343" w14:textId="68C7FDA9" w:rsidR="00067C6D" w:rsidRPr="00F86424" w:rsidDel="00791D66" w:rsidRDefault="00067C6D" w:rsidP="003228B4">
            <w:pPr>
              <w:numPr>
                <w:ilvl w:val="0"/>
                <w:numId w:val="47"/>
              </w:numPr>
              <w:spacing w:after="0" w:line="240" w:lineRule="auto"/>
              <w:ind w:right="113"/>
              <w:jc w:val="both"/>
              <w:rPr>
                <w:del w:id="7013" w:author="anna.resch88@gmail.com" w:date="2022-01-03T10:25:00Z"/>
                <w:rFonts w:asciiTheme="majorHAnsi" w:eastAsia="Times New Roman" w:hAnsiTheme="majorHAnsi" w:cstheme="majorHAnsi"/>
                <w:color w:val="000000"/>
                <w:lang w:val="en-US" w:eastAsia="de-DE"/>
                <w:rPrChange w:id="7014" w:author="anna.resch88@gmail.com" w:date="2022-01-04T09:35:00Z">
                  <w:rPr>
                    <w:del w:id="7015" w:author="anna.resch88@gmail.com" w:date="2022-01-03T10:25:00Z"/>
                    <w:rFonts w:asciiTheme="majorHAnsi" w:eastAsia="Times New Roman" w:hAnsiTheme="majorHAnsi" w:cstheme="majorHAnsi"/>
                    <w:color w:val="000000"/>
                    <w:lang w:eastAsia="de-DE"/>
                  </w:rPr>
                </w:rPrChange>
              </w:rPr>
            </w:pPr>
            <w:del w:id="7016" w:author="anna.resch88@gmail.com" w:date="2022-01-03T10:25:00Z">
              <w:r w:rsidRPr="00F86424" w:rsidDel="00791D66">
                <w:rPr>
                  <w:rFonts w:asciiTheme="majorHAnsi" w:eastAsia="Times New Roman" w:hAnsiTheme="majorHAnsi" w:cstheme="majorHAnsi"/>
                  <w:color w:val="000000"/>
                  <w:lang w:val="en-US" w:eastAsia="de-DE"/>
                  <w:rPrChange w:id="7017" w:author="anna.resch88@gmail.com" w:date="2022-01-04T09:35:00Z">
                    <w:rPr>
                      <w:rFonts w:asciiTheme="majorHAnsi" w:eastAsia="Times New Roman" w:hAnsiTheme="majorHAnsi" w:cstheme="majorHAnsi"/>
                      <w:color w:val="000000"/>
                      <w:lang w:eastAsia="de-DE"/>
                    </w:rPr>
                  </w:rPrChange>
                </w:rPr>
                <w:delText>illumination time (sec)</w:delText>
              </w:r>
              <w:bookmarkStart w:id="7018" w:name="_Toc92187153"/>
              <w:bookmarkStart w:id="7019" w:name="_Toc92187845"/>
              <w:bookmarkStart w:id="7020" w:name="_Toc92188537"/>
              <w:bookmarkStart w:id="7021" w:name="_Toc92189227"/>
              <w:bookmarkStart w:id="7022" w:name="_Toc92189882"/>
              <w:bookmarkStart w:id="7023" w:name="_Toc92190538"/>
              <w:bookmarkStart w:id="7024" w:name="_Toc92191194"/>
              <w:bookmarkEnd w:id="7018"/>
              <w:bookmarkEnd w:id="7019"/>
              <w:bookmarkEnd w:id="7020"/>
              <w:bookmarkEnd w:id="7021"/>
              <w:bookmarkEnd w:id="7022"/>
              <w:bookmarkEnd w:id="7023"/>
              <w:bookmarkEnd w:id="7024"/>
            </w:del>
          </w:p>
        </w:tc>
        <w:tc>
          <w:tcPr>
            <w:tcW w:w="422" w:type="dxa"/>
            <w:tcBorders>
              <w:top w:val="single" w:sz="4" w:space="0" w:color="auto"/>
              <w:left w:val="nil"/>
              <w:bottom w:val="single" w:sz="4" w:space="0" w:color="auto"/>
              <w:right w:val="single" w:sz="4" w:space="0" w:color="auto"/>
            </w:tcBorders>
            <w:shd w:val="clear" w:color="auto" w:fill="auto"/>
            <w:textDirection w:val="btLr"/>
            <w:vAlign w:val="bottom"/>
            <w:hideMark/>
          </w:tcPr>
          <w:p w14:paraId="2C0F3290" w14:textId="5111C63A" w:rsidR="00067C6D" w:rsidRPr="00F86424" w:rsidDel="00791D66" w:rsidRDefault="00067C6D" w:rsidP="003228B4">
            <w:pPr>
              <w:numPr>
                <w:ilvl w:val="0"/>
                <w:numId w:val="47"/>
              </w:numPr>
              <w:spacing w:after="0" w:line="240" w:lineRule="auto"/>
              <w:ind w:right="113"/>
              <w:jc w:val="both"/>
              <w:rPr>
                <w:del w:id="7025" w:author="anna.resch88@gmail.com" w:date="2022-01-03T10:25:00Z"/>
                <w:rFonts w:asciiTheme="majorHAnsi" w:eastAsia="Times New Roman" w:hAnsiTheme="majorHAnsi" w:cstheme="majorHAnsi"/>
                <w:color w:val="000000"/>
                <w:lang w:val="en-US" w:eastAsia="de-DE"/>
                <w:rPrChange w:id="7026" w:author="anna.resch88@gmail.com" w:date="2022-01-04T09:35:00Z">
                  <w:rPr>
                    <w:del w:id="7027" w:author="anna.resch88@gmail.com" w:date="2022-01-03T10:25:00Z"/>
                    <w:rFonts w:asciiTheme="majorHAnsi" w:eastAsia="Times New Roman" w:hAnsiTheme="majorHAnsi" w:cstheme="majorHAnsi"/>
                    <w:color w:val="000000"/>
                    <w:lang w:eastAsia="de-DE"/>
                  </w:rPr>
                </w:rPrChange>
              </w:rPr>
            </w:pPr>
            <w:del w:id="7028" w:author="anna.resch88@gmail.com" w:date="2022-01-03T10:25:00Z">
              <w:r w:rsidRPr="00F86424" w:rsidDel="00791D66">
                <w:rPr>
                  <w:rFonts w:asciiTheme="majorHAnsi" w:eastAsia="Times New Roman" w:hAnsiTheme="majorHAnsi" w:cstheme="majorHAnsi"/>
                  <w:color w:val="000000"/>
                  <w:lang w:val="en-US" w:eastAsia="de-DE"/>
                  <w:rPrChange w:id="7029" w:author="anna.resch88@gmail.com" w:date="2022-01-04T09:35:00Z">
                    <w:rPr>
                      <w:rFonts w:asciiTheme="majorHAnsi" w:eastAsia="Times New Roman" w:hAnsiTheme="majorHAnsi" w:cstheme="majorHAnsi"/>
                      <w:color w:val="000000"/>
                      <w:lang w:eastAsia="de-DE"/>
                    </w:rPr>
                  </w:rPrChange>
                </w:rPr>
                <w:delText xml:space="preserve">illumination intensity </w:delText>
              </w:r>
              <w:bookmarkStart w:id="7030" w:name="_Toc92187154"/>
              <w:bookmarkStart w:id="7031" w:name="_Toc92187846"/>
              <w:bookmarkStart w:id="7032" w:name="_Toc92188538"/>
              <w:bookmarkStart w:id="7033" w:name="_Toc92189228"/>
              <w:bookmarkStart w:id="7034" w:name="_Toc92189883"/>
              <w:bookmarkStart w:id="7035" w:name="_Toc92190539"/>
              <w:bookmarkStart w:id="7036" w:name="_Toc92191195"/>
              <w:bookmarkEnd w:id="7030"/>
              <w:bookmarkEnd w:id="7031"/>
              <w:bookmarkEnd w:id="7032"/>
              <w:bookmarkEnd w:id="7033"/>
              <w:bookmarkEnd w:id="7034"/>
              <w:bookmarkEnd w:id="7035"/>
              <w:bookmarkEnd w:id="7036"/>
            </w:del>
          </w:p>
        </w:tc>
        <w:tc>
          <w:tcPr>
            <w:tcW w:w="422" w:type="dxa"/>
            <w:tcBorders>
              <w:top w:val="single" w:sz="4" w:space="0" w:color="auto"/>
              <w:left w:val="nil"/>
              <w:bottom w:val="single" w:sz="4" w:space="0" w:color="auto"/>
              <w:right w:val="single" w:sz="4" w:space="0" w:color="auto"/>
            </w:tcBorders>
            <w:shd w:val="clear" w:color="auto" w:fill="auto"/>
            <w:textDirection w:val="btLr"/>
            <w:vAlign w:val="bottom"/>
            <w:hideMark/>
          </w:tcPr>
          <w:p w14:paraId="5E139441" w14:textId="24791621" w:rsidR="00067C6D" w:rsidRPr="00F86424" w:rsidDel="00791D66" w:rsidRDefault="00067C6D" w:rsidP="003228B4">
            <w:pPr>
              <w:numPr>
                <w:ilvl w:val="0"/>
                <w:numId w:val="47"/>
              </w:numPr>
              <w:spacing w:after="0" w:line="240" w:lineRule="auto"/>
              <w:ind w:right="113"/>
              <w:jc w:val="both"/>
              <w:rPr>
                <w:del w:id="7037" w:author="anna.resch88@gmail.com" w:date="2022-01-03T10:25:00Z"/>
                <w:rFonts w:asciiTheme="majorHAnsi" w:eastAsia="Times New Roman" w:hAnsiTheme="majorHAnsi" w:cstheme="majorHAnsi"/>
                <w:color w:val="000000"/>
                <w:lang w:val="en-US" w:eastAsia="de-DE"/>
                <w:rPrChange w:id="7038" w:author="anna.resch88@gmail.com" w:date="2022-01-04T09:35:00Z">
                  <w:rPr>
                    <w:del w:id="7039" w:author="anna.resch88@gmail.com" w:date="2022-01-03T10:25:00Z"/>
                    <w:rFonts w:asciiTheme="majorHAnsi" w:eastAsia="Times New Roman" w:hAnsiTheme="majorHAnsi" w:cstheme="majorHAnsi"/>
                    <w:color w:val="000000"/>
                    <w:lang w:eastAsia="de-DE"/>
                  </w:rPr>
                </w:rPrChange>
              </w:rPr>
            </w:pPr>
            <w:del w:id="7040" w:author="anna.resch88@gmail.com" w:date="2022-01-03T10:25:00Z">
              <w:r w:rsidRPr="00F86424" w:rsidDel="00791D66">
                <w:rPr>
                  <w:rFonts w:asciiTheme="majorHAnsi" w:eastAsia="Times New Roman" w:hAnsiTheme="majorHAnsi" w:cstheme="majorHAnsi"/>
                  <w:color w:val="000000"/>
                  <w:lang w:val="en-US" w:eastAsia="de-DE"/>
                  <w:rPrChange w:id="7041" w:author="anna.resch88@gmail.com" w:date="2022-01-04T09:35:00Z">
                    <w:rPr>
                      <w:rFonts w:asciiTheme="majorHAnsi" w:eastAsia="Times New Roman" w:hAnsiTheme="majorHAnsi" w:cstheme="majorHAnsi"/>
                      <w:color w:val="000000"/>
                      <w:lang w:eastAsia="de-DE"/>
                    </w:rPr>
                  </w:rPrChange>
                </w:rPr>
                <w:delText>distance to lamp (cm)</w:delText>
              </w:r>
              <w:bookmarkStart w:id="7042" w:name="_Toc92187155"/>
              <w:bookmarkStart w:id="7043" w:name="_Toc92187847"/>
              <w:bookmarkStart w:id="7044" w:name="_Toc92188539"/>
              <w:bookmarkStart w:id="7045" w:name="_Toc92189229"/>
              <w:bookmarkStart w:id="7046" w:name="_Toc92189884"/>
              <w:bookmarkStart w:id="7047" w:name="_Toc92190540"/>
              <w:bookmarkStart w:id="7048" w:name="_Toc92191196"/>
              <w:bookmarkEnd w:id="7042"/>
              <w:bookmarkEnd w:id="7043"/>
              <w:bookmarkEnd w:id="7044"/>
              <w:bookmarkEnd w:id="7045"/>
              <w:bookmarkEnd w:id="7046"/>
              <w:bookmarkEnd w:id="7047"/>
              <w:bookmarkEnd w:id="7048"/>
            </w:del>
          </w:p>
        </w:tc>
        <w:tc>
          <w:tcPr>
            <w:tcW w:w="422" w:type="dxa"/>
            <w:tcBorders>
              <w:top w:val="single" w:sz="4" w:space="0" w:color="auto"/>
              <w:left w:val="nil"/>
              <w:bottom w:val="single" w:sz="4" w:space="0" w:color="auto"/>
              <w:right w:val="single" w:sz="4" w:space="0" w:color="auto"/>
            </w:tcBorders>
            <w:shd w:val="clear" w:color="auto" w:fill="auto"/>
            <w:textDirection w:val="btLr"/>
            <w:vAlign w:val="bottom"/>
            <w:hideMark/>
          </w:tcPr>
          <w:p w14:paraId="302B6891" w14:textId="042A3D51" w:rsidR="00067C6D" w:rsidRPr="00F86424" w:rsidDel="00791D66" w:rsidRDefault="00067C6D" w:rsidP="003228B4">
            <w:pPr>
              <w:numPr>
                <w:ilvl w:val="0"/>
                <w:numId w:val="47"/>
              </w:numPr>
              <w:spacing w:after="0" w:line="240" w:lineRule="auto"/>
              <w:ind w:right="113"/>
              <w:jc w:val="both"/>
              <w:rPr>
                <w:del w:id="7049" w:author="anna.resch88@gmail.com" w:date="2022-01-03T10:25:00Z"/>
                <w:rFonts w:asciiTheme="majorHAnsi" w:eastAsia="Times New Roman" w:hAnsiTheme="majorHAnsi" w:cstheme="majorHAnsi"/>
                <w:color w:val="000000"/>
                <w:lang w:val="en-US" w:eastAsia="de-DE"/>
                <w:rPrChange w:id="7050" w:author="anna.resch88@gmail.com" w:date="2022-01-04T09:35:00Z">
                  <w:rPr>
                    <w:del w:id="7051" w:author="anna.resch88@gmail.com" w:date="2022-01-03T10:25:00Z"/>
                    <w:rFonts w:asciiTheme="majorHAnsi" w:eastAsia="Times New Roman" w:hAnsiTheme="majorHAnsi" w:cstheme="majorHAnsi"/>
                    <w:color w:val="000000"/>
                    <w:lang w:eastAsia="de-DE"/>
                  </w:rPr>
                </w:rPrChange>
              </w:rPr>
            </w:pPr>
            <w:del w:id="7052" w:author="anna.resch88@gmail.com" w:date="2022-01-03T10:25:00Z">
              <w:r w:rsidRPr="00F86424" w:rsidDel="00791D66">
                <w:rPr>
                  <w:rFonts w:asciiTheme="majorHAnsi" w:eastAsia="Times New Roman" w:hAnsiTheme="majorHAnsi" w:cstheme="majorHAnsi"/>
                  <w:color w:val="000000"/>
                  <w:lang w:val="en-US" w:eastAsia="de-DE"/>
                  <w:rPrChange w:id="7053" w:author="anna.resch88@gmail.com" w:date="2022-01-04T09:35:00Z">
                    <w:rPr>
                      <w:rFonts w:asciiTheme="majorHAnsi" w:eastAsia="Times New Roman" w:hAnsiTheme="majorHAnsi" w:cstheme="majorHAnsi"/>
                      <w:color w:val="000000"/>
                      <w:lang w:eastAsia="de-DE"/>
                    </w:rPr>
                  </w:rPrChange>
                </w:rPr>
                <w:delText>no. of measurements</w:delText>
              </w:r>
              <w:bookmarkStart w:id="7054" w:name="_Toc92187156"/>
              <w:bookmarkStart w:id="7055" w:name="_Toc92187848"/>
              <w:bookmarkStart w:id="7056" w:name="_Toc92188540"/>
              <w:bookmarkStart w:id="7057" w:name="_Toc92189230"/>
              <w:bookmarkStart w:id="7058" w:name="_Toc92189885"/>
              <w:bookmarkStart w:id="7059" w:name="_Toc92190541"/>
              <w:bookmarkStart w:id="7060" w:name="_Toc92191197"/>
              <w:bookmarkEnd w:id="7054"/>
              <w:bookmarkEnd w:id="7055"/>
              <w:bookmarkEnd w:id="7056"/>
              <w:bookmarkEnd w:id="7057"/>
              <w:bookmarkEnd w:id="7058"/>
              <w:bookmarkEnd w:id="7059"/>
              <w:bookmarkEnd w:id="7060"/>
            </w:del>
          </w:p>
        </w:tc>
        <w:tc>
          <w:tcPr>
            <w:tcW w:w="754" w:type="dxa"/>
            <w:tcBorders>
              <w:top w:val="single" w:sz="4" w:space="0" w:color="auto"/>
              <w:left w:val="nil"/>
              <w:bottom w:val="single" w:sz="4" w:space="0" w:color="auto"/>
              <w:right w:val="single" w:sz="4" w:space="0" w:color="auto"/>
            </w:tcBorders>
            <w:shd w:val="clear" w:color="auto" w:fill="auto"/>
            <w:textDirection w:val="btLr"/>
            <w:vAlign w:val="bottom"/>
            <w:hideMark/>
          </w:tcPr>
          <w:p w14:paraId="0C574C2F" w14:textId="19B35806" w:rsidR="00067C6D" w:rsidRPr="00F86424" w:rsidDel="00791D66" w:rsidRDefault="00067C6D" w:rsidP="003228B4">
            <w:pPr>
              <w:numPr>
                <w:ilvl w:val="0"/>
                <w:numId w:val="47"/>
              </w:numPr>
              <w:spacing w:after="0" w:line="240" w:lineRule="auto"/>
              <w:ind w:right="113"/>
              <w:jc w:val="both"/>
              <w:rPr>
                <w:del w:id="7061" w:author="anna.resch88@gmail.com" w:date="2022-01-03T10:25:00Z"/>
                <w:rFonts w:asciiTheme="majorHAnsi" w:eastAsia="Times New Roman" w:hAnsiTheme="majorHAnsi" w:cstheme="majorHAnsi"/>
                <w:color w:val="000000"/>
                <w:lang w:val="en-US" w:eastAsia="de-DE"/>
                <w:rPrChange w:id="7062" w:author="anna.resch88@gmail.com" w:date="2022-01-04T09:35:00Z">
                  <w:rPr>
                    <w:del w:id="7063" w:author="anna.resch88@gmail.com" w:date="2022-01-03T10:25:00Z"/>
                    <w:rFonts w:asciiTheme="majorHAnsi" w:eastAsia="Times New Roman" w:hAnsiTheme="majorHAnsi" w:cstheme="majorHAnsi"/>
                    <w:color w:val="000000"/>
                    <w:lang w:eastAsia="de-DE"/>
                  </w:rPr>
                </w:rPrChange>
              </w:rPr>
            </w:pPr>
            <w:del w:id="7064" w:author="anna.resch88@gmail.com" w:date="2022-01-03T10:25:00Z">
              <w:r w:rsidRPr="00F86424" w:rsidDel="00791D66">
                <w:rPr>
                  <w:rFonts w:asciiTheme="majorHAnsi" w:eastAsia="Times New Roman" w:hAnsiTheme="majorHAnsi" w:cstheme="majorHAnsi"/>
                  <w:color w:val="000000"/>
                  <w:lang w:val="en-US" w:eastAsia="de-DE"/>
                  <w:rPrChange w:id="7065" w:author="anna.resch88@gmail.com" w:date="2022-01-04T09:35:00Z">
                    <w:rPr>
                      <w:rFonts w:asciiTheme="majorHAnsi" w:eastAsia="Times New Roman" w:hAnsiTheme="majorHAnsi" w:cstheme="majorHAnsi"/>
                      <w:color w:val="000000"/>
                      <w:lang w:eastAsia="de-DE"/>
                    </w:rPr>
                  </w:rPrChange>
                </w:rPr>
                <w:delText>Young's modulus (kPa)</w:delText>
              </w:r>
              <w:bookmarkStart w:id="7066" w:name="_Toc92187157"/>
              <w:bookmarkStart w:id="7067" w:name="_Toc92187849"/>
              <w:bookmarkStart w:id="7068" w:name="_Toc92188541"/>
              <w:bookmarkStart w:id="7069" w:name="_Toc92189231"/>
              <w:bookmarkStart w:id="7070" w:name="_Toc92189886"/>
              <w:bookmarkStart w:id="7071" w:name="_Toc92190542"/>
              <w:bookmarkStart w:id="7072" w:name="_Toc92191198"/>
              <w:bookmarkEnd w:id="7066"/>
              <w:bookmarkEnd w:id="7067"/>
              <w:bookmarkEnd w:id="7068"/>
              <w:bookmarkEnd w:id="7069"/>
              <w:bookmarkEnd w:id="7070"/>
              <w:bookmarkEnd w:id="7071"/>
              <w:bookmarkEnd w:id="7072"/>
            </w:del>
          </w:p>
        </w:tc>
        <w:tc>
          <w:tcPr>
            <w:tcW w:w="642" w:type="dxa"/>
            <w:tcBorders>
              <w:top w:val="single" w:sz="4" w:space="0" w:color="auto"/>
              <w:left w:val="nil"/>
              <w:bottom w:val="single" w:sz="4" w:space="0" w:color="auto"/>
              <w:right w:val="single" w:sz="4" w:space="0" w:color="auto"/>
            </w:tcBorders>
            <w:shd w:val="clear" w:color="auto" w:fill="auto"/>
            <w:textDirection w:val="btLr"/>
            <w:vAlign w:val="bottom"/>
            <w:hideMark/>
          </w:tcPr>
          <w:p w14:paraId="0C1261D2" w14:textId="34748A99" w:rsidR="00067C6D" w:rsidRPr="00F86424" w:rsidDel="00791D66" w:rsidRDefault="00067C6D" w:rsidP="003228B4">
            <w:pPr>
              <w:numPr>
                <w:ilvl w:val="0"/>
                <w:numId w:val="47"/>
              </w:numPr>
              <w:spacing w:after="0" w:line="240" w:lineRule="auto"/>
              <w:ind w:right="113"/>
              <w:jc w:val="both"/>
              <w:rPr>
                <w:del w:id="7073" w:author="anna.resch88@gmail.com" w:date="2022-01-03T10:25:00Z"/>
                <w:rFonts w:asciiTheme="majorHAnsi" w:eastAsia="Times New Roman" w:hAnsiTheme="majorHAnsi" w:cstheme="majorHAnsi"/>
                <w:color w:val="000000"/>
                <w:lang w:val="en-US" w:eastAsia="de-DE"/>
                <w:rPrChange w:id="7074" w:author="anna.resch88@gmail.com" w:date="2022-01-04T09:35:00Z">
                  <w:rPr>
                    <w:del w:id="7075" w:author="anna.resch88@gmail.com" w:date="2022-01-03T10:25:00Z"/>
                    <w:rFonts w:asciiTheme="majorHAnsi" w:eastAsia="Times New Roman" w:hAnsiTheme="majorHAnsi" w:cstheme="majorHAnsi"/>
                    <w:color w:val="000000"/>
                    <w:lang w:eastAsia="de-DE"/>
                  </w:rPr>
                </w:rPrChange>
              </w:rPr>
            </w:pPr>
            <w:del w:id="7076" w:author="anna.resch88@gmail.com" w:date="2022-01-03T10:25:00Z">
              <w:r w:rsidRPr="00F86424" w:rsidDel="00791D66">
                <w:rPr>
                  <w:rFonts w:asciiTheme="majorHAnsi" w:eastAsia="Times New Roman" w:hAnsiTheme="majorHAnsi" w:cstheme="majorHAnsi"/>
                  <w:color w:val="000000"/>
                  <w:lang w:val="en-US" w:eastAsia="de-DE"/>
                  <w:rPrChange w:id="7077" w:author="anna.resch88@gmail.com" w:date="2022-01-04T09:35:00Z">
                    <w:rPr>
                      <w:rFonts w:asciiTheme="majorHAnsi" w:eastAsia="Times New Roman" w:hAnsiTheme="majorHAnsi" w:cstheme="majorHAnsi"/>
                      <w:color w:val="000000"/>
                      <w:lang w:eastAsia="de-DE"/>
                    </w:rPr>
                  </w:rPrChange>
                </w:rPr>
                <w:delText>StD (kPa)</w:delText>
              </w:r>
              <w:bookmarkStart w:id="7078" w:name="_Toc92187158"/>
              <w:bookmarkStart w:id="7079" w:name="_Toc92187850"/>
              <w:bookmarkStart w:id="7080" w:name="_Toc92188542"/>
              <w:bookmarkStart w:id="7081" w:name="_Toc92189232"/>
              <w:bookmarkStart w:id="7082" w:name="_Toc92189887"/>
              <w:bookmarkStart w:id="7083" w:name="_Toc92190543"/>
              <w:bookmarkStart w:id="7084" w:name="_Toc92191199"/>
              <w:bookmarkEnd w:id="7078"/>
              <w:bookmarkEnd w:id="7079"/>
              <w:bookmarkEnd w:id="7080"/>
              <w:bookmarkEnd w:id="7081"/>
              <w:bookmarkEnd w:id="7082"/>
              <w:bookmarkEnd w:id="7083"/>
              <w:bookmarkEnd w:id="7084"/>
            </w:del>
          </w:p>
        </w:tc>
        <w:tc>
          <w:tcPr>
            <w:tcW w:w="864" w:type="dxa"/>
            <w:tcBorders>
              <w:top w:val="single" w:sz="4" w:space="0" w:color="auto"/>
              <w:left w:val="nil"/>
              <w:bottom w:val="single" w:sz="4" w:space="0" w:color="auto"/>
              <w:right w:val="single" w:sz="4" w:space="0" w:color="auto"/>
            </w:tcBorders>
            <w:shd w:val="clear" w:color="auto" w:fill="auto"/>
            <w:textDirection w:val="btLr"/>
            <w:vAlign w:val="bottom"/>
            <w:hideMark/>
          </w:tcPr>
          <w:p w14:paraId="383F785A" w14:textId="731787C9" w:rsidR="00067C6D" w:rsidRPr="00F07AB2" w:rsidDel="00791D66" w:rsidRDefault="00067C6D" w:rsidP="003228B4">
            <w:pPr>
              <w:numPr>
                <w:ilvl w:val="0"/>
                <w:numId w:val="47"/>
              </w:numPr>
              <w:spacing w:after="0" w:line="240" w:lineRule="auto"/>
              <w:ind w:right="113"/>
              <w:jc w:val="both"/>
              <w:rPr>
                <w:del w:id="7085" w:author="anna.resch88@gmail.com" w:date="2022-01-03T10:25:00Z"/>
                <w:rFonts w:asciiTheme="majorHAnsi" w:eastAsia="Times New Roman" w:hAnsiTheme="majorHAnsi" w:cstheme="majorHAnsi"/>
                <w:color w:val="000000"/>
                <w:lang w:val="en-US" w:eastAsia="de-DE"/>
              </w:rPr>
            </w:pPr>
            <w:del w:id="7086" w:author="anna.resch88@gmail.com" w:date="2022-01-03T10:25:00Z">
              <w:r w:rsidRPr="00F07AB2" w:rsidDel="00791D66">
                <w:rPr>
                  <w:rFonts w:asciiTheme="majorHAnsi" w:eastAsia="Times New Roman" w:hAnsiTheme="majorHAnsi" w:cstheme="majorHAnsi"/>
                  <w:color w:val="000000"/>
                  <w:lang w:val="en-US" w:eastAsia="de-DE"/>
                </w:rPr>
                <w:delText>Young's modulus, average of triplicates (kPa)</w:delText>
              </w:r>
              <w:bookmarkStart w:id="7087" w:name="_Toc92187159"/>
              <w:bookmarkStart w:id="7088" w:name="_Toc92187851"/>
              <w:bookmarkStart w:id="7089" w:name="_Toc92188543"/>
              <w:bookmarkStart w:id="7090" w:name="_Toc92189233"/>
              <w:bookmarkStart w:id="7091" w:name="_Toc92189888"/>
              <w:bookmarkStart w:id="7092" w:name="_Toc92190544"/>
              <w:bookmarkStart w:id="7093" w:name="_Toc92191200"/>
              <w:bookmarkEnd w:id="7087"/>
              <w:bookmarkEnd w:id="7088"/>
              <w:bookmarkEnd w:id="7089"/>
              <w:bookmarkEnd w:id="7090"/>
              <w:bookmarkEnd w:id="7091"/>
              <w:bookmarkEnd w:id="7092"/>
              <w:bookmarkEnd w:id="7093"/>
            </w:del>
          </w:p>
        </w:tc>
        <w:tc>
          <w:tcPr>
            <w:tcW w:w="864" w:type="dxa"/>
            <w:tcBorders>
              <w:top w:val="single" w:sz="4" w:space="0" w:color="auto"/>
              <w:left w:val="nil"/>
              <w:bottom w:val="single" w:sz="4" w:space="0" w:color="auto"/>
              <w:right w:val="single" w:sz="4" w:space="0" w:color="auto"/>
            </w:tcBorders>
            <w:shd w:val="clear" w:color="auto" w:fill="auto"/>
            <w:textDirection w:val="btLr"/>
            <w:vAlign w:val="bottom"/>
            <w:hideMark/>
          </w:tcPr>
          <w:p w14:paraId="75F8DDF9" w14:textId="564115A9" w:rsidR="00067C6D" w:rsidRPr="00F07AB2" w:rsidDel="00791D66" w:rsidRDefault="00067C6D" w:rsidP="003228B4">
            <w:pPr>
              <w:numPr>
                <w:ilvl w:val="0"/>
                <w:numId w:val="47"/>
              </w:numPr>
              <w:spacing w:after="0" w:line="240" w:lineRule="auto"/>
              <w:ind w:right="113"/>
              <w:jc w:val="both"/>
              <w:rPr>
                <w:del w:id="7094" w:author="anna.resch88@gmail.com" w:date="2022-01-03T10:25:00Z"/>
                <w:rFonts w:asciiTheme="majorHAnsi" w:eastAsia="Times New Roman" w:hAnsiTheme="majorHAnsi" w:cstheme="majorHAnsi"/>
                <w:color w:val="000000"/>
                <w:lang w:val="en-US" w:eastAsia="de-DE"/>
              </w:rPr>
            </w:pPr>
            <w:del w:id="7095" w:author="anna.resch88@gmail.com" w:date="2022-01-03T10:25:00Z">
              <w:r w:rsidRPr="00F07AB2" w:rsidDel="00791D66">
                <w:rPr>
                  <w:rFonts w:asciiTheme="majorHAnsi" w:eastAsia="Times New Roman" w:hAnsiTheme="majorHAnsi" w:cstheme="majorHAnsi"/>
                  <w:color w:val="000000"/>
                  <w:lang w:val="en-US" w:eastAsia="de-DE"/>
                </w:rPr>
                <w:delText>StD for average of triplicates (kPa)</w:delText>
              </w:r>
              <w:bookmarkStart w:id="7096" w:name="_Toc92187160"/>
              <w:bookmarkStart w:id="7097" w:name="_Toc92187852"/>
              <w:bookmarkStart w:id="7098" w:name="_Toc92188544"/>
              <w:bookmarkStart w:id="7099" w:name="_Toc92189234"/>
              <w:bookmarkStart w:id="7100" w:name="_Toc92189889"/>
              <w:bookmarkStart w:id="7101" w:name="_Toc92190545"/>
              <w:bookmarkStart w:id="7102" w:name="_Toc92191201"/>
              <w:bookmarkEnd w:id="7096"/>
              <w:bookmarkEnd w:id="7097"/>
              <w:bookmarkEnd w:id="7098"/>
              <w:bookmarkEnd w:id="7099"/>
              <w:bookmarkEnd w:id="7100"/>
              <w:bookmarkEnd w:id="7101"/>
              <w:bookmarkEnd w:id="7102"/>
            </w:del>
          </w:p>
        </w:tc>
        <w:bookmarkStart w:id="7103" w:name="_Toc92187161"/>
        <w:bookmarkStart w:id="7104" w:name="_Toc92187853"/>
        <w:bookmarkStart w:id="7105" w:name="_Toc92188545"/>
        <w:bookmarkStart w:id="7106" w:name="_Toc92189235"/>
        <w:bookmarkStart w:id="7107" w:name="_Toc92189890"/>
        <w:bookmarkStart w:id="7108" w:name="_Toc92190546"/>
        <w:bookmarkStart w:id="7109" w:name="_Toc92191202"/>
        <w:bookmarkEnd w:id="7103"/>
        <w:bookmarkEnd w:id="7104"/>
        <w:bookmarkEnd w:id="7105"/>
        <w:bookmarkEnd w:id="7106"/>
        <w:bookmarkEnd w:id="7107"/>
        <w:bookmarkEnd w:id="7108"/>
        <w:bookmarkEnd w:id="7109"/>
      </w:tr>
      <w:tr w:rsidR="00067C6D" w:rsidRPr="009E3BE9" w:rsidDel="00791D66" w14:paraId="697F194A" w14:textId="7471E3C0" w:rsidTr="00D830B0">
        <w:trPr>
          <w:trHeight w:val="300"/>
          <w:del w:id="7110" w:author="anna.resch88@gmail.com" w:date="2022-01-03T10:25:00Z"/>
        </w:trPr>
        <w:tc>
          <w:tcPr>
            <w:tcW w:w="2338" w:type="dxa"/>
            <w:tcBorders>
              <w:top w:val="single" w:sz="4" w:space="0" w:color="auto"/>
              <w:left w:val="single" w:sz="4" w:space="0" w:color="auto"/>
              <w:bottom w:val="single" w:sz="4" w:space="0" w:color="auto"/>
              <w:right w:val="single" w:sz="4" w:space="0" w:color="auto"/>
            </w:tcBorders>
            <w:shd w:val="clear" w:color="auto" w:fill="E2EFD9" w:themeFill="accent6" w:themeFillTint="33"/>
            <w:vAlign w:val="bottom"/>
            <w:hideMark/>
          </w:tcPr>
          <w:p w14:paraId="30D091AE" w14:textId="5FAA3B87" w:rsidR="00067C6D" w:rsidRPr="00F86424" w:rsidDel="00791D66" w:rsidRDefault="00067C6D" w:rsidP="003228B4">
            <w:pPr>
              <w:numPr>
                <w:ilvl w:val="0"/>
                <w:numId w:val="47"/>
              </w:numPr>
              <w:spacing w:after="0" w:line="240" w:lineRule="auto"/>
              <w:jc w:val="both"/>
              <w:rPr>
                <w:del w:id="7111" w:author="anna.resch88@gmail.com" w:date="2022-01-03T10:25:00Z"/>
                <w:rFonts w:asciiTheme="majorHAnsi" w:eastAsia="Times New Roman" w:hAnsiTheme="majorHAnsi" w:cstheme="majorHAnsi"/>
                <w:color w:val="000000"/>
                <w:lang w:val="en-US" w:eastAsia="de-DE"/>
                <w:rPrChange w:id="7112" w:author="anna.resch88@gmail.com" w:date="2022-01-04T09:35:00Z">
                  <w:rPr>
                    <w:del w:id="7113" w:author="anna.resch88@gmail.com" w:date="2022-01-03T10:25:00Z"/>
                    <w:rFonts w:asciiTheme="majorHAnsi" w:eastAsia="Times New Roman" w:hAnsiTheme="majorHAnsi" w:cstheme="majorHAnsi"/>
                    <w:color w:val="000000"/>
                    <w:lang w:eastAsia="de-DE"/>
                  </w:rPr>
                </w:rPrChange>
              </w:rPr>
            </w:pPr>
            <w:del w:id="7114" w:author="anna.resch88@gmail.com" w:date="2022-01-03T10:25:00Z">
              <w:r w:rsidRPr="00F86424" w:rsidDel="00791D66">
                <w:rPr>
                  <w:rFonts w:asciiTheme="majorHAnsi" w:eastAsia="Times New Roman" w:hAnsiTheme="majorHAnsi" w:cstheme="majorHAnsi"/>
                  <w:color w:val="000000"/>
                  <w:lang w:val="en-US" w:eastAsia="de-DE"/>
                  <w:rPrChange w:id="7115" w:author="anna.resch88@gmail.com" w:date="2022-01-04T09:35:00Z">
                    <w:rPr>
                      <w:rFonts w:asciiTheme="majorHAnsi" w:eastAsia="Times New Roman" w:hAnsiTheme="majorHAnsi" w:cstheme="majorHAnsi"/>
                      <w:color w:val="000000"/>
                      <w:lang w:eastAsia="de-DE"/>
                    </w:rPr>
                  </w:rPrChange>
                </w:rPr>
                <w:delText>ULD-V20-ULD, sample 1</w:delText>
              </w:r>
              <w:bookmarkStart w:id="7116" w:name="_Toc92187162"/>
              <w:bookmarkStart w:id="7117" w:name="_Toc92187854"/>
              <w:bookmarkStart w:id="7118" w:name="_Toc92188546"/>
              <w:bookmarkStart w:id="7119" w:name="_Toc92189236"/>
              <w:bookmarkStart w:id="7120" w:name="_Toc92189891"/>
              <w:bookmarkStart w:id="7121" w:name="_Toc92190547"/>
              <w:bookmarkStart w:id="7122" w:name="_Toc92191203"/>
              <w:bookmarkEnd w:id="7116"/>
              <w:bookmarkEnd w:id="7117"/>
              <w:bookmarkEnd w:id="7118"/>
              <w:bookmarkEnd w:id="7119"/>
              <w:bookmarkEnd w:id="7120"/>
              <w:bookmarkEnd w:id="7121"/>
              <w:bookmarkEnd w:id="7122"/>
            </w:del>
          </w:p>
        </w:tc>
        <w:tc>
          <w:tcPr>
            <w:tcW w:w="584" w:type="dxa"/>
            <w:tcBorders>
              <w:top w:val="single" w:sz="4" w:space="0" w:color="auto"/>
              <w:left w:val="nil"/>
              <w:bottom w:val="single" w:sz="4" w:space="0" w:color="auto"/>
              <w:right w:val="single" w:sz="4" w:space="0" w:color="auto"/>
            </w:tcBorders>
            <w:shd w:val="clear" w:color="auto" w:fill="E2EFD9" w:themeFill="accent6" w:themeFillTint="33"/>
            <w:noWrap/>
            <w:vAlign w:val="bottom"/>
            <w:hideMark/>
          </w:tcPr>
          <w:p w14:paraId="4C718F56" w14:textId="2E84C539" w:rsidR="00067C6D" w:rsidRPr="00F86424" w:rsidDel="00791D66" w:rsidRDefault="00067C6D" w:rsidP="003228B4">
            <w:pPr>
              <w:numPr>
                <w:ilvl w:val="0"/>
                <w:numId w:val="47"/>
              </w:numPr>
              <w:spacing w:after="0" w:line="240" w:lineRule="auto"/>
              <w:jc w:val="center"/>
              <w:rPr>
                <w:del w:id="7123" w:author="anna.resch88@gmail.com" w:date="2022-01-03T10:25:00Z"/>
                <w:rFonts w:asciiTheme="majorHAnsi" w:eastAsia="Times New Roman" w:hAnsiTheme="majorHAnsi" w:cstheme="majorHAnsi"/>
                <w:color w:val="000000"/>
                <w:lang w:val="en-US" w:eastAsia="de-DE"/>
                <w:rPrChange w:id="7124" w:author="anna.resch88@gmail.com" w:date="2022-01-04T09:35:00Z">
                  <w:rPr>
                    <w:del w:id="7125" w:author="anna.resch88@gmail.com" w:date="2022-01-03T10:25:00Z"/>
                    <w:rFonts w:asciiTheme="majorHAnsi" w:eastAsia="Times New Roman" w:hAnsiTheme="majorHAnsi" w:cstheme="majorHAnsi"/>
                    <w:color w:val="000000"/>
                    <w:lang w:eastAsia="de-DE"/>
                  </w:rPr>
                </w:rPrChange>
              </w:rPr>
            </w:pPr>
            <w:del w:id="7126" w:author="anna.resch88@gmail.com" w:date="2022-01-03T10:25:00Z">
              <w:r w:rsidRPr="00F86424" w:rsidDel="00791D66">
                <w:rPr>
                  <w:rFonts w:asciiTheme="majorHAnsi" w:eastAsia="Times New Roman" w:hAnsiTheme="majorHAnsi" w:cstheme="majorHAnsi"/>
                  <w:color w:val="000000"/>
                  <w:lang w:val="en-US" w:eastAsia="de-DE"/>
                  <w:rPrChange w:id="7127" w:author="anna.resch88@gmail.com" w:date="2022-01-04T09:35:00Z">
                    <w:rPr>
                      <w:rFonts w:asciiTheme="majorHAnsi" w:eastAsia="Times New Roman" w:hAnsiTheme="majorHAnsi" w:cstheme="majorHAnsi"/>
                      <w:color w:val="000000"/>
                      <w:lang w:eastAsia="de-DE"/>
                    </w:rPr>
                  </w:rPrChange>
                </w:rPr>
                <w:delText>20</w:delText>
              </w:r>
              <w:bookmarkStart w:id="7128" w:name="_Toc92187163"/>
              <w:bookmarkStart w:id="7129" w:name="_Toc92187855"/>
              <w:bookmarkStart w:id="7130" w:name="_Toc92188547"/>
              <w:bookmarkStart w:id="7131" w:name="_Toc92189237"/>
              <w:bookmarkStart w:id="7132" w:name="_Toc92189892"/>
              <w:bookmarkStart w:id="7133" w:name="_Toc92190548"/>
              <w:bookmarkStart w:id="7134" w:name="_Toc92191204"/>
              <w:bookmarkEnd w:id="7128"/>
              <w:bookmarkEnd w:id="7129"/>
              <w:bookmarkEnd w:id="7130"/>
              <w:bookmarkEnd w:id="7131"/>
              <w:bookmarkEnd w:id="7132"/>
              <w:bookmarkEnd w:id="7133"/>
              <w:bookmarkEnd w:id="7134"/>
            </w:del>
          </w:p>
        </w:tc>
        <w:tc>
          <w:tcPr>
            <w:tcW w:w="475" w:type="dxa"/>
            <w:tcBorders>
              <w:top w:val="single" w:sz="4" w:space="0" w:color="auto"/>
              <w:left w:val="nil"/>
              <w:bottom w:val="single" w:sz="4" w:space="0" w:color="auto"/>
              <w:right w:val="single" w:sz="4" w:space="0" w:color="auto"/>
            </w:tcBorders>
            <w:shd w:val="clear" w:color="auto" w:fill="E2EFD9" w:themeFill="accent6" w:themeFillTint="33"/>
            <w:noWrap/>
            <w:vAlign w:val="bottom"/>
            <w:hideMark/>
          </w:tcPr>
          <w:p w14:paraId="3B94A8E4" w14:textId="23B42173" w:rsidR="00067C6D" w:rsidRPr="00F86424" w:rsidDel="00791D66" w:rsidRDefault="00067C6D" w:rsidP="003228B4">
            <w:pPr>
              <w:numPr>
                <w:ilvl w:val="0"/>
                <w:numId w:val="47"/>
              </w:numPr>
              <w:spacing w:after="0" w:line="240" w:lineRule="auto"/>
              <w:jc w:val="center"/>
              <w:rPr>
                <w:del w:id="7135" w:author="anna.resch88@gmail.com" w:date="2022-01-03T10:25:00Z"/>
                <w:rFonts w:asciiTheme="majorHAnsi" w:eastAsia="Times New Roman" w:hAnsiTheme="majorHAnsi" w:cstheme="majorHAnsi"/>
                <w:color w:val="000000"/>
                <w:lang w:val="en-US" w:eastAsia="de-DE"/>
                <w:rPrChange w:id="7136" w:author="anna.resch88@gmail.com" w:date="2022-01-04T09:35:00Z">
                  <w:rPr>
                    <w:del w:id="7137" w:author="anna.resch88@gmail.com" w:date="2022-01-03T10:25:00Z"/>
                    <w:rFonts w:asciiTheme="majorHAnsi" w:eastAsia="Times New Roman" w:hAnsiTheme="majorHAnsi" w:cstheme="majorHAnsi"/>
                    <w:color w:val="000000"/>
                    <w:lang w:eastAsia="de-DE"/>
                  </w:rPr>
                </w:rPrChange>
              </w:rPr>
            </w:pPr>
            <w:del w:id="7138" w:author="anna.resch88@gmail.com" w:date="2022-01-03T10:25:00Z">
              <w:r w:rsidRPr="00F86424" w:rsidDel="00791D66">
                <w:rPr>
                  <w:rFonts w:asciiTheme="majorHAnsi" w:eastAsia="Times New Roman" w:hAnsiTheme="majorHAnsi" w:cstheme="majorHAnsi"/>
                  <w:color w:val="000000"/>
                  <w:lang w:val="en-US" w:eastAsia="de-DE"/>
                  <w:rPrChange w:id="7139" w:author="anna.resch88@gmail.com" w:date="2022-01-04T09:35:00Z">
                    <w:rPr>
                      <w:rFonts w:asciiTheme="majorHAnsi" w:eastAsia="Times New Roman" w:hAnsiTheme="majorHAnsi" w:cstheme="majorHAnsi"/>
                      <w:color w:val="000000"/>
                      <w:lang w:eastAsia="de-DE"/>
                    </w:rPr>
                  </w:rPrChange>
                </w:rPr>
                <w:delText>PBS</w:delText>
              </w:r>
              <w:bookmarkStart w:id="7140" w:name="_Toc92187164"/>
              <w:bookmarkStart w:id="7141" w:name="_Toc92187856"/>
              <w:bookmarkStart w:id="7142" w:name="_Toc92188548"/>
              <w:bookmarkStart w:id="7143" w:name="_Toc92189238"/>
              <w:bookmarkStart w:id="7144" w:name="_Toc92189893"/>
              <w:bookmarkStart w:id="7145" w:name="_Toc92190549"/>
              <w:bookmarkStart w:id="7146" w:name="_Toc92191205"/>
              <w:bookmarkEnd w:id="7140"/>
              <w:bookmarkEnd w:id="7141"/>
              <w:bookmarkEnd w:id="7142"/>
              <w:bookmarkEnd w:id="7143"/>
              <w:bookmarkEnd w:id="7144"/>
              <w:bookmarkEnd w:id="7145"/>
              <w:bookmarkEnd w:id="7146"/>
            </w:del>
          </w:p>
        </w:tc>
        <w:tc>
          <w:tcPr>
            <w:tcW w:w="422" w:type="dxa"/>
            <w:tcBorders>
              <w:top w:val="single" w:sz="4" w:space="0" w:color="auto"/>
              <w:left w:val="nil"/>
              <w:bottom w:val="single" w:sz="4" w:space="0" w:color="auto"/>
              <w:right w:val="single" w:sz="4" w:space="0" w:color="auto"/>
            </w:tcBorders>
            <w:shd w:val="clear" w:color="auto" w:fill="E2EFD9" w:themeFill="accent6" w:themeFillTint="33"/>
            <w:noWrap/>
            <w:vAlign w:val="bottom"/>
            <w:hideMark/>
          </w:tcPr>
          <w:p w14:paraId="511FF3B7" w14:textId="0D49281D" w:rsidR="00067C6D" w:rsidRPr="00F86424" w:rsidDel="00791D66" w:rsidRDefault="00067C6D" w:rsidP="003228B4">
            <w:pPr>
              <w:numPr>
                <w:ilvl w:val="0"/>
                <w:numId w:val="47"/>
              </w:numPr>
              <w:spacing w:after="0" w:line="240" w:lineRule="auto"/>
              <w:jc w:val="center"/>
              <w:rPr>
                <w:del w:id="7147" w:author="anna.resch88@gmail.com" w:date="2022-01-03T10:25:00Z"/>
                <w:rFonts w:asciiTheme="majorHAnsi" w:eastAsia="Times New Roman" w:hAnsiTheme="majorHAnsi" w:cstheme="majorHAnsi"/>
                <w:color w:val="000000"/>
                <w:lang w:val="en-US" w:eastAsia="de-DE"/>
                <w:rPrChange w:id="7148" w:author="anna.resch88@gmail.com" w:date="2022-01-04T09:35:00Z">
                  <w:rPr>
                    <w:del w:id="7149" w:author="anna.resch88@gmail.com" w:date="2022-01-03T10:25:00Z"/>
                    <w:rFonts w:asciiTheme="majorHAnsi" w:eastAsia="Times New Roman" w:hAnsiTheme="majorHAnsi" w:cstheme="majorHAnsi"/>
                    <w:color w:val="000000"/>
                    <w:lang w:eastAsia="de-DE"/>
                  </w:rPr>
                </w:rPrChange>
              </w:rPr>
            </w:pPr>
            <w:del w:id="7150" w:author="anna.resch88@gmail.com" w:date="2022-01-03T10:25:00Z">
              <w:r w:rsidRPr="00F86424" w:rsidDel="00791D66">
                <w:rPr>
                  <w:rFonts w:asciiTheme="majorHAnsi" w:eastAsia="Times New Roman" w:hAnsiTheme="majorHAnsi" w:cstheme="majorHAnsi"/>
                  <w:color w:val="000000"/>
                  <w:lang w:val="en-US" w:eastAsia="de-DE"/>
                  <w:rPrChange w:id="7151" w:author="anna.resch88@gmail.com" w:date="2022-01-04T09:35:00Z">
                    <w:rPr>
                      <w:rFonts w:asciiTheme="majorHAnsi" w:eastAsia="Times New Roman" w:hAnsiTheme="majorHAnsi" w:cstheme="majorHAnsi"/>
                      <w:color w:val="000000"/>
                      <w:lang w:eastAsia="de-DE"/>
                    </w:rPr>
                  </w:rPrChange>
                </w:rPr>
                <w:delText>30</w:delText>
              </w:r>
              <w:bookmarkStart w:id="7152" w:name="_Toc92187165"/>
              <w:bookmarkStart w:id="7153" w:name="_Toc92187857"/>
              <w:bookmarkStart w:id="7154" w:name="_Toc92188549"/>
              <w:bookmarkStart w:id="7155" w:name="_Toc92189239"/>
              <w:bookmarkStart w:id="7156" w:name="_Toc92189894"/>
              <w:bookmarkStart w:id="7157" w:name="_Toc92190550"/>
              <w:bookmarkStart w:id="7158" w:name="_Toc92191206"/>
              <w:bookmarkEnd w:id="7152"/>
              <w:bookmarkEnd w:id="7153"/>
              <w:bookmarkEnd w:id="7154"/>
              <w:bookmarkEnd w:id="7155"/>
              <w:bookmarkEnd w:id="7156"/>
              <w:bookmarkEnd w:id="7157"/>
              <w:bookmarkEnd w:id="7158"/>
            </w:del>
          </w:p>
        </w:tc>
        <w:tc>
          <w:tcPr>
            <w:tcW w:w="422" w:type="dxa"/>
            <w:tcBorders>
              <w:top w:val="single" w:sz="4" w:space="0" w:color="auto"/>
              <w:left w:val="nil"/>
              <w:bottom w:val="single" w:sz="4" w:space="0" w:color="auto"/>
              <w:right w:val="single" w:sz="4" w:space="0" w:color="auto"/>
            </w:tcBorders>
            <w:shd w:val="clear" w:color="auto" w:fill="E2EFD9" w:themeFill="accent6" w:themeFillTint="33"/>
            <w:noWrap/>
            <w:vAlign w:val="bottom"/>
            <w:hideMark/>
          </w:tcPr>
          <w:p w14:paraId="51D598DC" w14:textId="3FABD806" w:rsidR="00067C6D" w:rsidRPr="00F86424" w:rsidDel="00791D66" w:rsidRDefault="00067C6D" w:rsidP="003228B4">
            <w:pPr>
              <w:numPr>
                <w:ilvl w:val="0"/>
                <w:numId w:val="47"/>
              </w:numPr>
              <w:spacing w:after="0" w:line="240" w:lineRule="auto"/>
              <w:jc w:val="center"/>
              <w:rPr>
                <w:del w:id="7159" w:author="anna.resch88@gmail.com" w:date="2022-01-03T10:25:00Z"/>
                <w:rFonts w:asciiTheme="majorHAnsi" w:eastAsia="Times New Roman" w:hAnsiTheme="majorHAnsi" w:cstheme="majorHAnsi"/>
                <w:color w:val="000000"/>
                <w:lang w:val="en-US" w:eastAsia="de-DE"/>
                <w:rPrChange w:id="7160" w:author="anna.resch88@gmail.com" w:date="2022-01-04T09:35:00Z">
                  <w:rPr>
                    <w:del w:id="7161" w:author="anna.resch88@gmail.com" w:date="2022-01-03T10:25:00Z"/>
                    <w:rFonts w:asciiTheme="majorHAnsi" w:eastAsia="Times New Roman" w:hAnsiTheme="majorHAnsi" w:cstheme="majorHAnsi"/>
                    <w:color w:val="000000"/>
                    <w:lang w:eastAsia="de-DE"/>
                  </w:rPr>
                </w:rPrChange>
              </w:rPr>
            </w:pPr>
            <w:del w:id="7162" w:author="anna.resch88@gmail.com" w:date="2022-01-03T10:25:00Z">
              <w:r w:rsidRPr="00F86424" w:rsidDel="00791D66">
                <w:rPr>
                  <w:rFonts w:asciiTheme="majorHAnsi" w:eastAsia="Times New Roman" w:hAnsiTheme="majorHAnsi" w:cstheme="majorHAnsi"/>
                  <w:color w:val="000000"/>
                  <w:lang w:val="en-US" w:eastAsia="de-DE"/>
                  <w:rPrChange w:id="7163" w:author="anna.resch88@gmail.com" w:date="2022-01-04T09:35:00Z">
                    <w:rPr>
                      <w:rFonts w:asciiTheme="majorHAnsi" w:eastAsia="Times New Roman" w:hAnsiTheme="majorHAnsi" w:cstheme="majorHAnsi"/>
                      <w:color w:val="000000"/>
                      <w:lang w:eastAsia="de-DE"/>
                    </w:rPr>
                  </w:rPrChange>
                </w:rPr>
                <w:delText>4</w:delText>
              </w:r>
              <w:bookmarkStart w:id="7164" w:name="_Toc92187166"/>
              <w:bookmarkStart w:id="7165" w:name="_Toc92187858"/>
              <w:bookmarkStart w:id="7166" w:name="_Toc92188550"/>
              <w:bookmarkStart w:id="7167" w:name="_Toc92189240"/>
              <w:bookmarkStart w:id="7168" w:name="_Toc92189895"/>
              <w:bookmarkStart w:id="7169" w:name="_Toc92190551"/>
              <w:bookmarkStart w:id="7170" w:name="_Toc92191207"/>
              <w:bookmarkEnd w:id="7164"/>
              <w:bookmarkEnd w:id="7165"/>
              <w:bookmarkEnd w:id="7166"/>
              <w:bookmarkEnd w:id="7167"/>
              <w:bookmarkEnd w:id="7168"/>
              <w:bookmarkEnd w:id="7169"/>
              <w:bookmarkEnd w:id="7170"/>
            </w:del>
          </w:p>
        </w:tc>
        <w:tc>
          <w:tcPr>
            <w:tcW w:w="422" w:type="dxa"/>
            <w:tcBorders>
              <w:top w:val="single" w:sz="4" w:space="0" w:color="auto"/>
              <w:left w:val="nil"/>
              <w:bottom w:val="single" w:sz="4" w:space="0" w:color="auto"/>
              <w:right w:val="single" w:sz="4" w:space="0" w:color="auto"/>
            </w:tcBorders>
            <w:shd w:val="clear" w:color="auto" w:fill="E2EFD9" w:themeFill="accent6" w:themeFillTint="33"/>
            <w:noWrap/>
            <w:vAlign w:val="bottom"/>
            <w:hideMark/>
          </w:tcPr>
          <w:p w14:paraId="0A56008C" w14:textId="7C027FBB" w:rsidR="00067C6D" w:rsidRPr="00F86424" w:rsidDel="00791D66" w:rsidRDefault="00067C6D" w:rsidP="003228B4">
            <w:pPr>
              <w:numPr>
                <w:ilvl w:val="0"/>
                <w:numId w:val="47"/>
              </w:numPr>
              <w:spacing w:after="0" w:line="240" w:lineRule="auto"/>
              <w:jc w:val="center"/>
              <w:rPr>
                <w:del w:id="7171" w:author="anna.resch88@gmail.com" w:date="2022-01-03T10:25:00Z"/>
                <w:rFonts w:asciiTheme="majorHAnsi" w:eastAsia="Times New Roman" w:hAnsiTheme="majorHAnsi" w:cstheme="majorHAnsi"/>
                <w:color w:val="000000"/>
                <w:lang w:val="en-US" w:eastAsia="de-DE"/>
                <w:rPrChange w:id="7172" w:author="anna.resch88@gmail.com" w:date="2022-01-04T09:35:00Z">
                  <w:rPr>
                    <w:del w:id="7173" w:author="anna.resch88@gmail.com" w:date="2022-01-03T10:25:00Z"/>
                    <w:rFonts w:asciiTheme="majorHAnsi" w:eastAsia="Times New Roman" w:hAnsiTheme="majorHAnsi" w:cstheme="majorHAnsi"/>
                    <w:color w:val="000000"/>
                    <w:lang w:eastAsia="de-DE"/>
                  </w:rPr>
                </w:rPrChange>
              </w:rPr>
            </w:pPr>
            <w:del w:id="7174" w:author="anna.resch88@gmail.com" w:date="2022-01-03T10:25:00Z">
              <w:r w:rsidRPr="00F86424" w:rsidDel="00791D66">
                <w:rPr>
                  <w:rFonts w:asciiTheme="majorHAnsi" w:eastAsia="Times New Roman" w:hAnsiTheme="majorHAnsi" w:cstheme="majorHAnsi"/>
                  <w:color w:val="000000"/>
                  <w:lang w:val="en-US" w:eastAsia="de-DE"/>
                  <w:rPrChange w:id="7175" w:author="anna.resch88@gmail.com" w:date="2022-01-04T09:35:00Z">
                    <w:rPr>
                      <w:rFonts w:asciiTheme="majorHAnsi" w:eastAsia="Times New Roman" w:hAnsiTheme="majorHAnsi" w:cstheme="majorHAnsi"/>
                      <w:color w:val="000000"/>
                      <w:lang w:eastAsia="de-DE"/>
                    </w:rPr>
                  </w:rPrChange>
                </w:rPr>
                <w:delText>10</w:delText>
              </w:r>
              <w:bookmarkStart w:id="7176" w:name="_Toc92187167"/>
              <w:bookmarkStart w:id="7177" w:name="_Toc92187859"/>
              <w:bookmarkStart w:id="7178" w:name="_Toc92188551"/>
              <w:bookmarkStart w:id="7179" w:name="_Toc92189241"/>
              <w:bookmarkStart w:id="7180" w:name="_Toc92189896"/>
              <w:bookmarkStart w:id="7181" w:name="_Toc92190552"/>
              <w:bookmarkStart w:id="7182" w:name="_Toc92191208"/>
              <w:bookmarkEnd w:id="7176"/>
              <w:bookmarkEnd w:id="7177"/>
              <w:bookmarkEnd w:id="7178"/>
              <w:bookmarkEnd w:id="7179"/>
              <w:bookmarkEnd w:id="7180"/>
              <w:bookmarkEnd w:id="7181"/>
              <w:bookmarkEnd w:id="7182"/>
            </w:del>
          </w:p>
        </w:tc>
        <w:tc>
          <w:tcPr>
            <w:tcW w:w="422" w:type="dxa"/>
            <w:tcBorders>
              <w:top w:val="single" w:sz="4" w:space="0" w:color="auto"/>
              <w:left w:val="nil"/>
              <w:bottom w:val="single" w:sz="4" w:space="0" w:color="auto"/>
              <w:right w:val="single" w:sz="4" w:space="0" w:color="auto"/>
            </w:tcBorders>
            <w:shd w:val="clear" w:color="auto" w:fill="E2EFD9" w:themeFill="accent6" w:themeFillTint="33"/>
            <w:noWrap/>
            <w:vAlign w:val="bottom"/>
            <w:hideMark/>
          </w:tcPr>
          <w:p w14:paraId="205FBF6C" w14:textId="038258E7" w:rsidR="00067C6D" w:rsidRPr="00F86424" w:rsidDel="00791D66" w:rsidRDefault="00067C6D" w:rsidP="003228B4">
            <w:pPr>
              <w:numPr>
                <w:ilvl w:val="0"/>
                <w:numId w:val="47"/>
              </w:numPr>
              <w:spacing w:after="0" w:line="240" w:lineRule="auto"/>
              <w:jc w:val="center"/>
              <w:rPr>
                <w:del w:id="7183" w:author="anna.resch88@gmail.com" w:date="2022-01-03T10:25:00Z"/>
                <w:rFonts w:asciiTheme="majorHAnsi" w:eastAsia="Times New Roman" w:hAnsiTheme="majorHAnsi" w:cstheme="majorHAnsi"/>
                <w:color w:val="000000"/>
                <w:lang w:val="en-US" w:eastAsia="de-DE"/>
                <w:rPrChange w:id="7184" w:author="anna.resch88@gmail.com" w:date="2022-01-04T09:35:00Z">
                  <w:rPr>
                    <w:del w:id="7185" w:author="anna.resch88@gmail.com" w:date="2022-01-03T10:25:00Z"/>
                    <w:rFonts w:asciiTheme="majorHAnsi" w:eastAsia="Times New Roman" w:hAnsiTheme="majorHAnsi" w:cstheme="majorHAnsi"/>
                    <w:color w:val="000000"/>
                    <w:lang w:eastAsia="de-DE"/>
                  </w:rPr>
                </w:rPrChange>
              </w:rPr>
            </w:pPr>
            <w:del w:id="7186" w:author="anna.resch88@gmail.com" w:date="2022-01-03T10:25:00Z">
              <w:r w:rsidRPr="00F86424" w:rsidDel="00791D66">
                <w:rPr>
                  <w:rFonts w:asciiTheme="majorHAnsi" w:eastAsia="Times New Roman" w:hAnsiTheme="majorHAnsi" w:cstheme="majorHAnsi"/>
                  <w:color w:val="000000"/>
                  <w:lang w:val="en-US" w:eastAsia="de-DE"/>
                  <w:rPrChange w:id="7187" w:author="anna.resch88@gmail.com" w:date="2022-01-04T09:35:00Z">
                    <w:rPr>
                      <w:rFonts w:asciiTheme="majorHAnsi" w:eastAsia="Times New Roman" w:hAnsiTheme="majorHAnsi" w:cstheme="majorHAnsi"/>
                      <w:color w:val="000000"/>
                      <w:lang w:eastAsia="de-DE"/>
                    </w:rPr>
                  </w:rPrChange>
                </w:rPr>
                <w:delText>12</w:delText>
              </w:r>
              <w:bookmarkStart w:id="7188" w:name="_Toc92187168"/>
              <w:bookmarkStart w:id="7189" w:name="_Toc92187860"/>
              <w:bookmarkStart w:id="7190" w:name="_Toc92188552"/>
              <w:bookmarkStart w:id="7191" w:name="_Toc92189242"/>
              <w:bookmarkStart w:id="7192" w:name="_Toc92189897"/>
              <w:bookmarkStart w:id="7193" w:name="_Toc92190553"/>
              <w:bookmarkStart w:id="7194" w:name="_Toc92191209"/>
              <w:bookmarkEnd w:id="7188"/>
              <w:bookmarkEnd w:id="7189"/>
              <w:bookmarkEnd w:id="7190"/>
              <w:bookmarkEnd w:id="7191"/>
              <w:bookmarkEnd w:id="7192"/>
              <w:bookmarkEnd w:id="7193"/>
              <w:bookmarkEnd w:id="7194"/>
            </w:del>
          </w:p>
        </w:tc>
        <w:tc>
          <w:tcPr>
            <w:tcW w:w="754" w:type="dxa"/>
            <w:tcBorders>
              <w:top w:val="single" w:sz="4" w:space="0" w:color="auto"/>
              <w:left w:val="nil"/>
              <w:bottom w:val="single" w:sz="4" w:space="0" w:color="auto"/>
              <w:right w:val="single" w:sz="4" w:space="0" w:color="auto"/>
            </w:tcBorders>
            <w:shd w:val="clear" w:color="auto" w:fill="E2EFD9" w:themeFill="accent6" w:themeFillTint="33"/>
            <w:noWrap/>
            <w:vAlign w:val="bottom"/>
            <w:hideMark/>
          </w:tcPr>
          <w:p w14:paraId="143F4D6E" w14:textId="2359F39E" w:rsidR="00067C6D" w:rsidRPr="00F86424" w:rsidDel="00791D66" w:rsidRDefault="00067C6D" w:rsidP="003228B4">
            <w:pPr>
              <w:numPr>
                <w:ilvl w:val="0"/>
                <w:numId w:val="47"/>
              </w:numPr>
              <w:spacing w:after="0" w:line="240" w:lineRule="auto"/>
              <w:jc w:val="center"/>
              <w:rPr>
                <w:del w:id="7195" w:author="anna.resch88@gmail.com" w:date="2022-01-03T10:25:00Z"/>
                <w:rFonts w:asciiTheme="majorHAnsi" w:eastAsia="Times New Roman" w:hAnsiTheme="majorHAnsi" w:cstheme="majorHAnsi"/>
                <w:color w:val="000000"/>
                <w:lang w:val="en-US" w:eastAsia="de-DE"/>
                <w:rPrChange w:id="7196" w:author="anna.resch88@gmail.com" w:date="2022-01-04T09:35:00Z">
                  <w:rPr>
                    <w:del w:id="7197" w:author="anna.resch88@gmail.com" w:date="2022-01-03T10:25:00Z"/>
                    <w:rFonts w:asciiTheme="majorHAnsi" w:eastAsia="Times New Roman" w:hAnsiTheme="majorHAnsi" w:cstheme="majorHAnsi"/>
                    <w:color w:val="000000"/>
                    <w:lang w:eastAsia="de-DE"/>
                  </w:rPr>
                </w:rPrChange>
              </w:rPr>
            </w:pPr>
            <w:del w:id="7198" w:author="anna.resch88@gmail.com" w:date="2022-01-03T10:25:00Z">
              <w:r w:rsidRPr="00F86424" w:rsidDel="00791D66">
                <w:rPr>
                  <w:rFonts w:asciiTheme="majorHAnsi" w:eastAsia="Times New Roman" w:hAnsiTheme="majorHAnsi" w:cstheme="majorHAnsi"/>
                  <w:color w:val="000000"/>
                  <w:lang w:val="en-US" w:eastAsia="de-DE"/>
                  <w:rPrChange w:id="7199" w:author="anna.resch88@gmail.com" w:date="2022-01-04T09:35:00Z">
                    <w:rPr>
                      <w:rFonts w:asciiTheme="majorHAnsi" w:eastAsia="Times New Roman" w:hAnsiTheme="majorHAnsi" w:cstheme="majorHAnsi"/>
                      <w:color w:val="000000"/>
                      <w:lang w:eastAsia="de-DE"/>
                    </w:rPr>
                  </w:rPrChange>
                </w:rPr>
                <w:delText>100.06</w:delText>
              </w:r>
              <w:bookmarkStart w:id="7200" w:name="_Toc92187169"/>
              <w:bookmarkStart w:id="7201" w:name="_Toc92187861"/>
              <w:bookmarkStart w:id="7202" w:name="_Toc92188553"/>
              <w:bookmarkStart w:id="7203" w:name="_Toc92189243"/>
              <w:bookmarkStart w:id="7204" w:name="_Toc92189898"/>
              <w:bookmarkStart w:id="7205" w:name="_Toc92190554"/>
              <w:bookmarkStart w:id="7206" w:name="_Toc92191210"/>
              <w:bookmarkEnd w:id="7200"/>
              <w:bookmarkEnd w:id="7201"/>
              <w:bookmarkEnd w:id="7202"/>
              <w:bookmarkEnd w:id="7203"/>
              <w:bookmarkEnd w:id="7204"/>
              <w:bookmarkEnd w:id="7205"/>
              <w:bookmarkEnd w:id="7206"/>
            </w:del>
          </w:p>
        </w:tc>
        <w:tc>
          <w:tcPr>
            <w:tcW w:w="642" w:type="dxa"/>
            <w:tcBorders>
              <w:top w:val="single" w:sz="4" w:space="0" w:color="auto"/>
              <w:left w:val="nil"/>
              <w:bottom w:val="single" w:sz="4" w:space="0" w:color="auto"/>
              <w:right w:val="nil"/>
            </w:tcBorders>
            <w:shd w:val="clear" w:color="auto" w:fill="E2EFD9" w:themeFill="accent6" w:themeFillTint="33"/>
            <w:noWrap/>
            <w:vAlign w:val="bottom"/>
            <w:hideMark/>
          </w:tcPr>
          <w:p w14:paraId="5B8A3B78" w14:textId="593DF969" w:rsidR="00067C6D" w:rsidRPr="00F86424" w:rsidDel="00791D66" w:rsidRDefault="00067C6D" w:rsidP="003228B4">
            <w:pPr>
              <w:numPr>
                <w:ilvl w:val="0"/>
                <w:numId w:val="47"/>
              </w:numPr>
              <w:spacing w:after="0" w:line="240" w:lineRule="auto"/>
              <w:jc w:val="center"/>
              <w:rPr>
                <w:del w:id="7207" w:author="anna.resch88@gmail.com" w:date="2022-01-03T10:25:00Z"/>
                <w:rFonts w:asciiTheme="majorHAnsi" w:eastAsia="Times New Roman" w:hAnsiTheme="majorHAnsi" w:cstheme="majorHAnsi"/>
                <w:color w:val="000000"/>
                <w:lang w:val="en-US" w:eastAsia="de-DE"/>
                <w:rPrChange w:id="7208" w:author="anna.resch88@gmail.com" w:date="2022-01-04T09:35:00Z">
                  <w:rPr>
                    <w:del w:id="7209" w:author="anna.resch88@gmail.com" w:date="2022-01-03T10:25:00Z"/>
                    <w:rFonts w:asciiTheme="majorHAnsi" w:eastAsia="Times New Roman" w:hAnsiTheme="majorHAnsi" w:cstheme="majorHAnsi"/>
                    <w:color w:val="000000"/>
                    <w:lang w:eastAsia="de-DE"/>
                  </w:rPr>
                </w:rPrChange>
              </w:rPr>
            </w:pPr>
            <w:del w:id="7210" w:author="anna.resch88@gmail.com" w:date="2022-01-03T10:25:00Z">
              <w:r w:rsidRPr="00F86424" w:rsidDel="00791D66">
                <w:rPr>
                  <w:rFonts w:asciiTheme="majorHAnsi" w:eastAsia="Times New Roman" w:hAnsiTheme="majorHAnsi" w:cstheme="majorHAnsi"/>
                  <w:color w:val="000000"/>
                  <w:lang w:val="en-US" w:eastAsia="de-DE"/>
                  <w:rPrChange w:id="7211" w:author="anna.resch88@gmail.com" w:date="2022-01-04T09:35:00Z">
                    <w:rPr>
                      <w:rFonts w:asciiTheme="majorHAnsi" w:eastAsia="Times New Roman" w:hAnsiTheme="majorHAnsi" w:cstheme="majorHAnsi"/>
                      <w:color w:val="000000"/>
                      <w:lang w:eastAsia="de-DE"/>
                    </w:rPr>
                  </w:rPrChange>
                </w:rPr>
                <w:delText>8.95</w:delText>
              </w:r>
              <w:bookmarkStart w:id="7212" w:name="_Toc92187170"/>
              <w:bookmarkStart w:id="7213" w:name="_Toc92187862"/>
              <w:bookmarkStart w:id="7214" w:name="_Toc92188554"/>
              <w:bookmarkStart w:id="7215" w:name="_Toc92189244"/>
              <w:bookmarkStart w:id="7216" w:name="_Toc92189899"/>
              <w:bookmarkStart w:id="7217" w:name="_Toc92190555"/>
              <w:bookmarkStart w:id="7218" w:name="_Toc92191211"/>
              <w:bookmarkEnd w:id="7212"/>
              <w:bookmarkEnd w:id="7213"/>
              <w:bookmarkEnd w:id="7214"/>
              <w:bookmarkEnd w:id="7215"/>
              <w:bookmarkEnd w:id="7216"/>
              <w:bookmarkEnd w:id="7217"/>
              <w:bookmarkEnd w:id="7218"/>
            </w:del>
          </w:p>
        </w:tc>
        <w:tc>
          <w:tcPr>
            <w:tcW w:w="864" w:type="dxa"/>
            <w:tcBorders>
              <w:top w:val="single" w:sz="4" w:space="0" w:color="auto"/>
              <w:left w:val="single" w:sz="4" w:space="0" w:color="auto"/>
              <w:bottom w:val="nil"/>
              <w:right w:val="single" w:sz="4" w:space="0" w:color="auto"/>
            </w:tcBorders>
            <w:shd w:val="clear" w:color="auto" w:fill="E2EFD9" w:themeFill="accent6" w:themeFillTint="33"/>
            <w:noWrap/>
            <w:vAlign w:val="bottom"/>
            <w:hideMark/>
          </w:tcPr>
          <w:p w14:paraId="61184182" w14:textId="39961540" w:rsidR="00067C6D" w:rsidRPr="00F86424" w:rsidDel="00791D66" w:rsidRDefault="00067C6D" w:rsidP="003228B4">
            <w:pPr>
              <w:numPr>
                <w:ilvl w:val="0"/>
                <w:numId w:val="47"/>
              </w:numPr>
              <w:spacing w:after="0" w:line="240" w:lineRule="auto"/>
              <w:jc w:val="center"/>
              <w:rPr>
                <w:del w:id="7219" w:author="anna.resch88@gmail.com" w:date="2022-01-03T10:25:00Z"/>
                <w:rFonts w:asciiTheme="majorHAnsi" w:eastAsia="Times New Roman" w:hAnsiTheme="majorHAnsi" w:cstheme="majorHAnsi"/>
                <w:color w:val="000000"/>
                <w:lang w:val="en-US" w:eastAsia="de-DE"/>
                <w:rPrChange w:id="7220" w:author="anna.resch88@gmail.com" w:date="2022-01-04T09:35:00Z">
                  <w:rPr>
                    <w:del w:id="7221" w:author="anna.resch88@gmail.com" w:date="2022-01-03T10:25:00Z"/>
                    <w:rFonts w:asciiTheme="majorHAnsi" w:eastAsia="Times New Roman" w:hAnsiTheme="majorHAnsi" w:cstheme="majorHAnsi"/>
                    <w:color w:val="000000"/>
                    <w:lang w:eastAsia="de-DE"/>
                  </w:rPr>
                </w:rPrChange>
              </w:rPr>
            </w:pPr>
            <w:bookmarkStart w:id="7222" w:name="_Toc92187171"/>
            <w:bookmarkStart w:id="7223" w:name="_Toc92187863"/>
            <w:bookmarkStart w:id="7224" w:name="_Toc92188555"/>
            <w:bookmarkStart w:id="7225" w:name="_Toc92189245"/>
            <w:bookmarkStart w:id="7226" w:name="_Toc92189900"/>
            <w:bookmarkStart w:id="7227" w:name="_Toc92190556"/>
            <w:bookmarkStart w:id="7228" w:name="_Toc92191212"/>
            <w:bookmarkEnd w:id="7222"/>
            <w:bookmarkEnd w:id="7223"/>
            <w:bookmarkEnd w:id="7224"/>
            <w:bookmarkEnd w:id="7225"/>
            <w:bookmarkEnd w:id="7226"/>
            <w:bookmarkEnd w:id="7227"/>
            <w:bookmarkEnd w:id="7228"/>
          </w:p>
        </w:tc>
        <w:tc>
          <w:tcPr>
            <w:tcW w:w="864" w:type="dxa"/>
            <w:tcBorders>
              <w:top w:val="single" w:sz="4" w:space="0" w:color="auto"/>
              <w:left w:val="nil"/>
              <w:bottom w:val="nil"/>
              <w:right w:val="single" w:sz="4" w:space="0" w:color="auto"/>
            </w:tcBorders>
            <w:shd w:val="clear" w:color="auto" w:fill="E2EFD9" w:themeFill="accent6" w:themeFillTint="33"/>
            <w:noWrap/>
            <w:vAlign w:val="bottom"/>
            <w:hideMark/>
          </w:tcPr>
          <w:p w14:paraId="7A960D09" w14:textId="4DBA0580" w:rsidR="00067C6D" w:rsidRPr="00F86424" w:rsidDel="00791D66" w:rsidRDefault="00067C6D" w:rsidP="003228B4">
            <w:pPr>
              <w:numPr>
                <w:ilvl w:val="0"/>
                <w:numId w:val="47"/>
              </w:numPr>
              <w:spacing w:after="0" w:line="240" w:lineRule="auto"/>
              <w:jc w:val="center"/>
              <w:rPr>
                <w:del w:id="7229" w:author="anna.resch88@gmail.com" w:date="2022-01-03T10:25:00Z"/>
                <w:rFonts w:asciiTheme="majorHAnsi" w:eastAsia="Times New Roman" w:hAnsiTheme="majorHAnsi" w:cstheme="majorHAnsi"/>
                <w:color w:val="000000"/>
                <w:lang w:val="en-US" w:eastAsia="de-DE"/>
                <w:rPrChange w:id="7230" w:author="anna.resch88@gmail.com" w:date="2022-01-04T09:35:00Z">
                  <w:rPr>
                    <w:del w:id="7231" w:author="anna.resch88@gmail.com" w:date="2022-01-03T10:25:00Z"/>
                    <w:rFonts w:asciiTheme="majorHAnsi" w:eastAsia="Times New Roman" w:hAnsiTheme="majorHAnsi" w:cstheme="majorHAnsi"/>
                    <w:color w:val="000000"/>
                    <w:lang w:eastAsia="de-DE"/>
                  </w:rPr>
                </w:rPrChange>
              </w:rPr>
            </w:pPr>
            <w:bookmarkStart w:id="7232" w:name="_Toc92187172"/>
            <w:bookmarkStart w:id="7233" w:name="_Toc92187864"/>
            <w:bookmarkStart w:id="7234" w:name="_Toc92188556"/>
            <w:bookmarkStart w:id="7235" w:name="_Toc92189246"/>
            <w:bookmarkStart w:id="7236" w:name="_Toc92189901"/>
            <w:bookmarkStart w:id="7237" w:name="_Toc92190557"/>
            <w:bookmarkStart w:id="7238" w:name="_Toc92191213"/>
            <w:bookmarkEnd w:id="7232"/>
            <w:bookmarkEnd w:id="7233"/>
            <w:bookmarkEnd w:id="7234"/>
            <w:bookmarkEnd w:id="7235"/>
            <w:bookmarkEnd w:id="7236"/>
            <w:bookmarkEnd w:id="7237"/>
            <w:bookmarkEnd w:id="7238"/>
          </w:p>
        </w:tc>
        <w:bookmarkStart w:id="7239" w:name="_Toc92187173"/>
        <w:bookmarkStart w:id="7240" w:name="_Toc92187865"/>
        <w:bookmarkStart w:id="7241" w:name="_Toc92188557"/>
        <w:bookmarkStart w:id="7242" w:name="_Toc92189247"/>
        <w:bookmarkStart w:id="7243" w:name="_Toc92189902"/>
        <w:bookmarkStart w:id="7244" w:name="_Toc92190558"/>
        <w:bookmarkStart w:id="7245" w:name="_Toc92191214"/>
        <w:bookmarkEnd w:id="7239"/>
        <w:bookmarkEnd w:id="7240"/>
        <w:bookmarkEnd w:id="7241"/>
        <w:bookmarkEnd w:id="7242"/>
        <w:bookmarkEnd w:id="7243"/>
        <w:bookmarkEnd w:id="7244"/>
        <w:bookmarkEnd w:id="7245"/>
      </w:tr>
      <w:tr w:rsidR="00067C6D" w:rsidRPr="009E3BE9" w:rsidDel="00791D66" w14:paraId="1741EA33" w14:textId="2D0E7E42" w:rsidTr="00D830B0">
        <w:trPr>
          <w:trHeight w:val="300"/>
          <w:del w:id="7246" w:author="anna.resch88@gmail.com" w:date="2022-01-03T10:25:00Z"/>
        </w:trPr>
        <w:tc>
          <w:tcPr>
            <w:tcW w:w="2338" w:type="dxa"/>
            <w:tcBorders>
              <w:top w:val="nil"/>
              <w:left w:val="single" w:sz="4" w:space="0" w:color="auto"/>
              <w:bottom w:val="single" w:sz="4" w:space="0" w:color="auto"/>
              <w:right w:val="single" w:sz="4" w:space="0" w:color="auto"/>
            </w:tcBorders>
            <w:shd w:val="clear" w:color="auto" w:fill="E2EFD9" w:themeFill="accent6" w:themeFillTint="33"/>
            <w:vAlign w:val="bottom"/>
            <w:hideMark/>
          </w:tcPr>
          <w:p w14:paraId="4BFA1202" w14:textId="0BD1EC10" w:rsidR="00067C6D" w:rsidRPr="00F86424" w:rsidDel="00791D66" w:rsidRDefault="00067C6D" w:rsidP="003228B4">
            <w:pPr>
              <w:numPr>
                <w:ilvl w:val="0"/>
                <w:numId w:val="47"/>
              </w:numPr>
              <w:spacing w:after="0" w:line="240" w:lineRule="auto"/>
              <w:jc w:val="both"/>
              <w:rPr>
                <w:del w:id="7247" w:author="anna.resch88@gmail.com" w:date="2022-01-03T10:25:00Z"/>
                <w:rFonts w:asciiTheme="majorHAnsi" w:eastAsia="Times New Roman" w:hAnsiTheme="majorHAnsi" w:cstheme="majorHAnsi"/>
                <w:color w:val="000000"/>
                <w:lang w:val="en-US" w:eastAsia="de-DE"/>
                <w:rPrChange w:id="7248" w:author="anna.resch88@gmail.com" w:date="2022-01-04T09:35:00Z">
                  <w:rPr>
                    <w:del w:id="7249" w:author="anna.resch88@gmail.com" w:date="2022-01-03T10:25:00Z"/>
                    <w:rFonts w:asciiTheme="majorHAnsi" w:eastAsia="Times New Roman" w:hAnsiTheme="majorHAnsi" w:cstheme="majorHAnsi"/>
                    <w:color w:val="000000"/>
                    <w:lang w:eastAsia="de-DE"/>
                  </w:rPr>
                </w:rPrChange>
              </w:rPr>
            </w:pPr>
            <w:del w:id="7250" w:author="anna.resch88@gmail.com" w:date="2022-01-03T10:25:00Z">
              <w:r w:rsidRPr="00F86424" w:rsidDel="00791D66">
                <w:rPr>
                  <w:rFonts w:asciiTheme="majorHAnsi" w:eastAsia="Times New Roman" w:hAnsiTheme="majorHAnsi" w:cstheme="majorHAnsi"/>
                  <w:color w:val="000000"/>
                  <w:lang w:val="en-US" w:eastAsia="de-DE"/>
                  <w:rPrChange w:id="7251" w:author="anna.resch88@gmail.com" w:date="2022-01-04T09:35:00Z">
                    <w:rPr>
                      <w:rFonts w:asciiTheme="majorHAnsi" w:eastAsia="Times New Roman" w:hAnsiTheme="majorHAnsi" w:cstheme="majorHAnsi"/>
                      <w:color w:val="000000"/>
                      <w:lang w:eastAsia="de-DE"/>
                    </w:rPr>
                  </w:rPrChange>
                </w:rPr>
                <w:delText>ULD-V20-ULD, sample 2</w:delText>
              </w:r>
              <w:bookmarkStart w:id="7252" w:name="_Toc92187174"/>
              <w:bookmarkStart w:id="7253" w:name="_Toc92187866"/>
              <w:bookmarkStart w:id="7254" w:name="_Toc92188558"/>
              <w:bookmarkStart w:id="7255" w:name="_Toc92189248"/>
              <w:bookmarkStart w:id="7256" w:name="_Toc92189903"/>
              <w:bookmarkStart w:id="7257" w:name="_Toc92190559"/>
              <w:bookmarkStart w:id="7258" w:name="_Toc92191215"/>
              <w:bookmarkEnd w:id="7252"/>
              <w:bookmarkEnd w:id="7253"/>
              <w:bookmarkEnd w:id="7254"/>
              <w:bookmarkEnd w:id="7255"/>
              <w:bookmarkEnd w:id="7256"/>
              <w:bookmarkEnd w:id="7257"/>
              <w:bookmarkEnd w:id="7258"/>
            </w:del>
          </w:p>
        </w:tc>
        <w:tc>
          <w:tcPr>
            <w:tcW w:w="584" w:type="dxa"/>
            <w:tcBorders>
              <w:top w:val="nil"/>
              <w:left w:val="nil"/>
              <w:bottom w:val="single" w:sz="4" w:space="0" w:color="auto"/>
              <w:right w:val="single" w:sz="4" w:space="0" w:color="auto"/>
            </w:tcBorders>
            <w:shd w:val="clear" w:color="auto" w:fill="E2EFD9" w:themeFill="accent6" w:themeFillTint="33"/>
            <w:noWrap/>
            <w:vAlign w:val="bottom"/>
            <w:hideMark/>
          </w:tcPr>
          <w:p w14:paraId="5391C6AB" w14:textId="05B419E9" w:rsidR="00067C6D" w:rsidRPr="00F86424" w:rsidDel="00791D66" w:rsidRDefault="00067C6D" w:rsidP="003228B4">
            <w:pPr>
              <w:numPr>
                <w:ilvl w:val="0"/>
                <w:numId w:val="47"/>
              </w:numPr>
              <w:spacing w:after="0" w:line="240" w:lineRule="auto"/>
              <w:jc w:val="center"/>
              <w:rPr>
                <w:del w:id="7259" w:author="anna.resch88@gmail.com" w:date="2022-01-03T10:25:00Z"/>
                <w:rFonts w:asciiTheme="majorHAnsi" w:eastAsia="Times New Roman" w:hAnsiTheme="majorHAnsi" w:cstheme="majorHAnsi"/>
                <w:color w:val="000000"/>
                <w:lang w:val="en-US" w:eastAsia="de-DE"/>
                <w:rPrChange w:id="7260" w:author="anna.resch88@gmail.com" w:date="2022-01-04T09:35:00Z">
                  <w:rPr>
                    <w:del w:id="7261" w:author="anna.resch88@gmail.com" w:date="2022-01-03T10:25:00Z"/>
                    <w:rFonts w:asciiTheme="majorHAnsi" w:eastAsia="Times New Roman" w:hAnsiTheme="majorHAnsi" w:cstheme="majorHAnsi"/>
                    <w:color w:val="000000"/>
                    <w:lang w:eastAsia="de-DE"/>
                  </w:rPr>
                </w:rPrChange>
              </w:rPr>
            </w:pPr>
            <w:del w:id="7262" w:author="anna.resch88@gmail.com" w:date="2022-01-03T10:25:00Z">
              <w:r w:rsidRPr="00F86424" w:rsidDel="00791D66">
                <w:rPr>
                  <w:rFonts w:asciiTheme="majorHAnsi" w:eastAsia="Times New Roman" w:hAnsiTheme="majorHAnsi" w:cstheme="majorHAnsi"/>
                  <w:color w:val="000000"/>
                  <w:lang w:val="en-US" w:eastAsia="de-DE"/>
                  <w:rPrChange w:id="7263" w:author="anna.resch88@gmail.com" w:date="2022-01-04T09:35:00Z">
                    <w:rPr>
                      <w:rFonts w:asciiTheme="majorHAnsi" w:eastAsia="Times New Roman" w:hAnsiTheme="majorHAnsi" w:cstheme="majorHAnsi"/>
                      <w:color w:val="000000"/>
                      <w:lang w:eastAsia="de-DE"/>
                    </w:rPr>
                  </w:rPrChange>
                </w:rPr>
                <w:delText>20</w:delText>
              </w:r>
              <w:bookmarkStart w:id="7264" w:name="_Toc92187175"/>
              <w:bookmarkStart w:id="7265" w:name="_Toc92187867"/>
              <w:bookmarkStart w:id="7266" w:name="_Toc92188559"/>
              <w:bookmarkStart w:id="7267" w:name="_Toc92189249"/>
              <w:bookmarkStart w:id="7268" w:name="_Toc92189904"/>
              <w:bookmarkStart w:id="7269" w:name="_Toc92190560"/>
              <w:bookmarkStart w:id="7270" w:name="_Toc92191216"/>
              <w:bookmarkEnd w:id="7264"/>
              <w:bookmarkEnd w:id="7265"/>
              <w:bookmarkEnd w:id="7266"/>
              <w:bookmarkEnd w:id="7267"/>
              <w:bookmarkEnd w:id="7268"/>
              <w:bookmarkEnd w:id="7269"/>
              <w:bookmarkEnd w:id="7270"/>
            </w:del>
          </w:p>
        </w:tc>
        <w:tc>
          <w:tcPr>
            <w:tcW w:w="475" w:type="dxa"/>
            <w:tcBorders>
              <w:top w:val="nil"/>
              <w:left w:val="nil"/>
              <w:bottom w:val="single" w:sz="4" w:space="0" w:color="auto"/>
              <w:right w:val="single" w:sz="4" w:space="0" w:color="auto"/>
            </w:tcBorders>
            <w:shd w:val="clear" w:color="auto" w:fill="E2EFD9" w:themeFill="accent6" w:themeFillTint="33"/>
            <w:noWrap/>
            <w:vAlign w:val="bottom"/>
            <w:hideMark/>
          </w:tcPr>
          <w:p w14:paraId="1A7F7633" w14:textId="24A01E95" w:rsidR="00067C6D" w:rsidRPr="00F86424" w:rsidDel="00791D66" w:rsidRDefault="00067C6D" w:rsidP="003228B4">
            <w:pPr>
              <w:numPr>
                <w:ilvl w:val="0"/>
                <w:numId w:val="47"/>
              </w:numPr>
              <w:spacing w:after="0" w:line="240" w:lineRule="auto"/>
              <w:jc w:val="center"/>
              <w:rPr>
                <w:del w:id="7271" w:author="anna.resch88@gmail.com" w:date="2022-01-03T10:25:00Z"/>
                <w:rFonts w:asciiTheme="majorHAnsi" w:eastAsia="Times New Roman" w:hAnsiTheme="majorHAnsi" w:cstheme="majorHAnsi"/>
                <w:color w:val="000000"/>
                <w:lang w:val="en-US" w:eastAsia="de-DE"/>
                <w:rPrChange w:id="7272" w:author="anna.resch88@gmail.com" w:date="2022-01-04T09:35:00Z">
                  <w:rPr>
                    <w:del w:id="7273" w:author="anna.resch88@gmail.com" w:date="2022-01-03T10:25:00Z"/>
                    <w:rFonts w:asciiTheme="majorHAnsi" w:eastAsia="Times New Roman" w:hAnsiTheme="majorHAnsi" w:cstheme="majorHAnsi"/>
                    <w:color w:val="000000"/>
                    <w:lang w:eastAsia="de-DE"/>
                  </w:rPr>
                </w:rPrChange>
              </w:rPr>
            </w:pPr>
            <w:del w:id="7274" w:author="anna.resch88@gmail.com" w:date="2022-01-03T10:25:00Z">
              <w:r w:rsidRPr="00F86424" w:rsidDel="00791D66">
                <w:rPr>
                  <w:rFonts w:asciiTheme="majorHAnsi" w:eastAsia="Times New Roman" w:hAnsiTheme="majorHAnsi" w:cstheme="majorHAnsi"/>
                  <w:color w:val="000000"/>
                  <w:lang w:val="en-US" w:eastAsia="de-DE"/>
                  <w:rPrChange w:id="7275" w:author="anna.resch88@gmail.com" w:date="2022-01-04T09:35:00Z">
                    <w:rPr>
                      <w:rFonts w:asciiTheme="majorHAnsi" w:eastAsia="Times New Roman" w:hAnsiTheme="majorHAnsi" w:cstheme="majorHAnsi"/>
                      <w:color w:val="000000"/>
                      <w:lang w:eastAsia="de-DE"/>
                    </w:rPr>
                  </w:rPrChange>
                </w:rPr>
                <w:delText>PBS</w:delText>
              </w:r>
              <w:bookmarkStart w:id="7276" w:name="_Toc92187176"/>
              <w:bookmarkStart w:id="7277" w:name="_Toc92187868"/>
              <w:bookmarkStart w:id="7278" w:name="_Toc92188560"/>
              <w:bookmarkStart w:id="7279" w:name="_Toc92189250"/>
              <w:bookmarkStart w:id="7280" w:name="_Toc92189905"/>
              <w:bookmarkStart w:id="7281" w:name="_Toc92190561"/>
              <w:bookmarkStart w:id="7282" w:name="_Toc92191217"/>
              <w:bookmarkEnd w:id="7276"/>
              <w:bookmarkEnd w:id="7277"/>
              <w:bookmarkEnd w:id="7278"/>
              <w:bookmarkEnd w:id="7279"/>
              <w:bookmarkEnd w:id="7280"/>
              <w:bookmarkEnd w:id="7281"/>
              <w:bookmarkEnd w:id="7282"/>
            </w:del>
          </w:p>
        </w:tc>
        <w:tc>
          <w:tcPr>
            <w:tcW w:w="422" w:type="dxa"/>
            <w:tcBorders>
              <w:top w:val="nil"/>
              <w:left w:val="nil"/>
              <w:bottom w:val="single" w:sz="4" w:space="0" w:color="auto"/>
              <w:right w:val="single" w:sz="4" w:space="0" w:color="auto"/>
            </w:tcBorders>
            <w:shd w:val="clear" w:color="auto" w:fill="E2EFD9" w:themeFill="accent6" w:themeFillTint="33"/>
            <w:noWrap/>
            <w:vAlign w:val="bottom"/>
            <w:hideMark/>
          </w:tcPr>
          <w:p w14:paraId="26E64178" w14:textId="06CA6232" w:rsidR="00067C6D" w:rsidRPr="00F86424" w:rsidDel="00791D66" w:rsidRDefault="00067C6D" w:rsidP="003228B4">
            <w:pPr>
              <w:numPr>
                <w:ilvl w:val="0"/>
                <w:numId w:val="47"/>
              </w:numPr>
              <w:spacing w:after="0" w:line="240" w:lineRule="auto"/>
              <w:jc w:val="center"/>
              <w:rPr>
                <w:del w:id="7283" w:author="anna.resch88@gmail.com" w:date="2022-01-03T10:25:00Z"/>
                <w:rFonts w:asciiTheme="majorHAnsi" w:eastAsia="Times New Roman" w:hAnsiTheme="majorHAnsi" w:cstheme="majorHAnsi"/>
                <w:color w:val="000000"/>
                <w:lang w:val="en-US" w:eastAsia="de-DE"/>
                <w:rPrChange w:id="7284" w:author="anna.resch88@gmail.com" w:date="2022-01-04T09:35:00Z">
                  <w:rPr>
                    <w:del w:id="7285" w:author="anna.resch88@gmail.com" w:date="2022-01-03T10:25:00Z"/>
                    <w:rFonts w:asciiTheme="majorHAnsi" w:eastAsia="Times New Roman" w:hAnsiTheme="majorHAnsi" w:cstheme="majorHAnsi"/>
                    <w:color w:val="000000"/>
                    <w:lang w:eastAsia="de-DE"/>
                  </w:rPr>
                </w:rPrChange>
              </w:rPr>
            </w:pPr>
            <w:del w:id="7286" w:author="anna.resch88@gmail.com" w:date="2022-01-03T10:25:00Z">
              <w:r w:rsidRPr="00F86424" w:rsidDel="00791D66">
                <w:rPr>
                  <w:rFonts w:asciiTheme="majorHAnsi" w:eastAsia="Times New Roman" w:hAnsiTheme="majorHAnsi" w:cstheme="majorHAnsi"/>
                  <w:color w:val="000000"/>
                  <w:lang w:val="en-US" w:eastAsia="de-DE"/>
                  <w:rPrChange w:id="7287" w:author="anna.resch88@gmail.com" w:date="2022-01-04T09:35:00Z">
                    <w:rPr>
                      <w:rFonts w:asciiTheme="majorHAnsi" w:eastAsia="Times New Roman" w:hAnsiTheme="majorHAnsi" w:cstheme="majorHAnsi"/>
                      <w:color w:val="000000"/>
                      <w:lang w:eastAsia="de-DE"/>
                    </w:rPr>
                  </w:rPrChange>
                </w:rPr>
                <w:delText>30</w:delText>
              </w:r>
              <w:bookmarkStart w:id="7288" w:name="_Toc92187177"/>
              <w:bookmarkStart w:id="7289" w:name="_Toc92187869"/>
              <w:bookmarkStart w:id="7290" w:name="_Toc92188561"/>
              <w:bookmarkStart w:id="7291" w:name="_Toc92189251"/>
              <w:bookmarkStart w:id="7292" w:name="_Toc92189906"/>
              <w:bookmarkStart w:id="7293" w:name="_Toc92190562"/>
              <w:bookmarkStart w:id="7294" w:name="_Toc92191218"/>
              <w:bookmarkEnd w:id="7288"/>
              <w:bookmarkEnd w:id="7289"/>
              <w:bookmarkEnd w:id="7290"/>
              <w:bookmarkEnd w:id="7291"/>
              <w:bookmarkEnd w:id="7292"/>
              <w:bookmarkEnd w:id="7293"/>
              <w:bookmarkEnd w:id="7294"/>
            </w:del>
          </w:p>
        </w:tc>
        <w:tc>
          <w:tcPr>
            <w:tcW w:w="422" w:type="dxa"/>
            <w:tcBorders>
              <w:top w:val="nil"/>
              <w:left w:val="nil"/>
              <w:bottom w:val="single" w:sz="4" w:space="0" w:color="auto"/>
              <w:right w:val="single" w:sz="4" w:space="0" w:color="auto"/>
            </w:tcBorders>
            <w:shd w:val="clear" w:color="auto" w:fill="E2EFD9" w:themeFill="accent6" w:themeFillTint="33"/>
            <w:noWrap/>
            <w:vAlign w:val="bottom"/>
            <w:hideMark/>
          </w:tcPr>
          <w:p w14:paraId="6A6A623F" w14:textId="4E893E2C" w:rsidR="00067C6D" w:rsidRPr="00F86424" w:rsidDel="00791D66" w:rsidRDefault="00067C6D" w:rsidP="003228B4">
            <w:pPr>
              <w:numPr>
                <w:ilvl w:val="0"/>
                <w:numId w:val="47"/>
              </w:numPr>
              <w:spacing w:after="0" w:line="240" w:lineRule="auto"/>
              <w:jc w:val="center"/>
              <w:rPr>
                <w:del w:id="7295" w:author="anna.resch88@gmail.com" w:date="2022-01-03T10:25:00Z"/>
                <w:rFonts w:asciiTheme="majorHAnsi" w:eastAsia="Times New Roman" w:hAnsiTheme="majorHAnsi" w:cstheme="majorHAnsi"/>
                <w:color w:val="000000"/>
                <w:lang w:val="en-US" w:eastAsia="de-DE"/>
                <w:rPrChange w:id="7296" w:author="anna.resch88@gmail.com" w:date="2022-01-04T09:35:00Z">
                  <w:rPr>
                    <w:del w:id="7297" w:author="anna.resch88@gmail.com" w:date="2022-01-03T10:25:00Z"/>
                    <w:rFonts w:asciiTheme="majorHAnsi" w:eastAsia="Times New Roman" w:hAnsiTheme="majorHAnsi" w:cstheme="majorHAnsi"/>
                    <w:color w:val="000000"/>
                    <w:lang w:eastAsia="de-DE"/>
                  </w:rPr>
                </w:rPrChange>
              </w:rPr>
            </w:pPr>
            <w:del w:id="7298" w:author="anna.resch88@gmail.com" w:date="2022-01-03T10:25:00Z">
              <w:r w:rsidRPr="00F86424" w:rsidDel="00791D66">
                <w:rPr>
                  <w:rFonts w:asciiTheme="majorHAnsi" w:eastAsia="Times New Roman" w:hAnsiTheme="majorHAnsi" w:cstheme="majorHAnsi"/>
                  <w:color w:val="000000"/>
                  <w:lang w:val="en-US" w:eastAsia="de-DE"/>
                  <w:rPrChange w:id="7299" w:author="anna.resch88@gmail.com" w:date="2022-01-04T09:35:00Z">
                    <w:rPr>
                      <w:rFonts w:asciiTheme="majorHAnsi" w:eastAsia="Times New Roman" w:hAnsiTheme="majorHAnsi" w:cstheme="majorHAnsi"/>
                      <w:color w:val="000000"/>
                      <w:lang w:eastAsia="de-DE"/>
                    </w:rPr>
                  </w:rPrChange>
                </w:rPr>
                <w:delText>4</w:delText>
              </w:r>
              <w:bookmarkStart w:id="7300" w:name="_Toc92187178"/>
              <w:bookmarkStart w:id="7301" w:name="_Toc92187870"/>
              <w:bookmarkStart w:id="7302" w:name="_Toc92188562"/>
              <w:bookmarkStart w:id="7303" w:name="_Toc92189252"/>
              <w:bookmarkStart w:id="7304" w:name="_Toc92189907"/>
              <w:bookmarkStart w:id="7305" w:name="_Toc92190563"/>
              <w:bookmarkStart w:id="7306" w:name="_Toc92191219"/>
              <w:bookmarkEnd w:id="7300"/>
              <w:bookmarkEnd w:id="7301"/>
              <w:bookmarkEnd w:id="7302"/>
              <w:bookmarkEnd w:id="7303"/>
              <w:bookmarkEnd w:id="7304"/>
              <w:bookmarkEnd w:id="7305"/>
              <w:bookmarkEnd w:id="7306"/>
            </w:del>
          </w:p>
        </w:tc>
        <w:tc>
          <w:tcPr>
            <w:tcW w:w="422" w:type="dxa"/>
            <w:tcBorders>
              <w:top w:val="nil"/>
              <w:left w:val="nil"/>
              <w:bottom w:val="single" w:sz="4" w:space="0" w:color="auto"/>
              <w:right w:val="single" w:sz="4" w:space="0" w:color="auto"/>
            </w:tcBorders>
            <w:shd w:val="clear" w:color="auto" w:fill="E2EFD9" w:themeFill="accent6" w:themeFillTint="33"/>
            <w:noWrap/>
            <w:vAlign w:val="bottom"/>
            <w:hideMark/>
          </w:tcPr>
          <w:p w14:paraId="0E47F9EF" w14:textId="12310F56" w:rsidR="00067C6D" w:rsidRPr="00F86424" w:rsidDel="00791D66" w:rsidRDefault="00067C6D" w:rsidP="003228B4">
            <w:pPr>
              <w:numPr>
                <w:ilvl w:val="0"/>
                <w:numId w:val="47"/>
              </w:numPr>
              <w:spacing w:after="0" w:line="240" w:lineRule="auto"/>
              <w:jc w:val="center"/>
              <w:rPr>
                <w:del w:id="7307" w:author="anna.resch88@gmail.com" w:date="2022-01-03T10:25:00Z"/>
                <w:rFonts w:asciiTheme="majorHAnsi" w:eastAsia="Times New Roman" w:hAnsiTheme="majorHAnsi" w:cstheme="majorHAnsi"/>
                <w:color w:val="000000"/>
                <w:lang w:val="en-US" w:eastAsia="de-DE"/>
                <w:rPrChange w:id="7308" w:author="anna.resch88@gmail.com" w:date="2022-01-04T09:35:00Z">
                  <w:rPr>
                    <w:del w:id="7309" w:author="anna.resch88@gmail.com" w:date="2022-01-03T10:25:00Z"/>
                    <w:rFonts w:asciiTheme="majorHAnsi" w:eastAsia="Times New Roman" w:hAnsiTheme="majorHAnsi" w:cstheme="majorHAnsi"/>
                    <w:color w:val="000000"/>
                    <w:lang w:eastAsia="de-DE"/>
                  </w:rPr>
                </w:rPrChange>
              </w:rPr>
            </w:pPr>
            <w:del w:id="7310" w:author="anna.resch88@gmail.com" w:date="2022-01-03T10:25:00Z">
              <w:r w:rsidRPr="00F86424" w:rsidDel="00791D66">
                <w:rPr>
                  <w:rFonts w:asciiTheme="majorHAnsi" w:eastAsia="Times New Roman" w:hAnsiTheme="majorHAnsi" w:cstheme="majorHAnsi"/>
                  <w:color w:val="000000"/>
                  <w:lang w:val="en-US" w:eastAsia="de-DE"/>
                  <w:rPrChange w:id="7311" w:author="anna.resch88@gmail.com" w:date="2022-01-04T09:35:00Z">
                    <w:rPr>
                      <w:rFonts w:asciiTheme="majorHAnsi" w:eastAsia="Times New Roman" w:hAnsiTheme="majorHAnsi" w:cstheme="majorHAnsi"/>
                      <w:color w:val="000000"/>
                      <w:lang w:eastAsia="de-DE"/>
                    </w:rPr>
                  </w:rPrChange>
                </w:rPr>
                <w:delText>10</w:delText>
              </w:r>
              <w:bookmarkStart w:id="7312" w:name="_Toc92187179"/>
              <w:bookmarkStart w:id="7313" w:name="_Toc92187871"/>
              <w:bookmarkStart w:id="7314" w:name="_Toc92188563"/>
              <w:bookmarkStart w:id="7315" w:name="_Toc92189253"/>
              <w:bookmarkStart w:id="7316" w:name="_Toc92189908"/>
              <w:bookmarkStart w:id="7317" w:name="_Toc92190564"/>
              <w:bookmarkStart w:id="7318" w:name="_Toc92191220"/>
              <w:bookmarkEnd w:id="7312"/>
              <w:bookmarkEnd w:id="7313"/>
              <w:bookmarkEnd w:id="7314"/>
              <w:bookmarkEnd w:id="7315"/>
              <w:bookmarkEnd w:id="7316"/>
              <w:bookmarkEnd w:id="7317"/>
              <w:bookmarkEnd w:id="7318"/>
            </w:del>
          </w:p>
        </w:tc>
        <w:tc>
          <w:tcPr>
            <w:tcW w:w="422" w:type="dxa"/>
            <w:tcBorders>
              <w:top w:val="nil"/>
              <w:left w:val="nil"/>
              <w:bottom w:val="single" w:sz="4" w:space="0" w:color="auto"/>
              <w:right w:val="single" w:sz="4" w:space="0" w:color="auto"/>
            </w:tcBorders>
            <w:shd w:val="clear" w:color="auto" w:fill="E2EFD9" w:themeFill="accent6" w:themeFillTint="33"/>
            <w:noWrap/>
            <w:vAlign w:val="bottom"/>
            <w:hideMark/>
          </w:tcPr>
          <w:p w14:paraId="7A4C00A4" w14:textId="73244B70" w:rsidR="00067C6D" w:rsidRPr="00F86424" w:rsidDel="00791D66" w:rsidRDefault="00067C6D" w:rsidP="003228B4">
            <w:pPr>
              <w:numPr>
                <w:ilvl w:val="0"/>
                <w:numId w:val="47"/>
              </w:numPr>
              <w:spacing w:after="0" w:line="240" w:lineRule="auto"/>
              <w:jc w:val="center"/>
              <w:rPr>
                <w:del w:id="7319" w:author="anna.resch88@gmail.com" w:date="2022-01-03T10:25:00Z"/>
                <w:rFonts w:asciiTheme="majorHAnsi" w:eastAsia="Times New Roman" w:hAnsiTheme="majorHAnsi" w:cstheme="majorHAnsi"/>
                <w:color w:val="000000"/>
                <w:lang w:val="en-US" w:eastAsia="de-DE"/>
                <w:rPrChange w:id="7320" w:author="anna.resch88@gmail.com" w:date="2022-01-04T09:35:00Z">
                  <w:rPr>
                    <w:del w:id="7321" w:author="anna.resch88@gmail.com" w:date="2022-01-03T10:25:00Z"/>
                    <w:rFonts w:asciiTheme="majorHAnsi" w:eastAsia="Times New Roman" w:hAnsiTheme="majorHAnsi" w:cstheme="majorHAnsi"/>
                    <w:color w:val="000000"/>
                    <w:lang w:eastAsia="de-DE"/>
                  </w:rPr>
                </w:rPrChange>
              </w:rPr>
            </w:pPr>
            <w:del w:id="7322" w:author="anna.resch88@gmail.com" w:date="2022-01-03T10:25:00Z">
              <w:r w:rsidRPr="00F86424" w:rsidDel="00791D66">
                <w:rPr>
                  <w:rFonts w:asciiTheme="majorHAnsi" w:eastAsia="Times New Roman" w:hAnsiTheme="majorHAnsi" w:cstheme="majorHAnsi"/>
                  <w:color w:val="000000"/>
                  <w:lang w:val="en-US" w:eastAsia="de-DE"/>
                  <w:rPrChange w:id="7323" w:author="anna.resch88@gmail.com" w:date="2022-01-04T09:35:00Z">
                    <w:rPr>
                      <w:rFonts w:asciiTheme="majorHAnsi" w:eastAsia="Times New Roman" w:hAnsiTheme="majorHAnsi" w:cstheme="majorHAnsi"/>
                      <w:color w:val="000000"/>
                      <w:lang w:eastAsia="de-DE"/>
                    </w:rPr>
                  </w:rPrChange>
                </w:rPr>
                <w:delText>15</w:delText>
              </w:r>
              <w:bookmarkStart w:id="7324" w:name="_Toc92187180"/>
              <w:bookmarkStart w:id="7325" w:name="_Toc92187872"/>
              <w:bookmarkStart w:id="7326" w:name="_Toc92188564"/>
              <w:bookmarkStart w:id="7327" w:name="_Toc92189254"/>
              <w:bookmarkStart w:id="7328" w:name="_Toc92189909"/>
              <w:bookmarkStart w:id="7329" w:name="_Toc92190565"/>
              <w:bookmarkStart w:id="7330" w:name="_Toc92191221"/>
              <w:bookmarkEnd w:id="7324"/>
              <w:bookmarkEnd w:id="7325"/>
              <w:bookmarkEnd w:id="7326"/>
              <w:bookmarkEnd w:id="7327"/>
              <w:bookmarkEnd w:id="7328"/>
              <w:bookmarkEnd w:id="7329"/>
              <w:bookmarkEnd w:id="7330"/>
            </w:del>
          </w:p>
        </w:tc>
        <w:tc>
          <w:tcPr>
            <w:tcW w:w="754" w:type="dxa"/>
            <w:tcBorders>
              <w:top w:val="nil"/>
              <w:left w:val="nil"/>
              <w:bottom w:val="single" w:sz="4" w:space="0" w:color="auto"/>
              <w:right w:val="single" w:sz="4" w:space="0" w:color="auto"/>
            </w:tcBorders>
            <w:shd w:val="clear" w:color="auto" w:fill="E2EFD9" w:themeFill="accent6" w:themeFillTint="33"/>
            <w:noWrap/>
            <w:vAlign w:val="bottom"/>
            <w:hideMark/>
          </w:tcPr>
          <w:p w14:paraId="50C183F8" w14:textId="043339C2" w:rsidR="00067C6D" w:rsidRPr="00F86424" w:rsidDel="00791D66" w:rsidRDefault="00067C6D" w:rsidP="003228B4">
            <w:pPr>
              <w:numPr>
                <w:ilvl w:val="0"/>
                <w:numId w:val="47"/>
              </w:numPr>
              <w:spacing w:after="0" w:line="240" w:lineRule="auto"/>
              <w:jc w:val="center"/>
              <w:rPr>
                <w:del w:id="7331" w:author="anna.resch88@gmail.com" w:date="2022-01-03T10:25:00Z"/>
                <w:rFonts w:asciiTheme="majorHAnsi" w:eastAsia="Times New Roman" w:hAnsiTheme="majorHAnsi" w:cstheme="majorHAnsi"/>
                <w:color w:val="000000"/>
                <w:lang w:val="en-US" w:eastAsia="de-DE"/>
                <w:rPrChange w:id="7332" w:author="anna.resch88@gmail.com" w:date="2022-01-04T09:35:00Z">
                  <w:rPr>
                    <w:del w:id="7333" w:author="anna.resch88@gmail.com" w:date="2022-01-03T10:25:00Z"/>
                    <w:rFonts w:asciiTheme="majorHAnsi" w:eastAsia="Times New Roman" w:hAnsiTheme="majorHAnsi" w:cstheme="majorHAnsi"/>
                    <w:color w:val="000000"/>
                    <w:lang w:eastAsia="de-DE"/>
                  </w:rPr>
                </w:rPrChange>
              </w:rPr>
            </w:pPr>
            <w:del w:id="7334" w:author="anna.resch88@gmail.com" w:date="2022-01-03T10:25:00Z">
              <w:r w:rsidRPr="00F86424" w:rsidDel="00791D66">
                <w:rPr>
                  <w:rFonts w:asciiTheme="majorHAnsi" w:eastAsia="Times New Roman" w:hAnsiTheme="majorHAnsi" w:cstheme="majorHAnsi"/>
                  <w:color w:val="000000"/>
                  <w:lang w:val="en-US" w:eastAsia="de-DE"/>
                  <w:rPrChange w:id="7335" w:author="anna.resch88@gmail.com" w:date="2022-01-04T09:35:00Z">
                    <w:rPr>
                      <w:rFonts w:asciiTheme="majorHAnsi" w:eastAsia="Times New Roman" w:hAnsiTheme="majorHAnsi" w:cstheme="majorHAnsi"/>
                      <w:color w:val="000000"/>
                      <w:lang w:eastAsia="de-DE"/>
                    </w:rPr>
                  </w:rPrChange>
                </w:rPr>
                <w:delText>73.08</w:delText>
              </w:r>
              <w:bookmarkStart w:id="7336" w:name="_Toc92187181"/>
              <w:bookmarkStart w:id="7337" w:name="_Toc92187873"/>
              <w:bookmarkStart w:id="7338" w:name="_Toc92188565"/>
              <w:bookmarkStart w:id="7339" w:name="_Toc92189255"/>
              <w:bookmarkStart w:id="7340" w:name="_Toc92189910"/>
              <w:bookmarkStart w:id="7341" w:name="_Toc92190566"/>
              <w:bookmarkStart w:id="7342" w:name="_Toc92191222"/>
              <w:bookmarkEnd w:id="7336"/>
              <w:bookmarkEnd w:id="7337"/>
              <w:bookmarkEnd w:id="7338"/>
              <w:bookmarkEnd w:id="7339"/>
              <w:bookmarkEnd w:id="7340"/>
              <w:bookmarkEnd w:id="7341"/>
              <w:bookmarkEnd w:id="7342"/>
            </w:del>
          </w:p>
        </w:tc>
        <w:tc>
          <w:tcPr>
            <w:tcW w:w="642" w:type="dxa"/>
            <w:tcBorders>
              <w:top w:val="nil"/>
              <w:left w:val="nil"/>
              <w:bottom w:val="single" w:sz="4" w:space="0" w:color="auto"/>
              <w:right w:val="nil"/>
            </w:tcBorders>
            <w:shd w:val="clear" w:color="auto" w:fill="E2EFD9" w:themeFill="accent6" w:themeFillTint="33"/>
            <w:noWrap/>
            <w:vAlign w:val="bottom"/>
            <w:hideMark/>
          </w:tcPr>
          <w:p w14:paraId="2AF0AC9E" w14:textId="500B5E45" w:rsidR="00067C6D" w:rsidRPr="00F86424" w:rsidDel="00791D66" w:rsidRDefault="00067C6D" w:rsidP="003228B4">
            <w:pPr>
              <w:numPr>
                <w:ilvl w:val="0"/>
                <w:numId w:val="47"/>
              </w:numPr>
              <w:spacing w:after="0" w:line="240" w:lineRule="auto"/>
              <w:jc w:val="center"/>
              <w:rPr>
                <w:del w:id="7343" w:author="anna.resch88@gmail.com" w:date="2022-01-03T10:25:00Z"/>
                <w:rFonts w:asciiTheme="majorHAnsi" w:eastAsia="Times New Roman" w:hAnsiTheme="majorHAnsi" w:cstheme="majorHAnsi"/>
                <w:color w:val="000000"/>
                <w:lang w:val="en-US" w:eastAsia="de-DE"/>
                <w:rPrChange w:id="7344" w:author="anna.resch88@gmail.com" w:date="2022-01-04T09:35:00Z">
                  <w:rPr>
                    <w:del w:id="7345" w:author="anna.resch88@gmail.com" w:date="2022-01-03T10:25:00Z"/>
                    <w:rFonts w:asciiTheme="majorHAnsi" w:eastAsia="Times New Roman" w:hAnsiTheme="majorHAnsi" w:cstheme="majorHAnsi"/>
                    <w:color w:val="000000"/>
                    <w:lang w:eastAsia="de-DE"/>
                  </w:rPr>
                </w:rPrChange>
              </w:rPr>
            </w:pPr>
            <w:del w:id="7346" w:author="anna.resch88@gmail.com" w:date="2022-01-03T10:25:00Z">
              <w:r w:rsidRPr="00F86424" w:rsidDel="00791D66">
                <w:rPr>
                  <w:rFonts w:asciiTheme="majorHAnsi" w:eastAsia="Times New Roman" w:hAnsiTheme="majorHAnsi" w:cstheme="majorHAnsi"/>
                  <w:color w:val="000000"/>
                  <w:lang w:val="en-US" w:eastAsia="de-DE"/>
                  <w:rPrChange w:id="7347" w:author="anna.resch88@gmail.com" w:date="2022-01-04T09:35:00Z">
                    <w:rPr>
                      <w:rFonts w:asciiTheme="majorHAnsi" w:eastAsia="Times New Roman" w:hAnsiTheme="majorHAnsi" w:cstheme="majorHAnsi"/>
                      <w:color w:val="000000"/>
                      <w:lang w:eastAsia="de-DE"/>
                    </w:rPr>
                  </w:rPrChange>
                </w:rPr>
                <w:delText>19.66</w:delText>
              </w:r>
              <w:bookmarkStart w:id="7348" w:name="_Toc92187182"/>
              <w:bookmarkStart w:id="7349" w:name="_Toc92187874"/>
              <w:bookmarkStart w:id="7350" w:name="_Toc92188566"/>
              <w:bookmarkStart w:id="7351" w:name="_Toc92189256"/>
              <w:bookmarkStart w:id="7352" w:name="_Toc92189911"/>
              <w:bookmarkStart w:id="7353" w:name="_Toc92190567"/>
              <w:bookmarkStart w:id="7354" w:name="_Toc92191223"/>
              <w:bookmarkEnd w:id="7348"/>
              <w:bookmarkEnd w:id="7349"/>
              <w:bookmarkEnd w:id="7350"/>
              <w:bookmarkEnd w:id="7351"/>
              <w:bookmarkEnd w:id="7352"/>
              <w:bookmarkEnd w:id="7353"/>
              <w:bookmarkEnd w:id="7354"/>
            </w:del>
          </w:p>
        </w:tc>
        <w:tc>
          <w:tcPr>
            <w:tcW w:w="864" w:type="dxa"/>
            <w:tcBorders>
              <w:top w:val="nil"/>
              <w:left w:val="single" w:sz="4" w:space="0" w:color="auto"/>
              <w:bottom w:val="nil"/>
              <w:right w:val="single" w:sz="4" w:space="0" w:color="auto"/>
            </w:tcBorders>
            <w:shd w:val="clear" w:color="auto" w:fill="E2EFD9" w:themeFill="accent6" w:themeFillTint="33"/>
            <w:noWrap/>
            <w:vAlign w:val="bottom"/>
            <w:hideMark/>
          </w:tcPr>
          <w:p w14:paraId="6E1AF5F9" w14:textId="448D22C1" w:rsidR="00067C6D" w:rsidRPr="00F86424" w:rsidDel="00791D66" w:rsidRDefault="00067C6D" w:rsidP="003228B4">
            <w:pPr>
              <w:numPr>
                <w:ilvl w:val="0"/>
                <w:numId w:val="47"/>
              </w:numPr>
              <w:spacing w:after="0" w:line="240" w:lineRule="auto"/>
              <w:jc w:val="center"/>
              <w:rPr>
                <w:del w:id="7355" w:author="anna.resch88@gmail.com" w:date="2022-01-03T10:25:00Z"/>
                <w:rFonts w:asciiTheme="majorHAnsi" w:eastAsia="Times New Roman" w:hAnsiTheme="majorHAnsi" w:cstheme="majorHAnsi"/>
                <w:color w:val="000000"/>
                <w:lang w:val="en-US" w:eastAsia="de-DE"/>
                <w:rPrChange w:id="7356" w:author="anna.resch88@gmail.com" w:date="2022-01-04T09:35:00Z">
                  <w:rPr>
                    <w:del w:id="7357" w:author="anna.resch88@gmail.com" w:date="2022-01-03T10:25:00Z"/>
                    <w:rFonts w:asciiTheme="majorHAnsi" w:eastAsia="Times New Roman" w:hAnsiTheme="majorHAnsi" w:cstheme="majorHAnsi"/>
                    <w:color w:val="000000"/>
                    <w:lang w:eastAsia="de-DE"/>
                  </w:rPr>
                </w:rPrChange>
              </w:rPr>
            </w:pPr>
            <w:del w:id="7358" w:author="anna.resch88@gmail.com" w:date="2022-01-03T10:25:00Z">
              <w:r w:rsidRPr="00F86424" w:rsidDel="00791D66">
                <w:rPr>
                  <w:rFonts w:asciiTheme="majorHAnsi" w:eastAsia="Times New Roman" w:hAnsiTheme="majorHAnsi" w:cstheme="majorHAnsi"/>
                  <w:color w:val="000000"/>
                  <w:lang w:val="en-US" w:eastAsia="de-DE"/>
                  <w:rPrChange w:id="7359" w:author="anna.resch88@gmail.com" w:date="2022-01-04T09:35:00Z">
                    <w:rPr>
                      <w:rFonts w:asciiTheme="majorHAnsi" w:eastAsia="Times New Roman" w:hAnsiTheme="majorHAnsi" w:cstheme="majorHAnsi"/>
                      <w:color w:val="000000"/>
                      <w:lang w:eastAsia="de-DE"/>
                    </w:rPr>
                  </w:rPrChange>
                </w:rPr>
                <w:delText>96.8</w:delText>
              </w:r>
              <w:bookmarkStart w:id="7360" w:name="_Toc92187183"/>
              <w:bookmarkStart w:id="7361" w:name="_Toc92187875"/>
              <w:bookmarkStart w:id="7362" w:name="_Toc92188567"/>
              <w:bookmarkStart w:id="7363" w:name="_Toc92189257"/>
              <w:bookmarkStart w:id="7364" w:name="_Toc92189912"/>
              <w:bookmarkStart w:id="7365" w:name="_Toc92190568"/>
              <w:bookmarkStart w:id="7366" w:name="_Toc92191224"/>
              <w:bookmarkEnd w:id="7360"/>
              <w:bookmarkEnd w:id="7361"/>
              <w:bookmarkEnd w:id="7362"/>
              <w:bookmarkEnd w:id="7363"/>
              <w:bookmarkEnd w:id="7364"/>
              <w:bookmarkEnd w:id="7365"/>
              <w:bookmarkEnd w:id="7366"/>
            </w:del>
          </w:p>
        </w:tc>
        <w:tc>
          <w:tcPr>
            <w:tcW w:w="864" w:type="dxa"/>
            <w:tcBorders>
              <w:top w:val="nil"/>
              <w:left w:val="nil"/>
              <w:bottom w:val="nil"/>
              <w:right w:val="single" w:sz="4" w:space="0" w:color="auto"/>
            </w:tcBorders>
            <w:shd w:val="clear" w:color="auto" w:fill="E2EFD9" w:themeFill="accent6" w:themeFillTint="33"/>
            <w:noWrap/>
            <w:vAlign w:val="bottom"/>
            <w:hideMark/>
          </w:tcPr>
          <w:p w14:paraId="1B5B43BA" w14:textId="0DCDD91A" w:rsidR="00067C6D" w:rsidRPr="00F86424" w:rsidDel="00791D66" w:rsidRDefault="00067C6D" w:rsidP="003228B4">
            <w:pPr>
              <w:numPr>
                <w:ilvl w:val="0"/>
                <w:numId w:val="47"/>
              </w:numPr>
              <w:spacing w:after="0" w:line="240" w:lineRule="auto"/>
              <w:jc w:val="center"/>
              <w:rPr>
                <w:del w:id="7367" w:author="anna.resch88@gmail.com" w:date="2022-01-03T10:25:00Z"/>
                <w:rFonts w:asciiTheme="majorHAnsi" w:eastAsia="Times New Roman" w:hAnsiTheme="majorHAnsi" w:cstheme="majorHAnsi"/>
                <w:color w:val="000000"/>
                <w:lang w:val="en-US" w:eastAsia="de-DE"/>
                <w:rPrChange w:id="7368" w:author="anna.resch88@gmail.com" w:date="2022-01-04T09:35:00Z">
                  <w:rPr>
                    <w:del w:id="7369" w:author="anna.resch88@gmail.com" w:date="2022-01-03T10:25:00Z"/>
                    <w:rFonts w:asciiTheme="majorHAnsi" w:eastAsia="Times New Roman" w:hAnsiTheme="majorHAnsi" w:cstheme="majorHAnsi"/>
                    <w:color w:val="000000"/>
                    <w:lang w:eastAsia="de-DE"/>
                  </w:rPr>
                </w:rPrChange>
              </w:rPr>
            </w:pPr>
            <w:del w:id="7370" w:author="anna.resch88@gmail.com" w:date="2022-01-03T10:25:00Z">
              <w:r w:rsidRPr="00F86424" w:rsidDel="00791D66">
                <w:rPr>
                  <w:rFonts w:asciiTheme="majorHAnsi" w:eastAsia="Times New Roman" w:hAnsiTheme="majorHAnsi" w:cstheme="majorHAnsi"/>
                  <w:color w:val="000000"/>
                  <w:lang w:val="en-US" w:eastAsia="de-DE"/>
                  <w:rPrChange w:id="7371" w:author="anna.resch88@gmail.com" w:date="2022-01-04T09:35:00Z">
                    <w:rPr>
                      <w:rFonts w:asciiTheme="majorHAnsi" w:eastAsia="Times New Roman" w:hAnsiTheme="majorHAnsi" w:cstheme="majorHAnsi"/>
                      <w:color w:val="000000"/>
                      <w:lang w:eastAsia="de-DE"/>
                    </w:rPr>
                  </w:rPrChange>
                </w:rPr>
                <w:delText>22.27</w:delText>
              </w:r>
              <w:bookmarkStart w:id="7372" w:name="_Toc92187184"/>
              <w:bookmarkStart w:id="7373" w:name="_Toc92187876"/>
              <w:bookmarkStart w:id="7374" w:name="_Toc92188568"/>
              <w:bookmarkStart w:id="7375" w:name="_Toc92189258"/>
              <w:bookmarkStart w:id="7376" w:name="_Toc92189913"/>
              <w:bookmarkStart w:id="7377" w:name="_Toc92190569"/>
              <w:bookmarkStart w:id="7378" w:name="_Toc92191225"/>
              <w:bookmarkEnd w:id="7372"/>
              <w:bookmarkEnd w:id="7373"/>
              <w:bookmarkEnd w:id="7374"/>
              <w:bookmarkEnd w:id="7375"/>
              <w:bookmarkEnd w:id="7376"/>
              <w:bookmarkEnd w:id="7377"/>
              <w:bookmarkEnd w:id="7378"/>
            </w:del>
          </w:p>
        </w:tc>
        <w:bookmarkStart w:id="7379" w:name="_Toc92187185"/>
        <w:bookmarkStart w:id="7380" w:name="_Toc92187877"/>
        <w:bookmarkStart w:id="7381" w:name="_Toc92188569"/>
        <w:bookmarkStart w:id="7382" w:name="_Toc92189259"/>
        <w:bookmarkStart w:id="7383" w:name="_Toc92189914"/>
        <w:bookmarkStart w:id="7384" w:name="_Toc92190570"/>
        <w:bookmarkStart w:id="7385" w:name="_Toc92191226"/>
        <w:bookmarkEnd w:id="7379"/>
        <w:bookmarkEnd w:id="7380"/>
        <w:bookmarkEnd w:id="7381"/>
        <w:bookmarkEnd w:id="7382"/>
        <w:bookmarkEnd w:id="7383"/>
        <w:bookmarkEnd w:id="7384"/>
        <w:bookmarkEnd w:id="7385"/>
      </w:tr>
      <w:tr w:rsidR="00067C6D" w:rsidRPr="009E3BE9" w:rsidDel="00791D66" w14:paraId="39B773CC" w14:textId="3F3CE6F3" w:rsidTr="00D830B0">
        <w:trPr>
          <w:trHeight w:val="300"/>
          <w:del w:id="7386" w:author="anna.resch88@gmail.com" w:date="2022-01-03T10:25:00Z"/>
        </w:trPr>
        <w:tc>
          <w:tcPr>
            <w:tcW w:w="2338" w:type="dxa"/>
            <w:tcBorders>
              <w:top w:val="nil"/>
              <w:left w:val="single" w:sz="4" w:space="0" w:color="auto"/>
              <w:bottom w:val="single" w:sz="4" w:space="0" w:color="auto"/>
              <w:right w:val="single" w:sz="4" w:space="0" w:color="auto"/>
            </w:tcBorders>
            <w:shd w:val="clear" w:color="auto" w:fill="E2EFD9" w:themeFill="accent6" w:themeFillTint="33"/>
            <w:vAlign w:val="bottom"/>
            <w:hideMark/>
          </w:tcPr>
          <w:p w14:paraId="56C25FC6" w14:textId="645A4355" w:rsidR="00067C6D" w:rsidRPr="00F86424" w:rsidDel="00791D66" w:rsidRDefault="00067C6D" w:rsidP="003228B4">
            <w:pPr>
              <w:numPr>
                <w:ilvl w:val="0"/>
                <w:numId w:val="47"/>
              </w:numPr>
              <w:spacing w:after="0" w:line="240" w:lineRule="auto"/>
              <w:jc w:val="both"/>
              <w:rPr>
                <w:del w:id="7387" w:author="anna.resch88@gmail.com" w:date="2022-01-03T10:25:00Z"/>
                <w:rFonts w:asciiTheme="majorHAnsi" w:eastAsia="Times New Roman" w:hAnsiTheme="majorHAnsi" w:cstheme="majorHAnsi"/>
                <w:color w:val="000000"/>
                <w:lang w:val="en-US" w:eastAsia="de-DE"/>
                <w:rPrChange w:id="7388" w:author="anna.resch88@gmail.com" w:date="2022-01-04T09:35:00Z">
                  <w:rPr>
                    <w:del w:id="7389" w:author="anna.resch88@gmail.com" w:date="2022-01-03T10:25:00Z"/>
                    <w:rFonts w:asciiTheme="majorHAnsi" w:eastAsia="Times New Roman" w:hAnsiTheme="majorHAnsi" w:cstheme="majorHAnsi"/>
                    <w:color w:val="000000"/>
                    <w:lang w:eastAsia="de-DE"/>
                  </w:rPr>
                </w:rPrChange>
              </w:rPr>
            </w:pPr>
            <w:del w:id="7390" w:author="anna.resch88@gmail.com" w:date="2022-01-03T10:25:00Z">
              <w:r w:rsidRPr="00F86424" w:rsidDel="00791D66">
                <w:rPr>
                  <w:rFonts w:asciiTheme="majorHAnsi" w:eastAsia="Times New Roman" w:hAnsiTheme="majorHAnsi" w:cstheme="majorHAnsi"/>
                  <w:color w:val="000000"/>
                  <w:lang w:val="en-US" w:eastAsia="de-DE"/>
                  <w:rPrChange w:id="7391" w:author="anna.resch88@gmail.com" w:date="2022-01-04T09:35:00Z">
                    <w:rPr>
                      <w:rFonts w:asciiTheme="majorHAnsi" w:eastAsia="Times New Roman" w:hAnsiTheme="majorHAnsi" w:cstheme="majorHAnsi"/>
                      <w:color w:val="000000"/>
                      <w:lang w:eastAsia="de-DE"/>
                    </w:rPr>
                  </w:rPrChange>
                </w:rPr>
                <w:delText>ULD-V20-ULD, sample 3</w:delText>
              </w:r>
              <w:bookmarkStart w:id="7392" w:name="_Toc92187186"/>
              <w:bookmarkStart w:id="7393" w:name="_Toc92187878"/>
              <w:bookmarkStart w:id="7394" w:name="_Toc92188570"/>
              <w:bookmarkStart w:id="7395" w:name="_Toc92189260"/>
              <w:bookmarkStart w:id="7396" w:name="_Toc92189915"/>
              <w:bookmarkStart w:id="7397" w:name="_Toc92190571"/>
              <w:bookmarkStart w:id="7398" w:name="_Toc92191227"/>
              <w:bookmarkEnd w:id="7392"/>
              <w:bookmarkEnd w:id="7393"/>
              <w:bookmarkEnd w:id="7394"/>
              <w:bookmarkEnd w:id="7395"/>
              <w:bookmarkEnd w:id="7396"/>
              <w:bookmarkEnd w:id="7397"/>
              <w:bookmarkEnd w:id="7398"/>
            </w:del>
          </w:p>
        </w:tc>
        <w:tc>
          <w:tcPr>
            <w:tcW w:w="584" w:type="dxa"/>
            <w:tcBorders>
              <w:top w:val="nil"/>
              <w:left w:val="nil"/>
              <w:bottom w:val="single" w:sz="4" w:space="0" w:color="auto"/>
              <w:right w:val="single" w:sz="4" w:space="0" w:color="auto"/>
            </w:tcBorders>
            <w:shd w:val="clear" w:color="auto" w:fill="E2EFD9" w:themeFill="accent6" w:themeFillTint="33"/>
            <w:noWrap/>
            <w:vAlign w:val="bottom"/>
            <w:hideMark/>
          </w:tcPr>
          <w:p w14:paraId="79E10013" w14:textId="2FCD66D0" w:rsidR="00067C6D" w:rsidRPr="00F86424" w:rsidDel="00791D66" w:rsidRDefault="00067C6D" w:rsidP="003228B4">
            <w:pPr>
              <w:numPr>
                <w:ilvl w:val="0"/>
                <w:numId w:val="47"/>
              </w:numPr>
              <w:spacing w:after="0" w:line="240" w:lineRule="auto"/>
              <w:jc w:val="center"/>
              <w:rPr>
                <w:del w:id="7399" w:author="anna.resch88@gmail.com" w:date="2022-01-03T10:25:00Z"/>
                <w:rFonts w:asciiTheme="majorHAnsi" w:eastAsia="Times New Roman" w:hAnsiTheme="majorHAnsi" w:cstheme="majorHAnsi"/>
                <w:color w:val="000000"/>
                <w:lang w:val="en-US" w:eastAsia="de-DE"/>
                <w:rPrChange w:id="7400" w:author="anna.resch88@gmail.com" w:date="2022-01-04T09:35:00Z">
                  <w:rPr>
                    <w:del w:id="7401" w:author="anna.resch88@gmail.com" w:date="2022-01-03T10:25:00Z"/>
                    <w:rFonts w:asciiTheme="majorHAnsi" w:eastAsia="Times New Roman" w:hAnsiTheme="majorHAnsi" w:cstheme="majorHAnsi"/>
                    <w:color w:val="000000"/>
                    <w:lang w:eastAsia="de-DE"/>
                  </w:rPr>
                </w:rPrChange>
              </w:rPr>
            </w:pPr>
            <w:del w:id="7402" w:author="anna.resch88@gmail.com" w:date="2022-01-03T10:25:00Z">
              <w:r w:rsidRPr="00F86424" w:rsidDel="00791D66">
                <w:rPr>
                  <w:rFonts w:asciiTheme="majorHAnsi" w:eastAsia="Times New Roman" w:hAnsiTheme="majorHAnsi" w:cstheme="majorHAnsi"/>
                  <w:color w:val="000000"/>
                  <w:lang w:val="en-US" w:eastAsia="de-DE"/>
                  <w:rPrChange w:id="7403" w:author="anna.resch88@gmail.com" w:date="2022-01-04T09:35:00Z">
                    <w:rPr>
                      <w:rFonts w:asciiTheme="majorHAnsi" w:eastAsia="Times New Roman" w:hAnsiTheme="majorHAnsi" w:cstheme="majorHAnsi"/>
                      <w:color w:val="000000"/>
                      <w:lang w:eastAsia="de-DE"/>
                    </w:rPr>
                  </w:rPrChange>
                </w:rPr>
                <w:delText>20</w:delText>
              </w:r>
              <w:bookmarkStart w:id="7404" w:name="_Toc92187187"/>
              <w:bookmarkStart w:id="7405" w:name="_Toc92187879"/>
              <w:bookmarkStart w:id="7406" w:name="_Toc92188571"/>
              <w:bookmarkStart w:id="7407" w:name="_Toc92189261"/>
              <w:bookmarkStart w:id="7408" w:name="_Toc92189916"/>
              <w:bookmarkStart w:id="7409" w:name="_Toc92190572"/>
              <w:bookmarkStart w:id="7410" w:name="_Toc92191228"/>
              <w:bookmarkEnd w:id="7404"/>
              <w:bookmarkEnd w:id="7405"/>
              <w:bookmarkEnd w:id="7406"/>
              <w:bookmarkEnd w:id="7407"/>
              <w:bookmarkEnd w:id="7408"/>
              <w:bookmarkEnd w:id="7409"/>
              <w:bookmarkEnd w:id="7410"/>
            </w:del>
          </w:p>
        </w:tc>
        <w:tc>
          <w:tcPr>
            <w:tcW w:w="475" w:type="dxa"/>
            <w:tcBorders>
              <w:top w:val="nil"/>
              <w:left w:val="nil"/>
              <w:bottom w:val="single" w:sz="4" w:space="0" w:color="auto"/>
              <w:right w:val="single" w:sz="4" w:space="0" w:color="auto"/>
            </w:tcBorders>
            <w:shd w:val="clear" w:color="auto" w:fill="E2EFD9" w:themeFill="accent6" w:themeFillTint="33"/>
            <w:noWrap/>
            <w:vAlign w:val="bottom"/>
            <w:hideMark/>
          </w:tcPr>
          <w:p w14:paraId="47CCCE3D" w14:textId="46D605D6" w:rsidR="00067C6D" w:rsidRPr="00F86424" w:rsidDel="00791D66" w:rsidRDefault="00067C6D" w:rsidP="003228B4">
            <w:pPr>
              <w:numPr>
                <w:ilvl w:val="0"/>
                <w:numId w:val="47"/>
              </w:numPr>
              <w:spacing w:after="0" w:line="240" w:lineRule="auto"/>
              <w:jc w:val="center"/>
              <w:rPr>
                <w:del w:id="7411" w:author="anna.resch88@gmail.com" w:date="2022-01-03T10:25:00Z"/>
                <w:rFonts w:asciiTheme="majorHAnsi" w:eastAsia="Times New Roman" w:hAnsiTheme="majorHAnsi" w:cstheme="majorHAnsi"/>
                <w:color w:val="000000"/>
                <w:lang w:val="en-US" w:eastAsia="de-DE"/>
                <w:rPrChange w:id="7412" w:author="anna.resch88@gmail.com" w:date="2022-01-04T09:35:00Z">
                  <w:rPr>
                    <w:del w:id="7413" w:author="anna.resch88@gmail.com" w:date="2022-01-03T10:25:00Z"/>
                    <w:rFonts w:asciiTheme="majorHAnsi" w:eastAsia="Times New Roman" w:hAnsiTheme="majorHAnsi" w:cstheme="majorHAnsi"/>
                    <w:color w:val="000000"/>
                    <w:lang w:eastAsia="de-DE"/>
                  </w:rPr>
                </w:rPrChange>
              </w:rPr>
            </w:pPr>
            <w:del w:id="7414" w:author="anna.resch88@gmail.com" w:date="2022-01-03T10:25:00Z">
              <w:r w:rsidRPr="00F86424" w:rsidDel="00791D66">
                <w:rPr>
                  <w:rFonts w:asciiTheme="majorHAnsi" w:eastAsia="Times New Roman" w:hAnsiTheme="majorHAnsi" w:cstheme="majorHAnsi"/>
                  <w:color w:val="000000"/>
                  <w:lang w:val="en-US" w:eastAsia="de-DE"/>
                  <w:rPrChange w:id="7415" w:author="anna.resch88@gmail.com" w:date="2022-01-04T09:35:00Z">
                    <w:rPr>
                      <w:rFonts w:asciiTheme="majorHAnsi" w:eastAsia="Times New Roman" w:hAnsiTheme="majorHAnsi" w:cstheme="majorHAnsi"/>
                      <w:color w:val="000000"/>
                      <w:lang w:eastAsia="de-DE"/>
                    </w:rPr>
                  </w:rPrChange>
                </w:rPr>
                <w:delText>PBS</w:delText>
              </w:r>
              <w:bookmarkStart w:id="7416" w:name="_Toc92187188"/>
              <w:bookmarkStart w:id="7417" w:name="_Toc92187880"/>
              <w:bookmarkStart w:id="7418" w:name="_Toc92188572"/>
              <w:bookmarkStart w:id="7419" w:name="_Toc92189262"/>
              <w:bookmarkStart w:id="7420" w:name="_Toc92189917"/>
              <w:bookmarkStart w:id="7421" w:name="_Toc92190573"/>
              <w:bookmarkStart w:id="7422" w:name="_Toc92191229"/>
              <w:bookmarkEnd w:id="7416"/>
              <w:bookmarkEnd w:id="7417"/>
              <w:bookmarkEnd w:id="7418"/>
              <w:bookmarkEnd w:id="7419"/>
              <w:bookmarkEnd w:id="7420"/>
              <w:bookmarkEnd w:id="7421"/>
              <w:bookmarkEnd w:id="7422"/>
            </w:del>
          </w:p>
        </w:tc>
        <w:tc>
          <w:tcPr>
            <w:tcW w:w="422" w:type="dxa"/>
            <w:tcBorders>
              <w:top w:val="nil"/>
              <w:left w:val="nil"/>
              <w:bottom w:val="single" w:sz="4" w:space="0" w:color="auto"/>
              <w:right w:val="single" w:sz="4" w:space="0" w:color="auto"/>
            </w:tcBorders>
            <w:shd w:val="clear" w:color="auto" w:fill="E2EFD9" w:themeFill="accent6" w:themeFillTint="33"/>
            <w:noWrap/>
            <w:vAlign w:val="bottom"/>
            <w:hideMark/>
          </w:tcPr>
          <w:p w14:paraId="1710E563" w14:textId="7E5105F9" w:rsidR="00067C6D" w:rsidRPr="00F86424" w:rsidDel="00791D66" w:rsidRDefault="00067C6D" w:rsidP="003228B4">
            <w:pPr>
              <w:numPr>
                <w:ilvl w:val="0"/>
                <w:numId w:val="47"/>
              </w:numPr>
              <w:spacing w:after="0" w:line="240" w:lineRule="auto"/>
              <w:jc w:val="center"/>
              <w:rPr>
                <w:del w:id="7423" w:author="anna.resch88@gmail.com" w:date="2022-01-03T10:25:00Z"/>
                <w:rFonts w:asciiTheme="majorHAnsi" w:eastAsia="Times New Roman" w:hAnsiTheme="majorHAnsi" w:cstheme="majorHAnsi"/>
                <w:color w:val="000000"/>
                <w:lang w:val="en-US" w:eastAsia="de-DE"/>
                <w:rPrChange w:id="7424" w:author="anna.resch88@gmail.com" w:date="2022-01-04T09:35:00Z">
                  <w:rPr>
                    <w:del w:id="7425" w:author="anna.resch88@gmail.com" w:date="2022-01-03T10:25:00Z"/>
                    <w:rFonts w:asciiTheme="majorHAnsi" w:eastAsia="Times New Roman" w:hAnsiTheme="majorHAnsi" w:cstheme="majorHAnsi"/>
                    <w:color w:val="000000"/>
                    <w:lang w:eastAsia="de-DE"/>
                  </w:rPr>
                </w:rPrChange>
              </w:rPr>
            </w:pPr>
            <w:del w:id="7426" w:author="anna.resch88@gmail.com" w:date="2022-01-03T10:25:00Z">
              <w:r w:rsidRPr="00F86424" w:rsidDel="00791D66">
                <w:rPr>
                  <w:rFonts w:asciiTheme="majorHAnsi" w:eastAsia="Times New Roman" w:hAnsiTheme="majorHAnsi" w:cstheme="majorHAnsi"/>
                  <w:color w:val="000000"/>
                  <w:lang w:val="en-US" w:eastAsia="de-DE"/>
                  <w:rPrChange w:id="7427" w:author="anna.resch88@gmail.com" w:date="2022-01-04T09:35:00Z">
                    <w:rPr>
                      <w:rFonts w:asciiTheme="majorHAnsi" w:eastAsia="Times New Roman" w:hAnsiTheme="majorHAnsi" w:cstheme="majorHAnsi"/>
                      <w:color w:val="000000"/>
                      <w:lang w:eastAsia="de-DE"/>
                    </w:rPr>
                  </w:rPrChange>
                </w:rPr>
                <w:delText>30</w:delText>
              </w:r>
              <w:bookmarkStart w:id="7428" w:name="_Toc92187189"/>
              <w:bookmarkStart w:id="7429" w:name="_Toc92187881"/>
              <w:bookmarkStart w:id="7430" w:name="_Toc92188573"/>
              <w:bookmarkStart w:id="7431" w:name="_Toc92189263"/>
              <w:bookmarkStart w:id="7432" w:name="_Toc92189918"/>
              <w:bookmarkStart w:id="7433" w:name="_Toc92190574"/>
              <w:bookmarkStart w:id="7434" w:name="_Toc92191230"/>
              <w:bookmarkEnd w:id="7428"/>
              <w:bookmarkEnd w:id="7429"/>
              <w:bookmarkEnd w:id="7430"/>
              <w:bookmarkEnd w:id="7431"/>
              <w:bookmarkEnd w:id="7432"/>
              <w:bookmarkEnd w:id="7433"/>
              <w:bookmarkEnd w:id="7434"/>
            </w:del>
          </w:p>
        </w:tc>
        <w:tc>
          <w:tcPr>
            <w:tcW w:w="422" w:type="dxa"/>
            <w:tcBorders>
              <w:top w:val="nil"/>
              <w:left w:val="nil"/>
              <w:bottom w:val="single" w:sz="4" w:space="0" w:color="auto"/>
              <w:right w:val="single" w:sz="4" w:space="0" w:color="auto"/>
            </w:tcBorders>
            <w:shd w:val="clear" w:color="auto" w:fill="E2EFD9" w:themeFill="accent6" w:themeFillTint="33"/>
            <w:noWrap/>
            <w:vAlign w:val="bottom"/>
            <w:hideMark/>
          </w:tcPr>
          <w:p w14:paraId="7E3CB7AA" w14:textId="2C2572F5" w:rsidR="00067C6D" w:rsidRPr="00F86424" w:rsidDel="00791D66" w:rsidRDefault="00067C6D" w:rsidP="003228B4">
            <w:pPr>
              <w:numPr>
                <w:ilvl w:val="0"/>
                <w:numId w:val="47"/>
              </w:numPr>
              <w:spacing w:after="0" w:line="240" w:lineRule="auto"/>
              <w:jc w:val="center"/>
              <w:rPr>
                <w:del w:id="7435" w:author="anna.resch88@gmail.com" w:date="2022-01-03T10:25:00Z"/>
                <w:rFonts w:asciiTheme="majorHAnsi" w:eastAsia="Times New Roman" w:hAnsiTheme="majorHAnsi" w:cstheme="majorHAnsi"/>
                <w:color w:val="000000"/>
                <w:lang w:val="en-US" w:eastAsia="de-DE"/>
                <w:rPrChange w:id="7436" w:author="anna.resch88@gmail.com" w:date="2022-01-04T09:35:00Z">
                  <w:rPr>
                    <w:del w:id="7437" w:author="anna.resch88@gmail.com" w:date="2022-01-03T10:25:00Z"/>
                    <w:rFonts w:asciiTheme="majorHAnsi" w:eastAsia="Times New Roman" w:hAnsiTheme="majorHAnsi" w:cstheme="majorHAnsi"/>
                    <w:color w:val="000000"/>
                    <w:lang w:eastAsia="de-DE"/>
                  </w:rPr>
                </w:rPrChange>
              </w:rPr>
            </w:pPr>
            <w:del w:id="7438" w:author="anna.resch88@gmail.com" w:date="2022-01-03T10:25:00Z">
              <w:r w:rsidRPr="00F86424" w:rsidDel="00791D66">
                <w:rPr>
                  <w:rFonts w:asciiTheme="majorHAnsi" w:eastAsia="Times New Roman" w:hAnsiTheme="majorHAnsi" w:cstheme="majorHAnsi"/>
                  <w:color w:val="000000"/>
                  <w:lang w:val="en-US" w:eastAsia="de-DE"/>
                  <w:rPrChange w:id="7439" w:author="anna.resch88@gmail.com" w:date="2022-01-04T09:35:00Z">
                    <w:rPr>
                      <w:rFonts w:asciiTheme="majorHAnsi" w:eastAsia="Times New Roman" w:hAnsiTheme="majorHAnsi" w:cstheme="majorHAnsi"/>
                      <w:color w:val="000000"/>
                      <w:lang w:eastAsia="de-DE"/>
                    </w:rPr>
                  </w:rPrChange>
                </w:rPr>
                <w:delText>4</w:delText>
              </w:r>
              <w:bookmarkStart w:id="7440" w:name="_Toc92187190"/>
              <w:bookmarkStart w:id="7441" w:name="_Toc92187882"/>
              <w:bookmarkStart w:id="7442" w:name="_Toc92188574"/>
              <w:bookmarkStart w:id="7443" w:name="_Toc92189264"/>
              <w:bookmarkStart w:id="7444" w:name="_Toc92189919"/>
              <w:bookmarkStart w:id="7445" w:name="_Toc92190575"/>
              <w:bookmarkStart w:id="7446" w:name="_Toc92191231"/>
              <w:bookmarkEnd w:id="7440"/>
              <w:bookmarkEnd w:id="7441"/>
              <w:bookmarkEnd w:id="7442"/>
              <w:bookmarkEnd w:id="7443"/>
              <w:bookmarkEnd w:id="7444"/>
              <w:bookmarkEnd w:id="7445"/>
              <w:bookmarkEnd w:id="7446"/>
            </w:del>
          </w:p>
        </w:tc>
        <w:tc>
          <w:tcPr>
            <w:tcW w:w="422" w:type="dxa"/>
            <w:tcBorders>
              <w:top w:val="nil"/>
              <w:left w:val="nil"/>
              <w:bottom w:val="single" w:sz="4" w:space="0" w:color="auto"/>
              <w:right w:val="single" w:sz="4" w:space="0" w:color="auto"/>
            </w:tcBorders>
            <w:shd w:val="clear" w:color="auto" w:fill="E2EFD9" w:themeFill="accent6" w:themeFillTint="33"/>
            <w:noWrap/>
            <w:vAlign w:val="bottom"/>
            <w:hideMark/>
          </w:tcPr>
          <w:p w14:paraId="7A5EF781" w14:textId="2F259B6F" w:rsidR="00067C6D" w:rsidRPr="00F86424" w:rsidDel="00791D66" w:rsidRDefault="00067C6D" w:rsidP="003228B4">
            <w:pPr>
              <w:numPr>
                <w:ilvl w:val="0"/>
                <w:numId w:val="47"/>
              </w:numPr>
              <w:spacing w:after="0" w:line="240" w:lineRule="auto"/>
              <w:jc w:val="center"/>
              <w:rPr>
                <w:del w:id="7447" w:author="anna.resch88@gmail.com" w:date="2022-01-03T10:25:00Z"/>
                <w:rFonts w:asciiTheme="majorHAnsi" w:eastAsia="Times New Roman" w:hAnsiTheme="majorHAnsi" w:cstheme="majorHAnsi"/>
                <w:color w:val="000000"/>
                <w:lang w:val="en-US" w:eastAsia="de-DE"/>
                <w:rPrChange w:id="7448" w:author="anna.resch88@gmail.com" w:date="2022-01-04T09:35:00Z">
                  <w:rPr>
                    <w:del w:id="7449" w:author="anna.resch88@gmail.com" w:date="2022-01-03T10:25:00Z"/>
                    <w:rFonts w:asciiTheme="majorHAnsi" w:eastAsia="Times New Roman" w:hAnsiTheme="majorHAnsi" w:cstheme="majorHAnsi"/>
                    <w:color w:val="000000"/>
                    <w:lang w:eastAsia="de-DE"/>
                  </w:rPr>
                </w:rPrChange>
              </w:rPr>
            </w:pPr>
            <w:del w:id="7450" w:author="anna.resch88@gmail.com" w:date="2022-01-03T10:25:00Z">
              <w:r w:rsidRPr="00F86424" w:rsidDel="00791D66">
                <w:rPr>
                  <w:rFonts w:asciiTheme="majorHAnsi" w:eastAsia="Times New Roman" w:hAnsiTheme="majorHAnsi" w:cstheme="majorHAnsi"/>
                  <w:color w:val="000000"/>
                  <w:lang w:val="en-US" w:eastAsia="de-DE"/>
                  <w:rPrChange w:id="7451" w:author="anna.resch88@gmail.com" w:date="2022-01-04T09:35:00Z">
                    <w:rPr>
                      <w:rFonts w:asciiTheme="majorHAnsi" w:eastAsia="Times New Roman" w:hAnsiTheme="majorHAnsi" w:cstheme="majorHAnsi"/>
                      <w:color w:val="000000"/>
                      <w:lang w:eastAsia="de-DE"/>
                    </w:rPr>
                  </w:rPrChange>
                </w:rPr>
                <w:delText>10</w:delText>
              </w:r>
              <w:bookmarkStart w:id="7452" w:name="_Toc92187191"/>
              <w:bookmarkStart w:id="7453" w:name="_Toc92187883"/>
              <w:bookmarkStart w:id="7454" w:name="_Toc92188575"/>
              <w:bookmarkStart w:id="7455" w:name="_Toc92189265"/>
              <w:bookmarkStart w:id="7456" w:name="_Toc92189920"/>
              <w:bookmarkStart w:id="7457" w:name="_Toc92190576"/>
              <w:bookmarkStart w:id="7458" w:name="_Toc92191232"/>
              <w:bookmarkEnd w:id="7452"/>
              <w:bookmarkEnd w:id="7453"/>
              <w:bookmarkEnd w:id="7454"/>
              <w:bookmarkEnd w:id="7455"/>
              <w:bookmarkEnd w:id="7456"/>
              <w:bookmarkEnd w:id="7457"/>
              <w:bookmarkEnd w:id="7458"/>
            </w:del>
          </w:p>
        </w:tc>
        <w:tc>
          <w:tcPr>
            <w:tcW w:w="422" w:type="dxa"/>
            <w:tcBorders>
              <w:top w:val="nil"/>
              <w:left w:val="nil"/>
              <w:bottom w:val="single" w:sz="4" w:space="0" w:color="auto"/>
              <w:right w:val="single" w:sz="4" w:space="0" w:color="auto"/>
            </w:tcBorders>
            <w:shd w:val="clear" w:color="auto" w:fill="E2EFD9" w:themeFill="accent6" w:themeFillTint="33"/>
            <w:noWrap/>
            <w:vAlign w:val="bottom"/>
            <w:hideMark/>
          </w:tcPr>
          <w:p w14:paraId="284A0EB8" w14:textId="3FB717FE" w:rsidR="00067C6D" w:rsidRPr="00F86424" w:rsidDel="00791D66" w:rsidRDefault="00067C6D" w:rsidP="003228B4">
            <w:pPr>
              <w:numPr>
                <w:ilvl w:val="0"/>
                <w:numId w:val="47"/>
              </w:numPr>
              <w:spacing w:after="0" w:line="240" w:lineRule="auto"/>
              <w:jc w:val="center"/>
              <w:rPr>
                <w:del w:id="7459" w:author="anna.resch88@gmail.com" w:date="2022-01-03T10:25:00Z"/>
                <w:rFonts w:asciiTheme="majorHAnsi" w:eastAsia="Times New Roman" w:hAnsiTheme="majorHAnsi" w:cstheme="majorHAnsi"/>
                <w:color w:val="000000"/>
                <w:lang w:val="en-US" w:eastAsia="de-DE"/>
                <w:rPrChange w:id="7460" w:author="anna.resch88@gmail.com" w:date="2022-01-04T09:35:00Z">
                  <w:rPr>
                    <w:del w:id="7461" w:author="anna.resch88@gmail.com" w:date="2022-01-03T10:25:00Z"/>
                    <w:rFonts w:asciiTheme="majorHAnsi" w:eastAsia="Times New Roman" w:hAnsiTheme="majorHAnsi" w:cstheme="majorHAnsi"/>
                    <w:color w:val="000000"/>
                    <w:lang w:eastAsia="de-DE"/>
                  </w:rPr>
                </w:rPrChange>
              </w:rPr>
            </w:pPr>
            <w:del w:id="7462" w:author="anna.resch88@gmail.com" w:date="2022-01-03T10:25:00Z">
              <w:r w:rsidRPr="00F86424" w:rsidDel="00791D66">
                <w:rPr>
                  <w:rFonts w:asciiTheme="majorHAnsi" w:eastAsia="Times New Roman" w:hAnsiTheme="majorHAnsi" w:cstheme="majorHAnsi"/>
                  <w:color w:val="000000"/>
                  <w:lang w:val="en-US" w:eastAsia="de-DE"/>
                  <w:rPrChange w:id="7463" w:author="anna.resch88@gmail.com" w:date="2022-01-04T09:35:00Z">
                    <w:rPr>
                      <w:rFonts w:asciiTheme="majorHAnsi" w:eastAsia="Times New Roman" w:hAnsiTheme="majorHAnsi" w:cstheme="majorHAnsi"/>
                      <w:color w:val="000000"/>
                      <w:lang w:eastAsia="de-DE"/>
                    </w:rPr>
                  </w:rPrChange>
                </w:rPr>
                <w:delText>15</w:delText>
              </w:r>
              <w:bookmarkStart w:id="7464" w:name="_Toc92187192"/>
              <w:bookmarkStart w:id="7465" w:name="_Toc92187884"/>
              <w:bookmarkStart w:id="7466" w:name="_Toc92188576"/>
              <w:bookmarkStart w:id="7467" w:name="_Toc92189266"/>
              <w:bookmarkStart w:id="7468" w:name="_Toc92189921"/>
              <w:bookmarkStart w:id="7469" w:name="_Toc92190577"/>
              <w:bookmarkStart w:id="7470" w:name="_Toc92191233"/>
              <w:bookmarkEnd w:id="7464"/>
              <w:bookmarkEnd w:id="7465"/>
              <w:bookmarkEnd w:id="7466"/>
              <w:bookmarkEnd w:id="7467"/>
              <w:bookmarkEnd w:id="7468"/>
              <w:bookmarkEnd w:id="7469"/>
              <w:bookmarkEnd w:id="7470"/>
            </w:del>
          </w:p>
        </w:tc>
        <w:tc>
          <w:tcPr>
            <w:tcW w:w="754" w:type="dxa"/>
            <w:tcBorders>
              <w:top w:val="nil"/>
              <w:left w:val="nil"/>
              <w:bottom w:val="single" w:sz="4" w:space="0" w:color="auto"/>
              <w:right w:val="single" w:sz="4" w:space="0" w:color="auto"/>
            </w:tcBorders>
            <w:shd w:val="clear" w:color="auto" w:fill="E2EFD9" w:themeFill="accent6" w:themeFillTint="33"/>
            <w:noWrap/>
            <w:vAlign w:val="bottom"/>
            <w:hideMark/>
          </w:tcPr>
          <w:p w14:paraId="3C237040" w14:textId="68C0076B" w:rsidR="00067C6D" w:rsidRPr="00F86424" w:rsidDel="00791D66" w:rsidRDefault="00067C6D" w:rsidP="003228B4">
            <w:pPr>
              <w:numPr>
                <w:ilvl w:val="0"/>
                <w:numId w:val="47"/>
              </w:numPr>
              <w:spacing w:after="0" w:line="240" w:lineRule="auto"/>
              <w:jc w:val="center"/>
              <w:rPr>
                <w:del w:id="7471" w:author="anna.resch88@gmail.com" w:date="2022-01-03T10:25:00Z"/>
                <w:rFonts w:asciiTheme="majorHAnsi" w:eastAsia="Times New Roman" w:hAnsiTheme="majorHAnsi" w:cstheme="majorHAnsi"/>
                <w:color w:val="000000"/>
                <w:lang w:val="en-US" w:eastAsia="de-DE"/>
                <w:rPrChange w:id="7472" w:author="anna.resch88@gmail.com" w:date="2022-01-04T09:35:00Z">
                  <w:rPr>
                    <w:del w:id="7473" w:author="anna.resch88@gmail.com" w:date="2022-01-03T10:25:00Z"/>
                    <w:rFonts w:asciiTheme="majorHAnsi" w:eastAsia="Times New Roman" w:hAnsiTheme="majorHAnsi" w:cstheme="majorHAnsi"/>
                    <w:color w:val="000000"/>
                    <w:lang w:eastAsia="de-DE"/>
                  </w:rPr>
                </w:rPrChange>
              </w:rPr>
            </w:pPr>
            <w:del w:id="7474" w:author="anna.resch88@gmail.com" w:date="2022-01-03T10:25:00Z">
              <w:r w:rsidRPr="00F86424" w:rsidDel="00791D66">
                <w:rPr>
                  <w:rFonts w:asciiTheme="majorHAnsi" w:eastAsia="Times New Roman" w:hAnsiTheme="majorHAnsi" w:cstheme="majorHAnsi"/>
                  <w:color w:val="000000"/>
                  <w:lang w:val="en-US" w:eastAsia="de-DE"/>
                  <w:rPrChange w:id="7475" w:author="anna.resch88@gmail.com" w:date="2022-01-04T09:35:00Z">
                    <w:rPr>
                      <w:rFonts w:asciiTheme="majorHAnsi" w:eastAsia="Times New Roman" w:hAnsiTheme="majorHAnsi" w:cstheme="majorHAnsi"/>
                      <w:color w:val="000000"/>
                      <w:lang w:eastAsia="de-DE"/>
                    </w:rPr>
                  </w:rPrChange>
                </w:rPr>
                <w:delText>117.26</w:delText>
              </w:r>
              <w:bookmarkStart w:id="7476" w:name="_Toc92187193"/>
              <w:bookmarkStart w:id="7477" w:name="_Toc92187885"/>
              <w:bookmarkStart w:id="7478" w:name="_Toc92188577"/>
              <w:bookmarkStart w:id="7479" w:name="_Toc92189267"/>
              <w:bookmarkStart w:id="7480" w:name="_Toc92189922"/>
              <w:bookmarkStart w:id="7481" w:name="_Toc92190578"/>
              <w:bookmarkStart w:id="7482" w:name="_Toc92191234"/>
              <w:bookmarkEnd w:id="7476"/>
              <w:bookmarkEnd w:id="7477"/>
              <w:bookmarkEnd w:id="7478"/>
              <w:bookmarkEnd w:id="7479"/>
              <w:bookmarkEnd w:id="7480"/>
              <w:bookmarkEnd w:id="7481"/>
              <w:bookmarkEnd w:id="7482"/>
            </w:del>
          </w:p>
        </w:tc>
        <w:tc>
          <w:tcPr>
            <w:tcW w:w="642" w:type="dxa"/>
            <w:tcBorders>
              <w:top w:val="nil"/>
              <w:left w:val="nil"/>
              <w:bottom w:val="single" w:sz="4" w:space="0" w:color="auto"/>
              <w:right w:val="nil"/>
            </w:tcBorders>
            <w:shd w:val="clear" w:color="auto" w:fill="E2EFD9" w:themeFill="accent6" w:themeFillTint="33"/>
            <w:noWrap/>
            <w:vAlign w:val="bottom"/>
            <w:hideMark/>
          </w:tcPr>
          <w:p w14:paraId="36962510" w14:textId="7E530C0F" w:rsidR="00067C6D" w:rsidRPr="00F86424" w:rsidDel="00791D66" w:rsidRDefault="00067C6D" w:rsidP="003228B4">
            <w:pPr>
              <w:numPr>
                <w:ilvl w:val="0"/>
                <w:numId w:val="47"/>
              </w:numPr>
              <w:spacing w:after="0" w:line="240" w:lineRule="auto"/>
              <w:jc w:val="center"/>
              <w:rPr>
                <w:del w:id="7483" w:author="anna.resch88@gmail.com" w:date="2022-01-03T10:25:00Z"/>
                <w:rFonts w:asciiTheme="majorHAnsi" w:eastAsia="Times New Roman" w:hAnsiTheme="majorHAnsi" w:cstheme="majorHAnsi"/>
                <w:color w:val="000000"/>
                <w:lang w:val="en-US" w:eastAsia="de-DE"/>
                <w:rPrChange w:id="7484" w:author="anna.resch88@gmail.com" w:date="2022-01-04T09:35:00Z">
                  <w:rPr>
                    <w:del w:id="7485" w:author="anna.resch88@gmail.com" w:date="2022-01-03T10:25:00Z"/>
                    <w:rFonts w:asciiTheme="majorHAnsi" w:eastAsia="Times New Roman" w:hAnsiTheme="majorHAnsi" w:cstheme="majorHAnsi"/>
                    <w:color w:val="000000"/>
                    <w:lang w:eastAsia="de-DE"/>
                  </w:rPr>
                </w:rPrChange>
              </w:rPr>
            </w:pPr>
            <w:del w:id="7486" w:author="anna.resch88@gmail.com" w:date="2022-01-03T10:25:00Z">
              <w:r w:rsidRPr="00F86424" w:rsidDel="00791D66">
                <w:rPr>
                  <w:rFonts w:asciiTheme="majorHAnsi" w:eastAsia="Times New Roman" w:hAnsiTheme="majorHAnsi" w:cstheme="majorHAnsi"/>
                  <w:color w:val="000000"/>
                  <w:lang w:val="en-US" w:eastAsia="de-DE"/>
                  <w:rPrChange w:id="7487" w:author="anna.resch88@gmail.com" w:date="2022-01-04T09:35:00Z">
                    <w:rPr>
                      <w:rFonts w:asciiTheme="majorHAnsi" w:eastAsia="Times New Roman" w:hAnsiTheme="majorHAnsi" w:cstheme="majorHAnsi"/>
                      <w:color w:val="000000"/>
                      <w:lang w:eastAsia="de-DE"/>
                    </w:rPr>
                  </w:rPrChange>
                </w:rPr>
                <w:delText>29.36</w:delText>
              </w:r>
              <w:bookmarkStart w:id="7488" w:name="_Toc92187194"/>
              <w:bookmarkStart w:id="7489" w:name="_Toc92187886"/>
              <w:bookmarkStart w:id="7490" w:name="_Toc92188578"/>
              <w:bookmarkStart w:id="7491" w:name="_Toc92189268"/>
              <w:bookmarkStart w:id="7492" w:name="_Toc92189923"/>
              <w:bookmarkStart w:id="7493" w:name="_Toc92190579"/>
              <w:bookmarkStart w:id="7494" w:name="_Toc92191235"/>
              <w:bookmarkEnd w:id="7488"/>
              <w:bookmarkEnd w:id="7489"/>
              <w:bookmarkEnd w:id="7490"/>
              <w:bookmarkEnd w:id="7491"/>
              <w:bookmarkEnd w:id="7492"/>
              <w:bookmarkEnd w:id="7493"/>
              <w:bookmarkEnd w:id="7494"/>
            </w:del>
          </w:p>
        </w:tc>
        <w:tc>
          <w:tcPr>
            <w:tcW w:w="864" w:type="dxa"/>
            <w:tcBorders>
              <w:top w:val="nil"/>
              <w:left w:val="single" w:sz="4" w:space="0" w:color="auto"/>
              <w:bottom w:val="single" w:sz="4" w:space="0" w:color="auto"/>
              <w:right w:val="single" w:sz="4" w:space="0" w:color="auto"/>
            </w:tcBorders>
            <w:shd w:val="clear" w:color="auto" w:fill="E2EFD9" w:themeFill="accent6" w:themeFillTint="33"/>
            <w:noWrap/>
            <w:vAlign w:val="bottom"/>
            <w:hideMark/>
          </w:tcPr>
          <w:p w14:paraId="39189A2C" w14:textId="530287B8" w:rsidR="00067C6D" w:rsidRPr="00F86424" w:rsidDel="00791D66" w:rsidRDefault="00067C6D" w:rsidP="003228B4">
            <w:pPr>
              <w:numPr>
                <w:ilvl w:val="0"/>
                <w:numId w:val="47"/>
              </w:numPr>
              <w:spacing w:after="0" w:line="240" w:lineRule="auto"/>
              <w:jc w:val="center"/>
              <w:rPr>
                <w:del w:id="7495" w:author="anna.resch88@gmail.com" w:date="2022-01-03T10:25:00Z"/>
                <w:rFonts w:asciiTheme="majorHAnsi" w:eastAsia="Times New Roman" w:hAnsiTheme="majorHAnsi" w:cstheme="majorHAnsi"/>
                <w:color w:val="000000"/>
                <w:lang w:val="en-US" w:eastAsia="de-DE"/>
                <w:rPrChange w:id="7496" w:author="anna.resch88@gmail.com" w:date="2022-01-04T09:35:00Z">
                  <w:rPr>
                    <w:del w:id="7497" w:author="anna.resch88@gmail.com" w:date="2022-01-03T10:25:00Z"/>
                    <w:rFonts w:asciiTheme="majorHAnsi" w:eastAsia="Times New Roman" w:hAnsiTheme="majorHAnsi" w:cstheme="majorHAnsi"/>
                    <w:color w:val="000000"/>
                    <w:lang w:eastAsia="de-DE"/>
                  </w:rPr>
                </w:rPrChange>
              </w:rPr>
            </w:pPr>
            <w:bookmarkStart w:id="7498" w:name="_Toc92187195"/>
            <w:bookmarkStart w:id="7499" w:name="_Toc92187887"/>
            <w:bookmarkStart w:id="7500" w:name="_Toc92188579"/>
            <w:bookmarkStart w:id="7501" w:name="_Toc92189269"/>
            <w:bookmarkStart w:id="7502" w:name="_Toc92189924"/>
            <w:bookmarkStart w:id="7503" w:name="_Toc92190580"/>
            <w:bookmarkStart w:id="7504" w:name="_Toc92191236"/>
            <w:bookmarkEnd w:id="7498"/>
            <w:bookmarkEnd w:id="7499"/>
            <w:bookmarkEnd w:id="7500"/>
            <w:bookmarkEnd w:id="7501"/>
            <w:bookmarkEnd w:id="7502"/>
            <w:bookmarkEnd w:id="7503"/>
            <w:bookmarkEnd w:id="7504"/>
          </w:p>
        </w:tc>
        <w:tc>
          <w:tcPr>
            <w:tcW w:w="864" w:type="dxa"/>
            <w:tcBorders>
              <w:top w:val="nil"/>
              <w:left w:val="nil"/>
              <w:bottom w:val="single" w:sz="4" w:space="0" w:color="auto"/>
              <w:right w:val="single" w:sz="4" w:space="0" w:color="auto"/>
            </w:tcBorders>
            <w:shd w:val="clear" w:color="auto" w:fill="E2EFD9" w:themeFill="accent6" w:themeFillTint="33"/>
            <w:noWrap/>
            <w:vAlign w:val="bottom"/>
            <w:hideMark/>
          </w:tcPr>
          <w:p w14:paraId="7FDF6F22" w14:textId="231D89D1" w:rsidR="00067C6D" w:rsidRPr="00F86424" w:rsidDel="00791D66" w:rsidRDefault="00067C6D" w:rsidP="003228B4">
            <w:pPr>
              <w:numPr>
                <w:ilvl w:val="0"/>
                <w:numId w:val="47"/>
              </w:numPr>
              <w:spacing w:after="0" w:line="240" w:lineRule="auto"/>
              <w:jc w:val="center"/>
              <w:rPr>
                <w:del w:id="7505" w:author="anna.resch88@gmail.com" w:date="2022-01-03T10:25:00Z"/>
                <w:rFonts w:asciiTheme="majorHAnsi" w:eastAsia="Times New Roman" w:hAnsiTheme="majorHAnsi" w:cstheme="majorHAnsi"/>
                <w:color w:val="000000"/>
                <w:lang w:val="en-US" w:eastAsia="de-DE"/>
                <w:rPrChange w:id="7506" w:author="anna.resch88@gmail.com" w:date="2022-01-04T09:35:00Z">
                  <w:rPr>
                    <w:del w:id="7507" w:author="anna.resch88@gmail.com" w:date="2022-01-03T10:25:00Z"/>
                    <w:rFonts w:asciiTheme="majorHAnsi" w:eastAsia="Times New Roman" w:hAnsiTheme="majorHAnsi" w:cstheme="majorHAnsi"/>
                    <w:color w:val="000000"/>
                    <w:lang w:eastAsia="de-DE"/>
                  </w:rPr>
                </w:rPrChange>
              </w:rPr>
            </w:pPr>
            <w:bookmarkStart w:id="7508" w:name="_Toc92187196"/>
            <w:bookmarkStart w:id="7509" w:name="_Toc92187888"/>
            <w:bookmarkStart w:id="7510" w:name="_Toc92188580"/>
            <w:bookmarkStart w:id="7511" w:name="_Toc92189270"/>
            <w:bookmarkStart w:id="7512" w:name="_Toc92189925"/>
            <w:bookmarkStart w:id="7513" w:name="_Toc92190581"/>
            <w:bookmarkStart w:id="7514" w:name="_Toc92191237"/>
            <w:bookmarkEnd w:id="7508"/>
            <w:bookmarkEnd w:id="7509"/>
            <w:bookmarkEnd w:id="7510"/>
            <w:bookmarkEnd w:id="7511"/>
            <w:bookmarkEnd w:id="7512"/>
            <w:bookmarkEnd w:id="7513"/>
            <w:bookmarkEnd w:id="7514"/>
          </w:p>
        </w:tc>
        <w:bookmarkStart w:id="7515" w:name="_Toc92187197"/>
        <w:bookmarkStart w:id="7516" w:name="_Toc92187889"/>
        <w:bookmarkStart w:id="7517" w:name="_Toc92188581"/>
        <w:bookmarkStart w:id="7518" w:name="_Toc92189271"/>
        <w:bookmarkStart w:id="7519" w:name="_Toc92189926"/>
        <w:bookmarkStart w:id="7520" w:name="_Toc92190582"/>
        <w:bookmarkStart w:id="7521" w:name="_Toc92191238"/>
        <w:bookmarkEnd w:id="7515"/>
        <w:bookmarkEnd w:id="7516"/>
        <w:bookmarkEnd w:id="7517"/>
        <w:bookmarkEnd w:id="7518"/>
        <w:bookmarkEnd w:id="7519"/>
        <w:bookmarkEnd w:id="7520"/>
        <w:bookmarkEnd w:id="7521"/>
      </w:tr>
      <w:tr w:rsidR="00067C6D" w:rsidRPr="009E3BE9" w:rsidDel="00791D66" w14:paraId="77B432D2" w14:textId="6B4C14E3" w:rsidTr="00D830B0">
        <w:trPr>
          <w:trHeight w:val="300"/>
          <w:del w:id="7522" w:author="anna.resch88@gmail.com" w:date="2022-01-03T10:25:00Z"/>
        </w:trPr>
        <w:tc>
          <w:tcPr>
            <w:tcW w:w="2338" w:type="dxa"/>
            <w:tcBorders>
              <w:top w:val="nil"/>
              <w:left w:val="single" w:sz="4" w:space="0" w:color="auto"/>
              <w:bottom w:val="single" w:sz="4" w:space="0" w:color="auto"/>
              <w:right w:val="single" w:sz="4" w:space="0" w:color="auto"/>
            </w:tcBorders>
            <w:shd w:val="clear" w:color="auto" w:fill="D9E2F3" w:themeFill="accent5" w:themeFillTint="33"/>
            <w:vAlign w:val="bottom"/>
            <w:hideMark/>
          </w:tcPr>
          <w:p w14:paraId="4DE22A1B" w14:textId="02A21B17" w:rsidR="00067C6D" w:rsidRPr="00F86424" w:rsidDel="00791D66" w:rsidRDefault="00067C6D" w:rsidP="003228B4">
            <w:pPr>
              <w:numPr>
                <w:ilvl w:val="0"/>
                <w:numId w:val="47"/>
              </w:numPr>
              <w:spacing w:after="0" w:line="240" w:lineRule="auto"/>
              <w:jc w:val="both"/>
              <w:rPr>
                <w:del w:id="7523" w:author="anna.resch88@gmail.com" w:date="2022-01-03T10:25:00Z"/>
                <w:rFonts w:asciiTheme="majorHAnsi" w:eastAsia="Times New Roman" w:hAnsiTheme="majorHAnsi" w:cstheme="majorHAnsi"/>
                <w:color w:val="000000"/>
                <w:lang w:val="en-US" w:eastAsia="de-DE"/>
                <w:rPrChange w:id="7524" w:author="anna.resch88@gmail.com" w:date="2022-01-04T09:35:00Z">
                  <w:rPr>
                    <w:del w:id="7525" w:author="anna.resch88@gmail.com" w:date="2022-01-03T10:25:00Z"/>
                    <w:rFonts w:asciiTheme="majorHAnsi" w:eastAsia="Times New Roman" w:hAnsiTheme="majorHAnsi" w:cstheme="majorHAnsi"/>
                    <w:color w:val="000000"/>
                    <w:lang w:eastAsia="de-DE"/>
                  </w:rPr>
                </w:rPrChange>
              </w:rPr>
            </w:pPr>
            <w:del w:id="7526" w:author="anna.resch88@gmail.com" w:date="2022-01-03T10:25:00Z">
              <w:r w:rsidRPr="00F86424" w:rsidDel="00791D66">
                <w:rPr>
                  <w:rFonts w:asciiTheme="majorHAnsi" w:eastAsia="Times New Roman" w:hAnsiTheme="majorHAnsi" w:cstheme="majorHAnsi"/>
                  <w:color w:val="000000"/>
                  <w:lang w:val="en-US" w:eastAsia="de-DE"/>
                  <w:rPrChange w:id="7527" w:author="anna.resch88@gmail.com" w:date="2022-01-04T09:35:00Z">
                    <w:rPr>
                      <w:rFonts w:asciiTheme="majorHAnsi" w:eastAsia="Times New Roman" w:hAnsiTheme="majorHAnsi" w:cstheme="majorHAnsi"/>
                      <w:color w:val="000000"/>
                      <w:lang w:eastAsia="de-DE"/>
                    </w:rPr>
                  </w:rPrChange>
                </w:rPr>
                <w:delText>ULD-V40-ULD, sample 1</w:delText>
              </w:r>
              <w:bookmarkStart w:id="7528" w:name="_Toc92187198"/>
              <w:bookmarkStart w:id="7529" w:name="_Toc92187890"/>
              <w:bookmarkStart w:id="7530" w:name="_Toc92188582"/>
              <w:bookmarkStart w:id="7531" w:name="_Toc92189272"/>
              <w:bookmarkStart w:id="7532" w:name="_Toc92189927"/>
              <w:bookmarkStart w:id="7533" w:name="_Toc92190583"/>
              <w:bookmarkStart w:id="7534" w:name="_Toc92191239"/>
              <w:bookmarkEnd w:id="7528"/>
              <w:bookmarkEnd w:id="7529"/>
              <w:bookmarkEnd w:id="7530"/>
              <w:bookmarkEnd w:id="7531"/>
              <w:bookmarkEnd w:id="7532"/>
              <w:bookmarkEnd w:id="7533"/>
              <w:bookmarkEnd w:id="7534"/>
            </w:del>
          </w:p>
        </w:tc>
        <w:tc>
          <w:tcPr>
            <w:tcW w:w="584" w:type="dxa"/>
            <w:tcBorders>
              <w:top w:val="nil"/>
              <w:left w:val="nil"/>
              <w:bottom w:val="single" w:sz="4" w:space="0" w:color="auto"/>
              <w:right w:val="single" w:sz="4" w:space="0" w:color="auto"/>
            </w:tcBorders>
            <w:shd w:val="clear" w:color="auto" w:fill="D9E2F3" w:themeFill="accent5" w:themeFillTint="33"/>
            <w:noWrap/>
            <w:vAlign w:val="bottom"/>
            <w:hideMark/>
          </w:tcPr>
          <w:p w14:paraId="78763535" w14:textId="3C258561" w:rsidR="00067C6D" w:rsidRPr="00F86424" w:rsidDel="00791D66" w:rsidRDefault="00067C6D" w:rsidP="003228B4">
            <w:pPr>
              <w:numPr>
                <w:ilvl w:val="0"/>
                <w:numId w:val="47"/>
              </w:numPr>
              <w:spacing w:after="0" w:line="240" w:lineRule="auto"/>
              <w:jc w:val="center"/>
              <w:rPr>
                <w:del w:id="7535" w:author="anna.resch88@gmail.com" w:date="2022-01-03T10:25:00Z"/>
                <w:rFonts w:asciiTheme="majorHAnsi" w:eastAsia="Times New Roman" w:hAnsiTheme="majorHAnsi" w:cstheme="majorHAnsi"/>
                <w:color w:val="000000"/>
                <w:lang w:val="en-US" w:eastAsia="de-DE"/>
                <w:rPrChange w:id="7536" w:author="anna.resch88@gmail.com" w:date="2022-01-04T09:35:00Z">
                  <w:rPr>
                    <w:del w:id="7537" w:author="anna.resch88@gmail.com" w:date="2022-01-03T10:25:00Z"/>
                    <w:rFonts w:asciiTheme="majorHAnsi" w:eastAsia="Times New Roman" w:hAnsiTheme="majorHAnsi" w:cstheme="majorHAnsi"/>
                    <w:color w:val="000000"/>
                    <w:lang w:eastAsia="de-DE"/>
                  </w:rPr>
                </w:rPrChange>
              </w:rPr>
            </w:pPr>
            <w:del w:id="7538" w:author="anna.resch88@gmail.com" w:date="2022-01-03T10:25:00Z">
              <w:r w:rsidRPr="00F86424" w:rsidDel="00791D66">
                <w:rPr>
                  <w:rFonts w:asciiTheme="majorHAnsi" w:eastAsia="Times New Roman" w:hAnsiTheme="majorHAnsi" w:cstheme="majorHAnsi"/>
                  <w:color w:val="000000"/>
                  <w:lang w:val="en-US" w:eastAsia="de-DE"/>
                  <w:rPrChange w:id="7539" w:author="anna.resch88@gmail.com" w:date="2022-01-04T09:35:00Z">
                    <w:rPr>
                      <w:rFonts w:asciiTheme="majorHAnsi" w:eastAsia="Times New Roman" w:hAnsiTheme="majorHAnsi" w:cstheme="majorHAnsi"/>
                      <w:color w:val="000000"/>
                      <w:lang w:eastAsia="de-DE"/>
                    </w:rPr>
                  </w:rPrChange>
                </w:rPr>
                <w:delText>20</w:delText>
              </w:r>
              <w:bookmarkStart w:id="7540" w:name="_Toc92187199"/>
              <w:bookmarkStart w:id="7541" w:name="_Toc92187891"/>
              <w:bookmarkStart w:id="7542" w:name="_Toc92188583"/>
              <w:bookmarkStart w:id="7543" w:name="_Toc92189273"/>
              <w:bookmarkStart w:id="7544" w:name="_Toc92189928"/>
              <w:bookmarkStart w:id="7545" w:name="_Toc92190584"/>
              <w:bookmarkStart w:id="7546" w:name="_Toc92191240"/>
              <w:bookmarkEnd w:id="7540"/>
              <w:bookmarkEnd w:id="7541"/>
              <w:bookmarkEnd w:id="7542"/>
              <w:bookmarkEnd w:id="7543"/>
              <w:bookmarkEnd w:id="7544"/>
              <w:bookmarkEnd w:id="7545"/>
              <w:bookmarkEnd w:id="7546"/>
            </w:del>
          </w:p>
        </w:tc>
        <w:tc>
          <w:tcPr>
            <w:tcW w:w="475" w:type="dxa"/>
            <w:tcBorders>
              <w:top w:val="nil"/>
              <w:left w:val="nil"/>
              <w:bottom w:val="single" w:sz="4" w:space="0" w:color="auto"/>
              <w:right w:val="single" w:sz="4" w:space="0" w:color="auto"/>
            </w:tcBorders>
            <w:shd w:val="clear" w:color="auto" w:fill="D9E2F3" w:themeFill="accent5" w:themeFillTint="33"/>
            <w:noWrap/>
            <w:vAlign w:val="bottom"/>
            <w:hideMark/>
          </w:tcPr>
          <w:p w14:paraId="69E42591" w14:textId="2A0DEF73" w:rsidR="00067C6D" w:rsidRPr="00F86424" w:rsidDel="00791D66" w:rsidRDefault="00067C6D" w:rsidP="003228B4">
            <w:pPr>
              <w:numPr>
                <w:ilvl w:val="0"/>
                <w:numId w:val="47"/>
              </w:numPr>
              <w:spacing w:after="0" w:line="240" w:lineRule="auto"/>
              <w:jc w:val="center"/>
              <w:rPr>
                <w:del w:id="7547" w:author="anna.resch88@gmail.com" w:date="2022-01-03T10:25:00Z"/>
                <w:rFonts w:asciiTheme="majorHAnsi" w:eastAsia="Times New Roman" w:hAnsiTheme="majorHAnsi" w:cstheme="majorHAnsi"/>
                <w:color w:val="000000"/>
                <w:lang w:val="en-US" w:eastAsia="de-DE"/>
                <w:rPrChange w:id="7548" w:author="anna.resch88@gmail.com" w:date="2022-01-04T09:35:00Z">
                  <w:rPr>
                    <w:del w:id="7549" w:author="anna.resch88@gmail.com" w:date="2022-01-03T10:25:00Z"/>
                    <w:rFonts w:asciiTheme="majorHAnsi" w:eastAsia="Times New Roman" w:hAnsiTheme="majorHAnsi" w:cstheme="majorHAnsi"/>
                    <w:color w:val="000000"/>
                    <w:lang w:eastAsia="de-DE"/>
                  </w:rPr>
                </w:rPrChange>
              </w:rPr>
            </w:pPr>
            <w:del w:id="7550" w:author="anna.resch88@gmail.com" w:date="2022-01-03T10:25:00Z">
              <w:r w:rsidRPr="00F86424" w:rsidDel="00791D66">
                <w:rPr>
                  <w:rFonts w:asciiTheme="majorHAnsi" w:eastAsia="Times New Roman" w:hAnsiTheme="majorHAnsi" w:cstheme="majorHAnsi"/>
                  <w:color w:val="000000"/>
                  <w:lang w:val="en-US" w:eastAsia="de-DE"/>
                  <w:rPrChange w:id="7551" w:author="anna.resch88@gmail.com" w:date="2022-01-04T09:35:00Z">
                    <w:rPr>
                      <w:rFonts w:asciiTheme="majorHAnsi" w:eastAsia="Times New Roman" w:hAnsiTheme="majorHAnsi" w:cstheme="majorHAnsi"/>
                      <w:color w:val="000000"/>
                      <w:lang w:eastAsia="de-DE"/>
                    </w:rPr>
                  </w:rPrChange>
                </w:rPr>
                <w:delText>PBS</w:delText>
              </w:r>
              <w:bookmarkStart w:id="7552" w:name="_Toc92187200"/>
              <w:bookmarkStart w:id="7553" w:name="_Toc92187892"/>
              <w:bookmarkStart w:id="7554" w:name="_Toc92188584"/>
              <w:bookmarkStart w:id="7555" w:name="_Toc92189274"/>
              <w:bookmarkStart w:id="7556" w:name="_Toc92189929"/>
              <w:bookmarkStart w:id="7557" w:name="_Toc92190585"/>
              <w:bookmarkStart w:id="7558" w:name="_Toc92191241"/>
              <w:bookmarkEnd w:id="7552"/>
              <w:bookmarkEnd w:id="7553"/>
              <w:bookmarkEnd w:id="7554"/>
              <w:bookmarkEnd w:id="7555"/>
              <w:bookmarkEnd w:id="7556"/>
              <w:bookmarkEnd w:id="7557"/>
              <w:bookmarkEnd w:id="7558"/>
            </w:del>
          </w:p>
        </w:tc>
        <w:tc>
          <w:tcPr>
            <w:tcW w:w="422" w:type="dxa"/>
            <w:tcBorders>
              <w:top w:val="nil"/>
              <w:left w:val="nil"/>
              <w:bottom w:val="single" w:sz="4" w:space="0" w:color="auto"/>
              <w:right w:val="single" w:sz="4" w:space="0" w:color="auto"/>
            </w:tcBorders>
            <w:shd w:val="clear" w:color="auto" w:fill="D9E2F3" w:themeFill="accent5" w:themeFillTint="33"/>
            <w:noWrap/>
            <w:vAlign w:val="bottom"/>
            <w:hideMark/>
          </w:tcPr>
          <w:p w14:paraId="70821A7E" w14:textId="0BA2266D" w:rsidR="00067C6D" w:rsidRPr="00F86424" w:rsidDel="00791D66" w:rsidRDefault="00067C6D" w:rsidP="003228B4">
            <w:pPr>
              <w:numPr>
                <w:ilvl w:val="0"/>
                <w:numId w:val="47"/>
              </w:numPr>
              <w:spacing w:after="0" w:line="240" w:lineRule="auto"/>
              <w:jc w:val="center"/>
              <w:rPr>
                <w:del w:id="7559" w:author="anna.resch88@gmail.com" w:date="2022-01-03T10:25:00Z"/>
                <w:rFonts w:asciiTheme="majorHAnsi" w:eastAsia="Times New Roman" w:hAnsiTheme="majorHAnsi" w:cstheme="majorHAnsi"/>
                <w:color w:val="000000"/>
                <w:lang w:val="en-US" w:eastAsia="de-DE"/>
                <w:rPrChange w:id="7560" w:author="anna.resch88@gmail.com" w:date="2022-01-04T09:35:00Z">
                  <w:rPr>
                    <w:del w:id="7561" w:author="anna.resch88@gmail.com" w:date="2022-01-03T10:25:00Z"/>
                    <w:rFonts w:asciiTheme="majorHAnsi" w:eastAsia="Times New Roman" w:hAnsiTheme="majorHAnsi" w:cstheme="majorHAnsi"/>
                    <w:color w:val="000000"/>
                    <w:lang w:eastAsia="de-DE"/>
                  </w:rPr>
                </w:rPrChange>
              </w:rPr>
            </w:pPr>
            <w:del w:id="7562" w:author="anna.resch88@gmail.com" w:date="2022-01-03T10:25:00Z">
              <w:r w:rsidRPr="00F86424" w:rsidDel="00791D66">
                <w:rPr>
                  <w:rFonts w:asciiTheme="majorHAnsi" w:eastAsia="Times New Roman" w:hAnsiTheme="majorHAnsi" w:cstheme="majorHAnsi"/>
                  <w:color w:val="000000"/>
                  <w:lang w:val="en-US" w:eastAsia="de-DE"/>
                  <w:rPrChange w:id="7563" w:author="anna.resch88@gmail.com" w:date="2022-01-04T09:35:00Z">
                    <w:rPr>
                      <w:rFonts w:asciiTheme="majorHAnsi" w:eastAsia="Times New Roman" w:hAnsiTheme="majorHAnsi" w:cstheme="majorHAnsi"/>
                      <w:color w:val="000000"/>
                      <w:lang w:eastAsia="de-DE"/>
                    </w:rPr>
                  </w:rPrChange>
                </w:rPr>
                <w:delText>30</w:delText>
              </w:r>
              <w:bookmarkStart w:id="7564" w:name="_Toc92187201"/>
              <w:bookmarkStart w:id="7565" w:name="_Toc92187893"/>
              <w:bookmarkStart w:id="7566" w:name="_Toc92188585"/>
              <w:bookmarkStart w:id="7567" w:name="_Toc92189275"/>
              <w:bookmarkStart w:id="7568" w:name="_Toc92189930"/>
              <w:bookmarkStart w:id="7569" w:name="_Toc92190586"/>
              <w:bookmarkStart w:id="7570" w:name="_Toc92191242"/>
              <w:bookmarkEnd w:id="7564"/>
              <w:bookmarkEnd w:id="7565"/>
              <w:bookmarkEnd w:id="7566"/>
              <w:bookmarkEnd w:id="7567"/>
              <w:bookmarkEnd w:id="7568"/>
              <w:bookmarkEnd w:id="7569"/>
              <w:bookmarkEnd w:id="7570"/>
            </w:del>
          </w:p>
        </w:tc>
        <w:tc>
          <w:tcPr>
            <w:tcW w:w="422" w:type="dxa"/>
            <w:tcBorders>
              <w:top w:val="nil"/>
              <w:left w:val="nil"/>
              <w:bottom w:val="single" w:sz="4" w:space="0" w:color="auto"/>
              <w:right w:val="single" w:sz="4" w:space="0" w:color="auto"/>
            </w:tcBorders>
            <w:shd w:val="clear" w:color="auto" w:fill="D9E2F3" w:themeFill="accent5" w:themeFillTint="33"/>
            <w:noWrap/>
            <w:vAlign w:val="bottom"/>
            <w:hideMark/>
          </w:tcPr>
          <w:p w14:paraId="4A3F466A" w14:textId="78EAA791" w:rsidR="00067C6D" w:rsidRPr="00F86424" w:rsidDel="00791D66" w:rsidRDefault="00067C6D" w:rsidP="003228B4">
            <w:pPr>
              <w:numPr>
                <w:ilvl w:val="0"/>
                <w:numId w:val="47"/>
              </w:numPr>
              <w:spacing w:after="0" w:line="240" w:lineRule="auto"/>
              <w:jc w:val="center"/>
              <w:rPr>
                <w:del w:id="7571" w:author="anna.resch88@gmail.com" w:date="2022-01-03T10:25:00Z"/>
                <w:rFonts w:asciiTheme="majorHAnsi" w:eastAsia="Times New Roman" w:hAnsiTheme="majorHAnsi" w:cstheme="majorHAnsi"/>
                <w:color w:val="000000"/>
                <w:lang w:val="en-US" w:eastAsia="de-DE"/>
                <w:rPrChange w:id="7572" w:author="anna.resch88@gmail.com" w:date="2022-01-04T09:35:00Z">
                  <w:rPr>
                    <w:del w:id="7573" w:author="anna.resch88@gmail.com" w:date="2022-01-03T10:25:00Z"/>
                    <w:rFonts w:asciiTheme="majorHAnsi" w:eastAsia="Times New Roman" w:hAnsiTheme="majorHAnsi" w:cstheme="majorHAnsi"/>
                    <w:color w:val="000000"/>
                    <w:lang w:eastAsia="de-DE"/>
                  </w:rPr>
                </w:rPrChange>
              </w:rPr>
            </w:pPr>
            <w:del w:id="7574" w:author="anna.resch88@gmail.com" w:date="2022-01-03T10:25:00Z">
              <w:r w:rsidRPr="00F86424" w:rsidDel="00791D66">
                <w:rPr>
                  <w:rFonts w:asciiTheme="majorHAnsi" w:eastAsia="Times New Roman" w:hAnsiTheme="majorHAnsi" w:cstheme="majorHAnsi"/>
                  <w:color w:val="000000"/>
                  <w:lang w:val="en-US" w:eastAsia="de-DE"/>
                  <w:rPrChange w:id="7575" w:author="anna.resch88@gmail.com" w:date="2022-01-04T09:35:00Z">
                    <w:rPr>
                      <w:rFonts w:asciiTheme="majorHAnsi" w:eastAsia="Times New Roman" w:hAnsiTheme="majorHAnsi" w:cstheme="majorHAnsi"/>
                      <w:color w:val="000000"/>
                      <w:lang w:eastAsia="de-DE"/>
                    </w:rPr>
                  </w:rPrChange>
                </w:rPr>
                <w:delText>4</w:delText>
              </w:r>
              <w:bookmarkStart w:id="7576" w:name="_Toc92187202"/>
              <w:bookmarkStart w:id="7577" w:name="_Toc92187894"/>
              <w:bookmarkStart w:id="7578" w:name="_Toc92188586"/>
              <w:bookmarkStart w:id="7579" w:name="_Toc92189276"/>
              <w:bookmarkStart w:id="7580" w:name="_Toc92189931"/>
              <w:bookmarkStart w:id="7581" w:name="_Toc92190587"/>
              <w:bookmarkStart w:id="7582" w:name="_Toc92191243"/>
              <w:bookmarkEnd w:id="7576"/>
              <w:bookmarkEnd w:id="7577"/>
              <w:bookmarkEnd w:id="7578"/>
              <w:bookmarkEnd w:id="7579"/>
              <w:bookmarkEnd w:id="7580"/>
              <w:bookmarkEnd w:id="7581"/>
              <w:bookmarkEnd w:id="7582"/>
            </w:del>
          </w:p>
        </w:tc>
        <w:tc>
          <w:tcPr>
            <w:tcW w:w="422" w:type="dxa"/>
            <w:tcBorders>
              <w:top w:val="nil"/>
              <w:left w:val="nil"/>
              <w:bottom w:val="single" w:sz="4" w:space="0" w:color="auto"/>
              <w:right w:val="single" w:sz="4" w:space="0" w:color="auto"/>
            </w:tcBorders>
            <w:shd w:val="clear" w:color="auto" w:fill="D9E2F3" w:themeFill="accent5" w:themeFillTint="33"/>
            <w:noWrap/>
            <w:vAlign w:val="bottom"/>
            <w:hideMark/>
          </w:tcPr>
          <w:p w14:paraId="787D270C" w14:textId="6551F616" w:rsidR="00067C6D" w:rsidRPr="00F86424" w:rsidDel="00791D66" w:rsidRDefault="00067C6D" w:rsidP="003228B4">
            <w:pPr>
              <w:numPr>
                <w:ilvl w:val="0"/>
                <w:numId w:val="47"/>
              </w:numPr>
              <w:spacing w:after="0" w:line="240" w:lineRule="auto"/>
              <w:jc w:val="center"/>
              <w:rPr>
                <w:del w:id="7583" w:author="anna.resch88@gmail.com" w:date="2022-01-03T10:25:00Z"/>
                <w:rFonts w:asciiTheme="majorHAnsi" w:eastAsia="Times New Roman" w:hAnsiTheme="majorHAnsi" w:cstheme="majorHAnsi"/>
                <w:color w:val="000000"/>
                <w:lang w:val="en-US" w:eastAsia="de-DE"/>
                <w:rPrChange w:id="7584" w:author="anna.resch88@gmail.com" w:date="2022-01-04T09:35:00Z">
                  <w:rPr>
                    <w:del w:id="7585" w:author="anna.resch88@gmail.com" w:date="2022-01-03T10:25:00Z"/>
                    <w:rFonts w:asciiTheme="majorHAnsi" w:eastAsia="Times New Roman" w:hAnsiTheme="majorHAnsi" w:cstheme="majorHAnsi"/>
                    <w:color w:val="000000"/>
                    <w:lang w:eastAsia="de-DE"/>
                  </w:rPr>
                </w:rPrChange>
              </w:rPr>
            </w:pPr>
            <w:del w:id="7586" w:author="anna.resch88@gmail.com" w:date="2022-01-03T10:25:00Z">
              <w:r w:rsidRPr="00F86424" w:rsidDel="00791D66">
                <w:rPr>
                  <w:rFonts w:asciiTheme="majorHAnsi" w:eastAsia="Times New Roman" w:hAnsiTheme="majorHAnsi" w:cstheme="majorHAnsi"/>
                  <w:color w:val="000000"/>
                  <w:lang w:val="en-US" w:eastAsia="de-DE"/>
                  <w:rPrChange w:id="7587" w:author="anna.resch88@gmail.com" w:date="2022-01-04T09:35:00Z">
                    <w:rPr>
                      <w:rFonts w:asciiTheme="majorHAnsi" w:eastAsia="Times New Roman" w:hAnsiTheme="majorHAnsi" w:cstheme="majorHAnsi"/>
                      <w:color w:val="000000"/>
                      <w:lang w:eastAsia="de-DE"/>
                    </w:rPr>
                  </w:rPrChange>
                </w:rPr>
                <w:delText>10</w:delText>
              </w:r>
              <w:bookmarkStart w:id="7588" w:name="_Toc92187203"/>
              <w:bookmarkStart w:id="7589" w:name="_Toc92187895"/>
              <w:bookmarkStart w:id="7590" w:name="_Toc92188587"/>
              <w:bookmarkStart w:id="7591" w:name="_Toc92189277"/>
              <w:bookmarkStart w:id="7592" w:name="_Toc92189932"/>
              <w:bookmarkStart w:id="7593" w:name="_Toc92190588"/>
              <w:bookmarkStart w:id="7594" w:name="_Toc92191244"/>
              <w:bookmarkEnd w:id="7588"/>
              <w:bookmarkEnd w:id="7589"/>
              <w:bookmarkEnd w:id="7590"/>
              <w:bookmarkEnd w:id="7591"/>
              <w:bookmarkEnd w:id="7592"/>
              <w:bookmarkEnd w:id="7593"/>
              <w:bookmarkEnd w:id="7594"/>
            </w:del>
          </w:p>
        </w:tc>
        <w:tc>
          <w:tcPr>
            <w:tcW w:w="422" w:type="dxa"/>
            <w:tcBorders>
              <w:top w:val="nil"/>
              <w:left w:val="nil"/>
              <w:bottom w:val="single" w:sz="4" w:space="0" w:color="auto"/>
              <w:right w:val="single" w:sz="4" w:space="0" w:color="auto"/>
            </w:tcBorders>
            <w:shd w:val="clear" w:color="auto" w:fill="D9E2F3" w:themeFill="accent5" w:themeFillTint="33"/>
            <w:noWrap/>
            <w:vAlign w:val="bottom"/>
            <w:hideMark/>
          </w:tcPr>
          <w:p w14:paraId="744FEFB1" w14:textId="727A11C7" w:rsidR="00067C6D" w:rsidRPr="00F86424" w:rsidDel="00791D66" w:rsidRDefault="00067C6D" w:rsidP="003228B4">
            <w:pPr>
              <w:numPr>
                <w:ilvl w:val="0"/>
                <w:numId w:val="47"/>
              </w:numPr>
              <w:spacing w:after="0" w:line="240" w:lineRule="auto"/>
              <w:jc w:val="center"/>
              <w:rPr>
                <w:del w:id="7595" w:author="anna.resch88@gmail.com" w:date="2022-01-03T10:25:00Z"/>
                <w:rFonts w:asciiTheme="majorHAnsi" w:eastAsia="Times New Roman" w:hAnsiTheme="majorHAnsi" w:cstheme="majorHAnsi"/>
                <w:color w:val="000000"/>
                <w:lang w:val="en-US" w:eastAsia="de-DE"/>
                <w:rPrChange w:id="7596" w:author="anna.resch88@gmail.com" w:date="2022-01-04T09:35:00Z">
                  <w:rPr>
                    <w:del w:id="7597" w:author="anna.resch88@gmail.com" w:date="2022-01-03T10:25:00Z"/>
                    <w:rFonts w:asciiTheme="majorHAnsi" w:eastAsia="Times New Roman" w:hAnsiTheme="majorHAnsi" w:cstheme="majorHAnsi"/>
                    <w:color w:val="000000"/>
                    <w:lang w:eastAsia="de-DE"/>
                  </w:rPr>
                </w:rPrChange>
              </w:rPr>
            </w:pPr>
            <w:del w:id="7598" w:author="anna.resch88@gmail.com" w:date="2022-01-03T10:25:00Z">
              <w:r w:rsidRPr="00F86424" w:rsidDel="00791D66">
                <w:rPr>
                  <w:rFonts w:asciiTheme="majorHAnsi" w:eastAsia="Times New Roman" w:hAnsiTheme="majorHAnsi" w:cstheme="majorHAnsi"/>
                  <w:color w:val="000000"/>
                  <w:lang w:val="en-US" w:eastAsia="de-DE"/>
                  <w:rPrChange w:id="7599" w:author="anna.resch88@gmail.com" w:date="2022-01-04T09:35:00Z">
                    <w:rPr>
                      <w:rFonts w:asciiTheme="majorHAnsi" w:eastAsia="Times New Roman" w:hAnsiTheme="majorHAnsi" w:cstheme="majorHAnsi"/>
                      <w:color w:val="000000"/>
                      <w:lang w:eastAsia="de-DE"/>
                    </w:rPr>
                  </w:rPrChange>
                </w:rPr>
                <w:delText>15</w:delText>
              </w:r>
              <w:bookmarkStart w:id="7600" w:name="_Toc92187204"/>
              <w:bookmarkStart w:id="7601" w:name="_Toc92187896"/>
              <w:bookmarkStart w:id="7602" w:name="_Toc92188588"/>
              <w:bookmarkStart w:id="7603" w:name="_Toc92189278"/>
              <w:bookmarkStart w:id="7604" w:name="_Toc92189933"/>
              <w:bookmarkStart w:id="7605" w:name="_Toc92190589"/>
              <w:bookmarkStart w:id="7606" w:name="_Toc92191245"/>
              <w:bookmarkEnd w:id="7600"/>
              <w:bookmarkEnd w:id="7601"/>
              <w:bookmarkEnd w:id="7602"/>
              <w:bookmarkEnd w:id="7603"/>
              <w:bookmarkEnd w:id="7604"/>
              <w:bookmarkEnd w:id="7605"/>
              <w:bookmarkEnd w:id="7606"/>
            </w:del>
          </w:p>
        </w:tc>
        <w:tc>
          <w:tcPr>
            <w:tcW w:w="754" w:type="dxa"/>
            <w:tcBorders>
              <w:top w:val="nil"/>
              <w:left w:val="nil"/>
              <w:bottom w:val="single" w:sz="4" w:space="0" w:color="auto"/>
              <w:right w:val="single" w:sz="4" w:space="0" w:color="auto"/>
            </w:tcBorders>
            <w:shd w:val="clear" w:color="auto" w:fill="D9E2F3" w:themeFill="accent5" w:themeFillTint="33"/>
            <w:noWrap/>
            <w:vAlign w:val="bottom"/>
            <w:hideMark/>
          </w:tcPr>
          <w:p w14:paraId="39AB4EB7" w14:textId="017E3CA6" w:rsidR="00067C6D" w:rsidRPr="00F86424" w:rsidDel="00791D66" w:rsidRDefault="00067C6D" w:rsidP="003228B4">
            <w:pPr>
              <w:numPr>
                <w:ilvl w:val="0"/>
                <w:numId w:val="47"/>
              </w:numPr>
              <w:spacing w:after="0" w:line="240" w:lineRule="auto"/>
              <w:jc w:val="center"/>
              <w:rPr>
                <w:del w:id="7607" w:author="anna.resch88@gmail.com" w:date="2022-01-03T10:25:00Z"/>
                <w:rFonts w:asciiTheme="majorHAnsi" w:eastAsia="Times New Roman" w:hAnsiTheme="majorHAnsi" w:cstheme="majorHAnsi"/>
                <w:color w:val="000000"/>
                <w:lang w:val="en-US" w:eastAsia="de-DE"/>
                <w:rPrChange w:id="7608" w:author="anna.resch88@gmail.com" w:date="2022-01-04T09:35:00Z">
                  <w:rPr>
                    <w:del w:id="7609" w:author="anna.resch88@gmail.com" w:date="2022-01-03T10:25:00Z"/>
                    <w:rFonts w:asciiTheme="majorHAnsi" w:eastAsia="Times New Roman" w:hAnsiTheme="majorHAnsi" w:cstheme="majorHAnsi"/>
                    <w:color w:val="000000"/>
                    <w:lang w:eastAsia="de-DE"/>
                  </w:rPr>
                </w:rPrChange>
              </w:rPr>
            </w:pPr>
            <w:del w:id="7610" w:author="anna.resch88@gmail.com" w:date="2022-01-03T10:25:00Z">
              <w:r w:rsidRPr="00F86424" w:rsidDel="00791D66">
                <w:rPr>
                  <w:rFonts w:asciiTheme="majorHAnsi" w:eastAsia="Times New Roman" w:hAnsiTheme="majorHAnsi" w:cstheme="majorHAnsi"/>
                  <w:color w:val="000000"/>
                  <w:lang w:val="en-US" w:eastAsia="de-DE"/>
                  <w:rPrChange w:id="7611" w:author="anna.resch88@gmail.com" w:date="2022-01-04T09:35:00Z">
                    <w:rPr>
                      <w:rFonts w:asciiTheme="majorHAnsi" w:eastAsia="Times New Roman" w:hAnsiTheme="majorHAnsi" w:cstheme="majorHAnsi"/>
                      <w:color w:val="000000"/>
                      <w:lang w:eastAsia="de-DE"/>
                    </w:rPr>
                  </w:rPrChange>
                </w:rPr>
                <w:delText>27.21</w:delText>
              </w:r>
              <w:bookmarkStart w:id="7612" w:name="_Toc92187205"/>
              <w:bookmarkStart w:id="7613" w:name="_Toc92187897"/>
              <w:bookmarkStart w:id="7614" w:name="_Toc92188589"/>
              <w:bookmarkStart w:id="7615" w:name="_Toc92189279"/>
              <w:bookmarkStart w:id="7616" w:name="_Toc92189934"/>
              <w:bookmarkStart w:id="7617" w:name="_Toc92190590"/>
              <w:bookmarkStart w:id="7618" w:name="_Toc92191246"/>
              <w:bookmarkEnd w:id="7612"/>
              <w:bookmarkEnd w:id="7613"/>
              <w:bookmarkEnd w:id="7614"/>
              <w:bookmarkEnd w:id="7615"/>
              <w:bookmarkEnd w:id="7616"/>
              <w:bookmarkEnd w:id="7617"/>
              <w:bookmarkEnd w:id="7618"/>
            </w:del>
          </w:p>
        </w:tc>
        <w:tc>
          <w:tcPr>
            <w:tcW w:w="642" w:type="dxa"/>
            <w:tcBorders>
              <w:top w:val="nil"/>
              <w:left w:val="nil"/>
              <w:bottom w:val="single" w:sz="4" w:space="0" w:color="auto"/>
              <w:right w:val="nil"/>
            </w:tcBorders>
            <w:shd w:val="clear" w:color="auto" w:fill="D9E2F3" w:themeFill="accent5" w:themeFillTint="33"/>
            <w:noWrap/>
            <w:vAlign w:val="bottom"/>
            <w:hideMark/>
          </w:tcPr>
          <w:p w14:paraId="7BF78E3B" w14:textId="2C268330" w:rsidR="00067C6D" w:rsidRPr="00F86424" w:rsidDel="00791D66" w:rsidRDefault="00067C6D" w:rsidP="003228B4">
            <w:pPr>
              <w:numPr>
                <w:ilvl w:val="0"/>
                <w:numId w:val="47"/>
              </w:numPr>
              <w:spacing w:after="0" w:line="240" w:lineRule="auto"/>
              <w:jc w:val="center"/>
              <w:rPr>
                <w:del w:id="7619" w:author="anna.resch88@gmail.com" w:date="2022-01-03T10:25:00Z"/>
                <w:rFonts w:asciiTheme="majorHAnsi" w:eastAsia="Times New Roman" w:hAnsiTheme="majorHAnsi" w:cstheme="majorHAnsi"/>
                <w:color w:val="000000"/>
                <w:lang w:val="en-US" w:eastAsia="de-DE"/>
                <w:rPrChange w:id="7620" w:author="anna.resch88@gmail.com" w:date="2022-01-04T09:35:00Z">
                  <w:rPr>
                    <w:del w:id="7621" w:author="anna.resch88@gmail.com" w:date="2022-01-03T10:25:00Z"/>
                    <w:rFonts w:asciiTheme="majorHAnsi" w:eastAsia="Times New Roman" w:hAnsiTheme="majorHAnsi" w:cstheme="majorHAnsi"/>
                    <w:color w:val="000000"/>
                    <w:lang w:eastAsia="de-DE"/>
                  </w:rPr>
                </w:rPrChange>
              </w:rPr>
            </w:pPr>
            <w:del w:id="7622" w:author="anna.resch88@gmail.com" w:date="2022-01-03T10:25:00Z">
              <w:r w:rsidRPr="00F86424" w:rsidDel="00791D66">
                <w:rPr>
                  <w:rFonts w:asciiTheme="majorHAnsi" w:eastAsia="Times New Roman" w:hAnsiTheme="majorHAnsi" w:cstheme="majorHAnsi"/>
                  <w:color w:val="000000"/>
                  <w:lang w:val="en-US" w:eastAsia="de-DE"/>
                  <w:rPrChange w:id="7623" w:author="anna.resch88@gmail.com" w:date="2022-01-04T09:35:00Z">
                    <w:rPr>
                      <w:rFonts w:asciiTheme="majorHAnsi" w:eastAsia="Times New Roman" w:hAnsiTheme="majorHAnsi" w:cstheme="majorHAnsi"/>
                      <w:color w:val="000000"/>
                      <w:lang w:eastAsia="de-DE"/>
                    </w:rPr>
                  </w:rPrChange>
                </w:rPr>
                <w:delText>2.5</w:delText>
              </w:r>
              <w:bookmarkStart w:id="7624" w:name="_Toc92187206"/>
              <w:bookmarkStart w:id="7625" w:name="_Toc92187898"/>
              <w:bookmarkStart w:id="7626" w:name="_Toc92188590"/>
              <w:bookmarkStart w:id="7627" w:name="_Toc92189280"/>
              <w:bookmarkStart w:id="7628" w:name="_Toc92189935"/>
              <w:bookmarkStart w:id="7629" w:name="_Toc92190591"/>
              <w:bookmarkStart w:id="7630" w:name="_Toc92191247"/>
              <w:bookmarkEnd w:id="7624"/>
              <w:bookmarkEnd w:id="7625"/>
              <w:bookmarkEnd w:id="7626"/>
              <w:bookmarkEnd w:id="7627"/>
              <w:bookmarkEnd w:id="7628"/>
              <w:bookmarkEnd w:id="7629"/>
              <w:bookmarkEnd w:id="7630"/>
            </w:del>
          </w:p>
        </w:tc>
        <w:tc>
          <w:tcPr>
            <w:tcW w:w="864" w:type="dxa"/>
            <w:tcBorders>
              <w:top w:val="nil"/>
              <w:left w:val="single" w:sz="4" w:space="0" w:color="auto"/>
              <w:bottom w:val="nil"/>
              <w:right w:val="single" w:sz="4" w:space="0" w:color="auto"/>
            </w:tcBorders>
            <w:shd w:val="clear" w:color="auto" w:fill="D9E2F3" w:themeFill="accent5" w:themeFillTint="33"/>
            <w:noWrap/>
            <w:vAlign w:val="bottom"/>
            <w:hideMark/>
          </w:tcPr>
          <w:p w14:paraId="63185FC6" w14:textId="5C838CD8" w:rsidR="00067C6D" w:rsidRPr="00F86424" w:rsidDel="00791D66" w:rsidRDefault="00067C6D" w:rsidP="003228B4">
            <w:pPr>
              <w:numPr>
                <w:ilvl w:val="0"/>
                <w:numId w:val="47"/>
              </w:numPr>
              <w:spacing w:after="0" w:line="240" w:lineRule="auto"/>
              <w:jc w:val="center"/>
              <w:rPr>
                <w:del w:id="7631" w:author="anna.resch88@gmail.com" w:date="2022-01-03T10:25:00Z"/>
                <w:rFonts w:asciiTheme="majorHAnsi" w:eastAsia="Times New Roman" w:hAnsiTheme="majorHAnsi" w:cstheme="majorHAnsi"/>
                <w:color w:val="000000"/>
                <w:lang w:val="en-US" w:eastAsia="de-DE"/>
                <w:rPrChange w:id="7632" w:author="anna.resch88@gmail.com" w:date="2022-01-04T09:35:00Z">
                  <w:rPr>
                    <w:del w:id="7633" w:author="anna.resch88@gmail.com" w:date="2022-01-03T10:25:00Z"/>
                    <w:rFonts w:asciiTheme="majorHAnsi" w:eastAsia="Times New Roman" w:hAnsiTheme="majorHAnsi" w:cstheme="majorHAnsi"/>
                    <w:color w:val="000000"/>
                    <w:lang w:eastAsia="de-DE"/>
                  </w:rPr>
                </w:rPrChange>
              </w:rPr>
            </w:pPr>
            <w:bookmarkStart w:id="7634" w:name="_Toc92187207"/>
            <w:bookmarkStart w:id="7635" w:name="_Toc92187899"/>
            <w:bookmarkStart w:id="7636" w:name="_Toc92188591"/>
            <w:bookmarkStart w:id="7637" w:name="_Toc92189281"/>
            <w:bookmarkStart w:id="7638" w:name="_Toc92189936"/>
            <w:bookmarkStart w:id="7639" w:name="_Toc92190592"/>
            <w:bookmarkStart w:id="7640" w:name="_Toc92191248"/>
            <w:bookmarkEnd w:id="7634"/>
            <w:bookmarkEnd w:id="7635"/>
            <w:bookmarkEnd w:id="7636"/>
            <w:bookmarkEnd w:id="7637"/>
            <w:bookmarkEnd w:id="7638"/>
            <w:bookmarkEnd w:id="7639"/>
            <w:bookmarkEnd w:id="7640"/>
          </w:p>
        </w:tc>
        <w:tc>
          <w:tcPr>
            <w:tcW w:w="864" w:type="dxa"/>
            <w:tcBorders>
              <w:top w:val="nil"/>
              <w:left w:val="nil"/>
              <w:bottom w:val="nil"/>
              <w:right w:val="single" w:sz="4" w:space="0" w:color="auto"/>
            </w:tcBorders>
            <w:shd w:val="clear" w:color="auto" w:fill="D9E2F3" w:themeFill="accent5" w:themeFillTint="33"/>
            <w:noWrap/>
            <w:vAlign w:val="bottom"/>
            <w:hideMark/>
          </w:tcPr>
          <w:p w14:paraId="391F0FF6" w14:textId="3DBF3474" w:rsidR="00067C6D" w:rsidRPr="00F86424" w:rsidDel="00791D66" w:rsidRDefault="00067C6D" w:rsidP="003228B4">
            <w:pPr>
              <w:numPr>
                <w:ilvl w:val="0"/>
                <w:numId w:val="47"/>
              </w:numPr>
              <w:spacing w:after="0" w:line="240" w:lineRule="auto"/>
              <w:jc w:val="center"/>
              <w:rPr>
                <w:del w:id="7641" w:author="anna.resch88@gmail.com" w:date="2022-01-03T10:25:00Z"/>
                <w:rFonts w:asciiTheme="majorHAnsi" w:eastAsia="Times New Roman" w:hAnsiTheme="majorHAnsi" w:cstheme="majorHAnsi"/>
                <w:color w:val="000000"/>
                <w:lang w:val="en-US" w:eastAsia="de-DE"/>
                <w:rPrChange w:id="7642" w:author="anna.resch88@gmail.com" w:date="2022-01-04T09:35:00Z">
                  <w:rPr>
                    <w:del w:id="7643" w:author="anna.resch88@gmail.com" w:date="2022-01-03T10:25:00Z"/>
                    <w:rFonts w:asciiTheme="majorHAnsi" w:eastAsia="Times New Roman" w:hAnsiTheme="majorHAnsi" w:cstheme="majorHAnsi"/>
                    <w:color w:val="000000"/>
                    <w:lang w:eastAsia="de-DE"/>
                  </w:rPr>
                </w:rPrChange>
              </w:rPr>
            </w:pPr>
            <w:bookmarkStart w:id="7644" w:name="_Toc92187208"/>
            <w:bookmarkStart w:id="7645" w:name="_Toc92187900"/>
            <w:bookmarkStart w:id="7646" w:name="_Toc92188592"/>
            <w:bookmarkStart w:id="7647" w:name="_Toc92189282"/>
            <w:bookmarkStart w:id="7648" w:name="_Toc92189937"/>
            <w:bookmarkStart w:id="7649" w:name="_Toc92190593"/>
            <w:bookmarkStart w:id="7650" w:name="_Toc92191249"/>
            <w:bookmarkEnd w:id="7644"/>
            <w:bookmarkEnd w:id="7645"/>
            <w:bookmarkEnd w:id="7646"/>
            <w:bookmarkEnd w:id="7647"/>
            <w:bookmarkEnd w:id="7648"/>
            <w:bookmarkEnd w:id="7649"/>
            <w:bookmarkEnd w:id="7650"/>
          </w:p>
        </w:tc>
        <w:bookmarkStart w:id="7651" w:name="_Toc92187209"/>
        <w:bookmarkStart w:id="7652" w:name="_Toc92187901"/>
        <w:bookmarkStart w:id="7653" w:name="_Toc92188593"/>
        <w:bookmarkStart w:id="7654" w:name="_Toc92189283"/>
        <w:bookmarkStart w:id="7655" w:name="_Toc92189938"/>
        <w:bookmarkStart w:id="7656" w:name="_Toc92190594"/>
        <w:bookmarkStart w:id="7657" w:name="_Toc92191250"/>
        <w:bookmarkEnd w:id="7651"/>
        <w:bookmarkEnd w:id="7652"/>
        <w:bookmarkEnd w:id="7653"/>
        <w:bookmarkEnd w:id="7654"/>
        <w:bookmarkEnd w:id="7655"/>
        <w:bookmarkEnd w:id="7656"/>
        <w:bookmarkEnd w:id="7657"/>
      </w:tr>
      <w:tr w:rsidR="00067C6D" w:rsidRPr="009E3BE9" w:rsidDel="00791D66" w14:paraId="5FA2E7E6" w14:textId="3624AA44" w:rsidTr="00D830B0">
        <w:trPr>
          <w:trHeight w:val="300"/>
          <w:del w:id="7658" w:author="anna.resch88@gmail.com" w:date="2022-01-03T10:25:00Z"/>
        </w:trPr>
        <w:tc>
          <w:tcPr>
            <w:tcW w:w="2338" w:type="dxa"/>
            <w:tcBorders>
              <w:top w:val="nil"/>
              <w:left w:val="single" w:sz="4" w:space="0" w:color="auto"/>
              <w:bottom w:val="single" w:sz="4" w:space="0" w:color="auto"/>
              <w:right w:val="single" w:sz="4" w:space="0" w:color="auto"/>
            </w:tcBorders>
            <w:shd w:val="clear" w:color="auto" w:fill="D9E2F3" w:themeFill="accent5" w:themeFillTint="33"/>
            <w:vAlign w:val="bottom"/>
            <w:hideMark/>
          </w:tcPr>
          <w:p w14:paraId="570E960D" w14:textId="4AC5C048" w:rsidR="00067C6D" w:rsidRPr="00F86424" w:rsidDel="00791D66" w:rsidRDefault="00067C6D" w:rsidP="003228B4">
            <w:pPr>
              <w:numPr>
                <w:ilvl w:val="0"/>
                <w:numId w:val="47"/>
              </w:numPr>
              <w:spacing w:after="0" w:line="240" w:lineRule="auto"/>
              <w:jc w:val="both"/>
              <w:rPr>
                <w:del w:id="7659" w:author="anna.resch88@gmail.com" w:date="2022-01-03T10:25:00Z"/>
                <w:rFonts w:asciiTheme="majorHAnsi" w:eastAsia="Times New Roman" w:hAnsiTheme="majorHAnsi" w:cstheme="majorHAnsi"/>
                <w:color w:val="000000"/>
                <w:lang w:val="en-US" w:eastAsia="de-DE"/>
                <w:rPrChange w:id="7660" w:author="anna.resch88@gmail.com" w:date="2022-01-04T09:35:00Z">
                  <w:rPr>
                    <w:del w:id="7661" w:author="anna.resch88@gmail.com" w:date="2022-01-03T10:25:00Z"/>
                    <w:rFonts w:asciiTheme="majorHAnsi" w:eastAsia="Times New Roman" w:hAnsiTheme="majorHAnsi" w:cstheme="majorHAnsi"/>
                    <w:color w:val="000000"/>
                    <w:lang w:eastAsia="de-DE"/>
                  </w:rPr>
                </w:rPrChange>
              </w:rPr>
            </w:pPr>
            <w:del w:id="7662" w:author="anna.resch88@gmail.com" w:date="2022-01-03T10:25:00Z">
              <w:r w:rsidRPr="00F86424" w:rsidDel="00791D66">
                <w:rPr>
                  <w:rFonts w:asciiTheme="majorHAnsi" w:eastAsia="Times New Roman" w:hAnsiTheme="majorHAnsi" w:cstheme="majorHAnsi"/>
                  <w:color w:val="000000"/>
                  <w:lang w:val="en-US" w:eastAsia="de-DE"/>
                  <w:rPrChange w:id="7663" w:author="anna.resch88@gmail.com" w:date="2022-01-04T09:35:00Z">
                    <w:rPr>
                      <w:rFonts w:asciiTheme="majorHAnsi" w:eastAsia="Times New Roman" w:hAnsiTheme="majorHAnsi" w:cstheme="majorHAnsi"/>
                      <w:color w:val="000000"/>
                      <w:lang w:eastAsia="de-DE"/>
                    </w:rPr>
                  </w:rPrChange>
                </w:rPr>
                <w:delText>ULD-V40-ULD, sample 2</w:delText>
              </w:r>
              <w:bookmarkStart w:id="7664" w:name="_Toc92187210"/>
              <w:bookmarkStart w:id="7665" w:name="_Toc92187902"/>
              <w:bookmarkStart w:id="7666" w:name="_Toc92188594"/>
              <w:bookmarkStart w:id="7667" w:name="_Toc92189284"/>
              <w:bookmarkStart w:id="7668" w:name="_Toc92189939"/>
              <w:bookmarkStart w:id="7669" w:name="_Toc92190595"/>
              <w:bookmarkStart w:id="7670" w:name="_Toc92191251"/>
              <w:bookmarkEnd w:id="7664"/>
              <w:bookmarkEnd w:id="7665"/>
              <w:bookmarkEnd w:id="7666"/>
              <w:bookmarkEnd w:id="7667"/>
              <w:bookmarkEnd w:id="7668"/>
              <w:bookmarkEnd w:id="7669"/>
              <w:bookmarkEnd w:id="7670"/>
            </w:del>
          </w:p>
        </w:tc>
        <w:tc>
          <w:tcPr>
            <w:tcW w:w="584" w:type="dxa"/>
            <w:tcBorders>
              <w:top w:val="nil"/>
              <w:left w:val="nil"/>
              <w:bottom w:val="single" w:sz="4" w:space="0" w:color="auto"/>
              <w:right w:val="single" w:sz="4" w:space="0" w:color="auto"/>
            </w:tcBorders>
            <w:shd w:val="clear" w:color="auto" w:fill="D9E2F3" w:themeFill="accent5" w:themeFillTint="33"/>
            <w:noWrap/>
            <w:vAlign w:val="bottom"/>
            <w:hideMark/>
          </w:tcPr>
          <w:p w14:paraId="659F62FD" w14:textId="66C8B8C9" w:rsidR="00067C6D" w:rsidRPr="00F86424" w:rsidDel="00791D66" w:rsidRDefault="00067C6D" w:rsidP="003228B4">
            <w:pPr>
              <w:numPr>
                <w:ilvl w:val="0"/>
                <w:numId w:val="47"/>
              </w:numPr>
              <w:spacing w:after="0" w:line="240" w:lineRule="auto"/>
              <w:jc w:val="center"/>
              <w:rPr>
                <w:del w:id="7671" w:author="anna.resch88@gmail.com" w:date="2022-01-03T10:25:00Z"/>
                <w:rFonts w:asciiTheme="majorHAnsi" w:eastAsia="Times New Roman" w:hAnsiTheme="majorHAnsi" w:cstheme="majorHAnsi"/>
                <w:color w:val="000000"/>
                <w:lang w:val="en-US" w:eastAsia="de-DE"/>
                <w:rPrChange w:id="7672" w:author="anna.resch88@gmail.com" w:date="2022-01-04T09:35:00Z">
                  <w:rPr>
                    <w:del w:id="7673" w:author="anna.resch88@gmail.com" w:date="2022-01-03T10:25:00Z"/>
                    <w:rFonts w:asciiTheme="majorHAnsi" w:eastAsia="Times New Roman" w:hAnsiTheme="majorHAnsi" w:cstheme="majorHAnsi"/>
                    <w:color w:val="000000"/>
                    <w:lang w:eastAsia="de-DE"/>
                  </w:rPr>
                </w:rPrChange>
              </w:rPr>
            </w:pPr>
            <w:del w:id="7674" w:author="anna.resch88@gmail.com" w:date="2022-01-03T10:25:00Z">
              <w:r w:rsidRPr="00F86424" w:rsidDel="00791D66">
                <w:rPr>
                  <w:rFonts w:asciiTheme="majorHAnsi" w:eastAsia="Times New Roman" w:hAnsiTheme="majorHAnsi" w:cstheme="majorHAnsi"/>
                  <w:color w:val="000000"/>
                  <w:lang w:val="en-US" w:eastAsia="de-DE"/>
                  <w:rPrChange w:id="7675" w:author="anna.resch88@gmail.com" w:date="2022-01-04T09:35:00Z">
                    <w:rPr>
                      <w:rFonts w:asciiTheme="majorHAnsi" w:eastAsia="Times New Roman" w:hAnsiTheme="majorHAnsi" w:cstheme="majorHAnsi"/>
                      <w:color w:val="000000"/>
                      <w:lang w:eastAsia="de-DE"/>
                    </w:rPr>
                  </w:rPrChange>
                </w:rPr>
                <w:delText>20</w:delText>
              </w:r>
              <w:bookmarkStart w:id="7676" w:name="_Toc92187211"/>
              <w:bookmarkStart w:id="7677" w:name="_Toc92187903"/>
              <w:bookmarkStart w:id="7678" w:name="_Toc92188595"/>
              <w:bookmarkStart w:id="7679" w:name="_Toc92189285"/>
              <w:bookmarkStart w:id="7680" w:name="_Toc92189940"/>
              <w:bookmarkStart w:id="7681" w:name="_Toc92190596"/>
              <w:bookmarkStart w:id="7682" w:name="_Toc92191252"/>
              <w:bookmarkEnd w:id="7676"/>
              <w:bookmarkEnd w:id="7677"/>
              <w:bookmarkEnd w:id="7678"/>
              <w:bookmarkEnd w:id="7679"/>
              <w:bookmarkEnd w:id="7680"/>
              <w:bookmarkEnd w:id="7681"/>
              <w:bookmarkEnd w:id="7682"/>
            </w:del>
          </w:p>
        </w:tc>
        <w:tc>
          <w:tcPr>
            <w:tcW w:w="475" w:type="dxa"/>
            <w:tcBorders>
              <w:top w:val="nil"/>
              <w:left w:val="nil"/>
              <w:bottom w:val="single" w:sz="4" w:space="0" w:color="auto"/>
              <w:right w:val="single" w:sz="4" w:space="0" w:color="auto"/>
            </w:tcBorders>
            <w:shd w:val="clear" w:color="auto" w:fill="D9E2F3" w:themeFill="accent5" w:themeFillTint="33"/>
            <w:noWrap/>
            <w:vAlign w:val="bottom"/>
            <w:hideMark/>
          </w:tcPr>
          <w:p w14:paraId="2EA55DD3" w14:textId="06E7AFA4" w:rsidR="00067C6D" w:rsidRPr="00F86424" w:rsidDel="00791D66" w:rsidRDefault="00067C6D" w:rsidP="003228B4">
            <w:pPr>
              <w:numPr>
                <w:ilvl w:val="0"/>
                <w:numId w:val="47"/>
              </w:numPr>
              <w:spacing w:after="0" w:line="240" w:lineRule="auto"/>
              <w:jc w:val="center"/>
              <w:rPr>
                <w:del w:id="7683" w:author="anna.resch88@gmail.com" w:date="2022-01-03T10:25:00Z"/>
                <w:rFonts w:asciiTheme="majorHAnsi" w:eastAsia="Times New Roman" w:hAnsiTheme="majorHAnsi" w:cstheme="majorHAnsi"/>
                <w:color w:val="000000"/>
                <w:lang w:val="en-US" w:eastAsia="de-DE"/>
                <w:rPrChange w:id="7684" w:author="anna.resch88@gmail.com" w:date="2022-01-04T09:35:00Z">
                  <w:rPr>
                    <w:del w:id="7685" w:author="anna.resch88@gmail.com" w:date="2022-01-03T10:25:00Z"/>
                    <w:rFonts w:asciiTheme="majorHAnsi" w:eastAsia="Times New Roman" w:hAnsiTheme="majorHAnsi" w:cstheme="majorHAnsi"/>
                    <w:color w:val="000000"/>
                    <w:lang w:eastAsia="de-DE"/>
                  </w:rPr>
                </w:rPrChange>
              </w:rPr>
            </w:pPr>
            <w:del w:id="7686" w:author="anna.resch88@gmail.com" w:date="2022-01-03T10:25:00Z">
              <w:r w:rsidRPr="00F86424" w:rsidDel="00791D66">
                <w:rPr>
                  <w:rFonts w:asciiTheme="majorHAnsi" w:eastAsia="Times New Roman" w:hAnsiTheme="majorHAnsi" w:cstheme="majorHAnsi"/>
                  <w:color w:val="000000"/>
                  <w:lang w:val="en-US" w:eastAsia="de-DE"/>
                  <w:rPrChange w:id="7687" w:author="anna.resch88@gmail.com" w:date="2022-01-04T09:35:00Z">
                    <w:rPr>
                      <w:rFonts w:asciiTheme="majorHAnsi" w:eastAsia="Times New Roman" w:hAnsiTheme="majorHAnsi" w:cstheme="majorHAnsi"/>
                      <w:color w:val="000000"/>
                      <w:lang w:eastAsia="de-DE"/>
                    </w:rPr>
                  </w:rPrChange>
                </w:rPr>
                <w:delText>PBS</w:delText>
              </w:r>
              <w:bookmarkStart w:id="7688" w:name="_Toc92187212"/>
              <w:bookmarkStart w:id="7689" w:name="_Toc92187904"/>
              <w:bookmarkStart w:id="7690" w:name="_Toc92188596"/>
              <w:bookmarkStart w:id="7691" w:name="_Toc92189286"/>
              <w:bookmarkStart w:id="7692" w:name="_Toc92189941"/>
              <w:bookmarkStart w:id="7693" w:name="_Toc92190597"/>
              <w:bookmarkStart w:id="7694" w:name="_Toc92191253"/>
              <w:bookmarkEnd w:id="7688"/>
              <w:bookmarkEnd w:id="7689"/>
              <w:bookmarkEnd w:id="7690"/>
              <w:bookmarkEnd w:id="7691"/>
              <w:bookmarkEnd w:id="7692"/>
              <w:bookmarkEnd w:id="7693"/>
              <w:bookmarkEnd w:id="7694"/>
            </w:del>
          </w:p>
        </w:tc>
        <w:tc>
          <w:tcPr>
            <w:tcW w:w="422" w:type="dxa"/>
            <w:tcBorders>
              <w:top w:val="nil"/>
              <w:left w:val="nil"/>
              <w:bottom w:val="single" w:sz="4" w:space="0" w:color="auto"/>
              <w:right w:val="single" w:sz="4" w:space="0" w:color="auto"/>
            </w:tcBorders>
            <w:shd w:val="clear" w:color="auto" w:fill="D9E2F3" w:themeFill="accent5" w:themeFillTint="33"/>
            <w:noWrap/>
            <w:vAlign w:val="bottom"/>
            <w:hideMark/>
          </w:tcPr>
          <w:p w14:paraId="190D404C" w14:textId="079E4F84" w:rsidR="00067C6D" w:rsidRPr="00F86424" w:rsidDel="00791D66" w:rsidRDefault="00067C6D" w:rsidP="003228B4">
            <w:pPr>
              <w:numPr>
                <w:ilvl w:val="0"/>
                <w:numId w:val="47"/>
              </w:numPr>
              <w:spacing w:after="0" w:line="240" w:lineRule="auto"/>
              <w:jc w:val="center"/>
              <w:rPr>
                <w:del w:id="7695" w:author="anna.resch88@gmail.com" w:date="2022-01-03T10:25:00Z"/>
                <w:rFonts w:asciiTheme="majorHAnsi" w:eastAsia="Times New Roman" w:hAnsiTheme="majorHAnsi" w:cstheme="majorHAnsi"/>
                <w:color w:val="000000"/>
                <w:lang w:val="en-US" w:eastAsia="de-DE"/>
                <w:rPrChange w:id="7696" w:author="anna.resch88@gmail.com" w:date="2022-01-04T09:35:00Z">
                  <w:rPr>
                    <w:del w:id="7697" w:author="anna.resch88@gmail.com" w:date="2022-01-03T10:25:00Z"/>
                    <w:rFonts w:asciiTheme="majorHAnsi" w:eastAsia="Times New Roman" w:hAnsiTheme="majorHAnsi" w:cstheme="majorHAnsi"/>
                    <w:color w:val="000000"/>
                    <w:lang w:eastAsia="de-DE"/>
                  </w:rPr>
                </w:rPrChange>
              </w:rPr>
            </w:pPr>
            <w:del w:id="7698" w:author="anna.resch88@gmail.com" w:date="2022-01-03T10:25:00Z">
              <w:r w:rsidRPr="00F86424" w:rsidDel="00791D66">
                <w:rPr>
                  <w:rFonts w:asciiTheme="majorHAnsi" w:eastAsia="Times New Roman" w:hAnsiTheme="majorHAnsi" w:cstheme="majorHAnsi"/>
                  <w:color w:val="000000"/>
                  <w:lang w:val="en-US" w:eastAsia="de-DE"/>
                  <w:rPrChange w:id="7699" w:author="anna.resch88@gmail.com" w:date="2022-01-04T09:35:00Z">
                    <w:rPr>
                      <w:rFonts w:asciiTheme="majorHAnsi" w:eastAsia="Times New Roman" w:hAnsiTheme="majorHAnsi" w:cstheme="majorHAnsi"/>
                      <w:color w:val="000000"/>
                      <w:lang w:eastAsia="de-DE"/>
                    </w:rPr>
                  </w:rPrChange>
                </w:rPr>
                <w:delText>30</w:delText>
              </w:r>
              <w:bookmarkStart w:id="7700" w:name="_Toc92187213"/>
              <w:bookmarkStart w:id="7701" w:name="_Toc92187905"/>
              <w:bookmarkStart w:id="7702" w:name="_Toc92188597"/>
              <w:bookmarkStart w:id="7703" w:name="_Toc92189287"/>
              <w:bookmarkStart w:id="7704" w:name="_Toc92189942"/>
              <w:bookmarkStart w:id="7705" w:name="_Toc92190598"/>
              <w:bookmarkStart w:id="7706" w:name="_Toc92191254"/>
              <w:bookmarkEnd w:id="7700"/>
              <w:bookmarkEnd w:id="7701"/>
              <w:bookmarkEnd w:id="7702"/>
              <w:bookmarkEnd w:id="7703"/>
              <w:bookmarkEnd w:id="7704"/>
              <w:bookmarkEnd w:id="7705"/>
              <w:bookmarkEnd w:id="7706"/>
            </w:del>
          </w:p>
        </w:tc>
        <w:tc>
          <w:tcPr>
            <w:tcW w:w="422" w:type="dxa"/>
            <w:tcBorders>
              <w:top w:val="nil"/>
              <w:left w:val="nil"/>
              <w:bottom w:val="single" w:sz="4" w:space="0" w:color="auto"/>
              <w:right w:val="single" w:sz="4" w:space="0" w:color="auto"/>
            </w:tcBorders>
            <w:shd w:val="clear" w:color="auto" w:fill="D9E2F3" w:themeFill="accent5" w:themeFillTint="33"/>
            <w:noWrap/>
            <w:vAlign w:val="bottom"/>
            <w:hideMark/>
          </w:tcPr>
          <w:p w14:paraId="2C685284" w14:textId="124A0BFA" w:rsidR="00067C6D" w:rsidRPr="00F86424" w:rsidDel="00791D66" w:rsidRDefault="00067C6D" w:rsidP="003228B4">
            <w:pPr>
              <w:numPr>
                <w:ilvl w:val="0"/>
                <w:numId w:val="47"/>
              </w:numPr>
              <w:spacing w:after="0" w:line="240" w:lineRule="auto"/>
              <w:jc w:val="center"/>
              <w:rPr>
                <w:del w:id="7707" w:author="anna.resch88@gmail.com" w:date="2022-01-03T10:25:00Z"/>
                <w:rFonts w:asciiTheme="majorHAnsi" w:eastAsia="Times New Roman" w:hAnsiTheme="majorHAnsi" w:cstheme="majorHAnsi"/>
                <w:color w:val="000000"/>
                <w:lang w:val="en-US" w:eastAsia="de-DE"/>
                <w:rPrChange w:id="7708" w:author="anna.resch88@gmail.com" w:date="2022-01-04T09:35:00Z">
                  <w:rPr>
                    <w:del w:id="7709" w:author="anna.resch88@gmail.com" w:date="2022-01-03T10:25:00Z"/>
                    <w:rFonts w:asciiTheme="majorHAnsi" w:eastAsia="Times New Roman" w:hAnsiTheme="majorHAnsi" w:cstheme="majorHAnsi"/>
                    <w:color w:val="000000"/>
                    <w:lang w:eastAsia="de-DE"/>
                  </w:rPr>
                </w:rPrChange>
              </w:rPr>
            </w:pPr>
            <w:del w:id="7710" w:author="anna.resch88@gmail.com" w:date="2022-01-03T10:25:00Z">
              <w:r w:rsidRPr="00F86424" w:rsidDel="00791D66">
                <w:rPr>
                  <w:rFonts w:asciiTheme="majorHAnsi" w:eastAsia="Times New Roman" w:hAnsiTheme="majorHAnsi" w:cstheme="majorHAnsi"/>
                  <w:color w:val="000000"/>
                  <w:lang w:val="en-US" w:eastAsia="de-DE"/>
                  <w:rPrChange w:id="7711" w:author="anna.resch88@gmail.com" w:date="2022-01-04T09:35:00Z">
                    <w:rPr>
                      <w:rFonts w:asciiTheme="majorHAnsi" w:eastAsia="Times New Roman" w:hAnsiTheme="majorHAnsi" w:cstheme="majorHAnsi"/>
                      <w:color w:val="000000"/>
                      <w:lang w:eastAsia="de-DE"/>
                    </w:rPr>
                  </w:rPrChange>
                </w:rPr>
                <w:delText>4</w:delText>
              </w:r>
              <w:bookmarkStart w:id="7712" w:name="_Toc92187214"/>
              <w:bookmarkStart w:id="7713" w:name="_Toc92187906"/>
              <w:bookmarkStart w:id="7714" w:name="_Toc92188598"/>
              <w:bookmarkStart w:id="7715" w:name="_Toc92189288"/>
              <w:bookmarkStart w:id="7716" w:name="_Toc92189943"/>
              <w:bookmarkStart w:id="7717" w:name="_Toc92190599"/>
              <w:bookmarkStart w:id="7718" w:name="_Toc92191255"/>
              <w:bookmarkEnd w:id="7712"/>
              <w:bookmarkEnd w:id="7713"/>
              <w:bookmarkEnd w:id="7714"/>
              <w:bookmarkEnd w:id="7715"/>
              <w:bookmarkEnd w:id="7716"/>
              <w:bookmarkEnd w:id="7717"/>
              <w:bookmarkEnd w:id="7718"/>
            </w:del>
          </w:p>
        </w:tc>
        <w:tc>
          <w:tcPr>
            <w:tcW w:w="422" w:type="dxa"/>
            <w:tcBorders>
              <w:top w:val="nil"/>
              <w:left w:val="nil"/>
              <w:bottom w:val="single" w:sz="4" w:space="0" w:color="auto"/>
              <w:right w:val="single" w:sz="4" w:space="0" w:color="auto"/>
            </w:tcBorders>
            <w:shd w:val="clear" w:color="auto" w:fill="D9E2F3" w:themeFill="accent5" w:themeFillTint="33"/>
            <w:noWrap/>
            <w:vAlign w:val="bottom"/>
            <w:hideMark/>
          </w:tcPr>
          <w:p w14:paraId="3932608E" w14:textId="2BAF24AF" w:rsidR="00067C6D" w:rsidRPr="00F86424" w:rsidDel="00791D66" w:rsidRDefault="00067C6D" w:rsidP="003228B4">
            <w:pPr>
              <w:numPr>
                <w:ilvl w:val="0"/>
                <w:numId w:val="47"/>
              </w:numPr>
              <w:spacing w:after="0" w:line="240" w:lineRule="auto"/>
              <w:jc w:val="center"/>
              <w:rPr>
                <w:del w:id="7719" w:author="anna.resch88@gmail.com" w:date="2022-01-03T10:25:00Z"/>
                <w:rFonts w:asciiTheme="majorHAnsi" w:eastAsia="Times New Roman" w:hAnsiTheme="majorHAnsi" w:cstheme="majorHAnsi"/>
                <w:color w:val="000000"/>
                <w:lang w:val="en-US" w:eastAsia="de-DE"/>
                <w:rPrChange w:id="7720" w:author="anna.resch88@gmail.com" w:date="2022-01-04T09:35:00Z">
                  <w:rPr>
                    <w:del w:id="7721" w:author="anna.resch88@gmail.com" w:date="2022-01-03T10:25:00Z"/>
                    <w:rFonts w:asciiTheme="majorHAnsi" w:eastAsia="Times New Roman" w:hAnsiTheme="majorHAnsi" w:cstheme="majorHAnsi"/>
                    <w:color w:val="000000"/>
                    <w:lang w:eastAsia="de-DE"/>
                  </w:rPr>
                </w:rPrChange>
              </w:rPr>
            </w:pPr>
            <w:del w:id="7722" w:author="anna.resch88@gmail.com" w:date="2022-01-03T10:25:00Z">
              <w:r w:rsidRPr="00F86424" w:rsidDel="00791D66">
                <w:rPr>
                  <w:rFonts w:asciiTheme="majorHAnsi" w:eastAsia="Times New Roman" w:hAnsiTheme="majorHAnsi" w:cstheme="majorHAnsi"/>
                  <w:color w:val="000000"/>
                  <w:lang w:val="en-US" w:eastAsia="de-DE"/>
                  <w:rPrChange w:id="7723" w:author="anna.resch88@gmail.com" w:date="2022-01-04T09:35:00Z">
                    <w:rPr>
                      <w:rFonts w:asciiTheme="majorHAnsi" w:eastAsia="Times New Roman" w:hAnsiTheme="majorHAnsi" w:cstheme="majorHAnsi"/>
                      <w:color w:val="000000"/>
                      <w:lang w:eastAsia="de-DE"/>
                    </w:rPr>
                  </w:rPrChange>
                </w:rPr>
                <w:delText>10</w:delText>
              </w:r>
              <w:bookmarkStart w:id="7724" w:name="_Toc92187215"/>
              <w:bookmarkStart w:id="7725" w:name="_Toc92187907"/>
              <w:bookmarkStart w:id="7726" w:name="_Toc92188599"/>
              <w:bookmarkStart w:id="7727" w:name="_Toc92189289"/>
              <w:bookmarkStart w:id="7728" w:name="_Toc92189944"/>
              <w:bookmarkStart w:id="7729" w:name="_Toc92190600"/>
              <w:bookmarkStart w:id="7730" w:name="_Toc92191256"/>
              <w:bookmarkEnd w:id="7724"/>
              <w:bookmarkEnd w:id="7725"/>
              <w:bookmarkEnd w:id="7726"/>
              <w:bookmarkEnd w:id="7727"/>
              <w:bookmarkEnd w:id="7728"/>
              <w:bookmarkEnd w:id="7729"/>
              <w:bookmarkEnd w:id="7730"/>
            </w:del>
          </w:p>
        </w:tc>
        <w:tc>
          <w:tcPr>
            <w:tcW w:w="422" w:type="dxa"/>
            <w:tcBorders>
              <w:top w:val="nil"/>
              <w:left w:val="nil"/>
              <w:bottom w:val="single" w:sz="4" w:space="0" w:color="auto"/>
              <w:right w:val="single" w:sz="4" w:space="0" w:color="auto"/>
            </w:tcBorders>
            <w:shd w:val="clear" w:color="auto" w:fill="D9E2F3" w:themeFill="accent5" w:themeFillTint="33"/>
            <w:noWrap/>
            <w:vAlign w:val="bottom"/>
            <w:hideMark/>
          </w:tcPr>
          <w:p w14:paraId="5CAEEFD1" w14:textId="3B7FBBF2" w:rsidR="00067C6D" w:rsidRPr="00F86424" w:rsidDel="00791D66" w:rsidRDefault="00067C6D" w:rsidP="003228B4">
            <w:pPr>
              <w:numPr>
                <w:ilvl w:val="0"/>
                <w:numId w:val="47"/>
              </w:numPr>
              <w:spacing w:after="0" w:line="240" w:lineRule="auto"/>
              <w:jc w:val="center"/>
              <w:rPr>
                <w:del w:id="7731" w:author="anna.resch88@gmail.com" w:date="2022-01-03T10:25:00Z"/>
                <w:rFonts w:asciiTheme="majorHAnsi" w:eastAsia="Times New Roman" w:hAnsiTheme="majorHAnsi" w:cstheme="majorHAnsi"/>
                <w:color w:val="000000"/>
                <w:lang w:val="en-US" w:eastAsia="de-DE"/>
                <w:rPrChange w:id="7732" w:author="anna.resch88@gmail.com" w:date="2022-01-04T09:35:00Z">
                  <w:rPr>
                    <w:del w:id="7733" w:author="anna.resch88@gmail.com" w:date="2022-01-03T10:25:00Z"/>
                    <w:rFonts w:asciiTheme="majorHAnsi" w:eastAsia="Times New Roman" w:hAnsiTheme="majorHAnsi" w:cstheme="majorHAnsi"/>
                    <w:color w:val="000000"/>
                    <w:lang w:eastAsia="de-DE"/>
                  </w:rPr>
                </w:rPrChange>
              </w:rPr>
            </w:pPr>
            <w:del w:id="7734" w:author="anna.resch88@gmail.com" w:date="2022-01-03T10:25:00Z">
              <w:r w:rsidRPr="00F86424" w:rsidDel="00791D66">
                <w:rPr>
                  <w:rFonts w:asciiTheme="majorHAnsi" w:eastAsia="Times New Roman" w:hAnsiTheme="majorHAnsi" w:cstheme="majorHAnsi"/>
                  <w:color w:val="000000"/>
                  <w:lang w:val="en-US" w:eastAsia="de-DE"/>
                  <w:rPrChange w:id="7735" w:author="anna.resch88@gmail.com" w:date="2022-01-04T09:35:00Z">
                    <w:rPr>
                      <w:rFonts w:asciiTheme="majorHAnsi" w:eastAsia="Times New Roman" w:hAnsiTheme="majorHAnsi" w:cstheme="majorHAnsi"/>
                      <w:color w:val="000000"/>
                      <w:lang w:eastAsia="de-DE"/>
                    </w:rPr>
                  </w:rPrChange>
                </w:rPr>
                <w:delText>15</w:delText>
              </w:r>
              <w:bookmarkStart w:id="7736" w:name="_Toc92187216"/>
              <w:bookmarkStart w:id="7737" w:name="_Toc92187908"/>
              <w:bookmarkStart w:id="7738" w:name="_Toc92188600"/>
              <w:bookmarkStart w:id="7739" w:name="_Toc92189290"/>
              <w:bookmarkStart w:id="7740" w:name="_Toc92189945"/>
              <w:bookmarkStart w:id="7741" w:name="_Toc92190601"/>
              <w:bookmarkStart w:id="7742" w:name="_Toc92191257"/>
              <w:bookmarkEnd w:id="7736"/>
              <w:bookmarkEnd w:id="7737"/>
              <w:bookmarkEnd w:id="7738"/>
              <w:bookmarkEnd w:id="7739"/>
              <w:bookmarkEnd w:id="7740"/>
              <w:bookmarkEnd w:id="7741"/>
              <w:bookmarkEnd w:id="7742"/>
            </w:del>
          </w:p>
        </w:tc>
        <w:tc>
          <w:tcPr>
            <w:tcW w:w="754" w:type="dxa"/>
            <w:tcBorders>
              <w:top w:val="nil"/>
              <w:left w:val="nil"/>
              <w:bottom w:val="single" w:sz="4" w:space="0" w:color="auto"/>
              <w:right w:val="single" w:sz="4" w:space="0" w:color="auto"/>
            </w:tcBorders>
            <w:shd w:val="clear" w:color="auto" w:fill="D9E2F3" w:themeFill="accent5" w:themeFillTint="33"/>
            <w:noWrap/>
            <w:vAlign w:val="bottom"/>
            <w:hideMark/>
          </w:tcPr>
          <w:p w14:paraId="3E3302A9" w14:textId="5168859C" w:rsidR="00067C6D" w:rsidRPr="00F86424" w:rsidDel="00791D66" w:rsidRDefault="00067C6D" w:rsidP="003228B4">
            <w:pPr>
              <w:numPr>
                <w:ilvl w:val="0"/>
                <w:numId w:val="47"/>
              </w:numPr>
              <w:spacing w:after="0" w:line="240" w:lineRule="auto"/>
              <w:jc w:val="center"/>
              <w:rPr>
                <w:del w:id="7743" w:author="anna.resch88@gmail.com" w:date="2022-01-03T10:25:00Z"/>
                <w:rFonts w:asciiTheme="majorHAnsi" w:eastAsia="Times New Roman" w:hAnsiTheme="majorHAnsi" w:cstheme="majorHAnsi"/>
                <w:color w:val="000000"/>
                <w:lang w:val="en-US" w:eastAsia="de-DE"/>
                <w:rPrChange w:id="7744" w:author="anna.resch88@gmail.com" w:date="2022-01-04T09:35:00Z">
                  <w:rPr>
                    <w:del w:id="7745" w:author="anna.resch88@gmail.com" w:date="2022-01-03T10:25:00Z"/>
                    <w:rFonts w:asciiTheme="majorHAnsi" w:eastAsia="Times New Roman" w:hAnsiTheme="majorHAnsi" w:cstheme="majorHAnsi"/>
                    <w:color w:val="000000"/>
                    <w:lang w:eastAsia="de-DE"/>
                  </w:rPr>
                </w:rPrChange>
              </w:rPr>
            </w:pPr>
            <w:del w:id="7746" w:author="anna.resch88@gmail.com" w:date="2022-01-03T10:25:00Z">
              <w:r w:rsidRPr="00F86424" w:rsidDel="00791D66">
                <w:rPr>
                  <w:rFonts w:asciiTheme="majorHAnsi" w:eastAsia="Times New Roman" w:hAnsiTheme="majorHAnsi" w:cstheme="majorHAnsi"/>
                  <w:color w:val="000000"/>
                  <w:lang w:val="en-US" w:eastAsia="de-DE"/>
                  <w:rPrChange w:id="7747" w:author="anna.resch88@gmail.com" w:date="2022-01-04T09:35:00Z">
                    <w:rPr>
                      <w:rFonts w:asciiTheme="majorHAnsi" w:eastAsia="Times New Roman" w:hAnsiTheme="majorHAnsi" w:cstheme="majorHAnsi"/>
                      <w:color w:val="000000"/>
                      <w:lang w:eastAsia="de-DE"/>
                    </w:rPr>
                  </w:rPrChange>
                </w:rPr>
                <w:delText>74.5</w:delText>
              </w:r>
              <w:bookmarkStart w:id="7748" w:name="_Toc92187217"/>
              <w:bookmarkStart w:id="7749" w:name="_Toc92187909"/>
              <w:bookmarkStart w:id="7750" w:name="_Toc92188601"/>
              <w:bookmarkStart w:id="7751" w:name="_Toc92189291"/>
              <w:bookmarkStart w:id="7752" w:name="_Toc92189946"/>
              <w:bookmarkStart w:id="7753" w:name="_Toc92190602"/>
              <w:bookmarkStart w:id="7754" w:name="_Toc92191258"/>
              <w:bookmarkEnd w:id="7748"/>
              <w:bookmarkEnd w:id="7749"/>
              <w:bookmarkEnd w:id="7750"/>
              <w:bookmarkEnd w:id="7751"/>
              <w:bookmarkEnd w:id="7752"/>
              <w:bookmarkEnd w:id="7753"/>
              <w:bookmarkEnd w:id="7754"/>
            </w:del>
          </w:p>
        </w:tc>
        <w:tc>
          <w:tcPr>
            <w:tcW w:w="642" w:type="dxa"/>
            <w:tcBorders>
              <w:top w:val="nil"/>
              <w:left w:val="nil"/>
              <w:bottom w:val="single" w:sz="4" w:space="0" w:color="auto"/>
              <w:right w:val="nil"/>
            </w:tcBorders>
            <w:shd w:val="clear" w:color="auto" w:fill="D9E2F3" w:themeFill="accent5" w:themeFillTint="33"/>
            <w:noWrap/>
            <w:vAlign w:val="bottom"/>
            <w:hideMark/>
          </w:tcPr>
          <w:p w14:paraId="45F9F026" w14:textId="297A2301" w:rsidR="00067C6D" w:rsidRPr="00F86424" w:rsidDel="00791D66" w:rsidRDefault="00067C6D" w:rsidP="003228B4">
            <w:pPr>
              <w:numPr>
                <w:ilvl w:val="0"/>
                <w:numId w:val="47"/>
              </w:numPr>
              <w:spacing w:after="0" w:line="240" w:lineRule="auto"/>
              <w:jc w:val="center"/>
              <w:rPr>
                <w:del w:id="7755" w:author="anna.resch88@gmail.com" w:date="2022-01-03T10:25:00Z"/>
                <w:rFonts w:asciiTheme="majorHAnsi" w:eastAsia="Times New Roman" w:hAnsiTheme="majorHAnsi" w:cstheme="majorHAnsi"/>
                <w:color w:val="000000"/>
                <w:lang w:val="en-US" w:eastAsia="de-DE"/>
                <w:rPrChange w:id="7756" w:author="anna.resch88@gmail.com" w:date="2022-01-04T09:35:00Z">
                  <w:rPr>
                    <w:del w:id="7757" w:author="anna.resch88@gmail.com" w:date="2022-01-03T10:25:00Z"/>
                    <w:rFonts w:asciiTheme="majorHAnsi" w:eastAsia="Times New Roman" w:hAnsiTheme="majorHAnsi" w:cstheme="majorHAnsi"/>
                    <w:color w:val="000000"/>
                    <w:lang w:eastAsia="de-DE"/>
                  </w:rPr>
                </w:rPrChange>
              </w:rPr>
            </w:pPr>
            <w:del w:id="7758" w:author="anna.resch88@gmail.com" w:date="2022-01-03T10:25:00Z">
              <w:r w:rsidRPr="00F86424" w:rsidDel="00791D66">
                <w:rPr>
                  <w:rFonts w:asciiTheme="majorHAnsi" w:eastAsia="Times New Roman" w:hAnsiTheme="majorHAnsi" w:cstheme="majorHAnsi"/>
                  <w:color w:val="000000"/>
                  <w:lang w:val="en-US" w:eastAsia="de-DE"/>
                  <w:rPrChange w:id="7759" w:author="anna.resch88@gmail.com" w:date="2022-01-04T09:35:00Z">
                    <w:rPr>
                      <w:rFonts w:asciiTheme="majorHAnsi" w:eastAsia="Times New Roman" w:hAnsiTheme="majorHAnsi" w:cstheme="majorHAnsi"/>
                      <w:color w:val="000000"/>
                      <w:lang w:eastAsia="de-DE"/>
                    </w:rPr>
                  </w:rPrChange>
                </w:rPr>
                <w:delText>6.16</w:delText>
              </w:r>
              <w:bookmarkStart w:id="7760" w:name="_Toc92187218"/>
              <w:bookmarkStart w:id="7761" w:name="_Toc92187910"/>
              <w:bookmarkStart w:id="7762" w:name="_Toc92188602"/>
              <w:bookmarkStart w:id="7763" w:name="_Toc92189292"/>
              <w:bookmarkStart w:id="7764" w:name="_Toc92189947"/>
              <w:bookmarkStart w:id="7765" w:name="_Toc92190603"/>
              <w:bookmarkStart w:id="7766" w:name="_Toc92191259"/>
              <w:bookmarkEnd w:id="7760"/>
              <w:bookmarkEnd w:id="7761"/>
              <w:bookmarkEnd w:id="7762"/>
              <w:bookmarkEnd w:id="7763"/>
              <w:bookmarkEnd w:id="7764"/>
              <w:bookmarkEnd w:id="7765"/>
              <w:bookmarkEnd w:id="7766"/>
            </w:del>
          </w:p>
        </w:tc>
        <w:tc>
          <w:tcPr>
            <w:tcW w:w="864" w:type="dxa"/>
            <w:tcBorders>
              <w:top w:val="nil"/>
              <w:left w:val="single" w:sz="4" w:space="0" w:color="auto"/>
              <w:bottom w:val="nil"/>
              <w:right w:val="single" w:sz="4" w:space="0" w:color="auto"/>
            </w:tcBorders>
            <w:shd w:val="clear" w:color="auto" w:fill="D9E2F3" w:themeFill="accent5" w:themeFillTint="33"/>
            <w:noWrap/>
            <w:vAlign w:val="bottom"/>
            <w:hideMark/>
          </w:tcPr>
          <w:p w14:paraId="207ECB15" w14:textId="32964516" w:rsidR="00067C6D" w:rsidRPr="00F86424" w:rsidDel="00791D66" w:rsidRDefault="00067C6D" w:rsidP="003228B4">
            <w:pPr>
              <w:numPr>
                <w:ilvl w:val="0"/>
                <w:numId w:val="47"/>
              </w:numPr>
              <w:spacing w:after="0" w:line="240" w:lineRule="auto"/>
              <w:jc w:val="center"/>
              <w:rPr>
                <w:del w:id="7767" w:author="anna.resch88@gmail.com" w:date="2022-01-03T10:25:00Z"/>
                <w:rFonts w:asciiTheme="majorHAnsi" w:eastAsia="Times New Roman" w:hAnsiTheme="majorHAnsi" w:cstheme="majorHAnsi"/>
                <w:color w:val="000000"/>
                <w:lang w:val="en-US" w:eastAsia="de-DE"/>
                <w:rPrChange w:id="7768" w:author="anna.resch88@gmail.com" w:date="2022-01-04T09:35:00Z">
                  <w:rPr>
                    <w:del w:id="7769" w:author="anna.resch88@gmail.com" w:date="2022-01-03T10:25:00Z"/>
                    <w:rFonts w:asciiTheme="majorHAnsi" w:eastAsia="Times New Roman" w:hAnsiTheme="majorHAnsi" w:cstheme="majorHAnsi"/>
                    <w:color w:val="000000"/>
                    <w:lang w:eastAsia="de-DE"/>
                  </w:rPr>
                </w:rPrChange>
              </w:rPr>
            </w:pPr>
            <w:del w:id="7770" w:author="anna.resch88@gmail.com" w:date="2022-01-03T10:25:00Z">
              <w:r w:rsidRPr="00F86424" w:rsidDel="00791D66">
                <w:rPr>
                  <w:rFonts w:asciiTheme="majorHAnsi" w:eastAsia="Times New Roman" w:hAnsiTheme="majorHAnsi" w:cstheme="majorHAnsi"/>
                  <w:color w:val="000000"/>
                  <w:lang w:val="en-US" w:eastAsia="de-DE"/>
                  <w:rPrChange w:id="7771" w:author="anna.resch88@gmail.com" w:date="2022-01-04T09:35:00Z">
                    <w:rPr>
                      <w:rFonts w:asciiTheme="majorHAnsi" w:eastAsia="Times New Roman" w:hAnsiTheme="majorHAnsi" w:cstheme="majorHAnsi"/>
                      <w:color w:val="000000"/>
                      <w:lang w:eastAsia="de-DE"/>
                    </w:rPr>
                  </w:rPrChange>
                </w:rPr>
                <w:delText>45.49</w:delText>
              </w:r>
              <w:bookmarkStart w:id="7772" w:name="_Toc92187219"/>
              <w:bookmarkStart w:id="7773" w:name="_Toc92187911"/>
              <w:bookmarkStart w:id="7774" w:name="_Toc92188603"/>
              <w:bookmarkStart w:id="7775" w:name="_Toc92189293"/>
              <w:bookmarkStart w:id="7776" w:name="_Toc92189948"/>
              <w:bookmarkStart w:id="7777" w:name="_Toc92190604"/>
              <w:bookmarkStart w:id="7778" w:name="_Toc92191260"/>
              <w:bookmarkEnd w:id="7772"/>
              <w:bookmarkEnd w:id="7773"/>
              <w:bookmarkEnd w:id="7774"/>
              <w:bookmarkEnd w:id="7775"/>
              <w:bookmarkEnd w:id="7776"/>
              <w:bookmarkEnd w:id="7777"/>
              <w:bookmarkEnd w:id="7778"/>
            </w:del>
          </w:p>
        </w:tc>
        <w:tc>
          <w:tcPr>
            <w:tcW w:w="864" w:type="dxa"/>
            <w:tcBorders>
              <w:top w:val="nil"/>
              <w:left w:val="nil"/>
              <w:bottom w:val="nil"/>
              <w:right w:val="single" w:sz="4" w:space="0" w:color="auto"/>
            </w:tcBorders>
            <w:shd w:val="clear" w:color="auto" w:fill="D9E2F3" w:themeFill="accent5" w:themeFillTint="33"/>
            <w:noWrap/>
            <w:vAlign w:val="bottom"/>
            <w:hideMark/>
          </w:tcPr>
          <w:p w14:paraId="3B419FF9" w14:textId="7850283D" w:rsidR="00067C6D" w:rsidRPr="00F86424" w:rsidDel="00791D66" w:rsidRDefault="00067C6D" w:rsidP="003228B4">
            <w:pPr>
              <w:numPr>
                <w:ilvl w:val="0"/>
                <w:numId w:val="47"/>
              </w:numPr>
              <w:spacing w:after="0" w:line="240" w:lineRule="auto"/>
              <w:jc w:val="center"/>
              <w:rPr>
                <w:del w:id="7779" w:author="anna.resch88@gmail.com" w:date="2022-01-03T10:25:00Z"/>
                <w:rFonts w:asciiTheme="majorHAnsi" w:eastAsia="Times New Roman" w:hAnsiTheme="majorHAnsi" w:cstheme="majorHAnsi"/>
                <w:color w:val="000000"/>
                <w:lang w:val="en-US" w:eastAsia="de-DE"/>
                <w:rPrChange w:id="7780" w:author="anna.resch88@gmail.com" w:date="2022-01-04T09:35:00Z">
                  <w:rPr>
                    <w:del w:id="7781" w:author="anna.resch88@gmail.com" w:date="2022-01-03T10:25:00Z"/>
                    <w:rFonts w:asciiTheme="majorHAnsi" w:eastAsia="Times New Roman" w:hAnsiTheme="majorHAnsi" w:cstheme="majorHAnsi"/>
                    <w:color w:val="000000"/>
                    <w:lang w:eastAsia="de-DE"/>
                  </w:rPr>
                </w:rPrChange>
              </w:rPr>
            </w:pPr>
            <w:del w:id="7782" w:author="anna.resch88@gmail.com" w:date="2022-01-03T10:25:00Z">
              <w:r w:rsidRPr="00F86424" w:rsidDel="00791D66">
                <w:rPr>
                  <w:rFonts w:asciiTheme="majorHAnsi" w:eastAsia="Times New Roman" w:hAnsiTheme="majorHAnsi" w:cstheme="majorHAnsi"/>
                  <w:color w:val="000000"/>
                  <w:lang w:val="en-US" w:eastAsia="de-DE"/>
                  <w:rPrChange w:id="7783" w:author="anna.resch88@gmail.com" w:date="2022-01-04T09:35:00Z">
                    <w:rPr>
                      <w:rFonts w:asciiTheme="majorHAnsi" w:eastAsia="Times New Roman" w:hAnsiTheme="majorHAnsi" w:cstheme="majorHAnsi"/>
                      <w:color w:val="000000"/>
                      <w:lang w:eastAsia="de-DE"/>
                    </w:rPr>
                  </w:rPrChange>
                </w:rPr>
                <w:delText>25.41</w:delText>
              </w:r>
              <w:bookmarkStart w:id="7784" w:name="_Toc92187220"/>
              <w:bookmarkStart w:id="7785" w:name="_Toc92187912"/>
              <w:bookmarkStart w:id="7786" w:name="_Toc92188604"/>
              <w:bookmarkStart w:id="7787" w:name="_Toc92189294"/>
              <w:bookmarkStart w:id="7788" w:name="_Toc92189949"/>
              <w:bookmarkStart w:id="7789" w:name="_Toc92190605"/>
              <w:bookmarkStart w:id="7790" w:name="_Toc92191261"/>
              <w:bookmarkEnd w:id="7784"/>
              <w:bookmarkEnd w:id="7785"/>
              <w:bookmarkEnd w:id="7786"/>
              <w:bookmarkEnd w:id="7787"/>
              <w:bookmarkEnd w:id="7788"/>
              <w:bookmarkEnd w:id="7789"/>
              <w:bookmarkEnd w:id="7790"/>
            </w:del>
          </w:p>
        </w:tc>
        <w:bookmarkStart w:id="7791" w:name="_Toc92187221"/>
        <w:bookmarkStart w:id="7792" w:name="_Toc92187913"/>
        <w:bookmarkStart w:id="7793" w:name="_Toc92188605"/>
        <w:bookmarkStart w:id="7794" w:name="_Toc92189295"/>
        <w:bookmarkStart w:id="7795" w:name="_Toc92189950"/>
        <w:bookmarkStart w:id="7796" w:name="_Toc92190606"/>
        <w:bookmarkStart w:id="7797" w:name="_Toc92191262"/>
        <w:bookmarkEnd w:id="7791"/>
        <w:bookmarkEnd w:id="7792"/>
        <w:bookmarkEnd w:id="7793"/>
        <w:bookmarkEnd w:id="7794"/>
        <w:bookmarkEnd w:id="7795"/>
        <w:bookmarkEnd w:id="7796"/>
        <w:bookmarkEnd w:id="7797"/>
      </w:tr>
      <w:tr w:rsidR="00067C6D" w:rsidRPr="009E3BE9" w:rsidDel="00791D66" w14:paraId="7AC2CB1D" w14:textId="0D193AFB" w:rsidTr="00D830B0">
        <w:trPr>
          <w:trHeight w:val="300"/>
          <w:del w:id="7798" w:author="anna.resch88@gmail.com" w:date="2022-01-03T10:25:00Z"/>
        </w:trPr>
        <w:tc>
          <w:tcPr>
            <w:tcW w:w="2338" w:type="dxa"/>
            <w:tcBorders>
              <w:top w:val="nil"/>
              <w:left w:val="single" w:sz="4" w:space="0" w:color="auto"/>
              <w:bottom w:val="single" w:sz="4" w:space="0" w:color="auto"/>
              <w:right w:val="single" w:sz="4" w:space="0" w:color="auto"/>
            </w:tcBorders>
            <w:shd w:val="clear" w:color="auto" w:fill="D9E2F3" w:themeFill="accent5" w:themeFillTint="33"/>
            <w:vAlign w:val="bottom"/>
            <w:hideMark/>
          </w:tcPr>
          <w:p w14:paraId="07A75799" w14:textId="4692D5D3" w:rsidR="00067C6D" w:rsidRPr="00F86424" w:rsidDel="00791D66" w:rsidRDefault="00067C6D" w:rsidP="003228B4">
            <w:pPr>
              <w:numPr>
                <w:ilvl w:val="0"/>
                <w:numId w:val="47"/>
              </w:numPr>
              <w:spacing w:after="0" w:line="240" w:lineRule="auto"/>
              <w:jc w:val="both"/>
              <w:rPr>
                <w:del w:id="7799" w:author="anna.resch88@gmail.com" w:date="2022-01-03T10:25:00Z"/>
                <w:rFonts w:asciiTheme="majorHAnsi" w:eastAsia="Times New Roman" w:hAnsiTheme="majorHAnsi" w:cstheme="majorHAnsi"/>
                <w:color w:val="000000"/>
                <w:lang w:val="en-US" w:eastAsia="de-DE"/>
                <w:rPrChange w:id="7800" w:author="anna.resch88@gmail.com" w:date="2022-01-04T09:35:00Z">
                  <w:rPr>
                    <w:del w:id="7801" w:author="anna.resch88@gmail.com" w:date="2022-01-03T10:25:00Z"/>
                    <w:rFonts w:asciiTheme="majorHAnsi" w:eastAsia="Times New Roman" w:hAnsiTheme="majorHAnsi" w:cstheme="majorHAnsi"/>
                    <w:color w:val="000000"/>
                    <w:lang w:eastAsia="de-DE"/>
                  </w:rPr>
                </w:rPrChange>
              </w:rPr>
            </w:pPr>
            <w:del w:id="7802" w:author="anna.resch88@gmail.com" w:date="2022-01-03T10:25:00Z">
              <w:r w:rsidRPr="00F86424" w:rsidDel="00791D66">
                <w:rPr>
                  <w:rFonts w:asciiTheme="majorHAnsi" w:eastAsia="Times New Roman" w:hAnsiTheme="majorHAnsi" w:cstheme="majorHAnsi"/>
                  <w:color w:val="000000"/>
                  <w:lang w:val="en-US" w:eastAsia="de-DE"/>
                  <w:rPrChange w:id="7803" w:author="anna.resch88@gmail.com" w:date="2022-01-04T09:35:00Z">
                    <w:rPr>
                      <w:rFonts w:asciiTheme="majorHAnsi" w:eastAsia="Times New Roman" w:hAnsiTheme="majorHAnsi" w:cstheme="majorHAnsi"/>
                      <w:color w:val="000000"/>
                      <w:lang w:eastAsia="de-DE"/>
                    </w:rPr>
                  </w:rPrChange>
                </w:rPr>
                <w:delText>ULD-V40-ULD, sample 3</w:delText>
              </w:r>
              <w:bookmarkStart w:id="7804" w:name="_Toc92187222"/>
              <w:bookmarkStart w:id="7805" w:name="_Toc92187914"/>
              <w:bookmarkStart w:id="7806" w:name="_Toc92188606"/>
              <w:bookmarkStart w:id="7807" w:name="_Toc92189296"/>
              <w:bookmarkStart w:id="7808" w:name="_Toc92189951"/>
              <w:bookmarkStart w:id="7809" w:name="_Toc92190607"/>
              <w:bookmarkStart w:id="7810" w:name="_Toc92191263"/>
              <w:bookmarkEnd w:id="7804"/>
              <w:bookmarkEnd w:id="7805"/>
              <w:bookmarkEnd w:id="7806"/>
              <w:bookmarkEnd w:id="7807"/>
              <w:bookmarkEnd w:id="7808"/>
              <w:bookmarkEnd w:id="7809"/>
              <w:bookmarkEnd w:id="7810"/>
            </w:del>
          </w:p>
        </w:tc>
        <w:tc>
          <w:tcPr>
            <w:tcW w:w="584" w:type="dxa"/>
            <w:tcBorders>
              <w:top w:val="nil"/>
              <w:left w:val="nil"/>
              <w:bottom w:val="single" w:sz="4" w:space="0" w:color="auto"/>
              <w:right w:val="single" w:sz="4" w:space="0" w:color="auto"/>
            </w:tcBorders>
            <w:shd w:val="clear" w:color="auto" w:fill="D9E2F3" w:themeFill="accent5" w:themeFillTint="33"/>
            <w:noWrap/>
            <w:vAlign w:val="bottom"/>
            <w:hideMark/>
          </w:tcPr>
          <w:p w14:paraId="39D8316B" w14:textId="5173337E" w:rsidR="00067C6D" w:rsidRPr="00F86424" w:rsidDel="00791D66" w:rsidRDefault="00067C6D" w:rsidP="003228B4">
            <w:pPr>
              <w:numPr>
                <w:ilvl w:val="0"/>
                <w:numId w:val="47"/>
              </w:numPr>
              <w:spacing w:after="0" w:line="240" w:lineRule="auto"/>
              <w:jc w:val="center"/>
              <w:rPr>
                <w:del w:id="7811" w:author="anna.resch88@gmail.com" w:date="2022-01-03T10:25:00Z"/>
                <w:rFonts w:asciiTheme="majorHAnsi" w:eastAsia="Times New Roman" w:hAnsiTheme="majorHAnsi" w:cstheme="majorHAnsi"/>
                <w:color w:val="000000"/>
                <w:lang w:val="en-US" w:eastAsia="de-DE"/>
                <w:rPrChange w:id="7812" w:author="anna.resch88@gmail.com" w:date="2022-01-04T09:35:00Z">
                  <w:rPr>
                    <w:del w:id="7813" w:author="anna.resch88@gmail.com" w:date="2022-01-03T10:25:00Z"/>
                    <w:rFonts w:asciiTheme="majorHAnsi" w:eastAsia="Times New Roman" w:hAnsiTheme="majorHAnsi" w:cstheme="majorHAnsi"/>
                    <w:color w:val="000000"/>
                    <w:lang w:eastAsia="de-DE"/>
                  </w:rPr>
                </w:rPrChange>
              </w:rPr>
            </w:pPr>
            <w:del w:id="7814" w:author="anna.resch88@gmail.com" w:date="2022-01-03T10:25:00Z">
              <w:r w:rsidRPr="00F86424" w:rsidDel="00791D66">
                <w:rPr>
                  <w:rFonts w:asciiTheme="majorHAnsi" w:eastAsia="Times New Roman" w:hAnsiTheme="majorHAnsi" w:cstheme="majorHAnsi"/>
                  <w:color w:val="000000"/>
                  <w:lang w:val="en-US" w:eastAsia="de-DE"/>
                  <w:rPrChange w:id="7815" w:author="anna.resch88@gmail.com" w:date="2022-01-04T09:35:00Z">
                    <w:rPr>
                      <w:rFonts w:asciiTheme="majorHAnsi" w:eastAsia="Times New Roman" w:hAnsiTheme="majorHAnsi" w:cstheme="majorHAnsi"/>
                      <w:color w:val="000000"/>
                      <w:lang w:eastAsia="de-DE"/>
                    </w:rPr>
                  </w:rPrChange>
                </w:rPr>
                <w:delText>20</w:delText>
              </w:r>
              <w:bookmarkStart w:id="7816" w:name="_Toc92187223"/>
              <w:bookmarkStart w:id="7817" w:name="_Toc92187915"/>
              <w:bookmarkStart w:id="7818" w:name="_Toc92188607"/>
              <w:bookmarkStart w:id="7819" w:name="_Toc92189297"/>
              <w:bookmarkStart w:id="7820" w:name="_Toc92189952"/>
              <w:bookmarkStart w:id="7821" w:name="_Toc92190608"/>
              <w:bookmarkStart w:id="7822" w:name="_Toc92191264"/>
              <w:bookmarkEnd w:id="7816"/>
              <w:bookmarkEnd w:id="7817"/>
              <w:bookmarkEnd w:id="7818"/>
              <w:bookmarkEnd w:id="7819"/>
              <w:bookmarkEnd w:id="7820"/>
              <w:bookmarkEnd w:id="7821"/>
              <w:bookmarkEnd w:id="7822"/>
            </w:del>
          </w:p>
        </w:tc>
        <w:tc>
          <w:tcPr>
            <w:tcW w:w="475" w:type="dxa"/>
            <w:tcBorders>
              <w:top w:val="nil"/>
              <w:left w:val="nil"/>
              <w:bottom w:val="single" w:sz="4" w:space="0" w:color="auto"/>
              <w:right w:val="single" w:sz="4" w:space="0" w:color="auto"/>
            </w:tcBorders>
            <w:shd w:val="clear" w:color="auto" w:fill="D9E2F3" w:themeFill="accent5" w:themeFillTint="33"/>
            <w:noWrap/>
            <w:vAlign w:val="bottom"/>
            <w:hideMark/>
          </w:tcPr>
          <w:p w14:paraId="35ECAF7C" w14:textId="3BE5ABE9" w:rsidR="00067C6D" w:rsidRPr="00F86424" w:rsidDel="00791D66" w:rsidRDefault="00067C6D" w:rsidP="003228B4">
            <w:pPr>
              <w:numPr>
                <w:ilvl w:val="0"/>
                <w:numId w:val="47"/>
              </w:numPr>
              <w:spacing w:after="0" w:line="240" w:lineRule="auto"/>
              <w:jc w:val="center"/>
              <w:rPr>
                <w:del w:id="7823" w:author="anna.resch88@gmail.com" w:date="2022-01-03T10:25:00Z"/>
                <w:rFonts w:asciiTheme="majorHAnsi" w:eastAsia="Times New Roman" w:hAnsiTheme="majorHAnsi" w:cstheme="majorHAnsi"/>
                <w:color w:val="000000"/>
                <w:lang w:val="en-US" w:eastAsia="de-DE"/>
                <w:rPrChange w:id="7824" w:author="anna.resch88@gmail.com" w:date="2022-01-04T09:35:00Z">
                  <w:rPr>
                    <w:del w:id="7825" w:author="anna.resch88@gmail.com" w:date="2022-01-03T10:25:00Z"/>
                    <w:rFonts w:asciiTheme="majorHAnsi" w:eastAsia="Times New Roman" w:hAnsiTheme="majorHAnsi" w:cstheme="majorHAnsi"/>
                    <w:color w:val="000000"/>
                    <w:lang w:eastAsia="de-DE"/>
                  </w:rPr>
                </w:rPrChange>
              </w:rPr>
            </w:pPr>
            <w:del w:id="7826" w:author="anna.resch88@gmail.com" w:date="2022-01-03T10:25:00Z">
              <w:r w:rsidRPr="00F86424" w:rsidDel="00791D66">
                <w:rPr>
                  <w:rFonts w:asciiTheme="majorHAnsi" w:eastAsia="Times New Roman" w:hAnsiTheme="majorHAnsi" w:cstheme="majorHAnsi"/>
                  <w:color w:val="000000"/>
                  <w:lang w:val="en-US" w:eastAsia="de-DE"/>
                  <w:rPrChange w:id="7827" w:author="anna.resch88@gmail.com" w:date="2022-01-04T09:35:00Z">
                    <w:rPr>
                      <w:rFonts w:asciiTheme="majorHAnsi" w:eastAsia="Times New Roman" w:hAnsiTheme="majorHAnsi" w:cstheme="majorHAnsi"/>
                      <w:color w:val="000000"/>
                      <w:lang w:eastAsia="de-DE"/>
                    </w:rPr>
                  </w:rPrChange>
                </w:rPr>
                <w:delText>PBS</w:delText>
              </w:r>
              <w:bookmarkStart w:id="7828" w:name="_Toc92187224"/>
              <w:bookmarkStart w:id="7829" w:name="_Toc92187916"/>
              <w:bookmarkStart w:id="7830" w:name="_Toc92188608"/>
              <w:bookmarkStart w:id="7831" w:name="_Toc92189298"/>
              <w:bookmarkStart w:id="7832" w:name="_Toc92189953"/>
              <w:bookmarkStart w:id="7833" w:name="_Toc92190609"/>
              <w:bookmarkStart w:id="7834" w:name="_Toc92191265"/>
              <w:bookmarkEnd w:id="7828"/>
              <w:bookmarkEnd w:id="7829"/>
              <w:bookmarkEnd w:id="7830"/>
              <w:bookmarkEnd w:id="7831"/>
              <w:bookmarkEnd w:id="7832"/>
              <w:bookmarkEnd w:id="7833"/>
              <w:bookmarkEnd w:id="7834"/>
            </w:del>
          </w:p>
        </w:tc>
        <w:tc>
          <w:tcPr>
            <w:tcW w:w="422" w:type="dxa"/>
            <w:tcBorders>
              <w:top w:val="nil"/>
              <w:left w:val="nil"/>
              <w:bottom w:val="single" w:sz="4" w:space="0" w:color="auto"/>
              <w:right w:val="single" w:sz="4" w:space="0" w:color="auto"/>
            </w:tcBorders>
            <w:shd w:val="clear" w:color="auto" w:fill="D9E2F3" w:themeFill="accent5" w:themeFillTint="33"/>
            <w:noWrap/>
            <w:vAlign w:val="bottom"/>
            <w:hideMark/>
          </w:tcPr>
          <w:p w14:paraId="54150B2D" w14:textId="3CC52D7F" w:rsidR="00067C6D" w:rsidRPr="00F86424" w:rsidDel="00791D66" w:rsidRDefault="00067C6D" w:rsidP="003228B4">
            <w:pPr>
              <w:numPr>
                <w:ilvl w:val="0"/>
                <w:numId w:val="47"/>
              </w:numPr>
              <w:spacing w:after="0" w:line="240" w:lineRule="auto"/>
              <w:jc w:val="center"/>
              <w:rPr>
                <w:del w:id="7835" w:author="anna.resch88@gmail.com" w:date="2022-01-03T10:25:00Z"/>
                <w:rFonts w:asciiTheme="majorHAnsi" w:eastAsia="Times New Roman" w:hAnsiTheme="majorHAnsi" w:cstheme="majorHAnsi"/>
                <w:color w:val="000000"/>
                <w:lang w:val="en-US" w:eastAsia="de-DE"/>
                <w:rPrChange w:id="7836" w:author="anna.resch88@gmail.com" w:date="2022-01-04T09:35:00Z">
                  <w:rPr>
                    <w:del w:id="7837" w:author="anna.resch88@gmail.com" w:date="2022-01-03T10:25:00Z"/>
                    <w:rFonts w:asciiTheme="majorHAnsi" w:eastAsia="Times New Roman" w:hAnsiTheme="majorHAnsi" w:cstheme="majorHAnsi"/>
                    <w:color w:val="000000"/>
                    <w:lang w:eastAsia="de-DE"/>
                  </w:rPr>
                </w:rPrChange>
              </w:rPr>
            </w:pPr>
            <w:del w:id="7838" w:author="anna.resch88@gmail.com" w:date="2022-01-03T10:25:00Z">
              <w:r w:rsidRPr="00F86424" w:rsidDel="00791D66">
                <w:rPr>
                  <w:rFonts w:asciiTheme="majorHAnsi" w:eastAsia="Times New Roman" w:hAnsiTheme="majorHAnsi" w:cstheme="majorHAnsi"/>
                  <w:color w:val="000000"/>
                  <w:lang w:val="en-US" w:eastAsia="de-DE"/>
                  <w:rPrChange w:id="7839" w:author="anna.resch88@gmail.com" w:date="2022-01-04T09:35:00Z">
                    <w:rPr>
                      <w:rFonts w:asciiTheme="majorHAnsi" w:eastAsia="Times New Roman" w:hAnsiTheme="majorHAnsi" w:cstheme="majorHAnsi"/>
                      <w:color w:val="000000"/>
                      <w:lang w:eastAsia="de-DE"/>
                    </w:rPr>
                  </w:rPrChange>
                </w:rPr>
                <w:delText>30</w:delText>
              </w:r>
              <w:bookmarkStart w:id="7840" w:name="_Toc92187225"/>
              <w:bookmarkStart w:id="7841" w:name="_Toc92187917"/>
              <w:bookmarkStart w:id="7842" w:name="_Toc92188609"/>
              <w:bookmarkStart w:id="7843" w:name="_Toc92189299"/>
              <w:bookmarkStart w:id="7844" w:name="_Toc92189954"/>
              <w:bookmarkStart w:id="7845" w:name="_Toc92190610"/>
              <w:bookmarkStart w:id="7846" w:name="_Toc92191266"/>
              <w:bookmarkEnd w:id="7840"/>
              <w:bookmarkEnd w:id="7841"/>
              <w:bookmarkEnd w:id="7842"/>
              <w:bookmarkEnd w:id="7843"/>
              <w:bookmarkEnd w:id="7844"/>
              <w:bookmarkEnd w:id="7845"/>
              <w:bookmarkEnd w:id="7846"/>
            </w:del>
          </w:p>
        </w:tc>
        <w:tc>
          <w:tcPr>
            <w:tcW w:w="422" w:type="dxa"/>
            <w:tcBorders>
              <w:top w:val="nil"/>
              <w:left w:val="nil"/>
              <w:bottom w:val="single" w:sz="4" w:space="0" w:color="auto"/>
              <w:right w:val="single" w:sz="4" w:space="0" w:color="auto"/>
            </w:tcBorders>
            <w:shd w:val="clear" w:color="auto" w:fill="D9E2F3" w:themeFill="accent5" w:themeFillTint="33"/>
            <w:noWrap/>
            <w:vAlign w:val="bottom"/>
            <w:hideMark/>
          </w:tcPr>
          <w:p w14:paraId="465AA31A" w14:textId="0DC0544A" w:rsidR="00067C6D" w:rsidRPr="00F86424" w:rsidDel="00791D66" w:rsidRDefault="00067C6D" w:rsidP="003228B4">
            <w:pPr>
              <w:numPr>
                <w:ilvl w:val="0"/>
                <w:numId w:val="47"/>
              </w:numPr>
              <w:spacing w:after="0" w:line="240" w:lineRule="auto"/>
              <w:jc w:val="center"/>
              <w:rPr>
                <w:del w:id="7847" w:author="anna.resch88@gmail.com" w:date="2022-01-03T10:25:00Z"/>
                <w:rFonts w:asciiTheme="majorHAnsi" w:eastAsia="Times New Roman" w:hAnsiTheme="majorHAnsi" w:cstheme="majorHAnsi"/>
                <w:color w:val="000000"/>
                <w:lang w:val="en-US" w:eastAsia="de-DE"/>
                <w:rPrChange w:id="7848" w:author="anna.resch88@gmail.com" w:date="2022-01-04T09:35:00Z">
                  <w:rPr>
                    <w:del w:id="7849" w:author="anna.resch88@gmail.com" w:date="2022-01-03T10:25:00Z"/>
                    <w:rFonts w:asciiTheme="majorHAnsi" w:eastAsia="Times New Roman" w:hAnsiTheme="majorHAnsi" w:cstheme="majorHAnsi"/>
                    <w:color w:val="000000"/>
                    <w:lang w:eastAsia="de-DE"/>
                  </w:rPr>
                </w:rPrChange>
              </w:rPr>
            </w:pPr>
            <w:del w:id="7850" w:author="anna.resch88@gmail.com" w:date="2022-01-03T10:25:00Z">
              <w:r w:rsidRPr="00F86424" w:rsidDel="00791D66">
                <w:rPr>
                  <w:rFonts w:asciiTheme="majorHAnsi" w:eastAsia="Times New Roman" w:hAnsiTheme="majorHAnsi" w:cstheme="majorHAnsi"/>
                  <w:color w:val="000000"/>
                  <w:lang w:val="en-US" w:eastAsia="de-DE"/>
                  <w:rPrChange w:id="7851" w:author="anna.resch88@gmail.com" w:date="2022-01-04T09:35:00Z">
                    <w:rPr>
                      <w:rFonts w:asciiTheme="majorHAnsi" w:eastAsia="Times New Roman" w:hAnsiTheme="majorHAnsi" w:cstheme="majorHAnsi"/>
                      <w:color w:val="000000"/>
                      <w:lang w:eastAsia="de-DE"/>
                    </w:rPr>
                  </w:rPrChange>
                </w:rPr>
                <w:delText>4</w:delText>
              </w:r>
              <w:bookmarkStart w:id="7852" w:name="_Toc92187226"/>
              <w:bookmarkStart w:id="7853" w:name="_Toc92187918"/>
              <w:bookmarkStart w:id="7854" w:name="_Toc92188610"/>
              <w:bookmarkStart w:id="7855" w:name="_Toc92189300"/>
              <w:bookmarkStart w:id="7856" w:name="_Toc92189955"/>
              <w:bookmarkStart w:id="7857" w:name="_Toc92190611"/>
              <w:bookmarkStart w:id="7858" w:name="_Toc92191267"/>
              <w:bookmarkEnd w:id="7852"/>
              <w:bookmarkEnd w:id="7853"/>
              <w:bookmarkEnd w:id="7854"/>
              <w:bookmarkEnd w:id="7855"/>
              <w:bookmarkEnd w:id="7856"/>
              <w:bookmarkEnd w:id="7857"/>
              <w:bookmarkEnd w:id="7858"/>
            </w:del>
          </w:p>
        </w:tc>
        <w:tc>
          <w:tcPr>
            <w:tcW w:w="422" w:type="dxa"/>
            <w:tcBorders>
              <w:top w:val="nil"/>
              <w:left w:val="nil"/>
              <w:bottom w:val="single" w:sz="4" w:space="0" w:color="auto"/>
              <w:right w:val="single" w:sz="4" w:space="0" w:color="auto"/>
            </w:tcBorders>
            <w:shd w:val="clear" w:color="auto" w:fill="D9E2F3" w:themeFill="accent5" w:themeFillTint="33"/>
            <w:noWrap/>
            <w:vAlign w:val="bottom"/>
            <w:hideMark/>
          </w:tcPr>
          <w:p w14:paraId="1E2FE98D" w14:textId="6FCF7BF4" w:rsidR="00067C6D" w:rsidRPr="00F86424" w:rsidDel="00791D66" w:rsidRDefault="00067C6D" w:rsidP="003228B4">
            <w:pPr>
              <w:numPr>
                <w:ilvl w:val="0"/>
                <w:numId w:val="47"/>
              </w:numPr>
              <w:spacing w:after="0" w:line="240" w:lineRule="auto"/>
              <w:jc w:val="center"/>
              <w:rPr>
                <w:del w:id="7859" w:author="anna.resch88@gmail.com" w:date="2022-01-03T10:25:00Z"/>
                <w:rFonts w:asciiTheme="majorHAnsi" w:eastAsia="Times New Roman" w:hAnsiTheme="majorHAnsi" w:cstheme="majorHAnsi"/>
                <w:color w:val="000000"/>
                <w:lang w:val="en-US" w:eastAsia="de-DE"/>
                <w:rPrChange w:id="7860" w:author="anna.resch88@gmail.com" w:date="2022-01-04T09:35:00Z">
                  <w:rPr>
                    <w:del w:id="7861" w:author="anna.resch88@gmail.com" w:date="2022-01-03T10:25:00Z"/>
                    <w:rFonts w:asciiTheme="majorHAnsi" w:eastAsia="Times New Roman" w:hAnsiTheme="majorHAnsi" w:cstheme="majorHAnsi"/>
                    <w:color w:val="000000"/>
                    <w:lang w:eastAsia="de-DE"/>
                  </w:rPr>
                </w:rPrChange>
              </w:rPr>
            </w:pPr>
            <w:del w:id="7862" w:author="anna.resch88@gmail.com" w:date="2022-01-03T10:25:00Z">
              <w:r w:rsidRPr="00F86424" w:rsidDel="00791D66">
                <w:rPr>
                  <w:rFonts w:asciiTheme="majorHAnsi" w:eastAsia="Times New Roman" w:hAnsiTheme="majorHAnsi" w:cstheme="majorHAnsi"/>
                  <w:color w:val="000000"/>
                  <w:lang w:val="en-US" w:eastAsia="de-DE"/>
                  <w:rPrChange w:id="7863" w:author="anna.resch88@gmail.com" w:date="2022-01-04T09:35:00Z">
                    <w:rPr>
                      <w:rFonts w:asciiTheme="majorHAnsi" w:eastAsia="Times New Roman" w:hAnsiTheme="majorHAnsi" w:cstheme="majorHAnsi"/>
                      <w:color w:val="000000"/>
                      <w:lang w:eastAsia="de-DE"/>
                    </w:rPr>
                  </w:rPrChange>
                </w:rPr>
                <w:delText>10</w:delText>
              </w:r>
              <w:bookmarkStart w:id="7864" w:name="_Toc92187227"/>
              <w:bookmarkStart w:id="7865" w:name="_Toc92187919"/>
              <w:bookmarkStart w:id="7866" w:name="_Toc92188611"/>
              <w:bookmarkStart w:id="7867" w:name="_Toc92189301"/>
              <w:bookmarkStart w:id="7868" w:name="_Toc92189956"/>
              <w:bookmarkStart w:id="7869" w:name="_Toc92190612"/>
              <w:bookmarkStart w:id="7870" w:name="_Toc92191268"/>
              <w:bookmarkEnd w:id="7864"/>
              <w:bookmarkEnd w:id="7865"/>
              <w:bookmarkEnd w:id="7866"/>
              <w:bookmarkEnd w:id="7867"/>
              <w:bookmarkEnd w:id="7868"/>
              <w:bookmarkEnd w:id="7869"/>
              <w:bookmarkEnd w:id="7870"/>
            </w:del>
          </w:p>
        </w:tc>
        <w:tc>
          <w:tcPr>
            <w:tcW w:w="422" w:type="dxa"/>
            <w:tcBorders>
              <w:top w:val="nil"/>
              <w:left w:val="nil"/>
              <w:bottom w:val="single" w:sz="4" w:space="0" w:color="auto"/>
              <w:right w:val="single" w:sz="4" w:space="0" w:color="auto"/>
            </w:tcBorders>
            <w:shd w:val="clear" w:color="auto" w:fill="D9E2F3" w:themeFill="accent5" w:themeFillTint="33"/>
            <w:noWrap/>
            <w:vAlign w:val="bottom"/>
            <w:hideMark/>
          </w:tcPr>
          <w:p w14:paraId="2F1F762E" w14:textId="14565271" w:rsidR="00067C6D" w:rsidRPr="00F86424" w:rsidDel="00791D66" w:rsidRDefault="00067C6D" w:rsidP="003228B4">
            <w:pPr>
              <w:numPr>
                <w:ilvl w:val="0"/>
                <w:numId w:val="47"/>
              </w:numPr>
              <w:spacing w:after="0" w:line="240" w:lineRule="auto"/>
              <w:jc w:val="center"/>
              <w:rPr>
                <w:del w:id="7871" w:author="anna.resch88@gmail.com" w:date="2022-01-03T10:25:00Z"/>
                <w:rFonts w:asciiTheme="majorHAnsi" w:eastAsia="Times New Roman" w:hAnsiTheme="majorHAnsi" w:cstheme="majorHAnsi"/>
                <w:color w:val="000000"/>
                <w:lang w:val="en-US" w:eastAsia="de-DE"/>
                <w:rPrChange w:id="7872" w:author="anna.resch88@gmail.com" w:date="2022-01-04T09:35:00Z">
                  <w:rPr>
                    <w:del w:id="7873" w:author="anna.resch88@gmail.com" w:date="2022-01-03T10:25:00Z"/>
                    <w:rFonts w:asciiTheme="majorHAnsi" w:eastAsia="Times New Roman" w:hAnsiTheme="majorHAnsi" w:cstheme="majorHAnsi"/>
                    <w:color w:val="000000"/>
                    <w:lang w:eastAsia="de-DE"/>
                  </w:rPr>
                </w:rPrChange>
              </w:rPr>
            </w:pPr>
            <w:del w:id="7874" w:author="anna.resch88@gmail.com" w:date="2022-01-03T10:25:00Z">
              <w:r w:rsidRPr="00F86424" w:rsidDel="00791D66">
                <w:rPr>
                  <w:rFonts w:asciiTheme="majorHAnsi" w:eastAsia="Times New Roman" w:hAnsiTheme="majorHAnsi" w:cstheme="majorHAnsi"/>
                  <w:color w:val="000000"/>
                  <w:lang w:val="en-US" w:eastAsia="de-DE"/>
                  <w:rPrChange w:id="7875" w:author="anna.resch88@gmail.com" w:date="2022-01-04T09:35:00Z">
                    <w:rPr>
                      <w:rFonts w:asciiTheme="majorHAnsi" w:eastAsia="Times New Roman" w:hAnsiTheme="majorHAnsi" w:cstheme="majorHAnsi"/>
                      <w:color w:val="000000"/>
                      <w:lang w:eastAsia="de-DE"/>
                    </w:rPr>
                  </w:rPrChange>
                </w:rPr>
                <w:delText>15</w:delText>
              </w:r>
              <w:bookmarkStart w:id="7876" w:name="_Toc92187228"/>
              <w:bookmarkStart w:id="7877" w:name="_Toc92187920"/>
              <w:bookmarkStart w:id="7878" w:name="_Toc92188612"/>
              <w:bookmarkStart w:id="7879" w:name="_Toc92189302"/>
              <w:bookmarkStart w:id="7880" w:name="_Toc92189957"/>
              <w:bookmarkStart w:id="7881" w:name="_Toc92190613"/>
              <w:bookmarkStart w:id="7882" w:name="_Toc92191269"/>
              <w:bookmarkEnd w:id="7876"/>
              <w:bookmarkEnd w:id="7877"/>
              <w:bookmarkEnd w:id="7878"/>
              <w:bookmarkEnd w:id="7879"/>
              <w:bookmarkEnd w:id="7880"/>
              <w:bookmarkEnd w:id="7881"/>
              <w:bookmarkEnd w:id="7882"/>
            </w:del>
          </w:p>
        </w:tc>
        <w:tc>
          <w:tcPr>
            <w:tcW w:w="754" w:type="dxa"/>
            <w:tcBorders>
              <w:top w:val="nil"/>
              <w:left w:val="nil"/>
              <w:bottom w:val="single" w:sz="4" w:space="0" w:color="auto"/>
              <w:right w:val="single" w:sz="4" w:space="0" w:color="auto"/>
            </w:tcBorders>
            <w:shd w:val="clear" w:color="auto" w:fill="D9E2F3" w:themeFill="accent5" w:themeFillTint="33"/>
            <w:noWrap/>
            <w:vAlign w:val="bottom"/>
            <w:hideMark/>
          </w:tcPr>
          <w:p w14:paraId="65057FC7" w14:textId="3E4685ED" w:rsidR="00067C6D" w:rsidRPr="00F86424" w:rsidDel="00791D66" w:rsidRDefault="00067C6D" w:rsidP="003228B4">
            <w:pPr>
              <w:numPr>
                <w:ilvl w:val="0"/>
                <w:numId w:val="47"/>
              </w:numPr>
              <w:spacing w:after="0" w:line="240" w:lineRule="auto"/>
              <w:jc w:val="center"/>
              <w:rPr>
                <w:del w:id="7883" w:author="anna.resch88@gmail.com" w:date="2022-01-03T10:25:00Z"/>
                <w:rFonts w:asciiTheme="majorHAnsi" w:eastAsia="Times New Roman" w:hAnsiTheme="majorHAnsi" w:cstheme="majorHAnsi"/>
                <w:color w:val="000000"/>
                <w:lang w:val="en-US" w:eastAsia="de-DE"/>
                <w:rPrChange w:id="7884" w:author="anna.resch88@gmail.com" w:date="2022-01-04T09:35:00Z">
                  <w:rPr>
                    <w:del w:id="7885" w:author="anna.resch88@gmail.com" w:date="2022-01-03T10:25:00Z"/>
                    <w:rFonts w:asciiTheme="majorHAnsi" w:eastAsia="Times New Roman" w:hAnsiTheme="majorHAnsi" w:cstheme="majorHAnsi"/>
                    <w:color w:val="000000"/>
                    <w:lang w:eastAsia="de-DE"/>
                  </w:rPr>
                </w:rPrChange>
              </w:rPr>
            </w:pPr>
            <w:del w:id="7886" w:author="anna.resch88@gmail.com" w:date="2022-01-03T10:25:00Z">
              <w:r w:rsidRPr="00F86424" w:rsidDel="00791D66">
                <w:rPr>
                  <w:rFonts w:asciiTheme="majorHAnsi" w:eastAsia="Times New Roman" w:hAnsiTheme="majorHAnsi" w:cstheme="majorHAnsi"/>
                  <w:color w:val="000000"/>
                  <w:lang w:val="en-US" w:eastAsia="de-DE"/>
                  <w:rPrChange w:id="7887" w:author="anna.resch88@gmail.com" w:date="2022-01-04T09:35:00Z">
                    <w:rPr>
                      <w:rFonts w:asciiTheme="majorHAnsi" w:eastAsia="Times New Roman" w:hAnsiTheme="majorHAnsi" w:cstheme="majorHAnsi"/>
                      <w:color w:val="000000"/>
                      <w:lang w:eastAsia="de-DE"/>
                    </w:rPr>
                  </w:rPrChange>
                </w:rPr>
                <w:delText>34.75</w:delText>
              </w:r>
              <w:bookmarkStart w:id="7888" w:name="_Toc92187229"/>
              <w:bookmarkStart w:id="7889" w:name="_Toc92187921"/>
              <w:bookmarkStart w:id="7890" w:name="_Toc92188613"/>
              <w:bookmarkStart w:id="7891" w:name="_Toc92189303"/>
              <w:bookmarkStart w:id="7892" w:name="_Toc92189958"/>
              <w:bookmarkStart w:id="7893" w:name="_Toc92190614"/>
              <w:bookmarkStart w:id="7894" w:name="_Toc92191270"/>
              <w:bookmarkEnd w:id="7888"/>
              <w:bookmarkEnd w:id="7889"/>
              <w:bookmarkEnd w:id="7890"/>
              <w:bookmarkEnd w:id="7891"/>
              <w:bookmarkEnd w:id="7892"/>
              <w:bookmarkEnd w:id="7893"/>
              <w:bookmarkEnd w:id="7894"/>
            </w:del>
          </w:p>
        </w:tc>
        <w:tc>
          <w:tcPr>
            <w:tcW w:w="642" w:type="dxa"/>
            <w:tcBorders>
              <w:top w:val="nil"/>
              <w:left w:val="nil"/>
              <w:bottom w:val="single" w:sz="4" w:space="0" w:color="auto"/>
              <w:right w:val="nil"/>
            </w:tcBorders>
            <w:shd w:val="clear" w:color="auto" w:fill="D9E2F3" w:themeFill="accent5" w:themeFillTint="33"/>
            <w:noWrap/>
            <w:vAlign w:val="bottom"/>
            <w:hideMark/>
          </w:tcPr>
          <w:p w14:paraId="1F03D08F" w14:textId="5AA718C8" w:rsidR="00067C6D" w:rsidRPr="00F86424" w:rsidDel="00791D66" w:rsidRDefault="00067C6D" w:rsidP="003228B4">
            <w:pPr>
              <w:numPr>
                <w:ilvl w:val="0"/>
                <w:numId w:val="47"/>
              </w:numPr>
              <w:spacing w:after="0" w:line="240" w:lineRule="auto"/>
              <w:jc w:val="center"/>
              <w:rPr>
                <w:del w:id="7895" w:author="anna.resch88@gmail.com" w:date="2022-01-03T10:25:00Z"/>
                <w:rFonts w:asciiTheme="majorHAnsi" w:eastAsia="Times New Roman" w:hAnsiTheme="majorHAnsi" w:cstheme="majorHAnsi"/>
                <w:color w:val="000000"/>
                <w:lang w:val="en-US" w:eastAsia="de-DE"/>
                <w:rPrChange w:id="7896" w:author="anna.resch88@gmail.com" w:date="2022-01-04T09:35:00Z">
                  <w:rPr>
                    <w:del w:id="7897" w:author="anna.resch88@gmail.com" w:date="2022-01-03T10:25:00Z"/>
                    <w:rFonts w:asciiTheme="majorHAnsi" w:eastAsia="Times New Roman" w:hAnsiTheme="majorHAnsi" w:cstheme="majorHAnsi"/>
                    <w:color w:val="000000"/>
                    <w:lang w:eastAsia="de-DE"/>
                  </w:rPr>
                </w:rPrChange>
              </w:rPr>
            </w:pPr>
            <w:del w:id="7898" w:author="anna.resch88@gmail.com" w:date="2022-01-03T10:25:00Z">
              <w:r w:rsidRPr="00F86424" w:rsidDel="00791D66">
                <w:rPr>
                  <w:rFonts w:asciiTheme="majorHAnsi" w:eastAsia="Times New Roman" w:hAnsiTheme="majorHAnsi" w:cstheme="majorHAnsi"/>
                  <w:color w:val="000000"/>
                  <w:lang w:val="en-US" w:eastAsia="de-DE"/>
                  <w:rPrChange w:id="7899" w:author="anna.resch88@gmail.com" w:date="2022-01-04T09:35:00Z">
                    <w:rPr>
                      <w:rFonts w:asciiTheme="majorHAnsi" w:eastAsia="Times New Roman" w:hAnsiTheme="majorHAnsi" w:cstheme="majorHAnsi"/>
                      <w:color w:val="000000"/>
                      <w:lang w:eastAsia="de-DE"/>
                    </w:rPr>
                  </w:rPrChange>
                </w:rPr>
                <w:delText>3.66</w:delText>
              </w:r>
              <w:bookmarkStart w:id="7900" w:name="_Toc92187230"/>
              <w:bookmarkStart w:id="7901" w:name="_Toc92187922"/>
              <w:bookmarkStart w:id="7902" w:name="_Toc92188614"/>
              <w:bookmarkStart w:id="7903" w:name="_Toc92189304"/>
              <w:bookmarkStart w:id="7904" w:name="_Toc92189959"/>
              <w:bookmarkStart w:id="7905" w:name="_Toc92190615"/>
              <w:bookmarkStart w:id="7906" w:name="_Toc92191271"/>
              <w:bookmarkEnd w:id="7900"/>
              <w:bookmarkEnd w:id="7901"/>
              <w:bookmarkEnd w:id="7902"/>
              <w:bookmarkEnd w:id="7903"/>
              <w:bookmarkEnd w:id="7904"/>
              <w:bookmarkEnd w:id="7905"/>
              <w:bookmarkEnd w:id="7906"/>
            </w:del>
          </w:p>
        </w:tc>
        <w:tc>
          <w:tcPr>
            <w:tcW w:w="864" w:type="dxa"/>
            <w:tcBorders>
              <w:top w:val="nil"/>
              <w:left w:val="single" w:sz="4" w:space="0" w:color="auto"/>
              <w:bottom w:val="single" w:sz="4" w:space="0" w:color="auto"/>
              <w:right w:val="single" w:sz="4" w:space="0" w:color="auto"/>
            </w:tcBorders>
            <w:shd w:val="clear" w:color="auto" w:fill="D9E2F3" w:themeFill="accent5" w:themeFillTint="33"/>
            <w:noWrap/>
            <w:vAlign w:val="bottom"/>
            <w:hideMark/>
          </w:tcPr>
          <w:p w14:paraId="7064BA90" w14:textId="576E882C" w:rsidR="00067C6D" w:rsidRPr="00F86424" w:rsidDel="00791D66" w:rsidRDefault="00067C6D" w:rsidP="003228B4">
            <w:pPr>
              <w:numPr>
                <w:ilvl w:val="0"/>
                <w:numId w:val="47"/>
              </w:numPr>
              <w:spacing w:after="0" w:line="240" w:lineRule="auto"/>
              <w:jc w:val="center"/>
              <w:rPr>
                <w:del w:id="7907" w:author="anna.resch88@gmail.com" w:date="2022-01-03T10:25:00Z"/>
                <w:rFonts w:asciiTheme="majorHAnsi" w:eastAsia="Times New Roman" w:hAnsiTheme="majorHAnsi" w:cstheme="majorHAnsi"/>
                <w:color w:val="000000"/>
                <w:lang w:val="en-US" w:eastAsia="de-DE"/>
                <w:rPrChange w:id="7908" w:author="anna.resch88@gmail.com" w:date="2022-01-04T09:35:00Z">
                  <w:rPr>
                    <w:del w:id="7909" w:author="anna.resch88@gmail.com" w:date="2022-01-03T10:25:00Z"/>
                    <w:rFonts w:asciiTheme="majorHAnsi" w:eastAsia="Times New Roman" w:hAnsiTheme="majorHAnsi" w:cstheme="majorHAnsi"/>
                    <w:color w:val="000000"/>
                    <w:lang w:eastAsia="de-DE"/>
                  </w:rPr>
                </w:rPrChange>
              </w:rPr>
            </w:pPr>
            <w:bookmarkStart w:id="7910" w:name="_Toc92187231"/>
            <w:bookmarkStart w:id="7911" w:name="_Toc92187923"/>
            <w:bookmarkStart w:id="7912" w:name="_Toc92188615"/>
            <w:bookmarkStart w:id="7913" w:name="_Toc92189305"/>
            <w:bookmarkStart w:id="7914" w:name="_Toc92189960"/>
            <w:bookmarkStart w:id="7915" w:name="_Toc92190616"/>
            <w:bookmarkStart w:id="7916" w:name="_Toc92191272"/>
            <w:bookmarkEnd w:id="7910"/>
            <w:bookmarkEnd w:id="7911"/>
            <w:bookmarkEnd w:id="7912"/>
            <w:bookmarkEnd w:id="7913"/>
            <w:bookmarkEnd w:id="7914"/>
            <w:bookmarkEnd w:id="7915"/>
            <w:bookmarkEnd w:id="7916"/>
          </w:p>
        </w:tc>
        <w:tc>
          <w:tcPr>
            <w:tcW w:w="864" w:type="dxa"/>
            <w:tcBorders>
              <w:top w:val="nil"/>
              <w:left w:val="nil"/>
              <w:bottom w:val="single" w:sz="4" w:space="0" w:color="auto"/>
              <w:right w:val="single" w:sz="4" w:space="0" w:color="auto"/>
            </w:tcBorders>
            <w:shd w:val="clear" w:color="auto" w:fill="D9E2F3" w:themeFill="accent5" w:themeFillTint="33"/>
            <w:noWrap/>
            <w:vAlign w:val="bottom"/>
            <w:hideMark/>
          </w:tcPr>
          <w:p w14:paraId="6356247D" w14:textId="466ADFD1" w:rsidR="00067C6D" w:rsidRPr="00F86424" w:rsidDel="00791D66" w:rsidRDefault="00067C6D" w:rsidP="003228B4">
            <w:pPr>
              <w:numPr>
                <w:ilvl w:val="0"/>
                <w:numId w:val="47"/>
              </w:numPr>
              <w:spacing w:after="0" w:line="240" w:lineRule="auto"/>
              <w:jc w:val="center"/>
              <w:rPr>
                <w:del w:id="7917" w:author="anna.resch88@gmail.com" w:date="2022-01-03T10:25:00Z"/>
                <w:rFonts w:asciiTheme="majorHAnsi" w:eastAsia="Times New Roman" w:hAnsiTheme="majorHAnsi" w:cstheme="majorHAnsi"/>
                <w:color w:val="000000"/>
                <w:lang w:val="en-US" w:eastAsia="de-DE"/>
                <w:rPrChange w:id="7918" w:author="anna.resch88@gmail.com" w:date="2022-01-04T09:35:00Z">
                  <w:rPr>
                    <w:del w:id="7919" w:author="anna.resch88@gmail.com" w:date="2022-01-03T10:25:00Z"/>
                    <w:rFonts w:asciiTheme="majorHAnsi" w:eastAsia="Times New Roman" w:hAnsiTheme="majorHAnsi" w:cstheme="majorHAnsi"/>
                    <w:color w:val="000000"/>
                    <w:lang w:eastAsia="de-DE"/>
                  </w:rPr>
                </w:rPrChange>
              </w:rPr>
            </w:pPr>
            <w:bookmarkStart w:id="7920" w:name="_Toc92187232"/>
            <w:bookmarkStart w:id="7921" w:name="_Toc92187924"/>
            <w:bookmarkStart w:id="7922" w:name="_Toc92188616"/>
            <w:bookmarkStart w:id="7923" w:name="_Toc92189306"/>
            <w:bookmarkStart w:id="7924" w:name="_Toc92189961"/>
            <w:bookmarkStart w:id="7925" w:name="_Toc92190617"/>
            <w:bookmarkStart w:id="7926" w:name="_Toc92191273"/>
            <w:bookmarkEnd w:id="7920"/>
            <w:bookmarkEnd w:id="7921"/>
            <w:bookmarkEnd w:id="7922"/>
            <w:bookmarkEnd w:id="7923"/>
            <w:bookmarkEnd w:id="7924"/>
            <w:bookmarkEnd w:id="7925"/>
            <w:bookmarkEnd w:id="7926"/>
          </w:p>
        </w:tc>
        <w:bookmarkStart w:id="7927" w:name="_Toc92187233"/>
        <w:bookmarkStart w:id="7928" w:name="_Toc92187925"/>
        <w:bookmarkStart w:id="7929" w:name="_Toc92188617"/>
        <w:bookmarkStart w:id="7930" w:name="_Toc92189307"/>
        <w:bookmarkStart w:id="7931" w:name="_Toc92189962"/>
        <w:bookmarkStart w:id="7932" w:name="_Toc92190618"/>
        <w:bookmarkStart w:id="7933" w:name="_Toc92191274"/>
        <w:bookmarkEnd w:id="7927"/>
        <w:bookmarkEnd w:id="7928"/>
        <w:bookmarkEnd w:id="7929"/>
        <w:bookmarkEnd w:id="7930"/>
        <w:bookmarkEnd w:id="7931"/>
        <w:bookmarkEnd w:id="7932"/>
        <w:bookmarkEnd w:id="7933"/>
      </w:tr>
    </w:tbl>
    <w:p w14:paraId="1DF71378" w14:textId="4E3FD21E" w:rsidR="00067C6D" w:rsidRPr="00F07AB2" w:rsidDel="00791D66" w:rsidRDefault="00067C6D" w:rsidP="003228B4">
      <w:pPr>
        <w:pStyle w:val="berschrift3"/>
        <w:numPr>
          <w:ilvl w:val="0"/>
          <w:numId w:val="47"/>
        </w:numPr>
        <w:rPr>
          <w:del w:id="7934" w:author="anna.resch88@gmail.com" w:date="2022-01-03T10:25:00Z"/>
          <w:lang w:val="en-US"/>
        </w:rPr>
      </w:pPr>
      <w:bookmarkStart w:id="7935" w:name="_Toc92187234"/>
      <w:bookmarkStart w:id="7936" w:name="_Toc92187926"/>
      <w:bookmarkStart w:id="7937" w:name="_Toc92188618"/>
      <w:bookmarkStart w:id="7938" w:name="_Toc92189308"/>
      <w:bookmarkStart w:id="7939" w:name="_Toc92189963"/>
      <w:bookmarkStart w:id="7940" w:name="_Toc92190619"/>
      <w:bookmarkStart w:id="7941" w:name="_Toc92191275"/>
      <w:bookmarkStart w:id="7942" w:name="_Toc92273428"/>
      <w:bookmarkStart w:id="7943" w:name="_Toc92273483"/>
      <w:bookmarkEnd w:id="7935"/>
      <w:bookmarkEnd w:id="7936"/>
      <w:bookmarkEnd w:id="7937"/>
      <w:bookmarkEnd w:id="7938"/>
      <w:bookmarkEnd w:id="7939"/>
      <w:bookmarkEnd w:id="7940"/>
      <w:bookmarkEnd w:id="7941"/>
      <w:bookmarkEnd w:id="7942"/>
      <w:bookmarkEnd w:id="7943"/>
    </w:p>
    <w:p w14:paraId="22B7E53E" w14:textId="7024152B" w:rsidR="00067C6D" w:rsidRPr="00F07AB2" w:rsidDel="009862E1" w:rsidRDefault="00067C6D" w:rsidP="003228B4">
      <w:pPr>
        <w:pStyle w:val="berschrift3"/>
        <w:numPr>
          <w:ilvl w:val="0"/>
          <w:numId w:val="47"/>
        </w:numPr>
        <w:rPr>
          <w:del w:id="7944" w:author="anna.resch88@gmail.com" w:date="2022-01-04T10:54:00Z"/>
          <w:lang w:val="en-US"/>
        </w:rPr>
      </w:pPr>
      <w:bookmarkStart w:id="7945" w:name="_Toc92273429"/>
      <w:bookmarkStart w:id="7946" w:name="_Toc92273484"/>
      <w:del w:id="7947" w:author="anna.resch88@gmail.com" w:date="2022-01-04T10:54:00Z">
        <w:r w:rsidRPr="00F07AB2" w:rsidDel="009862E1">
          <w:rPr>
            <w:lang w:val="en-US"/>
          </w:rPr>
          <w:delText>Sealing of corneal tissue ruptures</w:delText>
        </w:r>
        <w:bookmarkStart w:id="7948" w:name="_Toc92187235"/>
        <w:bookmarkStart w:id="7949" w:name="_Toc92187927"/>
        <w:bookmarkStart w:id="7950" w:name="_Toc92188619"/>
        <w:bookmarkStart w:id="7951" w:name="_Toc92189309"/>
        <w:bookmarkStart w:id="7952" w:name="_Toc92189964"/>
        <w:bookmarkStart w:id="7953" w:name="_Toc92190620"/>
        <w:bookmarkStart w:id="7954" w:name="_Toc92191276"/>
        <w:bookmarkEnd w:id="7945"/>
        <w:bookmarkEnd w:id="7946"/>
        <w:bookmarkEnd w:id="7948"/>
        <w:bookmarkEnd w:id="7949"/>
        <w:bookmarkEnd w:id="7950"/>
        <w:bookmarkEnd w:id="7951"/>
        <w:bookmarkEnd w:id="7952"/>
        <w:bookmarkEnd w:id="7953"/>
        <w:bookmarkEnd w:id="7954"/>
      </w:del>
    </w:p>
    <w:p w14:paraId="03E25285" w14:textId="705E7630" w:rsidR="00067C6D" w:rsidRPr="00F07AB2" w:rsidDel="009862E1" w:rsidRDefault="00067C6D" w:rsidP="003228B4">
      <w:pPr>
        <w:pStyle w:val="berschrift3"/>
        <w:numPr>
          <w:ilvl w:val="0"/>
          <w:numId w:val="47"/>
        </w:numPr>
        <w:rPr>
          <w:del w:id="7955" w:author="anna.resch88@gmail.com" w:date="2022-01-04T10:54:00Z"/>
          <w:lang w:val="en-US"/>
        </w:rPr>
      </w:pPr>
      <w:bookmarkStart w:id="7956" w:name="_Toc92187236"/>
      <w:bookmarkStart w:id="7957" w:name="_Toc92187928"/>
      <w:bookmarkStart w:id="7958" w:name="_Toc92188620"/>
      <w:bookmarkStart w:id="7959" w:name="_Toc92189310"/>
      <w:bookmarkStart w:id="7960" w:name="_Toc92189965"/>
      <w:bookmarkStart w:id="7961" w:name="_Toc92190621"/>
      <w:bookmarkStart w:id="7962" w:name="_Toc92191277"/>
      <w:bookmarkStart w:id="7963" w:name="_Toc92273430"/>
      <w:bookmarkStart w:id="7964" w:name="_Toc92273485"/>
      <w:bookmarkEnd w:id="7956"/>
      <w:bookmarkEnd w:id="7957"/>
      <w:bookmarkEnd w:id="7958"/>
      <w:bookmarkEnd w:id="7959"/>
      <w:bookmarkEnd w:id="7960"/>
      <w:bookmarkEnd w:id="7961"/>
      <w:bookmarkEnd w:id="7962"/>
      <w:bookmarkEnd w:id="7963"/>
      <w:bookmarkEnd w:id="7964"/>
    </w:p>
    <w:p w14:paraId="1C846760" w14:textId="256A9C4F" w:rsidR="00067C6D" w:rsidRPr="00F07AB2" w:rsidDel="009862E1" w:rsidRDefault="00067C6D" w:rsidP="003228B4">
      <w:pPr>
        <w:pStyle w:val="berschrift3"/>
        <w:numPr>
          <w:ilvl w:val="0"/>
          <w:numId w:val="47"/>
        </w:numPr>
        <w:rPr>
          <w:del w:id="7965" w:author="anna.resch88@gmail.com" w:date="2022-01-04T10:55:00Z"/>
          <w:lang w:val="en-US"/>
        </w:rPr>
      </w:pPr>
      <w:bookmarkStart w:id="7966" w:name="_Toc92273431"/>
      <w:bookmarkStart w:id="7967" w:name="_Toc92273486"/>
      <w:del w:id="7968" w:author="anna.resch88@gmail.com" w:date="2022-01-04T10:55:00Z">
        <w:r w:rsidRPr="00F07AB2" w:rsidDel="009862E1">
          <w:rPr>
            <w:lang w:val="en-US"/>
          </w:rPr>
          <w:delText>Cornea sealing in extracted porcine eyes</w:delText>
        </w:r>
        <w:bookmarkEnd w:id="7966"/>
        <w:bookmarkEnd w:id="7967"/>
        <w:r w:rsidRPr="00F07AB2" w:rsidDel="009862E1">
          <w:rPr>
            <w:lang w:val="en-US"/>
          </w:rPr>
          <w:delText xml:space="preserve"> </w:delText>
        </w:r>
        <w:bookmarkStart w:id="7969" w:name="_Toc92187237"/>
        <w:bookmarkStart w:id="7970" w:name="_Toc92187929"/>
        <w:bookmarkStart w:id="7971" w:name="_Toc92188621"/>
        <w:bookmarkStart w:id="7972" w:name="_Toc92189311"/>
        <w:bookmarkStart w:id="7973" w:name="_Toc92189966"/>
        <w:bookmarkStart w:id="7974" w:name="_Toc92190622"/>
        <w:bookmarkStart w:id="7975" w:name="_Toc92191278"/>
        <w:bookmarkEnd w:id="7969"/>
        <w:bookmarkEnd w:id="7970"/>
        <w:bookmarkEnd w:id="7971"/>
        <w:bookmarkEnd w:id="7972"/>
        <w:bookmarkEnd w:id="7973"/>
        <w:bookmarkEnd w:id="7974"/>
        <w:bookmarkEnd w:id="7975"/>
      </w:del>
    </w:p>
    <w:p w14:paraId="1E7E840D" w14:textId="74863F8F" w:rsidR="00067C6D" w:rsidRPr="009862E1" w:rsidDel="009862E1" w:rsidRDefault="00067C6D">
      <w:pPr>
        <w:pStyle w:val="berschrift3"/>
        <w:numPr>
          <w:ilvl w:val="0"/>
          <w:numId w:val="47"/>
        </w:numPr>
        <w:rPr>
          <w:del w:id="7976" w:author="anna.resch88@gmail.com" w:date="2022-01-04T10:56:00Z"/>
          <w:lang w:val="en-US"/>
        </w:rPr>
        <w:pPrChange w:id="7977" w:author="anna.resch88@gmail.com" w:date="2022-01-04T10:55:00Z">
          <w:pPr>
            <w:jc w:val="both"/>
          </w:pPr>
        </w:pPrChange>
      </w:pPr>
      <w:bookmarkStart w:id="7978" w:name="_Toc92187238"/>
      <w:bookmarkStart w:id="7979" w:name="_Toc92187930"/>
      <w:bookmarkStart w:id="7980" w:name="_Toc92188622"/>
      <w:bookmarkStart w:id="7981" w:name="_Toc92189312"/>
      <w:bookmarkStart w:id="7982" w:name="_Toc92189967"/>
      <w:bookmarkStart w:id="7983" w:name="_Toc92190623"/>
      <w:bookmarkStart w:id="7984" w:name="_Toc92191279"/>
      <w:bookmarkStart w:id="7985" w:name="_Toc92273432"/>
      <w:bookmarkStart w:id="7986" w:name="_Toc92273487"/>
      <w:bookmarkEnd w:id="7978"/>
      <w:bookmarkEnd w:id="7979"/>
      <w:bookmarkEnd w:id="7980"/>
      <w:bookmarkEnd w:id="7981"/>
      <w:bookmarkEnd w:id="7982"/>
      <w:bookmarkEnd w:id="7983"/>
      <w:bookmarkEnd w:id="7984"/>
      <w:bookmarkEnd w:id="7985"/>
      <w:bookmarkEnd w:id="7986"/>
    </w:p>
    <w:p w14:paraId="769CA6B5" w14:textId="6B49B886" w:rsidR="00067C6D" w:rsidRPr="00F07AB2" w:rsidDel="009862E1" w:rsidRDefault="00067C6D" w:rsidP="003228B4">
      <w:pPr>
        <w:pStyle w:val="berschrift3"/>
        <w:numPr>
          <w:ilvl w:val="0"/>
          <w:numId w:val="47"/>
        </w:numPr>
        <w:rPr>
          <w:moveFrom w:id="7987" w:author="anna.resch88@gmail.com" w:date="2022-01-04T10:54:00Z"/>
          <w:lang w:val="en-US"/>
        </w:rPr>
      </w:pPr>
      <w:bookmarkStart w:id="7988" w:name="_Toc92273433"/>
      <w:bookmarkStart w:id="7989" w:name="_Toc92273488"/>
      <w:moveFromRangeStart w:id="7990" w:author="anna.resch88@gmail.com" w:date="2022-01-04T10:54:00Z" w:name="move92186105"/>
      <w:moveFrom w:id="7991" w:author="anna.resch88@gmail.com" w:date="2022-01-04T10:54:00Z">
        <w:r w:rsidRPr="00F07AB2" w:rsidDel="009862E1">
          <w:rPr>
            <w:b/>
            <w:bCs/>
            <w:lang w:val="en-US"/>
          </w:rPr>
          <w:t>Movie S-1: Removal of crosslinked hydrogel from cornea surface results in tearing of the hydrogel patch.</w:t>
        </w:r>
        <w:r w:rsidRPr="00F07AB2" w:rsidDel="009862E1">
          <w:rPr>
            <w:lang w:val="en-US"/>
          </w:rPr>
          <w:t xml:space="preserve"> ULD-V40-ULD, 20 % protein crosslinked with 2.5 mM riboflavin and 30 mM APS was crosslinked at a total exposure energy density of 5.8 J/cm².</w:t>
        </w:r>
        <w:bookmarkStart w:id="7992" w:name="_Toc92187239"/>
        <w:bookmarkStart w:id="7993" w:name="_Toc92187931"/>
        <w:bookmarkStart w:id="7994" w:name="_Toc92188623"/>
        <w:bookmarkStart w:id="7995" w:name="_Toc92189313"/>
        <w:bookmarkStart w:id="7996" w:name="_Toc92189968"/>
        <w:bookmarkStart w:id="7997" w:name="_Toc92190624"/>
        <w:bookmarkStart w:id="7998" w:name="_Toc92191280"/>
        <w:bookmarkEnd w:id="7988"/>
        <w:bookmarkEnd w:id="7989"/>
        <w:bookmarkEnd w:id="7992"/>
        <w:bookmarkEnd w:id="7993"/>
        <w:bookmarkEnd w:id="7994"/>
        <w:bookmarkEnd w:id="7995"/>
        <w:bookmarkEnd w:id="7996"/>
        <w:bookmarkEnd w:id="7997"/>
        <w:bookmarkEnd w:id="7998"/>
      </w:moveFrom>
    </w:p>
    <w:p w14:paraId="72B47299" w14:textId="0638E2B2" w:rsidR="00067C6D" w:rsidRPr="00F07AB2" w:rsidDel="009862E1" w:rsidRDefault="00067C6D" w:rsidP="003228B4">
      <w:pPr>
        <w:pStyle w:val="berschrift3"/>
        <w:numPr>
          <w:ilvl w:val="0"/>
          <w:numId w:val="47"/>
        </w:numPr>
        <w:rPr>
          <w:moveFrom w:id="7999" w:author="anna.resch88@gmail.com" w:date="2022-01-04T10:54:00Z"/>
          <w:lang w:val="en-US"/>
        </w:rPr>
      </w:pPr>
      <w:bookmarkStart w:id="8000" w:name="_Toc92187240"/>
      <w:bookmarkStart w:id="8001" w:name="_Toc92187932"/>
      <w:bookmarkStart w:id="8002" w:name="_Toc92188624"/>
      <w:bookmarkStart w:id="8003" w:name="_Toc92189314"/>
      <w:bookmarkStart w:id="8004" w:name="_Toc92189969"/>
      <w:bookmarkStart w:id="8005" w:name="_Toc92190625"/>
      <w:bookmarkStart w:id="8006" w:name="_Toc92191281"/>
      <w:bookmarkStart w:id="8007" w:name="_Toc92273434"/>
      <w:bookmarkStart w:id="8008" w:name="_Toc92273489"/>
      <w:bookmarkEnd w:id="8000"/>
      <w:bookmarkEnd w:id="8001"/>
      <w:bookmarkEnd w:id="8002"/>
      <w:bookmarkEnd w:id="8003"/>
      <w:bookmarkEnd w:id="8004"/>
      <w:bookmarkEnd w:id="8005"/>
      <w:bookmarkEnd w:id="8006"/>
      <w:bookmarkEnd w:id="8007"/>
      <w:bookmarkEnd w:id="8008"/>
    </w:p>
    <w:p w14:paraId="0F9D59BC" w14:textId="57368739" w:rsidR="00067C6D" w:rsidRPr="00F07AB2" w:rsidDel="009862E1" w:rsidRDefault="00067C6D" w:rsidP="003228B4">
      <w:pPr>
        <w:pStyle w:val="berschrift3"/>
        <w:numPr>
          <w:ilvl w:val="0"/>
          <w:numId w:val="47"/>
        </w:numPr>
        <w:rPr>
          <w:moveFrom w:id="8009" w:author="anna.resch88@gmail.com" w:date="2022-01-04T10:54:00Z"/>
          <w:lang w:val="en-US"/>
        </w:rPr>
      </w:pPr>
      <w:bookmarkStart w:id="8010" w:name="_Toc92273435"/>
      <w:bookmarkStart w:id="8011" w:name="_Toc92273490"/>
      <w:moveFrom w:id="8012" w:author="anna.resch88@gmail.com" w:date="2022-01-04T10:54:00Z">
        <w:r w:rsidRPr="00F07AB2" w:rsidDel="009862E1">
          <w:rPr>
            <w:b/>
            <w:bCs/>
            <w:lang w:val="en-US"/>
          </w:rPr>
          <w:t>Movie S-2: ULD-ELP-ULD hydrogel patches can withstand intraocular pressures of 100 mmHg without breaking</w:t>
        </w:r>
        <w:r w:rsidRPr="00F07AB2" w:rsidDel="009862E1">
          <w:rPr>
            <w:lang w:val="en-US"/>
          </w:rPr>
          <w:t xml:space="preserve"> (higher pressures could not be applied in this setting). Mechanical squeezing of the eye led to liquid leakage through the paracentesis, the hydrogel patch remained intact and sealed a cross-shaped incision efficiently.</w:t>
        </w:r>
        <w:bookmarkStart w:id="8013" w:name="_Toc92187241"/>
        <w:bookmarkStart w:id="8014" w:name="_Toc92187933"/>
        <w:bookmarkStart w:id="8015" w:name="_Toc92188625"/>
        <w:bookmarkStart w:id="8016" w:name="_Toc92189315"/>
        <w:bookmarkStart w:id="8017" w:name="_Toc92189970"/>
        <w:bookmarkStart w:id="8018" w:name="_Toc92190626"/>
        <w:bookmarkStart w:id="8019" w:name="_Toc92191282"/>
        <w:bookmarkEnd w:id="8010"/>
        <w:bookmarkEnd w:id="8011"/>
        <w:bookmarkEnd w:id="8013"/>
        <w:bookmarkEnd w:id="8014"/>
        <w:bookmarkEnd w:id="8015"/>
        <w:bookmarkEnd w:id="8016"/>
        <w:bookmarkEnd w:id="8017"/>
        <w:bookmarkEnd w:id="8018"/>
        <w:bookmarkEnd w:id="8019"/>
      </w:moveFrom>
    </w:p>
    <w:p w14:paraId="22884868" w14:textId="61EE8653" w:rsidR="00067C6D" w:rsidRPr="00F07AB2" w:rsidDel="009862E1" w:rsidRDefault="00067C6D" w:rsidP="003228B4">
      <w:pPr>
        <w:pStyle w:val="berschrift3"/>
        <w:numPr>
          <w:ilvl w:val="0"/>
          <w:numId w:val="47"/>
        </w:numPr>
        <w:rPr>
          <w:moveFrom w:id="8020" w:author="anna.resch88@gmail.com" w:date="2022-01-04T10:54:00Z"/>
          <w:lang w:val="en-US"/>
        </w:rPr>
      </w:pPr>
      <w:bookmarkStart w:id="8021" w:name="_Toc92187242"/>
      <w:bookmarkStart w:id="8022" w:name="_Toc92187934"/>
      <w:bookmarkStart w:id="8023" w:name="_Toc92188626"/>
      <w:bookmarkStart w:id="8024" w:name="_Toc92189316"/>
      <w:bookmarkStart w:id="8025" w:name="_Toc92189971"/>
      <w:bookmarkStart w:id="8026" w:name="_Toc92190627"/>
      <w:bookmarkStart w:id="8027" w:name="_Toc92191283"/>
      <w:bookmarkStart w:id="8028" w:name="_Toc92273436"/>
      <w:bookmarkStart w:id="8029" w:name="_Toc92273491"/>
      <w:bookmarkEnd w:id="8021"/>
      <w:bookmarkEnd w:id="8022"/>
      <w:bookmarkEnd w:id="8023"/>
      <w:bookmarkEnd w:id="8024"/>
      <w:bookmarkEnd w:id="8025"/>
      <w:bookmarkEnd w:id="8026"/>
      <w:bookmarkEnd w:id="8027"/>
      <w:bookmarkEnd w:id="8028"/>
      <w:bookmarkEnd w:id="8029"/>
    </w:p>
    <w:p w14:paraId="614E7FB7" w14:textId="39CF4A8E" w:rsidR="00067C6D" w:rsidRPr="00F07AB2" w:rsidDel="009862E1" w:rsidRDefault="00067C6D" w:rsidP="003228B4">
      <w:pPr>
        <w:pStyle w:val="berschrift3"/>
        <w:numPr>
          <w:ilvl w:val="0"/>
          <w:numId w:val="47"/>
        </w:numPr>
        <w:rPr>
          <w:moveFrom w:id="8030" w:author="anna.resch88@gmail.com" w:date="2022-01-04T10:54:00Z"/>
          <w:lang w:val="en-US"/>
        </w:rPr>
      </w:pPr>
      <w:bookmarkStart w:id="8031" w:name="_Toc92273437"/>
      <w:bookmarkStart w:id="8032" w:name="_Toc92273492"/>
      <w:moveFrom w:id="8033" w:author="anna.resch88@gmail.com" w:date="2022-01-04T10:54:00Z">
        <w:r w:rsidRPr="00F07AB2" w:rsidDel="009862E1">
          <w:rPr>
            <w:noProof/>
            <w:lang w:eastAsia="de-DE"/>
          </w:rPr>
          <w:drawing>
            <wp:inline distT="0" distB="0" distL="0" distR="0" wp14:anchorId="02CDF27C" wp14:editId="31DC2FD4">
              <wp:extent cx="5462270" cy="1566545"/>
              <wp:effectExtent l="0" t="0" r="508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62270" cy="1566545"/>
                      </a:xfrm>
                      <a:prstGeom prst="rect">
                        <a:avLst/>
                      </a:prstGeom>
                      <a:noFill/>
                    </pic:spPr>
                  </pic:pic>
                </a:graphicData>
              </a:graphic>
            </wp:inline>
          </w:drawing>
        </w:r>
        <w:bookmarkStart w:id="8034" w:name="_Toc92187243"/>
        <w:bookmarkStart w:id="8035" w:name="_Toc92187935"/>
        <w:bookmarkStart w:id="8036" w:name="_Toc92188627"/>
        <w:bookmarkStart w:id="8037" w:name="_Toc92189317"/>
        <w:bookmarkStart w:id="8038" w:name="_Toc92189972"/>
        <w:bookmarkStart w:id="8039" w:name="_Toc92190628"/>
        <w:bookmarkStart w:id="8040" w:name="_Toc92191284"/>
        <w:bookmarkEnd w:id="8031"/>
        <w:bookmarkEnd w:id="8032"/>
        <w:bookmarkEnd w:id="8034"/>
        <w:bookmarkEnd w:id="8035"/>
        <w:bookmarkEnd w:id="8036"/>
        <w:bookmarkEnd w:id="8037"/>
        <w:bookmarkEnd w:id="8038"/>
        <w:bookmarkEnd w:id="8039"/>
        <w:bookmarkEnd w:id="8040"/>
      </w:moveFrom>
    </w:p>
    <w:p w14:paraId="1B8689B1" w14:textId="7ED898C9" w:rsidR="00067C6D" w:rsidRPr="00F07AB2" w:rsidDel="009862E1" w:rsidRDefault="00067C6D" w:rsidP="003228B4">
      <w:pPr>
        <w:pStyle w:val="berschrift3"/>
        <w:numPr>
          <w:ilvl w:val="0"/>
          <w:numId w:val="47"/>
        </w:numPr>
        <w:rPr>
          <w:moveFrom w:id="8041" w:author="anna.resch88@gmail.com" w:date="2022-01-04T10:54:00Z"/>
          <w:lang w:val="en-US"/>
        </w:rPr>
      </w:pPr>
      <w:bookmarkStart w:id="8042" w:name="_Toc92273438"/>
      <w:bookmarkStart w:id="8043" w:name="_Toc92273493"/>
      <w:moveFrom w:id="8044" w:author="anna.resch88@gmail.com" w:date="2022-01-04T10:54:00Z">
        <w:r w:rsidRPr="00F07AB2" w:rsidDel="009862E1">
          <w:rPr>
            <w:b/>
            <w:bCs/>
            <w:lang w:val="en-US"/>
          </w:rPr>
          <w:t>Figure S-1</w:t>
        </w:r>
        <w:r w:rsidDel="009862E1">
          <w:rPr>
            <w:b/>
            <w:bCs/>
            <w:lang w:val="en-US"/>
          </w:rPr>
          <w:t>2</w:t>
        </w:r>
        <w:r w:rsidRPr="00F07AB2" w:rsidDel="009862E1">
          <w:rPr>
            <w:b/>
            <w:bCs/>
            <w:lang w:val="en-US"/>
          </w:rPr>
          <w:t xml:space="preserve">: Creating adherent hydrogel patches to seal full-thickness corneal incisions, utilizing a </w:t>
        </w:r>
        <w:r w:rsidDel="009862E1">
          <w:rPr>
            <w:b/>
            <w:bCs/>
            <w:lang w:val="en-US"/>
          </w:rPr>
          <w:t xml:space="preserve">ULD-ELP-ULD </w:t>
        </w:r>
        <w:r w:rsidRPr="00F07AB2" w:rsidDel="009862E1">
          <w:rPr>
            <w:b/>
            <w:bCs/>
            <w:lang w:val="en-US"/>
          </w:rPr>
          <w:t>hydrogel mold to prevent the liquid solution from flowing away.</w:t>
        </w:r>
        <w:r w:rsidRPr="00F07AB2" w:rsidDel="009862E1">
          <w:rPr>
            <w:lang w:val="en-US"/>
          </w:rPr>
          <w:t xml:space="preserve"> A pre-polymerized hydrogel film with a punched hole of about 5 mm diameter – serving as a mold – was positioned around the incision and filled with </w:t>
        </w:r>
        <w:r w:rsidRPr="0056457C" w:rsidDel="009862E1">
          <w:rPr>
            <w:lang w:val="en-US"/>
          </w:rPr>
          <w:t xml:space="preserve">a </w:t>
        </w:r>
        <w:r w:rsidR="00062B86" w:rsidDel="009862E1">
          <w:rPr>
            <w:lang w:val="en-US"/>
          </w:rPr>
          <w:t>Pregel</w:t>
        </w:r>
        <w:r w:rsidRPr="0056457C" w:rsidDel="009862E1">
          <w:rPr>
            <w:lang w:val="en-US"/>
          </w:rPr>
          <w:t>-solution of ULD-V40-ULD (2.5 mM riboflavin, 30 mM APS). The hydrogel was crosslinked for 30 seconds. The pre-polymerized hydrogel mold was then removed, leaving behind an adherent</w:t>
        </w:r>
        <w:r w:rsidRPr="00F07AB2" w:rsidDel="009862E1">
          <w:rPr>
            <w:lang w:val="en-US"/>
          </w:rPr>
          <w:t xml:space="preserve"> hydrogel patch sealing the incision.</w:t>
        </w:r>
        <w:bookmarkEnd w:id="8042"/>
        <w:bookmarkEnd w:id="8043"/>
        <w:r w:rsidRPr="00F07AB2" w:rsidDel="009862E1">
          <w:rPr>
            <w:lang w:val="en-US"/>
          </w:rPr>
          <w:t xml:space="preserve"> </w:t>
        </w:r>
        <w:bookmarkStart w:id="8045" w:name="_Toc92187244"/>
        <w:bookmarkStart w:id="8046" w:name="_Toc92187936"/>
        <w:bookmarkStart w:id="8047" w:name="_Toc92188628"/>
        <w:bookmarkStart w:id="8048" w:name="_Toc92189318"/>
        <w:bookmarkStart w:id="8049" w:name="_Toc92189973"/>
        <w:bookmarkStart w:id="8050" w:name="_Toc92190629"/>
        <w:bookmarkStart w:id="8051" w:name="_Toc92191285"/>
        <w:bookmarkEnd w:id="8045"/>
        <w:bookmarkEnd w:id="8046"/>
        <w:bookmarkEnd w:id="8047"/>
        <w:bookmarkEnd w:id="8048"/>
        <w:bookmarkEnd w:id="8049"/>
        <w:bookmarkEnd w:id="8050"/>
        <w:bookmarkEnd w:id="8051"/>
      </w:moveFrom>
    </w:p>
    <w:moveFromRangeEnd w:id="7990"/>
    <w:p w14:paraId="1D844C7C" w14:textId="77777777" w:rsidR="00067C6D" w:rsidRPr="00D156CF" w:rsidRDefault="00067C6D" w:rsidP="00067C6D">
      <w:pPr>
        <w:rPr>
          <w:lang w:val="en-US"/>
        </w:rPr>
      </w:pPr>
    </w:p>
    <w:p w14:paraId="7776FE12" w14:textId="77777777" w:rsidR="00067C6D" w:rsidRPr="00A31A59" w:rsidRDefault="00067C6D" w:rsidP="00067C6D">
      <w:pPr>
        <w:pStyle w:val="berschrift1"/>
        <w:jc w:val="both"/>
        <w:rPr>
          <w:rFonts w:cstheme="majorHAnsi"/>
          <w:lang w:val="en-US"/>
        </w:rPr>
      </w:pPr>
      <w:bookmarkStart w:id="8052" w:name="_Toc92462567"/>
      <w:r w:rsidRPr="00F07AB2">
        <w:rPr>
          <w:rFonts w:cstheme="majorHAnsi"/>
          <w:lang w:val="en-US"/>
        </w:rPr>
        <w:t>References</w:t>
      </w:r>
      <w:bookmarkEnd w:id="8052"/>
    </w:p>
    <w:p w14:paraId="2AFDEE41" w14:textId="77777777" w:rsidR="00067C6D" w:rsidRPr="0045341C" w:rsidRDefault="00067C6D" w:rsidP="00067C6D">
      <w:pPr>
        <w:widowControl w:val="0"/>
        <w:autoSpaceDE w:val="0"/>
        <w:autoSpaceDN w:val="0"/>
        <w:adjustRightInd w:val="0"/>
        <w:spacing w:line="240" w:lineRule="auto"/>
        <w:ind w:left="640" w:hanging="640"/>
        <w:jc w:val="both"/>
        <w:rPr>
          <w:rFonts w:asciiTheme="majorHAnsi" w:hAnsiTheme="majorHAnsi" w:cstheme="majorHAnsi"/>
          <w:noProof/>
          <w:szCs w:val="24"/>
          <w:lang w:val="en-US"/>
        </w:rPr>
      </w:pPr>
      <w:r w:rsidRPr="00F07AB2">
        <w:rPr>
          <w:rFonts w:asciiTheme="majorHAnsi" w:eastAsiaTheme="majorEastAsia" w:hAnsiTheme="majorHAnsi" w:cstheme="majorHAnsi"/>
          <w:color w:val="2E74B5" w:themeColor="accent1" w:themeShade="BF"/>
          <w:szCs w:val="26"/>
        </w:rPr>
        <w:fldChar w:fldCharType="begin" w:fldLock="1"/>
      </w:r>
      <w:r w:rsidRPr="00F07AB2">
        <w:rPr>
          <w:rFonts w:asciiTheme="majorHAnsi" w:eastAsiaTheme="majorEastAsia" w:hAnsiTheme="majorHAnsi" w:cstheme="majorHAnsi"/>
          <w:color w:val="2E74B5" w:themeColor="accent1" w:themeShade="BF"/>
          <w:szCs w:val="26"/>
          <w:lang w:val="en-US"/>
        </w:rPr>
        <w:instrText xml:space="preserve">ADDIN Mendeley Bibliography CSL_BIBLIOGRAPHY </w:instrText>
      </w:r>
      <w:r w:rsidRPr="00F07AB2">
        <w:rPr>
          <w:rFonts w:asciiTheme="majorHAnsi" w:eastAsiaTheme="majorEastAsia" w:hAnsiTheme="majorHAnsi" w:cstheme="majorHAnsi"/>
          <w:color w:val="2E74B5" w:themeColor="accent1" w:themeShade="BF"/>
          <w:szCs w:val="26"/>
        </w:rPr>
        <w:fldChar w:fldCharType="end"/>
      </w:r>
    </w:p>
    <w:p w14:paraId="343963E7" w14:textId="77777777" w:rsidR="002937E1" w:rsidRDefault="00067C6D" w:rsidP="00606D75">
      <w:pPr>
        <w:pStyle w:val="EndNoteBibliography"/>
        <w:spacing w:after="0"/>
        <w:ind w:left="700" w:hanging="700"/>
        <w:rPr>
          <w:noProof/>
        </w:rPr>
      </w:pPr>
      <w:r>
        <w:fldChar w:fldCharType="begin"/>
      </w:r>
      <w:r>
        <w:instrText xml:space="preserve"> ADDIN EN.REFLIST </w:instrText>
      </w:r>
      <w:r>
        <w:fldChar w:fldCharType="separate"/>
      </w:r>
      <w:r w:rsidR="002937E1" w:rsidRPr="002937E1">
        <w:rPr>
          <w:noProof/>
        </w:rPr>
        <w:t>1.</w:t>
      </w:r>
      <w:r w:rsidR="002937E1" w:rsidRPr="002937E1">
        <w:rPr>
          <w:noProof/>
        </w:rPr>
        <w:tab/>
        <w:t xml:space="preserve">Wang, Z.; Yang, X.; Chu, X.; Zhang, J.; Zhou, H.; Shen, Y.; Long, J., The structural basis for the oligomerization of the N-terminal domain of SATB1. </w:t>
      </w:r>
      <w:r w:rsidR="002937E1" w:rsidRPr="002937E1">
        <w:rPr>
          <w:i/>
          <w:noProof/>
        </w:rPr>
        <w:t xml:space="preserve">Nucleic Acids Research </w:t>
      </w:r>
      <w:r w:rsidR="002937E1" w:rsidRPr="002937E1">
        <w:rPr>
          <w:b/>
          <w:noProof/>
        </w:rPr>
        <w:t>2012,</w:t>
      </w:r>
      <w:r w:rsidR="002937E1" w:rsidRPr="002937E1">
        <w:rPr>
          <w:noProof/>
        </w:rPr>
        <w:t xml:space="preserve"> </w:t>
      </w:r>
      <w:r w:rsidR="002937E1" w:rsidRPr="002937E1">
        <w:rPr>
          <w:i/>
          <w:noProof/>
        </w:rPr>
        <w:t>40</w:t>
      </w:r>
      <w:r w:rsidR="002937E1" w:rsidRPr="002937E1">
        <w:rPr>
          <w:noProof/>
        </w:rPr>
        <w:t xml:space="preserve"> (9), 4193-4202.</w:t>
      </w:r>
    </w:p>
    <w:p w14:paraId="64E3CEBD" w14:textId="77777777" w:rsidR="00606D75" w:rsidRPr="002937E1" w:rsidRDefault="00606D75" w:rsidP="00606D75">
      <w:pPr>
        <w:pStyle w:val="EndNoteBibliography"/>
        <w:spacing w:after="0"/>
        <w:ind w:left="700" w:hanging="700"/>
        <w:rPr>
          <w:noProof/>
        </w:rPr>
      </w:pPr>
    </w:p>
    <w:p w14:paraId="7A9B443E" w14:textId="77777777" w:rsidR="002937E1" w:rsidRDefault="002937E1" w:rsidP="00606D75">
      <w:pPr>
        <w:pStyle w:val="EndNoteBibliography"/>
        <w:spacing w:after="0"/>
        <w:ind w:left="700" w:hanging="700"/>
        <w:rPr>
          <w:noProof/>
        </w:rPr>
      </w:pPr>
      <w:r w:rsidRPr="002937E1">
        <w:rPr>
          <w:noProof/>
        </w:rPr>
        <w:t>2.</w:t>
      </w:r>
      <w:r w:rsidRPr="002937E1">
        <w:rPr>
          <w:noProof/>
        </w:rPr>
        <w:tab/>
        <w:t xml:space="preserve">Grote, A.; Hiller, K.; Scheer, M.; Münch, R.; Nörtemann, B.; Hempel, D. C.; Jahn, D., JCat: a novel tool to adapt codon usage of a target gene to its potential expression host. </w:t>
      </w:r>
      <w:r w:rsidRPr="002937E1">
        <w:rPr>
          <w:i/>
          <w:noProof/>
        </w:rPr>
        <w:t xml:space="preserve">Nucleic Acids Research </w:t>
      </w:r>
      <w:r w:rsidRPr="002937E1">
        <w:rPr>
          <w:b/>
          <w:noProof/>
        </w:rPr>
        <w:t>2005,</w:t>
      </w:r>
      <w:r w:rsidRPr="002937E1">
        <w:rPr>
          <w:noProof/>
        </w:rPr>
        <w:t xml:space="preserve"> </w:t>
      </w:r>
      <w:r w:rsidRPr="002937E1">
        <w:rPr>
          <w:i/>
          <w:noProof/>
        </w:rPr>
        <w:t>33</w:t>
      </w:r>
      <w:r w:rsidRPr="002937E1">
        <w:rPr>
          <w:noProof/>
        </w:rPr>
        <w:t xml:space="preserve"> (suppl_2), W526–W531.</w:t>
      </w:r>
    </w:p>
    <w:p w14:paraId="5A2A7CD6" w14:textId="77777777" w:rsidR="00606D75" w:rsidRPr="002937E1" w:rsidRDefault="00606D75" w:rsidP="00606D75">
      <w:pPr>
        <w:pStyle w:val="EndNoteBibliography"/>
        <w:spacing w:after="0"/>
        <w:ind w:left="700" w:hanging="700"/>
        <w:rPr>
          <w:noProof/>
        </w:rPr>
      </w:pPr>
    </w:p>
    <w:p w14:paraId="2B040B4A" w14:textId="77777777" w:rsidR="00606D75" w:rsidRDefault="002937E1" w:rsidP="00606D75">
      <w:pPr>
        <w:pStyle w:val="EndNoteBibliography"/>
        <w:spacing w:after="0"/>
        <w:ind w:left="700" w:hanging="700"/>
        <w:rPr>
          <w:noProof/>
        </w:rPr>
      </w:pPr>
      <w:r w:rsidRPr="002937E1">
        <w:rPr>
          <w:noProof/>
        </w:rPr>
        <w:t>3.</w:t>
      </w:r>
      <w:r w:rsidRPr="002937E1">
        <w:rPr>
          <w:noProof/>
        </w:rPr>
        <w:tab/>
        <w:t xml:space="preserve">Huber, M. C.; Schreiber, A.; Wild, W.; Benz, K.; Schiller, S. M., Introducing a combinatorial </w:t>
      </w:r>
    </w:p>
    <w:p w14:paraId="63B4BD2D" w14:textId="5531DEC9" w:rsidR="002937E1" w:rsidRDefault="002937E1" w:rsidP="00606D75">
      <w:pPr>
        <w:pStyle w:val="EndNoteBibliography"/>
        <w:spacing w:after="0"/>
        <w:ind w:left="700"/>
        <w:rPr>
          <w:noProof/>
        </w:rPr>
      </w:pPr>
      <w:r w:rsidRPr="002937E1">
        <w:rPr>
          <w:noProof/>
        </w:rPr>
        <w:t xml:space="preserve">DNA-toolbox platform constituting defined protein-based biohybrid-materials. </w:t>
      </w:r>
      <w:r w:rsidRPr="002937E1">
        <w:rPr>
          <w:i/>
          <w:noProof/>
        </w:rPr>
        <w:t xml:space="preserve">Biomaterials </w:t>
      </w:r>
      <w:r w:rsidRPr="002937E1">
        <w:rPr>
          <w:b/>
          <w:noProof/>
        </w:rPr>
        <w:t>2014,</w:t>
      </w:r>
      <w:r w:rsidRPr="002937E1">
        <w:rPr>
          <w:noProof/>
        </w:rPr>
        <w:t xml:space="preserve"> </w:t>
      </w:r>
      <w:r w:rsidRPr="002937E1">
        <w:rPr>
          <w:i/>
          <w:noProof/>
        </w:rPr>
        <w:t>35</w:t>
      </w:r>
      <w:r w:rsidRPr="002937E1">
        <w:rPr>
          <w:noProof/>
        </w:rPr>
        <w:t xml:space="preserve"> (31), 8767-8779.</w:t>
      </w:r>
    </w:p>
    <w:p w14:paraId="753CBB1B" w14:textId="77777777" w:rsidR="00606D75" w:rsidRPr="002937E1" w:rsidRDefault="00606D75" w:rsidP="00606D75">
      <w:pPr>
        <w:pStyle w:val="EndNoteBibliography"/>
        <w:spacing w:after="0"/>
        <w:ind w:left="700"/>
        <w:rPr>
          <w:noProof/>
        </w:rPr>
      </w:pPr>
    </w:p>
    <w:p w14:paraId="41212DD9" w14:textId="77777777" w:rsidR="002937E1" w:rsidRDefault="002937E1" w:rsidP="00606D75">
      <w:pPr>
        <w:pStyle w:val="EndNoteBibliography"/>
        <w:spacing w:after="0"/>
        <w:ind w:left="700" w:hanging="700"/>
        <w:rPr>
          <w:noProof/>
        </w:rPr>
      </w:pPr>
      <w:r w:rsidRPr="002937E1">
        <w:rPr>
          <w:noProof/>
        </w:rPr>
        <w:lastRenderedPageBreak/>
        <w:t>4.</w:t>
      </w:r>
      <w:r w:rsidRPr="002937E1">
        <w:rPr>
          <w:noProof/>
        </w:rPr>
        <w:tab/>
        <w:t xml:space="preserve">Sambrook, J. R., D. W. , </w:t>
      </w:r>
      <w:r w:rsidRPr="002937E1">
        <w:rPr>
          <w:i/>
          <w:noProof/>
        </w:rPr>
        <w:t xml:space="preserve">Molecular Cloning: A Laboratory Manual. </w:t>
      </w:r>
      <w:r w:rsidRPr="002937E1">
        <w:rPr>
          <w:noProof/>
        </w:rPr>
        <w:t>. 3rd ed.; Cold Spring Harbor Laboratory Press. : New York, 2001.</w:t>
      </w:r>
    </w:p>
    <w:p w14:paraId="35E2DED7" w14:textId="77777777" w:rsidR="00606D75" w:rsidRPr="002937E1" w:rsidRDefault="00606D75" w:rsidP="00606D75">
      <w:pPr>
        <w:pStyle w:val="EndNoteBibliography"/>
        <w:spacing w:after="0"/>
        <w:ind w:left="700" w:hanging="700"/>
        <w:rPr>
          <w:noProof/>
        </w:rPr>
      </w:pPr>
    </w:p>
    <w:p w14:paraId="6C7620A9" w14:textId="77777777" w:rsidR="002937E1" w:rsidRDefault="002937E1" w:rsidP="00606D75">
      <w:pPr>
        <w:pStyle w:val="EndNoteBibliography"/>
        <w:spacing w:after="0"/>
        <w:ind w:left="700" w:hanging="700"/>
        <w:rPr>
          <w:noProof/>
        </w:rPr>
      </w:pPr>
      <w:r w:rsidRPr="002937E1">
        <w:rPr>
          <w:noProof/>
        </w:rPr>
        <w:t>5.</w:t>
      </w:r>
      <w:r w:rsidRPr="002937E1">
        <w:rPr>
          <w:noProof/>
        </w:rPr>
        <w:tab/>
        <w:t xml:space="preserve">Quiroz, F. G.; Chilkoti, A., Sequence heuristics to encode phase behaviour in intrinsically disordered protein polymers. </w:t>
      </w:r>
      <w:r w:rsidRPr="002937E1">
        <w:rPr>
          <w:i/>
          <w:noProof/>
        </w:rPr>
        <w:t xml:space="preserve">Nature Materials </w:t>
      </w:r>
      <w:r w:rsidRPr="002937E1">
        <w:rPr>
          <w:b/>
          <w:noProof/>
        </w:rPr>
        <w:t>2015,</w:t>
      </w:r>
      <w:r w:rsidRPr="002937E1">
        <w:rPr>
          <w:noProof/>
        </w:rPr>
        <w:t xml:space="preserve"> </w:t>
      </w:r>
      <w:r w:rsidRPr="002937E1">
        <w:rPr>
          <w:i/>
          <w:noProof/>
        </w:rPr>
        <w:t>14</w:t>
      </w:r>
      <w:r w:rsidRPr="002937E1">
        <w:rPr>
          <w:noProof/>
        </w:rPr>
        <w:t xml:space="preserve"> (11), 1164-1171.</w:t>
      </w:r>
    </w:p>
    <w:p w14:paraId="2A33B2B4" w14:textId="77777777" w:rsidR="00606D75" w:rsidRPr="002937E1" w:rsidRDefault="00606D75" w:rsidP="00606D75">
      <w:pPr>
        <w:pStyle w:val="EndNoteBibliography"/>
        <w:spacing w:after="0"/>
        <w:ind w:left="700" w:hanging="700"/>
        <w:rPr>
          <w:noProof/>
        </w:rPr>
      </w:pPr>
    </w:p>
    <w:p w14:paraId="4F90C3E3" w14:textId="77777777" w:rsidR="002937E1" w:rsidRDefault="002937E1" w:rsidP="00606D75">
      <w:pPr>
        <w:pStyle w:val="EndNoteBibliography"/>
        <w:spacing w:after="0"/>
        <w:ind w:left="700" w:hanging="700"/>
        <w:rPr>
          <w:noProof/>
        </w:rPr>
      </w:pPr>
      <w:r w:rsidRPr="002937E1">
        <w:rPr>
          <w:noProof/>
        </w:rPr>
        <w:t>6.</w:t>
      </w:r>
      <w:r w:rsidRPr="002937E1">
        <w:rPr>
          <w:noProof/>
        </w:rPr>
        <w:tab/>
        <w:t xml:space="preserve">Shevchenko, A. T., H.; Havli, J.; Olsen, J. V; Mann, M., In-Gel Digestion for Mass Spectrometric Characterization of Proteins and Proteomes. </w:t>
      </w:r>
      <w:r w:rsidRPr="002937E1">
        <w:rPr>
          <w:i/>
          <w:noProof/>
        </w:rPr>
        <w:t xml:space="preserve">Nat. Protoc. </w:t>
      </w:r>
      <w:r w:rsidRPr="002937E1">
        <w:rPr>
          <w:b/>
          <w:noProof/>
        </w:rPr>
        <w:t>2006,</w:t>
      </w:r>
      <w:r w:rsidRPr="002937E1">
        <w:rPr>
          <w:noProof/>
        </w:rPr>
        <w:t xml:space="preserve"> </w:t>
      </w:r>
      <w:r w:rsidRPr="002937E1">
        <w:rPr>
          <w:i/>
          <w:noProof/>
        </w:rPr>
        <w:t>1</w:t>
      </w:r>
      <w:r w:rsidRPr="002937E1">
        <w:rPr>
          <w:noProof/>
        </w:rPr>
        <w:t xml:space="preserve"> (6), 2856–2860.</w:t>
      </w:r>
    </w:p>
    <w:p w14:paraId="1C5B5B37" w14:textId="77777777" w:rsidR="00606D75" w:rsidRPr="002937E1" w:rsidRDefault="00606D75" w:rsidP="00606D75">
      <w:pPr>
        <w:pStyle w:val="EndNoteBibliography"/>
        <w:spacing w:after="0"/>
        <w:ind w:left="700" w:hanging="700"/>
        <w:rPr>
          <w:noProof/>
        </w:rPr>
      </w:pPr>
    </w:p>
    <w:p w14:paraId="7D76EA84" w14:textId="77777777" w:rsidR="002937E1" w:rsidRDefault="002937E1" w:rsidP="00606D75">
      <w:pPr>
        <w:pStyle w:val="EndNoteBibliography"/>
        <w:spacing w:after="0"/>
        <w:ind w:left="700" w:hanging="700"/>
        <w:rPr>
          <w:noProof/>
        </w:rPr>
      </w:pPr>
      <w:r w:rsidRPr="002937E1">
        <w:rPr>
          <w:noProof/>
        </w:rPr>
        <w:t>7.</w:t>
      </w:r>
      <w:r w:rsidRPr="002937E1">
        <w:rPr>
          <w:noProof/>
        </w:rPr>
        <w:tab/>
        <w:t xml:space="preserve">Speicher, K. D. K., O.; Harper, S.; Speicher, D. W. . , Systematic Analysis of Peptide Recoveries from In-Gel Digestions for Protein Identifications in Proteome Studies. </w:t>
      </w:r>
      <w:r w:rsidRPr="002937E1">
        <w:rPr>
          <w:i/>
          <w:noProof/>
        </w:rPr>
        <w:t xml:space="preserve">J. Biomol. Tech. </w:t>
      </w:r>
      <w:r w:rsidRPr="002937E1">
        <w:rPr>
          <w:b/>
          <w:noProof/>
        </w:rPr>
        <w:t>2000,</w:t>
      </w:r>
      <w:r w:rsidRPr="002937E1">
        <w:rPr>
          <w:noProof/>
        </w:rPr>
        <w:t xml:space="preserve"> </w:t>
      </w:r>
      <w:r w:rsidRPr="002937E1">
        <w:rPr>
          <w:i/>
          <w:noProof/>
        </w:rPr>
        <w:t>11</w:t>
      </w:r>
      <w:r w:rsidRPr="002937E1">
        <w:rPr>
          <w:noProof/>
        </w:rPr>
        <w:t xml:space="preserve"> (2), 74–86.</w:t>
      </w:r>
    </w:p>
    <w:p w14:paraId="311A3E26" w14:textId="77777777" w:rsidR="00606D75" w:rsidRPr="002937E1" w:rsidRDefault="00606D75" w:rsidP="00606D75">
      <w:pPr>
        <w:pStyle w:val="EndNoteBibliography"/>
        <w:spacing w:after="0"/>
        <w:ind w:left="700" w:hanging="700"/>
        <w:rPr>
          <w:noProof/>
        </w:rPr>
      </w:pPr>
    </w:p>
    <w:p w14:paraId="3A435C01" w14:textId="77777777" w:rsidR="002937E1" w:rsidRDefault="002937E1" w:rsidP="00606D75">
      <w:pPr>
        <w:pStyle w:val="EndNoteBibliography"/>
        <w:spacing w:after="0"/>
        <w:ind w:left="700" w:hanging="700"/>
        <w:rPr>
          <w:noProof/>
        </w:rPr>
      </w:pPr>
      <w:r w:rsidRPr="002937E1">
        <w:rPr>
          <w:noProof/>
        </w:rPr>
        <w:t>8.</w:t>
      </w:r>
      <w:r w:rsidRPr="002937E1">
        <w:rPr>
          <w:noProof/>
        </w:rPr>
        <w:tab/>
        <w:t xml:space="preserve">Geissinger, S. E.; Schreiber, A.; Huber, M. C.; Schiller, S. M., Adjustable Bioorthogonal Conjugation Platform for Protein Studies in Live Cells based on Artificial Compartments. </w:t>
      </w:r>
      <w:r w:rsidRPr="002937E1">
        <w:rPr>
          <w:i/>
          <w:noProof/>
        </w:rPr>
        <w:t xml:space="preserve">ACS Synthetic Biology </w:t>
      </w:r>
      <w:r w:rsidRPr="002937E1">
        <w:rPr>
          <w:b/>
          <w:noProof/>
        </w:rPr>
        <w:t>2020,</w:t>
      </w:r>
      <w:r w:rsidRPr="002937E1">
        <w:rPr>
          <w:noProof/>
        </w:rPr>
        <w:t xml:space="preserve"> </w:t>
      </w:r>
      <w:r w:rsidRPr="002937E1">
        <w:rPr>
          <w:i/>
          <w:noProof/>
        </w:rPr>
        <w:t>9</w:t>
      </w:r>
      <w:r w:rsidRPr="002937E1">
        <w:rPr>
          <w:noProof/>
        </w:rPr>
        <w:t xml:space="preserve"> (4), 827-842.</w:t>
      </w:r>
    </w:p>
    <w:p w14:paraId="56CF06B4" w14:textId="77777777" w:rsidR="00606D75" w:rsidRPr="002937E1" w:rsidRDefault="00606D75" w:rsidP="00606D75">
      <w:pPr>
        <w:pStyle w:val="EndNoteBibliography"/>
        <w:spacing w:after="0"/>
        <w:ind w:left="700" w:hanging="700"/>
        <w:rPr>
          <w:noProof/>
        </w:rPr>
      </w:pPr>
    </w:p>
    <w:p w14:paraId="7949A7D2" w14:textId="77777777" w:rsidR="002937E1" w:rsidRDefault="002937E1" w:rsidP="00606D75">
      <w:pPr>
        <w:pStyle w:val="EndNoteBibliography"/>
        <w:spacing w:after="0"/>
        <w:ind w:left="700" w:hanging="700"/>
        <w:rPr>
          <w:noProof/>
        </w:rPr>
      </w:pPr>
      <w:r w:rsidRPr="002937E1">
        <w:rPr>
          <w:noProof/>
        </w:rPr>
        <w:t>9.</w:t>
      </w:r>
      <w:r w:rsidRPr="002937E1">
        <w:rPr>
          <w:noProof/>
        </w:rPr>
        <w:tab/>
        <w:t xml:space="preserve">Harms, G. S.; Pauls, S. W.; Hedstrom, J. F.; Johnson, C. K., Fluorescence and Rotational Dynamics of Dityrosine. </w:t>
      </w:r>
      <w:r w:rsidRPr="002937E1">
        <w:rPr>
          <w:i/>
          <w:noProof/>
        </w:rPr>
        <w:t xml:space="preserve">Journal of Fluorescence </w:t>
      </w:r>
      <w:r w:rsidRPr="002937E1">
        <w:rPr>
          <w:b/>
          <w:noProof/>
        </w:rPr>
        <w:t>1997,</w:t>
      </w:r>
      <w:r w:rsidRPr="002937E1">
        <w:rPr>
          <w:noProof/>
        </w:rPr>
        <w:t xml:space="preserve"> </w:t>
      </w:r>
      <w:r w:rsidRPr="002937E1">
        <w:rPr>
          <w:i/>
          <w:noProof/>
        </w:rPr>
        <w:t>7</w:t>
      </w:r>
      <w:r w:rsidRPr="002937E1">
        <w:rPr>
          <w:noProof/>
        </w:rPr>
        <w:t xml:space="preserve"> (4), 283-292.</w:t>
      </w:r>
    </w:p>
    <w:p w14:paraId="5F410B7E" w14:textId="77777777" w:rsidR="00606D75" w:rsidRPr="002937E1" w:rsidRDefault="00606D75" w:rsidP="00606D75">
      <w:pPr>
        <w:pStyle w:val="EndNoteBibliography"/>
        <w:spacing w:after="0"/>
        <w:ind w:left="700" w:hanging="700"/>
        <w:rPr>
          <w:noProof/>
        </w:rPr>
      </w:pPr>
    </w:p>
    <w:p w14:paraId="53522B7B" w14:textId="77777777" w:rsidR="002937E1" w:rsidRDefault="002937E1" w:rsidP="00606D75">
      <w:pPr>
        <w:pStyle w:val="EndNoteBibliography"/>
        <w:spacing w:after="0"/>
        <w:ind w:left="700" w:hanging="700"/>
        <w:rPr>
          <w:noProof/>
        </w:rPr>
      </w:pPr>
      <w:r w:rsidRPr="002937E1">
        <w:rPr>
          <w:noProof/>
        </w:rPr>
        <w:t>10.</w:t>
      </w:r>
      <w:r w:rsidRPr="002937E1">
        <w:rPr>
          <w:noProof/>
        </w:rPr>
        <w:tab/>
        <w:t xml:space="preserve">Partlow, B. P.; Applegate, M. B.; Omenetto, F. G.; Kaplan, D. L., Dityrosine Cross-Linking in Designing Biomaterials. </w:t>
      </w:r>
      <w:r w:rsidRPr="002937E1">
        <w:rPr>
          <w:i/>
          <w:noProof/>
        </w:rPr>
        <w:t xml:space="preserve">ACS Biomaterials Science and Engineering </w:t>
      </w:r>
      <w:r w:rsidRPr="002937E1">
        <w:rPr>
          <w:b/>
          <w:noProof/>
        </w:rPr>
        <w:t>2016,</w:t>
      </w:r>
      <w:r w:rsidRPr="002937E1">
        <w:rPr>
          <w:noProof/>
        </w:rPr>
        <w:t xml:space="preserve"> </w:t>
      </w:r>
      <w:r w:rsidRPr="002937E1">
        <w:rPr>
          <w:i/>
          <w:noProof/>
        </w:rPr>
        <w:t>2</w:t>
      </w:r>
      <w:r w:rsidRPr="002937E1">
        <w:rPr>
          <w:noProof/>
        </w:rPr>
        <w:t xml:space="preserve"> (12), 2108-2121.</w:t>
      </w:r>
    </w:p>
    <w:p w14:paraId="5D62D463" w14:textId="77777777" w:rsidR="00606D75" w:rsidRPr="002937E1" w:rsidRDefault="00606D75" w:rsidP="00606D75">
      <w:pPr>
        <w:pStyle w:val="EndNoteBibliography"/>
        <w:spacing w:after="0"/>
        <w:ind w:left="700" w:hanging="700"/>
        <w:rPr>
          <w:noProof/>
        </w:rPr>
      </w:pPr>
    </w:p>
    <w:p w14:paraId="66753C1D" w14:textId="77777777" w:rsidR="002937E1" w:rsidRPr="001201F9" w:rsidRDefault="002937E1" w:rsidP="00606D75">
      <w:pPr>
        <w:pStyle w:val="EndNoteBibliography"/>
        <w:spacing w:after="0"/>
        <w:ind w:left="700" w:hanging="700"/>
        <w:rPr>
          <w:noProof/>
          <w:lang w:val="de-DE"/>
          <w:rPrChange w:id="8053" w:author="anna.resch88@gmail.com" w:date="2022-01-03T10:03:00Z">
            <w:rPr>
              <w:noProof/>
            </w:rPr>
          </w:rPrChange>
        </w:rPr>
      </w:pPr>
      <w:r w:rsidRPr="002937E1">
        <w:rPr>
          <w:noProof/>
        </w:rPr>
        <w:t>11.</w:t>
      </w:r>
      <w:r w:rsidRPr="002937E1">
        <w:rPr>
          <w:noProof/>
        </w:rPr>
        <w:tab/>
        <w:t xml:space="preserve">Fang, J.; Li, H., A facile way to tune mechanical properties of artificial elastomeric proteins-based hydrogels. </w:t>
      </w:r>
      <w:r w:rsidRPr="001201F9">
        <w:rPr>
          <w:i/>
          <w:noProof/>
          <w:lang w:val="de-DE"/>
          <w:rPrChange w:id="8054" w:author="anna.resch88@gmail.com" w:date="2022-01-03T10:03:00Z">
            <w:rPr>
              <w:i/>
              <w:noProof/>
            </w:rPr>
          </w:rPrChange>
        </w:rPr>
        <w:t xml:space="preserve">Langmuir </w:t>
      </w:r>
      <w:r w:rsidRPr="001201F9">
        <w:rPr>
          <w:b/>
          <w:noProof/>
          <w:lang w:val="de-DE"/>
          <w:rPrChange w:id="8055" w:author="anna.resch88@gmail.com" w:date="2022-01-03T10:03:00Z">
            <w:rPr>
              <w:b/>
              <w:noProof/>
            </w:rPr>
          </w:rPrChange>
        </w:rPr>
        <w:t>2012,</w:t>
      </w:r>
      <w:r w:rsidRPr="001201F9">
        <w:rPr>
          <w:noProof/>
          <w:lang w:val="de-DE"/>
          <w:rPrChange w:id="8056" w:author="anna.resch88@gmail.com" w:date="2022-01-03T10:03:00Z">
            <w:rPr>
              <w:noProof/>
            </w:rPr>
          </w:rPrChange>
        </w:rPr>
        <w:t xml:space="preserve"> </w:t>
      </w:r>
      <w:r w:rsidRPr="001201F9">
        <w:rPr>
          <w:i/>
          <w:noProof/>
          <w:lang w:val="de-DE"/>
          <w:rPrChange w:id="8057" w:author="anna.resch88@gmail.com" w:date="2022-01-03T10:03:00Z">
            <w:rPr>
              <w:i/>
              <w:noProof/>
            </w:rPr>
          </w:rPrChange>
        </w:rPr>
        <w:t>28</w:t>
      </w:r>
      <w:r w:rsidRPr="001201F9">
        <w:rPr>
          <w:noProof/>
          <w:lang w:val="de-DE"/>
          <w:rPrChange w:id="8058" w:author="anna.resch88@gmail.com" w:date="2022-01-03T10:03:00Z">
            <w:rPr>
              <w:noProof/>
            </w:rPr>
          </w:rPrChange>
        </w:rPr>
        <w:t xml:space="preserve"> (21), 8260-8265.</w:t>
      </w:r>
    </w:p>
    <w:p w14:paraId="337ABE38" w14:textId="77777777" w:rsidR="00606D75" w:rsidRPr="001201F9" w:rsidRDefault="00606D75" w:rsidP="00606D75">
      <w:pPr>
        <w:pStyle w:val="EndNoteBibliography"/>
        <w:spacing w:after="0"/>
        <w:ind w:left="700" w:hanging="700"/>
        <w:rPr>
          <w:noProof/>
          <w:lang w:val="de-DE"/>
          <w:rPrChange w:id="8059" w:author="anna.resch88@gmail.com" w:date="2022-01-03T10:03:00Z">
            <w:rPr>
              <w:noProof/>
            </w:rPr>
          </w:rPrChange>
        </w:rPr>
      </w:pPr>
    </w:p>
    <w:p w14:paraId="428B8A1F" w14:textId="77777777" w:rsidR="002937E1" w:rsidRPr="001201F9" w:rsidRDefault="002937E1" w:rsidP="00606D75">
      <w:pPr>
        <w:pStyle w:val="EndNoteBibliography"/>
        <w:spacing w:after="0"/>
        <w:ind w:left="700" w:hanging="700"/>
        <w:rPr>
          <w:noProof/>
          <w:lang w:val="de-DE"/>
          <w:rPrChange w:id="8060" w:author="anna.resch88@gmail.com" w:date="2022-01-03T10:03:00Z">
            <w:rPr>
              <w:noProof/>
            </w:rPr>
          </w:rPrChange>
        </w:rPr>
      </w:pPr>
      <w:r w:rsidRPr="001201F9">
        <w:rPr>
          <w:noProof/>
          <w:lang w:val="de-DE"/>
          <w:rPrChange w:id="8061" w:author="anna.resch88@gmail.com" w:date="2022-01-03T10:03:00Z">
            <w:rPr>
              <w:noProof/>
            </w:rPr>
          </w:rPrChange>
        </w:rPr>
        <w:t>12.</w:t>
      </w:r>
      <w:r w:rsidRPr="001201F9">
        <w:rPr>
          <w:noProof/>
          <w:lang w:val="de-DE"/>
          <w:rPrChange w:id="8062" w:author="anna.resch88@gmail.com" w:date="2022-01-03T10:03:00Z">
            <w:rPr>
              <w:noProof/>
            </w:rPr>
          </w:rPrChange>
        </w:rPr>
        <w:tab/>
        <w:t xml:space="preserve">Hertz, H., H. Hertz, Über die Berührung fester elastischer Körper, Journal für die reine und angewandte Mathematik 92, 156-171 (1881). </w:t>
      </w:r>
      <w:r w:rsidRPr="001201F9">
        <w:rPr>
          <w:i/>
          <w:noProof/>
          <w:lang w:val="de-DE"/>
          <w:rPrChange w:id="8063" w:author="anna.resch88@gmail.com" w:date="2022-01-03T10:03:00Z">
            <w:rPr>
              <w:i/>
              <w:noProof/>
            </w:rPr>
          </w:rPrChange>
        </w:rPr>
        <w:t xml:space="preserve">Journal für die reine und angewandte Mathematik </w:t>
      </w:r>
      <w:r w:rsidRPr="001201F9">
        <w:rPr>
          <w:b/>
          <w:noProof/>
          <w:lang w:val="de-DE"/>
          <w:rPrChange w:id="8064" w:author="anna.resch88@gmail.com" w:date="2022-01-03T10:03:00Z">
            <w:rPr>
              <w:b/>
              <w:noProof/>
            </w:rPr>
          </w:rPrChange>
        </w:rPr>
        <w:t>1881,</w:t>
      </w:r>
      <w:r w:rsidRPr="001201F9">
        <w:rPr>
          <w:noProof/>
          <w:lang w:val="de-DE"/>
          <w:rPrChange w:id="8065" w:author="anna.resch88@gmail.com" w:date="2022-01-03T10:03:00Z">
            <w:rPr>
              <w:noProof/>
            </w:rPr>
          </w:rPrChange>
        </w:rPr>
        <w:t xml:space="preserve"> </w:t>
      </w:r>
      <w:r w:rsidRPr="001201F9">
        <w:rPr>
          <w:i/>
          <w:noProof/>
          <w:lang w:val="de-DE"/>
          <w:rPrChange w:id="8066" w:author="anna.resch88@gmail.com" w:date="2022-01-03T10:03:00Z">
            <w:rPr>
              <w:i/>
              <w:noProof/>
            </w:rPr>
          </w:rPrChange>
        </w:rPr>
        <w:t>171</w:t>
      </w:r>
      <w:r w:rsidRPr="001201F9">
        <w:rPr>
          <w:noProof/>
          <w:lang w:val="de-DE"/>
          <w:rPrChange w:id="8067" w:author="anna.resch88@gmail.com" w:date="2022-01-03T10:03:00Z">
            <w:rPr>
              <w:noProof/>
            </w:rPr>
          </w:rPrChange>
        </w:rPr>
        <w:t>, 156-171.</w:t>
      </w:r>
    </w:p>
    <w:p w14:paraId="06E04589" w14:textId="77777777" w:rsidR="00606D75" w:rsidRPr="001201F9" w:rsidRDefault="00606D75" w:rsidP="00606D75">
      <w:pPr>
        <w:pStyle w:val="EndNoteBibliography"/>
        <w:spacing w:after="0"/>
        <w:ind w:left="700" w:hanging="700"/>
        <w:rPr>
          <w:noProof/>
          <w:lang w:val="de-DE"/>
          <w:rPrChange w:id="8068" w:author="anna.resch88@gmail.com" w:date="2022-01-03T10:03:00Z">
            <w:rPr>
              <w:noProof/>
            </w:rPr>
          </w:rPrChange>
        </w:rPr>
      </w:pPr>
    </w:p>
    <w:p w14:paraId="037704DF" w14:textId="77777777" w:rsidR="002937E1" w:rsidRDefault="002937E1" w:rsidP="00606D75">
      <w:pPr>
        <w:pStyle w:val="EndNoteBibliography"/>
        <w:spacing w:after="0"/>
        <w:ind w:left="700" w:hanging="700"/>
        <w:rPr>
          <w:noProof/>
        </w:rPr>
      </w:pPr>
      <w:r w:rsidRPr="001201F9">
        <w:rPr>
          <w:noProof/>
          <w:lang w:val="de-DE"/>
          <w:rPrChange w:id="8069" w:author="anna.resch88@gmail.com" w:date="2022-01-03T10:03:00Z">
            <w:rPr>
              <w:noProof/>
            </w:rPr>
          </w:rPrChange>
        </w:rPr>
        <w:t>13.</w:t>
      </w:r>
      <w:r w:rsidRPr="001201F9">
        <w:rPr>
          <w:noProof/>
          <w:lang w:val="de-DE"/>
          <w:rPrChange w:id="8070" w:author="anna.resch88@gmail.com" w:date="2022-01-03T10:03:00Z">
            <w:rPr>
              <w:noProof/>
            </w:rPr>
          </w:rPrChange>
        </w:rPr>
        <w:tab/>
        <w:t xml:space="preserve">Nohava, J.; Swain, M.; Lang, S. J.; Maier, P.; Heinzelmann, S.; Reinhard, T.; Eberwein, P., Instrumented indentation for determination of mechanical properties of human cornea after ultraviolet-A crosslinking. </w:t>
      </w:r>
      <w:r w:rsidRPr="002937E1">
        <w:rPr>
          <w:i/>
          <w:noProof/>
        </w:rPr>
        <w:t xml:space="preserve">Journal of Biomedical Materials Research - Part A </w:t>
      </w:r>
      <w:r w:rsidRPr="002937E1">
        <w:rPr>
          <w:b/>
          <w:noProof/>
        </w:rPr>
        <w:t>2018,</w:t>
      </w:r>
      <w:r w:rsidRPr="002937E1">
        <w:rPr>
          <w:noProof/>
        </w:rPr>
        <w:t xml:space="preserve"> </w:t>
      </w:r>
      <w:r w:rsidRPr="002937E1">
        <w:rPr>
          <w:i/>
          <w:noProof/>
        </w:rPr>
        <w:t>106</w:t>
      </w:r>
      <w:r w:rsidRPr="002937E1">
        <w:rPr>
          <w:noProof/>
        </w:rPr>
        <w:t xml:space="preserve"> (5), 1413-1420.</w:t>
      </w:r>
    </w:p>
    <w:p w14:paraId="64D84E6B" w14:textId="77777777" w:rsidR="00606D75" w:rsidRPr="002937E1" w:rsidRDefault="00606D75" w:rsidP="00606D75">
      <w:pPr>
        <w:pStyle w:val="EndNoteBibliography"/>
        <w:spacing w:after="0"/>
        <w:ind w:left="700" w:hanging="700"/>
        <w:rPr>
          <w:noProof/>
        </w:rPr>
      </w:pPr>
    </w:p>
    <w:p w14:paraId="6752C4B7" w14:textId="77777777" w:rsidR="002937E1" w:rsidRDefault="002937E1" w:rsidP="00606D75">
      <w:pPr>
        <w:pStyle w:val="EndNoteBibliography"/>
        <w:spacing w:after="0"/>
        <w:ind w:left="700" w:hanging="700"/>
        <w:rPr>
          <w:noProof/>
        </w:rPr>
      </w:pPr>
      <w:r w:rsidRPr="002937E1">
        <w:rPr>
          <w:noProof/>
        </w:rPr>
        <w:t>14.</w:t>
      </w:r>
      <w:r w:rsidRPr="002937E1">
        <w:rPr>
          <w:noProof/>
        </w:rPr>
        <w:tab/>
        <w:t xml:space="preserve">Savitzky, A.; Golay, M. J. E., Smoothing and Differentiation of Data by Simplified Least Squares Procedures. </w:t>
      </w:r>
      <w:r w:rsidRPr="002937E1">
        <w:rPr>
          <w:i/>
          <w:noProof/>
        </w:rPr>
        <w:t xml:space="preserve">Analytical Chemistry </w:t>
      </w:r>
      <w:r w:rsidRPr="002937E1">
        <w:rPr>
          <w:b/>
          <w:noProof/>
        </w:rPr>
        <w:t>1964,</w:t>
      </w:r>
      <w:r w:rsidRPr="002937E1">
        <w:rPr>
          <w:noProof/>
        </w:rPr>
        <w:t xml:space="preserve"> </w:t>
      </w:r>
      <w:r w:rsidRPr="002937E1">
        <w:rPr>
          <w:i/>
          <w:noProof/>
        </w:rPr>
        <w:t>36</w:t>
      </w:r>
      <w:r w:rsidRPr="002937E1">
        <w:rPr>
          <w:noProof/>
        </w:rPr>
        <w:t xml:space="preserve"> (8), 1627-1639.</w:t>
      </w:r>
    </w:p>
    <w:p w14:paraId="59453ACF" w14:textId="77777777" w:rsidR="00606D75" w:rsidRPr="002937E1" w:rsidRDefault="00606D75" w:rsidP="00606D75">
      <w:pPr>
        <w:pStyle w:val="EndNoteBibliography"/>
        <w:spacing w:after="0"/>
        <w:ind w:left="700" w:hanging="700"/>
        <w:rPr>
          <w:noProof/>
        </w:rPr>
      </w:pPr>
    </w:p>
    <w:p w14:paraId="26B5A84C" w14:textId="77777777" w:rsidR="002937E1" w:rsidRDefault="002937E1" w:rsidP="00606D75">
      <w:pPr>
        <w:pStyle w:val="EndNoteBibliography"/>
        <w:spacing w:after="0"/>
        <w:ind w:left="700" w:hanging="700"/>
        <w:rPr>
          <w:noProof/>
        </w:rPr>
      </w:pPr>
      <w:r w:rsidRPr="002937E1">
        <w:rPr>
          <w:noProof/>
        </w:rPr>
        <w:t>15.</w:t>
      </w:r>
      <w:r w:rsidRPr="002937E1">
        <w:rPr>
          <w:noProof/>
        </w:rPr>
        <w:tab/>
        <w:t xml:space="preserve">Kolberg, A.; Wenzel, C.; Hugel, T.; Gallei, M.; Balzer, B. N., Covalent Attachment of Single Molecules for AFM-based Force Spectroscopy. </w:t>
      </w:r>
      <w:r w:rsidRPr="002937E1">
        <w:rPr>
          <w:i/>
          <w:noProof/>
        </w:rPr>
        <w:t xml:space="preserve">Journal of Visualized Experiments </w:t>
      </w:r>
      <w:r w:rsidRPr="002937E1">
        <w:rPr>
          <w:b/>
          <w:noProof/>
        </w:rPr>
        <w:t>2020,</w:t>
      </w:r>
      <w:r w:rsidRPr="002937E1">
        <w:rPr>
          <w:noProof/>
        </w:rPr>
        <w:t xml:space="preserve"> </w:t>
      </w:r>
      <w:r w:rsidRPr="002937E1">
        <w:rPr>
          <w:i/>
          <w:noProof/>
        </w:rPr>
        <w:t>157</w:t>
      </w:r>
      <w:r w:rsidRPr="002937E1">
        <w:rPr>
          <w:noProof/>
        </w:rPr>
        <w:t>, e60934.</w:t>
      </w:r>
    </w:p>
    <w:p w14:paraId="4933F151" w14:textId="77777777" w:rsidR="00606D75" w:rsidRPr="002937E1" w:rsidRDefault="00606D75" w:rsidP="00606D75">
      <w:pPr>
        <w:pStyle w:val="EndNoteBibliography"/>
        <w:spacing w:after="0"/>
        <w:ind w:left="700" w:hanging="700"/>
        <w:rPr>
          <w:noProof/>
        </w:rPr>
      </w:pPr>
    </w:p>
    <w:p w14:paraId="286BBA0A" w14:textId="77777777" w:rsidR="002937E1" w:rsidRDefault="002937E1" w:rsidP="00606D75">
      <w:pPr>
        <w:pStyle w:val="EndNoteBibliography"/>
        <w:spacing w:after="0"/>
        <w:ind w:left="700" w:hanging="700"/>
        <w:rPr>
          <w:noProof/>
        </w:rPr>
      </w:pPr>
      <w:r w:rsidRPr="002937E1">
        <w:rPr>
          <w:noProof/>
        </w:rPr>
        <w:t>16.</w:t>
      </w:r>
      <w:r w:rsidRPr="002937E1">
        <w:rPr>
          <w:noProof/>
        </w:rPr>
        <w:tab/>
        <w:t xml:space="preserve">Rico, F.; Roca-Cusachs, P.; Gavara, N.; Farré, R.; Rotger, M.; Navajas, D., Probing mechanical properties of living cells by atomic force microscopy with blunted pyramidal cantilever tips. </w:t>
      </w:r>
      <w:r w:rsidRPr="002937E1">
        <w:rPr>
          <w:i/>
          <w:noProof/>
        </w:rPr>
        <w:t xml:space="preserve">Physical Review E </w:t>
      </w:r>
      <w:r w:rsidRPr="002937E1">
        <w:rPr>
          <w:b/>
          <w:noProof/>
        </w:rPr>
        <w:t>2005,</w:t>
      </w:r>
      <w:r w:rsidRPr="002937E1">
        <w:rPr>
          <w:noProof/>
        </w:rPr>
        <w:t xml:space="preserve"> </w:t>
      </w:r>
      <w:r w:rsidRPr="002937E1">
        <w:rPr>
          <w:i/>
          <w:noProof/>
        </w:rPr>
        <w:t>72</w:t>
      </w:r>
      <w:r w:rsidRPr="002937E1">
        <w:rPr>
          <w:noProof/>
        </w:rPr>
        <w:t xml:space="preserve"> (2), 021914.</w:t>
      </w:r>
    </w:p>
    <w:p w14:paraId="68BD8A43" w14:textId="77777777" w:rsidR="00606D75" w:rsidRPr="002937E1" w:rsidRDefault="00606D75" w:rsidP="00606D75">
      <w:pPr>
        <w:pStyle w:val="EndNoteBibliography"/>
        <w:spacing w:after="0"/>
        <w:ind w:left="700" w:hanging="700"/>
        <w:rPr>
          <w:noProof/>
        </w:rPr>
      </w:pPr>
    </w:p>
    <w:p w14:paraId="4A6E2460" w14:textId="30338C37" w:rsidR="00606D75" w:rsidRDefault="002937E1" w:rsidP="00606D75">
      <w:pPr>
        <w:pStyle w:val="EndNoteBibliography"/>
        <w:spacing w:after="0"/>
        <w:ind w:left="700" w:hanging="700"/>
        <w:rPr>
          <w:noProof/>
        </w:rPr>
      </w:pPr>
      <w:r w:rsidRPr="002937E1">
        <w:rPr>
          <w:noProof/>
        </w:rPr>
        <w:t>17.</w:t>
      </w:r>
      <w:r w:rsidRPr="002937E1">
        <w:rPr>
          <w:noProof/>
        </w:rPr>
        <w:tab/>
        <w:t xml:space="preserve">Miyoshi, K., </w:t>
      </w:r>
      <w:r w:rsidRPr="002937E1">
        <w:rPr>
          <w:i/>
          <w:noProof/>
        </w:rPr>
        <w:t>Structures and mechanical properties of natural and synthetic diamonds.</w:t>
      </w:r>
      <w:r w:rsidRPr="002937E1">
        <w:rPr>
          <w:noProof/>
        </w:rPr>
        <w:t xml:space="preserve"> NASA/TM--107249: Cleveland OH: Lewis Research Center, 1998.</w:t>
      </w:r>
    </w:p>
    <w:p w14:paraId="4496E5F5" w14:textId="77777777" w:rsidR="00606D75" w:rsidRPr="002937E1" w:rsidRDefault="00606D75" w:rsidP="00606D75">
      <w:pPr>
        <w:pStyle w:val="EndNoteBibliography"/>
        <w:spacing w:after="0"/>
        <w:ind w:left="700" w:hanging="700"/>
        <w:rPr>
          <w:noProof/>
        </w:rPr>
      </w:pPr>
    </w:p>
    <w:p w14:paraId="3F36653F" w14:textId="77777777" w:rsidR="002937E1" w:rsidRDefault="002937E1" w:rsidP="00606D75">
      <w:pPr>
        <w:pStyle w:val="EndNoteBibliography"/>
        <w:spacing w:after="0"/>
        <w:ind w:left="700" w:hanging="700"/>
        <w:rPr>
          <w:noProof/>
        </w:rPr>
      </w:pPr>
      <w:r w:rsidRPr="002937E1">
        <w:rPr>
          <w:noProof/>
        </w:rPr>
        <w:t>18.</w:t>
      </w:r>
      <w:r w:rsidRPr="002937E1">
        <w:rPr>
          <w:noProof/>
        </w:rPr>
        <w:tab/>
        <w:t xml:space="preserve">Tschaikowsky, M.; Selig, M.; Brander, S.; Balzer, B. N.; Hugel, T.; Rolauffs, B., Proof-of-concept for the detection of early osteoarthritis pathology by clinically applicable endomicroscopy and quantitative AI-supported optical biopsy. </w:t>
      </w:r>
      <w:r w:rsidRPr="002937E1">
        <w:rPr>
          <w:i/>
          <w:noProof/>
        </w:rPr>
        <w:t xml:space="preserve">Osteoarthritis and Cartilage </w:t>
      </w:r>
      <w:r w:rsidRPr="002937E1">
        <w:rPr>
          <w:b/>
          <w:noProof/>
        </w:rPr>
        <w:t>2021,</w:t>
      </w:r>
      <w:r w:rsidRPr="002937E1">
        <w:rPr>
          <w:noProof/>
        </w:rPr>
        <w:t xml:space="preserve"> </w:t>
      </w:r>
      <w:r w:rsidRPr="002937E1">
        <w:rPr>
          <w:i/>
          <w:noProof/>
        </w:rPr>
        <w:t>29</w:t>
      </w:r>
      <w:r w:rsidRPr="002937E1">
        <w:rPr>
          <w:noProof/>
        </w:rPr>
        <w:t xml:space="preserve"> (2), 269-279.</w:t>
      </w:r>
    </w:p>
    <w:p w14:paraId="335DBA09" w14:textId="77777777" w:rsidR="00606D75" w:rsidRPr="002937E1" w:rsidRDefault="00606D75" w:rsidP="00606D75">
      <w:pPr>
        <w:pStyle w:val="EndNoteBibliography"/>
        <w:spacing w:after="0"/>
        <w:ind w:left="700" w:hanging="700"/>
        <w:rPr>
          <w:noProof/>
        </w:rPr>
      </w:pPr>
    </w:p>
    <w:p w14:paraId="6322A72B" w14:textId="77777777" w:rsidR="002937E1" w:rsidRDefault="002937E1" w:rsidP="00606D75">
      <w:pPr>
        <w:pStyle w:val="EndNoteBibliography"/>
        <w:spacing w:after="0"/>
        <w:ind w:left="700" w:hanging="700"/>
        <w:rPr>
          <w:noProof/>
        </w:rPr>
      </w:pPr>
      <w:r w:rsidRPr="002937E1">
        <w:rPr>
          <w:noProof/>
        </w:rPr>
        <w:t>19.</w:t>
      </w:r>
      <w:r w:rsidRPr="002937E1">
        <w:rPr>
          <w:noProof/>
        </w:rPr>
        <w:tab/>
        <w:t xml:space="preserve">Huson, M. G.; Maxwell, J. M., The measurement of resilience with a scanning probe microscope. </w:t>
      </w:r>
      <w:r w:rsidRPr="002937E1">
        <w:rPr>
          <w:i/>
          <w:noProof/>
        </w:rPr>
        <w:t xml:space="preserve">Polymer Testing </w:t>
      </w:r>
      <w:r w:rsidRPr="002937E1">
        <w:rPr>
          <w:b/>
          <w:noProof/>
        </w:rPr>
        <w:t>2006,</w:t>
      </w:r>
      <w:r w:rsidRPr="002937E1">
        <w:rPr>
          <w:noProof/>
        </w:rPr>
        <w:t xml:space="preserve"> </w:t>
      </w:r>
      <w:r w:rsidRPr="002937E1">
        <w:rPr>
          <w:i/>
          <w:noProof/>
        </w:rPr>
        <w:t>25</w:t>
      </w:r>
      <w:r w:rsidRPr="002937E1">
        <w:rPr>
          <w:noProof/>
        </w:rPr>
        <w:t xml:space="preserve"> (1), 2-11.</w:t>
      </w:r>
    </w:p>
    <w:p w14:paraId="2DB6BB25" w14:textId="77777777" w:rsidR="00606D75" w:rsidRPr="002937E1" w:rsidRDefault="00606D75" w:rsidP="00606D75">
      <w:pPr>
        <w:pStyle w:val="EndNoteBibliography"/>
        <w:spacing w:after="0"/>
        <w:ind w:left="700" w:hanging="700"/>
        <w:rPr>
          <w:noProof/>
        </w:rPr>
      </w:pPr>
    </w:p>
    <w:p w14:paraId="2C426D7C" w14:textId="77777777" w:rsidR="002937E1" w:rsidRDefault="002937E1" w:rsidP="00606D75">
      <w:pPr>
        <w:pStyle w:val="EndNoteBibliography"/>
        <w:spacing w:after="0"/>
        <w:ind w:left="700" w:hanging="700"/>
        <w:rPr>
          <w:noProof/>
        </w:rPr>
      </w:pPr>
      <w:r w:rsidRPr="002937E1">
        <w:rPr>
          <w:noProof/>
        </w:rPr>
        <w:t>20.</w:t>
      </w:r>
      <w:r w:rsidRPr="002937E1">
        <w:rPr>
          <w:noProof/>
        </w:rPr>
        <w:tab/>
        <w:t xml:space="preserve">Wollensak, G., Crosslinking treatment of progressive keratoconus: New hope. </w:t>
      </w:r>
      <w:r w:rsidRPr="002937E1">
        <w:rPr>
          <w:i/>
          <w:noProof/>
        </w:rPr>
        <w:t xml:space="preserve">Current Opinion in Ophthalmology </w:t>
      </w:r>
      <w:r w:rsidRPr="002937E1">
        <w:rPr>
          <w:b/>
          <w:noProof/>
        </w:rPr>
        <w:t>2006,</w:t>
      </w:r>
      <w:r w:rsidRPr="002937E1">
        <w:rPr>
          <w:noProof/>
        </w:rPr>
        <w:t xml:space="preserve"> </w:t>
      </w:r>
      <w:r w:rsidRPr="002937E1">
        <w:rPr>
          <w:i/>
          <w:noProof/>
        </w:rPr>
        <w:t>17</w:t>
      </w:r>
      <w:r w:rsidRPr="002937E1">
        <w:rPr>
          <w:noProof/>
        </w:rPr>
        <w:t xml:space="preserve"> (4), 356-360.</w:t>
      </w:r>
    </w:p>
    <w:p w14:paraId="5636460B" w14:textId="77777777" w:rsidR="00606D75" w:rsidRPr="002937E1" w:rsidRDefault="00606D75" w:rsidP="00606D75">
      <w:pPr>
        <w:pStyle w:val="EndNoteBibliography"/>
        <w:spacing w:after="0"/>
        <w:ind w:left="700" w:hanging="700"/>
        <w:rPr>
          <w:noProof/>
        </w:rPr>
      </w:pPr>
    </w:p>
    <w:p w14:paraId="3994CEEB" w14:textId="77777777" w:rsidR="002937E1" w:rsidRDefault="002937E1" w:rsidP="00606D75">
      <w:pPr>
        <w:pStyle w:val="EndNoteBibliography"/>
        <w:spacing w:after="0"/>
        <w:ind w:left="700" w:hanging="700"/>
        <w:rPr>
          <w:noProof/>
        </w:rPr>
      </w:pPr>
      <w:r w:rsidRPr="002937E1">
        <w:rPr>
          <w:noProof/>
        </w:rPr>
        <w:t>21.</w:t>
      </w:r>
      <w:r w:rsidRPr="002937E1">
        <w:rPr>
          <w:noProof/>
        </w:rPr>
        <w:tab/>
        <w:t xml:space="preserve">Randleman, J. B.; Khandelwal, S. S.; Hafezi, F., Corneal cross-linking. </w:t>
      </w:r>
      <w:r w:rsidRPr="002937E1">
        <w:rPr>
          <w:i/>
          <w:noProof/>
        </w:rPr>
        <w:t xml:space="preserve">Survey of Ophthalmology </w:t>
      </w:r>
      <w:r w:rsidRPr="002937E1">
        <w:rPr>
          <w:b/>
          <w:noProof/>
        </w:rPr>
        <w:t>2015,</w:t>
      </w:r>
      <w:r w:rsidRPr="002937E1">
        <w:rPr>
          <w:noProof/>
        </w:rPr>
        <w:t xml:space="preserve"> </w:t>
      </w:r>
      <w:r w:rsidRPr="002937E1">
        <w:rPr>
          <w:i/>
          <w:noProof/>
        </w:rPr>
        <w:t>60</w:t>
      </w:r>
      <w:r w:rsidRPr="002937E1">
        <w:rPr>
          <w:noProof/>
        </w:rPr>
        <w:t xml:space="preserve"> (6), 509-523.</w:t>
      </w:r>
    </w:p>
    <w:p w14:paraId="7B29F866" w14:textId="77777777" w:rsidR="00606D75" w:rsidRPr="002937E1" w:rsidRDefault="00606D75" w:rsidP="00606D75">
      <w:pPr>
        <w:pStyle w:val="EndNoteBibliography"/>
        <w:spacing w:after="0"/>
        <w:ind w:left="700" w:hanging="700"/>
        <w:rPr>
          <w:noProof/>
        </w:rPr>
      </w:pPr>
    </w:p>
    <w:p w14:paraId="2D9C4366" w14:textId="77777777" w:rsidR="002937E1" w:rsidRPr="002937E1" w:rsidRDefault="002937E1" w:rsidP="00606D75">
      <w:pPr>
        <w:pStyle w:val="EndNoteBibliography"/>
        <w:ind w:left="700" w:hanging="700"/>
        <w:rPr>
          <w:noProof/>
        </w:rPr>
      </w:pPr>
      <w:r w:rsidRPr="002937E1">
        <w:rPr>
          <w:noProof/>
        </w:rPr>
        <w:t>22.</w:t>
      </w:r>
      <w:r w:rsidRPr="002937E1">
        <w:rPr>
          <w:noProof/>
        </w:rPr>
        <w:tab/>
        <w:t xml:space="preserve">Sun, S., Inhibition of Protein Carbamylation in Urea Solution Using Ammonium Containing Buffers Shisheng. </w:t>
      </w:r>
      <w:r w:rsidRPr="002937E1">
        <w:rPr>
          <w:i/>
          <w:noProof/>
        </w:rPr>
        <w:t xml:space="preserve">Anal Biochem. </w:t>
      </w:r>
      <w:r w:rsidRPr="002937E1">
        <w:rPr>
          <w:b/>
          <w:noProof/>
        </w:rPr>
        <w:t>2008,</w:t>
      </w:r>
      <w:r w:rsidRPr="002937E1">
        <w:rPr>
          <w:noProof/>
        </w:rPr>
        <w:t xml:space="preserve"> </w:t>
      </w:r>
      <w:r w:rsidRPr="002937E1">
        <w:rPr>
          <w:i/>
          <w:noProof/>
        </w:rPr>
        <w:t>6</w:t>
      </w:r>
      <w:r w:rsidRPr="002937E1">
        <w:rPr>
          <w:noProof/>
        </w:rPr>
        <w:t xml:space="preserve"> (9), 2166-2171.</w:t>
      </w:r>
    </w:p>
    <w:p w14:paraId="2EB83B25" w14:textId="6213D341" w:rsidR="00067C6D" w:rsidRPr="00B04F30" w:rsidRDefault="00067C6D" w:rsidP="00067C6D">
      <w:r>
        <w:fldChar w:fldCharType="end"/>
      </w:r>
    </w:p>
    <w:p w14:paraId="28C8E291" w14:textId="75D2A304" w:rsidR="00F07F77" w:rsidRPr="00067C6D" w:rsidRDefault="00F07F77" w:rsidP="00067C6D"/>
    <w:sectPr w:rsidR="00F07F77" w:rsidRPr="00067C6D" w:rsidSect="000A3AAC">
      <w:pgSz w:w="11906" w:h="16838"/>
      <w:pgMar w:top="1417" w:right="1417" w:bottom="1134" w:left="1417"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3" w:author="anna.resch88@gmail.com" w:date="2022-01-16T12:05:00Z" w:initials="a">
    <w:p w14:paraId="2D6F8499" w14:textId="51A78428" w:rsidR="009E3BE9" w:rsidRDefault="009E3BE9">
      <w:pPr>
        <w:pStyle w:val="Kommentartext"/>
      </w:pPr>
      <w:r>
        <w:rPr>
          <w:rStyle w:val="Kommentarzeichen"/>
        </w:rPr>
        <w:annotationRef/>
      </w:r>
      <w:r>
        <w:t xml:space="preserve">Die ursprüngliche Aufteilung nach Mateirals/Methods und Results schien verwirrend, daher habe ich umgestellt und nun nur noch nach Themen unterteilt. </w:t>
      </w:r>
    </w:p>
  </w:comment>
  <w:comment w:id="21" w:author="Alexander Resch" w:date="2022-01-19T19:11:00Z" w:initials="AR">
    <w:p w14:paraId="1CD2A237" w14:textId="77777777" w:rsidR="00161285" w:rsidRDefault="00161285" w:rsidP="00367217">
      <w:pPr>
        <w:pStyle w:val="Kommentartext"/>
      </w:pPr>
      <w:r>
        <w:rPr>
          <w:rStyle w:val="Kommentarzeichen"/>
        </w:rPr>
        <w:annotationRef/>
      </w:r>
      <w:r>
        <w:t>Würde ich in 2-3 Sätze teilen.</w:t>
      </w:r>
    </w:p>
  </w:comment>
  <w:comment w:id="35" w:author="Alexander Resch" w:date="2022-01-19T19:19:00Z" w:initials="AR">
    <w:p w14:paraId="718FBCE2" w14:textId="77777777" w:rsidR="00807CAD" w:rsidRDefault="00807CAD" w:rsidP="00180837">
      <w:pPr>
        <w:pStyle w:val="Kommentartext"/>
      </w:pPr>
      <w:r>
        <w:rPr>
          <w:rStyle w:val="Kommentarzeichen"/>
        </w:rPr>
        <w:annotationRef/>
      </w:r>
      <w:r>
        <w:t>Übliche Formulierung? Alternativ "as described by XYZ et al, ABC et al, and others"</w:t>
      </w:r>
    </w:p>
  </w:comment>
  <w:comment w:id="43" w:author="anna.resch88@gmail.com" w:date="2022-01-04T09:47:00Z" w:initials="a">
    <w:p w14:paraId="5411C9DB" w14:textId="324E2090" w:rsidR="0033452D" w:rsidRDefault="0033452D" w:rsidP="0033452D">
      <w:pPr>
        <w:pStyle w:val="Kommentartext"/>
      </w:pPr>
      <w:r>
        <w:rPr>
          <w:rStyle w:val="Kommentarzeichen"/>
        </w:rPr>
        <w:annotationRef/>
      </w:r>
      <w:r>
        <w:t>Wurden diese Konstrukte exprimiert? Waren sie adhäsiv? Wenn nicht, können wir an dieser Stelle eigentlich noch nicht von „protein glue“ sprechen, wenn wir nicht wissen, ob diese Konstrukte auch adhäsiv sind…</w:t>
      </w:r>
    </w:p>
  </w:comment>
  <w:comment w:id="192" w:author="anna.resch88@gmail.com" w:date="2022-01-03T10:03:00Z" w:initials="a">
    <w:p w14:paraId="6814FC47" w14:textId="77777777" w:rsidR="006F1256" w:rsidRPr="004F69C9" w:rsidRDefault="006F1256" w:rsidP="006F1256">
      <w:pPr>
        <w:pStyle w:val="Kommentartext"/>
        <w:rPr>
          <w:lang w:val="en-US"/>
        </w:rPr>
      </w:pPr>
      <w:r>
        <w:rPr>
          <w:rStyle w:val="Kommentarzeichen"/>
        </w:rPr>
        <w:annotationRef/>
      </w:r>
      <w:r w:rsidRPr="004F69C9">
        <w:rPr>
          <w:lang w:val="en-US"/>
        </w:rPr>
        <w:t>Austauschen?</w:t>
      </w:r>
    </w:p>
  </w:comment>
  <w:comment w:id="333" w:author="Alexander Resch" w:date="2022-01-19T19:47:00Z" w:initials="AR">
    <w:p w14:paraId="6F9762E4" w14:textId="77777777" w:rsidR="00195CE7" w:rsidRDefault="00195CE7" w:rsidP="00790ADF">
      <w:pPr>
        <w:pStyle w:val="Kommentartext"/>
      </w:pPr>
      <w:r>
        <w:rPr>
          <w:rStyle w:val="Kommentarzeichen"/>
        </w:rPr>
        <w:annotationRef/>
      </w:r>
      <w:r>
        <w:t>Bildunterschirft fehlt. Gewollt?</w:t>
      </w:r>
    </w:p>
  </w:comment>
  <w:comment w:id="421" w:author="anna.resch88@gmail.com" w:date="2022-01-03T19:57:00Z" w:initials="a">
    <w:p w14:paraId="7650D099" w14:textId="1DB9B96B" w:rsidR="004172A0" w:rsidRPr="004F69C9" w:rsidRDefault="004172A0" w:rsidP="004172A0">
      <w:pPr>
        <w:pStyle w:val="Kommentartext"/>
        <w:rPr>
          <w:lang w:val="en-US"/>
        </w:rPr>
      </w:pPr>
      <w:r>
        <w:rPr>
          <w:rStyle w:val="Kommentarzeichen"/>
        </w:rPr>
        <w:annotationRef/>
      </w:r>
      <w:r w:rsidRPr="004F69C9">
        <w:rPr>
          <w:lang w:val="en-US"/>
        </w:rPr>
        <w:t>Figure exchanged</w:t>
      </w:r>
    </w:p>
  </w:comment>
  <w:comment w:id="447" w:author="Alexander Resch" w:date="2022-01-19T19:52:00Z" w:initials="AR">
    <w:p w14:paraId="694CFF88" w14:textId="77777777" w:rsidR="00EC31AF" w:rsidRDefault="00EC31AF" w:rsidP="00CC5122">
      <w:pPr>
        <w:pStyle w:val="Kommentartext"/>
      </w:pPr>
      <w:r>
        <w:rPr>
          <w:rStyle w:val="Kommentarzeichen"/>
        </w:rPr>
        <w:annotationRef/>
      </w:r>
      <w:r>
        <w:t>Dezimalkomma korrekt? Oder Tausenderkomma?</w:t>
      </w:r>
    </w:p>
  </w:comment>
  <w:comment w:id="449" w:author="anna.resch88@gmail.com" w:date="2022-01-03T10:20:00Z" w:initials="a">
    <w:p w14:paraId="100F87DE" w14:textId="49F3ECDB" w:rsidR="004172A0" w:rsidRPr="004F69C9" w:rsidRDefault="004172A0" w:rsidP="004172A0">
      <w:pPr>
        <w:pStyle w:val="Kommentartext"/>
        <w:rPr>
          <w:lang w:val="en-US"/>
        </w:rPr>
      </w:pPr>
      <w:r>
        <w:rPr>
          <w:rStyle w:val="Kommentarzeichen"/>
        </w:rPr>
        <w:annotationRef/>
      </w:r>
      <w:r w:rsidRPr="004F69C9">
        <w:rPr>
          <w:lang w:val="en-US"/>
        </w:rPr>
        <w:t>Figure exchanged</w:t>
      </w:r>
    </w:p>
  </w:comment>
  <w:comment w:id="455" w:author="Alexander Resch" w:date="2022-01-19T19:53:00Z" w:initials="AR">
    <w:p w14:paraId="489E0F6A" w14:textId="77777777" w:rsidR="00EC31AF" w:rsidRDefault="00EC31AF" w:rsidP="00826658">
      <w:pPr>
        <w:pStyle w:val="Kommentartext"/>
      </w:pPr>
      <w:r>
        <w:rPr>
          <w:rStyle w:val="Kommentarzeichen"/>
        </w:rPr>
        <w:annotationRef/>
      </w:r>
      <w:r>
        <w:t>Hier Singular, obige Formulierungen im Plural. Vorschlag: Alles im Singular halten.</w:t>
      </w:r>
    </w:p>
  </w:comment>
  <w:comment w:id="471" w:author="anna.resch88@gmail.com" w:date="2022-01-03T10:24:00Z" w:initials="a">
    <w:p w14:paraId="044150B8" w14:textId="72C22BF9" w:rsidR="004172A0" w:rsidRPr="004F69C9" w:rsidRDefault="004172A0" w:rsidP="004172A0">
      <w:pPr>
        <w:pStyle w:val="Kommentartext"/>
        <w:rPr>
          <w:lang w:val="en-US"/>
        </w:rPr>
      </w:pPr>
      <w:r>
        <w:rPr>
          <w:rStyle w:val="Kommentarzeichen"/>
        </w:rPr>
        <w:annotationRef/>
      </w:r>
      <w:r w:rsidRPr="004F69C9">
        <w:rPr>
          <w:lang w:val="en-US"/>
        </w:rPr>
        <w:t>löschen</w:t>
      </w:r>
    </w:p>
  </w:comment>
  <w:comment w:id="572" w:author="anna.resch88@gmail.com" w:date="2022-01-04T10:35:00Z" w:initials="a">
    <w:p w14:paraId="07F8751B" w14:textId="1A20E569" w:rsidR="00A32DE8" w:rsidRPr="00A32DE8" w:rsidRDefault="00A32DE8">
      <w:pPr>
        <w:pStyle w:val="Kommentartext"/>
        <w:rPr>
          <w:lang w:val="en-US"/>
        </w:rPr>
      </w:pPr>
      <w:r>
        <w:rPr>
          <w:rStyle w:val="Kommentarzeichen"/>
        </w:rPr>
        <w:annotationRef/>
      </w:r>
      <w:r w:rsidRPr="00A32DE8">
        <w:rPr>
          <w:lang w:val="en-US"/>
        </w:rPr>
        <w:t>Is a figure still needed?</w:t>
      </w:r>
    </w:p>
  </w:comment>
  <w:comment w:id="573" w:author="Alexander Resch" w:date="2022-01-19T20:02:00Z" w:initials="AR">
    <w:p w14:paraId="6481D522" w14:textId="77777777" w:rsidR="00574746" w:rsidRDefault="00574746" w:rsidP="00342E38">
      <w:pPr>
        <w:pStyle w:val="Kommentartext"/>
      </w:pPr>
      <w:r>
        <w:rPr>
          <w:rStyle w:val="Kommentarzeichen"/>
        </w:rPr>
        <w:annotationRef/>
      </w:r>
      <w:r>
        <w:t>Not needed anymore</w:t>
      </w:r>
    </w:p>
  </w:comment>
  <w:comment w:id="589" w:author="anna.resch88@gmail.com" w:date="2022-01-04T10:36:00Z" w:initials="a">
    <w:p w14:paraId="560FDCC9" w14:textId="63DA6373" w:rsidR="00A32DE8" w:rsidRPr="004F69C9" w:rsidRDefault="00A32DE8">
      <w:pPr>
        <w:pStyle w:val="Kommentartext"/>
        <w:rPr>
          <w:lang w:val="en-US"/>
        </w:rPr>
      </w:pPr>
      <w:r>
        <w:rPr>
          <w:rStyle w:val="Kommentarzeichen"/>
        </w:rPr>
        <w:annotationRef/>
      </w:r>
      <w:r w:rsidRPr="004F69C9">
        <w:rPr>
          <w:lang w:val="en-US"/>
        </w:rPr>
        <w:t>Still correct?</w:t>
      </w:r>
    </w:p>
  </w:comment>
  <w:comment w:id="590" w:author="Alexander Resch" w:date="2022-01-19T20:02:00Z" w:initials="AR">
    <w:p w14:paraId="3C1399C5" w14:textId="77777777" w:rsidR="00574746" w:rsidRDefault="00574746" w:rsidP="00144E35">
      <w:pPr>
        <w:pStyle w:val="Kommentartext"/>
      </w:pPr>
      <w:r>
        <w:rPr>
          <w:rStyle w:val="Kommentarzeichen"/>
        </w:rPr>
        <w:annotationRef/>
      </w:r>
      <w:r>
        <w:t>Still correct</w:t>
      </w:r>
    </w:p>
  </w:comment>
  <w:comment w:id="616" w:author="Alexander Resch" w:date="2022-01-19T20:08:00Z" w:initials="AR">
    <w:p w14:paraId="4A3DDED8" w14:textId="77777777" w:rsidR="00A12CD6" w:rsidRDefault="00A12CD6" w:rsidP="002D2023">
      <w:pPr>
        <w:pStyle w:val="Kommentartext"/>
      </w:pPr>
      <w:r>
        <w:rPr>
          <w:rStyle w:val="Kommentarzeichen"/>
        </w:rPr>
        <w:annotationRef/>
      </w:r>
      <w:r>
        <w:t>Typical unit?</w:t>
      </w:r>
    </w:p>
  </w:comment>
  <w:comment w:id="738" w:author="anna.resch88@gmail.com" w:date="2022-01-04T10:35:00Z" w:initials="a">
    <w:p w14:paraId="471B82D1" w14:textId="429AD1F2" w:rsidR="0032297A" w:rsidRPr="00A32DE8" w:rsidRDefault="0032297A" w:rsidP="0032297A">
      <w:pPr>
        <w:pStyle w:val="Kommentartext"/>
        <w:rPr>
          <w:lang w:val="en-US"/>
        </w:rPr>
      </w:pPr>
      <w:r>
        <w:rPr>
          <w:rStyle w:val="Kommentarzeichen"/>
        </w:rPr>
        <w:annotationRef/>
      </w:r>
      <w:r w:rsidRPr="00A32DE8">
        <w:rPr>
          <w:lang w:val="en-US"/>
        </w:rPr>
        <w:t>Is a figure still needed?</w:t>
      </w:r>
    </w:p>
  </w:comment>
  <w:comment w:id="739" w:author="Alexander Resch" w:date="2022-01-19T20:40:00Z" w:initials="AR">
    <w:p w14:paraId="7A2AA777" w14:textId="77777777" w:rsidR="00AD0B65" w:rsidRDefault="00AD0B65" w:rsidP="00F22FDC">
      <w:pPr>
        <w:pStyle w:val="Kommentartext"/>
      </w:pPr>
      <w:r>
        <w:rPr>
          <w:rStyle w:val="Kommentarzeichen"/>
        </w:rPr>
        <w:annotationRef/>
      </w:r>
      <w:r>
        <w:t xml:space="preserve">Not really, as it's straight forward in the text. but can be provided if needed. </w:t>
      </w:r>
    </w:p>
  </w:comment>
  <w:comment w:id="745" w:author="anna.resch88@gmail.com" w:date="2022-01-04T10:36:00Z" w:initials="a">
    <w:p w14:paraId="05766E29" w14:textId="5167877A" w:rsidR="0032297A" w:rsidRPr="0032297A" w:rsidRDefault="0032297A" w:rsidP="0032297A">
      <w:pPr>
        <w:pStyle w:val="Kommentartext"/>
        <w:rPr>
          <w:lang w:val="en-US"/>
        </w:rPr>
      </w:pPr>
      <w:r>
        <w:rPr>
          <w:rStyle w:val="Kommentarzeichen"/>
        </w:rPr>
        <w:annotationRef/>
      </w:r>
      <w:r w:rsidRPr="0032297A">
        <w:rPr>
          <w:lang w:val="en-US"/>
        </w:rPr>
        <w:t>Still correct?</w:t>
      </w:r>
    </w:p>
  </w:comment>
  <w:comment w:id="908" w:author="anna.resch88@gmail.com" w:date="2022-01-03T19:57:00Z" w:initials="a">
    <w:p w14:paraId="4BBBCCED" w14:textId="11D80B89" w:rsidR="0022001F" w:rsidRPr="0032297A" w:rsidRDefault="0022001F">
      <w:pPr>
        <w:pStyle w:val="Kommentartext"/>
        <w:rPr>
          <w:lang w:val="en-US"/>
        </w:rPr>
      </w:pPr>
      <w:r>
        <w:rPr>
          <w:rStyle w:val="Kommentarzeichen"/>
        </w:rPr>
        <w:annotationRef/>
      </w:r>
      <w:r w:rsidRPr="0032297A">
        <w:rPr>
          <w:lang w:val="en-US"/>
        </w:rPr>
        <w:t>Figure exchanged</w:t>
      </w:r>
    </w:p>
  </w:comment>
  <w:comment w:id="943" w:author="anna.resch88@gmail.com" w:date="2022-01-03T10:20:00Z" w:initials="a">
    <w:p w14:paraId="7CA180C7" w14:textId="6F1C9647" w:rsidR="00545079" w:rsidRPr="0032297A" w:rsidRDefault="00545079">
      <w:pPr>
        <w:pStyle w:val="Kommentartext"/>
        <w:rPr>
          <w:lang w:val="en-US"/>
        </w:rPr>
      </w:pPr>
      <w:r>
        <w:rPr>
          <w:rStyle w:val="Kommentarzeichen"/>
        </w:rPr>
        <w:annotationRef/>
      </w:r>
      <w:r w:rsidR="001352B5" w:rsidRPr="0032297A">
        <w:rPr>
          <w:lang w:val="en-US"/>
        </w:rPr>
        <w:t>Figure exchanged</w:t>
      </w:r>
    </w:p>
  </w:comment>
  <w:comment w:id="961" w:author="anna.resch88@gmail.com" w:date="2022-01-03T10:24:00Z" w:initials="a">
    <w:p w14:paraId="14A5F1F2" w14:textId="1AAB476F" w:rsidR="00791D66" w:rsidRPr="0032297A" w:rsidRDefault="00791D66">
      <w:pPr>
        <w:pStyle w:val="Kommentartext"/>
        <w:rPr>
          <w:lang w:val="en-US"/>
        </w:rPr>
      </w:pPr>
      <w:r>
        <w:rPr>
          <w:rStyle w:val="Kommentarzeichen"/>
        </w:rPr>
        <w:annotationRef/>
      </w:r>
      <w:r w:rsidRPr="0032297A">
        <w:rPr>
          <w:lang w:val="en-US"/>
        </w:rPr>
        <w:t>löschen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D6F8499" w15:done="0"/>
  <w15:commentEx w15:paraId="1CD2A237" w15:done="0"/>
  <w15:commentEx w15:paraId="718FBCE2" w15:done="0"/>
  <w15:commentEx w15:paraId="5411C9DB" w15:done="0"/>
  <w15:commentEx w15:paraId="6814FC47" w15:done="0"/>
  <w15:commentEx w15:paraId="6F9762E4" w15:done="0"/>
  <w15:commentEx w15:paraId="7650D099" w15:done="0"/>
  <w15:commentEx w15:paraId="694CFF88" w15:done="0"/>
  <w15:commentEx w15:paraId="100F87DE" w15:done="0"/>
  <w15:commentEx w15:paraId="489E0F6A" w15:done="0"/>
  <w15:commentEx w15:paraId="044150B8" w15:done="0"/>
  <w15:commentEx w15:paraId="07F8751B" w15:done="0"/>
  <w15:commentEx w15:paraId="6481D522" w15:paraIdParent="07F8751B" w15:done="0"/>
  <w15:commentEx w15:paraId="560FDCC9" w15:done="0"/>
  <w15:commentEx w15:paraId="3C1399C5" w15:paraIdParent="560FDCC9" w15:done="0"/>
  <w15:commentEx w15:paraId="4A3DDED8" w15:done="0"/>
  <w15:commentEx w15:paraId="471B82D1" w15:done="0"/>
  <w15:commentEx w15:paraId="7A2AA777" w15:paraIdParent="471B82D1" w15:done="0"/>
  <w15:commentEx w15:paraId="05766E29" w15:done="0"/>
  <w15:commentEx w15:paraId="4BBBCCED" w15:done="0"/>
  <w15:commentEx w15:paraId="7CA180C7" w15:done="0"/>
  <w15:commentEx w15:paraId="14A5F1F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8E886D" w16cex:dateUtc="2022-01-16T11:05:00Z"/>
  <w16cex:commentExtensible w16cex:durableId="2592E0CE" w16cex:dateUtc="2022-01-19T18:11:00Z"/>
  <w16cex:commentExtensible w16cex:durableId="2592E2A4" w16cex:dateUtc="2022-01-19T18:19:00Z"/>
  <w16cex:commentExtensible w16cex:durableId="257EA55C" w16cex:dateUtc="2022-01-04T08:47:00Z"/>
  <w16cex:commentExtensible w16cex:durableId="257E9C54" w16cex:dateUtc="2022-01-03T09:03:00Z"/>
  <w16cex:commentExtensible w16cex:durableId="2592E944" w16cex:dateUtc="2022-01-19T18:47:00Z"/>
  <w16cex:commentExtensible w16cex:durableId="257E9DDC" w16cex:dateUtc="2022-01-03T18:57:00Z"/>
  <w16cex:commentExtensible w16cex:durableId="2592EA81" w16cex:dateUtc="2022-01-19T18:52:00Z"/>
  <w16cex:commentExtensible w16cex:durableId="257E9E21" w16cex:dateUtc="2022-01-03T09:20:00Z"/>
  <w16cex:commentExtensible w16cex:durableId="2592EAB4" w16cex:dateUtc="2022-01-19T18:53:00Z"/>
  <w16cex:commentExtensible w16cex:durableId="257E9E4A" w16cex:dateUtc="2022-01-03T09:24:00Z"/>
  <w16cex:commentExtensible w16cex:durableId="257EA163" w16cex:dateUtc="2022-01-04T09:35:00Z"/>
  <w16cex:commentExtensible w16cex:durableId="2592ECCF" w16cex:dateUtc="2022-01-19T19:02:00Z"/>
  <w16cex:commentExtensible w16cex:durableId="257EA1C9" w16cex:dateUtc="2022-01-04T09:36:00Z"/>
  <w16cex:commentExtensible w16cex:durableId="2592ECE4" w16cex:dateUtc="2022-01-19T19:02:00Z"/>
  <w16cex:commentExtensible w16cex:durableId="2592EE33" w16cex:dateUtc="2022-01-19T19:08:00Z"/>
  <w16cex:commentExtensible w16cex:durableId="257F0B43" w16cex:dateUtc="2022-01-04T09:35:00Z"/>
  <w16cex:commentExtensible w16cex:durableId="2592F5AA" w16cex:dateUtc="2022-01-19T19:40:00Z"/>
  <w16cex:commentExtensible w16cex:durableId="257F0B42" w16cex:dateUtc="2022-01-04T09:36:00Z"/>
  <w16cex:commentExtensible w16cex:durableId="257DD3A5" w16cex:dateUtc="2022-01-03T18:57:00Z"/>
  <w16cex:commentExtensible w16cex:durableId="257D4C6A" w16cex:dateUtc="2022-01-03T09:20:00Z"/>
  <w16cex:commentExtensible w16cex:durableId="257D4D71" w16cex:dateUtc="2022-01-03T09:2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D6F8499" w16cid:durableId="258E886D"/>
  <w16cid:commentId w16cid:paraId="1CD2A237" w16cid:durableId="2592E0CE"/>
  <w16cid:commentId w16cid:paraId="718FBCE2" w16cid:durableId="2592E2A4"/>
  <w16cid:commentId w16cid:paraId="5411C9DB" w16cid:durableId="257EA55C"/>
  <w16cid:commentId w16cid:paraId="6814FC47" w16cid:durableId="257E9C54"/>
  <w16cid:commentId w16cid:paraId="6F9762E4" w16cid:durableId="2592E944"/>
  <w16cid:commentId w16cid:paraId="7650D099" w16cid:durableId="257E9DDC"/>
  <w16cid:commentId w16cid:paraId="694CFF88" w16cid:durableId="2592EA81"/>
  <w16cid:commentId w16cid:paraId="100F87DE" w16cid:durableId="257E9E21"/>
  <w16cid:commentId w16cid:paraId="489E0F6A" w16cid:durableId="2592EAB4"/>
  <w16cid:commentId w16cid:paraId="044150B8" w16cid:durableId="257E9E4A"/>
  <w16cid:commentId w16cid:paraId="07F8751B" w16cid:durableId="257EA163"/>
  <w16cid:commentId w16cid:paraId="6481D522" w16cid:durableId="2592ECCF"/>
  <w16cid:commentId w16cid:paraId="560FDCC9" w16cid:durableId="257EA1C9"/>
  <w16cid:commentId w16cid:paraId="3C1399C5" w16cid:durableId="2592ECE4"/>
  <w16cid:commentId w16cid:paraId="4A3DDED8" w16cid:durableId="2592EE33"/>
  <w16cid:commentId w16cid:paraId="471B82D1" w16cid:durableId="257F0B43"/>
  <w16cid:commentId w16cid:paraId="7A2AA777" w16cid:durableId="2592F5AA"/>
  <w16cid:commentId w16cid:paraId="05766E29" w16cid:durableId="257F0B42"/>
  <w16cid:commentId w16cid:paraId="4BBBCCED" w16cid:durableId="257DD3A5"/>
  <w16cid:commentId w16cid:paraId="7CA180C7" w16cid:durableId="257D4C6A"/>
  <w16cid:commentId w16cid:paraId="14A5F1F2" w16cid:durableId="257D4D7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DDFD884" w14:textId="77777777" w:rsidR="00E032B0" w:rsidRDefault="00E032B0" w:rsidP="008E5C27">
      <w:pPr>
        <w:spacing w:after="0" w:line="240" w:lineRule="auto"/>
      </w:pPr>
      <w:r>
        <w:separator/>
      </w:r>
    </w:p>
  </w:endnote>
  <w:endnote w:type="continuationSeparator" w:id="0">
    <w:p w14:paraId="2BFF1F9C" w14:textId="77777777" w:rsidR="00E032B0" w:rsidRDefault="00E032B0" w:rsidP="008E5C2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ourier">
    <w:altName w:val="Courier New"/>
    <w:panose1 w:val="02070409020205020404"/>
    <w:charset w:val="00"/>
    <w:family w:val="auto"/>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Georgia">
    <w:panose1 w:val="02040502050405020303"/>
    <w:charset w:val="00"/>
    <w:family w:val="roman"/>
    <w:pitch w:val="variable"/>
    <w:sig w:usb0="00000287" w:usb1="00000000" w:usb2="00000000" w:usb3="00000000" w:csb0="0000009F" w:csb1="00000000"/>
  </w:font>
  <w:font w:name="ávˇøÂ'11">
    <w:altName w:val="Cambria"/>
    <w:panose1 w:val="00000000000000000000"/>
    <w:charset w:val="4D"/>
    <w:family w:val="auto"/>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4BA8E5" w14:textId="77777777" w:rsidR="009B70F0" w:rsidRDefault="009B70F0" w:rsidP="004F2811">
    <w:pPr>
      <w:pStyle w:val="Fuzeile"/>
      <w:framePr w:wrap="around" w:vAnchor="text" w:hAnchor="margin" w:xAlign="right" w:y="1"/>
      <w:rPr>
        <w:rStyle w:val="Seitenzahl"/>
      </w:rPr>
    </w:pPr>
    <w:r>
      <w:rPr>
        <w:rStyle w:val="Seitenzahl"/>
      </w:rPr>
      <w:fldChar w:fldCharType="begin"/>
    </w:r>
    <w:r>
      <w:rPr>
        <w:rStyle w:val="Seitenzahl"/>
      </w:rPr>
      <w:instrText xml:space="preserve">PAGE  </w:instrText>
    </w:r>
    <w:r>
      <w:rPr>
        <w:rStyle w:val="Seitenzahl"/>
      </w:rPr>
      <w:fldChar w:fldCharType="end"/>
    </w:r>
  </w:p>
  <w:p w14:paraId="0E402EAF" w14:textId="77777777" w:rsidR="009B70F0" w:rsidRDefault="009B70F0" w:rsidP="008E5C27">
    <w:pPr>
      <w:pStyle w:val="Fuzeile"/>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0102AB" w14:textId="77777777" w:rsidR="009B70F0" w:rsidRDefault="009B70F0" w:rsidP="004F2811">
    <w:pPr>
      <w:pStyle w:val="Fuzeile"/>
      <w:framePr w:wrap="around" w:vAnchor="text" w:hAnchor="margin" w:xAlign="right" w:y="1"/>
      <w:rPr>
        <w:rStyle w:val="Seitenzahl"/>
      </w:rPr>
    </w:pPr>
    <w:r>
      <w:rPr>
        <w:rStyle w:val="Seitenzahl"/>
      </w:rPr>
      <w:fldChar w:fldCharType="begin"/>
    </w:r>
    <w:r>
      <w:rPr>
        <w:rStyle w:val="Seitenzahl"/>
      </w:rPr>
      <w:instrText xml:space="preserve">PAGE  </w:instrText>
    </w:r>
    <w:r>
      <w:rPr>
        <w:rStyle w:val="Seitenzahl"/>
      </w:rPr>
      <w:fldChar w:fldCharType="separate"/>
    </w:r>
    <w:r w:rsidR="00A668F4">
      <w:rPr>
        <w:rStyle w:val="Seitenzahl"/>
        <w:noProof/>
      </w:rPr>
      <w:t>4</w:t>
    </w:r>
    <w:r>
      <w:rPr>
        <w:rStyle w:val="Seitenzahl"/>
      </w:rPr>
      <w:fldChar w:fldCharType="end"/>
    </w:r>
  </w:p>
  <w:p w14:paraId="70BF6E8D" w14:textId="77777777" w:rsidR="009B70F0" w:rsidRDefault="009B70F0" w:rsidP="008E5C27">
    <w:pPr>
      <w:pStyle w:val="Fuzeile"/>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A6D8BAA" w14:textId="77777777" w:rsidR="00E032B0" w:rsidRDefault="00E032B0" w:rsidP="008E5C27">
      <w:pPr>
        <w:spacing w:after="0" w:line="240" w:lineRule="auto"/>
      </w:pPr>
      <w:r>
        <w:separator/>
      </w:r>
    </w:p>
  </w:footnote>
  <w:footnote w:type="continuationSeparator" w:id="0">
    <w:p w14:paraId="2E5639FF" w14:textId="77777777" w:rsidR="00E032B0" w:rsidRDefault="00E032B0" w:rsidP="008E5C2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684CB5" w14:textId="2F1CE205" w:rsidR="00A668F4" w:rsidRDefault="00A668F4" w:rsidP="00A668F4">
    <w:pPr>
      <w:pStyle w:val="Kopfzeile"/>
      <w:ind w:left="6372"/>
    </w:pPr>
    <w:r w:rsidRPr="00302E7A">
      <w:rPr>
        <w:noProof/>
        <w:lang w:eastAsia="de-DE"/>
      </w:rPr>
      <w:drawing>
        <wp:inline distT="0" distB="0" distL="0" distR="0" wp14:anchorId="021793D1" wp14:editId="5D8E5CAA">
          <wp:extent cx="1488440" cy="414655"/>
          <wp:effectExtent l="0" t="0" r="0" b="0"/>
          <wp:docPr id="4" name="Picture 1" descr="Wiley-VCH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iley-VCH_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88440" cy="414655"/>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B65A41"/>
    <w:multiLevelType w:val="hybridMultilevel"/>
    <w:tmpl w:val="84BA37F6"/>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09261DD6"/>
    <w:multiLevelType w:val="multilevel"/>
    <w:tmpl w:val="99722014"/>
    <w:lvl w:ilvl="0">
      <w:start w:val="2"/>
      <w:numFmt w:val="decimal"/>
      <w:lvlText w:val="%1"/>
      <w:lvlJc w:val="left"/>
      <w:pPr>
        <w:ind w:left="360" w:hanging="360"/>
      </w:pPr>
      <w:rPr>
        <w:rFonts w:hint="default"/>
      </w:rPr>
    </w:lvl>
    <w:lvl w:ilvl="1">
      <w:start w:val="4"/>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0B556ECB"/>
    <w:multiLevelType w:val="multilevel"/>
    <w:tmpl w:val="73A04B5E"/>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0DE00628"/>
    <w:multiLevelType w:val="hybridMultilevel"/>
    <w:tmpl w:val="9EFE20C0"/>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15:restartNumberingAfterBreak="0">
    <w:nsid w:val="104D05B6"/>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10D7393F"/>
    <w:multiLevelType w:val="hybridMultilevel"/>
    <w:tmpl w:val="C7E677E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12016C79"/>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139A32F2"/>
    <w:multiLevelType w:val="hybridMultilevel"/>
    <w:tmpl w:val="A6F0B862"/>
    <w:lvl w:ilvl="0" w:tplc="479C9522">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18193499"/>
    <w:multiLevelType w:val="hybridMultilevel"/>
    <w:tmpl w:val="2F04371A"/>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9" w15:restartNumberingAfterBreak="0">
    <w:nsid w:val="188425F7"/>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1D696DE7"/>
    <w:multiLevelType w:val="hybridMultilevel"/>
    <w:tmpl w:val="13E22154"/>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15:restartNumberingAfterBreak="0">
    <w:nsid w:val="20E7632E"/>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212E1FF9"/>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257B133B"/>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26845D2E"/>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2AE54578"/>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318E5679"/>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32215528"/>
    <w:multiLevelType w:val="hybridMultilevel"/>
    <w:tmpl w:val="5164C4F6"/>
    <w:lvl w:ilvl="0" w:tplc="04070001">
      <w:start w:val="1"/>
      <w:numFmt w:val="bullet"/>
      <w:lvlText w:val=""/>
      <w:lvlJc w:val="left"/>
      <w:pPr>
        <w:ind w:left="765" w:hanging="360"/>
      </w:pPr>
      <w:rPr>
        <w:rFonts w:ascii="Symbol" w:hAnsi="Symbol" w:hint="default"/>
      </w:rPr>
    </w:lvl>
    <w:lvl w:ilvl="1" w:tplc="04070003">
      <w:start w:val="1"/>
      <w:numFmt w:val="bullet"/>
      <w:lvlText w:val="o"/>
      <w:lvlJc w:val="left"/>
      <w:pPr>
        <w:ind w:left="1485" w:hanging="360"/>
      </w:pPr>
      <w:rPr>
        <w:rFonts w:ascii="Courier New" w:hAnsi="Courier New" w:cs="Courier New" w:hint="default"/>
      </w:rPr>
    </w:lvl>
    <w:lvl w:ilvl="2" w:tplc="04070005">
      <w:start w:val="1"/>
      <w:numFmt w:val="bullet"/>
      <w:lvlText w:val=""/>
      <w:lvlJc w:val="left"/>
      <w:pPr>
        <w:ind w:left="2205" w:hanging="360"/>
      </w:pPr>
      <w:rPr>
        <w:rFonts w:ascii="Wingdings" w:hAnsi="Wingdings" w:hint="default"/>
      </w:rPr>
    </w:lvl>
    <w:lvl w:ilvl="3" w:tplc="04070001" w:tentative="1">
      <w:start w:val="1"/>
      <w:numFmt w:val="bullet"/>
      <w:lvlText w:val=""/>
      <w:lvlJc w:val="left"/>
      <w:pPr>
        <w:ind w:left="2925" w:hanging="360"/>
      </w:pPr>
      <w:rPr>
        <w:rFonts w:ascii="Symbol" w:hAnsi="Symbol" w:hint="default"/>
      </w:rPr>
    </w:lvl>
    <w:lvl w:ilvl="4" w:tplc="04070003" w:tentative="1">
      <w:start w:val="1"/>
      <w:numFmt w:val="bullet"/>
      <w:lvlText w:val="o"/>
      <w:lvlJc w:val="left"/>
      <w:pPr>
        <w:ind w:left="3645" w:hanging="360"/>
      </w:pPr>
      <w:rPr>
        <w:rFonts w:ascii="Courier New" w:hAnsi="Courier New" w:cs="Courier New" w:hint="default"/>
      </w:rPr>
    </w:lvl>
    <w:lvl w:ilvl="5" w:tplc="04070005" w:tentative="1">
      <w:start w:val="1"/>
      <w:numFmt w:val="bullet"/>
      <w:lvlText w:val=""/>
      <w:lvlJc w:val="left"/>
      <w:pPr>
        <w:ind w:left="4365" w:hanging="360"/>
      </w:pPr>
      <w:rPr>
        <w:rFonts w:ascii="Wingdings" w:hAnsi="Wingdings" w:hint="default"/>
      </w:rPr>
    </w:lvl>
    <w:lvl w:ilvl="6" w:tplc="04070001" w:tentative="1">
      <w:start w:val="1"/>
      <w:numFmt w:val="bullet"/>
      <w:lvlText w:val=""/>
      <w:lvlJc w:val="left"/>
      <w:pPr>
        <w:ind w:left="5085" w:hanging="360"/>
      </w:pPr>
      <w:rPr>
        <w:rFonts w:ascii="Symbol" w:hAnsi="Symbol" w:hint="default"/>
      </w:rPr>
    </w:lvl>
    <w:lvl w:ilvl="7" w:tplc="04070003" w:tentative="1">
      <w:start w:val="1"/>
      <w:numFmt w:val="bullet"/>
      <w:lvlText w:val="o"/>
      <w:lvlJc w:val="left"/>
      <w:pPr>
        <w:ind w:left="5805" w:hanging="360"/>
      </w:pPr>
      <w:rPr>
        <w:rFonts w:ascii="Courier New" w:hAnsi="Courier New" w:cs="Courier New" w:hint="default"/>
      </w:rPr>
    </w:lvl>
    <w:lvl w:ilvl="8" w:tplc="04070005" w:tentative="1">
      <w:start w:val="1"/>
      <w:numFmt w:val="bullet"/>
      <w:lvlText w:val=""/>
      <w:lvlJc w:val="left"/>
      <w:pPr>
        <w:ind w:left="6525" w:hanging="360"/>
      </w:pPr>
      <w:rPr>
        <w:rFonts w:ascii="Wingdings" w:hAnsi="Wingdings" w:hint="default"/>
      </w:rPr>
    </w:lvl>
  </w:abstractNum>
  <w:abstractNum w:abstractNumId="18" w15:restartNumberingAfterBreak="0">
    <w:nsid w:val="369C4370"/>
    <w:multiLevelType w:val="hybridMultilevel"/>
    <w:tmpl w:val="E6587DC2"/>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9" w15:restartNumberingAfterBreak="0">
    <w:nsid w:val="3858580F"/>
    <w:multiLevelType w:val="multilevel"/>
    <w:tmpl w:val="0407001F"/>
    <w:lvl w:ilvl="0">
      <w:start w:val="1"/>
      <w:numFmt w:val="decimal"/>
      <w:lvlText w:val="%1."/>
      <w:lvlJc w:val="left"/>
      <w:pPr>
        <w:ind w:left="1068" w:hanging="360"/>
      </w:pPr>
    </w:lvl>
    <w:lvl w:ilvl="1">
      <w:start w:val="1"/>
      <w:numFmt w:val="decimal"/>
      <w:lvlText w:val="%1.%2."/>
      <w:lvlJc w:val="left"/>
      <w:pPr>
        <w:ind w:left="1500" w:hanging="432"/>
      </w:pPr>
    </w:lvl>
    <w:lvl w:ilvl="2">
      <w:start w:val="1"/>
      <w:numFmt w:val="decimal"/>
      <w:lvlText w:val="%1.%2.%3."/>
      <w:lvlJc w:val="left"/>
      <w:pPr>
        <w:ind w:left="1932" w:hanging="504"/>
      </w:p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20" w15:restartNumberingAfterBreak="0">
    <w:nsid w:val="388453C8"/>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3A4D5BD7"/>
    <w:multiLevelType w:val="multilevel"/>
    <w:tmpl w:val="0407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22" w15:restartNumberingAfterBreak="0">
    <w:nsid w:val="3AD00A5D"/>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42575090"/>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44FD5FBD"/>
    <w:multiLevelType w:val="hybridMultilevel"/>
    <w:tmpl w:val="33EC61E8"/>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15:restartNumberingAfterBreak="0">
    <w:nsid w:val="45576C7E"/>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4CDB3D58"/>
    <w:multiLevelType w:val="hybridMultilevel"/>
    <w:tmpl w:val="84D69974"/>
    <w:lvl w:ilvl="0" w:tplc="8662BF62">
      <w:start w:val="1"/>
      <w:numFmt w:val="upperRoman"/>
      <w:lvlText w:val="%1."/>
      <w:lvlJc w:val="left"/>
      <w:pPr>
        <w:ind w:left="1080" w:hanging="72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7" w15:restartNumberingAfterBreak="0">
    <w:nsid w:val="512E2154"/>
    <w:multiLevelType w:val="hybridMultilevel"/>
    <w:tmpl w:val="A7D63328"/>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8" w15:restartNumberingAfterBreak="0">
    <w:nsid w:val="533E3A79"/>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57A17807"/>
    <w:multiLevelType w:val="hybridMultilevel"/>
    <w:tmpl w:val="EC68E3C8"/>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0" w15:restartNumberingAfterBreak="0">
    <w:nsid w:val="59387098"/>
    <w:multiLevelType w:val="multilevel"/>
    <w:tmpl w:val="13E2215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1" w15:restartNumberingAfterBreak="0">
    <w:nsid w:val="5D1C4761"/>
    <w:multiLevelType w:val="hybridMultilevel"/>
    <w:tmpl w:val="2B862A44"/>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2" w15:restartNumberingAfterBreak="0">
    <w:nsid w:val="5F40583F"/>
    <w:multiLevelType w:val="multilevel"/>
    <w:tmpl w:val="71AAF9F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15:restartNumberingAfterBreak="0">
    <w:nsid w:val="65287594"/>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15:restartNumberingAfterBreak="0">
    <w:nsid w:val="653C6BF4"/>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6898565D"/>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15:restartNumberingAfterBreak="0">
    <w:nsid w:val="6BE03988"/>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7" w15:restartNumberingAfterBreak="0">
    <w:nsid w:val="6E3367FC"/>
    <w:multiLevelType w:val="multilevel"/>
    <w:tmpl w:val="CA50019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8" w15:restartNumberingAfterBreak="0">
    <w:nsid w:val="6F3A56AB"/>
    <w:multiLevelType w:val="multilevel"/>
    <w:tmpl w:val="0407001F"/>
    <w:lvl w:ilvl="0">
      <w:start w:val="1"/>
      <w:numFmt w:val="decimal"/>
      <w:lvlText w:val="%1."/>
      <w:lvlJc w:val="left"/>
      <w:pPr>
        <w:ind w:left="1068" w:hanging="360"/>
      </w:pPr>
    </w:lvl>
    <w:lvl w:ilvl="1">
      <w:start w:val="1"/>
      <w:numFmt w:val="decimal"/>
      <w:lvlText w:val="%1.%2."/>
      <w:lvlJc w:val="left"/>
      <w:pPr>
        <w:ind w:left="1500" w:hanging="432"/>
      </w:pPr>
    </w:lvl>
    <w:lvl w:ilvl="2">
      <w:start w:val="1"/>
      <w:numFmt w:val="decimal"/>
      <w:lvlText w:val="%1.%2.%3."/>
      <w:lvlJc w:val="left"/>
      <w:pPr>
        <w:ind w:left="1932" w:hanging="504"/>
      </w:p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39" w15:restartNumberingAfterBreak="0">
    <w:nsid w:val="701767AB"/>
    <w:multiLevelType w:val="hybridMultilevel"/>
    <w:tmpl w:val="B4302094"/>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0" w15:restartNumberingAfterBreak="0">
    <w:nsid w:val="73002616"/>
    <w:multiLevelType w:val="multilevel"/>
    <w:tmpl w:val="71AAF9F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1" w15:restartNumberingAfterBreak="0">
    <w:nsid w:val="74D02DA5"/>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2" w15:restartNumberingAfterBreak="0">
    <w:nsid w:val="767130BD"/>
    <w:multiLevelType w:val="multilevel"/>
    <w:tmpl w:val="0407001F"/>
    <w:lvl w:ilvl="0">
      <w:start w:val="1"/>
      <w:numFmt w:val="decimal"/>
      <w:lvlText w:val="%1."/>
      <w:lvlJc w:val="left"/>
      <w:pPr>
        <w:ind w:left="1068" w:hanging="360"/>
      </w:pPr>
    </w:lvl>
    <w:lvl w:ilvl="1">
      <w:start w:val="1"/>
      <w:numFmt w:val="decimal"/>
      <w:lvlText w:val="%1.%2."/>
      <w:lvlJc w:val="left"/>
      <w:pPr>
        <w:ind w:left="1500" w:hanging="432"/>
      </w:pPr>
    </w:lvl>
    <w:lvl w:ilvl="2">
      <w:start w:val="1"/>
      <w:numFmt w:val="decimal"/>
      <w:lvlText w:val="%1.%2.%3."/>
      <w:lvlJc w:val="left"/>
      <w:pPr>
        <w:ind w:left="1932" w:hanging="504"/>
      </w:p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43" w15:restartNumberingAfterBreak="0">
    <w:nsid w:val="76A57A15"/>
    <w:multiLevelType w:val="multilevel"/>
    <w:tmpl w:val="2F04371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4" w15:restartNumberingAfterBreak="0">
    <w:nsid w:val="79951C9B"/>
    <w:multiLevelType w:val="multilevel"/>
    <w:tmpl w:val="73A04B5E"/>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5" w15:restartNumberingAfterBreak="0">
    <w:nsid w:val="7C5469F2"/>
    <w:multiLevelType w:val="hybridMultilevel"/>
    <w:tmpl w:val="92A426F0"/>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6" w15:restartNumberingAfterBreak="0">
    <w:nsid w:val="7E89168D"/>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31"/>
  </w:num>
  <w:num w:numId="2">
    <w:abstractNumId w:val="5"/>
  </w:num>
  <w:num w:numId="3">
    <w:abstractNumId w:val="29"/>
  </w:num>
  <w:num w:numId="4">
    <w:abstractNumId w:val="27"/>
  </w:num>
  <w:num w:numId="5">
    <w:abstractNumId w:val="0"/>
  </w:num>
  <w:num w:numId="6">
    <w:abstractNumId w:val="17"/>
  </w:num>
  <w:num w:numId="7">
    <w:abstractNumId w:val="24"/>
  </w:num>
  <w:num w:numId="8">
    <w:abstractNumId w:val="7"/>
  </w:num>
  <w:num w:numId="9">
    <w:abstractNumId w:val="26"/>
  </w:num>
  <w:num w:numId="10">
    <w:abstractNumId w:val="2"/>
  </w:num>
  <w:num w:numId="11">
    <w:abstractNumId w:val="44"/>
  </w:num>
  <w:num w:numId="12">
    <w:abstractNumId w:val="6"/>
  </w:num>
  <w:num w:numId="13">
    <w:abstractNumId w:val="13"/>
  </w:num>
  <w:num w:numId="14">
    <w:abstractNumId w:val="33"/>
  </w:num>
  <w:num w:numId="15">
    <w:abstractNumId w:val="38"/>
  </w:num>
  <w:num w:numId="16">
    <w:abstractNumId w:val="16"/>
  </w:num>
  <w:num w:numId="17">
    <w:abstractNumId w:val="19"/>
  </w:num>
  <w:num w:numId="18">
    <w:abstractNumId w:val="46"/>
  </w:num>
  <w:num w:numId="19">
    <w:abstractNumId w:val="11"/>
  </w:num>
  <w:num w:numId="20">
    <w:abstractNumId w:val="28"/>
  </w:num>
  <w:num w:numId="21">
    <w:abstractNumId w:val="42"/>
  </w:num>
  <w:num w:numId="22">
    <w:abstractNumId w:val="3"/>
  </w:num>
  <w:num w:numId="23">
    <w:abstractNumId w:val="18"/>
  </w:num>
  <w:num w:numId="24">
    <w:abstractNumId w:val="4"/>
  </w:num>
  <w:num w:numId="25">
    <w:abstractNumId w:val="34"/>
  </w:num>
  <w:num w:numId="26">
    <w:abstractNumId w:val="14"/>
  </w:num>
  <w:num w:numId="27">
    <w:abstractNumId w:val="35"/>
  </w:num>
  <w:num w:numId="28">
    <w:abstractNumId w:val="41"/>
  </w:num>
  <w:num w:numId="29">
    <w:abstractNumId w:val="1"/>
  </w:num>
  <w:num w:numId="30">
    <w:abstractNumId w:val="25"/>
  </w:num>
  <w:num w:numId="31">
    <w:abstractNumId w:val="37"/>
  </w:num>
  <w:num w:numId="32">
    <w:abstractNumId w:val="22"/>
  </w:num>
  <w:num w:numId="33">
    <w:abstractNumId w:val="32"/>
  </w:num>
  <w:num w:numId="34">
    <w:abstractNumId w:val="23"/>
  </w:num>
  <w:num w:numId="35">
    <w:abstractNumId w:val="15"/>
  </w:num>
  <w:num w:numId="36">
    <w:abstractNumId w:val="8"/>
  </w:num>
  <w:num w:numId="37">
    <w:abstractNumId w:val="43"/>
  </w:num>
  <w:num w:numId="38">
    <w:abstractNumId w:val="40"/>
  </w:num>
  <w:num w:numId="39">
    <w:abstractNumId w:val="10"/>
  </w:num>
  <w:num w:numId="40">
    <w:abstractNumId w:val="30"/>
  </w:num>
  <w:num w:numId="41">
    <w:abstractNumId w:val="45"/>
  </w:num>
  <w:num w:numId="42">
    <w:abstractNumId w:val="39"/>
  </w:num>
  <w:num w:numId="43">
    <w:abstractNumId w:val="20"/>
  </w:num>
  <w:num w:numId="44">
    <w:abstractNumId w:val="12"/>
  </w:num>
  <w:num w:numId="45">
    <w:abstractNumId w:val="21"/>
  </w:num>
  <w:num w:numId="46">
    <w:abstractNumId w:val="9"/>
  </w:num>
  <w:num w:numId="47">
    <w:abstractNumId w:val="3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nna.resch88@gmail.com">
    <w15:presenceInfo w15:providerId="Windows Live" w15:userId="6ca3deac7d9a8c05"/>
  </w15:person>
  <w15:person w15:author="Alexander Resch">
    <w15:presenceInfo w15:providerId="Windows Live" w15:userId="b1843a0dc5e3b99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trackRevisions/>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ACS&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zvspev52q5sttqetatnpexxo02zdpswpztzw&quot;&gt;Biomaterials-Scaffolds-Tissueengineering-Reviews&lt;record-ids&gt;&lt;item&gt;4&lt;/item&gt;&lt;item&gt;6&lt;/item&gt;&lt;item&gt;28&lt;/item&gt;&lt;item&gt;34&lt;/item&gt;&lt;item&gt;45&lt;/item&gt;&lt;item&gt;47&lt;/item&gt;&lt;item&gt;60&lt;/item&gt;&lt;item&gt;69&lt;/item&gt;&lt;item&gt;70&lt;/item&gt;&lt;item&gt;71&lt;/item&gt;&lt;item&gt;73&lt;/item&gt;&lt;item&gt;82&lt;/item&gt;&lt;item&gt;183&lt;/item&gt;&lt;item&gt;184&lt;/item&gt;&lt;item&gt;185&lt;/item&gt;&lt;item&gt;186&lt;/item&gt;&lt;item&gt;187&lt;/item&gt;&lt;item&gt;226&lt;/item&gt;&lt;item&gt;227&lt;/item&gt;&lt;item&gt;228&lt;/item&gt;&lt;item&gt;229&lt;/item&gt;&lt;item&gt;230&lt;/item&gt;&lt;/record-ids&gt;&lt;/item&gt;&lt;/Libraries&gt;"/>
  </w:docVars>
  <w:rsids>
    <w:rsidRoot w:val="00F120F4"/>
    <w:rsid w:val="00005384"/>
    <w:rsid w:val="000224BA"/>
    <w:rsid w:val="00022B1F"/>
    <w:rsid w:val="0002315E"/>
    <w:rsid w:val="00026998"/>
    <w:rsid w:val="0002765C"/>
    <w:rsid w:val="00033078"/>
    <w:rsid w:val="00034A2E"/>
    <w:rsid w:val="0004456E"/>
    <w:rsid w:val="00051B34"/>
    <w:rsid w:val="00060E68"/>
    <w:rsid w:val="000610FE"/>
    <w:rsid w:val="00062B86"/>
    <w:rsid w:val="000639D1"/>
    <w:rsid w:val="00064189"/>
    <w:rsid w:val="00064716"/>
    <w:rsid w:val="00067C6D"/>
    <w:rsid w:val="000712DA"/>
    <w:rsid w:val="00075F68"/>
    <w:rsid w:val="0007752A"/>
    <w:rsid w:val="000807E2"/>
    <w:rsid w:val="000847A4"/>
    <w:rsid w:val="000912E3"/>
    <w:rsid w:val="0009146E"/>
    <w:rsid w:val="000A3AAC"/>
    <w:rsid w:val="000B1FCA"/>
    <w:rsid w:val="000B3CBD"/>
    <w:rsid w:val="000C2304"/>
    <w:rsid w:val="000C2921"/>
    <w:rsid w:val="000C7632"/>
    <w:rsid w:val="000D6540"/>
    <w:rsid w:val="000D68BF"/>
    <w:rsid w:val="000F4690"/>
    <w:rsid w:val="000F527E"/>
    <w:rsid w:val="000F6D75"/>
    <w:rsid w:val="001065A6"/>
    <w:rsid w:val="001079D3"/>
    <w:rsid w:val="00112E08"/>
    <w:rsid w:val="0011570A"/>
    <w:rsid w:val="00117112"/>
    <w:rsid w:val="001201F9"/>
    <w:rsid w:val="00126C7D"/>
    <w:rsid w:val="001347EF"/>
    <w:rsid w:val="001352B5"/>
    <w:rsid w:val="0014713A"/>
    <w:rsid w:val="00147C1E"/>
    <w:rsid w:val="00151325"/>
    <w:rsid w:val="00161285"/>
    <w:rsid w:val="001641A2"/>
    <w:rsid w:val="001651FD"/>
    <w:rsid w:val="0017489F"/>
    <w:rsid w:val="001775B4"/>
    <w:rsid w:val="00180661"/>
    <w:rsid w:val="00193071"/>
    <w:rsid w:val="0019484E"/>
    <w:rsid w:val="00194B19"/>
    <w:rsid w:val="00195CE7"/>
    <w:rsid w:val="00196DD0"/>
    <w:rsid w:val="001A1205"/>
    <w:rsid w:val="001A42E6"/>
    <w:rsid w:val="001A738B"/>
    <w:rsid w:val="001A78B1"/>
    <w:rsid w:val="001B3F2D"/>
    <w:rsid w:val="001C3A96"/>
    <w:rsid w:val="001D6CE0"/>
    <w:rsid w:val="001E00FE"/>
    <w:rsid w:val="001E248A"/>
    <w:rsid w:val="001E4013"/>
    <w:rsid w:val="001E604D"/>
    <w:rsid w:val="001E6469"/>
    <w:rsid w:val="001E71EA"/>
    <w:rsid w:val="001F497B"/>
    <w:rsid w:val="002008B6"/>
    <w:rsid w:val="00204B62"/>
    <w:rsid w:val="002167C8"/>
    <w:rsid w:val="0022001F"/>
    <w:rsid w:val="00220868"/>
    <w:rsid w:val="00222D02"/>
    <w:rsid w:val="00223B6C"/>
    <w:rsid w:val="00224586"/>
    <w:rsid w:val="00226089"/>
    <w:rsid w:val="00226946"/>
    <w:rsid w:val="0023734F"/>
    <w:rsid w:val="002413AA"/>
    <w:rsid w:val="00245238"/>
    <w:rsid w:val="00254A60"/>
    <w:rsid w:val="0025716F"/>
    <w:rsid w:val="00257EF4"/>
    <w:rsid w:val="002651CF"/>
    <w:rsid w:val="00266510"/>
    <w:rsid w:val="002739DA"/>
    <w:rsid w:val="00275363"/>
    <w:rsid w:val="002822A3"/>
    <w:rsid w:val="00282ABB"/>
    <w:rsid w:val="0028383F"/>
    <w:rsid w:val="00291C53"/>
    <w:rsid w:val="00293619"/>
    <w:rsid w:val="002937E1"/>
    <w:rsid w:val="00295029"/>
    <w:rsid w:val="00297C98"/>
    <w:rsid w:val="002A017A"/>
    <w:rsid w:val="002A4DA1"/>
    <w:rsid w:val="002A5015"/>
    <w:rsid w:val="002B1BCE"/>
    <w:rsid w:val="002B2530"/>
    <w:rsid w:val="002B257C"/>
    <w:rsid w:val="002B43BC"/>
    <w:rsid w:val="002D1885"/>
    <w:rsid w:val="002D31D9"/>
    <w:rsid w:val="002D6A8B"/>
    <w:rsid w:val="002D78EB"/>
    <w:rsid w:val="002E01B3"/>
    <w:rsid w:val="002E0EFE"/>
    <w:rsid w:val="002F521E"/>
    <w:rsid w:val="00305B1E"/>
    <w:rsid w:val="00311E5C"/>
    <w:rsid w:val="0031293C"/>
    <w:rsid w:val="00312C23"/>
    <w:rsid w:val="00316ABA"/>
    <w:rsid w:val="00320FBC"/>
    <w:rsid w:val="00321185"/>
    <w:rsid w:val="00321D8C"/>
    <w:rsid w:val="003228B4"/>
    <w:rsid w:val="0032297A"/>
    <w:rsid w:val="0033452D"/>
    <w:rsid w:val="003540E0"/>
    <w:rsid w:val="00370688"/>
    <w:rsid w:val="00371778"/>
    <w:rsid w:val="00371EC4"/>
    <w:rsid w:val="003835D5"/>
    <w:rsid w:val="00383BA0"/>
    <w:rsid w:val="003848B5"/>
    <w:rsid w:val="00385074"/>
    <w:rsid w:val="003879F4"/>
    <w:rsid w:val="003902EF"/>
    <w:rsid w:val="003A28F1"/>
    <w:rsid w:val="003B66B9"/>
    <w:rsid w:val="003C0B8B"/>
    <w:rsid w:val="003C2C07"/>
    <w:rsid w:val="003C33FD"/>
    <w:rsid w:val="003D1551"/>
    <w:rsid w:val="003D531E"/>
    <w:rsid w:val="003D6983"/>
    <w:rsid w:val="003D69CC"/>
    <w:rsid w:val="003E6720"/>
    <w:rsid w:val="003E6F3A"/>
    <w:rsid w:val="003E723F"/>
    <w:rsid w:val="003F21C1"/>
    <w:rsid w:val="003F7F4D"/>
    <w:rsid w:val="004064F2"/>
    <w:rsid w:val="00412692"/>
    <w:rsid w:val="004172A0"/>
    <w:rsid w:val="00421B8E"/>
    <w:rsid w:val="00422C49"/>
    <w:rsid w:val="0043085A"/>
    <w:rsid w:val="00436FB8"/>
    <w:rsid w:val="00451997"/>
    <w:rsid w:val="00451998"/>
    <w:rsid w:val="00453006"/>
    <w:rsid w:val="0045341C"/>
    <w:rsid w:val="004547C9"/>
    <w:rsid w:val="00457863"/>
    <w:rsid w:val="0046639C"/>
    <w:rsid w:val="00466CAA"/>
    <w:rsid w:val="00470BC2"/>
    <w:rsid w:val="0047663A"/>
    <w:rsid w:val="004778B4"/>
    <w:rsid w:val="00486AB1"/>
    <w:rsid w:val="0049117F"/>
    <w:rsid w:val="00491E50"/>
    <w:rsid w:val="0049319A"/>
    <w:rsid w:val="004B1EA9"/>
    <w:rsid w:val="004B2379"/>
    <w:rsid w:val="004B66F5"/>
    <w:rsid w:val="004D5E96"/>
    <w:rsid w:val="004E27EC"/>
    <w:rsid w:val="004E46A8"/>
    <w:rsid w:val="004E6A72"/>
    <w:rsid w:val="004F0F6E"/>
    <w:rsid w:val="004F1E69"/>
    <w:rsid w:val="004F2811"/>
    <w:rsid w:val="004F69C9"/>
    <w:rsid w:val="004F79F9"/>
    <w:rsid w:val="00503922"/>
    <w:rsid w:val="005047AB"/>
    <w:rsid w:val="00513622"/>
    <w:rsid w:val="005168C7"/>
    <w:rsid w:val="00520C04"/>
    <w:rsid w:val="00525870"/>
    <w:rsid w:val="00527915"/>
    <w:rsid w:val="0053199F"/>
    <w:rsid w:val="00533CAF"/>
    <w:rsid w:val="0053652F"/>
    <w:rsid w:val="00545079"/>
    <w:rsid w:val="00551EAE"/>
    <w:rsid w:val="0056457C"/>
    <w:rsid w:val="00564744"/>
    <w:rsid w:val="005672AB"/>
    <w:rsid w:val="0056794D"/>
    <w:rsid w:val="00570F3D"/>
    <w:rsid w:val="00574746"/>
    <w:rsid w:val="00583A18"/>
    <w:rsid w:val="005843FE"/>
    <w:rsid w:val="0058449C"/>
    <w:rsid w:val="00584543"/>
    <w:rsid w:val="00584B9F"/>
    <w:rsid w:val="00593B8A"/>
    <w:rsid w:val="00594325"/>
    <w:rsid w:val="005A150A"/>
    <w:rsid w:val="005A3A19"/>
    <w:rsid w:val="005B17EE"/>
    <w:rsid w:val="005B2AA7"/>
    <w:rsid w:val="005B3D63"/>
    <w:rsid w:val="005C0124"/>
    <w:rsid w:val="005C3A59"/>
    <w:rsid w:val="005D2451"/>
    <w:rsid w:val="005D667F"/>
    <w:rsid w:val="005E2A7D"/>
    <w:rsid w:val="005E3286"/>
    <w:rsid w:val="005F10BD"/>
    <w:rsid w:val="005F3386"/>
    <w:rsid w:val="005F4A65"/>
    <w:rsid w:val="005F677F"/>
    <w:rsid w:val="00602A42"/>
    <w:rsid w:val="006049BF"/>
    <w:rsid w:val="00606D75"/>
    <w:rsid w:val="00607C1C"/>
    <w:rsid w:val="006210AB"/>
    <w:rsid w:val="006214B9"/>
    <w:rsid w:val="0062228C"/>
    <w:rsid w:val="00622332"/>
    <w:rsid w:val="00622DE5"/>
    <w:rsid w:val="00633096"/>
    <w:rsid w:val="00634914"/>
    <w:rsid w:val="006370C4"/>
    <w:rsid w:val="006410D0"/>
    <w:rsid w:val="00642091"/>
    <w:rsid w:val="006425E8"/>
    <w:rsid w:val="00655019"/>
    <w:rsid w:val="00655359"/>
    <w:rsid w:val="0066041F"/>
    <w:rsid w:val="006623AC"/>
    <w:rsid w:val="00665516"/>
    <w:rsid w:val="00666A50"/>
    <w:rsid w:val="00675FA0"/>
    <w:rsid w:val="00676591"/>
    <w:rsid w:val="00676D23"/>
    <w:rsid w:val="00677856"/>
    <w:rsid w:val="00686D6A"/>
    <w:rsid w:val="00690CD6"/>
    <w:rsid w:val="00692C8C"/>
    <w:rsid w:val="006934AB"/>
    <w:rsid w:val="006934C7"/>
    <w:rsid w:val="00694F1F"/>
    <w:rsid w:val="006952DC"/>
    <w:rsid w:val="006A0036"/>
    <w:rsid w:val="006A0D1C"/>
    <w:rsid w:val="006A4E52"/>
    <w:rsid w:val="006B0097"/>
    <w:rsid w:val="006B5361"/>
    <w:rsid w:val="006B5F4F"/>
    <w:rsid w:val="006C6980"/>
    <w:rsid w:val="006C78B8"/>
    <w:rsid w:val="006D41E4"/>
    <w:rsid w:val="006E3532"/>
    <w:rsid w:val="006F1256"/>
    <w:rsid w:val="006F7BD0"/>
    <w:rsid w:val="00702071"/>
    <w:rsid w:val="00703EF7"/>
    <w:rsid w:val="00710BE2"/>
    <w:rsid w:val="007172E6"/>
    <w:rsid w:val="00717B0B"/>
    <w:rsid w:val="00720F22"/>
    <w:rsid w:val="007219CF"/>
    <w:rsid w:val="00725686"/>
    <w:rsid w:val="00726C0B"/>
    <w:rsid w:val="00730EB4"/>
    <w:rsid w:val="00733404"/>
    <w:rsid w:val="007373DD"/>
    <w:rsid w:val="00740B3A"/>
    <w:rsid w:val="007417FE"/>
    <w:rsid w:val="00742AD5"/>
    <w:rsid w:val="007458E3"/>
    <w:rsid w:val="00753B53"/>
    <w:rsid w:val="00754B64"/>
    <w:rsid w:val="00754D32"/>
    <w:rsid w:val="00757831"/>
    <w:rsid w:val="00764E9E"/>
    <w:rsid w:val="00766D29"/>
    <w:rsid w:val="00791D66"/>
    <w:rsid w:val="007957DF"/>
    <w:rsid w:val="007B14DC"/>
    <w:rsid w:val="007B570D"/>
    <w:rsid w:val="007C2EE2"/>
    <w:rsid w:val="007C545A"/>
    <w:rsid w:val="007D7287"/>
    <w:rsid w:val="007D76EA"/>
    <w:rsid w:val="007E338B"/>
    <w:rsid w:val="007E7904"/>
    <w:rsid w:val="007F21BE"/>
    <w:rsid w:val="007F75B3"/>
    <w:rsid w:val="0080064B"/>
    <w:rsid w:val="00807CAD"/>
    <w:rsid w:val="00810B01"/>
    <w:rsid w:val="0081237F"/>
    <w:rsid w:val="00823413"/>
    <w:rsid w:val="0082361F"/>
    <w:rsid w:val="0082364D"/>
    <w:rsid w:val="00823F8F"/>
    <w:rsid w:val="0082568E"/>
    <w:rsid w:val="00827E10"/>
    <w:rsid w:val="008310AA"/>
    <w:rsid w:val="00832979"/>
    <w:rsid w:val="0084029C"/>
    <w:rsid w:val="008444A0"/>
    <w:rsid w:val="00846C51"/>
    <w:rsid w:val="00847CD0"/>
    <w:rsid w:val="00861451"/>
    <w:rsid w:val="00875DC1"/>
    <w:rsid w:val="00877921"/>
    <w:rsid w:val="00891795"/>
    <w:rsid w:val="00891E5A"/>
    <w:rsid w:val="00893340"/>
    <w:rsid w:val="00897B2E"/>
    <w:rsid w:val="008A233C"/>
    <w:rsid w:val="008A7D92"/>
    <w:rsid w:val="008A7EF1"/>
    <w:rsid w:val="008B09EB"/>
    <w:rsid w:val="008B0CFB"/>
    <w:rsid w:val="008C0E9F"/>
    <w:rsid w:val="008C1197"/>
    <w:rsid w:val="008C5229"/>
    <w:rsid w:val="008D3A7E"/>
    <w:rsid w:val="008D5355"/>
    <w:rsid w:val="008E3812"/>
    <w:rsid w:val="008E46FE"/>
    <w:rsid w:val="008E5C27"/>
    <w:rsid w:val="008F3213"/>
    <w:rsid w:val="008F44B7"/>
    <w:rsid w:val="008F5771"/>
    <w:rsid w:val="00910651"/>
    <w:rsid w:val="009119FA"/>
    <w:rsid w:val="00912204"/>
    <w:rsid w:val="00914B7A"/>
    <w:rsid w:val="00921B18"/>
    <w:rsid w:val="0092364A"/>
    <w:rsid w:val="00923973"/>
    <w:rsid w:val="009265CA"/>
    <w:rsid w:val="0093023E"/>
    <w:rsid w:val="00931FE7"/>
    <w:rsid w:val="009447F1"/>
    <w:rsid w:val="00956FC5"/>
    <w:rsid w:val="00960F22"/>
    <w:rsid w:val="0096143E"/>
    <w:rsid w:val="009649BD"/>
    <w:rsid w:val="009672AC"/>
    <w:rsid w:val="009708A1"/>
    <w:rsid w:val="009736C8"/>
    <w:rsid w:val="00976810"/>
    <w:rsid w:val="009862E1"/>
    <w:rsid w:val="009908D0"/>
    <w:rsid w:val="009B6496"/>
    <w:rsid w:val="009B70F0"/>
    <w:rsid w:val="009B70F2"/>
    <w:rsid w:val="009C5793"/>
    <w:rsid w:val="009C613F"/>
    <w:rsid w:val="009D4E1A"/>
    <w:rsid w:val="009E1899"/>
    <w:rsid w:val="009E2101"/>
    <w:rsid w:val="009E3BE9"/>
    <w:rsid w:val="009E7B52"/>
    <w:rsid w:val="009F3A38"/>
    <w:rsid w:val="009F5BA7"/>
    <w:rsid w:val="00A119CD"/>
    <w:rsid w:val="00A12CD6"/>
    <w:rsid w:val="00A1476C"/>
    <w:rsid w:val="00A20271"/>
    <w:rsid w:val="00A21F16"/>
    <w:rsid w:val="00A30436"/>
    <w:rsid w:val="00A31A59"/>
    <w:rsid w:val="00A32139"/>
    <w:rsid w:val="00A32DE8"/>
    <w:rsid w:val="00A336AC"/>
    <w:rsid w:val="00A34F45"/>
    <w:rsid w:val="00A42681"/>
    <w:rsid w:val="00A449FF"/>
    <w:rsid w:val="00A60D87"/>
    <w:rsid w:val="00A65E88"/>
    <w:rsid w:val="00A668F4"/>
    <w:rsid w:val="00A70AEB"/>
    <w:rsid w:val="00A7225B"/>
    <w:rsid w:val="00A8148E"/>
    <w:rsid w:val="00A83D33"/>
    <w:rsid w:val="00A9115D"/>
    <w:rsid w:val="00A91247"/>
    <w:rsid w:val="00AA0A21"/>
    <w:rsid w:val="00AA37B7"/>
    <w:rsid w:val="00AA3C3E"/>
    <w:rsid w:val="00AA414A"/>
    <w:rsid w:val="00AA7FD5"/>
    <w:rsid w:val="00AB2F61"/>
    <w:rsid w:val="00AB3EA5"/>
    <w:rsid w:val="00AB6C60"/>
    <w:rsid w:val="00AD0290"/>
    <w:rsid w:val="00AD0B65"/>
    <w:rsid w:val="00AD172E"/>
    <w:rsid w:val="00AD376B"/>
    <w:rsid w:val="00AE66EF"/>
    <w:rsid w:val="00AE73F8"/>
    <w:rsid w:val="00AF677C"/>
    <w:rsid w:val="00AF6D64"/>
    <w:rsid w:val="00B0216A"/>
    <w:rsid w:val="00B04D42"/>
    <w:rsid w:val="00B04F30"/>
    <w:rsid w:val="00B056F1"/>
    <w:rsid w:val="00B10668"/>
    <w:rsid w:val="00B11ADA"/>
    <w:rsid w:val="00B140E5"/>
    <w:rsid w:val="00B14F7E"/>
    <w:rsid w:val="00B16CF3"/>
    <w:rsid w:val="00B40273"/>
    <w:rsid w:val="00B45B46"/>
    <w:rsid w:val="00B47920"/>
    <w:rsid w:val="00B56946"/>
    <w:rsid w:val="00B60700"/>
    <w:rsid w:val="00B60F72"/>
    <w:rsid w:val="00B63B36"/>
    <w:rsid w:val="00B83573"/>
    <w:rsid w:val="00B9474E"/>
    <w:rsid w:val="00B95229"/>
    <w:rsid w:val="00B9544A"/>
    <w:rsid w:val="00B96234"/>
    <w:rsid w:val="00BA16ED"/>
    <w:rsid w:val="00BA43BA"/>
    <w:rsid w:val="00BB0148"/>
    <w:rsid w:val="00BB4E66"/>
    <w:rsid w:val="00BB625B"/>
    <w:rsid w:val="00BB6FD9"/>
    <w:rsid w:val="00BD0083"/>
    <w:rsid w:val="00BE4D3A"/>
    <w:rsid w:val="00BF026E"/>
    <w:rsid w:val="00BF4FE7"/>
    <w:rsid w:val="00BF6501"/>
    <w:rsid w:val="00C04B59"/>
    <w:rsid w:val="00C061A5"/>
    <w:rsid w:val="00C20844"/>
    <w:rsid w:val="00C20A9C"/>
    <w:rsid w:val="00C232D5"/>
    <w:rsid w:val="00C26FAF"/>
    <w:rsid w:val="00C31A35"/>
    <w:rsid w:val="00C340E1"/>
    <w:rsid w:val="00C427F2"/>
    <w:rsid w:val="00C44B12"/>
    <w:rsid w:val="00C46566"/>
    <w:rsid w:val="00C658DA"/>
    <w:rsid w:val="00C664C3"/>
    <w:rsid w:val="00C70582"/>
    <w:rsid w:val="00C75D43"/>
    <w:rsid w:val="00C8581F"/>
    <w:rsid w:val="00C91D6E"/>
    <w:rsid w:val="00C92B45"/>
    <w:rsid w:val="00CA34EE"/>
    <w:rsid w:val="00CA5F70"/>
    <w:rsid w:val="00CA7197"/>
    <w:rsid w:val="00CB19F4"/>
    <w:rsid w:val="00CB266D"/>
    <w:rsid w:val="00CC1A35"/>
    <w:rsid w:val="00CC6082"/>
    <w:rsid w:val="00CD1284"/>
    <w:rsid w:val="00CD1DAB"/>
    <w:rsid w:val="00CD43BA"/>
    <w:rsid w:val="00CD4DC4"/>
    <w:rsid w:val="00CD75B7"/>
    <w:rsid w:val="00CE112A"/>
    <w:rsid w:val="00CE1EB9"/>
    <w:rsid w:val="00CF0917"/>
    <w:rsid w:val="00CF394A"/>
    <w:rsid w:val="00D07966"/>
    <w:rsid w:val="00D1360C"/>
    <w:rsid w:val="00D156CF"/>
    <w:rsid w:val="00D15B1B"/>
    <w:rsid w:val="00D22AC5"/>
    <w:rsid w:val="00D235C6"/>
    <w:rsid w:val="00D3770C"/>
    <w:rsid w:val="00D416E0"/>
    <w:rsid w:val="00D43EBA"/>
    <w:rsid w:val="00D45239"/>
    <w:rsid w:val="00D517E3"/>
    <w:rsid w:val="00D60CB4"/>
    <w:rsid w:val="00D61320"/>
    <w:rsid w:val="00D70509"/>
    <w:rsid w:val="00D73029"/>
    <w:rsid w:val="00D744D9"/>
    <w:rsid w:val="00D76D00"/>
    <w:rsid w:val="00D80893"/>
    <w:rsid w:val="00D8150D"/>
    <w:rsid w:val="00D830B0"/>
    <w:rsid w:val="00DA0D56"/>
    <w:rsid w:val="00DA19EC"/>
    <w:rsid w:val="00DB0FAC"/>
    <w:rsid w:val="00DB1EAF"/>
    <w:rsid w:val="00DB2215"/>
    <w:rsid w:val="00DB7DF8"/>
    <w:rsid w:val="00DC7FC9"/>
    <w:rsid w:val="00DD27A2"/>
    <w:rsid w:val="00DD7270"/>
    <w:rsid w:val="00DE1508"/>
    <w:rsid w:val="00DF2C67"/>
    <w:rsid w:val="00DF4993"/>
    <w:rsid w:val="00DF5C5D"/>
    <w:rsid w:val="00DF6A60"/>
    <w:rsid w:val="00DF77B9"/>
    <w:rsid w:val="00E032B0"/>
    <w:rsid w:val="00E163AC"/>
    <w:rsid w:val="00E2041A"/>
    <w:rsid w:val="00E20FAD"/>
    <w:rsid w:val="00E2462F"/>
    <w:rsid w:val="00E24E57"/>
    <w:rsid w:val="00E273BC"/>
    <w:rsid w:val="00E50859"/>
    <w:rsid w:val="00E5489E"/>
    <w:rsid w:val="00E550CD"/>
    <w:rsid w:val="00E61C2B"/>
    <w:rsid w:val="00E6648A"/>
    <w:rsid w:val="00E810DD"/>
    <w:rsid w:val="00E82834"/>
    <w:rsid w:val="00E87D14"/>
    <w:rsid w:val="00E92EC6"/>
    <w:rsid w:val="00EA1937"/>
    <w:rsid w:val="00EA2944"/>
    <w:rsid w:val="00EC31AF"/>
    <w:rsid w:val="00EC666C"/>
    <w:rsid w:val="00EC7916"/>
    <w:rsid w:val="00ED35F1"/>
    <w:rsid w:val="00ED5CF0"/>
    <w:rsid w:val="00EE4FF9"/>
    <w:rsid w:val="00F03EFC"/>
    <w:rsid w:val="00F061B9"/>
    <w:rsid w:val="00F07AB2"/>
    <w:rsid w:val="00F07F77"/>
    <w:rsid w:val="00F120F4"/>
    <w:rsid w:val="00F21382"/>
    <w:rsid w:val="00F237D0"/>
    <w:rsid w:val="00F26FE4"/>
    <w:rsid w:val="00F30A98"/>
    <w:rsid w:val="00F34697"/>
    <w:rsid w:val="00F452F5"/>
    <w:rsid w:val="00F453C3"/>
    <w:rsid w:val="00F47A3D"/>
    <w:rsid w:val="00F5450C"/>
    <w:rsid w:val="00F55168"/>
    <w:rsid w:val="00F659F2"/>
    <w:rsid w:val="00F70988"/>
    <w:rsid w:val="00F7279E"/>
    <w:rsid w:val="00F7483D"/>
    <w:rsid w:val="00F76F67"/>
    <w:rsid w:val="00F86424"/>
    <w:rsid w:val="00F90A40"/>
    <w:rsid w:val="00FA3501"/>
    <w:rsid w:val="00FB0682"/>
    <w:rsid w:val="00FB67CB"/>
    <w:rsid w:val="00FB733E"/>
    <w:rsid w:val="00FC0998"/>
    <w:rsid w:val="00FC14ED"/>
    <w:rsid w:val="00FC2280"/>
    <w:rsid w:val="00FC4D82"/>
    <w:rsid w:val="00FD0304"/>
    <w:rsid w:val="00FD0B39"/>
    <w:rsid w:val="00FE095D"/>
    <w:rsid w:val="00FE23E6"/>
    <w:rsid w:val="00FF288C"/>
  </w:rsids>
  <m:mathPr>
    <m:mathFont m:val="Cambria Math"/>
    <m:brkBin m:val="before"/>
    <m:brkBinSub m:val="--"/>
    <m:smallFrac m:val="0"/>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13F4FE66"/>
  <w15:docId w15:val="{6DB2F21F-99B7-4689-9B35-2FD2EB20A8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paragraph" w:styleId="berschrift1">
    <w:name w:val="heading 1"/>
    <w:basedOn w:val="Standard"/>
    <w:next w:val="Standard"/>
    <w:link w:val="berschrift1Zchn"/>
    <w:uiPriority w:val="9"/>
    <w:qFormat/>
    <w:rsid w:val="00921B18"/>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berschrift2">
    <w:name w:val="heading 2"/>
    <w:basedOn w:val="Standard"/>
    <w:next w:val="Standard"/>
    <w:link w:val="berschrift2Zchn"/>
    <w:uiPriority w:val="9"/>
    <w:unhideWhenUsed/>
    <w:qFormat/>
    <w:rsid w:val="006934C7"/>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berschrift3">
    <w:name w:val="heading 3"/>
    <w:basedOn w:val="Standard"/>
    <w:next w:val="Standard"/>
    <w:link w:val="berschrift3Zchn"/>
    <w:uiPriority w:val="9"/>
    <w:unhideWhenUsed/>
    <w:qFormat/>
    <w:rsid w:val="00921B18"/>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berschrift4">
    <w:name w:val="heading 4"/>
    <w:basedOn w:val="Standard"/>
    <w:next w:val="Standard"/>
    <w:link w:val="berschrift4Zchn"/>
    <w:uiPriority w:val="9"/>
    <w:unhideWhenUsed/>
    <w:qFormat/>
    <w:rsid w:val="00921B18"/>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berschrift5">
    <w:name w:val="heading 5"/>
    <w:basedOn w:val="Standard"/>
    <w:next w:val="Standard"/>
    <w:link w:val="berschrift5Zchn"/>
    <w:uiPriority w:val="9"/>
    <w:unhideWhenUsed/>
    <w:qFormat/>
    <w:rsid w:val="002167C8"/>
    <w:pPr>
      <w:keepNext/>
      <w:keepLines/>
      <w:spacing w:before="40" w:after="0"/>
      <w:outlineLvl w:val="4"/>
    </w:pPr>
    <w:rPr>
      <w:rFonts w:asciiTheme="majorHAnsi" w:eastAsiaTheme="majorEastAsia" w:hAnsiTheme="majorHAnsi" w:cstheme="majorBidi"/>
      <w:color w:val="2E74B5" w:themeColor="accent1" w:themeShade="BF"/>
    </w:rPr>
  </w:style>
  <w:style w:type="paragraph" w:styleId="berschrift6">
    <w:name w:val="heading 6"/>
    <w:basedOn w:val="Standard"/>
    <w:next w:val="Standard"/>
    <w:link w:val="berschrift6Zchn"/>
    <w:uiPriority w:val="9"/>
    <w:unhideWhenUsed/>
    <w:qFormat/>
    <w:rsid w:val="00F237D0"/>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Titel">
    <w:name w:val="Title"/>
    <w:basedOn w:val="Standard"/>
    <w:next w:val="Standard"/>
    <w:link w:val="TitelZchn"/>
    <w:uiPriority w:val="10"/>
    <w:qFormat/>
    <w:rsid w:val="00F120F4"/>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F120F4"/>
    <w:rPr>
      <w:rFonts w:asciiTheme="majorHAnsi" w:eastAsiaTheme="majorEastAsia" w:hAnsiTheme="majorHAnsi" w:cstheme="majorBidi"/>
      <w:spacing w:val="-10"/>
      <w:kern w:val="28"/>
      <w:sz w:val="56"/>
      <w:szCs w:val="56"/>
    </w:rPr>
  </w:style>
  <w:style w:type="paragraph" w:styleId="Listenabsatz">
    <w:name w:val="List Paragraph"/>
    <w:basedOn w:val="Standard"/>
    <w:uiPriority w:val="34"/>
    <w:qFormat/>
    <w:rsid w:val="00F120F4"/>
    <w:pPr>
      <w:ind w:left="720"/>
      <w:contextualSpacing/>
    </w:pPr>
  </w:style>
  <w:style w:type="character" w:customStyle="1" w:styleId="berschrift2Zchn">
    <w:name w:val="Überschrift 2 Zchn"/>
    <w:basedOn w:val="Absatz-Standardschriftart"/>
    <w:link w:val="berschrift2"/>
    <w:uiPriority w:val="9"/>
    <w:rsid w:val="006934C7"/>
    <w:rPr>
      <w:rFonts w:asciiTheme="majorHAnsi" w:eastAsiaTheme="majorEastAsia" w:hAnsiTheme="majorHAnsi" w:cstheme="majorBidi"/>
      <w:color w:val="2E74B5" w:themeColor="accent1" w:themeShade="BF"/>
      <w:sz w:val="26"/>
      <w:szCs w:val="26"/>
    </w:rPr>
  </w:style>
  <w:style w:type="character" w:styleId="Kommentarzeichen">
    <w:name w:val="annotation reference"/>
    <w:basedOn w:val="Absatz-Standardschriftart"/>
    <w:uiPriority w:val="99"/>
    <w:semiHidden/>
    <w:unhideWhenUsed/>
    <w:rsid w:val="007172E6"/>
    <w:rPr>
      <w:sz w:val="16"/>
      <w:szCs w:val="16"/>
    </w:rPr>
  </w:style>
  <w:style w:type="paragraph" w:styleId="Kommentartext">
    <w:name w:val="annotation text"/>
    <w:basedOn w:val="Standard"/>
    <w:link w:val="KommentartextZchn"/>
    <w:uiPriority w:val="99"/>
    <w:unhideWhenUsed/>
    <w:rsid w:val="007172E6"/>
    <w:pPr>
      <w:spacing w:line="240" w:lineRule="auto"/>
    </w:pPr>
    <w:rPr>
      <w:sz w:val="20"/>
      <w:szCs w:val="20"/>
    </w:rPr>
  </w:style>
  <w:style w:type="character" w:customStyle="1" w:styleId="KommentartextZchn">
    <w:name w:val="Kommentartext Zchn"/>
    <w:basedOn w:val="Absatz-Standardschriftart"/>
    <w:link w:val="Kommentartext"/>
    <w:uiPriority w:val="99"/>
    <w:rsid w:val="007172E6"/>
    <w:rPr>
      <w:sz w:val="20"/>
      <w:szCs w:val="20"/>
    </w:rPr>
  </w:style>
  <w:style w:type="paragraph" w:styleId="Kommentarthema">
    <w:name w:val="annotation subject"/>
    <w:basedOn w:val="Kommentartext"/>
    <w:next w:val="Kommentartext"/>
    <w:link w:val="KommentarthemaZchn"/>
    <w:uiPriority w:val="99"/>
    <w:semiHidden/>
    <w:unhideWhenUsed/>
    <w:rsid w:val="007172E6"/>
    <w:rPr>
      <w:b/>
      <w:bCs/>
    </w:rPr>
  </w:style>
  <w:style w:type="character" w:customStyle="1" w:styleId="KommentarthemaZchn">
    <w:name w:val="Kommentarthema Zchn"/>
    <w:basedOn w:val="KommentartextZchn"/>
    <w:link w:val="Kommentarthema"/>
    <w:uiPriority w:val="99"/>
    <w:semiHidden/>
    <w:rsid w:val="007172E6"/>
    <w:rPr>
      <w:b/>
      <w:bCs/>
      <w:sz w:val="20"/>
      <w:szCs w:val="20"/>
    </w:rPr>
  </w:style>
  <w:style w:type="paragraph" w:styleId="Sprechblasentext">
    <w:name w:val="Balloon Text"/>
    <w:basedOn w:val="Standard"/>
    <w:link w:val="SprechblasentextZchn"/>
    <w:uiPriority w:val="99"/>
    <w:semiHidden/>
    <w:unhideWhenUsed/>
    <w:rsid w:val="007172E6"/>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7172E6"/>
    <w:rPr>
      <w:rFonts w:ascii="Segoe UI" w:hAnsi="Segoe UI" w:cs="Segoe UI"/>
      <w:sz w:val="18"/>
      <w:szCs w:val="18"/>
    </w:rPr>
  </w:style>
  <w:style w:type="character" w:customStyle="1" w:styleId="berschrift3Zchn">
    <w:name w:val="Überschrift 3 Zchn"/>
    <w:basedOn w:val="Absatz-Standardschriftart"/>
    <w:link w:val="berschrift3"/>
    <w:uiPriority w:val="9"/>
    <w:rsid w:val="00921B18"/>
    <w:rPr>
      <w:rFonts w:asciiTheme="majorHAnsi" w:eastAsiaTheme="majorEastAsia" w:hAnsiTheme="majorHAnsi" w:cstheme="majorBidi"/>
      <w:color w:val="1F4D78" w:themeColor="accent1" w:themeShade="7F"/>
      <w:sz w:val="24"/>
      <w:szCs w:val="24"/>
    </w:rPr>
  </w:style>
  <w:style w:type="character" w:customStyle="1" w:styleId="berschrift4Zchn">
    <w:name w:val="Überschrift 4 Zchn"/>
    <w:basedOn w:val="Absatz-Standardschriftart"/>
    <w:link w:val="berschrift4"/>
    <w:uiPriority w:val="9"/>
    <w:rsid w:val="00921B18"/>
    <w:rPr>
      <w:rFonts w:asciiTheme="majorHAnsi" w:eastAsiaTheme="majorEastAsia" w:hAnsiTheme="majorHAnsi" w:cstheme="majorBidi"/>
      <w:i/>
      <w:iCs/>
      <w:color w:val="2E74B5" w:themeColor="accent1" w:themeShade="BF"/>
    </w:rPr>
  </w:style>
  <w:style w:type="character" w:customStyle="1" w:styleId="berschrift1Zchn">
    <w:name w:val="Überschrift 1 Zchn"/>
    <w:basedOn w:val="Absatz-Standardschriftart"/>
    <w:link w:val="berschrift1"/>
    <w:uiPriority w:val="9"/>
    <w:rsid w:val="00921B18"/>
    <w:rPr>
      <w:rFonts w:asciiTheme="majorHAnsi" w:eastAsiaTheme="majorEastAsia" w:hAnsiTheme="majorHAnsi" w:cstheme="majorBidi"/>
      <w:color w:val="2E74B5" w:themeColor="accent1" w:themeShade="BF"/>
      <w:sz w:val="32"/>
      <w:szCs w:val="32"/>
    </w:rPr>
  </w:style>
  <w:style w:type="paragraph" w:styleId="StandardWeb">
    <w:name w:val="Normal (Web)"/>
    <w:basedOn w:val="Standard"/>
    <w:uiPriority w:val="99"/>
    <w:semiHidden/>
    <w:unhideWhenUsed/>
    <w:rsid w:val="00BE4D3A"/>
    <w:pPr>
      <w:spacing w:before="100" w:beforeAutospacing="1" w:after="100" w:afterAutospacing="1" w:line="240" w:lineRule="auto"/>
    </w:pPr>
    <w:rPr>
      <w:rFonts w:ascii="Times New Roman" w:eastAsia="Times New Roman" w:hAnsi="Times New Roman" w:cs="Times New Roman"/>
      <w:sz w:val="24"/>
      <w:szCs w:val="24"/>
      <w:lang w:eastAsia="de-DE"/>
    </w:rPr>
  </w:style>
  <w:style w:type="character" w:customStyle="1" w:styleId="berschrift5Zchn">
    <w:name w:val="Überschrift 5 Zchn"/>
    <w:basedOn w:val="Absatz-Standardschriftart"/>
    <w:link w:val="berschrift5"/>
    <w:uiPriority w:val="9"/>
    <w:rsid w:val="002167C8"/>
    <w:rPr>
      <w:rFonts w:asciiTheme="majorHAnsi" w:eastAsiaTheme="majorEastAsia" w:hAnsiTheme="majorHAnsi" w:cstheme="majorBidi"/>
      <w:color w:val="2E74B5" w:themeColor="accent1" w:themeShade="BF"/>
    </w:rPr>
  </w:style>
  <w:style w:type="character" w:styleId="Platzhaltertext">
    <w:name w:val="Placeholder Text"/>
    <w:basedOn w:val="Absatz-Standardschriftart"/>
    <w:uiPriority w:val="99"/>
    <w:semiHidden/>
    <w:rsid w:val="002F521E"/>
    <w:rPr>
      <w:color w:val="808080"/>
    </w:rPr>
  </w:style>
  <w:style w:type="table" w:styleId="Tabellenraster">
    <w:name w:val="Table Grid"/>
    <w:basedOn w:val="NormaleTabelle"/>
    <w:uiPriority w:val="39"/>
    <w:rsid w:val="002B253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erschrift6Zchn">
    <w:name w:val="Überschrift 6 Zchn"/>
    <w:basedOn w:val="Absatz-Standardschriftart"/>
    <w:link w:val="berschrift6"/>
    <w:uiPriority w:val="9"/>
    <w:rsid w:val="00F237D0"/>
    <w:rPr>
      <w:rFonts w:asciiTheme="majorHAnsi" w:eastAsiaTheme="majorEastAsia" w:hAnsiTheme="majorHAnsi" w:cstheme="majorBidi"/>
      <w:color w:val="1F4D78" w:themeColor="accent1" w:themeShade="7F"/>
    </w:rPr>
  </w:style>
  <w:style w:type="paragraph" w:styleId="berarbeitung">
    <w:name w:val="Revision"/>
    <w:hidden/>
    <w:uiPriority w:val="99"/>
    <w:semiHidden/>
    <w:rsid w:val="00527915"/>
    <w:pPr>
      <w:spacing w:after="0" w:line="240" w:lineRule="auto"/>
    </w:pPr>
  </w:style>
  <w:style w:type="paragraph" w:styleId="Inhaltsverzeichnisberschrift">
    <w:name w:val="TOC Heading"/>
    <w:basedOn w:val="berschrift1"/>
    <w:next w:val="Standard"/>
    <w:uiPriority w:val="39"/>
    <w:unhideWhenUsed/>
    <w:qFormat/>
    <w:rsid w:val="00740B3A"/>
    <w:pPr>
      <w:outlineLvl w:val="9"/>
    </w:pPr>
    <w:rPr>
      <w:lang w:eastAsia="de-DE"/>
    </w:rPr>
  </w:style>
  <w:style w:type="paragraph" w:styleId="Verzeichnis1">
    <w:name w:val="toc 1"/>
    <w:basedOn w:val="Standard"/>
    <w:next w:val="Standard"/>
    <w:autoRedefine/>
    <w:uiPriority w:val="39"/>
    <w:unhideWhenUsed/>
    <w:rsid w:val="00B56946"/>
    <w:pPr>
      <w:tabs>
        <w:tab w:val="right" w:leader="dot" w:pos="9062"/>
      </w:tabs>
      <w:spacing w:after="100"/>
    </w:pPr>
  </w:style>
  <w:style w:type="paragraph" w:styleId="Verzeichnis3">
    <w:name w:val="toc 3"/>
    <w:basedOn w:val="Standard"/>
    <w:next w:val="Standard"/>
    <w:autoRedefine/>
    <w:uiPriority w:val="39"/>
    <w:unhideWhenUsed/>
    <w:rsid w:val="00D517E3"/>
    <w:pPr>
      <w:tabs>
        <w:tab w:val="left" w:pos="880"/>
        <w:tab w:val="right" w:leader="dot" w:pos="9062"/>
      </w:tabs>
      <w:spacing w:after="100"/>
      <w:ind w:left="440"/>
      <w:pPrChange w:id="0" w:author="anna.resch88@gmail.com" w:date="2022-01-05T11:09:00Z">
        <w:pPr>
          <w:spacing w:after="100" w:line="259" w:lineRule="auto"/>
          <w:ind w:left="440"/>
        </w:pPr>
      </w:pPrChange>
    </w:pPr>
    <w:rPr>
      <w:rPrChange w:id="0" w:author="anna.resch88@gmail.com" w:date="2022-01-05T11:09:00Z">
        <w:rPr>
          <w:rFonts w:asciiTheme="minorHAnsi" w:eastAsiaTheme="minorHAnsi" w:hAnsiTheme="minorHAnsi" w:cstheme="minorBidi"/>
          <w:sz w:val="22"/>
          <w:szCs w:val="22"/>
          <w:lang w:val="de-DE" w:eastAsia="en-US" w:bidi="ar-SA"/>
        </w:rPr>
      </w:rPrChange>
    </w:rPr>
  </w:style>
  <w:style w:type="character" w:styleId="Hyperlink">
    <w:name w:val="Hyperlink"/>
    <w:basedOn w:val="Absatz-Standardschriftart"/>
    <w:uiPriority w:val="99"/>
    <w:unhideWhenUsed/>
    <w:rsid w:val="00740B3A"/>
    <w:rPr>
      <w:color w:val="0563C1" w:themeColor="hyperlink"/>
      <w:u w:val="single"/>
    </w:rPr>
  </w:style>
  <w:style w:type="paragraph" w:styleId="Verzeichnis4">
    <w:name w:val="toc 4"/>
    <w:basedOn w:val="Standard"/>
    <w:next w:val="Standard"/>
    <w:autoRedefine/>
    <w:uiPriority w:val="39"/>
    <w:unhideWhenUsed/>
    <w:rsid w:val="00740B3A"/>
    <w:pPr>
      <w:spacing w:after="100"/>
      <w:ind w:left="660"/>
    </w:pPr>
  </w:style>
  <w:style w:type="paragraph" w:customStyle="1" w:styleId="EndNoteBibliographyTitle">
    <w:name w:val="EndNote Bibliography Title"/>
    <w:basedOn w:val="Standard"/>
    <w:rsid w:val="00717B0B"/>
    <w:pPr>
      <w:spacing w:after="0"/>
      <w:jc w:val="center"/>
    </w:pPr>
    <w:rPr>
      <w:rFonts w:ascii="Calibri" w:hAnsi="Calibri"/>
      <w:lang w:val="en-US"/>
    </w:rPr>
  </w:style>
  <w:style w:type="paragraph" w:customStyle="1" w:styleId="EndNoteBibliography">
    <w:name w:val="EndNote Bibliography"/>
    <w:basedOn w:val="Standard"/>
    <w:rsid w:val="00717B0B"/>
    <w:pPr>
      <w:spacing w:line="240" w:lineRule="auto"/>
    </w:pPr>
    <w:rPr>
      <w:rFonts w:ascii="Calibri" w:hAnsi="Calibri"/>
      <w:lang w:val="en-US"/>
    </w:rPr>
  </w:style>
  <w:style w:type="paragraph" w:styleId="HTMLVorformatiert">
    <w:name w:val="HTML Preformatted"/>
    <w:basedOn w:val="Standard"/>
    <w:link w:val="HTMLVorformatiertZchn"/>
    <w:uiPriority w:val="99"/>
    <w:semiHidden/>
    <w:unhideWhenUsed/>
    <w:rsid w:val="00D744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w:eastAsiaTheme="minorEastAsia" w:hAnsi="Courier" w:cs="Courier"/>
      <w:sz w:val="20"/>
      <w:szCs w:val="20"/>
      <w:lang w:eastAsia="de-DE"/>
    </w:rPr>
  </w:style>
  <w:style w:type="character" w:customStyle="1" w:styleId="HTMLVorformatiertZchn">
    <w:name w:val="HTML Vorformatiert Zchn"/>
    <w:basedOn w:val="Absatz-Standardschriftart"/>
    <w:link w:val="HTMLVorformatiert"/>
    <w:uiPriority w:val="99"/>
    <w:semiHidden/>
    <w:rsid w:val="00D744D9"/>
    <w:rPr>
      <w:rFonts w:ascii="Courier" w:eastAsiaTheme="minorEastAsia" w:hAnsi="Courier" w:cs="Courier"/>
      <w:sz w:val="20"/>
      <w:szCs w:val="20"/>
      <w:lang w:eastAsia="de-DE"/>
    </w:rPr>
  </w:style>
  <w:style w:type="character" w:customStyle="1" w:styleId="ffline">
    <w:name w:val="ff_line"/>
    <w:basedOn w:val="Absatz-Standardschriftart"/>
    <w:rsid w:val="00D744D9"/>
  </w:style>
  <w:style w:type="paragraph" w:styleId="Fuzeile">
    <w:name w:val="footer"/>
    <w:basedOn w:val="Standard"/>
    <w:link w:val="FuzeileZchn"/>
    <w:uiPriority w:val="99"/>
    <w:unhideWhenUsed/>
    <w:rsid w:val="008E5C27"/>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8E5C27"/>
  </w:style>
  <w:style w:type="character" w:styleId="Seitenzahl">
    <w:name w:val="page number"/>
    <w:basedOn w:val="Absatz-Standardschriftart"/>
    <w:uiPriority w:val="99"/>
    <w:semiHidden/>
    <w:unhideWhenUsed/>
    <w:rsid w:val="008E5C27"/>
  </w:style>
  <w:style w:type="paragraph" w:styleId="Kopfzeile">
    <w:name w:val="header"/>
    <w:basedOn w:val="Standard"/>
    <w:link w:val="KopfzeileZchn"/>
    <w:uiPriority w:val="99"/>
    <w:unhideWhenUsed/>
    <w:rsid w:val="00A668F4"/>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A668F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866086">
      <w:bodyDiv w:val="1"/>
      <w:marLeft w:val="0"/>
      <w:marRight w:val="0"/>
      <w:marTop w:val="0"/>
      <w:marBottom w:val="0"/>
      <w:divBdr>
        <w:top w:val="none" w:sz="0" w:space="0" w:color="auto"/>
        <w:left w:val="none" w:sz="0" w:space="0" w:color="auto"/>
        <w:bottom w:val="none" w:sz="0" w:space="0" w:color="auto"/>
        <w:right w:val="none" w:sz="0" w:space="0" w:color="auto"/>
      </w:divBdr>
    </w:div>
    <w:div w:id="163936964">
      <w:bodyDiv w:val="1"/>
      <w:marLeft w:val="0"/>
      <w:marRight w:val="0"/>
      <w:marTop w:val="0"/>
      <w:marBottom w:val="0"/>
      <w:divBdr>
        <w:top w:val="none" w:sz="0" w:space="0" w:color="auto"/>
        <w:left w:val="none" w:sz="0" w:space="0" w:color="auto"/>
        <w:bottom w:val="none" w:sz="0" w:space="0" w:color="auto"/>
        <w:right w:val="none" w:sz="0" w:space="0" w:color="auto"/>
      </w:divBdr>
      <w:divsChild>
        <w:div w:id="1748531996">
          <w:marLeft w:val="0"/>
          <w:marRight w:val="0"/>
          <w:marTop w:val="0"/>
          <w:marBottom w:val="0"/>
          <w:divBdr>
            <w:top w:val="none" w:sz="0" w:space="0" w:color="auto"/>
            <w:left w:val="none" w:sz="0" w:space="0" w:color="auto"/>
            <w:bottom w:val="none" w:sz="0" w:space="0" w:color="auto"/>
            <w:right w:val="none" w:sz="0" w:space="0" w:color="auto"/>
          </w:divBdr>
          <w:divsChild>
            <w:div w:id="1645306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45317">
      <w:bodyDiv w:val="1"/>
      <w:marLeft w:val="0"/>
      <w:marRight w:val="0"/>
      <w:marTop w:val="0"/>
      <w:marBottom w:val="0"/>
      <w:divBdr>
        <w:top w:val="none" w:sz="0" w:space="0" w:color="auto"/>
        <w:left w:val="none" w:sz="0" w:space="0" w:color="auto"/>
        <w:bottom w:val="none" w:sz="0" w:space="0" w:color="auto"/>
        <w:right w:val="none" w:sz="0" w:space="0" w:color="auto"/>
      </w:divBdr>
    </w:div>
    <w:div w:id="252592933">
      <w:bodyDiv w:val="1"/>
      <w:marLeft w:val="0"/>
      <w:marRight w:val="0"/>
      <w:marTop w:val="0"/>
      <w:marBottom w:val="0"/>
      <w:divBdr>
        <w:top w:val="none" w:sz="0" w:space="0" w:color="auto"/>
        <w:left w:val="none" w:sz="0" w:space="0" w:color="auto"/>
        <w:bottom w:val="none" w:sz="0" w:space="0" w:color="auto"/>
        <w:right w:val="none" w:sz="0" w:space="0" w:color="auto"/>
      </w:divBdr>
    </w:div>
    <w:div w:id="319382753">
      <w:bodyDiv w:val="1"/>
      <w:marLeft w:val="0"/>
      <w:marRight w:val="0"/>
      <w:marTop w:val="0"/>
      <w:marBottom w:val="0"/>
      <w:divBdr>
        <w:top w:val="none" w:sz="0" w:space="0" w:color="auto"/>
        <w:left w:val="none" w:sz="0" w:space="0" w:color="auto"/>
        <w:bottom w:val="none" w:sz="0" w:space="0" w:color="auto"/>
        <w:right w:val="none" w:sz="0" w:space="0" w:color="auto"/>
      </w:divBdr>
      <w:divsChild>
        <w:div w:id="80034874">
          <w:marLeft w:val="0"/>
          <w:marRight w:val="0"/>
          <w:marTop w:val="0"/>
          <w:marBottom w:val="0"/>
          <w:divBdr>
            <w:top w:val="none" w:sz="0" w:space="0" w:color="auto"/>
            <w:left w:val="none" w:sz="0" w:space="0" w:color="auto"/>
            <w:bottom w:val="none" w:sz="0" w:space="0" w:color="auto"/>
            <w:right w:val="none" w:sz="0" w:space="0" w:color="auto"/>
          </w:divBdr>
          <w:divsChild>
            <w:div w:id="1297759156">
              <w:marLeft w:val="0"/>
              <w:marRight w:val="0"/>
              <w:marTop w:val="0"/>
              <w:marBottom w:val="0"/>
              <w:divBdr>
                <w:top w:val="none" w:sz="0" w:space="0" w:color="auto"/>
                <w:left w:val="none" w:sz="0" w:space="0" w:color="auto"/>
                <w:bottom w:val="none" w:sz="0" w:space="0" w:color="auto"/>
                <w:right w:val="none" w:sz="0" w:space="0" w:color="auto"/>
              </w:divBdr>
              <w:divsChild>
                <w:div w:id="956714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3057737">
      <w:bodyDiv w:val="1"/>
      <w:marLeft w:val="0"/>
      <w:marRight w:val="0"/>
      <w:marTop w:val="0"/>
      <w:marBottom w:val="0"/>
      <w:divBdr>
        <w:top w:val="none" w:sz="0" w:space="0" w:color="auto"/>
        <w:left w:val="none" w:sz="0" w:space="0" w:color="auto"/>
        <w:bottom w:val="none" w:sz="0" w:space="0" w:color="auto"/>
        <w:right w:val="none" w:sz="0" w:space="0" w:color="auto"/>
      </w:divBdr>
    </w:div>
    <w:div w:id="547029955">
      <w:bodyDiv w:val="1"/>
      <w:marLeft w:val="0"/>
      <w:marRight w:val="0"/>
      <w:marTop w:val="0"/>
      <w:marBottom w:val="0"/>
      <w:divBdr>
        <w:top w:val="none" w:sz="0" w:space="0" w:color="auto"/>
        <w:left w:val="none" w:sz="0" w:space="0" w:color="auto"/>
        <w:bottom w:val="none" w:sz="0" w:space="0" w:color="auto"/>
        <w:right w:val="none" w:sz="0" w:space="0" w:color="auto"/>
      </w:divBdr>
    </w:div>
    <w:div w:id="627972330">
      <w:bodyDiv w:val="1"/>
      <w:marLeft w:val="0"/>
      <w:marRight w:val="0"/>
      <w:marTop w:val="0"/>
      <w:marBottom w:val="0"/>
      <w:divBdr>
        <w:top w:val="none" w:sz="0" w:space="0" w:color="auto"/>
        <w:left w:val="none" w:sz="0" w:space="0" w:color="auto"/>
        <w:bottom w:val="none" w:sz="0" w:space="0" w:color="auto"/>
        <w:right w:val="none" w:sz="0" w:space="0" w:color="auto"/>
      </w:divBdr>
    </w:div>
    <w:div w:id="877013486">
      <w:bodyDiv w:val="1"/>
      <w:marLeft w:val="0"/>
      <w:marRight w:val="0"/>
      <w:marTop w:val="0"/>
      <w:marBottom w:val="0"/>
      <w:divBdr>
        <w:top w:val="none" w:sz="0" w:space="0" w:color="auto"/>
        <w:left w:val="none" w:sz="0" w:space="0" w:color="auto"/>
        <w:bottom w:val="none" w:sz="0" w:space="0" w:color="auto"/>
        <w:right w:val="none" w:sz="0" w:space="0" w:color="auto"/>
      </w:divBdr>
      <w:divsChild>
        <w:div w:id="1066758740">
          <w:marLeft w:val="0"/>
          <w:marRight w:val="0"/>
          <w:marTop w:val="0"/>
          <w:marBottom w:val="0"/>
          <w:divBdr>
            <w:top w:val="none" w:sz="0" w:space="0" w:color="auto"/>
            <w:left w:val="none" w:sz="0" w:space="0" w:color="auto"/>
            <w:bottom w:val="none" w:sz="0" w:space="0" w:color="auto"/>
            <w:right w:val="none" w:sz="0" w:space="0" w:color="auto"/>
          </w:divBdr>
          <w:divsChild>
            <w:div w:id="1183014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029919">
      <w:bodyDiv w:val="1"/>
      <w:marLeft w:val="0"/>
      <w:marRight w:val="0"/>
      <w:marTop w:val="0"/>
      <w:marBottom w:val="0"/>
      <w:divBdr>
        <w:top w:val="none" w:sz="0" w:space="0" w:color="auto"/>
        <w:left w:val="none" w:sz="0" w:space="0" w:color="auto"/>
        <w:bottom w:val="none" w:sz="0" w:space="0" w:color="auto"/>
        <w:right w:val="none" w:sz="0" w:space="0" w:color="auto"/>
      </w:divBdr>
    </w:div>
    <w:div w:id="934939640">
      <w:bodyDiv w:val="1"/>
      <w:marLeft w:val="0"/>
      <w:marRight w:val="0"/>
      <w:marTop w:val="0"/>
      <w:marBottom w:val="0"/>
      <w:divBdr>
        <w:top w:val="none" w:sz="0" w:space="0" w:color="auto"/>
        <w:left w:val="none" w:sz="0" w:space="0" w:color="auto"/>
        <w:bottom w:val="none" w:sz="0" w:space="0" w:color="auto"/>
        <w:right w:val="none" w:sz="0" w:space="0" w:color="auto"/>
      </w:divBdr>
    </w:div>
    <w:div w:id="935289063">
      <w:bodyDiv w:val="1"/>
      <w:marLeft w:val="0"/>
      <w:marRight w:val="0"/>
      <w:marTop w:val="0"/>
      <w:marBottom w:val="0"/>
      <w:divBdr>
        <w:top w:val="none" w:sz="0" w:space="0" w:color="auto"/>
        <w:left w:val="none" w:sz="0" w:space="0" w:color="auto"/>
        <w:bottom w:val="none" w:sz="0" w:space="0" w:color="auto"/>
        <w:right w:val="none" w:sz="0" w:space="0" w:color="auto"/>
      </w:divBdr>
    </w:div>
    <w:div w:id="985015904">
      <w:bodyDiv w:val="1"/>
      <w:marLeft w:val="0"/>
      <w:marRight w:val="0"/>
      <w:marTop w:val="0"/>
      <w:marBottom w:val="0"/>
      <w:divBdr>
        <w:top w:val="none" w:sz="0" w:space="0" w:color="auto"/>
        <w:left w:val="none" w:sz="0" w:space="0" w:color="auto"/>
        <w:bottom w:val="none" w:sz="0" w:space="0" w:color="auto"/>
        <w:right w:val="none" w:sz="0" w:space="0" w:color="auto"/>
      </w:divBdr>
    </w:div>
    <w:div w:id="1141119508">
      <w:bodyDiv w:val="1"/>
      <w:marLeft w:val="0"/>
      <w:marRight w:val="0"/>
      <w:marTop w:val="0"/>
      <w:marBottom w:val="0"/>
      <w:divBdr>
        <w:top w:val="none" w:sz="0" w:space="0" w:color="auto"/>
        <w:left w:val="none" w:sz="0" w:space="0" w:color="auto"/>
        <w:bottom w:val="none" w:sz="0" w:space="0" w:color="auto"/>
        <w:right w:val="none" w:sz="0" w:space="0" w:color="auto"/>
      </w:divBdr>
    </w:div>
    <w:div w:id="1166020239">
      <w:bodyDiv w:val="1"/>
      <w:marLeft w:val="0"/>
      <w:marRight w:val="0"/>
      <w:marTop w:val="0"/>
      <w:marBottom w:val="0"/>
      <w:divBdr>
        <w:top w:val="none" w:sz="0" w:space="0" w:color="auto"/>
        <w:left w:val="none" w:sz="0" w:space="0" w:color="auto"/>
        <w:bottom w:val="none" w:sz="0" w:space="0" w:color="auto"/>
        <w:right w:val="none" w:sz="0" w:space="0" w:color="auto"/>
      </w:divBdr>
    </w:div>
    <w:div w:id="1302006756">
      <w:bodyDiv w:val="1"/>
      <w:marLeft w:val="0"/>
      <w:marRight w:val="0"/>
      <w:marTop w:val="0"/>
      <w:marBottom w:val="0"/>
      <w:divBdr>
        <w:top w:val="none" w:sz="0" w:space="0" w:color="auto"/>
        <w:left w:val="none" w:sz="0" w:space="0" w:color="auto"/>
        <w:bottom w:val="none" w:sz="0" w:space="0" w:color="auto"/>
        <w:right w:val="none" w:sz="0" w:space="0" w:color="auto"/>
      </w:divBdr>
    </w:div>
    <w:div w:id="1311054233">
      <w:bodyDiv w:val="1"/>
      <w:marLeft w:val="0"/>
      <w:marRight w:val="0"/>
      <w:marTop w:val="0"/>
      <w:marBottom w:val="0"/>
      <w:divBdr>
        <w:top w:val="none" w:sz="0" w:space="0" w:color="auto"/>
        <w:left w:val="none" w:sz="0" w:space="0" w:color="auto"/>
        <w:bottom w:val="none" w:sz="0" w:space="0" w:color="auto"/>
        <w:right w:val="none" w:sz="0" w:space="0" w:color="auto"/>
      </w:divBdr>
    </w:div>
    <w:div w:id="1339966611">
      <w:bodyDiv w:val="1"/>
      <w:marLeft w:val="0"/>
      <w:marRight w:val="0"/>
      <w:marTop w:val="0"/>
      <w:marBottom w:val="0"/>
      <w:divBdr>
        <w:top w:val="none" w:sz="0" w:space="0" w:color="auto"/>
        <w:left w:val="none" w:sz="0" w:space="0" w:color="auto"/>
        <w:bottom w:val="none" w:sz="0" w:space="0" w:color="auto"/>
        <w:right w:val="none" w:sz="0" w:space="0" w:color="auto"/>
      </w:divBdr>
    </w:div>
    <w:div w:id="1377271342">
      <w:bodyDiv w:val="1"/>
      <w:marLeft w:val="0"/>
      <w:marRight w:val="0"/>
      <w:marTop w:val="0"/>
      <w:marBottom w:val="0"/>
      <w:divBdr>
        <w:top w:val="none" w:sz="0" w:space="0" w:color="auto"/>
        <w:left w:val="none" w:sz="0" w:space="0" w:color="auto"/>
        <w:bottom w:val="none" w:sz="0" w:space="0" w:color="auto"/>
        <w:right w:val="none" w:sz="0" w:space="0" w:color="auto"/>
      </w:divBdr>
    </w:div>
    <w:div w:id="1506439163">
      <w:bodyDiv w:val="1"/>
      <w:marLeft w:val="0"/>
      <w:marRight w:val="0"/>
      <w:marTop w:val="0"/>
      <w:marBottom w:val="0"/>
      <w:divBdr>
        <w:top w:val="none" w:sz="0" w:space="0" w:color="auto"/>
        <w:left w:val="none" w:sz="0" w:space="0" w:color="auto"/>
        <w:bottom w:val="none" w:sz="0" w:space="0" w:color="auto"/>
        <w:right w:val="none" w:sz="0" w:space="0" w:color="auto"/>
      </w:divBdr>
    </w:div>
    <w:div w:id="1589927516">
      <w:bodyDiv w:val="1"/>
      <w:marLeft w:val="0"/>
      <w:marRight w:val="0"/>
      <w:marTop w:val="0"/>
      <w:marBottom w:val="0"/>
      <w:divBdr>
        <w:top w:val="none" w:sz="0" w:space="0" w:color="auto"/>
        <w:left w:val="none" w:sz="0" w:space="0" w:color="auto"/>
        <w:bottom w:val="none" w:sz="0" w:space="0" w:color="auto"/>
        <w:right w:val="none" w:sz="0" w:space="0" w:color="auto"/>
      </w:divBdr>
    </w:div>
    <w:div w:id="1710179363">
      <w:bodyDiv w:val="1"/>
      <w:marLeft w:val="0"/>
      <w:marRight w:val="0"/>
      <w:marTop w:val="0"/>
      <w:marBottom w:val="0"/>
      <w:divBdr>
        <w:top w:val="none" w:sz="0" w:space="0" w:color="auto"/>
        <w:left w:val="none" w:sz="0" w:space="0" w:color="auto"/>
        <w:bottom w:val="none" w:sz="0" w:space="0" w:color="auto"/>
        <w:right w:val="none" w:sz="0" w:space="0" w:color="auto"/>
      </w:divBdr>
      <w:divsChild>
        <w:div w:id="1518545962">
          <w:marLeft w:val="0"/>
          <w:marRight w:val="0"/>
          <w:marTop w:val="0"/>
          <w:marBottom w:val="0"/>
          <w:divBdr>
            <w:top w:val="none" w:sz="0" w:space="0" w:color="auto"/>
            <w:left w:val="none" w:sz="0" w:space="0" w:color="auto"/>
            <w:bottom w:val="none" w:sz="0" w:space="0" w:color="auto"/>
            <w:right w:val="none" w:sz="0" w:space="0" w:color="auto"/>
          </w:divBdr>
          <w:divsChild>
            <w:div w:id="111679529">
              <w:marLeft w:val="0"/>
              <w:marRight w:val="0"/>
              <w:marTop w:val="0"/>
              <w:marBottom w:val="0"/>
              <w:divBdr>
                <w:top w:val="none" w:sz="0" w:space="0" w:color="auto"/>
                <w:left w:val="none" w:sz="0" w:space="0" w:color="auto"/>
                <w:bottom w:val="none" w:sz="0" w:space="0" w:color="auto"/>
                <w:right w:val="none" w:sz="0" w:space="0" w:color="auto"/>
              </w:divBdr>
              <w:divsChild>
                <w:div w:id="443186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5979089">
      <w:bodyDiv w:val="1"/>
      <w:marLeft w:val="0"/>
      <w:marRight w:val="0"/>
      <w:marTop w:val="0"/>
      <w:marBottom w:val="0"/>
      <w:divBdr>
        <w:top w:val="none" w:sz="0" w:space="0" w:color="auto"/>
        <w:left w:val="none" w:sz="0" w:space="0" w:color="auto"/>
        <w:bottom w:val="none" w:sz="0" w:space="0" w:color="auto"/>
        <w:right w:val="none" w:sz="0" w:space="0" w:color="auto"/>
      </w:divBdr>
    </w:div>
    <w:div w:id="1821649288">
      <w:bodyDiv w:val="1"/>
      <w:marLeft w:val="0"/>
      <w:marRight w:val="0"/>
      <w:marTop w:val="0"/>
      <w:marBottom w:val="0"/>
      <w:divBdr>
        <w:top w:val="none" w:sz="0" w:space="0" w:color="auto"/>
        <w:left w:val="none" w:sz="0" w:space="0" w:color="auto"/>
        <w:bottom w:val="none" w:sz="0" w:space="0" w:color="auto"/>
        <w:right w:val="none" w:sz="0" w:space="0" w:color="auto"/>
      </w:divBdr>
    </w:div>
    <w:div w:id="1854102360">
      <w:bodyDiv w:val="1"/>
      <w:marLeft w:val="0"/>
      <w:marRight w:val="0"/>
      <w:marTop w:val="0"/>
      <w:marBottom w:val="0"/>
      <w:divBdr>
        <w:top w:val="none" w:sz="0" w:space="0" w:color="auto"/>
        <w:left w:val="none" w:sz="0" w:space="0" w:color="auto"/>
        <w:bottom w:val="none" w:sz="0" w:space="0" w:color="auto"/>
        <w:right w:val="none" w:sz="0" w:space="0" w:color="auto"/>
      </w:divBdr>
    </w:div>
    <w:div w:id="19666954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emf"/><Relationship Id="rId18" Type="http://schemas.openxmlformats.org/officeDocument/2006/relationships/image" Target="media/image7.png"/><Relationship Id="rId26" Type="http://schemas.openxmlformats.org/officeDocument/2006/relationships/image" Target="media/image14.png"/><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1.jpeg"/><Relationship Id="rId17" Type="http://schemas.openxmlformats.org/officeDocument/2006/relationships/image" Target="media/image6.png"/><Relationship Id="rId25" Type="http://schemas.openxmlformats.org/officeDocument/2006/relationships/image" Target="media/image13.png"/><Relationship Id="rId33" Type="http://schemas.microsoft.com/office/2011/relationships/people" Target="people.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24" Type="http://schemas.openxmlformats.org/officeDocument/2006/relationships/image" Target="media/image12.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6.jpg"/><Relationship Id="rId10" Type="http://schemas.microsoft.com/office/2016/09/relationships/commentsIds" Target="commentsIds.xml"/><Relationship Id="rId19" Type="http://schemas.openxmlformats.org/officeDocument/2006/relationships/image" Target="media/image8.png"/><Relationship Id="rId31" Type="http://schemas.openxmlformats.org/officeDocument/2006/relationships/footer" Target="footer2.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png"/><Relationship Id="rId22" Type="http://schemas.openxmlformats.org/officeDocument/2006/relationships/chart" Target="charts/chart1.xml"/><Relationship Id="rId27" Type="http://schemas.openxmlformats.org/officeDocument/2006/relationships/image" Target="media/image15.png"/><Relationship Id="rId30" Type="http://schemas.openxmlformats.org/officeDocument/2006/relationships/footer" Target="footer1.xml"/><Relationship Id="rId8" Type="http://schemas.openxmlformats.org/officeDocument/2006/relationships/comments" Target="comments.xml"/></Relationships>
</file>

<file path=word/_rels/header1.xml.rels><?xml version="1.0" encoding="UTF-8" standalone="yes"?>
<Relationships xmlns="http://schemas.openxmlformats.org/package/2006/relationships"><Relationship Id="rId1" Type="http://schemas.openxmlformats.org/officeDocument/2006/relationships/image" Target="media/image17.jpeg"/></Relationships>
</file>

<file path=word/charts/_rels/chart1.xml.rels><?xml version="1.0" encoding="UTF-8" standalone="yes"?>
<Relationships xmlns="http://schemas.openxmlformats.org/package/2006/relationships"><Relationship Id="rId1" Type="http://schemas.openxmlformats.org/officeDocument/2006/relationships/oleObject" Target="file:///C:\Users\annar\Documents\Backup%20ZBSA%20Aug%202019\02_Labor\01_Laborbuch\Auswertungen\10_Plate%20Reader\Auswertung_Fluoreszenzspektrum_ULD-Gele_20200519.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0023054867769"/>
          <c:y val="5.1594746716697899E-2"/>
          <c:w val="0.73199901428118797"/>
          <c:h val="0.77767354596622895"/>
        </c:manualLayout>
      </c:layout>
      <c:lineChart>
        <c:grouping val="standard"/>
        <c:varyColors val="0"/>
        <c:ser>
          <c:idx val="2"/>
          <c:order val="2"/>
          <c:tx>
            <c:strRef>
              <c:f>Tabelle3!$C$3</c:f>
              <c:strCache>
                <c:ptCount val="1"/>
                <c:pt idx="0">
                  <c:v>water 320nm</c:v>
                </c:pt>
              </c:strCache>
            </c:strRef>
          </c:tx>
          <c:spPr>
            <a:ln w="28575" cap="rnd">
              <a:solidFill>
                <a:srgbClr val="7030A0"/>
              </a:solidFill>
              <a:round/>
            </a:ln>
            <a:effectLst/>
          </c:spPr>
          <c:marker>
            <c:symbol val="none"/>
          </c:marker>
          <c:cat>
            <c:numRef>
              <c:f>Tabelle3!$A$4:$A$24</c:f>
              <c:numCache>
                <c:formatCode>General</c:formatCode>
                <c:ptCount val="21"/>
                <c:pt idx="0">
                  <c:v>390</c:v>
                </c:pt>
                <c:pt idx="1">
                  <c:v>395</c:v>
                </c:pt>
                <c:pt idx="2">
                  <c:v>400</c:v>
                </c:pt>
                <c:pt idx="3">
                  <c:v>405</c:v>
                </c:pt>
                <c:pt idx="4">
                  <c:v>410</c:v>
                </c:pt>
                <c:pt idx="5">
                  <c:v>415</c:v>
                </c:pt>
                <c:pt idx="6">
                  <c:v>420</c:v>
                </c:pt>
                <c:pt idx="7">
                  <c:v>425</c:v>
                </c:pt>
                <c:pt idx="8">
                  <c:v>430</c:v>
                </c:pt>
                <c:pt idx="9">
                  <c:v>435</c:v>
                </c:pt>
                <c:pt idx="10">
                  <c:v>440</c:v>
                </c:pt>
                <c:pt idx="11">
                  <c:v>445</c:v>
                </c:pt>
                <c:pt idx="12">
                  <c:v>450</c:v>
                </c:pt>
                <c:pt idx="13">
                  <c:v>455</c:v>
                </c:pt>
                <c:pt idx="14">
                  <c:v>460</c:v>
                </c:pt>
                <c:pt idx="15">
                  <c:v>465</c:v>
                </c:pt>
                <c:pt idx="16">
                  <c:v>470</c:v>
                </c:pt>
                <c:pt idx="17">
                  <c:v>475</c:v>
                </c:pt>
                <c:pt idx="18">
                  <c:v>480</c:v>
                </c:pt>
                <c:pt idx="19">
                  <c:v>485</c:v>
                </c:pt>
                <c:pt idx="20">
                  <c:v>490</c:v>
                </c:pt>
              </c:numCache>
            </c:numRef>
          </c:cat>
          <c:val>
            <c:numRef>
              <c:f>Tabelle3!$C$4:$C$24</c:f>
              <c:numCache>
                <c:formatCode>General</c:formatCode>
                <c:ptCount val="21"/>
                <c:pt idx="0">
                  <c:v>72355.5</c:v>
                </c:pt>
                <c:pt idx="1">
                  <c:v>67590.5</c:v>
                </c:pt>
                <c:pt idx="2">
                  <c:v>60331.5</c:v>
                </c:pt>
                <c:pt idx="3">
                  <c:v>56014.5</c:v>
                </c:pt>
                <c:pt idx="4">
                  <c:v>55275.5</c:v>
                </c:pt>
                <c:pt idx="5">
                  <c:v>50840.5</c:v>
                </c:pt>
                <c:pt idx="6">
                  <c:v>45555.5</c:v>
                </c:pt>
                <c:pt idx="7">
                  <c:v>40510.5</c:v>
                </c:pt>
                <c:pt idx="8">
                  <c:v>42988.5</c:v>
                </c:pt>
                <c:pt idx="9">
                  <c:v>39852</c:v>
                </c:pt>
                <c:pt idx="10">
                  <c:v>36350.5</c:v>
                </c:pt>
                <c:pt idx="11">
                  <c:v>37773.5</c:v>
                </c:pt>
                <c:pt idx="12">
                  <c:v>33452</c:v>
                </c:pt>
                <c:pt idx="13">
                  <c:v>32753.5</c:v>
                </c:pt>
                <c:pt idx="14">
                  <c:v>33020</c:v>
                </c:pt>
                <c:pt idx="15">
                  <c:v>32091.5</c:v>
                </c:pt>
                <c:pt idx="16">
                  <c:v>27439</c:v>
                </c:pt>
                <c:pt idx="17">
                  <c:v>31126.5</c:v>
                </c:pt>
                <c:pt idx="18">
                  <c:v>24758.5</c:v>
                </c:pt>
                <c:pt idx="19">
                  <c:v>24245.5</c:v>
                </c:pt>
                <c:pt idx="20">
                  <c:v>21726.5</c:v>
                </c:pt>
              </c:numCache>
            </c:numRef>
          </c:val>
          <c:smooth val="0"/>
          <c:extLst>
            <c:ext xmlns:c16="http://schemas.microsoft.com/office/drawing/2014/chart" uri="{C3380CC4-5D6E-409C-BE32-E72D297353CC}">
              <c16:uniqueId val="{00000000-18C3-4811-8651-8471927C2694}"/>
            </c:ext>
          </c:extLst>
        </c:ser>
        <c:ser>
          <c:idx val="6"/>
          <c:order val="6"/>
          <c:tx>
            <c:strRef>
              <c:f>Tabelle3!$G$3</c:f>
              <c:strCache>
                <c:ptCount val="1"/>
                <c:pt idx="0">
                  <c:v>Gel 340nm</c:v>
                </c:pt>
              </c:strCache>
            </c:strRef>
          </c:tx>
          <c:spPr>
            <a:ln w="28575" cap="rnd">
              <a:solidFill>
                <a:schemeClr val="accent2"/>
              </a:solidFill>
              <a:round/>
            </a:ln>
            <a:effectLst/>
          </c:spPr>
          <c:marker>
            <c:symbol val="none"/>
          </c:marker>
          <c:cat>
            <c:numRef>
              <c:f>Tabelle3!$A$4:$A$24</c:f>
              <c:numCache>
                <c:formatCode>General</c:formatCode>
                <c:ptCount val="21"/>
                <c:pt idx="0">
                  <c:v>390</c:v>
                </c:pt>
                <c:pt idx="1">
                  <c:v>395</c:v>
                </c:pt>
                <c:pt idx="2">
                  <c:v>400</c:v>
                </c:pt>
                <c:pt idx="3">
                  <c:v>405</c:v>
                </c:pt>
                <c:pt idx="4">
                  <c:v>410</c:v>
                </c:pt>
                <c:pt idx="5">
                  <c:v>415</c:v>
                </c:pt>
                <c:pt idx="6">
                  <c:v>420</c:v>
                </c:pt>
                <c:pt idx="7">
                  <c:v>425</c:v>
                </c:pt>
                <c:pt idx="8">
                  <c:v>430</c:v>
                </c:pt>
                <c:pt idx="9">
                  <c:v>435</c:v>
                </c:pt>
                <c:pt idx="10">
                  <c:v>440</c:v>
                </c:pt>
                <c:pt idx="11">
                  <c:v>445</c:v>
                </c:pt>
                <c:pt idx="12">
                  <c:v>450</c:v>
                </c:pt>
                <c:pt idx="13">
                  <c:v>455</c:v>
                </c:pt>
                <c:pt idx="14">
                  <c:v>460</c:v>
                </c:pt>
                <c:pt idx="15">
                  <c:v>465</c:v>
                </c:pt>
                <c:pt idx="16">
                  <c:v>470</c:v>
                </c:pt>
                <c:pt idx="17">
                  <c:v>475</c:v>
                </c:pt>
                <c:pt idx="18">
                  <c:v>480</c:v>
                </c:pt>
                <c:pt idx="19">
                  <c:v>485</c:v>
                </c:pt>
                <c:pt idx="20">
                  <c:v>490</c:v>
                </c:pt>
              </c:numCache>
            </c:numRef>
          </c:cat>
          <c:val>
            <c:numRef>
              <c:f>Tabelle3!$G$4:$G$24</c:f>
              <c:numCache>
                <c:formatCode>General</c:formatCode>
                <c:ptCount val="21"/>
                <c:pt idx="0">
                  <c:v>5531098</c:v>
                </c:pt>
                <c:pt idx="1">
                  <c:v>6466764.5</c:v>
                </c:pt>
                <c:pt idx="2">
                  <c:v>7430770</c:v>
                </c:pt>
                <c:pt idx="3">
                  <c:v>8384910.5</c:v>
                </c:pt>
                <c:pt idx="4">
                  <c:v>9304950.5</c:v>
                </c:pt>
                <c:pt idx="5">
                  <c:v>10142856</c:v>
                </c:pt>
                <c:pt idx="6">
                  <c:v>11025116</c:v>
                </c:pt>
                <c:pt idx="7">
                  <c:v>11806986.5</c:v>
                </c:pt>
                <c:pt idx="8">
                  <c:v>12505561</c:v>
                </c:pt>
                <c:pt idx="9">
                  <c:v>12994564</c:v>
                </c:pt>
                <c:pt idx="10">
                  <c:v>13622556.5</c:v>
                </c:pt>
                <c:pt idx="11">
                  <c:v>14168374.5</c:v>
                </c:pt>
                <c:pt idx="12">
                  <c:v>14664998</c:v>
                </c:pt>
                <c:pt idx="13">
                  <c:v>15155623.5</c:v>
                </c:pt>
                <c:pt idx="14">
                  <c:v>15451092</c:v>
                </c:pt>
                <c:pt idx="15">
                  <c:v>15433768.5</c:v>
                </c:pt>
                <c:pt idx="16">
                  <c:v>15179649.5</c:v>
                </c:pt>
                <c:pt idx="17">
                  <c:v>14737670.5</c:v>
                </c:pt>
                <c:pt idx="18">
                  <c:v>14515370</c:v>
                </c:pt>
                <c:pt idx="19">
                  <c:v>14605718.5</c:v>
                </c:pt>
                <c:pt idx="20">
                  <c:v>14863268.5</c:v>
                </c:pt>
              </c:numCache>
            </c:numRef>
          </c:val>
          <c:smooth val="0"/>
          <c:extLst>
            <c:ext xmlns:c16="http://schemas.microsoft.com/office/drawing/2014/chart" uri="{C3380CC4-5D6E-409C-BE32-E72D297353CC}">
              <c16:uniqueId val="{00000001-18C3-4811-8651-8471927C2694}"/>
            </c:ext>
          </c:extLst>
        </c:ser>
        <c:ser>
          <c:idx val="7"/>
          <c:order val="7"/>
          <c:tx>
            <c:strRef>
              <c:f>Tabelle3!$H$3</c:f>
              <c:strCache>
                <c:ptCount val="1"/>
                <c:pt idx="0">
                  <c:v>Gel 320nm</c:v>
                </c:pt>
              </c:strCache>
            </c:strRef>
          </c:tx>
          <c:spPr>
            <a:ln w="28575" cap="rnd">
              <a:solidFill>
                <a:schemeClr val="accent6"/>
              </a:solidFill>
              <a:round/>
            </a:ln>
            <a:effectLst/>
          </c:spPr>
          <c:marker>
            <c:symbol val="none"/>
          </c:marker>
          <c:cat>
            <c:numRef>
              <c:f>Tabelle3!$A$4:$A$24</c:f>
              <c:numCache>
                <c:formatCode>General</c:formatCode>
                <c:ptCount val="21"/>
                <c:pt idx="0">
                  <c:v>390</c:v>
                </c:pt>
                <c:pt idx="1">
                  <c:v>395</c:v>
                </c:pt>
                <c:pt idx="2">
                  <c:v>400</c:v>
                </c:pt>
                <c:pt idx="3">
                  <c:v>405</c:v>
                </c:pt>
                <c:pt idx="4">
                  <c:v>410</c:v>
                </c:pt>
                <c:pt idx="5">
                  <c:v>415</c:v>
                </c:pt>
                <c:pt idx="6">
                  <c:v>420</c:v>
                </c:pt>
                <c:pt idx="7">
                  <c:v>425</c:v>
                </c:pt>
                <c:pt idx="8">
                  <c:v>430</c:v>
                </c:pt>
                <c:pt idx="9">
                  <c:v>435</c:v>
                </c:pt>
                <c:pt idx="10">
                  <c:v>440</c:v>
                </c:pt>
                <c:pt idx="11">
                  <c:v>445</c:v>
                </c:pt>
                <c:pt idx="12">
                  <c:v>450</c:v>
                </c:pt>
                <c:pt idx="13">
                  <c:v>455</c:v>
                </c:pt>
                <c:pt idx="14">
                  <c:v>460</c:v>
                </c:pt>
                <c:pt idx="15">
                  <c:v>465</c:v>
                </c:pt>
                <c:pt idx="16">
                  <c:v>470</c:v>
                </c:pt>
                <c:pt idx="17">
                  <c:v>475</c:v>
                </c:pt>
                <c:pt idx="18">
                  <c:v>480</c:v>
                </c:pt>
                <c:pt idx="19">
                  <c:v>485</c:v>
                </c:pt>
                <c:pt idx="20">
                  <c:v>490</c:v>
                </c:pt>
              </c:numCache>
            </c:numRef>
          </c:cat>
          <c:val>
            <c:numRef>
              <c:f>Tabelle3!$H$4:$H$24</c:f>
              <c:numCache>
                <c:formatCode>General</c:formatCode>
                <c:ptCount val="21"/>
                <c:pt idx="0">
                  <c:v>14219262.5</c:v>
                </c:pt>
                <c:pt idx="1">
                  <c:v>15919733.5</c:v>
                </c:pt>
                <c:pt idx="2">
                  <c:v>17629321</c:v>
                </c:pt>
                <c:pt idx="3">
                  <c:v>19145822</c:v>
                </c:pt>
                <c:pt idx="4">
                  <c:v>20583496</c:v>
                </c:pt>
                <c:pt idx="5">
                  <c:v>21935998</c:v>
                </c:pt>
                <c:pt idx="6">
                  <c:v>23180760</c:v>
                </c:pt>
                <c:pt idx="7">
                  <c:v>24188109</c:v>
                </c:pt>
                <c:pt idx="8">
                  <c:v>25099435</c:v>
                </c:pt>
                <c:pt idx="9">
                  <c:v>25456480</c:v>
                </c:pt>
                <c:pt idx="10">
                  <c:v>26088695</c:v>
                </c:pt>
                <c:pt idx="11">
                  <c:v>26540606</c:v>
                </c:pt>
                <c:pt idx="12">
                  <c:v>26856758</c:v>
                </c:pt>
                <c:pt idx="13">
                  <c:v>26940044</c:v>
                </c:pt>
                <c:pt idx="14">
                  <c:v>26629331</c:v>
                </c:pt>
                <c:pt idx="15">
                  <c:v>25851426</c:v>
                </c:pt>
                <c:pt idx="16">
                  <c:v>24237049</c:v>
                </c:pt>
                <c:pt idx="17">
                  <c:v>22134388</c:v>
                </c:pt>
                <c:pt idx="18">
                  <c:v>20743977</c:v>
                </c:pt>
                <c:pt idx="19">
                  <c:v>19931837</c:v>
                </c:pt>
                <c:pt idx="20">
                  <c:v>19126943</c:v>
                </c:pt>
              </c:numCache>
            </c:numRef>
          </c:val>
          <c:smooth val="0"/>
          <c:extLst>
            <c:ext xmlns:c16="http://schemas.microsoft.com/office/drawing/2014/chart" uri="{C3380CC4-5D6E-409C-BE32-E72D297353CC}">
              <c16:uniqueId val="{00000002-18C3-4811-8651-8471927C2694}"/>
            </c:ext>
          </c:extLst>
        </c:ser>
        <c:ser>
          <c:idx val="8"/>
          <c:order val="8"/>
          <c:tx>
            <c:strRef>
              <c:f>Tabelle3!$I$3</c:f>
              <c:strCache>
                <c:ptCount val="1"/>
                <c:pt idx="0">
                  <c:v>Gel 300nm</c:v>
                </c:pt>
              </c:strCache>
            </c:strRef>
          </c:tx>
          <c:spPr>
            <a:ln w="28575" cap="rnd">
              <a:solidFill>
                <a:schemeClr val="accent1"/>
              </a:solidFill>
              <a:round/>
            </a:ln>
            <a:effectLst/>
          </c:spPr>
          <c:marker>
            <c:symbol val="none"/>
          </c:marker>
          <c:cat>
            <c:numRef>
              <c:f>Tabelle3!$A$4:$A$24</c:f>
              <c:numCache>
                <c:formatCode>General</c:formatCode>
                <c:ptCount val="21"/>
                <c:pt idx="0">
                  <c:v>390</c:v>
                </c:pt>
                <c:pt idx="1">
                  <c:v>395</c:v>
                </c:pt>
                <c:pt idx="2">
                  <c:v>400</c:v>
                </c:pt>
                <c:pt idx="3">
                  <c:v>405</c:v>
                </c:pt>
                <c:pt idx="4">
                  <c:v>410</c:v>
                </c:pt>
                <c:pt idx="5">
                  <c:v>415</c:v>
                </c:pt>
                <c:pt idx="6">
                  <c:v>420</c:v>
                </c:pt>
                <c:pt idx="7">
                  <c:v>425</c:v>
                </c:pt>
                <c:pt idx="8">
                  <c:v>430</c:v>
                </c:pt>
                <c:pt idx="9">
                  <c:v>435</c:v>
                </c:pt>
                <c:pt idx="10">
                  <c:v>440</c:v>
                </c:pt>
                <c:pt idx="11">
                  <c:v>445</c:v>
                </c:pt>
                <c:pt idx="12">
                  <c:v>450</c:v>
                </c:pt>
                <c:pt idx="13">
                  <c:v>455</c:v>
                </c:pt>
                <c:pt idx="14">
                  <c:v>460</c:v>
                </c:pt>
                <c:pt idx="15">
                  <c:v>465</c:v>
                </c:pt>
                <c:pt idx="16">
                  <c:v>470</c:v>
                </c:pt>
                <c:pt idx="17">
                  <c:v>475</c:v>
                </c:pt>
                <c:pt idx="18">
                  <c:v>480</c:v>
                </c:pt>
                <c:pt idx="19">
                  <c:v>485</c:v>
                </c:pt>
                <c:pt idx="20">
                  <c:v>490</c:v>
                </c:pt>
              </c:numCache>
            </c:numRef>
          </c:cat>
          <c:val>
            <c:numRef>
              <c:f>Tabelle3!$I$4:$I$24</c:f>
              <c:numCache>
                <c:formatCode>General</c:formatCode>
                <c:ptCount val="21"/>
                <c:pt idx="0">
                  <c:v>17888299</c:v>
                </c:pt>
                <c:pt idx="1">
                  <c:v>18828957</c:v>
                </c:pt>
                <c:pt idx="2">
                  <c:v>19612251</c:v>
                </c:pt>
                <c:pt idx="3">
                  <c:v>20386571</c:v>
                </c:pt>
                <c:pt idx="4">
                  <c:v>21100311</c:v>
                </c:pt>
                <c:pt idx="5">
                  <c:v>21688826</c:v>
                </c:pt>
                <c:pt idx="6">
                  <c:v>22295508</c:v>
                </c:pt>
                <c:pt idx="7">
                  <c:v>22779340</c:v>
                </c:pt>
                <c:pt idx="8">
                  <c:v>23021437</c:v>
                </c:pt>
                <c:pt idx="9">
                  <c:v>23005876</c:v>
                </c:pt>
                <c:pt idx="10">
                  <c:v>23334663</c:v>
                </c:pt>
                <c:pt idx="11">
                  <c:v>23487804</c:v>
                </c:pt>
                <c:pt idx="12">
                  <c:v>23220659</c:v>
                </c:pt>
                <c:pt idx="13">
                  <c:v>23109281</c:v>
                </c:pt>
                <c:pt idx="14">
                  <c:v>22761274</c:v>
                </c:pt>
                <c:pt idx="15">
                  <c:v>21656219</c:v>
                </c:pt>
                <c:pt idx="16">
                  <c:v>20424355</c:v>
                </c:pt>
                <c:pt idx="17">
                  <c:v>18724760</c:v>
                </c:pt>
                <c:pt idx="18">
                  <c:v>17389117.5</c:v>
                </c:pt>
                <c:pt idx="19">
                  <c:v>16675524</c:v>
                </c:pt>
                <c:pt idx="20">
                  <c:v>15803723.5</c:v>
                </c:pt>
              </c:numCache>
            </c:numRef>
          </c:val>
          <c:smooth val="0"/>
          <c:extLst>
            <c:ext xmlns:c16="http://schemas.microsoft.com/office/drawing/2014/chart" uri="{C3380CC4-5D6E-409C-BE32-E72D297353CC}">
              <c16:uniqueId val="{00000003-18C3-4811-8651-8471927C2694}"/>
            </c:ext>
          </c:extLst>
        </c:ser>
        <c:ser>
          <c:idx val="11"/>
          <c:order val="11"/>
          <c:tx>
            <c:strRef>
              <c:f>Tabelle3!$L$3</c:f>
              <c:strCache>
                <c:ptCount val="1"/>
                <c:pt idx="0">
                  <c:v>control 340nm</c:v>
                </c:pt>
              </c:strCache>
            </c:strRef>
          </c:tx>
          <c:spPr>
            <a:ln w="28575" cap="rnd">
              <a:solidFill>
                <a:schemeClr val="accent2"/>
              </a:solidFill>
              <a:prstDash val="sysDash"/>
              <a:round/>
            </a:ln>
            <a:effectLst/>
          </c:spPr>
          <c:marker>
            <c:symbol val="none"/>
          </c:marker>
          <c:cat>
            <c:numRef>
              <c:f>Tabelle3!$A$4:$A$24</c:f>
              <c:numCache>
                <c:formatCode>General</c:formatCode>
                <c:ptCount val="21"/>
                <c:pt idx="0">
                  <c:v>390</c:v>
                </c:pt>
                <c:pt idx="1">
                  <c:v>395</c:v>
                </c:pt>
                <c:pt idx="2">
                  <c:v>400</c:v>
                </c:pt>
                <c:pt idx="3">
                  <c:v>405</c:v>
                </c:pt>
                <c:pt idx="4">
                  <c:v>410</c:v>
                </c:pt>
                <c:pt idx="5">
                  <c:v>415</c:v>
                </c:pt>
                <c:pt idx="6">
                  <c:v>420</c:v>
                </c:pt>
                <c:pt idx="7">
                  <c:v>425</c:v>
                </c:pt>
                <c:pt idx="8">
                  <c:v>430</c:v>
                </c:pt>
                <c:pt idx="9">
                  <c:v>435</c:v>
                </c:pt>
                <c:pt idx="10">
                  <c:v>440</c:v>
                </c:pt>
                <c:pt idx="11">
                  <c:v>445</c:v>
                </c:pt>
                <c:pt idx="12">
                  <c:v>450</c:v>
                </c:pt>
                <c:pt idx="13">
                  <c:v>455</c:v>
                </c:pt>
                <c:pt idx="14">
                  <c:v>460</c:v>
                </c:pt>
                <c:pt idx="15">
                  <c:v>465</c:v>
                </c:pt>
                <c:pt idx="16">
                  <c:v>470</c:v>
                </c:pt>
                <c:pt idx="17">
                  <c:v>475</c:v>
                </c:pt>
                <c:pt idx="18">
                  <c:v>480</c:v>
                </c:pt>
                <c:pt idx="19">
                  <c:v>485</c:v>
                </c:pt>
                <c:pt idx="20">
                  <c:v>490</c:v>
                </c:pt>
              </c:numCache>
            </c:numRef>
          </c:cat>
          <c:val>
            <c:numRef>
              <c:f>Tabelle3!$L$4:$L$24</c:f>
              <c:numCache>
                <c:formatCode>General</c:formatCode>
                <c:ptCount val="21"/>
                <c:pt idx="0">
                  <c:v>263881</c:v>
                </c:pt>
                <c:pt idx="1">
                  <c:v>308965.5</c:v>
                </c:pt>
                <c:pt idx="2">
                  <c:v>345789.5</c:v>
                </c:pt>
                <c:pt idx="3">
                  <c:v>372109.5</c:v>
                </c:pt>
                <c:pt idx="4">
                  <c:v>384320</c:v>
                </c:pt>
                <c:pt idx="5">
                  <c:v>391847</c:v>
                </c:pt>
                <c:pt idx="6">
                  <c:v>381862</c:v>
                </c:pt>
                <c:pt idx="7">
                  <c:v>369865</c:v>
                </c:pt>
                <c:pt idx="8">
                  <c:v>354647</c:v>
                </c:pt>
                <c:pt idx="9">
                  <c:v>332511.5</c:v>
                </c:pt>
                <c:pt idx="10">
                  <c:v>324452.5</c:v>
                </c:pt>
                <c:pt idx="11">
                  <c:v>322376.5</c:v>
                </c:pt>
                <c:pt idx="12">
                  <c:v>324199.5</c:v>
                </c:pt>
                <c:pt idx="13">
                  <c:v>343896.5</c:v>
                </c:pt>
                <c:pt idx="14">
                  <c:v>413759.5</c:v>
                </c:pt>
                <c:pt idx="15">
                  <c:v>586389</c:v>
                </c:pt>
                <c:pt idx="16">
                  <c:v>1038590</c:v>
                </c:pt>
                <c:pt idx="17">
                  <c:v>2274777.5</c:v>
                </c:pt>
                <c:pt idx="18">
                  <c:v>4234301</c:v>
                </c:pt>
                <c:pt idx="19">
                  <c:v>6399507.5</c:v>
                </c:pt>
                <c:pt idx="20">
                  <c:v>9918010.5</c:v>
                </c:pt>
              </c:numCache>
            </c:numRef>
          </c:val>
          <c:smooth val="0"/>
          <c:extLst>
            <c:ext xmlns:c16="http://schemas.microsoft.com/office/drawing/2014/chart" uri="{C3380CC4-5D6E-409C-BE32-E72D297353CC}">
              <c16:uniqueId val="{00000004-18C3-4811-8651-8471927C2694}"/>
            </c:ext>
          </c:extLst>
        </c:ser>
        <c:ser>
          <c:idx val="12"/>
          <c:order val="12"/>
          <c:tx>
            <c:strRef>
              <c:f>Tabelle3!$M$3</c:f>
              <c:strCache>
                <c:ptCount val="1"/>
                <c:pt idx="0">
                  <c:v>control 320nm</c:v>
                </c:pt>
              </c:strCache>
            </c:strRef>
          </c:tx>
          <c:spPr>
            <a:ln w="28575" cap="rnd">
              <a:solidFill>
                <a:schemeClr val="accent6"/>
              </a:solidFill>
              <a:prstDash val="sysDash"/>
              <a:round/>
            </a:ln>
            <a:effectLst/>
          </c:spPr>
          <c:marker>
            <c:symbol val="none"/>
          </c:marker>
          <c:cat>
            <c:numRef>
              <c:f>Tabelle3!$A$4:$A$24</c:f>
              <c:numCache>
                <c:formatCode>General</c:formatCode>
                <c:ptCount val="21"/>
                <c:pt idx="0">
                  <c:v>390</c:v>
                </c:pt>
                <c:pt idx="1">
                  <c:v>395</c:v>
                </c:pt>
                <c:pt idx="2">
                  <c:v>400</c:v>
                </c:pt>
                <c:pt idx="3">
                  <c:v>405</c:v>
                </c:pt>
                <c:pt idx="4">
                  <c:v>410</c:v>
                </c:pt>
                <c:pt idx="5">
                  <c:v>415</c:v>
                </c:pt>
                <c:pt idx="6">
                  <c:v>420</c:v>
                </c:pt>
                <c:pt idx="7">
                  <c:v>425</c:v>
                </c:pt>
                <c:pt idx="8">
                  <c:v>430</c:v>
                </c:pt>
                <c:pt idx="9">
                  <c:v>435</c:v>
                </c:pt>
                <c:pt idx="10">
                  <c:v>440</c:v>
                </c:pt>
                <c:pt idx="11">
                  <c:v>445</c:v>
                </c:pt>
                <c:pt idx="12">
                  <c:v>450</c:v>
                </c:pt>
                <c:pt idx="13">
                  <c:v>455</c:v>
                </c:pt>
                <c:pt idx="14">
                  <c:v>460</c:v>
                </c:pt>
                <c:pt idx="15">
                  <c:v>465</c:v>
                </c:pt>
                <c:pt idx="16">
                  <c:v>470</c:v>
                </c:pt>
                <c:pt idx="17">
                  <c:v>475</c:v>
                </c:pt>
                <c:pt idx="18">
                  <c:v>480</c:v>
                </c:pt>
                <c:pt idx="19">
                  <c:v>485</c:v>
                </c:pt>
                <c:pt idx="20">
                  <c:v>490</c:v>
                </c:pt>
              </c:numCache>
            </c:numRef>
          </c:cat>
          <c:val>
            <c:numRef>
              <c:f>Tabelle3!$M$4:$M$24</c:f>
              <c:numCache>
                <c:formatCode>General</c:formatCode>
                <c:ptCount val="21"/>
                <c:pt idx="0">
                  <c:v>519356</c:v>
                </c:pt>
                <c:pt idx="1">
                  <c:v>555665.5</c:v>
                </c:pt>
                <c:pt idx="2">
                  <c:v>581805.5</c:v>
                </c:pt>
                <c:pt idx="3">
                  <c:v>599754.5</c:v>
                </c:pt>
                <c:pt idx="4">
                  <c:v>599502.5</c:v>
                </c:pt>
                <c:pt idx="5">
                  <c:v>585880.5</c:v>
                </c:pt>
                <c:pt idx="6">
                  <c:v>550439.5</c:v>
                </c:pt>
                <c:pt idx="7">
                  <c:v>512268.5</c:v>
                </c:pt>
                <c:pt idx="8">
                  <c:v>482198</c:v>
                </c:pt>
                <c:pt idx="9">
                  <c:v>449185</c:v>
                </c:pt>
                <c:pt idx="10">
                  <c:v>427716</c:v>
                </c:pt>
                <c:pt idx="11">
                  <c:v>410690.5</c:v>
                </c:pt>
                <c:pt idx="12">
                  <c:v>399424.5</c:v>
                </c:pt>
                <c:pt idx="13">
                  <c:v>405724.5</c:v>
                </c:pt>
                <c:pt idx="14">
                  <c:v>433521</c:v>
                </c:pt>
                <c:pt idx="15">
                  <c:v>530664.5</c:v>
                </c:pt>
                <c:pt idx="16">
                  <c:v>776515</c:v>
                </c:pt>
                <c:pt idx="17">
                  <c:v>1463484</c:v>
                </c:pt>
                <c:pt idx="18">
                  <c:v>2611306</c:v>
                </c:pt>
                <c:pt idx="19">
                  <c:v>3884635</c:v>
                </c:pt>
                <c:pt idx="20">
                  <c:v>5941795</c:v>
                </c:pt>
              </c:numCache>
            </c:numRef>
          </c:val>
          <c:smooth val="0"/>
          <c:extLst>
            <c:ext xmlns:c16="http://schemas.microsoft.com/office/drawing/2014/chart" uri="{C3380CC4-5D6E-409C-BE32-E72D297353CC}">
              <c16:uniqueId val="{00000005-18C3-4811-8651-8471927C2694}"/>
            </c:ext>
          </c:extLst>
        </c:ser>
        <c:ser>
          <c:idx val="13"/>
          <c:order val="13"/>
          <c:tx>
            <c:strRef>
              <c:f>Tabelle3!$N$3</c:f>
              <c:strCache>
                <c:ptCount val="1"/>
                <c:pt idx="0">
                  <c:v>control 300nm</c:v>
                </c:pt>
              </c:strCache>
            </c:strRef>
          </c:tx>
          <c:spPr>
            <a:ln w="28575" cap="rnd">
              <a:solidFill>
                <a:schemeClr val="accent1"/>
              </a:solidFill>
              <a:prstDash val="sysDash"/>
              <a:round/>
            </a:ln>
            <a:effectLst/>
          </c:spPr>
          <c:marker>
            <c:symbol val="none"/>
          </c:marker>
          <c:cat>
            <c:numRef>
              <c:f>Tabelle3!$A$4:$A$24</c:f>
              <c:numCache>
                <c:formatCode>General</c:formatCode>
                <c:ptCount val="21"/>
                <c:pt idx="0">
                  <c:v>390</c:v>
                </c:pt>
                <c:pt idx="1">
                  <c:v>395</c:v>
                </c:pt>
                <c:pt idx="2">
                  <c:v>400</c:v>
                </c:pt>
                <c:pt idx="3">
                  <c:v>405</c:v>
                </c:pt>
                <c:pt idx="4">
                  <c:v>410</c:v>
                </c:pt>
                <c:pt idx="5">
                  <c:v>415</c:v>
                </c:pt>
                <c:pt idx="6">
                  <c:v>420</c:v>
                </c:pt>
                <c:pt idx="7">
                  <c:v>425</c:v>
                </c:pt>
                <c:pt idx="8">
                  <c:v>430</c:v>
                </c:pt>
                <c:pt idx="9">
                  <c:v>435</c:v>
                </c:pt>
                <c:pt idx="10">
                  <c:v>440</c:v>
                </c:pt>
                <c:pt idx="11">
                  <c:v>445</c:v>
                </c:pt>
                <c:pt idx="12">
                  <c:v>450</c:v>
                </c:pt>
                <c:pt idx="13">
                  <c:v>455</c:v>
                </c:pt>
                <c:pt idx="14">
                  <c:v>460</c:v>
                </c:pt>
                <c:pt idx="15">
                  <c:v>465</c:v>
                </c:pt>
                <c:pt idx="16">
                  <c:v>470</c:v>
                </c:pt>
                <c:pt idx="17">
                  <c:v>475</c:v>
                </c:pt>
                <c:pt idx="18">
                  <c:v>480</c:v>
                </c:pt>
                <c:pt idx="19">
                  <c:v>485</c:v>
                </c:pt>
                <c:pt idx="20">
                  <c:v>490</c:v>
                </c:pt>
              </c:numCache>
            </c:numRef>
          </c:cat>
          <c:val>
            <c:numRef>
              <c:f>Tabelle3!$N$4:$N$24</c:f>
              <c:numCache>
                <c:formatCode>General</c:formatCode>
                <c:ptCount val="21"/>
                <c:pt idx="0">
                  <c:v>7273068</c:v>
                </c:pt>
                <c:pt idx="1">
                  <c:v>6129300</c:v>
                </c:pt>
                <c:pt idx="2">
                  <c:v>5044406</c:v>
                </c:pt>
                <c:pt idx="3">
                  <c:v>4116959</c:v>
                </c:pt>
                <c:pt idx="4">
                  <c:v>3309304</c:v>
                </c:pt>
                <c:pt idx="5">
                  <c:v>2702824</c:v>
                </c:pt>
                <c:pt idx="6">
                  <c:v>2101922.5</c:v>
                </c:pt>
                <c:pt idx="7">
                  <c:v>1635623</c:v>
                </c:pt>
                <c:pt idx="8">
                  <c:v>1317221</c:v>
                </c:pt>
                <c:pt idx="9">
                  <c:v>1065352.5</c:v>
                </c:pt>
                <c:pt idx="10">
                  <c:v>906394</c:v>
                </c:pt>
                <c:pt idx="11">
                  <c:v>789153.5</c:v>
                </c:pt>
                <c:pt idx="12">
                  <c:v>680260.5</c:v>
                </c:pt>
                <c:pt idx="13">
                  <c:v>612514</c:v>
                </c:pt>
                <c:pt idx="14">
                  <c:v>585460.5</c:v>
                </c:pt>
                <c:pt idx="15">
                  <c:v>596865.5</c:v>
                </c:pt>
                <c:pt idx="16">
                  <c:v>716015.5</c:v>
                </c:pt>
                <c:pt idx="17">
                  <c:v>1123215.5</c:v>
                </c:pt>
                <c:pt idx="18">
                  <c:v>1800426</c:v>
                </c:pt>
                <c:pt idx="19">
                  <c:v>2557386</c:v>
                </c:pt>
                <c:pt idx="20">
                  <c:v>3754989</c:v>
                </c:pt>
              </c:numCache>
            </c:numRef>
          </c:val>
          <c:smooth val="0"/>
          <c:extLst>
            <c:ext xmlns:c16="http://schemas.microsoft.com/office/drawing/2014/chart" uri="{C3380CC4-5D6E-409C-BE32-E72D297353CC}">
              <c16:uniqueId val="{00000006-18C3-4811-8651-8471927C2694}"/>
            </c:ext>
          </c:extLst>
        </c:ser>
        <c:dLbls>
          <c:showLegendKey val="0"/>
          <c:showVal val="0"/>
          <c:showCatName val="0"/>
          <c:showSerName val="0"/>
          <c:showPercent val="0"/>
          <c:showBubbleSize val="0"/>
        </c:dLbls>
        <c:smooth val="0"/>
        <c:axId val="-2037302632"/>
        <c:axId val="-2084120040"/>
        <c:extLst>
          <c:ext xmlns:c15="http://schemas.microsoft.com/office/drawing/2012/chart" uri="{02D57815-91ED-43cb-92C2-25804820EDAC}">
            <c15:filteredLineSeries>
              <c15:ser>
                <c:idx val="0"/>
                <c:order val="0"/>
                <c:tx>
                  <c:strRef>
                    <c:extLst>
                      <c:ext uri="{02D57815-91ED-43cb-92C2-25804820EDAC}">
                        <c15:formulaRef>
                          <c15:sqref>Tabelle3!$A$3</c15:sqref>
                        </c15:formulaRef>
                      </c:ext>
                    </c:extLst>
                    <c:strCache>
                      <c:ptCount val="1"/>
                      <c:pt idx="0">
                        <c:v>Wavelength</c:v>
                      </c:pt>
                    </c:strCache>
                  </c:strRef>
                </c:tx>
                <c:spPr>
                  <a:ln w="28575" cap="rnd">
                    <a:solidFill>
                      <a:schemeClr val="accent1"/>
                    </a:solidFill>
                    <a:round/>
                  </a:ln>
                  <a:effectLst/>
                </c:spPr>
                <c:marker>
                  <c:symbol val="none"/>
                </c:marker>
                <c:cat>
                  <c:numRef>
                    <c:extLst>
                      <c:ext uri="{02D57815-91ED-43cb-92C2-25804820EDAC}">
                        <c15:formulaRef>
                          <c15:sqref>Tabelle3!$A$4:$A$24</c15:sqref>
                        </c15:formulaRef>
                      </c:ext>
                    </c:extLst>
                    <c:numCache>
                      <c:formatCode>General</c:formatCode>
                      <c:ptCount val="21"/>
                      <c:pt idx="0">
                        <c:v>390</c:v>
                      </c:pt>
                      <c:pt idx="1">
                        <c:v>395</c:v>
                      </c:pt>
                      <c:pt idx="2">
                        <c:v>400</c:v>
                      </c:pt>
                      <c:pt idx="3">
                        <c:v>405</c:v>
                      </c:pt>
                      <c:pt idx="4">
                        <c:v>410</c:v>
                      </c:pt>
                      <c:pt idx="5">
                        <c:v>415</c:v>
                      </c:pt>
                      <c:pt idx="6">
                        <c:v>420</c:v>
                      </c:pt>
                      <c:pt idx="7">
                        <c:v>425</c:v>
                      </c:pt>
                      <c:pt idx="8">
                        <c:v>430</c:v>
                      </c:pt>
                      <c:pt idx="9">
                        <c:v>435</c:v>
                      </c:pt>
                      <c:pt idx="10">
                        <c:v>440</c:v>
                      </c:pt>
                      <c:pt idx="11">
                        <c:v>445</c:v>
                      </c:pt>
                      <c:pt idx="12">
                        <c:v>450</c:v>
                      </c:pt>
                      <c:pt idx="13">
                        <c:v>455</c:v>
                      </c:pt>
                      <c:pt idx="14">
                        <c:v>460</c:v>
                      </c:pt>
                      <c:pt idx="15">
                        <c:v>465</c:v>
                      </c:pt>
                      <c:pt idx="16">
                        <c:v>470</c:v>
                      </c:pt>
                      <c:pt idx="17">
                        <c:v>475</c:v>
                      </c:pt>
                      <c:pt idx="18">
                        <c:v>480</c:v>
                      </c:pt>
                      <c:pt idx="19">
                        <c:v>485</c:v>
                      </c:pt>
                      <c:pt idx="20">
                        <c:v>490</c:v>
                      </c:pt>
                    </c:numCache>
                  </c:numRef>
                </c:cat>
                <c:val>
                  <c:numRef>
                    <c:extLst>
                      <c:ext uri="{02D57815-91ED-43cb-92C2-25804820EDAC}">
                        <c15:formulaRef>
                          <c15:sqref>Tabelle3!$A$4:$A$24</c15:sqref>
                        </c15:formulaRef>
                      </c:ext>
                    </c:extLst>
                    <c:numCache>
                      <c:formatCode>General</c:formatCode>
                      <c:ptCount val="21"/>
                      <c:pt idx="0">
                        <c:v>390</c:v>
                      </c:pt>
                      <c:pt idx="1">
                        <c:v>395</c:v>
                      </c:pt>
                      <c:pt idx="2">
                        <c:v>400</c:v>
                      </c:pt>
                      <c:pt idx="3">
                        <c:v>405</c:v>
                      </c:pt>
                      <c:pt idx="4">
                        <c:v>410</c:v>
                      </c:pt>
                      <c:pt idx="5">
                        <c:v>415</c:v>
                      </c:pt>
                      <c:pt idx="6">
                        <c:v>420</c:v>
                      </c:pt>
                      <c:pt idx="7">
                        <c:v>425</c:v>
                      </c:pt>
                      <c:pt idx="8">
                        <c:v>430</c:v>
                      </c:pt>
                      <c:pt idx="9">
                        <c:v>435</c:v>
                      </c:pt>
                      <c:pt idx="10">
                        <c:v>440</c:v>
                      </c:pt>
                      <c:pt idx="11">
                        <c:v>445</c:v>
                      </c:pt>
                      <c:pt idx="12">
                        <c:v>450</c:v>
                      </c:pt>
                      <c:pt idx="13">
                        <c:v>455</c:v>
                      </c:pt>
                      <c:pt idx="14">
                        <c:v>460</c:v>
                      </c:pt>
                      <c:pt idx="15">
                        <c:v>465</c:v>
                      </c:pt>
                      <c:pt idx="16">
                        <c:v>470</c:v>
                      </c:pt>
                      <c:pt idx="17">
                        <c:v>475</c:v>
                      </c:pt>
                      <c:pt idx="18">
                        <c:v>480</c:v>
                      </c:pt>
                      <c:pt idx="19">
                        <c:v>485</c:v>
                      </c:pt>
                      <c:pt idx="20">
                        <c:v>490</c:v>
                      </c:pt>
                    </c:numCache>
                  </c:numRef>
                </c:val>
                <c:smooth val="0"/>
                <c:extLst>
                  <c:ext xmlns:c16="http://schemas.microsoft.com/office/drawing/2014/chart" uri="{C3380CC4-5D6E-409C-BE32-E72D297353CC}">
                    <c16:uniqueId val="{00000007-18C3-4811-8651-8471927C2694}"/>
                  </c:ext>
                </c:extLst>
              </c15:ser>
            </c15:filteredLineSeries>
            <c15:filteredLineSeries>
              <c15:ser>
                <c:idx val="1"/>
                <c:order val="1"/>
                <c:tx>
                  <c:strRef>
                    <c:extLst xmlns:c15="http://schemas.microsoft.com/office/drawing/2012/chart">
                      <c:ext xmlns:c15="http://schemas.microsoft.com/office/drawing/2012/chart" uri="{02D57815-91ED-43cb-92C2-25804820EDAC}">
                        <c15:formulaRef>
                          <c15:sqref>Tabelle3!$B$3</c15:sqref>
                        </c15:formulaRef>
                      </c:ext>
                    </c:extLst>
                    <c:strCache>
                      <c:ptCount val="1"/>
                      <c:pt idx="0">
                        <c:v>H2O 340nm</c:v>
                      </c:pt>
                    </c:strCache>
                  </c:strRef>
                </c:tx>
                <c:spPr>
                  <a:ln w="28575" cap="rnd">
                    <a:solidFill>
                      <a:schemeClr val="accent2"/>
                    </a:solidFill>
                    <a:round/>
                  </a:ln>
                  <a:effectLst/>
                </c:spPr>
                <c:marker>
                  <c:symbol val="none"/>
                </c:marker>
                <c:cat>
                  <c:numRef>
                    <c:extLst xmlns:c15="http://schemas.microsoft.com/office/drawing/2012/chart">
                      <c:ext xmlns:c15="http://schemas.microsoft.com/office/drawing/2012/chart" uri="{02D57815-91ED-43cb-92C2-25804820EDAC}">
                        <c15:formulaRef>
                          <c15:sqref>Tabelle3!$A$4:$A$24</c15:sqref>
                        </c15:formulaRef>
                      </c:ext>
                    </c:extLst>
                    <c:numCache>
                      <c:formatCode>General</c:formatCode>
                      <c:ptCount val="21"/>
                      <c:pt idx="0">
                        <c:v>390</c:v>
                      </c:pt>
                      <c:pt idx="1">
                        <c:v>395</c:v>
                      </c:pt>
                      <c:pt idx="2">
                        <c:v>400</c:v>
                      </c:pt>
                      <c:pt idx="3">
                        <c:v>405</c:v>
                      </c:pt>
                      <c:pt idx="4">
                        <c:v>410</c:v>
                      </c:pt>
                      <c:pt idx="5">
                        <c:v>415</c:v>
                      </c:pt>
                      <c:pt idx="6">
                        <c:v>420</c:v>
                      </c:pt>
                      <c:pt idx="7">
                        <c:v>425</c:v>
                      </c:pt>
                      <c:pt idx="8">
                        <c:v>430</c:v>
                      </c:pt>
                      <c:pt idx="9">
                        <c:v>435</c:v>
                      </c:pt>
                      <c:pt idx="10">
                        <c:v>440</c:v>
                      </c:pt>
                      <c:pt idx="11">
                        <c:v>445</c:v>
                      </c:pt>
                      <c:pt idx="12">
                        <c:v>450</c:v>
                      </c:pt>
                      <c:pt idx="13">
                        <c:v>455</c:v>
                      </c:pt>
                      <c:pt idx="14">
                        <c:v>460</c:v>
                      </c:pt>
                      <c:pt idx="15">
                        <c:v>465</c:v>
                      </c:pt>
                      <c:pt idx="16">
                        <c:v>470</c:v>
                      </c:pt>
                      <c:pt idx="17">
                        <c:v>475</c:v>
                      </c:pt>
                      <c:pt idx="18">
                        <c:v>480</c:v>
                      </c:pt>
                      <c:pt idx="19">
                        <c:v>485</c:v>
                      </c:pt>
                      <c:pt idx="20">
                        <c:v>490</c:v>
                      </c:pt>
                    </c:numCache>
                  </c:numRef>
                </c:cat>
                <c:val>
                  <c:numRef>
                    <c:extLst xmlns:c15="http://schemas.microsoft.com/office/drawing/2012/chart">
                      <c:ext xmlns:c15="http://schemas.microsoft.com/office/drawing/2012/chart" uri="{02D57815-91ED-43cb-92C2-25804820EDAC}">
                        <c15:formulaRef>
                          <c15:sqref>Tabelle3!$B$4:$B$24</c15:sqref>
                        </c15:formulaRef>
                      </c:ext>
                    </c:extLst>
                    <c:numCache>
                      <c:formatCode>General</c:formatCode>
                      <c:ptCount val="21"/>
                      <c:pt idx="0">
                        <c:v>36152</c:v>
                      </c:pt>
                      <c:pt idx="1">
                        <c:v>40056</c:v>
                      </c:pt>
                      <c:pt idx="2">
                        <c:v>40863.5</c:v>
                      </c:pt>
                      <c:pt idx="3">
                        <c:v>37564.5</c:v>
                      </c:pt>
                      <c:pt idx="4">
                        <c:v>35981</c:v>
                      </c:pt>
                      <c:pt idx="5">
                        <c:v>33990.5</c:v>
                      </c:pt>
                      <c:pt idx="6">
                        <c:v>34340</c:v>
                      </c:pt>
                      <c:pt idx="7">
                        <c:v>30223.5</c:v>
                      </c:pt>
                      <c:pt idx="8">
                        <c:v>32004.5</c:v>
                      </c:pt>
                      <c:pt idx="9">
                        <c:v>28822</c:v>
                      </c:pt>
                      <c:pt idx="10">
                        <c:v>29410.5</c:v>
                      </c:pt>
                      <c:pt idx="11">
                        <c:v>26151.5</c:v>
                      </c:pt>
                      <c:pt idx="12">
                        <c:v>26812</c:v>
                      </c:pt>
                      <c:pt idx="13">
                        <c:v>27306</c:v>
                      </c:pt>
                      <c:pt idx="14">
                        <c:v>27880</c:v>
                      </c:pt>
                      <c:pt idx="15">
                        <c:v>28290</c:v>
                      </c:pt>
                      <c:pt idx="16">
                        <c:v>23534.5</c:v>
                      </c:pt>
                      <c:pt idx="17">
                        <c:v>22007</c:v>
                      </c:pt>
                      <c:pt idx="18">
                        <c:v>22198.5</c:v>
                      </c:pt>
                      <c:pt idx="19">
                        <c:v>20261</c:v>
                      </c:pt>
                      <c:pt idx="20">
                        <c:v>18490.5</c:v>
                      </c:pt>
                    </c:numCache>
                  </c:numRef>
                </c:val>
                <c:smooth val="0"/>
                <c:extLst xmlns:c15="http://schemas.microsoft.com/office/drawing/2012/chart">
                  <c:ext xmlns:c16="http://schemas.microsoft.com/office/drawing/2014/chart" uri="{C3380CC4-5D6E-409C-BE32-E72D297353CC}">
                    <c16:uniqueId val="{00000008-18C3-4811-8651-8471927C2694}"/>
                  </c:ext>
                </c:extLst>
              </c15:ser>
            </c15:filteredLineSeries>
            <c15:filteredLineSeries>
              <c15:ser>
                <c:idx val="3"/>
                <c:order val="3"/>
                <c:tx>
                  <c:strRef>
                    <c:extLst xmlns:c15="http://schemas.microsoft.com/office/drawing/2012/chart">
                      <c:ext xmlns:c15="http://schemas.microsoft.com/office/drawing/2012/chart" uri="{02D57815-91ED-43cb-92C2-25804820EDAC}">
                        <c15:formulaRef>
                          <c15:sqref>Tabelle3!$D$3</c15:sqref>
                        </c15:formulaRef>
                      </c:ext>
                    </c:extLst>
                    <c:strCache>
                      <c:ptCount val="1"/>
                      <c:pt idx="0">
                        <c:v>H2O 300nm</c:v>
                      </c:pt>
                    </c:strCache>
                  </c:strRef>
                </c:tx>
                <c:spPr>
                  <a:ln w="28575" cap="rnd">
                    <a:solidFill>
                      <a:schemeClr val="accent4"/>
                    </a:solidFill>
                    <a:round/>
                  </a:ln>
                  <a:effectLst/>
                </c:spPr>
                <c:marker>
                  <c:symbol val="none"/>
                </c:marker>
                <c:cat>
                  <c:numRef>
                    <c:extLst xmlns:c15="http://schemas.microsoft.com/office/drawing/2012/chart">
                      <c:ext xmlns:c15="http://schemas.microsoft.com/office/drawing/2012/chart" uri="{02D57815-91ED-43cb-92C2-25804820EDAC}">
                        <c15:formulaRef>
                          <c15:sqref>Tabelle3!$A$4:$A$24</c15:sqref>
                        </c15:formulaRef>
                      </c:ext>
                    </c:extLst>
                    <c:numCache>
                      <c:formatCode>General</c:formatCode>
                      <c:ptCount val="21"/>
                      <c:pt idx="0">
                        <c:v>390</c:v>
                      </c:pt>
                      <c:pt idx="1">
                        <c:v>395</c:v>
                      </c:pt>
                      <c:pt idx="2">
                        <c:v>400</c:v>
                      </c:pt>
                      <c:pt idx="3">
                        <c:v>405</c:v>
                      </c:pt>
                      <c:pt idx="4">
                        <c:v>410</c:v>
                      </c:pt>
                      <c:pt idx="5">
                        <c:v>415</c:v>
                      </c:pt>
                      <c:pt idx="6">
                        <c:v>420</c:v>
                      </c:pt>
                      <c:pt idx="7">
                        <c:v>425</c:v>
                      </c:pt>
                      <c:pt idx="8">
                        <c:v>430</c:v>
                      </c:pt>
                      <c:pt idx="9">
                        <c:v>435</c:v>
                      </c:pt>
                      <c:pt idx="10">
                        <c:v>440</c:v>
                      </c:pt>
                      <c:pt idx="11">
                        <c:v>445</c:v>
                      </c:pt>
                      <c:pt idx="12">
                        <c:v>450</c:v>
                      </c:pt>
                      <c:pt idx="13">
                        <c:v>455</c:v>
                      </c:pt>
                      <c:pt idx="14">
                        <c:v>460</c:v>
                      </c:pt>
                      <c:pt idx="15">
                        <c:v>465</c:v>
                      </c:pt>
                      <c:pt idx="16">
                        <c:v>470</c:v>
                      </c:pt>
                      <c:pt idx="17">
                        <c:v>475</c:v>
                      </c:pt>
                      <c:pt idx="18">
                        <c:v>480</c:v>
                      </c:pt>
                      <c:pt idx="19">
                        <c:v>485</c:v>
                      </c:pt>
                      <c:pt idx="20">
                        <c:v>490</c:v>
                      </c:pt>
                    </c:numCache>
                  </c:numRef>
                </c:cat>
                <c:val>
                  <c:numRef>
                    <c:extLst xmlns:c15="http://schemas.microsoft.com/office/drawing/2012/chart">
                      <c:ext xmlns:c15="http://schemas.microsoft.com/office/drawing/2012/chart" uri="{02D57815-91ED-43cb-92C2-25804820EDAC}">
                        <c15:formulaRef>
                          <c15:sqref>Tabelle3!$D$4:$D$24</c15:sqref>
                        </c15:formulaRef>
                      </c:ext>
                    </c:extLst>
                    <c:numCache>
                      <c:formatCode>General</c:formatCode>
                      <c:ptCount val="21"/>
                      <c:pt idx="0">
                        <c:v>120618.5</c:v>
                      </c:pt>
                      <c:pt idx="1">
                        <c:v>104455</c:v>
                      </c:pt>
                      <c:pt idx="2">
                        <c:v>88310</c:v>
                      </c:pt>
                      <c:pt idx="3">
                        <c:v>83860</c:v>
                      </c:pt>
                      <c:pt idx="4">
                        <c:v>76371</c:v>
                      </c:pt>
                      <c:pt idx="5">
                        <c:v>66871.5</c:v>
                      </c:pt>
                      <c:pt idx="6">
                        <c:v>64923.5</c:v>
                      </c:pt>
                      <c:pt idx="7">
                        <c:v>57316</c:v>
                      </c:pt>
                      <c:pt idx="8">
                        <c:v>55646</c:v>
                      </c:pt>
                      <c:pt idx="9">
                        <c:v>51086</c:v>
                      </c:pt>
                      <c:pt idx="10">
                        <c:v>47039.5</c:v>
                      </c:pt>
                      <c:pt idx="11">
                        <c:v>45128</c:v>
                      </c:pt>
                      <c:pt idx="12">
                        <c:v>43713</c:v>
                      </c:pt>
                      <c:pt idx="13">
                        <c:v>45559</c:v>
                      </c:pt>
                      <c:pt idx="14">
                        <c:v>42751</c:v>
                      </c:pt>
                      <c:pt idx="15">
                        <c:v>42131.5</c:v>
                      </c:pt>
                      <c:pt idx="16">
                        <c:v>40582</c:v>
                      </c:pt>
                      <c:pt idx="17">
                        <c:v>34387.5</c:v>
                      </c:pt>
                      <c:pt idx="18">
                        <c:v>29710.5</c:v>
                      </c:pt>
                      <c:pt idx="19">
                        <c:v>33874.5</c:v>
                      </c:pt>
                      <c:pt idx="20">
                        <c:v>29527.5</c:v>
                      </c:pt>
                    </c:numCache>
                  </c:numRef>
                </c:val>
                <c:smooth val="0"/>
                <c:extLst xmlns:c15="http://schemas.microsoft.com/office/drawing/2012/chart">
                  <c:ext xmlns:c16="http://schemas.microsoft.com/office/drawing/2014/chart" uri="{C3380CC4-5D6E-409C-BE32-E72D297353CC}">
                    <c16:uniqueId val="{00000009-18C3-4811-8651-8471927C2694}"/>
                  </c:ext>
                </c:extLst>
              </c15:ser>
            </c15:filteredLineSeries>
            <c15:filteredLineSeries>
              <c15:ser>
                <c:idx val="4"/>
                <c:order val="4"/>
                <c:tx>
                  <c:strRef>
                    <c:extLst xmlns:c15="http://schemas.microsoft.com/office/drawing/2012/chart">
                      <c:ext xmlns:c15="http://schemas.microsoft.com/office/drawing/2012/chart" uri="{02D57815-91ED-43cb-92C2-25804820EDAC}">
                        <c15:formulaRef>
                          <c15:sqref>Tabelle3!$E$3</c15:sqref>
                        </c15:formulaRef>
                      </c:ext>
                    </c:extLst>
                    <c:strCache>
                      <c:ptCount val="1"/>
                      <c:pt idx="0">
                        <c:v>H2O 280nm</c:v>
                      </c:pt>
                    </c:strCache>
                  </c:strRef>
                </c:tx>
                <c:spPr>
                  <a:ln w="28575" cap="rnd">
                    <a:solidFill>
                      <a:schemeClr val="accent5"/>
                    </a:solidFill>
                    <a:round/>
                  </a:ln>
                  <a:effectLst/>
                </c:spPr>
                <c:marker>
                  <c:symbol val="none"/>
                </c:marker>
                <c:cat>
                  <c:numRef>
                    <c:extLst xmlns:c15="http://schemas.microsoft.com/office/drawing/2012/chart">
                      <c:ext xmlns:c15="http://schemas.microsoft.com/office/drawing/2012/chart" uri="{02D57815-91ED-43cb-92C2-25804820EDAC}">
                        <c15:formulaRef>
                          <c15:sqref>Tabelle3!$A$4:$A$24</c15:sqref>
                        </c15:formulaRef>
                      </c:ext>
                    </c:extLst>
                    <c:numCache>
                      <c:formatCode>General</c:formatCode>
                      <c:ptCount val="21"/>
                      <c:pt idx="0">
                        <c:v>390</c:v>
                      </c:pt>
                      <c:pt idx="1">
                        <c:v>395</c:v>
                      </c:pt>
                      <c:pt idx="2">
                        <c:v>400</c:v>
                      </c:pt>
                      <c:pt idx="3">
                        <c:v>405</c:v>
                      </c:pt>
                      <c:pt idx="4">
                        <c:v>410</c:v>
                      </c:pt>
                      <c:pt idx="5">
                        <c:v>415</c:v>
                      </c:pt>
                      <c:pt idx="6">
                        <c:v>420</c:v>
                      </c:pt>
                      <c:pt idx="7">
                        <c:v>425</c:v>
                      </c:pt>
                      <c:pt idx="8">
                        <c:v>430</c:v>
                      </c:pt>
                      <c:pt idx="9">
                        <c:v>435</c:v>
                      </c:pt>
                      <c:pt idx="10">
                        <c:v>440</c:v>
                      </c:pt>
                      <c:pt idx="11">
                        <c:v>445</c:v>
                      </c:pt>
                      <c:pt idx="12">
                        <c:v>450</c:v>
                      </c:pt>
                      <c:pt idx="13">
                        <c:v>455</c:v>
                      </c:pt>
                      <c:pt idx="14">
                        <c:v>460</c:v>
                      </c:pt>
                      <c:pt idx="15">
                        <c:v>465</c:v>
                      </c:pt>
                      <c:pt idx="16">
                        <c:v>470</c:v>
                      </c:pt>
                      <c:pt idx="17">
                        <c:v>475</c:v>
                      </c:pt>
                      <c:pt idx="18">
                        <c:v>480</c:v>
                      </c:pt>
                      <c:pt idx="19">
                        <c:v>485</c:v>
                      </c:pt>
                      <c:pt idx="20">
                        <c:v>490</c:v>
                      </c:pt>
                    </c:numCache>
                  </c:numRef>
                </c:cat>
                <c:val>
                  <c:numRef>
                    <c:extLst xmlns:c15="http://schemas.microsoft.com/office/drawing/2012/chart">
                      <c:ext xmlns:c15="http://schemas.microsoft.com/office/drawing/2012/chart" uri="{02D57815-91ED-43cb-92C2-25804820EDAC}">
                        <c15:formulaRef>
                          <c15:sqref>Tabelle3!$E$4:$E$24</c15:sqref>
                        </c15:formulaRef>
                      </c:ext>
                    </c:extLst>
                    <c:numCache>
                      <c:formatCode>General</c:formatCode>
                      <c:ptCount val="21"/>
                      <c:pt idx="0">
                        <c:v>170138.5</c:v>
                      </c:pt>
                      <c:pt idx="1">
                        <c:v>138888.5</c:v>
                      </c:pt>
                      <c:pt idx="2">
                        <c:v>123073</c:v>
                      </c:pt>
                      <c:pt idx="3">
                        <c:v>103313.5</c:v>
                      </c:pt>
                      <c:pt idx="4">
                        <c:v>89776.5</c:v>
                      </c:pt>
                      <c:pt idx="5">
                        <c:v>85409</c:v>
                      </c:pt>
                      <c:pt idx="6">
                        <c:v>68108</c:v>
                      </c:pt>
                      <c:pt idx="7">
                        <c:v>57940.5</c:v>
                      </c:pt>
                      <c:pt idx="8">
                        <c:v>61072.5</c:v>
                      </c:pt>
                      <c:pt idx="9">
                        <c:v>49737.5</c:v>
                      </c:pt>
                      <c:pt idx="10">
                        <c:v>48736</c:v>
                      </c:pt>
                      <c:pt idx="11">
                        <c:v>45123.5</c:v>
                      </c:pt>
                      <c:pt idx="12">
                        <c:v>43523</c:v>
                      </c:pt>
                      <c:pt idx="13">
                        <c:v>43319.5</c:v>
                      </c:pt>
                      <c:pt idx="14">
                        <c:v>43562.5</c:v>
                      </c:pt>
                      <c:pt idx="15">
                        <c:v>42328</c:v>
                      </c:pt>
                      <c:pt idx="16">
                        <c:v>42872.5</c:v>
                      </c:pt>
                      <c:pt idx="17">
                        <c:v>36382</c:v>
                      </c:pt>
                      <c:pt idx="18">
                        <c:v>37241</c:v>
                      </c:pt>
                      <c:pt idx="19">
                        <c:v>35075</c:v>
                      </c:pt>
                      <c:pt idx="20">
                        <c:v>35111.5</c:v>
                      </c:pt>
                    </c:numCache>
                  </c:numRef>
                </c:val>
                <c:smooth val="0"/>
                <c:extLst xmlns:c15="http://schemas.microsoft.com/office/drawing/2012/chart">
                  <c:ext xmlns:c16="http://schemas.microsoft.com/office/drawing/2014/chart" uri="{C3380CC4-5D6E-409C-BE32-E72D297353CC}">
                    <c16:uniqueId val="{0000000A-18C3-4811-8651-8471927C2694}"/>
                  </c:ext>
                </c:extLst>
              </c15:ser>
            </c15:filteredLineSeries>
            <c15:filteredLineSeries>
              <c15:ser>
                <c:idx val="5"/>
                <c:order val="5"/>
                <c:tx>
                  <c:strRef>
                    <c:extLst xmlns:c15="http://schemas.microsoft.com/office/drawing/2012/chart">
                      <c:ext xmlns:c15="http://schemas.microsoft.com/office/drawing/2012/chart" uri="{02D57815-91ED-43cb-92C2-25804820EDAC}">
                        <c15:formulaRef>
                          <c15:sqref>Tabelle3!$F$3</c15:sqref>
                        </c15:formulaRef>
                      </c:ext>
                    </c:extLst>
                    <c:strCache>
                      <c:ptCount val="1"/>
                      <c:pt idx="0">
                        <c:v>H2O 260nm</c:v>
                      </c:pt>
                    </c:strCache>
                  </c:strRef>
                </c:tx>
                <c:spPr>
                  <a:ln w="28575" cap="rnd">
                    <a:solidFill>
                      <a:schemeClr val="accent6"/>
                    </a:solidFill>
                    <a:round/>
                  </a:ln>
                  <a:effectLst/>
                </c:spPr>
                <c:marker>
                  <c:symbol val="none"/>
                </c:marker>
                <c:cat>
                  <c:numRef>
                    <c:extLst xmlns:c15="http://schemas.microsoft.com/office/drawing/2012/chart">
                      <c:ext xmlns:c15="http://schemas.microsoft.com/office/drawing/2012/chart" uri="{02D57815-91ED-43cb-92C2-25804820EDAC}">
                        <c15:formulaRef>
                          <c15:sqref>Tabelle3!$A$4:$A$24</c15:sqref>
                        </c15:formulaRef>
                      </c:ext>
                    </c:extLst>
                    <c:numCache>
                      <c:formatCode>General</c:formatCode>
                      <c:ptCount val="21"/>
                      <c:pt idx="0">
                        <c:v>390</c:v>
                      </c:pt>
                      <c:pt idx="1">
                        <c:v>395</c:v>
                      </c:pt>
                      <c:pt idx="2">
                        <c:v>400</c:v>
                      </c:pt>
                      <c:pt idx="3">
                        <c:v>405</c:v>
                      </c:pt>
                      <c:pt idx="4">
                        <c:v>410</c:v>
                      </c:pt>
                      <c:pt idx="5">
                        <c:v>415</c:v>
                      </c:pt>
                      <c:pt idx="6">
                        <c:v>420</c:v>
                      </c:pt>
                      <c:pt idx="7">
                        <c:v>425</c:v>
                      </c:pt>
                      <c:pt idx="8">
                        <c:v>430</c:v>
                      </c:pt>
                      <c:pt idx="9">
                        <c:v>435</c:v>
                      </c:pt>
                      <c:pt idx="10">
                        <c:v>440</c:v>
                      </c:pt>
                      <c:pt idx="11">
                        <c:v>445</c:v>
                      </c:pt>
                      <c:pt idx="12">
                        <c:v>450</c:v>
                      </c:pt>
                      <c:pt idx="13">
                        <c:v>455</c:v>
                      </c:pt>
                      <c:pt idx="14">
                        <c:v>460</c:v>
                      </c:pt>
                      <c:pt idx="15">
                        <c:v>465</c:v>
                      </c:pt>
                      <c:pt idx="16">
                        <c:v>470</c:v>
                      </c:pt>
                      <c:pt idx="17">
                        <c:v>475</c:v>
                      </c:pt>
                      <c:pt idx="18">
                        <c:v>480</c:v>
                      </c:pt>
                      <c:pt idx="19">
                        <c:v>485</c:v>
                      </c:pt>
                      <c:pt idx="20">
                        <c:v>490</c:v>
                      </c:pt>
                    </c:numCache>
                  </c:numRef>
                </c:cat>
                <c:val>
                  <c:numRef>
                    <c:extLst xmlns:c15="http://schemas.microsoft.com/office/drawing/2012/chart">
                      <c:ext xmlns:c15="http://schemas.microsoft.com/office/drawing/2012/chart" uri="{02D57815-91ED-43cb-92C2-25804820EDAC}">
                        <c15:formulaRef>
                          <c15:sqref>Tabelle3!$F$4:$F$24</c15:sqref>
                        </c15:formulaRef>
                      </c:ext>
                    </c:extLst>
                    <c:numCache>
                      <c:formatCode>General</c:formatCode>
                      <c:ptCount val="21"/>
                      <c:pt idx="0">
                        <c:v>562004.5</c:v>
                      </c:pt>
                      <c:pt idx="1">
                        <c:v>415400</c:v>
                      </c:pt>
                      <c:pt idx="2">
                        <c:v>314462</c:v>
                      </c:pt>
                      <c:pt idx="3">
                        <c:v>240594</c:v>
                      </c:pt>
                      <c:pt idx="4">
                        <c:v>187949.5</c:v>
                      </c:pt>
                      <c:pt idx="5">
                        <c:v>155500.5</c:v>
                      </c:pt>
                      <c:pt idx="6">
                        <c:v>116415.5</c:v>
                      </c:pt>
                      <c:pt idx="7">
                        <c:v>95316</c:v>
                      </c:pt>
                      <c:pt idx="8">
                        <c:v>80645.5</c:v>
                      </c:pt>
                      <c:pt idx="9">
                        <c:v>70619</c:v>
                      </c:pt>
                      <c:pt idx="10">
                        <c:v>68097.5</c:v>
                      </c:pt>
                      <c:pt idx="11">
                        <c:v>61536.5</c:v>
                      </c:pt>
                      <c:pt idx="12">
                        <c:v>54712</c:v>
                      </c:pt>
                      <c:pt idx="13">
                        <c:v>55378.5</c:v>
                      </c:pt>
                      <c:pt idx="14">
                        <c:v>47007.5</c:v>
                      </c:pt>
                      <c:pt idx="15">
                        <c:v>46242.5</c:v>
                      </c:pt>
                      <c:pt idx="16">
                        <c:v>44285.5</c:v>
                      </c:pt>
                      <c:pt idx="17">
                        <c:v>40512</c:v>
                      </c:pt>
                      <c:pt idx="18">
                        <c:v>39525</c:v>
                      </c:pt>
                      <c:pt idx="19">
                        <c:v>43093</c:v>
                      </c:pt>
                      <c:pt idx="20">
                        <c:v>29445.5</c:v>
                      </c:pt>
                    </c:numCache>
                  </c:numRef>
                </c:val>
                <c:smooth val="0"/>
                <c:extLst xmlns:c15="http://schemas.microsoft.com/office/drawing/2012/chart">
                  <c:ext xmlns:c16="http://schemas.microsoft.com/office/drawing/2014/chart" uri="{C3380CC4-5D6E-409C-BE32-E72D297353CC}">
                    <c16:uniqueId val="{0000000B-18C3-4811-8651-8471927C2694}"/>
                  </c:ext>
                </c:extLst>
              </c15:ser>
            </c15:filteredLineSeries>
            <c15:filteredLineSeries>
              <c15:ser>
                <c:idx val="9"/>
                <c:order val="9"/>
                <c:tx>
                  <c:strRef>
                    <c:extLst xmlns:c15="http://schemas.microsoft.com/office/drawing/2012/chart">
                      <c:ext xmlns:c15="http://schemas.microsoft.com/office/drawing/2012/chart" uri="{02D57815-91ED-43cb-92C2-25804820EDAC}">
                        <c15:formulaRef>
                          <c15:sqref>Tabelle3!$J$3</c15:sqref>
                        </c15:formulaRef>
                      </c:ext>
                    </c:extLst>
                    <c:strCache>
                      <c:ptCount val="1"/>
                      <c:pt idx="0">
                        <c:v>Gel 280nm</c:v>
                      </c:pt>
                    </c:strCache>
                  </c:strRef>
                </c:tx>
                <c:spPr>
                  <a:ln w="28575" cap="rnd">
                    <a:solidFill>
                      <a:schemeClr val="accent2"/>
                    </a:solidFill>
                    <a:round/>
                  </a:ln>
                  <a:effectLst/>
                </c:spPr>
                <c:marker>
                  <c:symbol val="none"/>
                </c:marker>
                <c:cat>
                  <c:numRef>
                    <c:extLst xmlns:c15="http://schemas.microsoft.com/office/drawing/2012/chart">
                      <c:ext xmlns:c15="http://schemas.microsoft.com/office/drawing/2012/chart" uri="{02D57815-91ED-43cb-92C2-25804820EDAC}">
                        <c15:formulaRef>
                          <c15:sqref>Tabelle3!$A$4:$A$24</c15:sqref>
                        </c15:formulaRef>
                      </c:ext>
                    </c:extLst>
                    <c:numCache>
                      <c:formatCode>General</c:formatCode>
                      <c:ptCount val="21"/>
                      <c:pt idx="0">
                        <c:v>390</c:v>
                      </c:pt>
                      <c:pt idx="1">
                        <c:v>395</c:v>
                      </c:pt>
                      <c:pt idx="2">
                        <c:v>400</c:v>
                      </c:pt>
                      <c:pt idx="3">
                        <c:v>405</c:v>
                      </c:pt>
                      <c:pt idx="4">
                        <c:v>410</c:v>
                      </c:pt>
                      <c:pt idx="5">
                        <c:v>415</c:v>
                      </c:pt>
                      <c:pt idx="6">
                        <c:v>420</c:v>
                      </c:pt>
                      <c:pt idx="7">
                        <c:v>425</c:v>
                      </c:pt>
                      <c:pt idx="8">
                        <c:v>430</c:v>
                      </c:pt>
                      <c:pt idx="9">
                        <c:v>435</c:v>
                      </c:pt>
                      <c:pt idx="10">
                        <c:v>440</c:v>
                      </c:pt>
                      <c:pt idx="11">
                        <c:v>445</c:v>
                      </c:pt>
                      <c:pt idx="12">
                        <c:v>450</c:v>
                      </c:pt>
                      <c:pt idx="13">
                        <c:v>455</c:v>
                      </c:pt>
                      <c:pt idx="14">
                        <c:v>460</c:v>
                      </c:pt>
                      <c:pt idx="15">
                        <c:v>465</c:v>
                      </c:pt>
                      <c:pt idx="16">
                        <c:v>470</c:v>
                      </c:pt>
                      <c:pt idx="17">
                        <c:v>475</c:v>
                      </c:pt>
                      <c:pt idx="18">
                        <c:v>480</c:v>
                      </c:pt>
                      <c:pt idx="19">
                        <c:v>485</c:v>
                      </c:pt>
                      <c:pt idx="20">
                        <c:v>490</c:v>
                      </c:pt>
                    </c:numCache>
                  </c:numRef>
                </c:cat>
                <c:val>
                  <c:numRef>
                    <c:extLst xmlns:c15="http://schemas.microsoft.com/office/drawing/2012/chart">
                      <c:ext xmlns:c15="http://schemas.microsoft.com/office/drawing/2012/chart" uri="{02D57815-91ED-43cb-92C2-25804820EDAC}">
                        <c15:formulaRef>
                          <c15:sqref>Tabelle3!$J$4:$J$24</c15:sqref>
                        </c15:formulaRef>
                      </c:ext>
                    </c:extLst>
                    <c:numCache>
                      <c:formatCode>General</c:formatCode>
                      <c:ptCount val="21"/>
                      <c:pt idx="0">
                        <c:v>17519533</c:v>
                      </c:pt>
                      <c:pt idx="1">
                        <c:v>16816831.5</c:v>
                      </c:pt>
                      <c:pt idx="2">
                        <c:v>16301518</c:v>
                      </c:pt>
                      <c:pt idx="3">
                        <c:v>16033291.5</c:v>
                      </c:pt>
                      <c:pt idx="4">
                        <c:v>15843893.5</c:v>
                      </c:pt>
                      <c:pt idx="5">
                        <c:v>15795769</c:v>
                      </c:pt>
                      <c:pt idx="6">
                        <c:v>15579768</c:v>
                      </c:pt>
                      <c:pt idx="7">
                        <c:v>15391976</c:v>
                      </c:pt>
                      <c:pt idx="8">
                        <c:v>15198789.5</c:v>
                      </c:pt>
                      <c:pt idx="9">
                        <c:v>14852091</c:v>
                      </c:pt>
                      <c:pt idx="10">
                        <c:v>14703631.5</c:v>
                      </c:pt>
                      <c:pt idx="11">
                        <c:v>14507021.5</c:v>
                      </c:pt>
                      <c:pt idx="12">
                        <c:v>14289951</c:v>
                      </c:pt>
                      <c:pt idx="13">
                        <c:v>14052324</c:v>
                      </c:pt>
                      <c:pt idx="14">
                        <c:v>13650236</c:v>
                      </c:pt>
                      <c:pt idx="15">
                        <c:v>13005106.5</c:v>
                      </c:pt>
                      <c:pt idx="16">
                        <c:v>12207409.5</c:v>
                      </c:pt>
                      <c:pt idx="17">
                        <c:v>11176055.5</c:v>
                      </c:pt>
                      <c:pt idx="18">
                        <c:v>10694156</c:v>
                      </c:pt>
                      <c:pt idx="19">
                        <c:v>10488996</c:v>
                      </c:pt>
                      <c:pt idx="20">
                        <c:v>10331260</c:v>
                      </c:pt>
                    </c:numCache>
                  </c:numRef>
                </c:val>
                <c:smooth val="0"/>
                <c:extLst xmlns:c15="http://schemas.microsoft.com/office/drawing/2012/chart">
                  <c:ext xmlns:c16="http://schemas.microsoft.com/office/drawing/2014/chart" uri="{C3380CC4-5D6E-409C-BE32-E72D297353CC}">
                    <c16:uniqueId val="{0000000C-18C3-4811-8651-8471927C2694}"/>
                  </c:ext>
                </c:extLst>
              </c15:ser>
            </c15:filteredLineSeries>
            <c15:filteredLineSeries>
              <c15:ser>
                <c:idx val="10"/>
                <c:order val="10"/>
                <c:tx>
                  <c:strRef>
                    <c:extLst xmlns:c15="http://schemas.microsoft.com/office/drawing/2012/chart">
                      <c:ext xmlns:c15="http://schemas.microsoft.com/office/drawing/2012/chart" uri="{02D57815-91ED-43cb-92C2-25804820EDAC}">
                        <c15:formulaRef>
                          <c15:sqref>Tabelle3!$K$3</c15:sqref>
                        </c15:formulaRef>
                      </c:ext>
                    </c:extLst>
                    <c:strCache>
                      <c:ptCount val="1"/>
                      <c:pt idx="0">
                        <c:v>Gel 260nm</c:v>
                      </c:pt>
                    </c:strCache>
                  </c:strRef>
                </c:tx>
                <c:spPr>
                  <a:ln w="28575" cap="rnd">
                    <a:solidFill>
                      <a:schemeClr val="accent3">
                        <a:lumMod val="75000"/>
                      </a:schemeClr>
                    </a:solidFill>
                    <a:round/>
                  </a:ln>
                  <a:effectLst/>
                </c:spPr>
                <c:marker>
                  <c:symbol val="none"/>
                </c:marker>
                <c:cat>
                  <c:numRef>
                    <c:extLst xmlns:c15="http://schemas.microsoft.com/office/drawing/2012/chart">
                      <c:ext xmlns:c15="http://schemas.microsoft.com/office/drawing/2012/chart" uri="{02D57815-91ED-43cb-92C2-25804820EDAC}">
                        <c15:formulaRef>
                          <c15:sqref>Tabelle3!$A$4:$A$24</c15:sqref>
                        </c15:formulaRef>
                      </c:ext>
                    </c:extLst>
                    <c:numCache>
                      <c:formatCode>General</c:formatCode>
                      <c:ptCount val="21"/>
                      <c:pt idx="0">
                        <c:v>390</c:v>
                      </c:pt>
                      <c:pt idx="1">
                        <c:v>395</c:v>
                      </c:pt>
                      <c:pt idx="2">
                        <c:v>400</c:v>
                      </c:pt>
                      <c:pt idx="3">
                        <c:v>405</c:v>
                      </c:pt>
                      <c:pt idx="4">
                        <c:v>410</c:v>
                      </c:pt>
                      <c:pt idx="5">
                        <c:v>415</c:v>
                      </c:pt>
                      <c:pt idx="6">
                        <c:v>420</c:v>
                      </c:pt>
                      <c:pt idx="7">
                        <c:v>425</c:v>
                      </c:pt>
                      <c:pt idx="8">
                        <c:v>430</c:v>
                      </c:pt>
                      <c:pt idx="9">
                        <c:v>435</c:v>
                      </c:pt>
                      <c:pt idx="10">
                        <c:v>440</c:v>
                      </c:pt>
                      <c:pt idx="11">
                        <c:v>445</c:v>
                      </c:pt>
                      <c:pt idx="12">
                        <c:v>450</c:v>
                      </c:pt>
                      <c:pt idx="13">
                        <c:v>455</c:v>
                      </c:pt>
                      <c:pt idx="14">
                        <c:v>460</c:v>
                      </c:pt>
                      <c:pt idx="15">
                        <c:v>465</c:v>
                      </c:pt>
                      <c:pt idx="16">
                        <c:v>470</c:v>
                      </c:pt>
                      <c:pt idx="17">
                        <c:v>475</c:v>
                      </c:pt>
                      <c:pt idx="18">
                        <c:v>480</c:v>
                      </c:pt>
                      <c:pt idx="19">
                        <c:v>485</c:v>
                      </c:pt>
                      <c:pt idx="20">
                        <c:v>490</c:v>
                      </c:pt>
                    </c:numCache>
                  </c:numRef>
                </c:cat>
                <c:val>
                  <c:numRef>
                    <c:extLst xmlns:c15="http://schemas.microsoft.com/office/drawing/2012/chart">
                      <c:ext xmlns:c15="http://schemas.microsoft.com/office/drawing/2012/chart" uri="{02D57815-91ED-43cb-92C2-25804820EDAC}">
                        <c15:formulaRef>
                          <c15:sqref>Tabelle3!$K$4:$K$24</c15:sqref>
                        </c15:formulaRef>
                      </c:ext>
                    </c:extLst>
                    <c:numCache>
                      <c:formatCode>General</c:formatCode>
                      <c:ptCount val="21"/>
                      <c:pt idx="0">
                        <c:v>10496411</c:v>
                      </c:pt>
                      <c:pt idx="1">
                        <c:v>10178638.5</c:v>
                      </c:pt>
                      <c:pt idx="2">
                        <c:v>9953027</c:v>
                      </c:pt>
                      <c:pt idx="3">
                        <c:v>9885596.5</c:v>
                      </c:pt>
                      <c:pt idx="4">
                        <c:v>9887392</c:v>
                      </c:pt>
                      <c:pt idx="5">
                        <c:v>9868693.5</c:v>
                      </c:pt>
                      <c:pt idx="6">
                        <c:v>9921576</c:v>
                      </c:pt>
                      <c:pt idx="7">
                        <c:v>9922681.5</c:v>
                      </c:pt>
                      <c:pt idx="8">
                        <c:v>9927381</c:v>
                      </c:pt>
                      <c:pt idx="9">
                        <c:v>9771526</c:v>
                      </c:pt>
                      <c:pt idx="10">
                        <c:v>9838818.5</c:v>
                      </c:pt>
                      <c:pt idx="11">
                        <c:v>9802049.5</c:v>
                      </c:pt>
                      <c:pt idx="12">
                        <c:v>9786392.5</c:v>
                      </c:pt>
                      <c:pt idx="13">
                        <c:v>9748210.5</c:v>
                      </c:pt>
                      <c:pt idx="14">
                        <c:v>9523835.5</c:v>
                      </c:pt>
                      <c:pt idx="15">
                        <c:v>9298652.5</c:v>
                      </c:pt>
                      <c:pt idx="16">
                        <c:v>8904938</c:v>
                      </c:pt>
                      <c:pt idx="17">
                        <c:v>8346254.5</c:v>
                      </c:pt>
                      <c:pt idx="18">
                        <c:v>8172798</c:v>
                      </c:pt>
                      <c:pt idx="19">
                        <c:v>8237358</c:v>
                      </c:pt>
                      <c:pt idx="20">
                        <c:v>8404282.5</c:v>
                      </c:pt>
                    </c:numCache>
                  </c:numRef>
                </c:val>
                <c:smooth val="0"/>
                <c:extLst xmlns:c15="http://schemas.microsoft.com/office/drawing/2012/chart">
                  <c:ext xmlns:c16="http://schemas.microsoft.com/office/drawing/2014/chart" uri="{C3380CC4-5D6E-409C-BE32-E72D297353CC}">
                    <c16:uniqueId val="{0000000D-18C3-4811-8651-8471927C2694}"/>
                  </c:ext>
                </c:extLst>
              </c15:ser>
            </c15:filteredLineSeries>
            <c15:filteredLineSeries>
              <c15:ser>
                <c:idx val="14"/>
                <c:order val="14"/>
                <c:tx>
                  <c:strRef>
                    <c:extLst xmlns:c15="http://schemas.microsoft.com/office/drawing/2012/chart">
                      <c:ext xmlns:c15="http://schemas.microsoft.com/office/drawing/2012/chart" uri="{02D57815-91ED-43cb-92C2-25804820EDAC}">
                        <c15:formulaRef>
                          <c15:sqref>Tabelle3!$O$3</c15:sqref>
                        </c15:formulaRef>
                      </c:ext>
                    </c:extLst>
                    <c:strCache>
                      <c:ptCount val="1"/>
                      <c:pt idx="0">
                        <c:v>control 280</c:v>
                      </c:pt>
                    </c:strCache>
                  </c:strRef>
                </c:tx>
                <c:spPr>
                  <a:ln w="28575" cap="rnd">
                    <a:solidFill>
                      <a:schemeClr val="accent2">
                        <a:lumMod val="60000"/>
                        <a:lumOff val="40000"/>
                      </a:schemeClr>
                    </a:solidFill>
                    <a:round/>
                  </a:ln>
                  <a:effectLst/>
                </c:spPr>
                <c:marker>
                  <c:symbol val="none"/>
                </c:marker>
                <c:cat>
                  <c:numRef>
                    <c:extLst xmlns:c15="http://schemas.microsoft.com/office/drawing/2012/chart">
                      <c:ext xmlns:c15="http://schemas.microsoft.com/office/drawing/2012/chart" uri="{02D57815-91ED-43cb-92C2-25804820EDAC}">
                        <c15:formulaRef>
                          <c15:sqref>Tabelle3!$A$4:$A$24</c15:sqref>
                        </c15:formulaRef>
                      </c:ext>
                    </c:extLst>
                    <c:numCache>
                      <c:formatCode>General</c:formatCode>
                      <c:ptCount val="21"/>
                      <c:pt idx="0">
                        <c:v>390</c:v>
                      </c:pt>
                      <c:pt idx="1">
                        <c:v>395</c:v>
                      </c:pt>
                      <c:pt idx="2">
                        <c:v>400</c:v>
                      </c:pt>
                      <c:pt idx="3">
                        <c:v>405</c:v>
                      </c:pt>
                      <c:pt idx="4">
                        <c:v>410</c:v>
                      </c:pt>
                      <c:pt idx="5">
                        <c:v>415</c:v>
                      </c:pt>
                      <c:pt idx="6">
                        <c:v>420</c:v>
                      </c:pt>
                      <c:pt idx="7">
                        <c:v>425</c:v>
                      </c:pt>
                      <c:pt idx="8">
                        <c:v>430</c:v>
                      </c:pt>
                      <c:pt idx="9">
                        <c:v>435</c:v>
                      </c:pt>
                      <c:pt idx="10">
                        <c:v>440</c:v>
                      </c:pt>
                      <c:pt idx="11">
                        <c:v>445</c:v>
                      </c:pt>
                      <c:pt idx="12">
                        <c:v>450</c:v>
                      </c:pt>
                      <c:pt idx="13">
                        <c:v>455</c:v>
                      </c:pt>
                      <c:pt idx="14">
                        <c:v>460</c:v>
                      </c:pt>
                      <c:pt idx="15">
                        <c:v>465</c:v>
                      </c:pt>
                      <c:pt idx="16">
                        <c:v>470</c:v>
                      </c:pt>
                      <c:pt idx="17">
                        <c:v>475</c:v>
                      </c:pt>
                      <c:pt idx="18">
                        <c:v>480</c:v>
                      </c:pt>
                      <c:pt idx="19">
                        <c:v>485</c:v>
                      </c:pt>
                      <c:pt idx="20">
                        <c:v>490</c:v>
                      </c:pt>
                    </c:numCache>
                  </c:numRef>
                </c:cat>
                <c:val>
                  <c:numRef>
                    <c:extLst xmlns:c15="http://schemas.microsoft.com/office/drawing/2012/chart">
                      <c:ext xmlns:c15="http://schemas.microsoft.com/office/drawing/2012/chart" uri="{02D57815-91ED-43cb-92C2-25804820EDAC}">
                        <c15:formulaRef>
                          <c15:sqref>Tabelle3!$O$4:$O$24</c15:sqref>
                        </c15:formulaRef>
                      </c:ext>
                    </c:extLst>
                    <c:numCache>
                      <c:formatCode>General</c:formatCode>
                      <c:ptCount val="21"/>
                      <c:pt idx="0">
                        <c:v>12694576.5</c:v>
                      </c:pt>
                      <c:pt idx="1">
                        <c:v>10331113</c:v>
                      </c:pt>
                      <c:pt idx="2">
                        <c:v>8292785.5</c:v>
                      </c:pt>
                      <c:pt idx="3">
                        <c:v>6612509</c:v>
                      </c:pt>
                      <c:pt idx="4">
                        <c:v>5204454.5</c:v>
                      </c:pt>
                      <c:pt idx="5">
                        <c:v>4152869</c:v>
                      </c:pt>
                      <c:pt idx="6">
                        <c:v>3176323.5</c:v>
                      </c:pt>
                      <c:pt idx="7">
                        <c:v>2412814.5</c:v>
                      </c:pt>
                      <c:pt idx="8">
                        <c:v>1893795</c:v>
                      </c:pt>
                      <c:pt idx="9">
                        <c:v>1490915.5</c:v>
                      </c:pt>
                      <c:pt idx="10">
                        <c:v>1236093.5</c:v>
                      </c:pt>
                      <c:pt idx="11">
                        <c:v>1016307.5</c:v>
                      </c:pt>
                      <c:pt idx="12">
                        <c:v>857393.5</c:v>
                      </c:pt>
                      <c:pt idx="13">
                        <c:v>733448</c:v>
                      </c:pt>
                      <c:pt idx="14">
                        <c:v>681116</c:v>
                      </c:pt>
                      <c:pt idx="15">
                        <c:v>711735</c:v>
                      </c:pt>
                      <c:pt idx="16">
                        <c:v>944296</c:v>
                      </c:pt>
                      <c:pt idx="17">
                        <c:v>1631104.5</c:v>
                      </c:pt>
                      <c:pt idx="18">
                        <c:v>2723854.5</c:v>
                      </c:pt>
                      <c:pt idx="19">
                        <c:v>3902213</c:v>
                      </c:pt>
                      <c:pt idx="20">
                        <c:v>5729128.5</c:v>
                      </c:pt>
                    </c:numCache>
                  </c:numRef>
                </c:val>
                <c:smooth val="0"/>
                <c:extLst xmlns:c15="http://schemas.microsoft.com/office/drawing/2012/chart">
                  <c:ext xmlns:c16="http://schemas.microsoft.com/office/drawing/2014/chart" uri="{C3380CC4-5D6E-409C-BE32-E72D297353CC}">
                    <c16:uniqueId val="{0000000E-18C3-4811-8651-8471927C2694}"/>
                  </c:ext>
                </c:extLst>
              </c15:ser>
            </c15:filteredLineSeries>
            <c15:filteredLineSeries>
              <c15:ser>
                <c:idx val="15"/>
                <c:order val="15"/>
                <c:tx>
                  <c:strRef>
                    <c:extLst xmlns:c15="http://schemas.microsoft.com/office/drawing/2012/chart">
                      <c:ext xmlns:c15="http://schemas.microsoft.com/office/drawing/2012/chart" uri="{02D57815-91ED-43cb-92C2-25804820EDAC}">
                        <c15:formulaRef>
                          <c15:sqref>Tabelle3!$P$3</c15:sqref>
                        </c15:formulaRef>
                      </c:ext>
                    </c:extLst>
                    <c:strCache>
                      <c:ptCount val="1"/>
                      <c:pt idx="0">
                        <c:v>control 260</c:v>
                      </c:pt>
                    </c:strCache>
                  </c:strRef>
                </c:tx>
                <c:spPr>
                  <a:ln w="28575" cap="rnd">
                    <a:solidFill>
                      <a:schemeClr val="accent3">
                        <a:lumMod val="60000"/>
                        <a:lumOff val="40000"/>
                      </a:schemeClr>
                    </a:solidFill>
                    <a:round/>
                  </a:ln>
                  <a:effectLst/>
                </c:spPr>
                <c:marker>
                  <c:symbol val="none"/>
                </c:marker>
                <c:cat>
                  <c:numRef>
                    <c:extLst xmlns:c15="http://schemas.microsoft.com/office/drawing/2012/chart">
                      <c:ext xmlns:c15="http://schemas.microsoft.com/office/drawing/2012/chart" uri="{02D57815-91ED-43cb-92C2-25804820EDAC}">
                        <c15:formulaRef>
                          <c15:sqref>Tabelle3!$A$4:$A$24</c15:sqref>
                        </c15:formulaRef>
                      </c:ext>
                    </c:extLst>
                    <c:numCache>
                      <c:formatCode>General</c:formatCode>
                      <c:ptCount val="21"/>
                      <c:pt idx="0">
                        <c:v>390</c:v>
                      </c:pt>
                      <c:pt idx="1">
                        <c:v>395</c:v>
                      </c:pt>
                      <c:pt idx="2">
                        <c:v>400</c:v>
                      </c:pt>
                      <c:pt idx="3">
                        <c:v>405</c:v>
                      </c:pt>
                      <c:pt idx="4">
                        <c:v>410</c:v>
                      </c:pt>
                      <c:pt idx="5">
                        <c:v>415</c:v>
                      </c:pt>
                      <c:pt idx="6">
                        <c:v>420</c:v>
                      </c:pt>
                      <c:pt idx="7">
                        <c:v>425</c:v>
                      </c:pt>
                      <c:pt idx="8">
                        <c:v>430</c:v>
                      </c:pt>
                      <c:pt idx="9">
                        <c:v>435</c:v>
                      </c:pt>
                      <c:pt idx="10">
                        <c:v>440</c:v>
                      </c:pt>
                      <c:pt idx="11">
                        <c:v>445</c:v>
                      </c:pt>
                      <c:pt idx="12">
                        <c:v>450</c:v>
                      </c:pt>
                      <c:pt idx="13">
                        <c:v>455</c:v>
                      </c:pt>
                      <c:pt idx="14">
                        <c:v>460</c:v>
                      </c:pt>
                      <c:pt idx="15">
                        <c:v>465</c:v>
                      </c:pt>
                      <c:pt idx="16">
                        <c:v>470</c:v>
                      </c:pt>
                      <c:pt idx="17">
                        <c:v>475</c:v>
                      </c:pt>
                      <c:pt idx="18">
                        <c:v>480</c:v>
                      </c:pt>
                      <c:pt idx="19">
                        <c:v>485</c:v>
                      </c:pt>
                      <c:pt idx="20">
                        <c:v>490</c:v>
                      </c:pt>
                    </c:numCache>
                  </c:numRef>
                </c:cat>
                <c:val>
                  <c:numRef>
                    <c:extLst xmlns:c15="http://schemas.microsoft.com/office/drawing/2012/chart">
                      <c:ext xmlns:c15="http://schemas.microsoft.com/office/drawing/2012/chart" uri="{02D57815-91ED-43cb-92C2-25804820EDAC}">
                        <c15:formulaRef>
                          <c15:sqref>Tabelle3!$P$4:$P$24</c15:sqref>
                        </c15:formulaRef>
                      </c:ext>
                    </c:extLst>
                    <c:numCache>
                      <c:formatCode>General</c:formatCode>
                      <c:ptCount val="21"/>
                      <c:pt idx="0">
                        <c:v>7874596</c:v>
                      </c:pt>
                      <c:pt idx="1">
                        <c:v>6375329</c:v>
                      </c:pt>
                      <c:pt idx="2">
                        <c:v>5042627.5</c:v>
                      </c:pt>
                      <c:pt idx="3">
                        <c:v>4030961</c:v>
                      </c:pt>
                      <c:pt idx="4">
                        <c:v>3188508.5</c:v>
                      </c:pt>
                      <c:pt idx="5">
                        <c:v>2539084.5</c:v>
                      </c:pt>
                      <c:pt idx="6">
                        <c:v>1951690.5</c:v>
                      </c:pt>
                      <c:pt idx="7">
                        <c:v>1464590.5</c:v>
                      </c:pt>
                      <c:pt idx="8">
                        <c:v>1183020.5</c:v>
                      </c:pt>
                      <c:pt idx="9">
                        <c:v>926176.5</c:v>
                      </c:pt>
                      <c:pt idx="10">
                        <c:v>771510.5</c:v>
                      </c:pt>
                      <c:pt idx="11">
                        <c:v>664489</c:v>
                      </c:pt>
                      <c:pt idx="12">
                        <c:v>559318</c:v>
                      </c:pt>
                      <c:pt idx="13">
                        <c:v>496084</c:v>
                      </c:pt>
                      <c:pt idx="14">
                        <c:v>503664.5</c:v>
                      </c:pt>
                      <c:pt idx="15">
                        <c:v>605355</c:v>
                      </c:pt>
                      <c:pt idx="16">
                        <c:v>932491</c:v>
                      </c:pt>
                      <c:pt idx="17">
                        <c:v>1795646.5</c:v>
                      </c:pt>
                      <c:pt idx="18">
                        <c:v>3123221</c:v>
                      </c:pt>
                      <c:pt idx="19">
                        <c:v>4527421</c:v>
                      </c:pt>
                      <c:pt idx="20">
                        <c:v>6638897</c:v>
                      </c:pt>
                    </c:numCache>
                  </c:numRef>
                </c:val>
                <c:smooth val="0"/>
                <c:extLst xmlns:c15="http://schemas.microsoft.com/office/drawing/2012/chart">
                  <c:ext xmlns:c16="http://schemas.microsoft.com/office/drawing/2014/chart" uri="{C3380CC4-5D6E-409C-BE32-E72D297353CC}">
                    <c16:uniqueId val="{0000000F-18C3-4811-8651-8471927C2694}"/>
                  </c:ext>
                </c:extLst>
              </c15:ser>
            </c15:filteredLineSeries>
          </c:ext>
        </c:extLst>
      </c:lineChart>
      <c:catAx>
        <c:axId val="-2037302632"/>
        <c:scaling>
          <c:orientation val="minMax"/>
        </c:scaling>
        <c:delete val="0"/>
        <c:axPos val="b"/>
        <c:title>
          <c:tx>
            <c:rich>
              <a:bodyPr rot="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r>
                  <a:rPr lang="de-DE" sz="800"/>
                  <a:t>Emission</a:t>
                </a:r>
                <a:r>
                  <a:rPr lang="de-DE" sz="800" baseline="0"/>
                  <a:t> (nm)</a:t>
                </a:r>
                <a:endParaRPr lang="de-DE" sz="800"/>
              </a:p>
            </c:rich>
          </c:tx>
          <c:overlay val="0"/>
          <c:spPr>
            <a:noFill/>
            <a:ln>
              <a:noFill/>
            </a:ln>
            <a:effectLst/>
          </c:spPr>
        </c:title>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084120040"/>
        <c:crosses val="autoZero"/>
        <c:auto val="1"/>
        <c:lblAlgn val="ctr"/>
        <c:lblOffset val="100"/>
        <c:noMultiLvlLbl val="0"/>
      </c:catAx>
      <c:valAx>
        <c:axId val="-208412004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de-DE" sz="1000"/>
                  <a:t>Gain (absolute values)</a:t>
                </a:r>
              </a:p>
            </c:rich>
          </c:tx>
          <c:overlay val="0"/>
          <c:spPr>
            <a:noFill/>
            <a:ln>
              <a:noFill/>
            </a:ln>
            <a:effectLst/>
          </c:spPr>
        </c:title>
        <c:numFmt formatCode="#,##0" sourceLinked="0"/>
        <c:majorTickMark val="out"/>
        <c:minorTickMark val="none"/>
        <c:tickLblPos val="nextTo"/>
        <c:spPr>
          <a:noFill/>
          <a:ln>
            <a:noFill/>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endParaRPr lang="de-DE"/>
          </a:p>
        </c:txPr>
        <c:crossAx val="-2037302632"/>
        <c:crosses val="autoZero"/>
        <c:crossBetween val="between"/>
        <c:dispUnits>
          <c:builtInUnit val="millions"/>
          <c:dispUnitsLbl>
            <c:layout>
              <c:manualLayout>
                <c:xMode val="edge"/>
                <c:yMode val="edge"/>
                <c:x val="2.8754480286738299E-2"/>
                <c:y val="2.6881137021876399E-2"/>
              </c:manualLayout>
            </c:layout>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x</a:t>
                  </a:r>
                  <a:r>
                    <a:rPr lang="en-US" baseline="0"/>
                    <a:t> 10</a:t>
                  </a:r>
                  <a:r>
                    <a:rPr lang="en-US" baseline="30000"/>
                    <a:t>6</a:t>
                  </a:r>
                </a:p>
              </c:rich>
            </c:tx>
            <c:spPr>
              <a:noFill/>
              <a:ln>
                <a:noFill/>
              </a:ln>
              <a:effectLst/>
            </c:spPr>
          </c:dispUnitsLbl>
        </c:dispUnits>
      </c:valAx>
      <c:spPr>
        <a:noFill/>
        <a:ln>
          <a:noFill/>
        </a:ln>
        <a:effectLst/>
      </c:spPr>
    </c:plotArea>
    <c:legend>
      <c:legendPos val="r"/>
      <c:layout>
        <c:manualLayout>
          <c:xMode val="edge"/>
          <c:yMode val="edge"/>
          <c:x val="0.855940750461748"/>
          <c:y val="0.16340318506153001"/>
          <c:w val="0.13083173631073899"/>
          <c:h val="0.40114823240903502"/>
        </c:manualLayout>
      </c:layout>
      <c:overlay val="0"/>
      <c:spPr>
        <a:noFill/>
        <a:ln>
          <a:noFill/>
        </a:ln>
        <a:effectLst/>
      </c:spPr>
      <c:txPr>
        <a:bodyPr rot="0" spcFirstLastPara="1" vertOverflow="ellipsis" vert="horz" wrap="square" anchor="ctr" anchorCtr="1"/>
        <a:lstStyle/>
        <a:p>
          <a:pPr>
            <a:defRPr sz="500" b="0" i="0" u="none" strike="noStrike" kern="1200" baseline="0">
              <a:solidFill>
                <a:schemeClr val="tx1">
                  <a:lumMod val="65000"/>
                  <a:lumOff val="35000"/>
                </a:schemeClr>
              </a:solidFill>
              <a:latin typeface="+mn-lt"/>
              <a:ea typeface="+mn-ea"/>
              <a:cs typeface="+mn-cs"/>
            </a:defRPr>
          </a:pPr>
          <a:endParaRPr lang="de-DE"/>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5A7B33D-0042-4A40-9223-609F284C4B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55</Pages>
  <Words>21266</Words>
  <Characters>133980</Characters>
  <Application>Microsoft Office Word</Application>
  <DocSecurity>0</DocSecurity>
  <Lines>1116</Lines>
  <Paragraphs>309</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Universitaet Freiburg</Company>
  <LinksUpToDate>false</LinksUpToDate>
  <CharactersWithSpaces>154937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Anna Resch</dc:creator>
  <cp:keywords/>
  <dc:description/>
  <cp:lastModifiedBy>Alexander Resch</cp:lastModifiedBy>
  <cp:revision>41</cp:revision>
  <cp:lastPrinted>2021-04-03T17:02:00Z</cp:lastPrinted>
  <dcterms:created xsi:type="dcterms:W3CDTF">2022-01-03T09:03:00Z</dcterms:created>
  <dcterms:modified xsi:type="dcterms:W3CDTF">2022-01-24T08:03:00Z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6003ff24-f281-3692-9754-d2fe185a4bc1</vt:lpwstr>
  </property>
  <property fmtid="{D5CDD505-2E9C-101B-9397-08002B2CF9AE}" pid="4" name="Mendeley Citation Style_1">
    <vt:lpwstr>http://www.zotero.org/styles/nature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