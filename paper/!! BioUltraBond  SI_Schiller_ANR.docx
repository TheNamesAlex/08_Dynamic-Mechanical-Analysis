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B35DB" w14:textId="782395FA" w:rsidR="003F7F4D" w:rsidRPr="0056794D" w:rsidRDefault="003F7F4D" w:rsidP="0056794D">
      <w:pPr>
        <w:jc w:val="center"/>
        <w:rPr>
          <w:rFonts w:ascii="Times New Roman" w:hAnsi="Times New Roman" w:cs="Times New Roman"/>
          <w:sz w:val="36"/>
          <w:szCs w:val="36"/>
          <w:lang w:val="en-US"/>
        </w:rPr>
      </w:pPr>
      <w:r w:rsidRPr="0056794D">
        <w:rPr>
          <w:rFonts w:ascii="Times New Roman" w:hAnsi="Times New Roman" w:cs="Times New Roman"/>
          <w:sz w:val="36"/>
          <w:szCs w:val="36"/>
          <w:lang w:val="en-US"/>
        </w:rPr>
        <w:t>Supp</w:t>
      </w:r>
      <w:r w:rsidR="00A668F4" w:rsidRPr="0056794D">
        <w:rPr>
          <w:rFonts w:ascii="Times New Roman" w:hAnsi="Times New Roman" w:cs="Times New Roman"/>
          <w:sz w:val="36"/>
          <w:szCs w:val="36"/>
          <w:lang w:val="en-US"/>
        </w:rPr>
        <w:t>orting</w:t>
      </w:r>
      <w:r w:rsidRPr="0056794D">
        <w:rPr>
          <w:rFonts w:ascii="Times New Roman" w:hAnsi="Times New Roman" w:cs="Times New Roman"/>
          <w:sz w:val="36"/>
          <w:szCs w:val="36"/>
          <w:lang w:val="en-US"/>
        </w:rPr>
        <w:t xml:space="preserve"> Information</w:t>
      </w:r>
    </w:p>
    <w:p w14:paraId="74D12B50" w14:textId="77777777" w:rsidR="0056794D" w:rsidRDefault="0056794D" w:rsidP="0056794D">
      <w:pPr>
        <w:jc w:val="center"/>
        <w:rPr>
          <w:rFonts w:ascii="Times New Roman" w:hAnsi="Times New Roman" w:cs="Times New Roman"/>
          <w:b/>
          <w:bCs/>
          <w:sz w:val="36"/>
          <w:szCs w:val="36"/>
          <w:lang w:val="en-US"/>
        </w:rPr>
      </w:pPr>
    </w:p>
    <w:p w14:paraId="2CC4C079" w14:textId="53977786" w:rsidR="00067C6D" w:rsidRPr="0056794D" w:rsidRDefault="0056794D" w:rsidP="0056794D">
      <w:pPr>
        <w:jc w:val="center"/>
        <w:rPr>
          <w:rFonts w:ascii="Times New Roman" w:hAnsi="Times New Roman" w:cs="Times New Roman"/>
          <w:b/>
          <w:bCs/>
          <w:sz w:val="36"/>
          <w:szCs w:val="36"/>
          <w:lang w:val="en-US"/>
        </w:rPr>
      </w:pPr>
      <w:r w:rsidRPr="0056794D">
        <w:rPr>
          <w:rFonts w:ascii="Times New Roman" w:hAnsi="Times New Roman" w:cs="Times New Roman"/>
          <w:b/>
          <w:bCs/>
          <w:sz w:val="36"/>
          <w:szCs w:val="36"/>
          <w:lang w:val="en-US"/>
        </w:rPr>
        <w:t xml:space="preserve">Bioinspired Design of Highly Wet-Adhesive and Elastic </w:t>
      </w:r>
      <w:proofErr w:type="spellStart"/>
      <w:r w:rsidRPr="0056794D">
        <w:rPr>
          <w:rFonts w:ascii="Times New Roman" w:hAnsi="Times New Roman" w:cs="Times New Roman"/>
          <w:b/>
          <w:bCs/>
          <w:sz w:val="36"/>
          <w:szCs w:val="36"/>
          <w:lang w:val="en-US"/>
        </w:rPr>
        <w:t>Photocrosslinkable</w:t>
      </w:r>
      <w:proofErr w:type="spellEnd"/>
      <w:r w:rsidRPr="0056794D">
        <w:rPr>
          <w:rFonts w:ascii="Times New Roman" w:hAnsi="Times New Roman" w:cs="Times New Roman"/>
          <w:b/>
          <w:bCs/>
          <w:sz w:val="36"/>
          <w:szCs w:val="36"/>
          <w:lang w:val="en-US"/>
        </w:rPr>
        <w:t xml:space="preserve"> Recombinant Human Protein Networks for Surgical Applications</w:t>
      </w:r>
    </w:p>
    <w:p w14:paraId="1318AAB7" w14:textId="77777777" w:rsidR="00067C6D" w:rsidRPr="00A668F4" w:rsidRDefault="00067C6D" w:rsidP="00067C6D">
      <w:pPr>
        <w:jc w:val="both"/>
        <w:rPr>
          <w:rFonts w:ascii="Times New Roman" w:hAnsi="Times New Roman" w:cs="Times New Roman"/>
          <w:lang w:val="en-US"/>
        </w:rPr>
      </w:pPr>
    </w:p>
    <w:p w14:paraId="3459F045" w14:textId="5BBD4475" w:rsidR="00067C6D" w:rsidRPr="00A668F4" w:rsidRDefault="00551EAE" w:rsidP="00551EAE">
      <w:pPr>
        <w:spacing w:line="360" w:lineRule="auto"/>
        <w:jc w:val="both"/>
        <w:rPr>
          <w:rFonts w:ascii="Times New Roman" w:hAnsi="Times New Roman" w:cs="Times New Roman"/>
          <w:i/>
          <w:lang w:val="en-US"/>
        </w:rPr>
      </w:pPr>
      <w:r w:rsidRPr="00A668F4">
        <w:rPr>
          <w:rFonts w:ascii="Times New Roman" w:hAnsi="Times New Roman" w:cs="Times New Roman"/>
          <w:i/>
          <w:lang w:val="en-US"/>
        </w:rPr>
        <w:t>Anna Resch</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Matthias C. Huber</w:t>
      </w:r>
      <w:r w:rsidRPr="00A668F4">
        <w:rPr>
          <w:rFonts w:ascii="Times New Roman" w:hAnsi="Times New Roman" w:cs="Times New Roman"/>
          <w:i/>
          <w:vertAlign w:val="superscript"/>
          <w:lang w:val="en-US"/>
        </w:rPr>
        <w:t>1,2,</w:t>
      </w:r>
      <w:proofErr w:type="gramStart"/>
      <w:r w:rsidRPr="00A668F4">
        <w:rPr>
          <w:rFonts w:ascii="Times New Roman" w:hAnsi="Times New Roman" w:cs="Times New Roman"/>
          <w:i/>
          <w:vertAlign w:val="superscript"/>
          <w:lang w:val="en-US"/>
        </w:rPr>
        <w:t>3</w:t>
      </w:r>
      <w:r w:rsidRPr="00A668F4">
        <w:rPr>
          <w:rFonts w:ascii="Times New Roman" w:hAnsi="Times New Roman" w:cs="Times New Roman"/>
          <w:i/>
          <w:lang w:val="en-US"/>
        </w:rPr>
        <w:t>,*</w:t>
      </w:r>
      <w:proofErr w:type="gramEnd"/>
      <w:r w:rsidRPr="00A668F4">
        <w:rPr>
          <w:rFonts w:ascii="Times New Roman" w:hAnsi="Times New Roman" w:cs="Times New Roman"/>
          <w:i/>
          <w:lang w:val="en-US"/>
        </w:rPr>
        <w:t xml:space="preserve"> Alexander Resch</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Andreas Schreiber</w:t>
      </w:r>
      <w:r w:rsidRPr="00A668F4">
        <w:rPr>
          <w:rFonts w:ascii="Times New Roman" w:hAnsi="Times New Roman" w:cs="Times New Roman"/>
          <w:i/>
          <w:vertAlign w:val="superscript"/>
          <w:lang w:val="en-US"/>
        </w:rPr>
        <w:t>1,2</w:t>
      </w:r>
      <w:r w:rsidRPr="00A668F4">
        <w:rPr>
          <w:rFonts w:ascii="Times New Roman" w:hAnsi="Times New Roman" w:cs="Times New Roman"/>
          <w:i/>
          <w:lang w:val="en-US"/>
        </w:rPr>
        <w:t>, Thabo Lapp</w:t>
      </w:r>
      <w:r w:rsidRPr="00A668F4">
        <w:rPr>
          <w:rFonts w:ascii="Times New Roman" w:hAnsi="Times New Roman" w:cs="Times New Roman"/>
          <w:i/>
          <w:vertAlign w:val="superscript"/>
          <w:lang w:val="en-US"/>
        </w:rPr>
        <w:t>4</w:t>
      </w:r>
      <w:r w:rsidRPr="00A668F4">
        <w:rPr>
          <w:rFonts w:ascii="Times New Roman" w:hAnsi="Times New Roman" w:cs="Times New Roman"/>
          <w:i/>
          <w:lang w:val="en-US"/>
        </w:rPr>
        <w:t>, Uwe Jonas,</w:t>
      </w:r>
      <w:r w:rsidRPr="00A668F4">
        <w:rPr>
          <w:rFonts w:ascii="Times New Roman" w:hAnsi="Times New Roman" w:cs="Times New Roman"/>
          <w:i/>
          <w:vertAlign w:val="superscript"/>
          <w:lang w:val="en-US"/>
        </w:rPr>
        <w:t>1</w:t>
      </w:r>
      <w:r w:rsidRPr="00A668F4">
        <w:rPr>
          <w:rFonts w:ascii="Times New Roman" w:hAnsi="Times New Roman" w:cs="Times New Roman"/>
          <w:i/>
          <w:lang w:val="en-US"/>
        </w:rPr>
        <w:t xml:space="preserve"> Adria</w:t>
      </w:r>
      <w:r w:rsidR="00A70AEB" w:rsidRPr="00A668F4">
        <w:rPr>
          <w:rFonts w:ascii="Times New Roman" w:hAnsi="Times New Roman" w:cs="Times New Roman"/>
          <w:i/>
          <w:lang w:val="en-US"/>
        </w:rPr>
        <w:t>n</w:t>
      </w:r>
      <w:r w:rsidRPr="00A668F4">
        <w:rPr>
          <w:rFonts w:ascii="Times New Roman" w:hAnsi="Times New Roman" w:cs="Times New Roman"/>
          <w:i/>
          <w:lang w:val="en-US"/>
        </w:rPr>
        <w:t>na Kolberg</w:t>
      </w:r>
      <w:r w:rsidRPr="00A668F4">
        <w:rPr>
          <w:rFonts w:ascii="Times New Roman" w:hAnsi="Times New Roman" w:cs="Times New Roman"/>
          <w:i/>
          <w:vertAlign w:val="superscript"/>
          <w:lang w:val="en-US"/>
        </w:rPr>
        <w:t>5</w:t>
      </w:r>
      <w:r w:rsidRPr="00A668F4">
        <w:rPr>
          <w:rFonts w:ascii="Times New Roman" w:hAnsi="Times New Roman" w:cs="Times New Roman"/>
          <w:i/>
          <w:lang w:val="en-US"/>
        </w:rPr>
        <w:t>, Sandra Haas</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xml:space="preserve">, </w:t>
      </w:r>
      <w:proofErr w:type="spellStart"/>
      <w:r w:rsidR="00A70AEB" w:rsidRPr="00A668F4">
        <w:rPr>
          <w:rFonts w:ascii="Times New Roman" w:hAnsi="Times New Roman" w:cs="Times New Roman"/>
          <w:i/>
          <w:lang w:val="en-US"/>
        </w:rPr>
        <w:t>Math</w:t>
      </w:r>
      <w:r w:rsidR="003F7F4D" w:rsidRPr="00A668F4">
        <w:rPr>
          <w:rFonts w:ascii="Times New Roman" w:hAnsi="Times New Roman" w:cs="Times New Roman"/>
          <w:i/>
          <w:lang w:val="en-US"/>
        </w:rPr>
        <w:t>ae</w:t>
      </w:r>
      <w:r w:rsidR="00A70AEB" w:rsidRPr="00A668F4">
        <w:rPr>
          <w:rFonts w:ascii="Times New Roman" w:hAnsi="Times New Roman" w:cs="Times New Roman"/>
          <w:i/>
          <w:lang w:val="en-US"/>
        </w:rPr>
        <w:t>us</w:t>
      </w:r>
      <w:proofErr w:type="spellEnd"/>
      <w:r w:rsidR="00A70AEB" w:rsidRPr="00A668F4">
        <w:rPr>
          <w:rFonts w:ascii="Times New Roman" w:hAnsi="Times New Roman" w:cs="Times New Roman"/>
          <w:i/>
          <w:lang w:val="en-US"/>
        </w:rPr>
        <w:t xml:space="preserve"> Tschaikowsky</w:t>
      </w:r>
      <w:r w:rsidR="00A70AEB" w:rsidRPr="00A668F4">
        <w:rPr>
          <w:rFonts w:ascii="Times New Roman" w:hAnsi="Times New Roman" w:cs="Times New Roman"/>
          <w:i/>
          <w:vertAlign w:val="superscript"/>
          <w:lang w:val="en-US"/>
        </w:rPr>
        <w:t>5,8</w:t>
      </w:r>
      <w:r w:rsidR="00A70AEB" w:rsidRPr="00A668F4">
        <w:rPr>
          <w:rFonts w:ascii="Times New Roman" w:hAnsi="Times New Roman" w:cs="Times New Roman"/>
          <w:i/>
          <w:lang w:val="en-US"/>
        </w:rPr>
        <w:t xml:space="preserve">, </w:t>
      </w:r>
      <w:r w:rsidRPr="00A668F4">
        <w:rPr>
          <w:rFonts w:ascii="Times New Roman" w:hAnsi="Times New Roman" w:cs="Times New Roman"/>
          <w:i/>
          <w:lang w:val="en-US"/>
        </w:rPr>
        <w:t>Jürgen Hubbuch</w:t>
      </w:r>
      <w:r w:rsidRPr="00A668F4">
        <w:rPr>
          <w:rFonts w:ascii="Times New Roman" w:hAnsi="Times New Roman" w:cs="Times New Roman"/>
          <w:i/>
          <w:vertAlign w:val="superscript"/>
          <w:lang w:val="en-US"/>
        </w:rPr>
        <w:t>6</w:t>
      </w:r>
      <w:r w:rsidRPr="00A668F4">
        <w:rPr>
          <w:rFonts w:ascii="Times New Roman" w:hAnsi="Times New Roman" w:cs="Times New Roman"/>
          <w:i/>
          <w:lang w:val="en-US"/>
        </w:rPr>
        <w:t>, Daniel Böhringer</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Thomas Reinhard</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Bernd Rolauffs</w:t>
      </w:r>
      <w:r w:rsidRPr="00A668F4">
        <w:rPr>
          <w:rFonts w:ascii="Times New Roman" w:hAnsi="Times New Roman" w:cs="Times New Roman"/>
          <w:i/>
          <w:vertAlign w:val="superscript"/>
          <w:lang w:val="en-US"/>
        </w:rPr>
        <w:t>8</w:t>
      </w:r>
      <w:r w:rsidRPr="00A668F4">
        <w:rPr>
          <w:rFonts w:ascii="Times New Roman" w:hAnsi="Times New Roman" w:cs="Times New Roman"/>
          <w:i/>
          <w:lang w:val="en-US"/>
        </w:rPr>
        <w:t xml:space="preserve">, </w:t>
      </w:r>
      <w:proofErr w:type="spellStart"/>
      <w:r w:rsidR="0096143E" w:rsidRPr="00A668F4">
        <w:rPr>
          <w:rFonts w:ascii="Times New Roman" w:hAnsi="Times New Roman" w:cs="Times New Roman"/>
          <w:i/>
          <w:lang w:val="en-US"/>
        </w:rPr>
        <w:t>Bizan</w:t>
      </w:r>
      <w:proofErr w:type="spellEnd"/>
      <w:r w:rsidR="0096143E" w:rsidRPr="00A668F4">
        <w:rPr>
          <w:rFonts w:ascii="Times New Roman" w:hAnsi="Times New Roman" w:cs="Times New Roman"/>
          <w:i/>
          <w:lang w:val="en-US"/>
        </w:rPr>
        <w:t xml:space="preserve"> N. Balzer</w:t>
      </w:r>
      <w:r w:rsidR="0096143E" w:rsidRPr="00A668F4">
        <w:rPr>
          <w:rFonts w:ascii="Times New Roman" w:hAnsi="Times New Roman" w:cs="Times New Roman"/>
          <w:i/>
          <w:vertAlign w:val="superscript"/>
          <w:lang w:val="en-US"/>
        </w:rPr>
        <w:t>3,5</w:t>
      </w:r>
      <w:r w:rsidR="0096143E" w:rsidRPr="00A668F4">
        <w:rPr>
          <w:rFonts w:ascii="Times New Roman" w:hAnsi="Times New Roman" w:cs="Times New Roman"/>
          <w:i/>
          <w:lang w:val="en-US"/>
        </w:rPr>
        <w:t xml:space="preserve">, </w:t>
      </w:r>
      <w:r w:rsidRPr="00A668F4">
        <w:rPr>
          <w:rFonts w:ascii="Times New Roman" w:hAnsi="Times New Roman" w:cs="Times New Roman"/>
          <w:i/>
          <w:lang w:val="en-US"/>
        </w:rPr>
        <w:t>Günther Schlunck</w:t>
      </w:r>
      <w:r w:rsidRPr="00A668F4">
        <w:rPr>
          <w:rFonts w:ascii="Times New Roman" w:hAnsi="Times New Roman" w:cs="Times New Roman"/>
          <w:i/>
          <w:vertAlign w:val="superscript"/>
          <w:lang w:val="en-US"/>
        </w:rPr>
        <w:t>7</w:t>
      </w:r>
      <w:r w:rsidRPr="00A668F4">
        <w:rPr>
          <w:rFonts w:ascii="Times New Roman" w:hAnsi="Times New Roman" w:cs="Times New Roman"/>
          <w:i/>
          <w:lang w:val="en-US"/>
        </w:rPr>
        <w:t xml:space="preserve"> &amp; Stefan Schiller</w:t>
      </w:r>
      <w:r w:rsidRPr="00A668F4">
        <w:rPr>
          <w:rFonts w:ascii="Times New Roman" w:hAnsi="Times New Roman" w:cs="Times New Roman"/>
          <w:i/>
          <w:vertAlign w:val="superscript"/>
          <w:lang w:val="en-US"/>
        </w:rPr>
        <w:t>1,3,8,9,10</w:t>
      </w:r>
      <w:r w:rsidRPr="00A668F4">
        <w:rPr>
          <w:rFonts w:ascii="Times New Roman" w:hAnsi="Times New Roman" w:cs="Times New Roman"/>
          <w:i/>
          <w:lang w:val="en-US"/>
        </w:rPr>
        <w:t xml:space="preserve"> (*equally contributing authors)</w:t>
      </w:r>
    </w:p>
    <w:p w14:paraId="79634CF9" w14:textId="77777777" w:rsidR="00067C6D" w:rsidRPr="00A668F4" w:rsidRDefault="00067C6D" w:rsidP="00067C6D">
      <w:pPr>
        <w:jc w:val="both"/>
        <w:rPr>
          <w:rFonts w:ascii="Times New Roman" w:hAnsi="Times New Roman" w:cs="Times New Roman"/>
          <w:lang w:val="en-US"/>
        </w:rPr>
      </w:pPr>
    </w:p>
    <w:p w14:paraId="322B09B1" w14:textId="604C06FE"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1</w:t>
      </w:r>
      <w:r w:rsidRPr="00A668F4">
        <w:rPr>
          <w:rFonts w:ascii="Times New Roman" w:hAnsi="Times New Roman" w:cs="Times New Roman"/>
          <w:sz w:val="16"/>
          <w:szCs w:val="16"/>
          <w:lang w:val="en-US"/>
        </w:rPr>
        <w:t xml:space="preserve">Center for Biological Systems Analysis, University of Freiburg, </w:t>
      </w:r>
      <w:proofErr w:type="spellStart"/>
      <w:r w:rsidRPr="00A668F4">
        <w:rPr>
          <w:rFonts w:ascii="Times New Roman" w:hAnsi="Times New Roman" w:cs="Times New Roman"/>
          <w:sz w:val="16"/>
          <w:szCs w:val="16"/>
          <w:lang w:val="en-US"/>
        </w:rPr>
        <w:t>Habsburgerstrasse</w:t>
      </w:r>
      <w:proofErr w:type="spellEnd"/>
      <w:r w:rsidRPr="00A668F4">
        <w:rPr>
          <w:rFonts w:ascii="Times New Roman" w:hAnsi="Times New Roman" w:cs="Times New Roman"/>
          <w:sz w:val="16"/>
          <w:szCs w:val="16"/>
          <w:lang w:val="en-US"/>
        </w:rPr>
        <w:t xml:space="preserve"> 49, 79104 Freiburg, Germany</w:t>
      </w:r>
    </w:p>
    <w:p w14:paraId="381FA0A5" w14:textId="5791D1F7"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2</w:t>
      </w:r>
      <w:r w:rsidRPr="00A668F4">
        <w:rPr>
          <w:rFonts w:ascii="Times New Roman" w:hAnsi="Times New Roman" w:cs="Times New Roman"/>
          <w:sz w:val="16"/>
          <w:szCs w:val="16"/>
          <w:lang w:val="en-US"/>
        </w:rPr>
        <w:t xml:space="preserve">Faculty of Biology,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 79104 Freiburg, Germany </w:t>
      </w:r>
    </w:p>
    <w:p w14:paraId="3062AF83" w14:textId="37E65906"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3</w:t>
      </w:r>
      <w:r w:rsidRPr="00A668F4">
        <w:rPr>
          <w:rFonts w:ascii="Times New Roman" w:hAnsi="Times New Roman" w:cs="Times New Roman"/>
          <w:sz w:val="16"/>
          <w:szCs w:val="16"/>
          <w:lang w:val="en-US"/>
        </w:rPr>
        <w:t xml:space="preserve">Cluster of Excellence </w:t>
      </w:r>
      <w:proofErr w:type="spellStart"/>
      <w:r w:rsidRPr="00A668F4">
        <w:rPr>
          <w:rFonts w:ascii="Times New Roman" w:hAnsi="Times New Roman" w:cs="Times New Roman"/>
          <w:sz w:val="16"/>
          <w:szCs w:val="16"/>
          <w:lang w:val="en-US"/>
        </w:rPr>
        <w:t>livMatS</w:t>
      </w:r>
      <w:proofErr w:type="spellEnd"/>
      <w:r w:rsidRPr="00A668F4">
        <w:rPr>
          <w:rFonts w:ascii="Times New Roman" w:hAnsi="Times New Roman" w:cs="Times New Roman"/>
          <w:sz w:val="16"/>
          <w:szCs w:val="16"/>
          <w:lang w:val="en-US"/>
        </w:rPr>
        <w:t xml:space="preserve"> @ FIT, Freiburg Center for Interactive Materials and Bioinspired Technologies, University of Freiburg, Georges-Köhler-Allee 105, 79110 Freiburg, Germany</w:t>
      </w:r>
      <w:r w:rsidRPr="00A668F4" w:rsidDel="00D20C9F">
        <w:rPr>
          <w:rFonts w:ascii="Times New Roman" w:hAnsi="Times New Roman" w:cs="Times New Roman"/>
          <w:sz w:val="16"/>
          <w:szCs w:val="16"/>
          <w:lang w:val="en-US"/>
        </w:rPr>
        <w:t xml:space="preserve"> </w:t>
      </w:r>
    </w:p>
    <w:p w14:paraId="54F3F8B3" w14:textId="08E76D56"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4</w:t>
      </w:r>
      <w:r w:rsidR="006370C4" w:rsidRPr="00A668F4">
        <w:rPr>
          <w:rFonts w:ascii="Times New Roman" w:hAnsi="Times New Roman" w:cs="Times New Roman"/>
          <w:sz w:val="16"/>
          <w:szCs w:val="16"/>
          <w:lang w:val="en-US"/>
        </w:rPr>
        <w:t xml:space="preserve">Chair for </w:t>
      </w:r>
      <w:r w:rsidRPr="00A668F4">
        <w:rPr>
          <w:rFonts w:ascii="Times New Roman" w:hAnsi="Times New Roman" w:cs="Times New Roman"/>
          <w:sz w:val="16"/>
          <w:szCs w:val="16"/>
          <w:lang w:val="en-US"/>
        </w:rPr>
        <w:t xml:space="preserve">Information Systems Research, University of Freiburg, Platz der </w:t>
      </w:r>
      <w:proofErr w:type="spellStart"/>
      <w:r w:rsidRPr="00A668F4">
        <w:rPr>
          <w:rFonts w:ascii="Times New Roman" w:hAnsi="Times New Roman" w:cs="Times New Roman"/>
          <w:sz w:val="16"/>
          <w:szCs w:val="16"/>
          <w:lang w:val="en-US"/>
        </w:rPr>
        <w:t>Alten</w:t>
      </w:r>
      <w:proofErr w:type="spellEnd"/>
      <w:r w:rsidRPr="00A668F4">
        <w:rPr>
          <w:rFonts w:ascii="Times New Roman" w:hAnsi="Times New Roman" w:cs="Times New Roman"/>
          <w:sz w:val="16"/>
          <w:szCs w:val="16"/>
          <w:lang w:val="en-US"/>
        </w:rPr>
        <w:t xml:space="preserve"> </w:t>
      </w:r>
      <w:proofErr w:type="spellStart"/>
      <w:r w:rsidRPr="00A668F4">
        <w:rPr>
          <w:rFonts w:ascii="Times New Roman" w:hAnsi="Times New Roman" w:cs="Times New Roman"/>
          <w:sz w:val="16"/>
          <w:szCs w:val="16"/>
          <w:lang w:val="en-US"/>
        </w:rPr>
        <w:t>Synagoge</w:t>
      </w:r>
      <w:proofErr w:type="spellEnd"/>
      <w:r w:rsidRPr="00A668F4">
        <w:rPr>
          <w:rFonts w:ascii="Times New Roman" w:hAnsi="Times New Roman" w:cs="Times New Roman"/>
          <w:sz w:val="16"/>
          <w:szCs w:val="16"/>
          <w:lang w:val="en-US"/>
        </w:rPr>
        <w:t>, 79098 Freiburg, Germany</w:t>
      </w:r>
    </w:p>
    <w:p w14:paraId="2E98C923" w14:textId="7031AD74"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5</w:t>
      </w:r>
      <w:r w:rsidRPr="00A668F4">
        <w:rPr>
          <w:rFonts w:ascii="Times New Roman" w:hAnsi="Times New Roman" w:cs="Times New Roman"/>
          <w:sz w:val="16"/>
          <w:szCs w:val="16"/>
          <w:lang w:val="en-US"/>
        </w:rPr>
        <w:t xml:space="preserve">nstitute of Physical Chemistry, </w:t>
      </w:r>
      <w:proofErr w:type="spellStart"/>
      <w:r w:rsidRPr="00A668F4">
        <w:rPr>
          <w:rFonts w:ascii="Times New Roman" w:hAnsi="Times New Roman" w:cs="Times New Roman"/>
          <w:sz w:val="16"/>
          <w:szCs w:val="16"/>
          <w:lang w:val="en-US"/>
        </w:rPr>
        <w:t>Albertstrasse</w:t>
      </w:r>
      <w:proofErr w:type="spellEnd"/>
      <w:r w:rsidRPr="00A668F4">
        <w:rPr>
          <w:rFonts w:ascii="Times New Roman" w:hAnsi="Times New Roman" w:cs="Times New Roman"/>
          <w:sz w:val="16"/>
          <w:szCs w:val="16"/>
          <w:lang w:val="en-US"/>
        </w:rPr>
        <w:t xml:space="preserve"> 21, University of Freiburg, 79104 Freiburg</w:t>
      </w:r>
    </w:p>
    <w:p w14:paraId="366922F3" w14:textId="5BB83FA1"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6</w:t>
      </w:r>
      <w:r w:rsidRPr="00A668F4">
        <w:rPr>
          <w:rFonts w:ascii="Times New Roman" w:hAnsi="Times New Roman" w:cs="Times New Roman"/>
          <w:sz w:val="16"/>
          <w:szCs w:val="16"/>
          <w:lang w:val="en-US"/>
        </w:rPr>
        <w:t>Karlsruhe Institute of Technology, Institute of Functional Interfaces &amp; Institute of Engineering in Life Sciences, Section IV: Molecular Separation Engineering, Karlsruhe Institute of Technology, Fritz-Haber-</w:t>
      </w:r>
      <w:proofErr w:type="spellStart"/>
      <w:r w:rsidRPr="00A668F4">
        <w:rPr>
          <w:rFonts w:ascii="Times New Roman" w:hAnsi="Times New Roman" w:cs="Times New Roman"/>
          <w:sz w:val="16"/>
          <w:szCs w:val="16"/>
          <w:lang w:val="en-US"/>
        </w:rPr>
        <w:t>Weg</w:t>
      </w:r>
      <w:proofErr w:type="spellEnd"/>
      <w:r w:rsidRPr="00A668F4">
        <w:rPr>
          <w:rFonts w:ascii="Times New Roman" w:hAnsi="Times New Roman" w:cs="Times New Roman"/>
          <w:sz w:val="16"/>
          <w:szCs w:val="16"/>
          <w:lang w:val="en-US"/>
        </w:rPr>
        <w:t xml:space="preserve"> 2, 76131 Karlsruhe, Germany</w:t>
      </w:r>
    </w:p>
    <w:p w14:paraId="7A6E98F1" w14:textId="7E37716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7</w:t>
      </w:r>
      <w:r w:rsidRPr="00A668F4">
        <w:rPr>
          <w:rFonts w:ascii="Times New Roman" w:hAnsi="Times New Roman" w:cs="Times New Roman"/>
          <w:sz w:val="16"/>
          <w:szCs w:val="16"/>
          <w:lang w:val="en-US"/>
        </w:rPr>
        <w:t>Eye Center, Medical Center, Faculty of Medicine, University of Freiburg, 79110 Freiburg, Germany</w:t>
      </w:r>
    </w:p>
    <w:p w14:paraId="7FEE5F7D" w14:textId="3D8E33EB"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8</w:t>
      </w:r>
      <w:r w:rsidRPr="00A668F4">
        <w:rPr>
          <w:rFonts w:ascii="Times New Roman" w:hAnsi="Times New Roman" w:cs="Times New Roman"/>
          <w:sz w:val="16"/>
          <w:szCs w:val="16"/>
          <w:lang w:val="en-US"/>
        </w:rPr>
        <w:t>G.E.R.N. Research Center for Tissue Replacement, Regeneration &amp; Neogenesis, Department of Orthopedics and Trauma Surgery, Medical Center - University of Freiburg, Faculty of Medicine, University of Freiburg, Germany</w:t>
      </w:r>
    </w:p>
    <w:p w14:paraId="76D24E0B" w14:textId="65AC61B3" w:rsidR="00D830B0" w:rsidRPr="00A668F4" w:rsidRDefault="00D830B0" w:rsidP="00D830B0">
      <w:pPr>
        <w:spacing w:line="360" w:lineRule="auto"/>
        <w:jc w:val="both"/>
        <w:rPr>
          <w:rFonts w:ascii="Times New Roman" w:hAnsi="Times New Roman" w:cs="Times New Roman"/>
          <w:sz w:val="16"/>
          <w:szCs w:val="16"/>
          <w:lang w:val="en-US"/>
        </w:rPr>
      </w:pPr>
      <w:r w:rsidRPr="00A668F4">
        <w:rPr>
          <w:rFonts w:ascii="Times New Roman" w:hAnsi="Times New Roman" w:cs="Times New Roman"/>
          <w:sz w:val="16"/>
          <w:szCs w:val="16"/>
          <w:vertAlign w:val="superscript"/>
          <w:lang w:val="en-US"/>
        </w:rPr>
        <w:t>9</w:t>
      </w:r>
      <w:r w:rsidRPr="00A668F4">
        <w:rPr>
          <w:rFonts w:ascii="Times New Roman" w:hAnsi="Times New Roman" w:cs="Times New Roman"/>
          <w:sz w:val="16"/>
          <w:szCs w:val="16"/>
          <w:lang w:val="en-US"/>
        </w:rPr>
        <w:t xml:space="preserve">BIOSS Centre for Biological </w:t>
      </w:r>
      <w:proofErr w:type="spellStart"/>
      <w:r w:rsidRPr="00A668F4">
        <w:rPr>
          <w:rFonts w:ascii="Times New Roman" w:hAnsi="Times New Roman" w:cs="Times New Roman"/>
          <w:sz w:val="16"/>
          <w:szCs w:val="16"/>
          <w:lang w:val="en-US"/>
        </w:rPr>
        <w:t>Signalling</w:t>
      </w:r>
      <w:proofErr w:type="spellEnd"/>
      <w:r w:rsidRPr="00A668F4">
        <w:rPr>
          <w:rFonts w:ascii="Times New Roman" w:hAnsi="Times New Roman" w:cs="Times New Roman"/>
          <w:sz w:val="16"/>
          <w:szCs w:val="16"/>
          <w:lang w:val="en-US"/>
        </w:rPr>
        <w:t xml:space="preserve"> Studies, University of Freiburg, </w:t>
      </w:r>
      <w:proofErr w:type="spellStart"/>
      <w:r w:rsidRPr="00A668F4">
        <w:rPr>
          <w:rFonts w:ascii="Times New Roman" w:hAnsi="Times New Roman" w:cs="Times New Roman"/>
          <w:sz w:val="16"/>
          <w:szCs w:val="16"/>
          <w:lang w:val="en-US"/>
        </w:rPr>
        <w:t>Schänzlestrasse</w:t>
      </w:r>
      <w:proofErr w:type="spellEnd"/>
      <w:r w:rsidRPr="00A668F4">
        <w:rPr>
          <w:rFonts w:ascii="Times New Roman" w:hAnsi="Times New Roman" w:cs="Times New Roman"/>
          <w:sz w:val="16"/>
          <w:szCs w:val="16"/>
          <w:lang w:val="en-US"/>
        </w:rPr>
        <w:t xml:space="preserve"> 18, 79104 Freiburg, Germany</w:t>
      </w:r>
    </w:p>
    <w:p w14:paraId="7D090423" w14:textId="2FF0FD37" w:rsidR="00D830B0" w:rsidRPr="00A668F4" w:rsidRDefault="00D830B0" w:rsidP="00D830B0">
      <w:pPr>
        <w:spacing w:line="360" w:lineRule="auto"/>
        <w:jc w:val="both"/>
        <w:rPr>
          <w:rFonts w:ascii="Times New Roman" w:hAnsi="Times New Roman" w:cs="Times New Roman"/>
          <w:lang w:val="en-US"/>
        </w:rPr>
      </w:pPr>
      <w:r w:rsidRPr="00A668F4">
        <w:rPr>
          <w:rFonts w:ascii="Times New Roman" w:hAnsi="Times New Roman" w:cs="Times New Roman"/>
          <w:sz w:val="16"/>
          <w:szCs w:val="16"/>
          <w:vertAlign w:val="superscript"/>
          <w:lang w:val="en-US"/>
        </w:rPr>
        <w:t>10</w:t>
      </w:r>
      <w:r w:rsidRPr="00A668F4">
        <w:rPr>
          <w:rFonts w:ascii="Times New Roman" w:hAnsi="Times New Roman" w:cs="Times New Roman"/>
          <w:sz w:val="16"/>
          <w:szCs w:val="16"/>
          <w:lang w:val="en-US"/>
        </w:rPr>
        <w:t>IMTEK Department of Microsystems Engineering, University of Freiburg, Georges-Köhler-Allee 103, 79110 Freiburg, Germany</w:t>
      </w:r>
      <w:r w:rsidRPr="00A668F4">
        <w:rPr>
          <w:rFonts w:ascii="Times New Roman" w:hAnsi="Times New Roman" w:cs="Times New Roman"/>
          <w:lang w:val="en-US"/>
        </w:rPr>
        <w:t xml:space="preserve"> </w:t>
      </w:r>
    </w:p>
    <w:p w14:paraId="670BE497" w14:textId="77777777" w:rsidR="0056794D" w:rsidRDefault="0056794D">
      <w:pPr>
        <w:rPr>
          <w:rFonts w:asciiTheme="majorHAnsi" w:eastAsiaTheme="majorEastAsia" w:hAnsiTheme="majorHAnsi" w:cstheme="majorBidi"/>
          <w:color w:val="2E74B5" w:themeColor="accent1" w:themeShade="BF"/>
          <w:sz w:val="48"/>
          <w:szCs w:val="32"/>
          <w:lang w:val="en-US" w:eastAsia="de-DE"/>
        </w:rPr>
      </w:pPr>
      <w:r>
        <w:rPr>
          <w:sz w:val="48"/>
          <w:lang w:val="en-US"/>
        </w:rPr>
        <w:br w:type="page"/>
      </w:r>
    </w:p>
    <w:sdt>
      <w:sdtPr>
        <w:rPr>
          <w:rFonts w:asciiTheme="minorHAnsi" w:eastAsiaTheme="minorHAnsi" w:hAnsiTheme="minorHAnsi" w:cstheme="majorHAnsi"/>
          <w:color w:val="auto"/>
          <w:sz w:val="22"/>
          <w:szCs w:val="22"/>
          <w:lang w:eastAsia="en-US"/>
        </w:rPr>
        <w:id w:val="1776513233"/>
        <w:docPartObj>
          <w:docPartGallery w:val="Table of Contents"/>
          <w:docPartUnique/>
        </w:docPartObj>
      </w:sdtPr>
      <w:sdtEndPr>
        <w:rPr>
          <w:b/>
          <w:bCs/>
        </w:rPr>
      </w:sdtEndPr>
      <w:sdtContent>
        <w:p w14:paraId="0AE3FC68" w14:textId="77777777" w:rsidR="00067C6D" w:rsidRPr="00D830B0" w:rsidRDefault="00067C6D" w:rsidP="00067C6D">
          <w:pPr>
            <w:pStyle w:val="Inhaltsverzeichnisberschrift"/>
            <w:jc w:val="both"/>
            <w:rPr>
              <w:rFonts w:cstheme="majorHAnsi"/>
              <w:lang w:val="en-US"/>
            </w:rPr>
          </w:pPr>
          <w:r w:rsidRPr="00D830B0">
            <w:rPr>
              <w:rFonts w:cstheme="majorHAnsi"/>
              <w:lang w:val="en-US"/>
            </w:rPr>
            <w:t>Content</w:t>
          </w:r>
        </w:p>
        <w:p w14:paraId="6756CD9D" w14:textId="77777777" w:rsidR="00067C6D" w:rsidRPr="00D830B0" w:rsidRDefault="00067C6D" w:rsidP="00067C6D">
          <w:pPr>
            <w:rPr>
              <w:lang w:val="en-US"/>
            </w:rPr>
          </w:pPr>
        </w:p>
        <w:p w14:paraId="3E653F76" w14:textId="0BBAC578" w:rsidR="00AD376B" w:rsidRDefault="00067C6D" w:rsidP="00B56946">
          <w:pPr>
            <w:pStyle w:val="Verzeichnis1"/>
            <w:rPr>
              <w:rFonts w:eastAsiaTheme="minorEastAsia"/>
              <w:noProof/>
              <w:lang w:eastAsia="de-DE"/>
            </w:rPr>
          </w:pPr>
          <w:r w:rsidRPr="00F07AB2">
            <w:rPr>
              <w:rFonts w:asciiTheme="majorHAnsi" w:hAnsiTheme="majorHAnsi" w:cstheme="majorHAnsi"/>
            </w:rPr>
            <w:fldChar w:fldCharType="begin"/>
          </w:r>
          <w:r w:rsidRPr="00D830B0">
            <w:rPr>
              <w:rFonts w:asciiTheme="majorHAnsi" w:hAnsiTheme="majorHAnsi" w:cstheme="majorHAnsi"/>
              <w:lang w:val="en-US"/>
            </w:rPr>
            <w:instrText xml:space="preserve"> TOC \o "1-4" \h \z \u </w:instrText>
          </w:r>
          <w:r w:rsidRPr="00F07AB2">
            <w:rPr>
              <w:rFonts w:asciiTheme="majorHAnsi" w:hAnsiTheme="majorHAnsi" w:cstheme="majorHAnsi"/>
            </w:rPr>
            <w:fldChar w:fldCharType="separate"/>
          </w:r>
          <w:hyperlink w:anchor="_Toc92462530" w:history="1">
            <w:r w:rsidR="00AD376B" w:rsidRPr="00084709">
              <w:rPr>
                <w:rStyle w:val="Hyperlink"/>
                <w:rFonts w:cstheme="majorHAnsi"/>
                <w:noProof/>
                <w:lang w:val="en-US"/>
              </w:rPr>
              <w:t>Supplementary Information</w:t>
            </w:r>
            <w:r w:rsidR="00AD376B">
              <w:rPr>
                <w:noProof/>
                <w:webHidden/>
              </w:rPr>
              <w:tab/>
            </w:r>
            <w:r w:rsidR="00AD376B">
              <w:rPr>
                <w:noProof/>
                <w:webHidden/>
              </w:rPr>
              <w:fldChar w:fldCharType="begin"/>
            </w:r>
            <w:r w:rsidR="00AD376B">
              <w:rPr>
                <w:noProof/>
                <w:webHidden/>
              </w:rPr>
              <w:instrText xml:space="preserve"> PAGEREF _Toc92462530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4D40688F" w14:textId="690E4D0F" w:rsidR="00AD376B" w:rsidRDefault="00AB2F61">
          <w:pPr>
            <w:pStyle w:val="Verzeichnis3"/>
            <w:rPr>
              <w:rFonts w:eastAsiaTheme="minorEastAsia"/>
              <w:noProof/>
              <w:lang w:eastAsia="de-DE"/>
            </w:rPr>
          </w:pPr>
          <w:hyperlink w:anchor="_Toc92462531" w:history="1">
            <w:r w:rsidR="00AD376B" w:rsidRPr="00084709">
              <w:rPr>
                <w:rStyle w:val="Hyperlink"/>
                <w:noProof/>
                <w:lang w:val="en-US"/>
              </w:rPr>
              <w:t>1.</w:t>
            </w:r>
            <w:r w:rsidR="00AD376B">
              <w:rPr>
                <w:rFonts w:eastAsiaTheme="minorEastAsia"/>
                <w:noProof/>
                <w:lang w:eastAsia="de-DE"/>
              </w:rPr>
              <w:tab/>
            </w:r>
            <w:r w:rsidR="00AD376B" w:rsidRPr="00084709">
              <w:rPr>
                <w:rStyle w:val="Hyperlink"/>
                <w:noProof/>
                <w:lang w:val="en-US"/>
              </w:rPr>
              <w:t>Genetic engineering of ULD-ELP-ULD building blocks</w:t>
            </w:r>
            <w:r w:rsidR="00AD376B">
              <w:rPr>
                <w:noProof/>
                <w:webHidden/>
              </w:rPr>
              <w:tab/>
            </w:r>
            <w:r w:rsidR="00AD376B">
              <w:rPr>
                <w:noProof/>
                <w:webHidden/>
              </w:rPr>
              <w:fldChar w:fldCharType="begin"/>
            </w:r>
            <w:r w:rsidR="00AD376B">
              <w:rPr>
                <w:noProof/>
                <w:webHidden/>
              </w:rPr>
              <w:instrText xml:space="preserve"> PAGEREF _Toc92462531 \h </w:instrText>
            </w:r>
            <w:r w:rsidR="00AD376B">
              <w:rPr>
                <w:noProof/>
                <w:webHidden/>
              </w:rPr>
            </w:r>
            <w:r w:rsidR="00AD376B">
              <w:rPr>
                <w:noProof/>
                <w:webHidden/>
              </w:rPr>
              <w:fldChar w:fldCharType="separate"/>
            </w:r>
            <w:r w:rsidR="00AD376B">
              <w:rPr>
                <w:noProof/>
                <w:webHidden/>
              </w:rPr>
              <w:t>3</w:t>
            </w:r>
            <w:r w:rsidR="00AD376B">
              <w:rPr>
                <w:noProof/>
                <w:webHidden/>
              </w:rPr>
              <w:fldChar w:fldCharType="end"/>
            </w:r>
          </w:hyperlink>
        </w:p>
        <w:p w14:paraId="3AF815DC" w14:textId="2482C786" w:rsidR="00AD376B" w:rsidRDefault="00AB2F61">
          <w:pPr>
            <w:pStyle w:val="Verzeichnis3"/>
            <w:rPr>
              <w:rFonts w:eastAsiaTheme="minorEastAsia"/>
              <w:noProof/>
              <w:lang w:eastAsia="de-DE"/>
            </w:rPr>
          </w:pPr>
          <w:hyperlink w:anchor="_Toc92462532" w:history="1">
            <w:r w:rsidR="00AD376B" w:rsidRPr="00084709">
              <w:rPr>
                <w:rStyle w:val="Hyperlink"/>
                <w:i/>
                <w:iCs/>
                <w:noProof/>
                <w:lang w:val="en-US"/>
              </w:rPr>
              <w:t>2.</w:t>
            </w:r>
            <w:r w:rsidR="00AD376B">
              <w:rPr>
                <w:rFonts w:eastAsiaTheme="minorEastAsia"/>
                <w:noProof/>
                <w:lang w:eastAsia="de-DE"/>
              </w:rPr>
              <w:tab/>
            </w:r>
            <w:r w:rsidR="00AD376B" w:rsidRPr="00084709">
              <w:rPr>
                <w:rStyle w:val="Hyperlink"/>
                <w:noProof/>
                <w:lang w:val="en-US"/>
              </w:rPr>
              <w:t xml:space="preserve">Sequence homology of ULD-variants from different species compared with the human ULD-sequence </w:t>
            </w:r>
            <w:r w:rsidR="00AD376B" w:rsidRPr="00084709">
              <w:rPr>
                <w:rStyle w:val="Hyperlink"/>
                <w:i/>
                <w:iCs/>
                <w:noProof/>
                <w:lang w:val="en-US"/>
              </w:rPr>
              <w:t>PDB 3TUO</w:t>
            </w:r>
            <w:r w:rsidR="00AD376B">
              <w:rPr>
                <w:noProof/>
                <w:webHidden/>
              </w:rPr>
              <w:tab/>
            </w:r>
            <w:r w:rsidR="00AD376B">
              <w:rPr>
                <w:noProof/>
                <w:webHidden/>
              </w:rPr>
              <w:fldChar w:fldCharType="begin"/>
            </w:r>
            <w:r w:rsidR="00AD376B">
              <w:rPr>
                <w:noProof/>
                <w:webHidden/>
              </w:rPr>
              <w:instrText xml:space="preserve"> PAGEREF _Toc92462532 \h </w:instrText>
            </w:r>
            <w:r w:rsidR="00AD376B">
              <w:rPr>
                <w:noProof/>
                <w:webHidden/>
              </w:rPr>
            </w:r>
            <w:r w:rsidR="00AD376B">
              <w:rPr>
                <w:noProof/>
                <w:webHidden/>
              </w:rPr>
              <w:fldChar w:fldCharType="separate"/>
            </w:r>
            <w:r w:rsidR="00AD376B">
              <w:rPr>
                <w:noProof/>
                <w:webHidden/>
              </w:rPr>
              <w:t>16</w:t>
            </w:r>
            <w:r w:rsidR="00AD376B">
              <w:rPr>
                <w:noProof/>
                <w:webHidden/>
              </w:rPr>
              <w:fldChar w:fldCharType="end"/>
            </w:r>
          </w:hyperlink>
        </w:p>
        <w:p w14:paraId="5A6B5F94" w14:textId="03EE2841" w:rsidR="00AD376B" w:rsidRDefault="00AB2F61">
          <w:pPr>
            <w:pStyle w:val="Verzeichnis3"/>
            <w:rPr>
              <w:rFonts w:eastAsiaTheme="minorEastAsia"/>
              <w:noProof/>
              <w:lang w:eastAsia="de-DE"/>
            </w:rPr>
          </w:pPr>
          <w:hyperlink w:anchor="_Toc92462533" w:history="1">
            <w:r w:rsidR="00AD376B" w:rsidRPr="00084709">
              <w:rPr>
                <w:rStyle w:val="Hyperlink"/>
                <w:noProof/>
                <w:lang w:val="en-US"/>
              </w:rPr>
              <w:t>3.</w:t>
            </w:r>
            <w:r w:rsidR="00AD376B">
              <w:rPr>
                <w:rFonts w:eastAsiaTheme="minorEastAsia"/>
                <w:noProof/>
                <w:lang w:eastAsia="de-DE"/>
              </w:rPr>
              <w:tab/>
            </w:r>
            <w:r w:rsidR="00AD376B" w:rsidRPr="00084709">
              <w:rPr>
                <w:rStyle w:val="Hyperlink"/>
                <w:noProof/>
                <w:lang w:val="en-US"/>
              </w:rPr>
              <w:t>Protein expression, purification and quantification</w:t>
            </w:r>
            <w:r w:rsidR="00AD376B">
              <w:rPr>
                <w:noProof/>
                <w:webHidden/>
              </w:rPr>
              <w:tab/>
            </w:r>
            <w:r w:rsidR="00AD376B">
              <w:rPr>
                <w:noProof/>
                <w:webHidden/>
              </w:rPr>
              <w:fldChar w:fldCharType="begin"/>
            </w:r>
            <w:r w:rsidR="00AD376B">
              <w:rPr>
                <w:noProof/>
                <w:webHidden/>
              </w:rPr>
              <w:instrText xml:space="preserve"> PAGEREF _Toc92462533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643E959E" w14:textId="3FC1C3BC" w:rsidR="00AD376B" w:rsidRDefault="00AB2F61">
          <w:pPr>
            <w:pStyle w:val="Verzeichnis4"/>
            <w:tabs>
              <w:tab w:val="left" w:pos="1320"/>
              <w:tab w:val="right" w:leader="dot" w:pos="9062"/>
            </w:tabs>
            <w:rPr>
              <w:rFonts w:eastAsiaTheme="minorEastAsia"/>
              <w:noProof/>
              <w:lang w:eastAsia="de-DE"/>
            </w:rPr>
          </w:pPr>
          <w:hyperlink w:anchor="_Toc92462534" w:history="1">
            <w:r w:rsidR="00AD376B" w:rsidRPr="00084709">
              <w:rPr>
                <w:rStyle w:val="Hyperlink"/>
                <w:noProof/>
                <w:lang w:val="en-US"/>
              </w:rPr>
              <w:t>3.1.</w:t>
            </w:r>
            <w:r w:rsidR="00AD376B">
              <w:rPr>
                <w:rFonts w:eastAsiaTheme="minorEastAsia"/>
                <w:noProof/>
                <w:lang w:eastAsia="de-DE"/>
              </w:rPr>
              <w:tab/>
            </w:r>
            <w:r w:rsidR="00AD376B" w:rsidRPr="00084709">
              <w:rPr>
                <w:rStyle w:val="Hyperlink"/>
                <w:noProof/>
                <w:lang w:val="en-US"/>
              </w:rPr>
              <w:t>Materials and Methods</w:t>
            </w:r>
            <w:r w:rsidR="00AD376B">
              <w:rPr>
                <w:noProof/>
                <w:webHidden/>
              </w:rPr>
              <w:tab/>
            </w:r>
            <w:r w:rsidR="00AD376B">
              <w:rPr>
                <w:noProof/>
                <w:webHidden/>
              </w:rPr>
              <w:fldChar w:fldCharType="begin"/>
            </w:r>
            <w:r w:rsidR="00AD376B">
              <w:rPr>
                <w:noProof/>
                <w:webHidden/>
              </w:rPr>
              <w:instrText xml:space="preserve"> PAGEREF _Toc92462534 \h </w:instrText>
            </w:r>
            <w:r w:rsidR="00AD376B">
              <w:rPr>
                <w:noProof/>
                <w:webHidden/>
              </w:rPr>
            </w:r>
            <w:r w:rsidR="00AD376B">
              <w:rPr>
                <w:noProof/>
                <w:webHidden/>
              </w:rPr>
              <w:fldChar w:fldCharType="separate"/>
            </w:r>
            <w:r w:rsidR="00AD376B">
              <w:rPr>
                <w:noProof/>
                <w:webHidden/>
              </w:rPr>
              <w:t>23</w:t>
            </w:r>
            <w:r w:rsidR="00AD376B">
              <w:rPr>
                <w:noProof/>
                <w:webHidden/>
              </w:rPr>
              <w:fldChar w:fldCharType="end"/>
            </w:r>
          </w:hyperlink>
        </w:p>
        <w:p w14:paraId="4FFEBAF8" w14:textId="220AE50D" w:rsidR="00AD376B" w:rsidRDefault="00AB2F61">
          <w:pPr>
            <w:pStyle w:val="Verzeichnis4"/>
            <w:tabs>
              <w:tab w:val="left" w:pos="1320"/>
              <w:tab w:val="right" w:leader="dot" w:pos="9062"/>
            </w:tabs>
            <w:rPr>
              <w:rFonts w:eastAsiaTheme="minorEastAsia"/>
              <w:noProof/>
              <w:lang w:eastAsia="de-DE"/>
            </w:rPr>
          </w:pPr>
          <w:hyperlink w:anchor="_Toc92462535" w:history="1">
            <w:r w:rsidR="00AD376B" w:rsidRPr="00084709">
              <w:rPr>
                <w:rStyle w:val="Hyperlink"/>
                <w:noProof/>
                <w:lang w:val="en-US"/>
              </w:rPr>
              <w:t>3.2.</w:t>
            </w:r>
            <w:r w:rsidR="00AD376B">
              <w:rPr>
                <w:rFonts w:eastAsiaTheme="minorEastAsia"/>
                <w:noProof/>
                <w:lang w:eastAsia="de-DE"/>
              </w:rPr>
              <w:tab/>
            </w:r>
            <w:r w:rsidR="00AD376B" w:rsidRPr="00084709">
              <w:rPr>
                <w:rStyle w:val="Hyperlink"/>
                <w:noProof/>
                <w:lang w:val="en-US"/>
              </w:rPr>
              <w:t>Protein purity and yield</w:t>
            </w:r>
            <w:r w:rsidR="00AD376B">
              <w:rPr>
                <w:noProof/>
                <w:webHidden/>
              </w:rPr>
              <w:tab/>
            </w:r>
            <w:r w:rsidR="00AD376B">
              <w:rPr>
                <w:noProof/>
                <w:webHidden/>
              </w:rPr>
              <w:fldChar w:fldCharType="begin"/>
            </w:r>
            <w:r w:rsidR="00AD376B">
              <w:rPr>
                <w:noProof/>
                <w:webHidden/>
              </w:rPr>
              <w:instrText xml:space="preserve"> PAGEREF _Toc92462535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7A579D7F" w14:textId="4FA71F08" w:rsidR="00AD376B" w:rsidRDefault="00AB2F61">
          <w:pPr>
            <w:pStyle w:val="Verzeichnis3"/>
            <w:rPr>
              <w:rFonts w:eastAsiaTheme="minorEastAsia"/>
              <w:noProof/>
              <w:lang w:eastAsia="de-DE"/>
            </w:rPr>
          </w:pPr>
          <w:hyperlink w:anchor="_Toc92462537" w:history="1">
            <w:r w:rsidR="00AD376B" w:rsidRPr="00084709">
              <w:rPr>
                <w:rStyle w:val="Hyperlink"/>
                <w:noProof/>
                <w:lang w:val="en-US"/>
              </w:rPr>
              <w:t>4.</w:t>
            </w:r>
            <w:r w:rsidR="00AD376B">
              <w:rPr>
                <w:rFonts w:eastAsiaTheme="minorEastAsia"/>
                <w:noProof/>
                <w:lang w:eastAsia="de-DE"/>
              </w:rPr>
              <w:tab/>
            </w:r>
            <w:r w:rsidR="00AD376B" w:rsidRPr="00084709">
              <w:rPr>
                <w:rStyle w:val="Hyperlink"/>
                <w:noProof/>
                <w:lang w:val="en-US"/>
              </w:rPr>
              <w:t>ULD tetramerization</w:t>
            </w:r>
            <w:r w:rsidR="00AD376B">
              <w:rPr>
                <w:noProof/>
                <w:webHidden/>
              </w:rPr>
              <w:tab/>
            </w:r>
            <w:r w:rsidR="00AD376B">
              <w:rPr>
                <w:noProof/>
                <w:webHidden/>
              </w:rPr>
              <w:fldChar w:fldCharType="begin"/>
            </w:r>
            <w:r w:rsidR="00AD376B">
              <w:rPr>
                <w:noProof/>
                <w:webHidden/>
              </w:rPr>
              <w:instrText xml:space="preserve"> PAGEREF _Toc92462537 \h </w:instrText>
            </w:r>
            <w:r w:rsidR="00AD376B">
              <w:rPr>
                <w:noProof/>
                <w:webHidden/>
              </w:rPr>
            </w:r>
            <w:r w:rsidR="00AD376B">
              <w:rPr>
                <w:noProof/>
                <w:webHidden/>
              </w:rPr>
              <w:fldChar w:fldCharType="separate"/>
            </w:r>
            <w:r w:rsidR="00AD376B">
              <w:rPr>
                <w:noProof/>
                <w:webHidden/>
              </w:rPr>
              <w:t>24</w:t>
            </w:r>
            <w:r w:rsidR="00AD376B">
              <w:rPr>
                <w:noProof/>
                <w:webHidden/>
              </w:rPr>
              <w:fldChar w:fldCharType="end"/>
            </w:r>
          </w:hyperlink>
        </w:p>
        <w:p w14:paraId="0E421670" w14:textId="5CDA35EC" w:rsidR="00AD376B" w:rsidRDefault="00AB2F61">
          <w:pPr>
            <w:pStyle w:val="Verzeichnis3"/>
            <w:rPr>
              <w:rFonts w:eastAsiaTheme="minorEastAsia"/>
              <w:noProof/>
              <w:lang w:eastAsia="de-DE"/>
            </w:rPr>
          </w:pPr>
          <w:hyperlink w:anchor="_Toc92462538" w:history="1">
            <w:r w:rsidR="00AD376B" w:rsidRPr="00084709">
              <w:rPr>
                <w:rStyle w:val="Hyperlink"/>
                <w:noProof/>
                <w:lang w:val="en-US"/>
              </w:rPr>
              <w:t>5.</w:t>
            </w:r>
            <w:r w:rsidR="00AD376B">
              <w:rPr>
                <w:rFonts w:eastAsiaTheme="minorEastAsia"/>
                <w:noProof/>
                <w:lang w:eastAsia="de-DE"/>
              </w:rPr>
              <w:tab/>
            </w:r>
            <w:r w:rsidR="00AD376B" w:rsidRPr="00084709">
              <w:rPr>
                <w:rStyle w:val="Hyperlink"/>
                <w:noProof/>
                <w:lang w:val="en-US"/>
              </w:rPr>
              <w:t>PyMol</w:t>
            </w:r>
            <w:r w:rsidR="00AD376B">
              <w:rPr>
                <w:noProof/>
                <w:webHidden/>
              </w:rPr>
              <w:tab/>
            </w:r>
            <w:r w:rsidR="00AD376B">
              <w:rPr>
                <w:noProof/>
                <w:webHidden/>
              </w:rPr>
              <w:fldChar w:fldCharType="begin"/>
            </w:r>
            <w:r w:rsidR="00AD376B">
              <w:rPr>
                <w:noProof/>
                <w:webHidden/>
              </w:rPr>
              <w:instrText xml:space="preserve"> PAGEREF _Toc92462538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18637F90" w14:textId="16A43E30" w:rsidR="00AD376B" w:rsidRDefault="00AB2F61">
          <w:pPr>
            <w:pStyle w:val="Verzeichnis3"/>
            <w:rPr>
              <w:rFonts w:eastAsiaTheme="minorEastAsia"/>
              <w:noProof/>
              <w:lang w:eastAsia="de-DE"/>
            </w:rPr>
          </w:pPr>
          <w:hyperlink w:anchor="_Toc92462539" w:history="1">
            <w:r w:rsidR="00AD376B" w:rsidRPr="00084709">
              <w:rPr>
                <w:rStyle w:val="Hyperlink"/>
                <w:noProof/>
                <w:lang w:val="en-US"/>
              </w:rPr>
              <w:t>6.</w:t>
            </w:r>
            <w:r w:rsidR="00AD376B">
              <w:rPr>
                <w:rFonts w:eastAsiaTheme="minorEastAsia"/>
                <w:noProof/>
                <w:lang w:eastAsia="de-DE"/>
              </w:rPr>
              <w:tab/>
            </w:r>
            <w:r w:rsidR="00AD376B" w:rsidRPr="00084709">
              <w:rPr>
                <w:rStyle w:val="Hyperlink"/>
                <w:noProof/>
                <w:lang w:val="en-US"/>
              </w:rPr>
              <w:t>Dynamic Light Scattering (DLS)</w:t>
            </w:r>
            <w:r w:rsidR="00AD376B">
              <w:rPr>
                <w:noProof/>
                <w:webHidden/>
              </w:rPr>
              <w:tab/>
            </w:r>
            <w:r w:rsidR="00AD376B">
              <w:rPr>
                <w:noProof/>
                <w:webHidden/>
              </w:rPr>
              <w:fldChar w:fldCharType="begin"/>
            </w:r>
            <w:r w:rsidR="00AD376B">
              <w:rPr>
                <w:noProof/>
                <w:webHidden/>
              </w:rPr>
              <w:instrText xml:space="preserve"> PAGEREF _Toc92462539 \h </w:instrText>
            </w:r>
            <w:r w:rsidR="00AD376B">
              <w:rPr>
                <w:noProof/>
                <w:webHidden/>
              </w:rPr>
            </w:r>
            <w:r w:rsidR="00AD376B">
              <w:rPr>
                <w:noProof/>
                <w:webHidden/>
              </w:rPr>
              <w:fldChar w:fldCharType="separate"/>
            </w:r>
            <w:r w:rsidR="00AD376B">
              <w:rPr>
                <w:noProof/>
                <w:webHidden/>
              </w:rPr>
              <w:t>25</w:t>
            </w:r>
            <w:r w:rsidR="00AD376B">
              <w:rPr>
                <w:noProof/>
                <w:webHidden/>
              </w:rPr>
              <w:fldChar w:fldCharType="end"/>
            </w:r>
          </w:hyperlink>
        </w:p>
        <w:p w14:paraId="3C21659E" w14:textId="091FD08C" w:rsidR="00AD376B" w:rsidRDefault="00AB2F61">
          <w:pPr>
            <w:pStyle w:val="Verzeichnis3"/>
            <w:rPr>
              <w:rFonts w:eastAsiaTheme="minorEastAsia"/>
              <w:noProof/>
              <w:lang w:eastAsia="de-DE"/>
            </w:rPr>
          </w:pPr>
          <w:hyperlink w:anchor="_Toc92462540" w:history="1">
            <w:r w:rsidR="00AD376B" w:rsidRPr="00084709">
              <w:rPr>
                <w:rStyle w:val="Hyperlink"/>
                <w:noProof/>
                <w:lang w:val="en-US"/>
              </w:rPr>
              <w:t>7.</w:t>
            </w:r>
            <w:r w:rsidR="00AD376B">
              <w:rPr>
                <w:rFonts w:eastAsiaTheme="minorEastAsia"/>
                <w:noProof/>
                <w:lang w:eastAsia="de-DE"/>
              </w:rPr>
              <w:tab/>
            </w:r>
            <w:r w:rsidR="00AD376B" w:rsidRPr="00084709">
              <w:rPr>
                <w:rStyle w:val="Hyperlink"/>
                <w:noProof/>
                <w:lang w:val="en-US"/>
              </w:rPr>
              <w:t>Mass spectrometry</w:t>
            </w:r>
            <w:r w:rsidR="00AD376B">
              <w:rPr>
                <w:noProof/>
                <w:webHidden/>
              </w:rPr>
              <w:tab/>
            </w:r>
            <w:r w:rsidR="00AD376B">
              <w:rPr>
                <w:noProof/>
                <w:webHidden/>
              </w:rPr>
              <w:fldChar w:fldCharType="begin"/>
            </w:r>
            <w:r w:rsidR="00AD376B">
              <w:rPr>
                <w:noProof/>
                <w:webHidden/>
              </w:rPr>
              <w:instrText xml:space="preserve"> PAGEREF _Toc92462540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684441FA" w14:textId="05AD5BBD" w:rsidR="00AD376B" w:rsidRDefault="00AB2F61">
          <w:pPr>
            <w:pStyle w:val="Verzeichnis4"/>
            <w:tabs>
              <w:tab w:val="left" w:pos="1320"/>
              <w:tab w:val="right" w:leader="dot" w:pos="9062"/>
            </w:tabs>
            <w:rPr>
              <w:rFonts w:eastAsiaTheme="minorEastAsia"/>
              <w:noProof/>
              <w:lang w:eastAsia="de-DE"/>
            </w:rPr>
          </w:pPr>
          <w:hyperlink w:anchor="_Toc92462541" w:history="1">
            <w:r w:rsidR="00AD376B" w:rsidRPr="00084709">
              <w:rPr>
                <w:rStyle w:val="Hyperlink"/>
                <w:noProof/>
                <w:lang w:val="en-GB"/>
              </w:rPr>
              <w:t>7.1.</w:t>
            </w:r>
            <w:r w:rsidR="00AD376B">
              <w:rPr>
                <w:rFonts w:eastAsiaTheme="minorEastAsia"/>
                <w:noProof/>
                <w:lang w:eastAsia="de-DE"/>
              </w:rPr>
              <w:tab/>
            </w:r>
            <w:r w:rsidR="00AD376B" w:rsidRPr="00084709">
              <w:rPr>
                <w:rStyle w:val="Hyperlink"/>
                <w:noProof/>
                <w:lang w:val="en-GB"/>
              </w:rPr>
              <w:t>LC-MS-MS Analysis of tryptic peptides</w:t>
            </w:r>
            <w:r w:rsidR="00AD376B">
              <w:rPr>
                <w:noProof/>
                <w:webHidden/>
              </w:rPr>
              <w:tab/>
            </w:r>
            <w:r w:rsidR="00AD376B">
              <w:rPr>
                <w:noProof/>
                <w:webHidden/>
              </w:rPr>
              <w:fldChar w:fldCharType="begin"/>
            </w:r>
            <w:r w:rsidR="00AD376B">
              <w:rPr>
                <w:noProof/>
                <w:webHidden/>
              </w:rPr>
              <w:instrText xml:space="preserve"> PAGEREF _Toc92462541 \h </w:instrText>
            </w:r>
            <w:r w:rsidR="00AD376B">
              <w:rPr>
                <w:noProof/>
                <w:webHidden/>
              </w:rPr>
            </w:r>
            <w:r w:rsidR="00AD376B">
              <w:rPr>
                <w:noProof/>
                <w:webHidden/>
              </w:rPr>
              <w:fldChar w:fldCharType="separate"/>
            </w:r>
            <w:r w:rsidR="00AD376B">
              <w:rPr>
                <w:noProof/>
                <w:webHidden/>
              </w:rPr>
              <w:t>26</w:t>
            </w:r>
            <w:r w:rsidR="00AD376B">
              <w:rPr>
                <w:noProof/>
                <w:webHidden/>
              </w:rPr>
              <w:fldChar w:fldCharType="end"/>
            </w:r>
          </w:hyperlink>
        </w:p>
        <w:p w14:paraId="1DA3FD06" w14:textId="53FAD5F5" w:rsidR="00AD376B" w:rsidRDefault="00AB2F61">
          <w:pPr>
            <w:pStyle w:val="Verzeichnis4"/>
            <w:tabs>
              <w:tab w:val="left" w:pos="1320"/>
              <w:tab w:val="right" w:leader="dot" w:pos="9062"/>
            </w:tabs>
            <w:rPr>
              <w:rFonts w:eastAsiaTheme="minorEastAsia"/>
              <w:noProof/>
              <w:lang w:eastAsia="de-DE"/>
            </w:rPr>
          </w:pPr>
          <w:hyperlink w:anchor="_Toc92462542" w:history="1">
            <w:r w:rsidR="00AD376B" w:rsidRPr="00084709">
              <w:rPr>
                <w:rStyle w:val="Hyperlink"/>
                <w:noProof/>
                <w:lang w:val="en-GB"/>
              </w:rPr>
              <w:t>7.2.</w:t>
            </w:r>
            <w:r w:rsidR="00AD376B">
              <w:rPr>
                <w:rFonts w:eastAsiaTheme="minorEastAsia"/>
                <w:noProof/>
                <w:lang w:eastAsia="de-DE"/>
              </w:rPr>
              <w:tab/>
            </w:r>
            <w:r w:rsidR="00AD376B" w:rsidRPr="00084709">
              <w:rPr>
                <w:rStyle w:val="Hyperlink"/>
                <w:noProof/>
                <w:lang w:val="en-GB"/>
              </w:rPr>
              <w:t>Tryptic peptides: Data Processing and Bioinformatic Analysis</w:t>
            </w:r>
            <w:r w:rsidR="00AD376B">
              <w:rPr>
                <w:noProof/>
                <w:webHidden/>
              </w:rPr>
              <w:tab/>
            </w:r>
            <w:r w:rsidR="00AD376B">
              <w:rPr>
                <w:noProof/>
                <w:webHidden/>
              </w:rPr>
              <w:fldChar w:fldCharType="begin"/>
            </w:r>
            <w:r w:rsidR="00AD376B">
              <w:rPr>
                <w:noProof/>
                <w:webHidden/>
              </w:rPr>
              <w:instrText xml:space="preserve"> PAGEREF _Toc92462542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372E838E" w14:textId="30F18B35" w:rsidR="00AD376B" w:rsidRDefault="00AB2F61">
          <w:pPr>
            <w:pStyle w:val="Verzeichnis4"/>
            <w:tabs>
              <w:tab w:val="left" w:pos="1320"/>
              <w:tab w:val="right" w:leader="dot" w:pos="9062"/>
            </w:tabs>
            <w:rPr>
              <w:rFonts w:eastAsiaTheme="minorEastAsia"/>
              <w:noProof/>
              <w:lang w:eastAsia="de-DE"/>
            </w:rPr>
          </w:pPr>
          <w:hyperlink w:anchor="_Toc92462543" w:history="1">
            <w:r w:rsidR="00AD376B" w:rsidRPr="00084709">
              <w:rPr>
                <w:rStyle w:val="Hyperlink"/>
                <w:noProof/>
                <w:lang w:val="en-GB"/>
              </w:rPr>
              <w:t>7.3.</w:t>
            </w:r>
            <w:r w:rsidR="00AD376B">
              <w:rPr>
                <w:rFonts w:eastAsiaTheme="minorEastAsia"/>
                <w:noProof/>
                <w:lang w:eastAsia="de-DE"/>
              </w:rPr>
              <w:tab/>
            </w:r>
            <w:r w:rsidR="00AD376B" w:rsidRPr="00084709">
              <w:rPr>
                <w:rStyle w:val="Hyperlink"/>
                <w:noProof/>
                <w:lang w:val="en-GB"/>
              </w:rPr>
              <w:t>LC-MS-MS Analysis of intact proteins</w:t>
            </w:r>
            <w:r w:rsidR="00AD376B">
              <w:rPr>
                <w:noProof/>
                <w:webHidden/>
              </w:rPr>
              <w:tab/>
            </w:r>
            <w:r w:rsidR="00AD376B">
              <w:rPr>
                <w:noProof/>
                <w:webHidden/>
              </w:rPr>
              <w:fldChar w:fldCharType="begin"/>
            </w:r>
            <w:r w:rsidR="00AD376B">
              <w:rPr>
                <w:noProof/>
                <w:webHidden/>
              </w:rPr>
              <w:instrText xml:space="preserve"> PAGEREF _Toc92462543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0E79B728" w14:textId="75EAA137" w:rsidR="00AD376B" w:rsidRDefault="00AB2F61">
          <w:pPr>
            <w:pStyle w:val="Verzeichnis4"/>
            <w:tabs>
              <w:tab w:val="left" w:pos="1320"/>
              <w:tab w:val="right" w:leader="dot" w:pos="9062"/>
            </w:tabs>
            <w:rPr>
              <w:rFonts w:eastAsiaTheme="minorEastAsia"/>
              <w:noProof/>
              <w:lang w:eastAsia="de-DE"/>
            </w:rPr>
          </w:pPr>
          <w:hyperlink w:anchor="_Toc92462544" w:history="1">
            <w:r w:rsidR="00AD376B" w:rsidRPr="00084709">
              <w:rPr>
                <w:rStyle w:val="Hyperlink"/>
                <w:noProof/>
                <w:lang w:val="en-GB"/>
              </w:rPr>
              <w:t>7.4.</w:t>
            </w:r>
            <w:r w:rsidR="00AD376B">
              <w:rPr>
                <w:rFonts w:eastAsiaTheme="minorEastAsia"/>
                <w:noProof/>
                <w:lang w:eastAsia="de-DE"/>
              </w:rPr>
              <w:tab/>
            </w:r>
            <w:r w:rsidR="00AD376B" w:rsidRPr="00084709">
              <w:rPr>
                <w:rStyle w:val="Hyperlink"/>
                <w:noProof/>
                <w:lang w:val="en-GB"/>
              </w:rPr>
              <w:t>Intact proteins: Data Processing and Bioinformatic Analysis</w:t>
            </w:r>
            <w:r w:rsidR="00AD376B">
              <w:rPr>
                <w:noProof/>
                <w:webHidden/>
              </w:rPr>
              <w:tab/>
            </w:r>
            <w:r w:rsidR="00AD376B">
              <w:rPr>
                <w:noProof/>
                <w:webHidden/>
              </w:rPr>
              <w:fldChar w:fldCharType="begin"/>
            </w:r>
            <w:r w:rsidR="00AD376B">
              <w:rPr>
                <w:noProof/>
                <w:webHidden/>
              </w:rPr>
              <w:instrText xml:space="preserve"> PAGEREF _Toc92462544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6E742177" w14:textId="1673BEBB" w:rsidR="00AD376B" w:rsidRDefault="00AB2F61">
          <w:pPr>
            <w:pStyle w:val="Verzeichnis4"/>
            <w:tabs>
              <w:tab w:val="left" w:pos="1320"/>
              <w:tab w:val="right" w:leader="dot" w:pos="9062"/>
            </w:tabs>
            <w:rPr>
              <w:rFonts w:eastAsiaTheme="minorEastAsia"/>
              <w:noProof/>
              <w:lang w:eastAsia="de-DE"/>
            </w:rPr>
          </w:pPr>
          <w:hyperlink w:anchor="_Toc92462545" w:history="1">
            <w:r w:rsidR="00AD376B" w:rsidRPr="00084709">
              <w:rPr>
                <w:rStyle w:val="Hyperlink"/>
                <w:rFonts w:cstheme="majorHAnsi"/>
                <w:noProof/>
                <w:lang w:val="en-US"/>
              </w:rPr>
              <w:t>7.5.</w:t>
            </w:r>
            <w:r w:rsidR="00AD376B">
              <w:rPr>
                <w:rFonts w:eastAsiaTheme="minorEastAsia"/>
                <w:noProof/>
                <w:lang w:eastAsia="de-DE"/>
              </w:rPr>
              <w:tab/>
            </w:r>
            <w:r w:rsidR="00AD376B" w:rsidRPr="00084709">
              <w:rPr>
                <w:rStyle w:val="Hyperlink"/>
                <w:rFonts w:cstheme="majorHAnsi"/>
                <w:noProof/>
                <w:lang w:val="en-US"/>
              </w:rPr>
              <w:t>LC-MS²-characterization results of building blocks</w:t>
            </w:r>
            <w:r w:rsidR="00AD376B">
              <w:rPr>
                <w:noProof/>
                <w:webHidden/>
              </w:rPr>
              <w:tab/>
            </w:r>
            <w:r w:rsidR="00AD376B">
              <w:rPr>
                <w:noProof/>
                <w:webHidden/>
              </w:rPr>
              <w:fldChar w:fldCharType="begin"/>
            </w:r>
            <w:r w:rsidR="00AD376B">
              <w:rPr>
                <w:noProof/>
                <w:webHidden/>
              </w:rPr>
              <w:instrText xml:space="preserve"> PAGEREF _Toc92462545 \h </w:instrText>
            </w:r>
            <w:r w:rsidR="00AD376B">
              <w:rPr>
                <w:noProof/>
                <w:webHidden/>
              </w:rPr>
            </w:r>
            <w:r w:rsidR="00AD376B">
              <w:rPr>
                <w:noProof/>
                <w:webHidden/>
              </w:rPr>
              <w:fldChar w:fldCharType="separate"/>
            </w:r>
            <w:r w:rsidR="00AD376B">
              <w:rPr>
                <w:noProof/>
                <w:webHidden/>
              </w:rPr>
              <w:t>27</w:t>
            </w:r>
            <w:r w:rsidR="00AD376B">
              <w:rPr>
                <w:noProof/>
                <w:webHidden/>
              </w:rPr>
              <w:fldChar w:fldCharType="end"/>
            </w:r>
          </w:hyperlink>
        </w:p>
        <w:p w14:paraId="7834CB50" w14:textId="4BE96042" w:rsidR="00AD376B" w:rsidRDefault="00AB2F61">
          <w:pPr>
            <w:pStyle w:val="Verzeichnis3"/>
            <w:rPr>
              <w:rFonts w:eastAsiaTheme="minorEastAsia"/>
              <w:noProof/>
              <w:lang w:eastAsia="de-DE"/>
            </w:rPr>
          </w:pPr>
          <w:hyperlink w:anchor="_Toc92462546" w:history="1">
            <w:r w:rsidR="00AD376B" w:rsidRPr="00084709">
              <w:rPr>
                <w:rStyle w:val="Hyperlink"/>
                <w:noProof/>
                <w:lang w:val="en-US"/>
              </w:rPr>
              <w:t>8.</w:t>
            </w:r>
            <w:r w:rsidR="00AD376B">
              <w:rPr>
                <w:rFonts w:eastAsiaTheme="minorEastAsia"/>
                <w:noProof/>
                <w:lang w:eastAsia="de-DE"/>
              </w:rPr>
              <w:tab/>
            </w:r>
            <w:r w:rsidR="00AD376B" w:rsidRPr="00084709">
              <w:rPr>
                <w:rStyle w:val="Hyperlink"/>
                <w:noProof/>
                <w:lang w:val="en-US"/>
              </w:rPr>
              <w:t>Hydrogel fabrication and crosslinking</w:t>
            </w:r>
            <w:r w:rsidR="00AD376B">
              <w:rPr>
                <w:noProof/>
                <w:webHidden/>
              </w:rPr>
              <w:tab/>
            </w:r>
            <w:r w:rsidR="00AD376B">
              <w:rPr>
                <w:noProof/>
                <w:webHidden/>
              </w:rPr>
              <w:fldChar w:fldCharType="begin"/>
            </w:r>
            <w:r w:rsidR="00AD376B">
              <w:rPr>
                <w:noProof/>
                <w:webHidden/>
              </w:rPr>
              <w:instrText xml:space="preserve"> PAGEREF _Toc92462546 \h </w:instrText>
            </w:r>
            <w:r w:rsidR="00AD376B">
              <w:rPr>
                <w:noProof/>
                <w:webHidden/>
              </w:rPr>
            </w:r>
            <w:r w:rsidR="00AD376B">
              <w:rPr>
                <w:noProof/>
                <w:webHidden/>
              </w:rPr>
              <w:fldChar w:fldCharType="separate"/>
            </w:r>
            <w:r w:rsidR="00AD376B">
              <w:rPr>
                <w:noProof/>
                <w:webHidden/>
              </w:rPr>
              <w:t>29</w:t>
            </w:r>
            <w:r w:rsidR="00AD376B">
              <w:rPr>
                <w:noProof/>
                <w:webHidden/>
              </w:rPr>
              <w:fldChar w:fldCharType="end"/>
            </w:r>
          </w:hyperlink>
        </w:p>
        <w:p w14:paraId="1C68AA49" w14:textId="2F08DC5B" w:rsidR="00AD376B" w:rsidRDefault="00AB2F61">
          <w:pPr>
            <w:pStyle w:val="Verzeichnis3"/>
            <w:rPr>
              <w:rFonts w:eastAsiaTheme="minorEastAsia"/>
              <w:noProof/>
              <w:lang w:eastAsia="de-DE"/>
            </w:rPr>
          </w:pPr>
          <w:hyperlink w:anchor="_Toc92462547" w:history="1">
            <w:r w:rsidR="00AD376B" w:rsidRPr="00084709">
              <w:rPr>
                <w:rStyle w:val="Hyperlink"/>
                <w:noProof/>
                <w:lang w:val="en-US"/>
              </w:rPr>
              <w:t>9.</w:t>
            </w:r>
            <w:r w:rsidR="00AD376B">
              <w:rPr>
                <w:rFonts w:eastAsiaTheme="minorEastAsia"/>
                <w:noProof/>
                <w:lang w:eastAsia="de-DE"/>
              </w:rPr>
              <w:tab/>
            </w:r>
            <w:r w:rsidR="00AD376B" w:rsidRPr="00084709">
              <w:rPr>
                <w:rStyle w:val="Hyperlink"/>
                <w:noProof/>
                <w:lang w:val="en-US"/>
              </w:rPr>
              <w:t>Dityrosine content</w:t>
            </w:r>
            <w:r w:rsidR="00AD376B">
              <w:rPr>
                <w:noProof/>
                <w:webHidden/>
              </w:rPr>
              <w:tab/>
            </w:r>
            <w:r w:rsidR="00AD376B">
              <w:rPr>
                <w:noProof/>
                <w:webHidden/>
              </w:rPr>
              <w:fldChar w:fldCharType="begin"/>
            </w:r>
            <w:r w:rsidR="00AD376B">
              <w:rPr>
                <w:noProof/>
                <w:webHidden/>
              </w:rPr>
              <w:instrText xml:space="preserve"> PAGEREF _Toc92462547 \h </w:instrText>
            </w:r>
            <w:r w:rsidR="00AD376B">
              <w:rPr>
                <w:noProof/>
                <w:webHidden/>
              </w:rPr>
            </w:r>
            <w:r w:rsidR="00AD376B">
              <w:rPr>
                <w:noProof/>
                <w:webHidden/>
              </w:rPr>
              <w:fldChar w:fldCharType="separate"/>
            </w:r>
            <w:r w:rsidR="00AD376B">
              <w:rPr>
                <w:noProof/>
                <w:webHidden/>
              </w:rPr>
              <w:t>30</w:t>
            </w:r>
            <w:r w:rsidR="00AD376B">
              <w:rPr>
                <w:noProof/>
                <w:webHidden/>
              </w:rPr>
              <w:fldChar w:fldCharType="end"/>
            </w:r>
          </w:hyperlink>
        </w:p>
        <w:p w14:paraId="76596D7C" w14:textId="6302930E" w:rsidR="00AD376B" w:rsidRDefault="00AB2F61">
          <w:pPr>
            <w:pStyle w:val="Verzeichnis3"/>
            <w:rPr>
              <w:rFonts w:eastAsiaTheme="minorEastAsia"/>
              <w:noProof/>
              <w:lang w:eastAsia="de-DE"/>
            </w:rPr>
          </w:pPr>
          <w:hyperlink w:anchor="_Toc92462548" w:history="1">
            <w:r w:rsidR="00AD376B" w:rsidRPr="00084709">
              <w:rPr>
                <w:rStyle w:val="Hyperlink"/>
                <w:noProof/>
                <w:lang w:val="en-US"/>
              </w:rPr>
              <w:t>10.</w:t>
            </w:r>
            <w:r w:rsidR="00AD376B">
              <w:rPr>
                <w:rFonts w:eastAsiaTheme="minorEastAsia"/>
                <w:noProof/>
                <w:lang w:eastAsia="de-DE"/>
              </w:rPr>
              <w:tab/>
            </w:r>
            <w:r w:rsidR="00AD376B" w:rsidRPr="00084709">
              <w:rPr>
                <w:rStyle w:val="Hyperlink"/>
                <w:noProof/>
                <w:lang w:val="en-US"/>
              </w:rPr>
              <w:t>Water content</w:t>
            </w:r>
            <w:r w:rsidR="00AD376B">
              <w:rPr>
                <w:noProof/>
                <w:webHidden/>
              </w:rPr>
              <w:tab/>
            </w:r>
            <w:r w:rsidR="00AD376B">
              <w:rPr>
                <w:noProof/>
                <w:webHidden/>
              </w:rPr>
              <w:fldChar w:fldCharType="begin"/>
            </w:r>
            <w:r w:rsidR="00AD376B">
              <w:rPr>
                <w:noProof/>
                <w:webHidden/>
              </w:rPr>
              <w:instrText xml:space="preserve"> PAGEREF _Toc92462548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5FCA2C60" w14:textId="18BD1587" w:rsidR="00AD376B" w:rsidRDefault="00AB2F61">
          <w:pPr>
            <w:pStyle w:val="Verzeichnis3"/>
            <w:rPr>
              <w:rFonts w:eastAsiaTheme="minorEastAsia"/>
              <w:noProof/>
              <w:lang w:eastAsia="de-DE"/>
            </w:rPr>
          </w:pPr>
          <w:hyperlink w:anchor="_Toc92462549" w:history="1">
            <w:r w:rsidR="00AD376B" w:rsidRPr="00084709">
              <w:rPr>
                <w:rStyle w:val="Hyperlink"/>
                <w:noProof/>
                <w:lang w:val="en-US"/>
              </w:rPr>
              <w:t>11.</w:t>
            </w:r>
            <w:r w:rsidR="00AD376B">
              <w:rPr>
                <w:rFonts w:eastAsiaTheme="minorEastAsia"/>
                <w:noProof/>
                <w:lang w:eastAsia="de-DE"/>
              </w:rPr>
              <w:tab/>
            </w:r>
            <w:r w:rsidR="00AD376B" w:rsidRPr="00084709">
              <w:rPr>
                <w:rStyle w:val="Hyperlink"/>
                <w:noProof/>
                <w:lang w:val="en-US"/>
              </w:rPr>
              <w:t>Nanoindentation</w:t>
            </w:r>
            <w:r w:rsidR="00AD376B">
              <w:rPr>
                <w:noProof/>
                <w:webHidden/>
              </w:rPr>
              <w:tab/>
            </w:r>
            <w:r w:rsidR="00AD376B">
              <w:rPr>
                <w:noProof/>
                <w:webHidden/>
              </w:rPr>
              <w:fldChar w:fldCharType="begin"/>
            </w:r>
            <w:r w:rsidR="00AD376B">
              <w:rPr>
                <w:noProof/>
                <w:webHidden/>
              </w:rPr>
              <w:instrText xml:space="preserve"> PAGEREF _Toc92462549 \h </w:instrText>
            </w:r>
            <w:r w:rsidR="00AD376B">
              <w:rPr>
                <w:noProof/>
                <w:webHidden/>
              </w:rPr>
            </w:r>
            <w:r w:rsidR="00AD376B">
              <w:rPr>
                <w:noProof/>
                <w:webHidden/>
              </w:rPr>
              <w:fldChar w:fldCharType="separate"/>
            </w:r>
            <w:r w:rsidR="00AD376B">
              <w:rPr>
                <w:noProof/>
                <w:webHidden/>
              </w:rPr>
              <w:t>32</w:t>
            </w:r>
            <w:r w:rsidR="00AD376B">
              <w:rPr>
                <w:noProof/>
                <w:webHidden/>
              </w:rPr>
              <w:fldChar w:fldCharType="end"/>
            </w:r>
          </w:hyperlink>
        </w:p>
        <w:p w14:paraId="6A15424D" w14:textId="6CB37BFA" w:rsidR="00AD376B" w:rsidRDefault="00AB2F61">
          <w:pPr>
            <w:pStyle w:val="Verzeichnis3"/>
            <w:rPr>
              <w:rFonts w:eastAsiaTheme="minorEastAsia"/>
              <w:noProof/>
              <w:lang w:eastAsia="de-DE"/>
            </w:rPr>
          </w:pPr>
          <w:hyperlink w:anchor="_Toc92462560" w:history="1">
            <w:r w:rsidR="00AD376B" w:rsidRPr="00084709">
              <w:rPr>
                <w:rStyle w:val="Hyperlink"/>
                <w:noProof/>
                <w:lang w:val="en-US"/>
              </w:rPr>
              <w:t>12.</w:t>
            </w:r>
            <w:r w:rsidR="00AD376B">
              <w:rPr>
                <w:rFonts w:eastAsiaTheme="minorEastAsia"/>
                <w:noProof/>
                <w:lang w:eastAsia="de-DE"/>
              </w:rPr>
              <w:tab/>
            </w:r>
            <w:r w:rsidR="00AD376B" w:rsidRPr="00084709">
              <w:rPr>
                <w:rStyle w:val="Hyperlink"/>
                <w:noProof/>
                <w:lang w:val="en-US"/>
              </w:rPr>
              <w:t>AFM Analysis of Mechanical Properties - Young's Modulus and Resilience</w:t>
            </w:r>
            <w:r w:rsidR="00AD376B">
              <w:rPr>
                <w:noProof/>
                <w:webHidden/>
              </w:rPr>
              <w:tab/>
            </w:r>
            <w:r w:rsidR="00AD376B">
              <w:rPr>
                <w:noProof/>
                <w:webHidden/>
              </w:rPr>
              <w:fldChar w:fldCharType="begin"/>
            </w:r>
            <w:r w:rsidR="00AD376B">
              <w:rPr>
                <w:noProof/>
                <w:webHidden/>
              </w:rPr>
              <w:instrText xml:space="preserve"> PAGEREF _Toc92462560 \h </w:instrText>
            </w:r>
            <w:r w:rsidR="00AD376B">
              <w:rPr>
                <w:noProof/>
                <w:webHidden/>
              </w:rPr>
            </w:r>
            <w:r w:rsidR="00AD376B">
              <w:rPr>
                <w:noProof/>
                <w:webHidden/>
              </w:rPr>
              <w:fldChar w:fldCharType="separate"/>
            </w:r>
            <w:r w:rsidR="00AD376B">
              <w:rPr>
                <w:noProof/>
                <w:webHidden/>
              </w:rPr>
              <w:t>33</w:t>
            </w:r>
            <w:r w:rsidR="00AD376B">
              <w:rPr>
                <w:noProof/>
                <w:webHidden/>
              </w:rPr>
              <w:fldChar w:fldCharType="end"/>
            </w:r>
          </w:hyperlink>
        </w:p>
        <w:p w14:paraId="4C9D8599" w14:textId="0A7B2E7E" w:rsidR="00AD376B" w:rsidRDefault="00AB2F61">
          <w:pPr>
            <w:pStyle w:val="Verzeichnis3"/>
            <w:rPr>
              <w:rFonts w:eastAsiaTheme="minorEastAsia"/>
              <w:noProof/>
              <w:lang w:eastAsia="de-DE"/>
            </w:rPr>
          </w:pPr>
          <w:hyperlink w:anchor="_Toc92462561" w:history="1">
            <w:r w:rsidR="00AD376B" w:rsidRPr="00084709">
              <w:rPr>
                <w:rStyle w:val="Hyperlink"/>
                <w:noProof/>
                <w:lang w:val="en-US"/>
              </w:rPr>
              <w:t>13.</w:t>
            </w:r>
            <w:r w:rsidR="00AD376B">
              <w:rPr>
                <w:rFonts w:eastAsiaTheme="minorEastAsia"/>
                <w:noProof/>
                <w:lang w:eastAsia="de-DE"/>
              </w:rPr>
              <w:tab/>
            </w:r>
            <w:r w:rsidR="00AD376B" w:rsidRPr="00084709">
              <w:rPr>
                <w:rStyle w:val="Hyperlink"/>
                <w:noProof/>
                <w:lang w:val="en-US"/>
              </w:rPr>
              <w:t>Dynamic Mechanical Analysis (DMA)</w:t>
            </w:r>
            <w:r w:rsidR="00AD376B">
              <w:rPr>
                <w:noProof/>
                <w:webHidden/>
              </w:rPr>
              <w:tab/>
            </w:r>
            <w:r w:rsidR="00AD376B">
              <w:rPr>
                <w:noProof/>
                <w:webHidden/>
              </w:rPr>
              <w:fldChar w:fldCharType="begin"/>
            </w:r>
            <w:r w:rsidR="00AD376B">
              <w:rPr>
                <w:noProof/>
                <w:webHidden/>
              </w:rPr>
              <w:instrText xml:space="preserve"> PAGEREF _Toc92462561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521B2190" w14:textId="7745866B" w:rsidR="00AD376B" w:rsidRDefault="00AB2F61">
          <w:pPr>
            <w:pStyle w:val="Verzeichnis4"/>
            <w:tabs>
              <w:tab w:val="left" w:pos="1540"/>
              <w:tab w:val="right" w:leader="dot" w:pos="9062"/>
            </w:tabs>
            <w:rPr>
              <w:rFonts w:eastAsiaTheme="minorEastAsia"/>
              <w:noProof/>
              <w:lang w:eastAsia="de-DE"/>
            </w:rPr>
          </w:pPr>
          <w:hyperlink w:anchor="_Toc92462562" w:history="1">
            <w:r w:rsidR="00AD376B" w:rsidRPr="00084709">
              <w:rPr>
                <w:rStyle w:val="Hyperlink"/>
                <w:noProof/>
                <w:lang w:val="en-US"/>
              </w:rPr>
              <w:t>13.1.</w:t>
            </w:r>
            <w:r w:rsidR="00AD376B">
              <w:rPr>
                <w:rFonts w:eastAsiaTheme="minorEastAsia"/>
                <w:noProof/>
                <w:lang w:eastAsia="de-DE"/>
              </w:rPr>
              <w:tab/>
            </w:r>
            <w:r w:rsidR="00AD376B" w:rsidRPr="00084709">
              <w:rPr>
                <w:rStyle w:val="Hyperlink"/>
                <w:noProof/>
                <w:lang w:val="en-US"/>
              </w:rPr>
              <w:t>Experimental settings</w:t>
            </w:r>
            <w:r w:rsidR="00AD376B">
              <w:rPr>
                <w:noProof/>
                <w:webHidden/>
              </w:rPr>
              <w:tab/>
            </w:r>
            <w:r w:rsidR="00AD376B">
              <w:rPr>
                <w:noProof/>
                <w:webHidden/>
              </w:rPr>
              <w:fldChar w:fldCharType="begin"/>
            </w:r>
            <w:r w:rsidR="00AD376B">
              <w:rPr>
                <w:noProof/>
                <w:webHidden/>
              </w:rPr>
              <w:instrText xml:space="preserve"> PAGEREF _Toc92462562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75E36920" w14:textId="2A3EFD2B" w:rsidR="00AD376B" w:rsidRDefault="00AB2F61">
          <w:pPr>
            <w:pStyle w:val="Verzeichnis4"/>
            <w:tabs>
              <w:tab w:val="left" w:pos="1540"/>
              <w:tab w:val="right" w:leader="dot" w:pos="9062"/>
            </w:tabs>
            <w:rPr>
              <w:rFonts w:eastAsiaTheme="minorEastAsia"/>
              <w:noProof/>
              <w:lang w:eastAsia="de-DE"/>
            </w:rPr>
          </w:pPr>
          <w:hyperlink w:anchor="_Toc92462563" w:history="1">
            <w:r w:rsidR="00AD376B" w:rsidRPr="00084709">
              <w:rPr>
                <w:rStyle w:val="Hyperlink"/>
                <w:noProof/>
                <w:lang w:val="en-US"/>
              </w:rPr>
              <w:t>13.2.</w:t>
            </w:r>
            <w:r w:rsidR="00AD376B">
              <w:rPr>
                <w:rFonts w:eastAsiaTheme="minorEastAsia"/>
                <w:noProof/>
                <w:lang w:eastAsia="de-DE"/>
              </w:rPr>
              <w:tab/>
            </w:r>
            <w:r w:rsidR="00AD376B" w:rsidRPr="00084709">
              <w:rPr>
                <w:rStyle w:val="Hyperlink"/>
                <w:noProof/>
                <w:lang w:val="en-US"/>
              </w:rPr>
              <w:t>DMA data processing and evaluation</w:t>
            </w:r>
            <w:r w:rsidR="00AD376B">
              <w:rPr>
                <w:noProof/>
                <w:webHidden/>
              </w:rPr>
              <w:tab/>
            </w:r>
            <w:r w:rsidR="00AD376B">
              <w:rPr>
                <w:noProof/>
                <w:webHidden/>
              </w:rPr>
              <w:fldChar w:fldCharType="begin"/>
            </w:r>
            <w:r w:rsidR="00AD376B">
              <w:rPr>
                <w:noProof/>
                <w:webHidden/>
              </w:rPr>
              <w:instrText xml:space="preserve"> PAGEREF _Toc92462563 \h </w:instrText>
            </w:r>
            <w:r w:rsidR="00AD376B">
              <w:rPr>
                <w:noProof/>
                <w:webHidden/>
              </w:rPr>
            </w:r>
            <w:r w:rsidR="00AD376B">
              <w:rPr>
                <w:noProof/>
                <w:webHidden/>
              </w:rPr>
              <w:fldChar w:fldCharType="separate"/>
            </w:r>
            <w:r w:rsidR="00AD376B">
              <w:rPr>
                <w:noProof/>
                <w:webHidden/>
              </w:rPr>
              <w:t>34</w:t>
            </w:r>
            <w:r w:rsidR="00AD376B">
              <w:rPr>
                <w:noProof/>
                <w:webHidden/>
              </w:rPr>
              <w:fldChar w:fldCharType="end"/>
            </w:r>
          </w:hyperlink>
        </w:p>
        <w:p w14:paraId="3044EC55" w14:textId="499467F1" w:rsidR="00AD376B" w:rsidRDefault="00AB2F61">
          <w:pPr>
            <w:pStyle w:val="Verzeichnis3"/>
            <w:rPr>
              <w:rFonts w:eastAsiaTheme="minorEastAsia"/>
              <w:noProof/>
              <w:lang w:eastAsia="de-DE"/>
            </w:rPr>
          </w:pPr>
          <w:hyperlink w:anchor="_Toc92462564" w:history="1">
            <w:r w:rsidR="00AD376B" w:rsidRPr="00084709">
              <w:rPr>
                <w:rStyle w:val="Hyperlink"/>
                <w:rFonts w:cstheme="majorHAnsi"/>
                <w:noProof/>
                <w:lang w:val="en-US"/>
              </w:rPr>
              <w:t>14.</w:t>
            </w:r>
            <w:r w:rsidR="00AD376B">
              <w:rPr>
                <w:rFonts w:eastAsiaTheme="minorEastAsia"/>
                <w:noProof/>
                <w:lang w:eastAsia="de-DE"/>
              </w:rPr>
              <w:tab/>
            </w:r>
            <w:r w:rsidR="00AD376B" w:rsidRPr="00084709">
              <w:rPr>
                <w:rStyle w:val="Hyperlink"/>
                <w:rFonts w:cstheme="majorHAnsi"/>
                <w:noProof/>
                <w:lang w:val="en-US"/>
              </w:rPr>
              <w:t>Sealing of corneal tissue ruptures and stromal defects</w:t>
            </w:r>
            <w:r w:rsidR="00AD376B">
              <w:rPr>
                <w:noProof/>
                <w:webHidden/>
              </w:rPr>
              <w:tab/>
            </w:r>
            <w:r w:rsidR="00AD376B">
              <w:rPr>
                <w:noProof/>
                <w:webHidden/>
              </w:rPr>
              <w:fldChar w:fldCharType="begin"/>
            </w:r>
            <w:r w:rsidR="00AD376B">
              <w:rPr>
                <w:noProof/>
                <w:webHidden/>
              </w:rPr>
              <w:instrText xml:space="preserve"> PAGEREF _Toc92462564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5F2B4E85" w14:textId="4784B1F7" w:rsidR="00AD376B" w:rsidRDefault="00AB2F61">
          <w:pPr>
            <w:pStyle w:val="Verzeichnis4"/>
            <w:tabs>
              <w:tab w:val="left" w:pos="1540"/>
              <w:tab w:val="right" w:leader="dot" w:pos="9062"/>
            </w:tabs>
            <w:rPr>
              <w:rFonts w:eastAsiaTheme="minorEastAsia"/>
              <w:noProof/>
              <w:lang w:eastAsia="de-DE"/>
            </w:rPr>
          </w:pPr>
          <w:hyperlink w:anchor="_Toc92462565" w:history="1">
            <w:r w:rsidR="00AD376B" w:rsidRPr="00084709">
              <w:rPr>
                <w:rStyle w:val="Hyperlink"/>
                <w:rFonts w:cstheme="majorHAnsi"/>
                <w:noProof/>
                <w:lang w:val="en-US"/>
              </w:rPr>
              <w:t>14.1.</w:t>
            </w:r>
            <w:r w:rsidR="00AD376B">
              <w:rPr>
                <w:rFonts w:eastAsiaTheme="minorEastAsia"/>
                <w:noProof/>
                <w:lang w:eastAsia="de-DE"/>
              </w:rPr>
              <w:tab/>
            </w:r>
            <w:r w:rsidR="00AD376B" w:rsidRPr="00084709">
              <w:rPr>
                <w:rStyle w:val="Hyperlink"/>
                <w:rFonts w:cstheme="majorHAnsi"/>
                <w:noProof/>
                <w:lang w:val="en-US"/>
              </w:rPr>
              <w:t>Filling and sealing of cornea defects in porcine eyes</w:t>
            </w:r>
            <w:r w:rsidR="00AD376B">
              <w:rPr>
                <w:noProof/>
                <w:webHidden/>
              </w:rPr>
              <w:tab/>
            </w:r>
            <w:r w:rsidR="00AD376B">
              <w:rPr>
                <w:noProof/>
                <w:webHidden/>
              </w:rPr>
              <w:fldChar w:fldCharType="begin"/>
            </w:r>
            <w:r w:rsidR="00AD376B">
              <w:rPr>
                <w:noProof/>
                <w:webHidden/>
              </w:rPr>
              <w:instrText xml:space="preserve"> PAGEREF _Toc92462565 \h </w:instrText>
            </w:r>
            <w:r w:rsidR="00AD376B">
              <w:rPr>
                <w:noProof/>
                <w:webHidden/>
              </w:rPr>
            </w:r>
            <w:r w:rsidR="00AD376B">
              <w:rPr>
                <w:noProof/>
                <w:webHidden/>
              </w:rPr>
              <w:fldChar w:fldCharType="separate"/>
            </w:r>
            <w:r w:rsidR="00AD376B">
              <w:rPr>
                <w:noProof/>
                <w:webHidden/>
              </w:rPr>
              <w:t>35</w:t>
            </w:r>
            <w:r w:rsidR="00AD376B">
              <w:rPr>
                <w:noProof/>
                <w:webHidden/>
              </w:rPr>
              <w:fldChar w:fldCharType="end"/>
            </w:r>
          </w:hyperlink>
        </w:p>
        <w:p w14:paraId="1B7035C3" w14:textId="595EB9B3" w:rsidR="00AD376B" w:rsidRDefault="00AB2F61">
          <w:pPr>
            <w:pStyle w:val="Verzeichnis4"/>
            <w:tabs>
              <w:tab w:val="left" w:pos="1540"/>
              <w:tab w:val="right" w:leader="dot" w:pos="9062"/>
            </w:tabs>
            <w:rPr>
              <w:rFonts w:eastAsiaTheme="minorEastAsia"/>
              <w:noProof/>
              <w:lang w:eastAsia="de-DE"/>
            </w:rPr>
          </w:pPr>
          <w:hyperlink w:anchor="_Toc92462566" w:history="1">
            <w:r w:rsidR="00AD376B" w:rsidRPr="00084709">
              <w:rPr>
                <w:rStyle w:val="Hyperlink"/>
                <w:rFonts w:cstheme="majorHAnsi"/>
                <w:noProof/>
                <w:lang w:val="en-US"/>
              </w:rPr>
              <w:t>14.2.</w:t>
            </w:r>
            <w:r w:rsidR="00AD376B">
              <w:rPr>
                <w:rFonts w:eastAsiaTheme="minorEastAsia"/>
                <w:noProof/>
                <w:lang w:eastAsia="de-DE"/>
              </w:rPr>
              <w:tab/>
            </w:r>
            <w:r w:rsidR="00AD376B" w:rsidRPr="00084709">
              <w:rPr>
                <w:rStyle w:val="Hyperlink"/>
                <w:rFonts w:cstheme="majorHAnsi"/>
                <w:noProof/>
                <w:lang w:val="en-US"/>
              </w:rPr>
              <w:t>Filling and sealing of human corneal explants</w:t>
            </w:r>
            <w:r w:rsidR="00AD376B">
              <w:rPr>
                <w:noProof/>
                <w:webHidden/>
              </w:rPr>
              <w:tab/>
            </w:r>
            <w:r w:rsidR="00AD376B">
              <w:rPr>
                <w:noProof/>
                <w:webHidden/>
              </w:rPr>
              <w:fldChar w:fldCharType="begin"/>
            </w:r>
            <w:r w:rsidR="00AD376B">
              <w:rPr>
                <w:noProof/>
                <w:webHidden/>
              </w:rPr>
              <w:instrText xml:space="preserve"> PAGEREF _Toc92462566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3ACB2D77" w14:textId="22B55D41" w:rsidR="00AD376B" w:rsidRDefault="00AB2F61" w:rsidP="00B56946">
          <w:pPr>
            <w:pStyle w:val="Verzeichnis1"/>
            <w:rPr>
              <w:rFonts w:eastAsiaTheme="minorEastAsia"/>
              <w:noProof/>
              <w:lang w:eastAsia="de-DE"/>
            </w:rPr>
          </w:pPr>
          <w:hyperlink w:anchor="_Toc92462567" w:history="1">
            <w:r w:rsidR="00AD376B" w:rsidRPr="00084709">
              <w:rPr>
                <w:rStyle w:val="Hyperlink"/>
                <w:rFonts w:cstheme="majorHAnsi"/>
                <w:noProof/>
                <w:lang w:val="en-US"/>
              </w:rPr>
              <w:t>References</w:t>
            </w:r>
            <w:r w:rsidR="00AD376B">
              <w:rPr>
                <w:noProof/>
                <w:webHidden/>
              </w:rPr>
              <w:tab/>
            </w:r>
            <w:r w:rsidR="00AD376B">
              <w:rPr>
                <w:noProof/>
                <w:webHidden/>
              </w:rPr>
              <w:fldChar w:fldCharType="begin"/>
            </w:r>
            <w:r w:rsidR="00AD376B">
              <w:rPr>
                <w:noProof/>
                <w:webHidden/>
              </w:rPr>
              <w:instrText xml:space="preserve"> PAGEREF _Toc92462567 \h </w:instrText>
            </w:r>
            <w:r w:rsidR="00AD376B">
              <w:rPr>
                <w:noProof/>
                <w:webHidden/>
              </w:rPr>
            </w:r>
            <w:r w:rsidR="00AD376B">
              <w:rPr>
                <w:noProof/>
                <w:webHidden/>
              </w:rPr>
              <w:fldChar w:fldCharType="separate"/>
            </w:r>
            <w:r w:rsidR="00AD376B">
              <w:rPr>
                <w:noProof/>
                <w:webHidden/>
              </w:rPr>
              <w:t>36</w:t>
            </w:r>
            <w:r w:rsidR="00AD376B">
              <w:rPr>
                <w:noProof/>
                <w:webHidden/>
              </w:rPr>
              <w:fldChar w:fldCharType="end"/>
            </w:r>
          </w:hyperlink>
        </w:p>
        <w:p w14:paraId="1EAF441F" w14:textId="1F9C0DD7" w:rsidR="00067C6D" w:rsidRDefault="00067C6D" w:rsidP="00067C6D">
          <w:pPr>
            <w:jc w:val="both"/>
            <w:rPr>
              <w:rFonts w:cstheme="majorHAnsi"/>
              <w:b/>
              <w:bCs/>
            </w:rPr>
          </w:pPr>
          <w:r w:rsidRPr="00F07AB2">
            <w:rPr>
              <w:rFonts w:asciiTheme="majorHAnsi" w:hAnsiTheme="majorHAnsi" w:cstheme="majorHAnsi"/>
            </w:rPr>
            <w:fldChar w:fldCharType="end"/>
          </w:r>
        </w:p>
      </w:sdtContent>
    </w:sdt>
    <w:p w14:paraId="44D5168E" w14:textId="77777777" w:rsidR="00067C6D" w:rsidRPr="005B17EE" w:rsidRDefault="00067C6D" w:rsidP="00067C6D">
      <w:pPr>
        <w:jc w:val="both"/>
        <w:rPr>
          <w:rFonts w:cstheme="majorHAnsi"/>
          <w:b/>
          <w:bCs/>
        </w:rPr>
      </w:pPr>
      <w:r w:rsidRPr="00F07AB2">
        <w:rPr>
          <w:rFonts w:asciiTheme="majorHAnsi" w:hAnsiTheme="majorHAnsi" w:cstheme="majorHAnsi"/>
          <w:lang w:val="en-US"/>
        </w:rPr>
        <w:br w:type="page"/>
      </w:r>
    </w:p>
    <w:p w14:paraId="3DCF0F64" w14:textId="17420FE9" w:rsidR="00067C6D" w:rsidRPr="00F07AB2" w:rsidRDefault="00067C6D" w:rsidP="00067C6D">
      <w:pPr>
        <w:pStyle w:val="berschrift1"/>
        <w:jc w:val="both"/>
        <w:rPr>
          <w:rFonts w:cstheme="majorHAnsi"/>
          <w:lang w:val="en-US"/>
        </w:rPr>
      </w:pPr>
      <w:bookmarkStart w:id="1" w:name="_Toc92462530"/>
      <w:commentRangeStart w:id="2"/>
      <w:r w:rsidRPr="00F07AB2">
        <w:rPr>
          <w:rFonts w:cstheme="majorHAnsi"/>
          <w:lang w:val="en-US"/>
        </w:rPr>
        <w:lastRenderedPageBreak/>
        <w:t xml:space="preserve">Supplementary </w:t>
      </w:r>
      <w:commentRangeEnd w:id="2"/>
      <w:r w:rsidR="009E3BE9">
        <w:rPr>
          <w:rStyle w:val="Kommentarzeichen"/>
          <w:rFonts w:asciiTheme="minorHAnsi" w:eastAsiaTheme="minorHAnsi" w:hAnsiTheme="minorHAnsi" w:cstheme="minorBidi"/>
          <w:color w:val="auto"/>
        </w:rPr>
        <w:commentReference w:id="2"/>
      </w:r>
      <w:ins w:id="3" w:author="anna.resch88@gmail.com" w:date="2022-01-04T09:35:00Z">
        <w:r w:rsidR="00F86424">
          <w:rPr>
            <w:rFonts w:cstheme="majorHAnsi"/>
            <w:lang w:val="en-US"/>
          </w:rPr>
          <w:t>Information</w:t>
        </w:r>
      </w:ins>
      <w:bookmarkEnd w:id="1"/>
      <w:del w:id="4" w:author="anna.resch88@gmail.com" w:date="2022-01-04T09:35:00Z">
        <w:r w:rsidRPr="00F07AB2" w:rsidDel="00F86424">
          <w:rPr>
            <w:rFonts w:cstheme="majorHAnsi"/>
            <w:lang w:val="en-US"/>
          </w:rPr>
          <w:delText>Methods and Materials</w:delText>
        </w:r>
      </w:del>
    </w:p>
    <w:p w14:paraId="4B8E45F2" w14:textId="77777777" w:rsidR="00067C6D" w:rsidRPr="00F07AB2" w:rsidRDefault="00067C6D" w:rsidP="00067C6D">
      <w:pPr>
        <w:jc w:val="both"/>
        <w:rPr>
          <w:rFonts w:asciiTheme="majorHAnsi" w:hAnsiTheme="majorHAnsi" w:cstheme="majorHAnsi"/>
          <w:lang w:val="en-US"/>
        </w:rPr>
      </w:pPr>
    </w:p>
    <w:p w14:paraId="65AEA357" w14:textId="77777777" w:rsidR="00F86424" w:rsidRPr="00F86424" w:rsidRDefault="00F86424" w:rsidP="000912E3">
      <w:pPr>
        <w:pStyle w:val="berschrift3"/>
        <w:numPr>
          <w:ilvl w:val="0"/>
          <w:numId w:val="47"/>
        </w:numPr>
        <w:rPr>
          <w:ins w:id="5" w:author="anna.resch88@gmail.com" w:date="2022-01-04T09:36:00Z"/>
          <w:lang w:val="en-US"/>
        </w:rPr>
      </w:pPr>
      <w:bookmarkStart w:id="6" w:name="_Toc92462531"/>
      <w:ins w:id="7" w:author="anna.resch88@gmail.com" w:date="2022-01-04T09:36:00Z">
        <w:r w:rsidRPr="00F86424">
          <w:rPr>
            <w:lang w:val="en-US"/>
          </w:rPr>
          <w:t>Genetic engineering of ULD-ELP-ULD building blocks</w:t>
        </w:r>
        <w:bookmarkEnd w:id="6"/>
      </w:ins>
    </w:p>
    <w:p w14:paraId="2C1E2DDB" w14:textId="735E5364" w:rsidR="00067C6D" w:rsidRPr="00F07AB2" w:rsidDel="00F86424" w:rsidRDefault="00067C6D" w:rsidP="00067C6D">
      <w:pPr>
        <w:pStyle w:val="berschrift3"/>
        <w:numPr>
          <w:ilvl w:val="0"/>
          <w:numId w:val="13"/>
        </w:numPr>
        <w:jc w:val="both"/>
        <w:rPr>
          <w:del w:id="8" w:author="anna.resch88@gmail.com" w:date="2022-01-04T09:36:00Z"/>
          <w:rFonts w:cstheme="majorHAnsi"/>
          <w:lang w:val="en-US"/>
        </w:rPr>
      </w:pPr>
      <w:bookmarkStart w:id="9" w:name="_Toc92273387"/>
      <w:bookmarkStart w:id="10" w:name="_Toc92273443"/>
      <w:del w:id="11" w:author="anna.resch88@gmail.com" w:date="2022-01-04T09:36:00Z">
        <w:r w:rsidRPr="00F07AB2" w:rsidDel="00F86424">
          <w:rPr>
            <w:rFonts w:cstheme="majorHAnsi"/>
            <w:lang w:val="en-US"/>
          </w:rPr>
          <w:delText xml:space="preserve">Design of </w:delText>
        </w:r>
        <w:r w:rsidDel="00F86424">
          <w:rPr>
            <w:rFonts w:cstheme="majorHAnsi"/>
            <w:lang w:val="en-US"/>
          </w:rPr>
          <w:delText xml:space="preserve">protein </w:delText>
        </w:r>
        <w:r w:rsidRPr="00F07AB2" w:rsidDel="00F86424">
          <w:rPr>
            <w:rFonts w:cstheme="majorHAnsi"/>
            <w:lang w:val="en-US"/>
          </w:rPr>
          <w:delText>hydrogel building blocks and molecular characterization</w:delText>
        </w:r>
        <w:bookmarkEnd w:id="9"/>
        <w:bookmarkEnd w:id="10"/>
        <w:r w:rsidRPr="00F07AB2" w:rsidDel="00F86424">
          <w:rPr>
            <w:rFonts w:cstheme="majorHAnsi"/>
            <w:lang w:val="en-US"/>
          </w:rPr>
          <w:delText xml:space="preserve"> </w:delText>
        </w:r>
      </w:del>
    </w:p>
    <w:p w14:paraId="1CD1F557" w14:textId="107B7C3B" w:rsidR="00067C6D" w:rsidRPr="00F07AB2" w:rsidDel="00F86424" w:rsidRDefault="00067C6D" w:rsidP="00067C6D">
      <w:pPr>
        <w:jc w:val="both"/>
        <w:rPr>
          <w:del w:id="12" w:author="anna.resch88@gmail.com" w:date="2022-01-04T09:36:00Z"/>
          <w:rFonts w:asciiTheme="majorHAnsi" w:hAnsiTheme="majorHAnsi" w:cstheme="majorHAnsi"/>
          <w:lang w:val="en-US"/>
        </w:rPr>
      </w:pPr>
    </w:p>
    <w:p w14:paraId="3DBDC8B9" w14:textId="0B36A8DB" w:rsidR="00067C6D" w:rsidRPr="00F07AB2" w:rsidDel="00F86424" w:rsidRDefault="00067C6D" w:rsidP="00067C6D">
      <w:pPr>
        <w:pStyle w:val="berschrift4"/>
        <w:numPr>
          <w:ilvl w:val="1"/>
          <w:numId w:val="13"/>
        </w:numPr>
        <w:jc w:val="both"/>
        <w:rPr>
          <w:del w:id="13" w:author="anna.resch88@gmail.com" w:date="2022-01-04T09:36:00Z"/>
          <w:rFonts w:cstheme="majorHAnsi"/>
          <w:lang w:val="en-US"/>
        </w:rPr>
      </w:pPr>
      <w:bookmarkStart w:id="14" w:name="_Toc92273388"/>
      <w:bookmarkStart w:id="15" w:name="_Toc92273444"/>
      <w:del w:id="16" w:author="anna.resch88@gmail.com" w:date="2022-01-04T09:36:00Z">
        <w:r w:rsidRPr="00F07AB2" w:rsidDel="00F86424">
          <w:rPr>
            <w:rFonts w:cstheme="majorHAnsi"/>
            <w:lang w:val="en-US"/>
          </w:rPr>
          <w:delText>Genetic engineering of ULD-ELP-ULD building blocks</w:delText>
        </w:r>
        <w:bookmarkEnd w:id="14"/>
        <w:bookmarkEnd w:id="15"/>
      </w:del>
    </w:p>
    <w:p w14:paraId="4ADE08D6" w14:textId="650B2741" w:rsidR="00067C6D" w:rsidRPr="00B95229" w:rsidRDefault="00067C6D" w:rsidP="00067C6D">
      <w:pPr>
        <w:spacing w:after="0" w:line="36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The DNA sequence for the ubiquitin-like domain (ULD) of the human global gene organizer SATB1 (Special AT-rich sequence-binding protein 1; M97287)</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1</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was codon optimized for </w:t>
      </w:r>
      <w:r w:rsidRPr="00B95229">
        <w:rPr>
          <w:rFonts w:asciiTheme="majorHAnsi" w:eastAsia="Times New Roman" w:hAnsiTheme="majorHAnsi" w:cstheme="majorHAnsi"/>
          <w:i/>
          <w:iCs/>
          <w:lang w:val="en-US" w:eastAsia="de-DE"/>
        </w:rPr>
        <w:t>E.  coli</w:t>
      </w:r>
      <w:r w:rsidRPr="00B95229">
        <w:rPr>
          <w:rFonts w:asciiTheme="majorHAnsi" w:eastAsia="Times New Roman" w:hAnsiTheme="majorHAnsi" w:cstheme="majorHAnsi"/>
          <w:lang w:val="en-US" w:eastAsia="de-DE"/>
        </w:rPr>
        <w:t xml:space="preserve"> K12 expression</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&lt;EndNote&gt;&lt;Cite&gt;&lt;Author&gt;Grote&lt;/Author&gt;&lt;Year&gt;2005&lt;/Year&gt;&lt;RecNum&gt;184&lt;/RecNum&gt;&lt;DisplayText&gt;&lt;style face="superscript"&gt;2&lt;/style&gt;&lt;/DisplayText&gt;&lt;record&gt;&lt;rec-number&gt;184&lt;/rec-number&gt;&lt;foreign-keys&gt;&lt;key app="EN" db-id="zvspev52q5sttqetatnpexxo02zdpswpztzw" timestamp="1609189197"&gt;184&lt;/key&gt;&lt;/foreign-keys&gt;&lt;ref-type name="Journal Article"&gt;17&lt;/ref-type&gt;&lt;contributors&gt;&lt;authors&gt;&lt;author&gt;Grote, Andreas&lt;/author&gt;&lt;author&gt;Hiller, Karsten&lt;/author&gt;&lt;author&gt;Scheer, Maurice&lt;/author&gt;&lt;author&gt;Münch, Richard&lt;/author&gt;&lt;author&gt;Nörtemann, Bernd&lt;/author&gt;&lt;author&gt;Hempel, Dietmar C.&lt;/author&gt;&lt;author&gt;Jahn, Dieter &lt;/author&gt;&lt;/authors&gt;&lt;/contributors&gt;&lt;titles&gt;&lt;title&gt;JCat: a novel tool to adapt codon usage of a target gene to its potential expression host&lt;/title&gt;&lt;secondary-title&gt;Nucleic Acids Research&lt;/secondary-title&gt;&lt;/titles&gt;&lt;periodical&gt;&lt;full-title&gt;Nucleic Acids Research&lt;/full-title&gt;&lt;/periodical&gt;&lt;pages&gt;W526–W531&lt;/pages&gt;&lt;volume&gt;33&lt;/volume&gt;&lt;number&gt;suppl_2&lt;/number&gt;&lt;dates&gt;&lt;year&gt;2005&lt;/year&gt;&lt;pub-dates&gt;&lt;date&gt;1 July 2005&lt;/date&gt;&lt;/pub-dates&gt;&lt;/dates&gt;&lt;urls&gt;&lt;related-urls&gt;&lt;url&gt;https://doi.org/10.1093/nar/gki376&lt;/url&gt;&lt;/related-urls&gt;&lt;/urls&gt;&lt;electronic-resource-num&gt;doi.org/10.1093/nar/gki376&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2</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and for the implementation into the One-Vector-Toolbox-Platform (OVTP)</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ULD was further complemented with additional DNA sequences for the adaption to the NMBL-linker region of the OVTP system (see DNA sequence below). The synthetic gene was designed with </w:t>
      </w:r>
      <w:proofErr w:type="spellStart"/>
      <w:r w:rsidRPr="00B95229">
        <w:rPr>
          <w:rFonts w:asciiTheme="majorHAnsi" w:eastAsia="Times New Roman" w:hAnsiTheme="majorHAnsi" w:cstheme="majorHAnsi"/>
          <w:lang w:val="en-US" w:eastAsia="de-DE"/>
        </w:rPr>
        <w:t>Geneious</w:t>
      </w:r>
      <w:proofErr w:type="spellEnd"/>
      <w:r w:rsidRPr="00B95229">
        <w:rPr>
          <w:rFonts w:asciiTheme="majorHAnsi" w:eastAsia="Times New Roman" w:hAnsiTheme="majorHAnsi" w:cstheme="majorHAnsi"/>
          <w:lang w:val="en-US" w:eastAsia="de-DE"/>
        </w:rPr>
        <w:t xml:space="preserve"> 6.0.4 software and ordered as a synthetic gene from Invitrogen (</w:t>
      </w:r>
      <w:proofErr w:type="spellStart"/>
      <w:r w:rsidRPr="00B95229">
        <w:rPr>
          <w:rFonts w:asciiTheme="majorHAnsi" w:eastAsia="Times New Roman" w:hAnsiTheme="majorHAnsi" w:cstheme="majorHAnsi"/>
          <w:lang w:val="en-US" w:eastAsia="de-DE"/>
        </w:rPr>
        <w:t>Thermofisher</w:t>
      </w:r>
      <w:proofErr w:type="spellEnd"/>
      <w:r w:rsidRPr="00B95229">
        <w:rPr>
          <w:rFonts w:asciiTheme="majorHAnsi" w:eastAsia="Times New Roman" w:hAnsiTheme="majorHAnsi" w:cstheme="majorHAnsi"/>
          <w:lang w:val="en-US" w:eastAsia="de-DE"/>
        </w:rPr>
        <w:t xml:space="preserve"> Scientific Inc.). The synthesized ULD was cloned initially via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digest into a pET28-NMBL-His vector to generate a pET28-NMBL-ULD-His plasmid. Afterwards the ULD sequence could be subcloned as an insertion module via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EarI</w:t>
      </w:r>
      <w:proofErr w:type="spellEnd"/>
      <w:r w:rsidRPr="00B95229">
        <w:rPr>
          <w:rFonts w:asciiTheme="majorHAnsi" w:eastAsia="Times New Roman" w:hAnsiTheme="majorHAnsi" w:cstheme="majorHAnsi"/>
          <w:lang w:val="en-US" w:eastAsia="de-DE"/>
        </w:rPr>
        <w:t xml:space="preserve"> restriction digest or supplemented via </w:t>
      </w:r>
      <w:proofErr w:type="spellStart"/>
      <w:r w:rsidRPr="00B95229">
        <w:rPr>
          <w:rFonts w:asciiTheme="majorHAnsi" w:eastAsia="Times New Roman" w:hAnsiTheme="majorHAnsi" w:cstheme="majorHAnsi"/>
          <w:lang w:val="en-US" w:eastAsia="de-DE"/>
        </w:rPr>
        <w:t>BspQI</w:t>
      </w:r>
      <w:proofErr w:type="spellEnd"/>
      <w:r w:rsidRPr="00B95229">
        <w:rPr>
          <w:rFonts w:asciiTheme="majorHAnsi" w:eastAsia="Times New Roman" w:hAnsiTheme="majorHAnsi" w:cstheme="majorHAnsi"/>
          <w:lang w:val="en-US" w:eastAsia="de-DE"/>
        </w:rPr>
        <w:t xml:space="preserve"> and </w:t>
      </w:r>
      <w:proofErr w:type="spellStart"/>
      <w:r w:rsidRPr="00B95229">
        <w:rPr>
          <w:rFonts w:asciiTheme="majorHAnsi" w:eastAsia="Times New Roman" w:hAnsiTheme="majorHAnsi" w:cstheme="majorHAnsi"/>
          <w:lang w:val="en-US" w:eastAsia="de-DE"/>
        </w:rPr>
        <w:t>SacI</w:t>
      </w:r>
      <w:proofErr w:type="spellEnd"/>
      <w:r w:rsidRPr="00B95229">
        <w:rPr>
          <w:rFonts w:asciiTheme="majorHAnsi" w:eastAsia="Times New Roman" w:hAnsiTheme="majorHAnsi" w:cstheme="majorHAnsi"/>
          <w:lang w:val="en-US" w:eastAsia="de-DE"/>
        </w:rPr>
        <w:t xml:space="preserve"> restriction digest as described in detail in Huber et al. 2014</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3</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In this work the pET28-NMBL-ULD-His plasmids were completed with compatible elastin-like protein (ELP) spacer modules (ELP: V10, V20, V40, V80, V120, D20, H20, S20, R20, R40) </w:t>
      </w:r>
      <w:r w:rsidR="00BA43BA">
        <w:rPr>
          <w:rFonts w:asciiTheme="majorHAnsi" w:eastAsia="Times New Roman" w:hAnsiTheme="majorHAnsi" w:cstheme="majorHAnsi"/>
          <w:lang w:val="en-US" w:eastAsia="de-DE"/>
        </w:rPr>
        <w:t xml:space="preserve">and additional linker sequences shown below </w:t>
      </w:r>
      <w:r w:rsidRPr="00B95229">
        <w:rPr>
          <w:rFonts w:asciiTheme="majorHAnsi" w:eastAsia="Times New Roman" w:hAnsiTheme="majorHAnsi" w:cstheme="majorHAnsi"/>
          <w:lang w:val="en-US" w:eastAsia="de-DE"/>
        </w:rPr>
        <w:t>to pET28-NMBL-ELP-ULD-His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ELP spacer = (VPGVG)</w:t>
      </w:r>
      <w:r w:rsidRPr="00B95229">
        <w:rPr>
          <w:rFonts w:asciiTheme="majorHAnsi" w:eastAsia="Times New Roman" w:hAnsiTheme="majorHAnsi" w:cstheme="majorHAnsi"/>
          <w:vertAlign w:val="subscript"/>
          <w:lang w:val="en-US" w:eastAsia="de-DE"/>
        </w:rPr>
        <w:t>20</w:t>
      </w:r>
      <w:r w:rsidRPr="00B95229">
        <w:rPr>
          <w:rFonts w:asciiTheme="majorHAnsi" w:eastAsia="Times New Roman" w:hAnsiTheme="majorHAnsi" w:cstheme="majorHAnsi"/>
          <w:lang w:val="en-US" w:eastAsia="de-DE"/>
        </w:rPr>
        <w:t xml:space="preserve"> = V20</w:t>
      </w:r>
      <w:r>
        <w:rPr>
          <w:rFonts w:asciiTheme="majorHAnsi" w:eastAsia="Times New Roman" w:hAnsiTheme="majorHAnsi" w:cstheme="majorHAnsi"/>
          <w:lang w:val="en-US" w:eastAsia="de-DE"/>
        </w:rPr>
        <w:t xml:space="preserve"> and further linker protein sequences shown below</w:t>
      </w:r>
      <w:r w:rsidRPr="00B95229">
        <w:rPr>
          <w:rFonts w:asciiTheme="majorHAnsi" w:eastAsia="Times New Roman" w:hAnsiTheme="majorHAnsi" w:cstheme="majorHAnsi"/>
          <w:lang w:val="en-US" w:eastAsia="de-DE"/>
        </w:rPr>
        <w:t>) followed by the addition of another compatible ULD module to</w:t>
      </w:r>
      <w:r>
        <w:rPr>
          <w:rFonts w:asciiTheme="majorHAnsi" w:eastAsia="Times New Roman" w:hAnsiTheme="majorHAnsi" w:cstheme="majorHAnsi"/>
          <w:lang w:val="en-US" w:eastAsia="de-DE"/>
        </w:rPr>
        <w:t xml:space="preserve"> complete the pET28-NMBL-ULD-Linker</w:t>
      </w:r>
      <w:r w:rsidRPr="00B95229">
        <w:rPr>
          <w:rFonts w:asciiTheme="majorHAnsi" w:eastAsia="Times New Roman" w:hAnsiTheme="majorHAnsi" w:cstheme="majorHAnsi"/>
          <w:lang w:val="en-US" w:eastAsia="de-DE"/>
        </w:rPr>
        <w:t xml:space="preserve">-ULD-His (for example: pET28-NMBL-ULD-V20-ULD-His) plasmid. The ELP </w:t>
      </w:r>
      <w:r>
        <w:rPr>
          <w:rFonts w:asciiTheme="majorHAnsi" w:eastAsia="Times New Roman" w:hAnsiTheme="majorHAnsi" w:cstheme="majorHAnsi"/>
          <w:lang w:val="en-US" w:eastAsia="de-DE"/>
        </w:rPr>
        <w:t>linker</w:t>
      </w:r>
      <w:r w:rsidRPr="00B95229">
        <w:rPr>
          <w:rFonts w:asciiTheme="majorHAnsi" w:eastAsia="Times New Roman" w:hAnsiTheme="majorHAnsi" w:cstheme="majorHAnsi"/>
          <w:lang w:val="en-US" w:eastAsia="de-DE"/>
        </w:rPr>
        <w:t xml:space="preserve"> could be replaced by any other (OVTP</w:t>
      </w:r>
      <w:ins w:id="17" w:author="anna.resch88@gmail.com" w:date="2022-01-04T09:37:00Z">
        <w:r w:rsidR="00F86424">
          <w:rPr>
            <w:rFonts w:asciiTheme="majorHAnsi" w:eastAsia="Times New Roman" w:hAnsiTheme="majorHAnsi" w:cstheme="majorHAnsi"/>
            <w:lang w:val="en-US" w:eastAsia="de-DE"/>
          </w:rPr>
          <w:t>-</w:t>
        </w:r>
      </w:ins>
      <w:del w:id="18" w:author="anna.resch88@gmail.com" w:date="2022-01-04T09:37:00Z">
        <w:r w:rsidRPr="00B95229" w:rsidDel="00F86424">
          <w:rPr>
            <w:rFonts w:asciiTheme="majorHAnsi" w:eastAsia="Times New Roman" w:hAnsiTheme="majorHAnsi" w:cstheme="majorHAnsi"/>
            <w:lang w:val="en-US" w:eastAsia="de-DE"/>
          </w:rPr>
          <w:delText xml:space="preserve"> </w:delText>
        </w:r>
      </w:del>
      <w:r w:rsidRPr="00B95229">
        <w:rPr>
          <w:rFonts w:asciiTheme="majorHAnsi" w:eastAsia="Times New Roman" w:hAnsiTheme="majorHAnsi" w:cstheme="majorHAnsi"/>
          <w:lang w:val="en-US" w:eastAsia="de-DE"/>
        </w:rPr>
        <w:t>compatible) functional or structural protein domain encoding DNA sequence (e.g.</w:t>
      </w:r>
      <w:r w:rsidR="00D830B0">
        <w:rPr>
          <w:rFonts w:asciiTheme="majorHAnsi" w:eastAsia="Times New Roman" w:hAnsiTheme="majorHAnsi" w:cstheme="majorHAnsi"/>
          <w:lang w:val="en-US" w:eastAsia="de-DE"/>
        </w:rPr>
        <w:t>,</w:t>
      </w:r>
      <w:r w:rsidRPr="00B95229">
        <w:rPr>
          <w:rFonts w:asciiTheme="majorHAnsi" w:eastAsia="Times New Roman" w:hAnsiTheme="majorHAnsi" w:cstheme="majorHAnsi"/>
          <w:lang w:val="en-US" w:eastAsia="de-DE"/>
        </w:rPr>
        <w:t xml:space="preserve"> for HSA, ELPs, recombinant resilin, </w:t>
      </w:r>
      <w:proofErr w:type="spellStart"/>
      <w:r w:rsidRPr="00B95229">
        <w:rPr>
          <w:rFonts w:asciiTheme="majorHAnsi" w:eastAsia="Times New Roman" w:hAnsiTheme="majorHAnsi" w:cstheme="majorHAnsi"/>
          <w:lang w:val="en-US" w:eastAsia="de-DE"/>
        </w:rPr>
        <w:t>SpyCatcher</w:t>
      </w:r>
      <w:proofErr w:type="spellEnd"/>
      <w:r w:rsidRPr="00B95229">
        <w:rPr>
          <w:rFonts w:asciiTheme="majorHAnsi" w:eastAsia="Times New Roman" w:hAnsiTheme="majorHAnsi" w:cstheme="majorHAnsi"/>
          <w:lang w:val="en-US" w:eastAsia="de-DE"/>
        </w:rPr>
        <w:t xml:space="preserve">, recombinant spider silk etc.) to </w:t>
      </w:r>
      <w:r>
        <w:rPr>
          <w:rFonts w:asciiTheme="majorHAnsi" w:eastAsia="Times New Roman" w:hAnsiTheme="majorHAnsi" w:cstheme="majorHAnsi"/>
          <w:lang w:val="en-US" w:eastAsia="de-DE"/>
        </w:rPr>
        <w:t>introduce</w:t>
      </w:r>
      <w:r w:rsidRPr="00B95229">
        <w:rPr>
          <w:rFonts w:asciiTheme="majorHAnsi" w:eastAsia="Times New Roman" w:hAnsiTheme="majorHAnsi" w:cstheme="majorHAnsi"/>
          <w:lang w:val="en-US" w:eastAsia="de-DE"/>
        </w:rPr>
        <w:t xml:space="preserve"> additional funct</w:t>
      </w:r>
      <w:r>
        <w:rPr>
          <w:rFonts w:asciiTheme="majorHAnsi" w:eastAsia="Times New Roman" w:hAnsiTheme="majorHAnsi" w:cstheme="majorHAnsi"/>
          <w:lang w:val="en-US" w:eastAsia="de-DE"/>
        </w:rPr>
        <w:t>ionalities</w:t>
      </w:r>
      <w:r w:rsidRPr="00B95229">
        <w:rPr>
          <w:rFonts w:asciiTheme="majorHAnsi" w:eastAsia="Times New Roman" w:hAnsiTheme="majorHAnsi" w:cstheme="majorHAnsi"/>
          <w:lang w:val="en-US" w:eastAsia="de-DE"/>
        </w:rPr>
        <w:t xml:space="preserve"> and </w:t>
      </w:r>
      <w:r>
        <w:rPr>
          <w:rFonts w:asciiTheme="majorHAnsi" w:eastAsia="Times New Roman" w:hAnsiTheme="majorHAnsi" w:cstheme="majorHAnsi"/>
          <w:lang w:val="en-US" w:eastAsia="de-DE"/>
        </w:rPr>
        <w:t xml:space="preserve">to </w:t>
      </w:r>
      <w:r w:rsidRPr="00B95229">
        <w:rPr>
          <w:rFonts w:asciiTheme="majorHAnsi" w:eastAsia="Times New Roman" w:hAnsiTheme="majorHAnsi" w:cstheme="majorHAnsi"/>
          <w:lang w:val="en-US" w:eastAsia="de-DE"/>
        </w:rPr>
        <w:t xml:space="preserve">adjust the physicochemical properties of the resulting hydrogel </w:t>
      </w:r>
      <w:del w:id="19" w:author="anna.resch88@gmail.com" w:date="2022-01-04T09:38:00Z">
        <w:r w:rsidRPr="00B95229" w:rsidDel="00F86424">
          <w:rPr>
            <w:rFonts w:asciiTheme="majorHAnsi" w:eastAsia="Times New Roman" w:hAnsiTheme="majorHAnsi" w:cstheme="majorHAnsi"/>
            <w:lang w:val="en-US" w:eastAsia="de-DE"/>
          </w:rPr>
          <w:delText xml:space="preserve">glue </w:delText>
        </w:r>
      </w:del>
      <w:r w:rsidRPr="00B95229">
        <w:rPr>
          <w:rFonts w:asciiTheme="majorHAnsi" w:eastAsia="Times New Roman" w:hAnsiTheme="majorHAnsi" w:cstheme="majorHAnsi"/>
          <w:lang w:val="en-US" w:eastAsia="de-DE"/>
        </w:rPr>
        <w:t xml:space="preserve">for </w:t>
      </w:r>
      <w:ins w:id="20" w:author="anna.resch88@gmail.com" w:date="2022-01-04T09:38:00Z">
        <w:r w:rsidR="00F86424">
          <w:rPr>
            <w:rFonts w:asciiTheme="majorHAnsi" w:eastAsia="Times New Roman" w:hAnsiTheme="majorHAnsi" w:cstheme="majorHAnsi"/>
            <w:lang w:val="en-US" w:eastAsia="de-DE"/>
          </w:rPr>
          <w:t xml:space="preserve">the </w:t>
        </w:r>
      </w:ins>
      <w:r w:rsidRPr="00B95229">
        <w:rPr>
          <w:rFonts w:asciiTheme="majorHAnsi" w:eastAsia="Times New Roman" w:hAnsiTheme="majorHAnsi" w:cstheme="majorHAnsi"/>
          <w:lang w:val="en-US" w:eastAsia="de-DE"/>
        </w:rPr>
        <w:t>aimed</w:t>
      </w:r>
      <w:r w:rsidRPr="00F07AB2">
        <w:rPr>
          <w:rFonts w:asciiTheme="majorHAnsi" w:eastAsia="Times New Roman" w:hAnsiTheme="majorHAnsi" w:cstheme="majorHAnsi"/>
          <w:sz w:val="24"/>
          <w:szCs w:val="24"/>
          <w:lang w:val="en-US" w:eastAsia="de-DE"/>
        </w:rPr>
        <w:t xml:space="preserve"> </w:t>
      </w:r>
      <w:r>
        <w:rPr>
          <w:rFonts w:asciiTheme="majorHAnsi" w:eastAsia="Times New Roman" w:hAnsiTheme="majorHAnsi" w:cstheme="majorHAnsi"/>
          <w:lang w:val="en-US" w:eastAsia="de-DE"/>
        </w:rPr>
        <w:t>purpos</w:t>
      </w:r>
      <w:r w:rsidRPr="00B95229">
        <w:rPr>
          <w:rFonts w:asciiTheme="majorHAnsi" w:eastAsia="Times New Roman" w:hAnsiTheme="majorHAnsi" w:cstheme="majorHAnsi"/>
          <w:lang w:val="en-US" w:eastAsia="de-DE"/>
        </w:rPr>
        <w:t xml:space="preserve">es. </w:t>
      </w:r>
      <w:r>
        <w:rPr>
          <w:rFonts w:asciiTheme="majorHAnsi" w:eastAsia="Times New Roman" w:hAnsiTheme="majorHAnsi" w:cstheme="majorHAnsi"/>
          <w:lang w:val="en-US" w:eastAsia="de-DE"/>
        </w:rPr>
        <w:t>The resulting pET28-NMBL-ULD-Linker</w:t>
      </w:r>
      <w:r w:rsidRPr="00B95229">
        <w:rPr>
          <w:rFonts w:asciiTheme="majorHAnsi" w:eastAsia="Times New Roman" w:hAnsiTheme="majorHAnsi" w:cstheme="majorHAnsi"/>
          <w:lang w:val="en-US" w:eastAsia="de-DE"/>
        </w:rPr>
        <w:t xml:space="preserve">-ULD-His vectors were directly transformed into </w:t>
      </w:r>
      <w:r w:rsidRPr="00B95229">
        <w:rPr>
          <w:rFonts w:asciiTheme="majorHAnsi" w:eastAsia="Times New Roman" w:hAnsiTheme="majorHAnsi" w:cstheme="majorHAnsi"/>
          <w:i/>
          <w:lang w:val="en-US" w:eastAsia="de-DE"/>
        </w:rPr>
        <w:t xml:space="preserve">E. coli </w:t>
      </w:r>
      <w:r w:rsidRPr="00B95229">
        <w:rPr>
          <w:rFonts w:asciiTheme="majorHAnsi" w:eastAsia="Times New Roman" w:hAnsiTheme="majorHAnsi" w:cstheme="majorHAnsi"/>
          <w:lang w:val="en-US" w:eastAsia="de-DE"/>
        </w:rPr>
        <w:t>expression cells (here BL21(DE3) or BLR etc.) as described in Huber et al. 2014</w:t>
      </w:r>
      <w:r w:rsidR="006370C4" w:rsidRPr="006370C4">
        <w:rPr>
          <w:rFonts w:asciiTheme="majorHAnsi" w:eastAsia="Times New Roman" w:hAnsiTheme="majorHAnsi" w:cstheme="majorHAnsi"/>
          <w:vertAlign w:val="superscript"/>
          <w:lang w:val="en-US" w:eastAsia="de-DE"/>
        </w:rPr>
        <w:t>3</w:t>
      </w:r>
      <w:r w:rsidRPr="00B95229">
        <w:rPr>
          <w:rFonts w:asciiTheme="majorHAnsi" w:eastAsia="Times New Roman" w:hAnsiTheme="majorHAnsi" w:cstheme="majorHAnsi"/>
          <w:lang w:val="en-US" w:eastAsia="de-DE"/>
        </w:rPr>
        <w:t xml:space="preserve"> and expressed and purified as described elsewhere</w:t>
      </w:r>
      <w:r>
        <w:rPr>
          <w:rFonts w:asciiTheme="majorHAnsi" w:eastAsia="Times New Roman" w:hAnsiTheme="majorHAnsi" w:cstheme="majorHAnsi"/>
          <w:lang w:val="en-US" w:eastAsia="de-DE"/>
        </w:rPr>
        <w:fldChar w:fldCharType="begin"/>
      </w:r>
      <w:r>
        <w:rPr>
          <w:rFonts w:asciiTheme="majorHAnsi" w:eastAsia="Times New Roman" w:hAnsiTheme="majorHAnsi" w:cstheme="majorHAnsi"/>
          <w:lang w:val="en-US" w:eastAsia="de-DE"/>
        </w:rPr>
        <w:instrText xml:space="preserve"> ADDIN EN.CITE &lt;EndNote&gt;&lt;Cite&gt;&lt;Author&gt;Sambrook&lt;/Author&gt;&lt;Year&gt;2001&lt;/Year&gt;&lt;RecNum&gt;183&lt;/RecNum&gt;&lt;DisplayText&gt;&lt;style face="superscript"&gt;4&lt;/style&gt;&lt;/DisplayText&gt;&lt;record&gt;&lt;rec-number&gt;183&lt;/rec-number&gt;&lt;foreign-keys&gt;&lt;key app="EN" db-id="zvspev52q5sttqetatnpexxo02zdpswpztzw" timestamp="1609188775"&gt;183&lt;/key&gt;&lt;/foreign-keys&gt;&lt;ref-type name="Book"&gt;6&lt;/ref-type&gt;&lt;contributors&gt;&lt;authors&gt;&lt;author&gt;Sambrook, J. &amp;amp; Russell, D. W. &lt;/author&gt;&lt;/authors&gt;&lt;/contributors&gt;&lt;titles&gt;&lt;title&gt;Molecular Cloning: A Laboratory Manual. &lt;/title&gt;&lt;/titles&gt;&lt;edition&gt;3rd&lt;/edition&gt;&lt;dates&gt;&lt;year&gt;2001&lt;/year&gt;&lt;/dates&gt;&lt;pub-location&gt;New York&lt;/pub-location&gt;&lt;publisher&gt;Cold Spring Harbor Laboratory Press. &lt;/publisher&gt;&lt;urls&gt;&lt;/urls&gt;&lt;/record&gt;&lt;/Cite&gt;&lt;/EndNote&gt;</w:instrText>
      </w:r>
      <w:r>
        <w:rPr>
          <w:rFonts w:asciiTheme="majorHAnsi" w:eastAsia="Times New Roman" w:hAnsiTheme="majorHAnsi" w:cstheme="majorHAnsi"/>
          <w:lang w:val="en-US" w:eastAsia="de-DE"/>
        </w:rPr>
        <w:fldChar w:fldCharType="separate"/>
      </w:r>
      <w:r w:rsidRPr="0045341C">
        <w:rPr>
          <w:rFonts w:asciiTheme="majorHAnsi" w:eastAsia="Times New Roman" w:hAnsiTheme="majorHAnsi" w:cstheme="majorHAnsi"/>
          <w:noProof/>
          <w:vertAlign w:val="superscript"/>
          <w:lang w:val="en-US" w:eastAsia="de-DE"/>
        </w:rPr>
        <w:t>4</w:t>
      </w:r>
      <w:r>
        <w:rPr>
          <w:rFonts w:asciiTheme="majorHAnsi" w:eastAsia="Times New Roman" w:hAnsiTheme="majorHAnsi" w:cstheme="majorHAnsi"/>
          <w:lang w:val="en-US" w:eastAsia="de-DE"/>
        </w:rPr>
        <w:fldChar w:fldCharType="end"/>
      </w:r>
      <w:r w:rsidRPr="00B95229">
        <w:rPr>
          <w:rFonts w:asciiTheme="majorHAnsi" w:eastAsia="Times New Roman" w:hAnsiTheme="majorHAnsi" w:cstheme="majorHAnsi"/>
          <w:lang w:val="en-US" w:eastAsia="de-DE"/>
        </w:rPr>
        <w:t xml:space="preserve">. Exemplary DNA sequences and resulting amino acid (aa) sequences of the </w:t>
      </w:r>
      <w:r>
        <w:rPr>
          <w:rFonts w:asciiTheme="majorHAnsi" w:eastAsia="Times New Roman" w:hAnsiTheme="majorHAnsi" w:cstheme="majorHAnsi"/>
          <w:lang w:val="en-US" w:eastAsia="de-DE"/>
        </w:rPr>
        <w:t>applied</w:t>
      </w:r>
      <w:r w:rsidRPr="00B95229">
        <w:rPr>
          <w:rFonts w:asciiTheme="majorHAnsi" w:eastAsia="Times New Roman" w:hAnsiTheme="majorHAnsi" w:cstheme="majorHAnsi"/>
          <w:lang w:val="en-US" w:eastAsia="de-DE"/>
        </w:rPr>
        <w:t xml:space="preserve"> ULD-ELP-ULD-His fusion proteins are listed below.</w:t>
      </w:r>
    </w:p>
    <w:p w14:paraId="4305D6CE" w14:textId="67211408" w:rsidR="00067C6D" w:rsidRDefault="00067C6D" w:rsidP="00067C6D">
      <w:pPr>
        <w:spacing w:after="0" w:line="360" w:lineRule="auto"/>
        <w:jc w:val="both"/>
        <w:rPr>
          <w:rFonts w:asciiTheme="majorHAnsi" w:eastAsia="Times New Roman" w:hAnsiTheme="majorHAnsi" w:cstheme="majorHAnsi"/>
          <w:b/>
          <w:bCs/>
          <w:lang w:val="en-US" w:eastAsia="de-DE"/>
        </w:rPr>
      </w:pPr>
      <w:r>
        <w:rPr>
          <w:rFonts w:asciiTheme="majorHAnsi" w:eastAsia="Times New Roman" w:hAnsiTheme="majorHAnsi" w:cstheme="majorHAnsi"/>
          <w:sz w:val="24"/>
          <w:szCs w:val="24"/>
          <w:lang w:val="en-US" w:eastAsia="de-DE"/>
        </w:rPr>
        <w:br w:type="column"/>
      </w:r>
      <w:r w:rsidRPr="00B95229">
        <w:rPr>
          <w:rFonts w:asciiTheme="majorHAnsi" w:eastAsia="Times New Roman" w:hAnsiTheme="majorHAnsi" w:cstheme="majorHAnsi"/>
          <w:b/>
          <w:bCs/>
          <w:lang w:val="en-US" w:eastAsia="de-DE"/>
        </w:rPr>
        <w:lastRenderedPageBreak/>
        <w:t xml:space="preserve">DNA and aa sequences of ULD and plasmid </w:t>
      </w:r>
      <w:r w:rsidR="000224BA">
        <w:rPr>
          <w:rFonts w:asciiTheme="majorHAnsi" w:eastAsia="Times New Roman" w:hAnsiTheme="majorHAnsi" w:cstheme="majorHAnsi"/>
          <w:b/>
          <w:bCs/>
          <w:lang w:val="en-US" w:eastAsia="de-DE"/>
        </w:rPr>
        <w:t>l</w:t>
      </w:r>
      <w:r w:rsidR="000224BA" w:rsidRPr="00B95229">
        <w:rPr>
          <w:rFonts w:asciiTheme="majorHAnsi" w:eastAsia="Times New Roman" w:hAnsiTheme="majorHAnsi" w:cstheme="majorHAnsi"/>
          <w:b/>
          <w:bCs/>
          <w:lang w:val="en-US" w:eastAsia="de-DE"/>
        </w:rPr>
        <w:t xml:space="preserve">inker </w:t>
      </w:r>
      <w:r w:rsidRPr="00B95229">
        <w:rPr>
          <w:rFonts w:asciiTheme="majorHAnsi" w:eastAsia="Times New Roman" w:hAnsiTheme="majorHAnsi" w:cstheme="majorHAnsi"/>
          <w:b/>
          <w:bCs/>
          <w:lang w:val="en-US" w:eastAsia="de-DE"/>
        </w:rPr>
        <w:t>region and examined ULD fusion proteins</w:t>
      </w:r>
    </w:p>
    <w:p w14:paraId="520E673D" w14:textId="77777777" w:rsidR="00067C6D" w:rsidRDefault="00067C6D" w:rsidP="00067C6D">
      <w:pPr>
        <w:spacing w:after="0" w:line="360" w:lineRule="auto"/>
        <w:jc w:val="both"/>
        <w:rPr>
          <w:rFonts w:asciiTheme="majorHAnsi" w:eastAsia="Times New Roman" w:hAnsiTheme="majorHAnsi" w:cstheme="majorHAnsi"/>
          <w:b/>
          <w:bCs/>
          <w:lang w:val="en-US" w:eastAsia="de-DE"/>
        </w:rPr>
      </w:pPr>
    </w:p>
    <w:p w14:paraId="0D9B772A" w14:textId="77777777" w:rsidR="00067C6D" w:rsidRPr="00726839" w:rsidRDefault="00067C6D" w:rsidP="00067C6D">
      <w:pPr>
        <w:rPr>
          <w:rFonts w:cstheme="minorHAnsi"/>
          <w:lang w:val="en-US"/>
        </w:rPr>
      </w:pPr>
      <w:r>
        <w:rPr>
          <w:rFonts w:cstheme="minorHAnsi"/>
          <w:b/>
          <w:lang w:val="en-US"/>
        </w:rPr>
        <w:t>Examples for ULD-ELP</w:t>
      </w:r>
      <w:r w:rsidRPr="00726839">
        <w:rPr>
          <w:rFonts w:cstheme="minorHAnsi"/>
          <w:b/>
          <w:lang w:val="en-US"/>
        </w:rPr>
        <w:t xml:space="preserve">-ULD constructs </w:t>
      </w:r>
    </w:p>
    <w:p w14:paraId="20373E3B" w14:textId="79BD709B"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21" w:author="anna.resch88@gmail.com" w:date="2022-01-04T09:38:00Z">
        <w:r w:rsidRPr="00726839" w:rsidDel="00F86424">
          <w:rPr>
            <w:rFonts w:cstheme="minorHAnsi"/>
            <w:b/>
            <w:bCs/>
            <w:u w:val="single"/>
            <w:lang w:val="en-US"/>
          </w:rPr>
          <w:delText>u</w:delText>
        </w:r>
      </w:del>
      <w:r w:rsidRPr="00726839">
        <w:rPr>
          <w:rFonts w:cstheme="minorHAnsi"/>
          <w:b/>
          <w:bCs/>
          <w:u w:val="single"/>
          <w:lang w:val="en-US"/>
        </w:rPr>
        <w:t>r Codes</w:t>
      </w:r>
    </w:p>
    <w:p w14:paraId="025B2B37"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7E957EEB"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4833087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68D7A6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34177E9B" w14:textId="77777777" w:rsidR="00067C6D" w:rsidRPr="00B95229" w:rsidRDefault="00067C6D" w:rsidP="00067C6D">
      <w:pPr>
        <w:spacing w:after="0" w:line="360" w:lineRule="auto"/>
        <w:jc w:val="both"/>
        <w:rPr>
          <w:rFonts w:asciiTheme="majorHAnsi" w:eastAsia="Times New Roman" w:hAnsiTheme="majorHAnsi" w:cstheme="majorHAnsi"/>
          <w:lang w:val="en-US" w:eastAsia="de-DE"/>
        </w:rPr>
      </w:pPr>
    </w:p>
    <w:p w14:paraId="0460DB33"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Human ubiquitin-like domain (ULD)</w:t>
      </w:r>
      <w:r w:rsidRPr="00B95229">
        <w:rPr>
          <w:rFonts w:asciiTheme="majorHAnsi" w:eastAsia="Times New Roman" w:hAnsiTheme="majorHAnsi" w:cstheme="majorHAnsi"/>
          <w:lang w:val="en-US" w:eastAsia="de-DE"/>
        </w:rPr>
        <w:t>: Codon optimized DNA sequence of human ULD</w:t>
      </w:r>
      <w:r w:rsidRPr="00B95229">
        <w:rPr>
          <w:rFonts w:asciiTheme="majorHAnsi" w:eastAsia="Times New Roman" w:hAnsiTheme="majorHAnsi" w:cstheme="majorHAnsi"/>
          <w:b/>
          <w:bCs/>
          <w:lang w:val="en-US" w:eastAsia="de-DE"/>
        </w:rPr>
        <w:t xml:space="preserve"> </w:t>
      </w:r>
      <w:r w:rsidRPr="00B95229">
        <w:rPr>
          <w:rFonts w:asciiTheme="majorHAnsi" w:eastAsia="Times New Roman" w:hAnsiTheme="majorHAnsi" w:cstheme="majorHAnsi"/>
          <w:lang w:val="en-US" w:eastAsia="de-DE"/>
        </w:rPr>
        <w:t>(</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xml:space="preserve">) with 5' </w:t>
      </w:r>
      <w:proofErr w:type="spellStart"/>
      <w:r w:rsidRPr="00B95229">
        <w:rPr>
          <w:rFonts w:asciiTheme="majorHAnsi" w:eastAsia="Times New Roman" w:hAnsiTheme="majorHAnsi" w:cstheme="majorHAnsi"/>
          <w:lang w:val="en-US" w:eastAsia="de-DE"/>
        </w:rPr>
        <w:t>BamHI</w:t>
      </w:r>
      <w:proofErr w:type="spellEnd"/>
      <w:r w:rsidRPr="00B95229">
        <w:rPr>
          <w:rFonts w:asciiTheme="majorHAnsi" w:eastAsia="Times New Roman" w:hAnsiTheme="majorHAnsi" w:cstheme="majorHAnsi"/>
          <w:lang w:val="en-US" w:eastAsia="de-DE"/>
        </w:rPr>
        <w:t xml:space="preserve"> and 3' </w:t>
      </w:r>
      <w:proofErr w:type="spellStart"/>
      <w:r w:rsidRPr="00B95229">
        <w:rPr>
          <w:rFonts w:asciiTheme="majorHAnsi" w:eastAsia="Times New Roman" w:hAnsiTheme="majorHAnsi" w:cstheme="majorHAnsi"/>
          <w:lang w:val="en-US" w:eastAsia="de-DE"/>
        </w:rPr>
        <w:t>HindIII</w:t>
      </w:r>
      <w:proofErr w:type="spellEnd"/>
      <w:r w:rsidRPr="00B95229">
        <w:rPr>
          <w:rFonts w:asciiTheme="majorHAnsi" w:eastAsia="Times New Roman" w:hAnsiTheme="majorHAnsi" w:cstheme="majorHAnsi"/>
          <w:lang w:val="en-US" w:eastAsia="de-DE"/>
        </w:rPr>
        <w:t xml:space="preserve"> restriction sites (</w:t>
      </w:r>
      <w:r w:rsidRPr="00B95229">
        <w:rPr>
          <w:rFonts w:asciiTheme="majorHAnsi" w:eastAsia="Times New Roman" w:hAnsiTheme="majorHAnsi" w:cstheme="majorHAnsi"/>
          <w:u w:val="single"/>
          <w:lang w:val="en-US" w:eastAsia="de-DE"/>
        </w:rPr>
        <w:t>underlined</w:t>
      </w:r>
      <w:r w:rsidRPr="00B95229">
        <w:rPr>
          <w:rFonts w:asciiTheme="majorHAnsi" w:eastAsia="Times New Roman" w:hAnsiTheme="majorHAnsi" w:cstheme="majorHAnsi"/>
          <w:lang w:val="en-US" w:eastAsia="de-DE"/>
        </w:rPr>
        <w:t>)</w:t>
      </w:r>
    </w:p>
    <w:p w14:paraId="12C5F3AB"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color w:val="000000"/>
          <w:u w:val="single"/>
          <w:lang w:val="en-US" w:eastAsia="de-DE"/>
        </w:rPr>
        <w:t>GGATCC</w:t>
      </w:r>
      <w:r w:rsidRPr="005843FE">
        <w:rPr>
          <w:rFonts w:asciiTheme="majorHAnsi" w:eastAsia="Times New Roman" w:hAnsiTheme="majorHAnsi" w:cstheme="majorHAnsi"/>
          <w:color w:val="2E74B5" w:themeColor="accent1" w:themeShade="BF"/>
          <w:lang w:val="en-US" w:eastAsia="de-DE"/>
        </w:rPr>
        <w:t>TATGAGCTCTTCT</w:t>
      </w:r>
      <w:r w:rsidRPr="005843FE">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5843FE">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color w:val="000000"/>
          <w:u w:val="single"/>
          <w:lang w:val="en-US" w:eastAsia="de-DE"/>
        </w:rPr>
        <w:t>AAGCTT</w:t>
      </w:r>
      <w:r w:rsidRPr="00B95229">
        <w:rPr>
          <w:rFonts w:asciiTheme="majorHAnsi" w:eastAsia="Times New Roman" w:hAnsiTheme="majorHAnsi" w:cstheme="majorHAnsi"/>
          <w:color w:val="000000"/>
          <w:lang w:val="en-US" w:eastAsia="de-DE"/>
        </w:rPr>
        <w:t>3'</w:t>
      </w:r>
    </w:p>
    <w:p w14:paraId="4F21AD2E"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 xml:space="preserve">Human ULD: </w:t>
      </w:r>
      <w:r w:rsidRPr="00B95229">
        <w:rPr>
          <w:rFonts w:asciiTheme="majorHAnsi" w:eastAsia="Times New Roman" w:hAnsiTheme="majorHAnsi" w:cstheme="majorHAnsi"/>
          <w:lang w:val="en-US" w:eastAsia="de-DE"/>
        </w:rPr>
        <w:t>aa sequence of ULD (</w:t>
      </w:r>
      <w:r>
        <w:rPr>
          <w:rFonts w:asciiTheme="majorHAnsi" w:eastAsia="Times New Roman" w:hAnsiTheme="majorHAnsi" w:cstheme="majorHAnsi"/>
          <w:lang w:val="en-US" w:eastAsia="de-DE"/>
        </w:rPr>
        <w:t xml:space="preserve">blue </w:t>
      </w:r>
      <w:r w:rsidRPr="00B95229">
        <w:rPr>
          <w:rFonts w:asciiTheme="majorHAnsi" w:eastAsia="Times New Roman" w:hAnsiTheme="majorHAnsi" w:cstheme="majorHAnsi"/>
          <w:b/>
          <w:bCs/>
          <w:lang w:val="en-US" w:eastAsia="de-DE"/>
        </w:rPr>
        <w:t>bold sequence</w:t>
      </w:r>
      <w:r w:rsidRPr="00B95229">
        <w:rPr>
          <w:rFonts w:asciiTheme="majorHAnsi" w:eastAsia="Times New Roman" w:hAnsiTheme="majorHAnsi" w:cstheme="majorHAnsi"/>
          <w:lang w:val="en-US" w:eastAsia="de-DE"/>
        </w:rPr>
        <w:t>) with flanking linker sequences</w:t>
      </w:r>
    </w:p>
    <w:p w14:paraId="59FD912E" w14:textId="77777777" w:rsidR="00067C6D" w:rsidRPr="00B95229" w:rsidRDefault="00067C6D" w:rsidP="00067C6D">
      <w:pPr>
        <w:spacing w:after="120" w:line="240" w:lineRule="auto"/>
        <w:jc w:val="both"/>
        <w:rPr>
          <w:rFonts w:asciiTheme="majorHAnsi" w:eastAsia="Times New Roman" w:hAnsiTheme="majorHAnsi" w:cstheme="majorHAnsi"/>
          <w:color w:val="000000"/>
          <w:lang w:val="en-US" w:eastAsia="de-DE"/>
        </w:rPr>
      </w:pPr>
      <w:r w:rsidRPr="00B95229">
        <w:rPr>
          <w:rFonts w:asciiTheme="majorHAnsi" w:eastAsia="Times New Roman" w:hAnsiTheme="majorHAnsi" w:cstheme="majorHAnsi"/>
          <w:color w:val="000000"/>
          <w:lang w:val="en-US" w:eastAsia="de-DE"/>
        </w:rPr>
        <w:t>DPMSSS</w:t>
      </w:r>
      <w:r w:rsidRPr="005843FE">
        <w:rPr>
          <w:rFonts w:asciiTheme="majorHAnsi" w:eastAsia="Times New Roman" w:hAnsiTheme="majorHAnsi" w:cstheme="majorHAnsi"/>
          <w:b/>
          <w:color w:val="000090"/>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w:t>
      </w:r>
      <w:r w:rsidRPr="005843FE">
        <w:rPr>
          <w:rFonts w:asciiTheme="majorHAnsi" w:eastAsia="Times New Roman" w:hAnsiTheme="majorHAnsi" w:cstheme="majorHAnsi"/>
          <w:b/>
          <w:color w:val="000090"/>
          <w:lang w:val="en-US" w:eastAsia="de-DE"/>
        </w:rPr>
        <w:t>S</w:t>
      </w:r>
      <w:r w:rsidRPr="00B95229">
        <w:rPr>
          <w:rFonts w:asciiTheme="majorHAnsi" w:eastAsia="Times New Roman" w:hAnsiTheme="majorHAnsi" w:cstheme="majorHAnsi"/>
          <w:color w:val="000000"/>
          <w:lang w:val="en-US" w:eastAsia="de-DE"/>
        </w:rPr>
        <w:t>GGREA</w:t>
      </w:r>
    </w:p>
    <w:p w14:paraId="6FB778E2" w14:textId="77777777" w:rsidR="00067C6D" w:rsidRPr="00B95229" w:rsidRDefault="00067C6D" w:rsidP="00067C6D">
      <w:pPr>
        <w:spacing w:after="120" w:line="240" w:lineRule="auto"/>
        <w:jc w:val="both"/>
        <w:rPr>
          <w:rFonts w:asciiTheme="majorHAnsi" w:eastAsia="Times New Roman" w:hAnsiTheme="majorHAnsi" w:cstheme="majorHAnsi"/>
          <w:color w:val="AEAAAA"/>
          <w:lang w:val="en-US" w:eastAsia="de-DE"/>
        </w:rPr>
      </w:pPr>
    </w:p>
    <w:p w14:paraId="6CA57ADF" w14:textId="7B0A75D5"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bCs/>
          <w:lang w:val="en-US" w:eastAsia="de-DE"/>
        </w:rPr>
        <w:t>NMBL-</w:t>
      </w:r>
      <w:r w:rsidR="0049117F">
        <w:rPr>
          <w:rFonts w:asciiTheme="majorHAnsi" w:eastAsia="Times New Roman" w:hAnsiTheme="majorHAnsi" w:cstheme="majorHAnsi"/>
          <w:b/>
          <w:bCs/>
          <w:lang w:val="en-US" w:eastAsia="de-DE"/>
        </w:rPr>
        <w:t>l</w:t>
      </w:r>
      <w:r w:rsidRPr="00B95229">
        <w:rPr>
          <w:rFonts w:asciiTheme="majorHAnsi" w:eastAsia="Times New Roman" w:hAnsiTheme="majorHAnsi" w:cstheme="majorHAnsi"/>
          <w:b/>
          <w:bCs/>
          <w:lang w:val="en-US" w:eastAsia="de-DE"/>
        </w:rPr>
        <w:t>inker</w:t>
      </w:r>
      <w:r w:rsidRPr="00B95229">
        <w:rPr>
          <w:rFonts w:asciiTheme="majorHAnsi" w:eastAsia="Times New Roman" w:hAnsiTheme="majorHAnsi" w:cstheme="majorHAnsi"/>
          <w:lang w:val="en-US" w:eastAsia="de-DE"/>
        </w:rPr>
        <w:t xml:space="preserve"> </w:t>
      </w:r>
      <w:r w:rsidRPr="00B95229">
        <w:rPr>
          <w:rFonts w:asciiTheme="majorHAnsi" w:eastAsia="Times New Roman" w:hAnsiTheme="majorHAnsi" w:cstheme="majorHAnsi"/>
          <w:b/>
          <w:bCs/>
          <w:lang w:val="en-US" w:eastAsia="de-DE"/>
        </w:rPr>
        <w:t>region</w:t>
      </w:r>
      <w:r w:rsidRPr="00B95229">
        <w:rPr>
          <w:rFonts w:asciiTheme="majorHAnsi" w:eastAsia="Times New Roman" w:hAnsiTheme="majorHAnsi" w:cstheme="majorHAnsi"/>
          <w:lang w:val="en-US" w:eastAsia="de-DE"/>
        </w:rPr>
        <w:t xml:space="preserve"> from pET28-NMBL-His plasmid</w:t>
      </w:r>
    </w:p>
    <w:p w14:paraId="2367B81F" w14:textId="77777777" w:rsidR="00067C6D" w:rsidRPr="00B95229" w:rsidRDefault="00067C6D" w:rsidP="00067C6D">
      <w:pPr>
        <w:spacing w:after="0" w:line="240" w:lineRule="auto"/>
        <w:jc w:val="both"/>
        <w:rPr>
          <w:rFonts w:asciiTheme="majorHAnsi" w:eastAsia="Times New Roman" w:hAnsiTheme="majorHAnsi" w:cstheme="majorHAnsi"/>
          <w:b/>
          <w:bCs/>
          <w:lang w:val="en-US" w:eastAsia="de-DE"/>
        </w:rPr>
      </w:pPr>
      <w:r w:rsidRPr="00B95229">
        <w:rPr>
          <w:rFonts w:asciiTheme="majorHAnsi" w:eastAsia="Times New Roman" w:hAnsiTheme="majorHAnsi" w:cstheme="majorHAnsi"/>
          <w:noProof/>
          <w:lang w:eastAsia="de-DE"/>
        </w:rPr>
        <w:drawing>
          <wp:inline distT="0" distB="0" distL="0" distR="0" wp14:anchorId="6CC1B901" wp14:editId="5EE34EE7">
            <wp:extent cx="5753100" cy="457200"/>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457200"/>
                    </a:xfrm>
                    <a:prstGeom prst="rect">
                      <a:avLst/>
                    </a:prstGeom>
                    <a:noFill/>
                    <a:ln>
                      <a:noFill/>
                    </a:ln>
                  </pic:spPr>
                </pic:pic>
              </a:graphicData>
            </a:graphic>
          </wp:inline>
        </w:drawing>
      </w:r>
    </w:p>
    <w:p w14:paraId="5D0F4185"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p>
    <w:p w14:paraId="2D51775D"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V20</w:t>
      </w: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lang w:val="en-US" w:eastAsia="de-DE"/>
        </w:rPr>
        <w:t>-His from pET28-NMBL-ULD-V20-ULD-His plasmid</w:t>
      </w:r>
    </w:p>
    <w:p w14:paraId="295D01C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(975 bp)</w:t>
      </w:r>
    </w:p>
    <w:p w14:paraId="701A04B5"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color w:val="000000"/>
          <w:lang w:val="en-US" w:eastAsia="de-DE"/>
        </w:rPr>
        <w:t>5'</w:t>
      </w:r>
      <w:r w:rsidRPr="00B95229">
        <w:rPr>
          <w:rFonts w:asciiTheme="majorHAnsi" w:eastAsia="Times New Roman" w:hAnsiTheme="majorHAnsi" w:cstheme="majorHAnsi"/>
          <w:lang w:val="en-US" w:eastAsia="de-DE"/>
        </w:rPr>
        <w:t>ATGGATCC</w:t>
      </w:r>
      <w:r w:rsidRPr="009119FA">
        <w:rPr>
          <w:rFonts w:asciiTheme="majorHAnsi" w:eastAsia="Times New Roman" w:hAnsiTheme="majorHAnsi" w:cstheme="majorHAnsi"/>
          <w:color w:val="2E74B5" w:themeColor="accent1" w:themeShade="BF"/>
          <w:lang w:val="en-US" w:eastAsia="de-DE"/>
        </w:rPr>
        <w:t>TATGAGCTCTTCT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9119FA">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9119FA">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313396A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(324 aa / 33.3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23276B19" w14:textId="77777777" w:rsidR="00067C6D"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9119FA">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w:t>
      </w:r>
      <w:r w:rsidRPr="007C545A">
        <w:rPr>
          <w:rFonts w:asciiTheme="majorHAnsi" w:eastAsia="Times New Roman" w:hAnsiTheme="majorHAnsi" w:cstheme="majorHAnsi"/>
          <w:color w:val="008000"/>
          <w:lang w:val="en-US" w:eastAsia="de-DE"/>
        </w:rPr>
        <w:lastRenderedPageBreak/>
        <w:t>VPGVGVPGVGVPGVGVPGVGVPGVGVPGVGVPGVGVPGVGVPGVGVPGVGVPGVGVPGV</w:t>
      </w:r>
      <w:r w:rsidRPr="009119FA">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3A445D2C"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6BB73893"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V40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pET28-NMBL-ULD-V40-ULD-His plasmid </w:t>
      </w:r>
    </w:p>
    <w:p w14:paraId="6F02463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(1275 bp)</w:t>
      </w:r>
    </w:p>
    <w:p w14:paraId="454C1AD2"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color w:val="2E74B5" w:themeColor="accent1" w:themeShade="BF"/>
          <w:lang w:val="en-US" w:eastAsia="de-DE"/>
        </w:rPr>
        <w:t>GGTGGAAGAG</w:t>
      </w:r>
      <w:r w:rsidRPr="00B95229">
        <w:rPr>
          <w:rFonts w:asciiTheme="majorHAnsi" w:eastAsia="Times New Roman" w:hAnsiTheme="majorHAnsi" w:cstheme="majorHAnsi"/>
          <w:lang w:val="en-US" w:eastAsia="de-DE"/>
        </w:rPr>
        <w:t>AAGCTTCATCACACCACCACCACCACCACTGA3'</w:t>
      </w:r>
    </w:p>
    <w:p w14:paraId="13ADD3B7"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(424 aa / 41.4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0E9FDCC4"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AE66EF">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25E4F10B" w14:textId="77777777" w:rsidR="00067C6D" w:rsidRPr="00B95229" w:rsidRDefault="00067C6D" w:rsidP="00067C6D">
      <w:pPr>
        <w:spacing w:after="0" w:line="240" w:lineRule="auto"/>
        <w:jc w:val="both"/>
        <w:rPr>
          <w:rFonts w:asciiTheme="majorHAnsi" w:eastAsia="Times New Roman" w:hAnsiTheme="majorHAnsi" w:cstheme="majorHAnsi"/>
          <w:lang w:val="en-US" w:eastAsia="de-DE"/>
        </w:rPr>
      </w:pPr>
    </w:p>
    <w:p w14:paraId="5B00026B" w14:textId="77777777" w:rsidR="00067C6D" w:rsidRPr="00B95229" w:rsidRDefault="00067C6D" w:rsidP="00067C6D">
      <w:pPr>
        <w:spacing w:after="0" w:line="240" w:lineRule="auto"/>
        <w:jc w:val="both"/>
        <w:rPr>
          <w:rFonts w:asciiTheme="majorHAnsi" w:eastAsia="Times New Roman" w:hAnsiTheme="majorHAnsi" w:cstheme="majorHAnsi"/>
          <w:b/>
          <w:lang w:val="en-US" w:eastAsia="de-DE"/>
        </w:rPr>
      </w:pPr>
      <w:r w:rsidRPr="00B95229">
        <w:rPr>
          <w:rFonts w:asciiTheme="majorHAnsi" w:eastAsia="Times New Roman" w:hAnsiTheme="majorHAnsi" w:cstheme="majorHAnsi"/>
          <w:b/>
          <w:lang w:val="en-US" w:eastAsia="de-DE"/>
        </w:rPr>
        <w:t>ULD-</w:t>
      </w:r>
      <w:r w:rsidRPr="00B95229">
        <w:rPr>
          <w:rFonts w:asciiTheme="majorHAnsi" w:eastAsia="Times New Roman" w:hAnsiTheme="majorHAnsi" w:cstheme="majorHAnsi"/>
          <w:i/>
          <w:lang w:val="en-US" w:eastAsia="de-DE"/>
        </w:rPr>
        <w:t>V80</w:t>
      </w:r>
      <w:r w:rsidRPr="00B95229">
        <w:rPr>
          <w:rFonts w:asciiTheme="majorHAnsi" w:eastAsia="Times New Roman" w:hAnsiTheme="majorHAnsi" w:cstheme="majorHAnsi"/>
          <w:b/>
          <w:lang w:val="en-US" w:eastAsia="de-DE"/>
        </w:rPr>
        <w:t>-ULD-His</w:t>
      </w:r>
      <w:r w:rsidRPr="00B95229">
        <w:rPr>
          <w:rFonts w:asciiTheme="majorHAnsi" w:eastAsia="Times New Roman" w:hAnsiTheme="majorHAnsi" w:cstheme="majorHAnsi"/>
          <w:lang w:val="en-US" w:eastAsia="de-DE"/>
        </w:rPr>
        <w:t xml:space="preserve"> from pET28-NMBL-ULD-V80-ULD-His plasmid</w:t>
      </w:r>
    </w:p>
    <w:p w14:paraId="2A69B164"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DNA sequence (1875 bp)</w:t>
      </w:r>
    </w:p>
    <w:p w14:paraId="33C72019" w14:textId="77777777" w:rsidR="00067C6D" w:rsidRPr="00B95229" w:rsidRDefault="00067C6D" w:rsidP="00067C6D">
      <w:pPr>
        <w:spacing w:after="120" w:line="240" w:lineRule="auto"/>
        <w:jc w:val="both"/>
        <w:rPr>
          <w:rFonts w:asciiTheme="majorHAnsi" w:eastAsia="Times New Roman" w:hAnsiTheme="majorHAnsi" w:cstheme="majorHAnsi"/>
          <w:lang w:val="en-US" w:eastAsia="de-DE"/>
        </w:rPr>
      </w:pPr>
      <w:r w:rsidRPr="00B95229">
        <w:rPr>
          <w:rFonts w:asciiTheme="majorHAnsi" w:eastAsia="Times New Roman" w:hAnsiTheme="majorHAnsi" w:cstheme="majorHAnsi"/>
          <w:lang w:val="en-US" w:eastAsia="de-DE"/>
        </w:rPr>
        <w:t>5'ATGGATCC</w:t>
      </w:r>
      <w:r w:rsidRPr="00AE66EF">
        <w:rPr>
          <w:rFonts w:asciiTheme="majorHAnsi" w:eastAsia="Times New Roman" w:hAnsiTheme="majorHAnsi" w:cstheme="majorHAnsi"/>
          <w:color w:val="2E74B5" w:themeColor="accent1" w:themeShade="BF"/>
          <w:lang w:val="en-US" w:eastAsia="de-DE"/>
        </w:rPr>
        <w:t>TATGAGCTCTTCT</w:t>
      </w:r>
      <w:r w:rsidRPr="00AE66EF">
        <w:rPr>
          <w:rFonts w:asciiTheme="majorHAnsi" w:eastAsia="Times New Roman" w:hAnsiTheme="majorHAnsi" w:cstheme="majorHAnsi"/>
          <w:b/>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eastAsia="Times New Roman" w:hAnsiTheme="majorHAnsi" w:cstheme="majorHAnsi"/>
          <w:color w:val="008000"/>
          <w:lang w:val="en-US" w:eastAsia="de-DE"/>
        </w:rPr>
        <w: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w:t>
      </w:r>
      <w:r w:rsidRPr="007C545A">
        <w:rPr>
          <w:rFonts w:asciiTheme="majorHAnsi" w:eastAsia="Times New Roman" w:hAnsiTheme="majorHAnsi" w:cstheme="majorHAnsi"/>
          <w:color w:val="008000"/>
          <w:lang w:val="en-US" w:eastAsia="de-DE"/>
        </w:rPr>
        <w:lastRenderedPageBreak/>
        <w: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GGTGTTCCGGGTGTT</w:t>
      </w:r>
      <w:r w:rsidRPr="00AE66EF">
        <w:rPr>
          <w:rFonts w:asciiTheme="majorHAnsi" w:eastAsia="Times New Roman" w:hAnsiTheme="majorHAnsi" w:cstheme="majorHAnsi"/>
          <w:b/>
          <w:iCs/>
          <w:color w:val="2E74B5" w:themeColor="accent1" w:themeShade="BF"/>
          <w:lang w:val="en-US" w:eastAsia="de-DE"/>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AE66EF">
        <w:rPr>
          <w:rFonts w:asciiTheme="majorHAnsi" w:eastAsia="Times New Roman" w:hAnsiTheme="majorHAnsi" w:cstheme="majorHAnsi"/>
          <w:iCs/>
          <w:color w:val="2E74B5" w:themeColor="accent1" w:themeShade="BF"/>
          <w:lang w:val="en-US" w:eastAsia="de-DE"/>
        </w:rPr>
        <w:t>GGTGGAAGAG</w:t>
      </w:r>
      <w:r w:rsidRPr="00B95229">
        <w:rPr>
          <w:rFonts w:asciiTheme="majorHAnsi" w:eastAsia="Times New Roman" w:hAnsiTheme="majorHAnsi" w:cstheme="majorHAnsi"/>
          <w:iCs/>
          <w:lang w:val="en-US" w:eastAsia="de-DE"/>
        </w:rPr>
        <w:t>AAGCTTCATCACACCACCACCACCACCACTGA3'</w:t>
      </w:r>
    </w:p>
    <w:p w14:paraId="79271F98" w14:textId="77777777" w:rsidR="00067C6D" w:rsidRPr="00B95229" w:rsidRDefault="00067C6D" w:rsidP="00067C6D">
      <w:pPr>
        <w:spacing w:after="120" w:line="240" w:lineRule="auto"/>
        <w:jc w:val="both"/>
        <w:rPr>
          <w:rFonts w:asciiTheme="majorHAnsi" w:eastAsia="Times New Roman" w:hAnsiTheme="majorHAnsi" w:cstheme="majorHAnsi"/>
          <w:u w:val="single"/>
          <w:lang w:val="en-US" w:eastAsia="de-DE"/>
        </w:rPr>
      </w:pPr>
      <w:r w:rsidRPr="00B95229">
        <w:rPr>
          <w:rFonts w:asciiTheme="majorHAnsi" w:eastAsia="Times New Roman" w:hAnsiTheme="majorHAnsi" w:cstheme="majorHAnsi"/>
          <w:u w:val="single"/>
          <w:lang w:val="en-US" w:eastAsia="de-DE"/>
        </w:rPr>
        <w:t xml:space="preserve">aa sequence (624 aa / 57.8 </w:t>
      </w:r>
      <w:proofErr w:type="spellStart"/>
      <w:r w:rsidRPr="00B95229">
        <w:rPr>
          <w:rFonts w:asciiTheme="majorHAnsi" w:eastAsia="Times New Roman" w:hAnsiTheme="majorHAnsi" w:cstheme="majorHAnsi"/>
          <w:u w:val="single"/>
          <w:lang w:val="en-US" w:eastAsia="de-DE"/>
        </w:rPr>
        <w:t>kDa</w:t>
      </w:r>
      <w:proofErr w:type="spellEnd"/>
      <w:r w:rsidRPr="00B95229">
        <w:rPr>
          <w:rFonts w:asciiTheme="majorHAnsi" w:eastAsia="Times New Roman" w:hAnsiTheme="majorHAnsi" w:cstheme="majorHAnsi"/>
          <w:u w:val="single"/>
          <w:lang w:val="en-US" w:eastAsia="de-DE"/>
        </w:rPr>
        <w:t>)</w:t>
      </w:r>
    </w:p>
    <w:p w14:paraId="6CF3F31E" w14:textId="77777777" w:rsidR="00067C6D" w:rsidRPr="00F07AB2" w:rsidRDefault="00067C6D" w:rsidP="00067C6D">
      <w:pPr>
        <w:jc w:val="both"/>
        <w:rPr>
          <w:rFonts w:asciiTheme="majorHAnsi" w:hAnsiTheme="majorHAnsi" w:cstheme="majorHAnsi"/>
          <w:lang w:val="en-US"/>
        </w:rPr>
      </w:pPr>
      <w:r w:rsidRPr="00B95229">
        <w:rPr>
          <w:rFonts w:asciiTheme="majorHAnsi" w:eastAsia="Times New Roman" w:hAnsiTheme="majorHAnsi" w:cstheme="majorHAnsi"/>
          <w:lang w:val="en-US" w:eastAsia="de-DE"/>
        </w:rPr>
        <w:t>MDPMSSS</w:t>
      </w:r>
      <w:r w:rsidRPr="00B95229">
        <w:rPr>
          <w:rFonts w:asciiTheme="majorHAnsi" w:eastAsia="Times New Roman" w:hAnsiTheme="majorHAnsi" w:cstheme="majorHAnsi"/>
          <w:b/>
          <w:lang w:val="en-US" w:eastAsia="de-DE"/>
        </w:rPr>
        <w:t>GT</w:t>
      </w:r>
      <w:r w:rsidRPr="00F7483D">
        <w:rPr>
          <w:rFonts w:asciiTheme="majorHAnsi" w:eastAsia="Times New Roman" w:hAnsiTheme="majorHAnsi" w:cstheme="majorHAnsi"/>
          <w:b/>
          <w:color w:val="2E74B5" w:themeColor="accent1" w:themeShade="BF"/>
          <w:lang w:val="en-US" w:eastAsia="de-DE"/>
        </w:rPr>
        <w:t>MLPVFCVVEHYENAIEYDCKEEHAEFVLVRKDMLFNQLIEMALLSLGYSHSSAAQAKGLIQVGKWNPVPLSYVTDAPDATVADMLQDVYHVVTLKIQLHS</w:t>
      </w:r>
      <w:r w:rsidRPr="007C545A">
        <w:rPr>
          <w:rFonts w:asciiTheme="majorHAnsi" w:eastAsia="Times New Roman" w:hAnsiTheme="majorHAnsi" w:cstheme="majorHAnsi"/>
          <w:color w:val="008000"/>
          <w:lang w:val="en-US" w:eastAsia="de-DE"/>
        </w:rPr>
        <w:t>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GVPGV</w:t>
      </w:r>
      <w:r w:rsidRPr="00AE66EF">
        <w:rPr>
          <w:rFonts w:asciiTheme="majorHAnsi" w:eastAsia="Times New Roman" w:hAnsiTheme="majorHAnsi" w:cstheme="majorHAnsi"/>
          <w:b/>
          <w:color w:val="2E74B5" w:themeColor="accent1" w:themeShade="BF"/>
          <w:lang w:val="en-US" w:eastAsia="de-DE"/>
        </w:rPr>
        <w:t>GTMLPVFCVVEHYENAIEYDCKEEHAEFVLVRKDMLFNQLIEMALLSLGYSHSSAAQAKGLIQVGKWNPVPLSYVTDAPDATVADMLQDVYHVVTLKIQLH</w:t>
      </w:r>
      <w:r w:rsidRPr="00B95229">
        <w:rPr>
          <w:rFonts w:asciiTheme="majorHAnsi" w:eastAsia="Times New Roman" w:hAnsiTheme="majorHAnsi" w:cstheme="majorHAnsi"/>
          <w:b/>
          <w:lang w:val="en-US" w:eastAsia="de-DE"/>
        </w:rPr>
        <w:t>S</w:t>
      </w:r>
      <w:r w:rsidRPr="00B95229">
        <w:rPr>
          <w:rFonts w:asciiTheme="majorHAnsi" w:eastAsia="Times New Roman" w:hAnsiTheme="majorHAnsi" w:cstheme="majorHAnsi"/>
          <w:lang w:val="en-US" w:eastAsia="de-DE"/>
        </w:rPr>
        <w:t>GGREASSHHHHHH</w:t>
      </w:r>
    </w:p>
    <w:p w14:paraId="65C2AB20" w14:textId="77777777" w:rsidR="00067C6D" w:rsidRDefault="00067C6D" w:rsidP="00067C6D">
      <w:pPr>
        <w:jc w:val="both"/>
        <w:rPr>
          <w:rFonts w:asciiTheme="majorHAnsi" w:hAnsiTheme="majorHAnsi" w:cstheme="majorHAnsi"/>
          <w:lang w:val="en-US"/>
        </w:rPr>
      </w:pPr>
    </w:p>
    <w:p w14:paraId="782BD3BF" w14:textId="18825D96" w:rsidR="00067C6D" w:rsidRPr="007458E3" w:rsidRDefault="00067C6D" w:rsidP="00067C6D">
      <w:pPr>
        <w:jc w:val="both"/>
        <w:rPr>
          <w:rFonts w:asciiTheme="majorHAnsi" w:hAnsiTheme="majorHAnsi" w:cstheme="majorHAnsi"/>
          <w:bCs/>
          <w:lang w:val="en-US"/>
        </w:rPr>
      </w:pPr>
      <w:r w:rsidRPr="006370C4">
        <w:rPr>
          <w:rFonts w:asciiTheme="majorHAnsi" w:hAnsiTheme="majorHAnsi" w:cstheme="majorHAnsi"/>
          <w:bCs/>
          <w:lang w:val="en-US"/>
        </w:rPr>
        <w:t xml:space="preserve">Additional </w:t>
      </w:r>
      <w:r w:rsidR="009908D0">
        <w:rPr>
          <w:rFonts w:asciiTheme="majorHAnsi" w:hAnsiTheme="majorHAnsi" w:cstheme="majorHAnsi"/>
          <w:bCs/>
          <w:lang w:val="en-US"/>
        </w:rPr>
        <w:t>l</w:t>
      </w:r>
      <w:r w:rsidRPr="006370C4">
        <w:rPr>
          <w:rFonts w:asciiTheme="majorHAnsi" w:hAnsiTheme="majorHAnsi" w:cstheme="majorHAnsi"/>
          <w:bCs/>
          <w:lang w:val="en-US"/>
        </w:rPr>
        <w:t xml:space="preserve">inker </w:t>
      </w:r>
      <w:r w:rsidR="009908D0">
        <w:rPr>
          <w:rFonts w:asciiTheme="majorHAnsi" w:hAnsiTheme="majorHAnsi" w:cstheme="majorHAnsi"/>
          <w:bCs/>
          <w:lang w:val="en-US"/>
        </w:rPr>
        <w:t>p</w:t>
      </w:r>
      <w:r w:rsidRPr="007458E3">
        <w:rPr>
          <w:rFonts w:asciiTheme="majorHAnsi" w:hAnsiTheme="majorHAnsi" w:cstheme="majorHAnsi"/>
          <w:bCs/>
          <w:lang w:val="en-US"/>
        </w:rPr>
        <w:t>roteins of the ULD-Linker-ULD system expanding functional ELPs with soluble charged ELP-Tyr-variants ((DSY)</w:t>
      </w:r>
      <w:r w:rsidRPr="009708A1">
        <w:rPr>
          <w:rFonts w:asciiTheme="majorHAnsi" w:hAnsiTheme="majorHAnsi" w:cstheme="majorHAnsi"/>
          <w:bCs/>
          <w:vertAlign w:val="subscript"/>
          <w:lang w:val="en-US"/>
          <w:rPrChange w:id="22"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xml:space="preserve"> and (VRY)</w:t>
      </w:r>
      <w:r w:rsidRPr="009708A1">
        <w:rPr>
          <w:rFonts w:asciiTheme="majorHAnsi" w:hAnsiTheme="majorHAnsi" w:cstheme="majorHAnsi"/>
          <w:bCs/>
          <w:vertAlign w:val="subscript"/>
          <w:lang w:val="en-US"/>
          <w:rPrChange w:id="23" w:author="anna.resch88@gmail.com" w:date="2022-01-04T09:39:00Z">
            <w:rPr>
              <w:rFonts w:asciiTheme="majorHAnsi" w:hAnsiTheme="majorHAnsi" w:cstheme="majorHAnsi"/>
              <w:bCs/>
              <w:lang w:val="en-US"/>
            </w:rPr>
          </w:rPrChange>
        </w:rPr>
        <w:t>8</w:t>
      </w:r>
      <w:r w:rsidRPr="007458E3">
        <w:rPr>
          <w:rFonts w:asciiTheme="majorHAnsi" w:hAnsiTheme="majorHAnsi" w:cstheme="majorHAnsi"/>
          <w:bCs/>
          <w:lang w:val="en-US"/>
        </w:rPr>
        <w:t>) and expression of ELP-</w:t>
      </w:r>
      <w:r w:rsidR="009908D0">
        <w:rPr>
          <w:rFonts w:asciiTheme="majorHAnsi" w:hAnsiTheme="majorHAnsi" w:cstheme="majorHAnsi"/>
          <w:bCs/>
          <w:lang w:val="en-US"/>
        </w:rPr>
        <w:t>l</w:t>
      </w:r>
      <w:r w:rsidR="009908D0" w:rsidRPr="007458E3">
        <w:rPr>
          <w:rFonts w:asciiTheme="majorHAnsi" w:hAnsiTheme="majorHAnsi" w:cstheme="majorHAnsi"/>
          <w:bCs/>
          <w:lang w:val="en-US"/>
        </w:rPr>
        <w:t xml:space="preserve">inker </w:t>
      </w:r>
      <w:r w:rsidR="009908D0">
        <w:rPr>
          <w:rFonts w:asciiTheme="majorHAnsi" w:hAnsiTheme="majorHAnsi" w:cstheme="majorHAnsi"/>
          <w:bCs/>
          <w:lang w:val="en-US"/>
        </w:rPr>
        <w:t>s</w:t>
      </w:r>
      <w:r w:rsidRPr="007458E3">
        <w:rPr>
          <w:rFonts w:asciiTheme="majorHAnsi" w:hAnsiTheme="majorHAnsi" w:cstheme="majorHAnsi"/>
          <w:bCs/>
          <w:lang w:val="en-US"/>
        </w:rPr>
        <w:t xml:space="preserve">ubstitutes: ULD-Linker-ULD </w:t>
      </w:r>
      <w:del w:id="24" w:author="anna.resch88@gmail.com" w:date="2022-01-04T09:39:00Z">
        <w:r w:rsidRPr="007458E3" w:rsidDel="009708A1">
          <w:rPr>
            <w:rFonts w:asciiTheme="majorHAnsi" w:hAnsiTheme="majorHAnsi" w:cstheme="majorHAnsi"/>
            <w:bCs/>
            <w:lang w:val="en-US"/>
          </w:rPr>
          <w:delText xml:space="preserve">protein glue </w:delText>
        </w:r>
      </w:del>
      <w:r w:rsidRPr="007458E3">
        <w:rPr>
          <w:rFonts w:asciiTheme="majorHAnsi" w:hAnsiTheme="majorHAnsi" w:cstheme="majorHAnsi"/>
          <w:bCs/>
          <w:lang w:val="en-US"/>
        </w:rPr>
        <w:t xml:space="preserve">constructs representing different properties by </w:t>
      </w:r>
      <w:r w:rsidR="000224BA">
        <w:rPr>
          <w:rFonts w:asciiTheme="majorHAnsi" w:hAnsiTheme="majorHAnsi" w:cstheme="majorHAnsi"/>
          <w:bCs/>
          <w:lang w:val="en-US"/>
        </w:rPr>
        <w:t>l</w:t>
      </w:r>
      <w:r w:rsidRPr="007458E3">
        <w:rPr>
          <w:rFonts w:asciiTheme="majorHAnsi" w:hAnsiTheme="majorHAnsi" w:cstheme="majorHAnsi"/>
          <w:bCs/>
          <w:lang w:val="en-US"/>
        </w:rPr>
        <w:t>inker = Spider Sil</w:t>
      </w:r>
      <w:del w:id="25" w:author="anna.resch88@gmail.com" w:date="2022-01-04T09:39:00Z">
        <w:r w:rsidRPr="007458E3" w:rsidDel="009708A1">
          <w:rPr>
            <w:rFonts w:asciiTheme="majorHAnsi" w:hAnsiTheme="majorHAnsi" w:cstheme="majorHAnsi"/>
            <w:bCs/>
            <w:lang w:val="en-US"/>
          </w:rPr>
          <w:delText>l</w:delText>
        </w:r>
      </w:del>
      <w:r w:rsidRPr="007458E3">
        <w:rPr>
          <w:rFonts w:asciiTheme="majorHAnsi" w:hAnsiTheme="majorHAnsi" w:cstheme="majorHAnsi"/>
          <w:bCs/>
          <w:lang w:val="en-US"/>
        </w:rPr>
        <w:t xml:space="preserve">k, Resilin, </w:t>
      </w:r>
      <w:proofErr w:type="spellStart"/>
      <w:r w:rsidRPr="007458E3">
        <w:rPr>
          <w:rFonts w:asciiTheme="majorHAnsi" w:hAnsiTheme="majorHAnsi" w:cstheme="majorHAnsi"/>
          <w:bCs/>
          <w:lang w:val="en-US"/>
        </w:rPr>
        <w:t>SpyCatcher</w:t>
      </w:r>
      <w:proofErr w:type="spellEnd"/>
      <w:r w:rsidRPr="007458E3">
        <w:rPr>
          <w:rFonts w:asciiTheme="majorHAnsi" w:hAnsiTheme="majorHAnsi" w:cstheme="majorHAnsi"/>
          <w:bCs/>
          <w:lang w:val="en-US"/>
        </w:rPr>
        <w:t xml:space="preserve">, </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HSA,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roofErr w:type="spellStart"/>
      <w:r w:rsidRPr="007458E3">
        <w:rPr>
          <w:rFonts w:asciiTheme="majorHAnsi" w:hAnsiTheme="majorHAnsi" w:cstheme="majorHAnsi"/>
          <w:bCs/>
          <w:lang w:val="en-US"/>
        </w:rPr>
        <w:t>mEGFP</w:t>
      </w:r>
      <w:proofErr w:type="spellEnd"/>
      <w:r w:rsidRPr="007458E3">
        <w:rPr>
          <w:rFonts w:asciiTheme="majorHAnsi" w:hAnsiTheme="majorHAnsi" w:cstheme="majorHAnsi"/>
          <w:bCs/>
          <w:lang w:val="en-US"/>
        </w:rPr>
        <w:t xml:space="preserve"> and EYFP-</w:t>
      </w:r>
      <w:proofErr w:type="spellStart"/>
      <w:r w:rsidRPr="007458E3">
        <w:rPr>
          <w:rFonts w:asciiTheme="majorHAnsi" w:hAnsiTheme="majorHAnsi" w:cstheme="majorHAnsi"/>
          <w:bCs/>
          <w:lang w:val="en-US"/>
        </w:rPr>
        <w:t>TEVRc</w:t>
      </w:r>
      <w:proofErr w:type="spellEnd"/>
      <w:r w:rsidRPr="007458E3">
        <w:rPr>
          <w:rFonts w:asciiTheme="majorHAnsi" w:hAnsiTheme="majorHAnsi" w:cstheme="majorHAnsi"/>
          <w:bCs/>
          <w:lang w:val="en-US"/>
        </w:rPr>
        <w:t>:</w:t>
      </w:r>
    </w:p>
    <w:p w14:paraId="44674085" w14:textId="3627E28D" w:rsidR="00067C6D" w:rsidRPr="00726839" w:rsidRDefault="0033452D">
      <w:pPr>
        <w:jc w:val="both"/>
        <w:rPr>
          <w:rFonts w:cstheme="minorHAnsi"/>
          <w:b/>
          <w:lang w:val="en-US"/>
        </w:rPr>
        <w:pPrChange w:id="26" w:author="anna.resch88@gmail.com" w:date="2022-01-04T10:52:00Z">
          <w:pPr/>
        </w:pPrChange>
      </w:pPr>
      <w:ins w:id="27" w:author="anna.resch88@gmail.com" w:date="2022-01-04T10:52:00Z">
        <w:r w:rsidRPr="00B95229">
          <w:rPr>
            <w:rFonts w:asciiTheme="majorHAnsi" w:hAnsiTheme="majorHAnsi" w:cstheme="minorHAnsi"/>
            <w:b/>
            <w:i/>
            <w:lang w:val="en-US"/>
          </w:rPr>
          <w:t>Table S-1</w:t>
        </w:r>
        <w:r w:rsidRPr="00B95229">
          <w:rPr>
            <w:rFonts w:asciiTheme="majorHAnsi" w:hAnsiTheme="majorHAnsi" w:cstheme="minorHAnsi"/>
            <w:i/>
            <w:lang w:val="en-US"/>
          </w:rPr>
          <w:t xml:space="preserve">: </w:t>
        </w:r>
        <w:r w:rsidRPr="00B95229">
          <w:rPr>
            <w:rFonts w:asciiTheme="majorHAnsi" w:hAnsiTheme="majorHAnsi" w:cstheme="minorHAnsi"/>
            <w:b/>
            <w:i/>
            <w:lang w:val="en-US"/>
          </w:rPr>
          <w:t>ULD-Linker-ULD-His</w:t>
        </w:r>
        <w:r w:rsidRPr="00B95229">
          <w:rPr>
            <w:rFonts w:asciiTheme="majorHAnsi" w:hAnsiTheme="majorHAnsi" w:cstheme="minorHAnsi"/>
            <w:i/>
            <w:lang w:val="en-US"/>
          </w:rPr>
          <w:t xml:space="preserve"> </w:t>
        </w:r>
        <w:commentRangeStart w:id="28"/>
        <w:r>
          <w:rPr>
            <w:rFonts w:asciiTheme="majorHAnsi" w:hAnsiTheme="majorHAnsi" w:cstheme="minorHAnsi"/>
            <w:i/>
            <w:lang w:val="en-US"/>
          </w:rPr>
          <w:t>constructs</w:t>
        </w:r>
        <w:r w:rsidRPr="00B95229">
          <w:rPr>
            <w:rFonts w:asciiTheme="majorHAnsi" w:hAnsiTheme="majorHAnsi" w:cstheme="minorHAnsi"/>
            <w:i/>
            <w:lang w:val="en-US"/>
          </w:rPr>
          <w:t xml:space="preserve"> </w:t>
        </w:r>
        <w:commentRangeEnd w:id="28"/>
        <w:r>
          <w:rPr>
            <w:rStyle w:val="Kommentarzeichen"/>
          </w:rPr>
          <w:commentReference w:id="28"/>
        </w:r>
        <w:r w:rsidRPr="00B95229">
          <w:rPr>
            <w:rFonts w:asciiTheme="majorHAnsi" w:hAnsiTheme="majorHAnsi" w:cstheme="minorHAnsi"/>
            <w:i/>
            <w:lang w:val="en-US"/>
          </w:rPr>
          <w:t xml:space="preserve">with different physicochemical, </w:t>
        </w:r>
        <w:proofErr w:type="gramStart"/>
        <w:r w:rsidRPr="00B95229">
          <w:rPr>
            <w:rFonts w:asciiTheme="majorHAnsi" w:hAnsiTheme="majorHAnsi" w:cstheme="minorHAnsi"/>
            <w:i/>
            <w:lang w:val="en-US"/>
          </w:rPr>
          <w:t>mechanical</w:t>
        </w:r>
        <w:proofErr w:type="gramEnd"/>
        <w:r w:rsidRPr="00B95229">
          <w:rPr>
            <w:rFonts w:asciiTheme="majorHAnsi" w:hAnsiTheme="majorHAnsi" w:cstheme="minorHAnsi"/>
            <w:i/>
            <w:lang w:val="en-US"/>
          </w:rPr>
          <w:t xml:space="preserve"> and functional properties encoded in the pET28-NMBL-ULD-Linker-ULD-His plasmid and expressed in E. coli BL21(DE3) cells</w:t>
        </w:r>
      </w:ins>
    </w:p>
    <w:tbl>
      <w:tblPr>
        <w:tblStyle w:val="Tabellenraster"/>
        <w:tblW w:w="9276" w:type="dxa"/>
        <w:tblLook w:val="04A0" w:firstRow="1" w:lastRow="0" w:firstColumn="1" w:lastColumn="0" w:noHBand="0" w:noVBand="1"/>
      </w:tblPr>
      <w:tblGrid>
        <w:gridCol w:w="1985"/>
        <w:gridCol w:w="2966"/>
        <w:gridCol w:w="833"/>
        <w:gridCol w:w="798"/>
        <w:gridCol w:w="2694"/>
      </w:tblGrid>
      <w:tr w:rsidR="00067C6D" w:rsidRPr="00C0326F" w14:paraId="4ACCF55A" w14:textId="77777777" w:rsidTr="00D830B0">
        <w:tc>
          <w:tcPr>
            <w:tcW w:w="1985" w:type="dxa"/>
          </w:tcPr>
          <w:p w14:paraId="48230B27" w14:textId="77777777" w:rsidR="00067C6D" w:rsidRPr="000A20BF" w:rsidRDefault="00067C6D" w:rsidP="00D830B0">
            <w:pPr>
              <w:rPr>
                <w:rFonts w:cstheme="minorHAnsi"/>
                <w:b/>
                <w:lang w:val="en-US"/>
              </w:rPr>
            </w:pPr>
            <w:r w:rsidRPr="000A20BF">
              <w:rPr>
                <w:rFonts w:cstheme="minorHAnsi"/>
                <w:b/>
                <w:lang w:val="en-US"/>
              </w:rPr>
              <w:t>Linker</w:t>
            </w:r>
          </w:p>
        </w:tc>
        <w:tc>
          <w:tcPr>
            <w:tcW w:w="2966" w:type="dxa"/>
          </w:tcPr>
          <w:p w14:paraId="036FB309" w14:textId="77777777" w:rsidR="00067C6D" w:rsidRPr="000A20BF" w:rsidRDefault="00067C6D" w:rsidP="00D830B0">
            <w:pPr>
              <w:rPr>
                <w:rFonts w:cstheme="minorHAnsi"/>
                <w:b/>
                <w:lang w:val="en-US"/>
              </w:rPr>
            </w:pPr>
            <w:r w:rsidRPr="000A20BF">
              <w:rPr>
                <w:rFonts w:cstheme="minorHAnsi"/>
                <w:b/>
                <w:lang w:val="en-US"/>
              </w:rPr>
              <w:t>abbreviation/specification</w:t>
            </w:r>
          </w:p>
        </w:tc>
        <w:tc>
          <w:tcPr>
            <w:tcW w:w="833" w:type="dxa"/>
          </w:tcPr>
          <w:p w14:paraId="6F3407E7" w14:textId="77777777" w:rsidR="00067C6D" w:rsidRPr="000A20BF" w:rsidRDefault="00067C6D" w:rsidP="00D830B0">
            <w:pPr>
              <w:jc w:val="center"/>
              <w:rPr>
                <w:rFonts w:cstheme="minorHAnsi"/>
                <w:b/>
                <w:lang w:val="en-US"/>
              </w:rPr>
            </w:pPr>
            <w:r w:rsidRPr="000A20BF">
              <w:rPr>
                <w:rFonts w:cstheme="minorHAnsi"/>
                <w:b/>
                <w:lang w:val="en-US"/>
              </w:rPr>
              <w:t>Mw</w:t>
            </w:r>
          </w:p>
          <w:p w14:paraId="3A202C7E" w14:textId="77777777" w:rsidR="00067C6D" w:rsidRPr="000A20BF" w:rsidRDefault="00067C6D" w:rsidP="00D830B0">
            <w:pPr>
              <w:jc w:val="center"/>
              <w:rPr>
                <w:rFonts w:cstheme="minorHAnsi"/>
                <w:lang w:val="en-US"/>
              </w:rPr>
            </w:pPr>
            <w:proofErr w:type="spellStart"/>
            <w:r w:rsidRPr="000A20BF">
              <w:rPr>
                <w:rFonts w:cstheme="minorHAnsi"/>
                <w:lang w:val="en-US"/>
              </w:rPr>
              <w:t>kDa</w:t>
            </w:r>
            <w:proofErr w:type="spellEnd"/>
          </w:p>
        </w:tc>
        <w:tc>
          <w:tcPr>
            <w:tcW w:w="798" w:type="dxa"/>
          </w:tcPr>
          <w:p w14:paraId="7F57B61C" w14:textId="77777777" w:rsidR="00067C6D" w:rsidRPr="000A20BF" w:rsidRDefault="00067C6D" w:rsidP="00D830B0">
            <w:pPr>
              <w:jc w:val="center"/>
              <w:rPr>
                <w:rFonts w:cstheme="minorHAnsi"/>
                <w:b/>
                <w:lang w:val="en-US"/>
              </w:rPr>
            </w:pPr>
            <w:r w:rsidRPr="000A20BF">
              <w:rPr>
                <w:rFonts w:cstheme="minorHAnsi"/>
                <w:b/>
                <w:lang w:val="en-US"/>
              </w:rPr>
              <w:t>length</w:t>
            </w:r>
          </w:p>
          <w:p w14:paraId="62F2564B" w14:textId="77777777" w:rsidR="00067C6D" w:rsidRPr="00C0326F" w:rsidRDefault="00067C6D" w:rsidP="00D830B0">
            <w:pPr>
              <w:jc w:val="center"/>
              <w:rPr>
                <w:rFonts w:cstheme="minorHAnsi"/>
                <w:lang w:val="en-US"/>
              </w:rPr>
            </w:pPr>
            <w:r w:rsidRPr="00C0326F">
              <w:rPr>
                <w:rFonts w:cstheme="minorHAnsi"/>
                <w:lang w:val="en-US"/>
              </w:rPr>
              <w:t>aa</w:t>
            </w:r>
          </w:p>
        </w:tc>
        <w:tc>
          <w:tcPr>
            <w:tcW w:w="2694" w:type="dxa"/>
          </w:tcPr>
          <w:p w14:paraId="05E55A7C" w14:textId="77777777" w:rsidR="00067C6D" w:rsidRPr="000A20BF" w:rsidRDefault="00067C6D" w:rsidP="00D830B0">
            <w:pPr>
              <w:rPr>
                <w:rFonts w:cstheme="minorHAnsi"/>
                <w:b/>
                <w:lang w:val="en-US"/>
              </w:rPr>
            </w:pPr>
            <w:r w:rsidRPr="000A20BF">
              <w:rPr>
                <w:rFonts w:cstheme="minorHAnsi"/>
                <w:b/>
                <w:lang w:val="en-US"/>
              </w:rPr>
              <w:t>designated property</w:t>
            </w:r>
          </w:p>
        </w:tc>
      </w:tr>
      <w:tr w:rsidR="00067C6D" w:rsidRPr="00560421" w14:paraId="486A94AC" w14:textId="77777777" w:rsidTr="00D830B0">
        <w:tc>
          <w:tcPr>
            <w:tcW w:w="1985" w:type="dxa"/>
          </w:tcPr>
          <w:p w14:paraId="33ED6147"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DSY</w:t>
            </w:r>
            <w:r w:rsidRPr="00502202">
              <w:rPr>
                <w:rFonts w:cstheme="minorHAnsi"/>
                <w:color w:val="000000" w:themeColor="text1"/>
                <w:sz w:val="20"/>
                <w:szCs w:val="20"/>
                <w:lang w:val="en-US"/>
              </w:rPr>
              <w:t>)</w:t>
            </w:r>
            <w:r w:rsidRPr="009708A1">
              <w:rPr>
                <w:rFonts w:cstheme="minorHAnsi"/>
                <w:color w:val="000000" w:themeColor="text1"/>
                <w:sz w:val="20"/>
                <w:szCs w:val="20"/>
                <w:vertAlign w:val="subscript"/>
                <w:lang w:val="en-US"/>
                <w:rPrChange w:id="29" w:author="anna.resch88@gmail.com" w:date="2022-01-04T09:40:00Z">
                  <w:rPr>
                    <w:rFonts w:cstheme="minorHAnsi"/>
                    <w:color w:val="000000" w:themeColor="text1"/>
                    <w:sz w:val="20"/>
                    <w:szCs w:val="20"/>
                    <w:lang w:val="en-US"/>
                  </w:rPr>
                </w:rPrChange>
              </w:rPr>
              <w:t>8</w:t>
            </w:r>
          </w:p>
        </w:tc>
        <w:tc>
          <w:tcPr>
            <w:tcW w:w="2966" w:type="dxa"/>
          </w:tcPr>
          <w:p w14:paraId="34B9A3A1"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VPGDG</w:t>
            </w:r>
            <w:r w:rsidRPr="00502202">
              <w:rPr>
                <w:rFonts w:cstheme="minorHAnsi"/>
                <w:sz w:val="20"/>
                <w:szCs w:val="20"/>
                <w:lang w:val="en-US"/>
              </w:rPr>
              <w:t>/</w:t>
            </w:r>
            <w:r w:rsidRPr="00502202">
              <w:rPr>
                <w:rFonts w:cstheme="minorHAnsi"/>
                <w:color w:val="5B9BD5" w:themeColor="accent1"/>
                <w:sz w:val="20"/>
                <w:szCs w:val="20"/>
                <w:lang w:val="en-US"/>
              </w:rPr>
              <w:t>VPGSG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8</w:t>
            </w:r>
          </w:p>
        </w:tc>
        <w:tc>
          <w:tcPr>
            <w:tcW w:w="833" w:type="dxa"/>
          </w:tcPr>
          <w:p w14:paraId="50C7323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35,4</w:t>
            </w:r>
          </w:p>
        </w:tc>
        <w:tc>
          <w:tcPr>
            <w:tcW w:w="798" w:type="dxa"/>
          </w:tcPr>
          <w:p w14:paraId="04DEB3A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344</w:t>
            </w:r>
          </w:p>
        </w:tc>
        <w:tc>
          <w:tcPr>
            <w:tcW w:w="2694" w:type="dxa"/>
          </w:tcPr>
          <w:p w14:paraId="6E9E4283"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6494E065" w14:textId="77777777" w:rsidTr="00D830B0">
        <w:tc>
          <w:tcPr>
            <w:tcW w:w="1985" w:type="dxa"/>
          </w:tcPr>
          <w:p w14:paraId="3BD678B4" w14:textId="77777777" w:rsidR="00067C6D" w:rsidRPr="00502202" w:rsidRDefault="00067C6D" w:rsidP="00D830B0">
            <w:pPr>
              <w:rPr>
                <w:rFonts w:cstheme="minorHAnsi"/>
                <w:sz w:val="20"/>
                <w:szCs w:val="20"/>
                <w:lang w:val="en-US"/>
              </w:rPr>
            </w:pPr>
            <w:r w:rsidRPr="00502202">
              <w:rPr>
                <w:rFonts w:cstheme="minorHAnsi"/>
                <w:color w:val="000000" w:themeColor="text1"/>
                <w:sz w:val="20"/>
                <w:szCs w:val="20"/>
                <w:lang w:val="en-US"/>
              </w:rPr>
              <w:t>(</w:t>
            </w:r>
            <w:r w:rsidRPr="00502202">
              <w:rPr>
                <w:rFonts w:cstheme="minorHAnsi"/>
                <w:color w:val="5B9BD5" w:themeColor="accent1"/>
                <w:sz w:val="20"/>
                <w:szCs w:val="20"/>
                <w:lang w:val="en-US"/>
              </w:rPr>
              <w:t>VRY</w:t>
            </w:r>
            <w:r w:rsidRPr="00502202">
              <w:rPr>
                <w:rFonts w:cstheme="minorHAnsi"/>
                <w:sz w:val="20"/>
                <w:szCs w:val="20"/>
                <w:lang w:val="en-US"/>
              </w:rPr>
              <w:t>)</w:t>
            </w:r>
            <w:r w:rsidRPr="009708A1">
              <w:rPr>
                <w:rFonts w:cstheme="minorHAnsi"/>
                <w:sz w:val="20"/>
                <w:szCs w:val="20"/>
                <w:vertAlign w:val="subscript"/>
                <w:lang w:val="en-US"/>
                <w:rPrChange w:id="30" w:author="anna.resch88@gmail.com" w:date="2022-01-04T09:40:00Z">
                  <w:rPr>
                    <w:rFonts w:cstheme="minorHAnsi"/>
                    <w:sz w:val="20"/>
                    <w:szCs w:val="20"/>
                    <w:lang w:val="en-US"/>
                  </w:rPr>
                </w:rPrChange>
              </w:rPr>
              <w:t>6</w:t>
            </w:r>
          </w:p>
        </w:tc>
        <w:tc>
          <w:tcPr>
            <w:tcW w:w="2966" w:type="dxa"/>
          </w:tcPr>
          <w:p w14:paraId="2DE172A6" w14:textId="77777777" w:rsidR="00067C6D" w:rsidRPr="00502202" w:rsidRDefault="00067C6D" w:rsidP="00D830B0">
            <w:pPr>
              <w:rPr>
                <w:rFonts w:cstheme="minorHAnsi"/>
                <w:sz w:val="20"/>
                <w:szCs w:val="20"/>
                <w:lang w:val="en-US"/>
              </w:rPr>
            </w:pPr>
            <w:r w:rsidRPr="00502202">
              <w:rPr>
                <w:rFonts w:cstheme="minorHAnsi"/>
                <w:sz w:val="20"/>
                <w:szCs w:val="20"/>
                <w:lang w:val="en-US"/>
              </w:rPr>
              <w:t>(</w:t>
            </w:r>
            <w:r w:rsidRPr="00502202">
              <w:rPr>
                <w:rFonts w:cstheme="minorHAnsi"/>
                <w:color w:val="5B9BD5" w:themeColor="accent1"/>
                <w:sz w:val="20"/>
                <w:szCs w:val="20"/>
                <w:lang w:val="en-US"/>
              </w:rPr>
              <w:t>VPGVG</w:t>
            </w:r>
            <w:r w:rsidRPr="00502202">
              <w:rPr>
                <w:rFonts w:cstheme="minorHAnsi"/>
                <w:sz w:val="20"/>
                <w:szCs w:val="20"/>
                <w:lang w:val="en-US"/>
              </w:rPr>
              <w:t>/</w:t>
            </w:r>
            <w:r w:rsidRPr="00502202">
              <w:rPr>
                <w:rFonts w:cstheme="minorHAnsi"/>
                <w:color w:val="5B9BD5" w:themeColor="accent1"/>
                <w:sz w:val="20"/>
                <w:szCs w:val="20"/>
                <w:lang w:val="en-US"/>
              </w:rPr>
              <w:t>VPGRG</w:t>
            </w:r>
            <w:r w:rsidRPr="00502202">
              <w:rPr>
                <w:rFonts w:cstheme="minorHAnsi"/>
                <w:sz w:val="20"/>
                <w:szCs w:val="20"/>
                <w:lang w:val="en-US"/>
              </w:rPr>
              <w:t>/</w:t>
            </w:r>
            <w:r w:rsidRPr="00502202">
              <w:rPr>
                <w:rFonts w:cstheme="minorHAnsi"/>
                <w:color w:val="5B9BD5" w:themeColor="accent1"/>
                <w:sz w:val="20"/>
                <w:szCs w:val="20"/>
                <w:lang w:val="en-US"/>
              </w:rPr>
              <w:t>VPGYG</w:t>
            </w:r>
            <w:r w:rsidRPr="00502202">
              <w:rPr>
                <w:rFonts w:cstheme="minorHAnsi"/>
                <w:sz w:val="20"/>
                <w:szCs w:val="20"/>
                <w:lang w:val="en-US"/>
              </w:rPr>
              <w:t>)</w:t>
            </w:r>
            <w:r w:rsidRPr="00960F22">
              <w:rPr>
                <w:rFonts w:cstheme="minorHAnsi"/>
                <w:sz w:val="20"/>
                <w:szCs w:val="20"/>
                <w:vertAlign w:val="subscript"/>
                <w:lang w:val="en-US"/>
              </w:rPr>
              <w:t>6</w:t>
            </w:r>
          </w:p>
        </w:tc>
        <w:tc>
          <w:tcPr>
            <w:tcW w:w="833" w:type="dxa"/>
          </w:tcPr>
          <w:p w14:paraId="3CF81B4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33,2</w:t>
            </w:r>
          </w:p>
        </w:tc>
        <w:tc>
          <w:tcPr>
            <w:tcW w:w="798" w:type="dxa"/>
          </w:tcPr>
          <w:p w14:paraId="153C406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314</w:t>
            </w:r>
          </w:p>
        </w:tc>
        <w:tc>
          <w:tcPr>
            <w:tcW w:w="2694" w:type="dxa"/>
          </w:tcPr>
          <w:p w14:paraId="437E6FD4" w14:textId="77777777" w:rsidR="00067C6D" w:rsidRPr="00502202" w:rsidRDefault="00067C6D" w:rsidP="00D830B0">
            <w:pPr>
              <w:rPr>
                <w:rFonts w:cstheme="minorHAnsi"/>
                <w:sz w:val="20"/>
                <w:szCs w:val="20"/>
                <w:lang w:val="en-US"/>
              </w:rPr>
            </w:pPr>
            <w:r w:rsidRPr="00502202">
              <w:rPr>
                <w:rFonts w:cstheme="minorHAnsi"/>
                <w:sz w:val="20"/>
                <w:szCs w:val="20"/>
                <w:lang w:val="en-US"/>
              </w:rPr>
              <w:t>crosslinkable linker</w:t>
            </w:r>
            <w:r>
              <w:rPr>
                <w:rFonts w:cstheme="minorHAnsi"/>
                <w:sz w:val="20"/>
                <w:szCs w:val="20"/>
                <w:lang w:val="en-US"/>
              </w:rPr>
              <w:t>, + charge</w:t>
            </w:r>
          </w:p>
        </w:tc>
      </w:tr>
      <w:tr w:rsidR="00067C6D" w:rsidRPr="00560421" w14:paraId="27C4B2A5" w14:textId="77777777" w:rsidTr="00D830B0">
        <w:tc>
          <w:tcPr>
            <w:tcW w:w="1985" w:type="dxa"/>
          </w:tcPr>
          <w:p w14:paraId="3E716E5D"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mEGFP</w:t>
            </w:r>
            <w:proofErr w:type="spellEnd"/>
          </w:p>
        </w:tc>
        <w:tc>
          <w:tcPr>
            <w:tcW w:w="2966" w:type="dxa"/>
          </w:tcPr>
          <w:p w14:paraId="20A3C04D" w14:textId="77777777" w:rsidR="00067C6D" w:rsidRPr="00502202" w:rsidRDefault="00067C6D" w:rsidP="00D830B0">
            <w:pPr>
              <w:rPr>
                <w:rFonts w:cstheme="minorHAnsi"/>
                <w:sz w:val="20"/>
                <w:szCs w:val="20"/>
                <w:lang w:val="en-US"/>
              </w:rPr>
            </w:pPr>
            <w:r w:rsidRPr="00502202">
              <w:rPr>
                <w:rFonts w:cstheme="minorHAnsi"/>
                <w:sz w:val="20"/>
                <w:szCs w:val="20"/>
                <w:lang w:val="en-US"/>
              </w:rPr>
              <w:t>monomeric enhanced GFP</w:t>
            </w:r>
          </w:p>
        </w:tc>
        <w:tc>
          <w:tcPr>
            <w:tcW w:w="833" w:type="dxa"/>
          </w:tcPr>
          <w:p w14:paraId="45150DA2"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52,1</w:t>
            </w:r>
          </w:p>
        </w:tc>
        <w:tc>
          <w:tcPr>
            <w:tcW w:w="798" w:type="dxa"/>
          </w:tcPr>
          <w:p w14:paraId="53B8DA8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464</w:t>
            </w:r>
          </w:p>
        </w:tc>
        <w:tc>
          <w:tcPr>
            <w:tcW w:w="2694" w:type="dxa"/>
          </w:tcPr>
          <w:p w14:paraId="75A3CB8C" w14:textId="77777777" w:rsidR="00067C6D" w:rsidRPr="00502202" w:rsidRDefault="00067C6D" w:rsidP="00D830B0">
            <w:pPr>
              <w:rPr>
                <w:rFonts w:cstheme="minorHAnsi"/>
                <w:sz w:val="20"/>
                <w:szCs w:val="20"/>
                <w:lang w:val="en-US"/>
              </w:rPr>
            </w:pPr>
            <w:r w:rsidRPr="00502202">
              <w:rPr>
                <w:rFonts w:cstheme="minorHAnsi"/>
                <w:sz w:val="20"/>
                <w:szCs w:val="20"/>
                <w:lang w:val="en-US"/>
              </w:rPr>
              <w:t>fluorescent protein (FP) linker</w:t>
            </w:r>
          </w:p>
        </w:tc>
      </w:tr>
      <w:tr w:rsidR="00067C6D" w:rsidRPr="00560421" w14:paraId="367FE498" w14:textId="77777777" w:rsidTr="00D830B0">
        <w:tc>
          <w:tcPr>
            <w:tcW w:w="1985" w:type="dxa"/>
          </w:tcPr>
          <w:p w14:paraId="4006364A"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sidRPr="00502202">
              <w:rPr>
                <w:rFonts w:cstheme="minorHAnsi"/>
                <w:sz w:val="20"/>
                <w:szCs w:val="20"/>
                <w:lang w:val="en-US"/>
              </w:rPr>
              <w:t>-</w:t>
            </w:r>
            <w:proofErr w:type="spellStart"/>
            <w:r w:rsidRPr="00502202">
              <w:rPr>
                <w:rFonts w:cstheme="minorHAnsi"/>
                <w:sz w:val="20"/>
                <w:szCs w:val="20"/>
                <w:lang w:val="en-US"/>
              </w:rPr>
              <w:t>mEGFP</w:t>
            </w:r>
            <w:proofErr w:type="spellEnd"/>
          </w:p>
        </w:tc>
        <w:tc>
          <w:tcPr>
            <w:tcW w:w="2966" w:type="dxa"/>
          </w:tcPr>
          <w:p w14:paraId="495D8043"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w:t>
            </w:r>
            <w:r w:rsidRPr="00502202">
              <w:rPr>
                <w:rFonts w:cstheme="minorHAnsi"/>
                <w:sz w:val="20"/>
                <w:szCs w:val="20"/>
                <w:lang w:val="en-US"/>
              </w:rPr>
              <w:t xml:space="preserve">FP </w:t>
            </w:r>
          </w:p>
        </w:tc>
        <w:tc>
          <w:tcPr>
            <w:tcW w:w="833" w:type="dxa"/>
          </w:tcPr>
          <w:p w14:paraId="230E59D7" w14:textId="77777777" w:rsidR="00067C6D" w:rsidRPr="00502202" w:rsidRDefault="00067C6D" w:rsidP="00D830B0">
            <w:pPr>
              <w:jc w:val="center"/>
              <w:rPr>
                <w:rFonts w:cstheme="minorHAnsi"/>
                <w:sz w:val="20"/>
                <w:szCs w:val="20"/>
                <w:lang w:val="en-US"/>
              </w:rPr>
            </w:pPr>
            <w:r>
              <w:rPr>
                <w:rFonts w:cstheme="minorHAnsi"/>
                <w:sz w:val="20"/>
                <w:szCs w:val="20"/>
                <w:lang w:val="en-US"/>
              </w:rPr>
              <w:t>80,0</w:t>
            </w:r>
          </w:p>
        </w:tc>
        <w:tc>
          <w:tcPr>
            <w:tcW w:w="798" w:type="dxa"/>
          </w:tcPr>
          <w:p w14:paraId="78995C3A" w14:textId="77777777" w:rsidR="00067C6D" w:rsidRPr="00502202" w:rsidRDefault="00067C6D" w:rsidP="00D830B0">
            <w:pPr>
              <w:jc w:val="center"/>
              <w:rPr>
                <w:rFonts w:cstheme="minorHAnsi"/>
                <w:sz w:val="20"/>
                <w:szCs w:val="20"/>
                <w:lang w:val="en-US"/>
              </w:rPr>
            </w:pPr>
            <w:r>
              <w:rPr>
                <w:rFonts w:cstheme="minorHAnsi"/>
                <w:sz w:val="20"/>
                <w:szCs w:val="20"/>
                <w:lang w:val="en-US"/>
              </w:rPr>
              <w:t>711</w:t>
            </w:r>
          </w:p>
        </w:tc>
        <w:tc>
          <w:tcPr>
            <w:tcW w:w="2694" w:type="dxa"/>
          </w:tcPr>
          <w:p w14:paraId="2E741615"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2CB315B0" w14:textId="77777777" w:rsidTr="00D830B0">
        <w:tc>
          <w:tcPr>
            <w:tcW w:w="1985" w:type="dxa"/>
          </w:tcPr>
          <w:p w14:paraId="63716133" w14:textId="77777777" w:rsidR="00067C6D" w:rsidRPr="00502202" w:rsidRDefault="00067C6D" w:rsidP="00D830B0">
            <w:pPr>
              <w:rPr>
                <w:rFonts w:cstheme="minorHAnsi"/>
                <w:sz w:val="20"/>
                <w:szCs w:val="20"/>
                <w:lang w:val="en-US"/>
              </w:rPr>
            </w:pPr>
            <w:r>
              <w:rPr>
                <w:rFonts w:cstheme="minorHAnsi"/>
                <w:sz w:val="20"/>
                <w:szCs w:val="20"/>
                <w:lang w:val="en-US"/>
              </w:rPr>
              <w:t>EYFP</w:t>
            </w:r>
            <w:r w:rsidRPr="00502202">
              <w:rPr>
                <w:rFonts w:cstheme="minorHAnsi"/>
                <w:sz w:val="20"/>
                <w:szCs w:val="20"/>
                <w:lang w:val="en-US"/>
              </w:rPr>
              <w:t>-</w:t>
            </w:r>
            <w:proofErr w:type="spellStart"/>
            <w:r w:rsidRPr="00502202">
              <w:rPr>
                <w:rFonts w:cstheme="minorHAnsi"/>
                <w:sz w:val="20"/>
                <w:szCs w:val="20"/>
                <w:lang w:val="en-US"/>
              </w:rPr>
              <w:t>TEVrec</w:t>
            </w:r>
            <w:proofErr w:type="spellEnd"/>
            <w:r>
              <w:rPr>
                <w:rFonts w:cstheme="minorHAnsi"/>
                <w:sz w:val="20"/>
                <w:szCs w:val="20"/>
                <w:lang w:val="en-US"/>
              </w:rPr>
              <w:t xml:space="preserve"> </w:t>
            </w:r>
          </w:p>
        </w:tc>
        <w:tc>
          <w:tcPr>
            <w:tcW w:w="2966" w:type="dxa"/>
          </w:tcPr>
          <w:p w14:paraId="0FAAD465"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 xml:space="preserve"> </w:t>
            </w:r>
            <w:r w:rsidRPr="00502202">
              <w:rPr>
                <w:rFonts w:cstheme="minorHAnsi"/>
                <w:sz w:val="20"/>
                <w:szCs w:val="20"/>
                <w:lang w:val="en-US"/>
              </w:rPr>
              <w:t xml:space="preserve"> </w:t>
            </w:r>
          </w:p>
        </w:tc>
        <w:tc>
          <w:tcPr>
            <w:tcW w:w="833" w:type="dxa"/>
          </w:tcPr>
          <w:p w14:paraId="27A2EBA1" w14:textId="77777777" w:rsidR="00067C6D" w:rsidRPr="00502202" w:rsidRDefault="00067C6D" w:rsidP="00D830B0">
            <w:pPr>
              <w:jc w:val="center"/>
              <w:rPr>
                <w:rFonts w:cstheme="minorHAnsi"/>
                <w:sz w:val="20"/>
                <w:szCs w:val="20"/>
                <w:lang w:val="en-US"/>
              </w:rPr>
            </w:pPr>
            <w:r>
              <w:rPr>
                <w:rFonts w:cstheme="minorHAnsi"/>
                <w:sz w:val="20"/>
                <w:szCs w:val="20"/>
                <w:lang w:val="en-US"/>
              </w:rPr>
              <w:t>52,9</w:t>
            </w:r>
          </w:p>
        </w:tc>
        <w:tc>
          <w:tcPr>
            <w:tcW w:w="798" w:type="dxa"/>
          </w:tcPr>
          <w:p w14:paraId="30363729" w14:textId="77777777" w:rsidR="00067C6D" w:rsidRPr="00502202" w:rsidRDefault="00067C6D" w:rsidP="00D830B0">
            <w:pPr>
              <w:jc w:val="center"/>
              <w:rPr>
                <w:rFonts w:cstheme="minorHAnsi"/>
                <w:sz w:val="20"/>
                <w:szCs w:val="20"/>
                <w:lang w:val="en-US"/>
              </w:rPr>
            </w:pPr>
            <w:r>
              <w:rPr>
                <w:rFonts w:cstheme="minorHAnsi"/>
                <w:sz w:val="20"/>
                <w:szCs w:val="20"/>
                <w:lang w:val="en-US"/>
              </w:rPr>
              <w:t>471</w:t>
            </w:r>
          </w:p>
        </w:tc>
        <w:tc>
          <w:tcPr>
            <w:tcW w:w="2694" w:type="dxa"/>
          </w:tcPr>
          <w:p w14:paraId="2AEEF829"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73A48E62" w14:textId="77777777" w:rsidTr="00D830B0">
        <w:tc>
          <w:tcPr>
            <w:tcW w:w="1985" w:type="dxa"/>
          </w:tcPr>
          <w:p w14:paraId="6D53BDC7"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mCHR-TEVrec-mEGFP</w:t>
            </w:r>
            <w:proofErr w:type="spellEnd"/>
          </w:p>
        </w:tc>
        <w:tc>
          <w:tcPr>
            <w:tcW w:w="2966" w:type="dxa"/>
          </w:tcPr>
          <w:p w14:paraId="40A46804" w14:textId="77777777" w:rsidR="00067C6D" w:rsidRPr="00502202" w:rsidRDefault="00067C6D" w:rsidP="00D830B0">
            <w:pPr>
              <w:rPr>
                <w:rFonts w:cstheme="minorHAnsi"/>
                <w:sz w:val="20"/>
                <w:szCs w:val="20"/>
                <w:lang w:val="en-US"/>
              </w:rPr>
            </w:pPr>
            <w:r w:rsidRPr="00502202">
              <w:rPr>
                <w:rFonts w:cstheme="minorHAnsi"/>
                <w:sz w:val="20"/>
                <w:szCs w:val="20"/>
                <w:lang w:val="en-US"/>
              </w:rPr>
              <w:t>FP</w:t>
            </w:r>
            <w:r>
              <w:rPr>
                <w:rFonts w:cstheme="minorHAnsi"/>
                <w:sz w:val="20"/>
                <w:szCs w:val="20"/>
                <w:lang w:val="en-US"/>
              </w:rPr>
              <w:t>-</w:t>
            </w:r>
            <w:proofErr w:type="spellStart"/>
            <w:r w:rsidRPr="00502202">
              <w:rPr>
                <w:rFonts w:cstheme="minorHAnsi"/>
                <w:sz w:val="20"/>
                <w:szCs w:val="20"/>
                <w:lang w:val="en-US"/>
              </w:rPr>
              <w:t>TEVprotease</w:t>
            </w:r>
            <w:proofErr w:type="spellEnd"/>
            <w:r w:rsidRPr="00502202">
              <w:rPr>
                <w:rFonts w:cstheme="minorHAnsi"/>
                <w:sz w:val="20"/>
                <w:szCs w:val="20"/>
                <w:lang w:val="en-US"/>
              </w:rPr>
              <w:t xml:space="preserve"> </w:t>
            </w:r>
            <w:proofErr w:type="spellStart"/>
            <w:proofErr w:type="gramStart"/>
            <w:r w:rsidRPr="00502202">
              <w:rPr>
                <w:rFonts w:cstheme="minorHAnsi"/>
                <w:sz w:val="20"/>
                <w:szCs w:val="20"/>
                <w:lang w:val="en-US"/>
              </w:rPr>
              <w:t>recogn.site</w:t>
            </w:r>
            <w:proofErr w:type="spellEnd"/>
            <w:proofErr w:type="gramEnd"/>
            <w:r>
              <w:rPr>
                <w:rFonts w:cstheme="minorHAnsi"/>
                <w:sz w:val="20"/>
                <w:szCs w:val="20"/>
                <w:lang w:val="en-US"/>
              </w:rPr>
              <w:t>-</w:t>
            </w:r>
            <w:r w:rsidRPr="00502202">
              <w:rPr>
                <w:rFonts w:cstheme="minorHAnsi"/>
                <w:sz w:val="20"/>
                <w:szCs w:val="20"/>
                <w:lang w:val="en-US"/>
              </w:rPr>
              <w:t xml:space="preserve">FP </w:t>
            </w:r>
          </w:p>
        </w:tc>
        <w:tc>
          <w:tcPr>
            <w:tcW w:w="833" w:type="dxa"/>
          </w:tcPr>
          <w:p w14:paraId="7E372A81" w14:textId="77777777" w:rsidR="00067C6D" w:rsidRPr="00502202" w:rsidRDefault="00067C6D" w:rsidP="00D830B0">
            <w:pPr>
              <w:jc w:val="center"/>
              <w:rPr>
                <w:rFonts w:cstheme="minorHAnsi"/>
                <w:sz w:val="20"/>
                <w:szCs w:val="20"/>
                <w:lang w:val="en-US"/>
              </w:rPr>
            </w:pPr>
            <w:r>
              <w:rPr>
                <w:rFonts w:cstheme="minorHAnsi"/>
                <w:sz w:val="20"/>
                <w:szCs w:val="20"/>
                <w:lang w:val="en-US"/>
              </w:rPr>
              <w:t>79,7</w:t>
            </w:r>
          </w:p>
        </w:tc>
        <w:tc>
          <w:tcPr>
            <w:tcW w:w="798" w:type="dxa"/>
          </w:tcPr>
          <w:p w14:paraId="25669AE4" w14:textId="77777777" w:rsidR="00067C6D" w:rsidRPr="00502202" w:rsidRDefault="00067C6D" w:rsidP="00D830B0">
            <w:pPr>
              <w:jc w:val="center"/>
              <w:rPr>
                <w:rFonts w:cstheme="minorHAnsi"/>
                <w:sz w:val="20"/>
                <w:szCs w:val="20"/>
                <w:lang w:val="en-US"/>
              </w:rPr>
            </w:pPr>
            <w:r>
              <w:rPr>
                <w:rFonts w:cstheme="minorHAnsi"/>
                <w:sz w:val="20"/>
                <w:szCs w:val="20"/>
                <w:lang w:val="en-US"/>
              </w:rPr>
              <w:t>708</w:t>
            </w:r>
          </w:p>
        </w:tc>
        <w:tc>
          <w:tcPr>
            <w:tcW w:w="2694" w:type="dxa"/>
          </w:tcPr>
          <w:p w14:paraId="6C50D266" w14:textId="77777777" w:rsidR="00067C6D" w:rsidRPr="00502202" w:rsidRDefault="00067C6D" w:rsidP="00D830B0">
            <w:pPr>
              <w:rPr>
                <w:rFonts w:cstheme="minorHAnsi"/>
                <w:sz w:val="20"/>
                <w:szCs w:val="20"/>
                <w:lang w:val="en-US"/>
              </w:rPr>
            </w:pPr>
            <w:r>
              <w:rPr>
                <w:rFonts w:cstheme="minorHAnsi"/>
                <w:sz w:val="20"/>
                <w:szCs w:val="20"/>
                <w:lang w:val="en-US"/>
              </w:rPr>
              <w:t>c</w:t>
            </w:r>
            <w:r w:rsidRPr="00502202">
              <w:rPr>
                <w:rFonts w:cstheme="minorHAnsi"/>
                <w:sz w:val="20"/>
                <w:szCs w:val="20"/>
                <w:lang w:val="en-US"/>
              </w:rPr>
              <w:t>leavable double FP linker</w:t>
            </w:r>
          </w:p>
        </w:tc>
      </w:tr>
      <w:tr w:rsidR="00067C6D" w:rsidRPr="00560421" w14:paraId="1EFD9CD6" w14:textId="77777777" w:rsidTr="00D830B0">
        <w:tc>
          <w:tcPr>
            <w:tcW w:w="1985" w:type="dxa"/>
          </w:tcPr>
          <w:p w14:paraId="0AF74535" w14:textId="77777777" w:rsidR="00067C6D" w:rsidRPr="00502202" w:rsidRDefault="00067C6D" w:rsidP="00D830B0">
            <w:pPr>
              <w:rPr>
                <w:rFonts w:cstheme="minorHAnsi"/>
                <w:sz w:val="20"/>
                <w:szCs w:val="20"/>
                <w:lang w:val="en-US"/>
              </w:rPr>
            </w:pPr>
            <w:r w:rsidRPr="00502202">
              <w:rPr>
                <w:rFonts w:cstheme="minorHAnsi"/>
                <w:sz w:val="20"/>
                <w:szCs w:val="20"/>
                <w:lang w:val="en-US"/>
              </w:rPr>
              <w:t>spisi10</w:t>
            </w:r>
          </w:p>
        </w:tc>
        <w:tc>
          <w:tcPr>
            <w:tcW w:w="2966" w:type="dxa"/>
          </w:tcPr>
          <w:p w14:paraId="4B26C29E"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(10 x)</w:t>
            </w:r>
          </w:p>
        </w:tc>
        <w:tc>
          <w:tcPr>
            <w:tcW w:w="833" w:type="dxa"/>
          </w:tcPr>
          <w:p w14:paraId="2905025D"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53,8</w:t>
            </w:r>
          </w:p>
        </w:tc>
        <w:tc>
          <w:tcPr>
            <w:tcW w:w="798" w:type="dxa"/>
          </w:tcPr>
          <w:p w14:paraId="403870E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574</w:t>
            </w:r>
          </w:p>
        </w:tc>
        <w:tc>
          <w:tcPr>
            <w:tcW w:w="2694" w:type="dxa"/>
          </w:tcPr>
          <w:p w14:paraId="504FC321"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16FD1F07" w14:textId="77777777" w:rsidTr="00D830B0">
        <w:tc>
          <w:tcPr>
            <w:tcW w:w="1985" w:type="dxa"/>
          </w:tcPr>
          <w:p w14:paraId="02767B0A" w14:textId="77777777" w:rsidR="00067C6D" w:rsidRPr="00502202" w:rsidRDefault="00067C6D" w:rsidP="00D830B0">
            <w:pPr>
              <w:rPr>
                <w:rFonts w:cstheme="minorHAnsi"/>
                <w:sz w:val="20"/>
                <w:szCs w:val="20"/>
                <w:lang w:val="en-US"/>
              </w:rPr>
            </w:pPr>
            <w:r w:rsidRPr="00502202">
              <w:rPr>
                <w:rFonts w:cstheme="minorHAnsi"/>
                <w:sz w:val="20"/>
                <w:szCs w:val="20"/>
                <w:lang w:val="en-US"/>
              </w:rPr>
              <w:t>spisi20</w:t>
            </w:r>
          </w:p>
        </w:tc>
        <w:tc>
          <w:tcPr>
            <w:tcW w:w="2966" w:type="dxa"/>
          </w:tcPr>
          <w:p w14:paraId="165AD214"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spider silk (</w:t>
            </w:r>
            <w:r>
              <w:rPr>
                <w:rFonts w:cstheme="minorHAnsi"/>
                <w:sz w:val="20"/>
                <w:szCs w:val="20"/>
                <w:lang w:val="en-US"/>
              </w:rPr>
              <w:t>2</w:t>
            </w:r>
            <w:r w:rsidRPr="00502202">
              <w:rPr>
                <w:rFonts w:cstheme="minorHAnsi"/>
                <w:sz w:val="20"/>
                <w:szCs w:val="20"/>
                <w:lang w:val="en-US"/>
              </w:rPr>
              <w:t>0 x)</w:t>
            </w:r>
          </w:p>
        </w:tc>
        <w:tc>
          <w:tcPr>
            <w:tcW w:w="833" w:type="dxa"/>
          </w:tcPr>
          <w:p w14:paraId="3539F986" w14:textId="77777777" w:rsidR="00067C6D" w:rsidRPr="00502202" w:rsidRDefault="00067C6D" w:rsidP="00D830B0">
            <w:pPr>
              <w:jc w:val="center"/>
              <w:rPr>
                <w:rFonts w:cstheme="minorHAnsi"/>
                <w:sz w:val="20"/>
                <w:szCs w:val="20"/>
                <w:lang w:val="en-US"/>
              </w:rPr>
            </w:pPr>
            <w:r w:rsidRPr="00210C58">
              <w:rPr>
                <w:rFonts w:cstheme="minorHAnsi"/>
                <w:sz w:val="20"/>
                <w:szCs w:val="20"/>
                <w:lang w:val="en-US"/>
              </w:rPr>
              <w:t>82,</w:t>
            </w:r>
            <w:r>
              <w:rPr>
                <w:rFonts w:cstheme="minorHAnsi"/>
                <w:sz w:val="20"/>
                <w:szCs w:val="20"/>
                <w:lang w:val="en-US"/>
              </w:rPr>
              <w:t>6</w:t>
            </w:r>
          </w:p>
        </w:tc>
        <w:tc>
          <w:tcPr>
            <w:tcW w:w="798" w:type="dxa"/>
          </w:tcPr>
          <w:p w14:paraId="0C265343" w14:textId="77777777" w:rsidR="00067C6D" w:rsidRPr="00502202" w:rsidRDefault="00067C6D" w:rsidP="00D830B0">
            <w:pPr>
              <w:jc w:val="center"/>
              <w:rPr>
                <w:rFonts w:cstheme="minorHAnsi"/>
                <w:sz w:val="20"/>
                <w:szCs w:val="20"/>
                <w:lang w:val="en-US"/>
              </w:rPr>
            </w:pPr>
            <w:r w:rsidRPr="00F27765">
              <w:rPr>
                <w:rFonts w:cstheme="minorHAnsi"/>
                <w:sz w:val="20"/>
                <w:szCs w:val="20"/>
                <w:lang w:val="en-US"/>
              </w:rPr>
              <w:t>915</w:t>
            </w:r>
          </w:p>
        </w:tc>
        <w:tc>
          <w:tcPr>
            <w:tcW w:w="2694" w:type="dxa"/>
          </w:tcPr>
          <w:p w14:paraId="3554F30E" w14:textId="77777777" w:rsidR="00067C6D" w:rsidRPr="00502202" w:rsidRDefault="00067C6D" w:rsidP="00D830B0">
            <w:pPr>
              <w:rPr>
                <w:rFonts w:cstheme="minorHAnsi"/>
                <w:sz w:val="20"/>
                <w:szCs w:val="20"/>
                <w:lang w:val="en-US"/>
              </w:rPr>
            </w:pPr>
            <w:r>
              <w:rPr>
                <w:rFonts w:cstheme="minorHAnsi"/>
                <w:sz w:val="20"/>
                <w:szCs w:val="20"/>
                <w:lang w:val="en-US"/>
              </w:rPr>
              <w:t>specific mechanical strength</w:t>
            </w:r>
          </w:p>
        </w:tc>
      </w:tr>
      <w:tr w:rsidR="00067C6D" w14:paraId="03A5C8F2" w14:textId="77777777" w:rsidTr="00D830B0">
        <w:tc>
          <w:tcPr>
            <w:tcW w:w="1985" w:type="dxa"/>
          </w:tcPr>
          <w:p w14:paraId="079C1934" w14:textId="77777777" w:rsidR="00067C6D" w:rsidRPr="00502202" w:rsidRDefault="00067C6D" w:rsidP="00D830B0">
            <w:pPr>
              <w:rPr>
                <w:rFonts w:cstheme="minorHAnsi"/>
                <w:sz w:val="20"/>
                <w:szCs w:val="20"/>
                <w:lang w:val="en-US"/>
              </w:rPr>
            </w:pPr>
            <w:r w:rsidRPr="00502202">
              <w:rPr>
                <w:rFonts w:cstheme="minorHAnsi"/>
                <w:sz w:val="20"/>
                <w:szCs w:val="20"/>
                <w:lang w:val="en-US"/>
              </w:rPr>
              <w:t>resi10</w:t>
            </w:r>
          </w:p>
        </w:tc>
        <w:tc>
          <w:tcPr>
            <w:tcW w:w="2966" w:type="dxa"/>
          </w:tcPr>
          <w:p w14:paraId="0A7F8236" w14:textId="77777777" w:rsidR="00067C6D" w:rsidRPr="00502202" w:rsidRDefault="00067C6D" w:rsidP="00D830B0">
            <w:pPr>
              <w:rPr>
                <w:rFonts w:cstheme="minorHAnsi"/>
                <w:sz w:val="20"/>
                <w:szCs w:val="20"/>
                <w:lang w:val="en-US"/>
              </w:rPr>
            </w:pPr>
            <w:r w:rsidRPr="00502202">
              <w:rPr>
                <w:rFonts w:cstheme="minorHAnsi"/>
                <w:sz w:val="20"/>
                <w:szCs w:val="20"/>
                <w:lang w:val="en-US"/>
              </w:rPr>
              <w:t>recombinant resilin (10 x)</w:t>
            </w:r>
          </w:p>
        </w:tc>
        <w:tc>
          <w:tcPr>
            <w:tcW w:w="833" w:type="dxa"/>
          </w:tcPr>
          <w:p w14:paraId="58B30C6F"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38,4</w:t>
            </w:r>
          </w:p>
        </w:tc>
        <w:tc>
          <w:tcPr>
            <w:tcW w:w="798" w:type="dxa"/>
          </w:tcPr>
          <w:p w14:paraId="67F0EEB7"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374</w:t>
            </w:r>
          </w:p>
        </w:tc>
        <w:tc>
          <w:tcPr>
            <w:tcW w:w="2694" w:type="dxa"/>
          </w:tcPr>
          <w:p w14:paraId="2102CE01" w14:textId="77777777" w:rsidR="00067C6D" w:rsidRPr="00502202" w:rsidRDefault="00067C6D" w:rsidP="00D830B0">
            <w:pPr>
              <w:rPr>
                <w:rFonts w:cstheme="minorHAnsi"/>
                <w:sz w:val="20"/>
                <w:szCs w:val="20"/>
                <w:lang w:val="en-US"/>
              </w:rPr>
            </w:pPr>
            <w:r>
              <w:rPr>
                <w:rFonts w:cstheme="minorHAnsi"/>
                <w:sz w:val="20"/>
                <w:szCs w:val="20"/>
                <w:lang w:val="en-US"/>
              </w:rPr>
              <w:t>specific resilient properties</w:t>
            </w:r>
          </w:p>
        </w:tc>
      </w:tr>
      <w:tr w:rsidR="00067C6D" w14:paraId="64BA580F" w14:textId="77777777" w:rsidTr="00D830B0">
        <w:tc>
          <w:tcPr>
            <w:tcW w:w="1985" w:type="dxa"/>
          </w:tcPr>
          <w:p w14:paraId="0A1A9175"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p>
        </w:tc>
        <w:tc>
          <w:tcPr>
            <w:tcW w:w="2966" w:type="dxa"/>
          </w:tcPr>
          <w:p w14:paraId="384AE90E" w14:textId="77777777" w:rsidR="00067C6D" w:rsidRPr="00502202" w:rsidRDefault="00067C6D" w:rsidP="00D830B0">
            <w:pPr>
              <w:rPr>
                <w:rFonts w:cstheme="minorHAnsi"/>
                <w:sz w:val="20"/>
                <w:szCs w:val="20"/>
                <w:lang w:val="en-US"/>
              </w:rPr>
            </w:pPr>
            <w:proofErr w:type="spellStart"/>
            <w:r w:rsidRPr="00502202">
              <w:rPr>
                <w:rFonts w:cstheme="minorHAnsi"/>
                <w:sz w:val="20"/>
                <w:szCs w:val="20"/>
                <w:lang w:val="en-US"/>
              </w:rPr>
              <w:t>SpyCatcher</w:t>
            </w:r>
            <w:proofErr w:type="spellEnd"/>
            <w:r>
              <w:rPr>
                <w:rFonts w:cstheme="minorHAnsi"/>
                <w:sz w:val="20"/>
                <w:szCs w:val="20"/>
                <w:lang w:val="en-US"/>
              </w:rPr>
              <w:t xml:space="preserve"> (/</w:t>
            </w:r>
            <w:proofErr w:type="spellStart"/>
            <w:r>
              <w:rPr>
                <w:rFonts w:cstheme="minorHAnsi"/>
                <w:sz w:val="20"/>
                <w:szCs w:val="20"/>
                <w:lang w:val="en-US"/>
              </w:rPr>
              <w:t>SpyTag</w:t>
            </w:r>
            <w:proofErr w:type="spellEnd"/>
            <w:r>
              <w:rPr>
                <w:rFonts w:cstheme="minorHAnsi"/>
                <w:sz w:val="20"/>
                <w:szCs w:val="20"/>
                <w:lang w:val="en-US"/>
              </w:rPr>
              <w:t>-System)</w:t>
            </w:r>
          </w:p>
        </w:tc>
        <w:tc>
          <w:tcPr>
            <w:tcW w:w="833" w:type="dxa"/>
          </w:tcPr>
          <w:p w14:paraId="2CDB96BA"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34,3</w:t>
            </w:r>
          </w:p>
        </w:tc>
        <w:tc>
          <w:tcPr>
            <w:tcW w:w="798" w:type="dxa"/>
          </w:tcPr>
          <w:p w14:paraId="7F3232D6"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310</w:t>
            </w:r>
          </w:p>
        </w:tc>
        <w:tc>
          <w:tcPr>
            <w:tcW w:w="2694" w:type="dxa"/>
          </w:tcPr>
          <w:p w14:paraId="43D530B5" w14:textId="77777777" w:rsidR="00067C6D" w:rsidRPr="00502202" w:rsidRDefault="00067C6D" w:rsidP="00D830B0">
            <w:pPr>
              <w:rPr>
                <w:rFonts w:cstheme="minorHAnsi"/>
                <w:sz w:val="20"/>
                <w:szCs w:val="20"/>
                <w:lang w:val="en-US"/>
              </w:rPr>
            </w:pPr>
            <w:r>
              <w:rPr>
                <w:rFonts w:cstheme="minorHAnsi"/>
                <w:sz w:val="20"/>
                <w:szCs w:val="20"/>
                <w:lang w:val="en-US"/>
              </w:rPr>
              <w:t>covalently modifiable linker</w:t>
            </w:r>
          </w:p>
        </w:tc>
      </w:tr>
      <w:tr w:rsidR="00067C6D" w14:paraId="74FA6325" w14:textId="77777777" w:rsidTr="00D830B0">
        <w:tc>
          <w:tcPr>
            <w:tcW w:w="1985" w:type="dxa"/>
          </w:tcPr>
          <w:p w14:paraId="5BD11C27" w14:textId="77777777" w:rsidR="00067C6D" w:rsidRPr="00502202" w:rsidRDefault="00067C6D" w:rsidP="00D830B0">
            <w:pPr>
              <w:rPr>
                <w:rFonts w:cstheme="minorHAnsi"/>
                <w:sz w:val="20"/>
                <w:szCs w:val="20"/>
                <w:lang w:val="en-US"/>
              </w:rPr>
            </w:pPr>
            <w:r w:rsidRPr="00502202">
              <w:rPr>
                <w:rFonts w:cstheme="minorHAnsi"/>
                <w:sz w:val="20"/>
                <w:szCs w:val="20"/>
                <w:lang w:val="en-US"/>
              </w:rPr>
              <w:t>HSA</w:t>
            </w:r>
          </w:p>
        </w:tc>
        <w:tc>
          <w:tcPr>
            <w:tcW w:w="2966" w:type="dxa"/>
          </w:tcPr>
          <w:p w14:paraId="0031E2CE" w14:textId="77777777" w:rsidR="00067C6D" w:rsidRPr="00502202" w:rsidRDefault="00067C6D" w:rsidP="00D830B0">
            <w:pPr>
              <w:rPr>
                <w:rFonts w:cstheme="minorHAnsi"/>
                <w:sz w:val="20"/>
                <w:szCs w:val="20"/>
                <w:lang w:val="en-US"/>
              </w:rPr>
            </w:pPr>
            <w:r w:rsidRPr="00502202">
              <w:rPr>
                <w:rFonts w:cstheme="minorHAnsi"/>
                <w:sz w:val="20"/>
                <w:szCs w:val="20"/>
                <w:lang w:val="en-US"/>
              </w:rPr>
              <w:t>Human Serum Albumin</w:t>
            </w:r>
          </w:p>
        </w:tc>
        <w:tc>
          <w:tcPr>
            <w:tcW w:w="833" w:type="dxa"/>
          </w:tcPr>
          <w:p w14:paraId="14D6BC20"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91,6</w:t>
            </w:r>
          </w:p>
        </w:tc>
        <w:tc>
          <w:tcPr>
            <w:tcW w:w="798" w:type="dxa"/>
          </w:tcPr>
          <w:p w14:paraId="0CFBCF74" w14:textId="77777777" w:rsidR="00067C6D" w:rsidRPr="00502202" w:rsidRDefault="00067C6D" w:rsidP="00D830B0">
            <w:pPr>
              <w:jc w:val="center"/>
              <w:rPr>
                <w:rFonts w:cstheme="minorHAnsi"/>
                <w:sz w:val="20"/>
                <w:szCs w:val="20"/>
                <w:lang w:val="en-US"/>
              </w:rPr>
            </w:pPr>
            <w:r w:rsidRPr="00502202">
              <w:rPr>
                <w:rFonts w:cstheme="minorHAnsi"/>
                <w:sz w:val="20"/>
                <w:szCs w:val="20"/>
                <w:lang w:val="en-US"/>
              </w:rPr>
              <w:t>810</w:t>
            </w:r>
          </w:p>
        </w:tc>
        <w:tc>
          <w:tcPr>
            <w:tcW w:w="2694" w:type="dxa"/>
          </w:tcPr>
          <w:p w14:paraId="33523CFC" w14:textId="77777777" w:rsidR="00067C6D" w:rsidRPr="00502202" w:rsidRDefault="00067C6D" w:rsidP="00D830B0">
            <w:pPr>
              <w:rPr>
                <w:rFonts w:cstheme="minorHAnsi"/>
                <w:sz w:val="20"/>
                <w:szCs w:val="20"/>
                <w:lang w:val="en-US"/>
              </w:rPr>
            </w:pPr>
            <w:r>
              <w:rPr>
                <w:rFonts w:cstheme="minorHAnsi"/>
                <w:sz w:val="20"/>
                <w:szCs w:val="20"/>
                <w:lang w:val="en-US"/>
              </w:rPr>
              <w:t>different functional properties</w:t>
            </w:r>
          </w:p>
        </w:tc>
      </w:tr>
    </w:tbl>
    <w:p w14:paraId="44BA7F6C" w14:textId="7DEAFCE8" w:rsidR="00067C6D" w:rsidDel="0033452D" w:rsidRDefault="00067C6D" w:rsidP="00067C6D">
      <w:pPr>
        <w:jc w:val="both"/>
        <w:rPr>
          <w:del w:id="31" w:author="anna.resch88@gmail.com" w:date="2022-01-04T10:52:00Z"/>
          <w:rFonts w:asciiTheme="majorHAnsi" w:hAnsiTheme="majorHAnsi" w:cstheme="minorHAnsi"/>
          <w:b/>
          <w:i/>
          <w:lang w:val="en-US"/>
        </w:rPr>
      </w:pPr>
      <w:del w:id="32" w:author="anna.resch88@gmail.com" w:date="2022-01-04T10:52:00Z">
        <w:r w:rsidRPr="00B95229" w:rsidDel="0033452D">
          <w:rPr>
            <w:rFonts w:asciiTheme="majorHAnsi" w:hAnsiTheme="majorHAnsi" w:cstheme="minorHAnsi"/>
            <w:b/>
            <w:i/>
            <w:lang w:val="en-US"/>
          </w:rPr>
          <w:delText>Table S-1</w:delText>
        </w:r>
        <w:r w:rsidRPr="00B95229" w:rsidDel="0033452D">
          <w:rPr>
            <w:rFonts w:asciiTheme="majorHAnsi" w:hAnsiTheme="majorHAnsi" w:cstheme="minorHAnsi"/>
            <w:i/>
            <w:lang w:val="en-US"/>
          </w:rPr>
          <w:delText xml:space="preserve">: </w:delText>
        </w:r>
        <w:r w:rsidRPr="00B95229" w:rsidDel="0033452D">
          <w:rPr>
            <w:rFonts w:asciiTheme="majorHAnsi" w:hAnsiTheme="majorHAnsi" w:cstheme="minorHAnsi"/>
            <w:b/>
            <w:i/>
            <w:lang w:val="en-US"/>
          </w:rPr>
          <w:delText>ULD-Linker-ULD-His</w:delText>
        </w:r>
        <w:r w:rsidRPr="00B95229" w:rsidDel="0033452D">
          <w:rPr>
            <w:rFonts w:asciiTheme="majorHAnsi" w:hAnsiTheme="majorHAnsi" w:cstheme="minorHAnsi"/>
            <w:i/>
            <w:lang w:val="en-US"/>
          </w:rPr>
          <w:delText xml:space="preserve"> </w:delText>
        </w:r>
      </w:del>
      <w:del w:id="33" w:author="anna.resch88@gmail.com" w:date="2022-01-04T09:39:00Z">
        <w:r w:rsidRPr="00B95229" w:rsidDel="009708A1">
          <w:rPr>
            <w:rFonts w:asciiTheme="majorHAnsi" w:hAnsiTheme="majorHAnsi" w:cstheme="minorHAnsi"/>
            <w:i/>
            <w:lang w:val="en-US"/>
          </w:rPr>
          <w:delText>protein glue</w:delText>
        </w:r>
      </w:del>
      <w:del w:id="34" w:author="anna.resch88@gmail.com" w:date="2022-01-04T10:52:00Z">
        <w:r w:rsidRPr="00B95229" w:rsidDel="0033452D">
          <w:rPr>
            <w:rFonts w:asciiTheme="majorHAnsi" w:hAnsiTheme="majorHAnsi" w:cstheme="minorHAnsi"/>
            <w:i/>
            <w:lang w:val="en-US"/>
          </w:rPr>
          <w:delText xml:space="preserve"> with different physicochemical, mechanical and functional properties encoded in the pET28-NMBL-ULD-Linker-ULD-His plasmid and expressed in E. coli BL21(DE3) cells</w:delText>
        </w:r>
      </w:del>
    </w:p>
    <w:p w14:paraId="3AF54ADD" w14:textId="77777777" w:rsidR="0033452D" w:rsidRPr="00B95229" w:rsidRDefault="0033452D" w:rsidP="00067C6D">
      <w:pPr>
        <w:jc w:val="both"/>
        <w:rPr>
          <w:ins w:id="35" w:author="anna.resch88@gmail.com" w:date="2022-01-04T10:52:00Z"/>
          <w:rFonts w:asciiTheme="majorHAnsi" w:hAnsiTheme="majorHAnsi" w:cstheme="minorHAnsi"/>
          <w:b/>
          <w:i/>
          <w:lang w:val="en-US"/>
        </w:rPr>
      </w:pPr>
    </w:p>
    <w:p w14:paraId="41B72B2D" w14:textId="385A59D9" w:rsidR="00067C6D" w:rsidRPr="008310AA" w:rsidRDefault="00067C6D" w:rsidP="00067C6D">
      <w:pPr>
        <w:jc w:val="both"/>
        <w:rPr>
          <w:rFonts w:asciiTheme="majorHAnsi" w:hAnsiTheme="majorHAnsi"/>
          <w:lang w:val="en-US"/>
        </w:rPr>
      </w:pPr>
      <w:r w:rsidRPr="00B95229">
        <w:rPr>
          <w:rFonts w:asciiTheme="majorHAnsi" w:hAnsiTheme="majorHAnsi"/>
          <w:lang w:val="en-US"/>
        </w:rPr>
        <w:t>All constructs were cloned in a high-expressing pET28-NMBL-vector as pET28-NMBL-ULD-Linker-ULD-His construct (see Huber et al., Biomaterials 2014)</w:t>
      </w:r>
      <w:r>
        <w:rPr>
          <w:rFonts w:asciiTheme="majorHAnsi" w:hAnsiTheme="majorHAnsi"/>
          <w:lang w:val="en-US"/>
        </w:rPr>
        <w:fldChar w:fldCharType="begin"/>
      </w:r>
      <w:r>
        <w:rPr>
          <w:rFonts w:asciiTheme="majorHAnsi" w:hAnsiTheme="majorHAnsi"/>
          <w:lang w:val="en-US"/>
        </w:rPr>
        <w:instrText xml:space="preserve"> ADDIN EN.CITE &lt;EndNote&gt;&lt;Cite&gt;&lt;Author&gt;Huber&lt;/Author&gt;&lt;Year&gt;2014&lt;/Year&gt;&lt;RecNum&gt;60&lt;/RecNum&gt;&lt;DisplayText&gt;&lt;style face="superscript"&gt;3&lt;/style&gt;&lt;/DisplayText&gt;&lt;record&gt;&lt;rec-number&gt;60&lt;/rec-number&gt;&lt;foreign-keys&gt;&lt;key app="EN" db-id="zvspev52q5sttqetatnpexxo02zdpswpztzw" timestamp="1602401589"&gt;60&lt;/key&gt;&lt;/foreign-keys&gt;&lt;ref-type name="Journal Article"&gt;17&lt;/ref-type&gt;&lt;contributors&gt;&lt;authors&gt;&lt;author&gt;Huber, Matthias C.&lt;/author&gt;&lt;author&gt;Schreiber, Andreas&lt;/author&gt;&lt;author&gt;Wild, Wiltrud&lt;/author&gt;&lt;author&gt;Benz, Karin&lt;/author&gt;&lt;author&gt;Schiller, Stefan M.&lt;/author&gt;&lt;/authors&gt;&lt;/contributors&gt;&lt;titles&gt;&lt;title&gt;Introducing a combinatorial DNA-toolbox platform constituting defined protein-based biohybrid-materials&lt;/title&gt;&lt;secondary-title&gt;Biomaterials&lt;/secondary-title&gt;&lt;/titles&gt;&lt;periodical&gt;&lt;full-title&gt;Biomaterials&lt;/full-title&gt;&lt;/periodical&gt;&lt;pages&gt;8767-8779&lt;/pages&gt;&lt;volume&gt;35&lt;/volume&gt;&lt;number&gt;31&lt;/number&gt;&lt;keywords&gt;&lt;keyword&gt;Biohybrid-materials&lt;/keyword&gt;&lt;keyword&gt;ECM (extracellular matrix)&lt;/keyword&gt;&lt;keyword&gt;Elastin-like-protein&lt;/keyword&gt;&lt;keyword&gt;Genetic engineering&lt;/keyword&gt;&lt;keyword&gt;Molecular tecton-libraries&lt;/keyword&gt;&lt;keyword&gt;Self-assembly&lt;/keyword&gt;&lt;/keywords&gt;&lt;dates&gt;&lt;year&gt;2014&lt;/year&gt;&lt;/dates&gt;&lt;publisher&gt;Elsevier Ltd&lt;/publisher&gt;&lt;isbn&gt;0142-9612&lt;/isbn&gt;&lt;urls&gt;&lt;related-urls&gt;&lt;url&gt;http://dx.doi.org/10.1016/j.biomaterials.2014.06.048&lt;/url&gt;&lt;/related-urls&gt;&lt;pdf-urls&gt;&lt;url&gt;file:///C:/Users/annar/Documents/Backup ZBSA Aug 2019/03_Literaturverzeichnis V.2/03_Methoden/02_OVTP/Huber Biomaterials 2014.pdf&lt;/url&gt;&lt;/pdf-urls&gt;&lt;/urls&gt;&lt;electronic-resource-num&gt;10.1016/j.biomaterials.2014.06.048&lt;/electronic-resource-num&gt;&lt;/record&gt;&lt;/Cite&gt;&lt;/EndNote&gt;</w:instrText>
      </w:r>
      <w:r>
        <w:rPr>
          <w:rFonts w:asciiTheme="majorHAnsi" w:hAnsiTheme="majorHAnsi"/>
          <w:lang w:val="en-US"/>
        </w:rPr>
        <w:fldChar w:fldCharType="separate"/>
      </w:r>
      <w:r w:rsidRPr="0045341C">
        <w:rPr>
          <w:rFonts w:asciiTheme="majorHAnsi" w:hAnsiTheme="majorHAnsi"/>
          <w:noProof/>
          <w:vertAlign w:val="superscript"/>
          <w:lang w:val="en-US"/>
        </w:rPr>
        <w:t>3</w:t>
      </w:r>
      <w:r>
        <w:rPr>
          <w:rFonts w:asciiTheme="majorHAnsi" w:hAnsiTheme="majorHAnsi"/>
          <w:lang w:val="en-US"/>
        </w:rPr>
        <w:fldChar w:fldCharType="end"/>
      </w:r>
      <w:r w:rsidRPr="00B95229">
        <w:rPr>
          <w:rFonts w:asciiTheme="majorHAnsi" w:hAnsiTheme="majorHAnsi"/>
          <w:lang w:val="en-US"/>
        </w:rPr>
        <w:t>. ULD-spisi10</w:t>
      </w:r>
      <w:r w:rsidR="00064716">
        <w:rPr>
          <w:rFonts w:asciiTheme="majorHAnsi" w:hAnsiTheme="majorHAnsi"/>
          <w:lang w:val="en-US"/>
        </w:rPr>
        <w:t>/20</w:t>
      </w:r>
      <w:r w:rsidRPr="00B95229">
        <w:rPr>
          <w:rFonts w:asciiTheme="majorHAnsi" w:hAnsiTheme="majorHAnsi"/>
          <w:lang w:val="en-US"/>
        </w:rPr>
        <w:t>-ULD and ULD-</w:t>
      </w:r>
      <w:r w:rsidR="00022B1F">
        <w:rPr>
          <w:rFonts w:asciiTheme="majorHAnsi" w:hAnsiTheme="majorHAnsi"/>
          <w:lang w:val="en-US"/>
        </w:rPr>
        <w:t xml:space="preserve">resi10-ULD </w:t>
      </w:r>
      <w:r w:rsidR="00022B1F">
        <w:rPr>
          <w:rFonts w:asciiTheme="majorHAnsi" w:hAnsiTheme="majorHAnsi"/>
          <w:lang w:val="en-US"/>
        </w:rPr>
        <w:lastRenderedPageBreak/>
        <w:t xml:space="preserve">comprise </w:t>
      </w:r>
      <w:ins w:id="36" w:author="anna.resch88@gmail.com" w:date="2022-01-04T09:40:00Z">
        <w:r w:rsidR="009708A1">
          <w:rPr>
            <w:rFonts w:asciiTheme="majorHAnsi" w:hAnsiTheme="majorHAnsi"/>
            <w:lang w:val="en-US"/>
          </w:rPr>
          <w:t xml:space="preserve">potentially </w:t>
        </w:r>
      </w:ins>
      <w:r w:rsidR="00022B1F">
        <w:rPr>
          <w:rFonts w:asciiTheme="majorHAnsi" w:hAnsiTheme="majorHAnsi"/>
          <w:lang w:val="en-US"/>
        </w:rPr>
        <w:t>fibrous and/</w:t>
      </w:r>
      <w:r w:rsidR="00064716">
        <w:rPr>
          <w:rFonts w:asciiTheme="majorHAnsi" w:hAnsiTheme="majorHAnsi"/>
          <w:lang w:val="en-US"/>
        </w:rPr>
        <w:t xml:space="preserve">or elastic and, </w:t>
      </w:r>
      <w:r w:rsidR="005A150A">
        <w:rPr>
          <w:rFonts w:asciiTheme="majorHAnsi" w:hAnsiTheme="majorHAnsi"/>
          <w:lang w:val="en-US"/>
        </w:rPr>
        <w:t xml:space="preserve">especially </w:t>
      </w:r>
      <w:r w:rsidR="00064716" w:rsidRPr="00064716">
        <w:rPr>
          <w:rFonts w:asciiTheme="majorHAnsi" w:hAnsiTheme="majorHAnsi"/>
          <w:lang w:val="en-US"/>
        </w:rPr>
        <w:t>for the latter</w:t>
      </w:r>
      <w:r w:rsidR="00064716">
        <w:rPr>
          <w:rFonts w:asciiTheme="majorHAnsi" w:hAnsiTheme="majorHAnsi"/>
          <w:lang w:val="en-US"/>
        </w:rPr>
        <w:t>,</w:t>
      </w:r>
      <w:r w:rsidR="00064716" w:rsidRPr="00064716">
        <w:rPr>
          <w:rFonts w:asciiTheme="majorHAnsi" w:hAnsiTheme="majorHAnsi"/>
          <w:lang w:val="en-US"/>
        </w:rPr>
        <w:t xml:space="preserve"> mechanically resilient</w:t>
      </w:r>
      <w:r w:rsidR="005A150A">
        <w:rPr>
          <w:rFonts w:asciiTheme="majorHAnsi" w:hAnsiTheme="majorHAnsi"/>
          <w:lang w:val="en-US"/>
        </w:rPr>
        <w:t xml:space="preserve"> linker seq</w:t>
      </w:r>
      <w:r w:rsidR="00064716">
        <w:rPr>
          <w:rFonts w:asciiTheme="majorHAnsi" w:hAnsiTheme="majorHAnsi"/>
          <w:lang w:val="en-US"/>
        </w:rPr>
        <w:t>u</w:t>
      </w:r>
      <w:r w:rsidR="005A150A">
        <w:rPr>
          <w:rFonts w:asciiTheme="majorHAnsi" w:hAnsiTheme="majorHAnsi"/>
          <w:lang w:val="en-US"/>
        </w:rPr>
        <w:t>e</w:t>
      </w:r>
      <w:r w:rsidR="00064716">
        <w:rPr>
          <w:rFonts w:asciiTheme="majorHAnsi" w:hAnsiTheme="majorHAnsi"/>
          <w:lang w:val="en-US"/>
        </w:rPr>
        <w:t>nces</w:t>
      </w:r>
      <w:r w:rsidRPr="00B95229">
        <w:rPr>
          <w:rFonts w:asciiTheme="majorHAnsi" w:hAnsiTheme="majorHAnsi"/>
          <w:lang w:val="en-US"/>
        </w:rPr>
        <w:t>. ULD-</w:t>
      </w:r>
      <w:proofErr w:type="spellStart"/>
      <w:r w:rsidRPr="00B95229">
        <w:rPr>
          <w:rFonts w:asciiTheme="majorHAnsi" w:hAnsiTheme="majorHAnsi"/>
          <w:lang w:val="en-US"/>
        </w:rPr>
        <w:t>SpyCatcher</w:t>
      </w:r>
      <w:proofErr w:type="spellEnd"/>
      <w:r w:rsidRPr="00B95229">
        <w:rPr>
          <w:rFonts w:asciiTheme="majorHAnsi" w:hAnsiTheme="majorHAnsi"/>
          <w:lang w:val="en-US"/>
        </w:rPr>
        <w:t>-ULD contain</w:t>
      </w:r>
      <w:r>
        <w:rPr>
          <w:rFonts w:asciiTheme="majorHAnsi" w:hAnsiTheme="majorHAnsi"/>
          <w:lang w:val="en-US"/>
        </w:rPr>
        <w:t>s</w:t>
      </w:r>
      <w:r w:rsidRPr="00B95229">
        <w:rPr>
          <w:rFonts w:asciiTheme="majorHAnsi" w:hAnsiTheme="majorHAnsi"/>
          <w:lang w:val="en-US"/>
        </w:rPr>
        <w:t xml:space="preserve"> an adapter l</w:t>
      </w:r>
      <w:r>
        <w:rPr>
          <w:rFonts w:asciiTheme="majorHAnsi" w:hAnsiTheme="majorHAnsi"/>
          <w:lang w:val="en-US"/>
        </w:rPr>
        <w:t>inker sequence that can</w:t>
      </w:r>
      <w:r w:rsidRPr="00B95229">
        <w:rPr>
          <w:rFonts w:asciiTheme="majorHAnsi" w:hAnsiTheme="majorHAnsi"/>
          <w:lang w:val="en-US"/>
        </w:rPr>
        <w:t xml:space="preserve"> be conjugated with </w:t>
      </w:r>
      <w:proofErr w:type="spellStart"/>
      <w:r w:rsidRPr="00B95229">
        <w:rPr>
          <w:rFonts w:asciiTheme="majorHAnsi" w:hAnsiTheme="majorHAnsi"/>
          <w:lang w:val="en-US"/>
        </w:rPr>
        <w:t>SpyTag</w:t>
      </w:r>
      <w:proofErr w:type="spellEnd"/>
      <w:r>
        <w:rPr>
          <w:rFonts w:asciiTheme="majorHAnsi" w:hAnsiTheme="majorHAnsi"/>
          <w:lang w:val="en-US"/>
        </w:rPr>
        <w:t xml:space="preserve"> (short protein)</w:t>
      </w:r>
      <w:r w:rsidRPr="00B95229">
        <w:rPr>
          <w:rFonts w:asciiTheme="majorHAnsi" w:hAnsiTheme="majorHAnsi"/>
          <w:lang w:val="en-US"/>
        </w:rPr>
        <w:t xml:space="preserve"> functionalized molecules</w:t>
      </w:r>
      <w:r w:rsidR="005A150A">
        <w:rPr>
          <w:rFonts w:asciiTheme="majorHAnsi" w:hAnsiTheme="majorHAnsi"/>
          <w:lang w:val="en-US"/>
        </w:rPr>
        <w:t xml:space="preserve"> allowing for site-selective bio</w:t>
      </w:r>
      <w:ins w:id="37" w:author="anna.resch88@gmail.com" w:date="2022-01-04T09:40:00Z">
        <w:r w:rsidR="009708A1">
          <w:rPr>
            <w:rFonts w:asciiTheme="majorHAnsi" w:hAnsiTheme="majorHAnsi"/>
            <w:lang w:val="en-US"/>
          </w:rPr>
          <w:t>-</w:t>
        </w:r>
      </w:ins>
      <w:r w:rsidR="005A150A">
        <w:rPr>
          <w:rFonts w:asciiTheme="majorHAnsi" w:hAnsiTheme="majorHAnsi"/>
          <w:lang w:val="en-US"/>
        </w:rPr>
        <w:t>orthogonal protein functionalization</w:t>
      </w:r>
      <w:r w:rsidRPr="00B95229">
        <w:rPr>
          <w:rFonts w:asciiTheme="majorHAnsi" w:hAnsiTheme="majorHAnsi"/>
          <w:lang w:val="en-US"/>
        </w:rPr>
        <w:t xml:space="preserve">. </w:t>
      </w:r>
      <w:ins w:id="38"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w:t>
      </w:r>
      <w:proofErr w:type="spellStart"/>
      <w:r w:rsidRPr="00B95229">
        <w:rPr>
          <w:rFonts w:asciiTheme="majorHAnsi" w:hAnsiTheme="majorHAnsi"/>
          <w:lang w:val="en-US"/>
        </w:rPr>
        <w:t>mEGFP</w:t>
      </w:r>
      <w:proofErr w:type="spellEnd"/>
      <w:r w:rsidRPr="00B95229">
        <w:rPr>
          <w:rFonts w:asciiTheme="majorHAnsi" w:hAnsiTheme="majorHAnsi"/>
          <w:lang w:val="en-US"/>
        </w:rPr>
        <w:t xml:space="preserve">-ULD construct </w:t>
      </w:r>
      <w:del w:id="39" w:author="anna.resch88@gmail.com" w:date="2022-01-04T09:41:00Z">
        <w:r w:rsidRPr="00B95229" w:rsidDel="009708A1">
          <w:rPr>
            <w:rFonts w:asciiTheme="majorHAnsi" w:hAnsiTheme="majorHAnsi"/>
            <w:lang w:val="en-US"/>
          </w:rPr>
          <w:delText>demonstrate</w:delText>
        </w:r>
        <w:r w:rsidDel="009708A1">
          <w:rPr>
            <w:rFonts w:asciiTheme="majorHAnsi" w:hAnsiTheme="majorHAnsi"/>
            <w:lang w:val="en-US"/>
          </w:rPr>
          <w:delText>s</w:delText>
        </w:r>
        <w:r w:rsidRPr="00B95229" w:rsidDel="009708A1">
          <w:rPr>
            <w:rFonts w:asciiTheme="majorHAnsi" w:hAnsiTheme="majorHAnsi"/>
            <w:lang w:val="en-US"/>
          </w:rPr>
          <w:delText xml:space="preserve"> </w:delText>
        </w:r>
      </w:del>
      <w:ins w:id="40" w:author="anna.resch88@gmail.com" w:date="2022-01-04T09:41:00Z">
        <w:r w:rsidR="009708A1">
          <w:rPr>
            <w:rFonts w:asciiTheme="majorHAnsi" w:hAnsiTheme="majorHAnsi"/>
            <w:lang w:val="en-US"/>
          </w:rPr>
          <w:t>contains</w:t>
        </w:r>
        <w:r w:rsidR="009708A1" w:rsidRPr="00B95229">
          <w:rPr>
            <w:rFonts w:asciiTheme="majorHAnsi" w:hAnsiTheme="majorHAnsi"/>
            <w:lang w:val="en-US"/>
          </w:rPr>
          <w:t xml:space="preserve"> </w:t>
        </w:r>
      </w:ins>
      <w:r w:rsidRPr="00B95229">
        <w:rPr>
          <w:rFonts w:asciiTheme="majorHAnsi" w:hAnsiTheme="majorHAnsi"/>
          <w:lang w:val="en-US"/>
        </w:rPr>
        <w:t>a globular green fluorescen</w:t>
      </w:r>
      <w:r>
        <w:rPr>
          <w:rFonts w:asciiTheme="majorHAnsi" w:hAnsiTheme="majorHAnsi"/>
          <w:lang w:val="en-US"/>
        </w:rPr>
        <w:t>ce protein as linker for visualization</w:t>
      </w:r>
      <w:r w:rsidRPr="00B95229">
        <w:rPr>
          <w:rFonts w:asciiTheme="majorHAnsi" w:hAnsiTheme="majorHAnsi"/>
          <w:lang w:val="en-US"/>
        </w:rPr>
        <w:t xml:space="preserve"> purposes. ULD-(DSY)</w:t>
      </w:r>
      <w:r w:rsidRPr="009708A1">
        <w:rPr>
          <w:rFonts w:asciiTheme="majorHAnsi" w:hAnsiTheme="majorHAnsi"/>
          <w:vertAlign w:val="subscript"/>
          <w:lang w:val="en-US"/>
          <w:rPrChange w:id="41" w:author="anna.resch88@gmail.com" w:date="2022-01-04T09:41:00Z">
            <w:rPr>
              <w:rFonts w:asciiTheme="majorHAnsi" w:hAnsiTheme="majorHAnsi"/>
              <w:lang w:val="en-US"/>
            </w:rPr>
          </w:rPrChange>
        </w:rPr>
        <w:t>8</w:t>
      </w:r>
      <w:r w:rsidRPr="00B95229">
        <w:rPr>
          <w:rFonts w:asciiTheme="majorHAnsi" w:hAnsiTheme="majorHAnsi"/>
          <w:lang w:val="en-US"/>
        </w:rPr>
        <w:t>-ULD and ULD-(VRY)</w:t>
      </w:r>
      <w:r w:rsidRPr="009708A1">
        <w:rPr>
          <w:rFonts w:asciiTheme="majorHAnsi" w:hAnsiTheme="majorHAnsi"/>
          <w:vertAlign w:val="subscript"/>
          <w:lang w:val="en-US"/>
          <w:rPrChange w:id="42" w:author="anna.resch88@gmail.com" w:date="2022-01-04T09:41:00Z">
            <w:rPr>
              <w:rFonts w:asciiTheme="majorHAnsi" w:hAnsiTheme="majorHAnsi"/>
              <w:lang w:val="en-US"/>
            </w:rPr>
          </w:rPrChange>
        </w:rPr>
        <w:t>6</w:t>
      </w:r>
      <w:r w:rsidRPr="00B95229">
        <w:rPr>
          <w:rFonts w:asciiTheme="majorHAnsi" w:hAnsiTheme="majorHAnsi"/>
          <w:lang w:val="en-US"/>
        </w:rPr>
        <w:t>-ULD include charged disordered and photo-crosslinkable linker sequences to adjust protein</w:t>
      </w:r>
      <w:r w:rsidR="00702071">
        <w:rPr>
          <w:rFonts w:asciiTheme="majorHAnsi" w:hAnsiTheme="majorHAnsi"/>
          <w:lang w:val="en-US"/>
        </w:rPr>
        <w:t>-tissue</w:t>
      </w:r>
      <w:r w:rsidRPr="00B95229">
        <w:rPr>
          <w:rFonts w:asciiTheme="majorHAnsi" w:hAnsiTheme="majorHAnsi"/>
          <w:lang w:val="en-US"/>
        </w:rPr>
        <w:t xml:space="preserve"> </w:t>
      </w:r>
      <w:r w:rsidR="00702071">
        <w:rPr>
          <w:rFonts w:asciiTheme="majorHAnsi" w:hAnsiTheme="majorHAnsi"/>
          <w:lang w:val="en-US"/>
        </w:rPr>
        <w:t xml:space="preserve">adhesion via </w:t>
      </w:r>
      <w:r w:rsidRPr="00B95229">
        <w:rPr>
          <w:rFonts w:asciiTheme="majorHAnsi" w:hAnsiTheme="majorHAnsi"/>
          <w:lang w:val="en-US"/>
        </w:rPr>
        <w:t xml:space="preserve">glue charge </w:t>
      </w:r>
      <w:r w:rsidR="00702071" w:rsidRPr="00702071">
        <w:rPr>
          <w:rFonts w:asciiTheme="majorHAnsi" w:hAnsiTheme="majorHAnsi"/>
          <w:lang w:val="en-US"/>
        </w:rPr>
        <w:t>and mechanical strength of the hydrogel via additional Tyr-crosslinking sites</w:t>
      </w:r>
      <w:r w:rsidRPr="00B95229">
        <w:rPr>
          <w:rFonts w:asciiTheme="majorHAnsi" w:hAnsiTheme="majorHAnsi"/>
          <w:lang w:val="en-US"/>
        </w:rPr>
        <w:t>. ULD-EYFP-</w:t>
      </w:r>
      <w:proofErr w:type="spellStart"/>
      <w:r w:rsidRPr="00B95229">
        <w:rPr>
          <w:rFonts w:asciiTheme="majorHAnsi" w:hAnsiTheme="majorHAnsi"/>
          <w:lang w:val="en-US"/>
        </w:rPr>
        <w:t>TEVrc</w:t>
      </w:r>
      <w:proofErr w:type="spellEnd"/>
      <w:r w:rsidRPr="00B95229">
        <w:rPr>
          <w:rFonts w:asciiTheme="majorHAnsi" w:hAnsiTheme="majorHAnsi"/>
          <w:lang w:val="en-US"/>
        </w:rPr>
        <w:t>-</w:t>
      </w:r>
      <w:proofErr w:type="spellStart"/>
      <w:r w:rsidRPr="00B95229">
        <w:rPr>
          <w:rFonts w:asciiTheme="majorHAnsi" w:hAnsiTheme="majorHAnsi"/>
          <w:lang w:val="en-US"/>
        </w:rPr>
        <w:t>mEGFP</w:t>
      </w:r>
      <w:proofErr w:type="spellEnd"/>
      <w:r w:rsidRPr="00B95229">
        <w:rPr>
          <w:rFonts w:asciiTheme="majorHAnsi" w:hAnsiTheme="majorHAnsi"/>
          <w:lang w:val="en-US"/>
        </w:rPr>
        <w:t>-ULD as well as ULD-EYFP-</w:t>
      </w:r>
      <w:proofErr w:type="spellStart"/>
      <w:r w:rsidRPr="00B95229">
        <w:rPr>
          <w:rFonts w:asciiTheme="majorHAnsi" w:hAnsiTheme="majorHAnsi"/>
          <w:lang w:val="en-US"/>
        </w:rPr>
        <w:t>TEVrc</w:t>
      </w:r>
      <w:proofErr w:type="spellEnd"/>
      <w:r w:rsidRPr="00B95229">
        <w:rPr>
          <w:rFonts w:asciiTheme="majorHAnsi" w:hAnsiTheme="majorHAnsi"/>
          <w:lang w:val="en-US"/>
        </w:rPr>
        <w:t>-UL</w:t>
      </w:r>
      <w:r>
        <w:rPr>
          <w:rFonts w:asciiTheme="majorHAnsi" w:hAnsiTheme="majorHAnsi"/>
          <w:lang w:val="en-US"/>
        </w:rPr>
        <w:t>D comprise linker sequences combining</w:t>
      </w:r>
      <w:r w:rsidRPr="00B95229">
        <w:rPr>
          <w:rFonts w:asciiTheme="majorHAnsi" w:hAnsiTheme="majorHAnsi"/>
          <w:lang w:val="en-US"/>
        </w:rPr>
        <w:t xml:space="preserve"> fluorescent </w:t>
      </w:r>
      <w:r>
        <w:rPr>
          <w:rFonts w:asciiTheme="majorHAnsi" w:hAnsiTheme="majorHAnsi"/>
          <w:lang w:val="en-US"/>
        </w:rPr>
        <w:t>properties</w:t>
      </w:r>
      <w:r w:rsidRPr="00B95229">
        <w:rPr>
          <w:rFonts w:asciiTheme="majorHAnsi" w:hAnsiTheme="majorHAnsi"/>
          <w:lang w:val="en-US"/>
        </w:rPr>
        <w:t xml:space="preserve"> with possible network degradability properties via </w:t>
      </w:r>
      <w:ins w:id="43" w:author="anna.resch88@gmail.com" w:date="2022-01-04T09:41:00Z">
        <w:r w:rsidR="009708A1">
          <w:rPr>
            <w:rFonts w:asciiTheme="majorHAnsi" w:hAnsiTheme="majorHAnsi"/>
            <w:lang w:val="en-US"/>
          </w:rPr>
          <w:t xml:space="preserve">the </w:t>
        </w:r>
      </w:ins>
      <w:proofErr w:type="spellStart"/>
      <w:r w:rsidRPr="00B95229">
        <w:rPr>
          <w:rFonts w:asciiTheme="majorHAnsi" w:hAnsiTheme="majorHAnsi"/>
          <w:lang w:val="en-US"/>
        </w:rPr>
        <w:t>TEVprotease</w:t>
      </w:r>
      <w:proofErr w:type="spellEnd"/>
      <w:r w:rsidRPr="00B95229">
        <w:rPr>
          <w:rFonts w:asciiTheme="majorHAnsi" w:hAnsiTheme="majorHAnsi"/>
          <w:lang w:val="en-US"/>
        </w:rPr>
        <w:t xml:space="preserve"> recognition sequence motif (</w:t>
      </w:r>
      <w:proofErr w:type="spellStart"/>
      <w:r w:rsidRPr="00B95229">
        <w:rPr>
          <w:rFonts w:asciiTheme="majorHAnsi" w:hAnsiTheme="majorHAnsi"/>
          <w:lang w:val="en-US"/>
        </w:rPr>
        <w:t>TEVrec</w:t>
      </w:r>
      <w:proofErr w:type="spellEnd"/>
      <w:r w:rsidRPr="00B95229">
        <w:rPr>
          <w:rFonts w:asciiTheme="majorHAnsi" w:hAnsiTheme="majorHAnsi"/>
          <w:lang w:val="en-US"/>
        </w:rPr>
        <w:t xml:space="preserve">). </w:t>
      </w:r>
      <w:ins w:id="44" w:author="anna.resch88@gmail.com" w:date="2022-01-04T09:41:00Z">
        <w:r w:rsidR="009708A1">
          <w:rPr>
            <w:rFonts w:asciiTheme="majorHAnsi" w:hAnsiTheme="majorHAnsi"/>
            <w:lang w:val="en-US"/>
          </w:rPr>
          <w:t xml:space="preserve">The </w:t>
        </w:r>
      </w:ins>
      <w:r w:rsidRPr="00B95229">
        <w:rPr>
          <w:rFonts w:asciiTheme="majorHAnsi" w:hAnsiTheme="majorHAnsi"/>
          <w:lang w:val="en-US"/>
        </w:rPr>
        <w:t>ULD-HSA-ULD construct combine</w:t>
      </w:r>
      <w:r>
        <w:rPr>
          <w:rFonts w:asciiTheme="majorHAnsi" w:hAnsiTheme="majorHAnsi"/>
          <w:lang w:val="en-US"/>
        </w:rPr>
        <w:t>s</w:t>
      </w:r>
      <w:r w:rsidRPr="00B95229">
        <w:rPr>
          <w:rFonts w:asciiTheme="majorHAnsi" w:hAnsiTheme="majorHAnsi"/>
          <w:lang w:val="en-US"/>
        </w:rPr>
        <w:t xml:space="preserve"> protein glue </w:t>
      </w:r>
      <w:r>
        <w:rPr>
          <w:rFonts w:asciiTheme="majorHAnsi" w:hAnsiTheme="majorHAnsi"/>
          <w:lang w:val="en-US"/>
        </w:rPr>
        <w:t>properties</w:t>
      </w:r>
      <w:r w:rsidRPr="00B95229">
        <w:rPr>
          <w:rFonts w:asciiTheme="majorHAnsi" w:hAnsiTheme="majorHAnsi"/>
          <w:lang w:val="en-US"/>
        </w:rPr>
        <w:t xml:space="preserve"> with </w:t>
      </w:r>
      <w:del w:id="45" w:author="anna.resch88@gmail.com" w:date="2022-01-04T09:42:00Z">
        <w:r w:rsidRPr="00CB266D" w:rsidDel="009708A1">
          <w:rPr>
            <w:rFonts w:asciiTheme="majorHAnsi" w:hAnsiTheme="majorHAnsi" w:cstheme="majorHAnsi"/>
            <w:lang w:val="en-US"/>
          </w:rPr>
          <w:delText xml:space="preserve">bioabsorptive </w:delText>
        </w:r>
      </w:del>
      <w:ins w:id="46" w:author="anna.resch88@gmail.com" w:date="2022-01-04T09:42:00Z">
        <w:r w:rsidR="009708A1">
          <w:rPr>
            <w:rFonts w:asciiTheme="majorHAnsi" w:hAnsiTheme="majorHAnsi" w:cstheme="majorHAnsi"/>
            <w:lang w:val="en-US"/>
          </w:rPr>
          <w:t xml:space="preserve">bio-resorbable </w:t>
        </w:r>
      </w:ins>
      <w:r w:rsidRPr="00CB266D">
        <w:rPr>
          <w:rFonts w:asciiTheme="majorHAnsi" w:hAnsiTheme="majorHAnsi" w:cstheme="majorHAnsi"/>
          <w:lang w:val="en-US"/>
        </w:rPr>
        <w:t>linker</w:t>
      </w:r>
      <w:r w:rsidRPr="00B95229">
        <w:rPr>
          <w:rFonts w:asciiTheme="majorHAnsi" w:hAnsiTheme="majorHAnsi"/>
          <w:lang w:val="en-US"/>
        </w:rPr>
        <w:t xml:space="preserve"> </w:t>
      </w:r>
      <w:r>
        <w:rPr>
          <w:rFonts w:asciiTheme="majorHAnsi" w:hAnsiTheme="majorHAnsi"/>
          <w:lang w:val="en-US"/>
        </w:rPr>
        <w:t xml:space="preserve">properties </w:t>
      </w:r>
      <w:r w:rsidRPr="00B95229">
        <w:rPr>
          <w:rFonts w:asciiTheme="majorHAnsi" w:hAnsiTheme="majorHAnsi"/>
          <w:lang w:val="en-US"/>
        </w:rPr>
        <w:t>of human derived serum albumin characteristics.</w:t>
      </w:r>
    </w:p>
    <w:p w14:paraId="2B002821" w14:textId="77777777" w:rsidR="00067C6D" w:rsidRPr="00726839" w:rsidRDefault="00067C6D" w:rsidP="00067C6D">
      <w:pPr>
        <w:jc w:val="both"/>
        <w:rPr>
          <w:rFonts w:cstheme="minorHAnsi"/>
          <w:b/>
          <w:lang w:val="en-US"/>
        </w:rPr>
      </w:pPr>
    </w:p>
    <w:p w14:paraId="4010381B" w14:textId="77777777" w:rsidR="00067C6D" w:rsidRPr="00726839" w:rsidRDefault="00067C6D" w:rsidP="00067C6D">
      <w:pPr>
        <w:pBdr>
          <w:top w:val="single" w:sz="4" w:space="1" w:color="auto"/>
        </w:pBdr>
        <w:rPr>
          <w:rFonts w:cstheme="minorHAnsi"/>
          <w:b/>
          <w:lang w:val="en-US"/>
        </w:rPr>
      </w:pPr>
    </w:p>
    <w:p w14:paraId="49452D8A" w14:textId="77777777" w:rsidR="00067C6D" w:rsidRPr="00726839" w:rsidRDefault="00067C6D" w:rsidP="00067C6D">
      <w:pPr>
        <w:rPr>
          <w:rFonts w:cstheme="minorHAnsi"/>
          <w:lang w:val="en-US"/>
        </w:rPr>
      </w:pPr>
      <w:r w:rsidRPr="00726839">
        <w:rPr>
          <w:rFonts w:cstheme="minorHAnsi"/>
          <w:b/>
          <w:lang w:val="en-US"/>
        </w:rPr>
        <w:t xml:space="preserve">Examples for ULD-Linker-ULD constructs with different properties </w:t>
      </w:r>
    </w:p>
    <w:p w14:paraId="7DF0D6C7" w14:textId="174A9A46"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b/>
          <w:bCs/>
          <w:u w:val="single"/>
          <w:lang w:val="en-US"/>
        </w:rPr>
      </w:pPr>
      <w:r w:rsidRPr="00726839">
        <w:rPr>
          <w:rFonts w:cstheme="minorHAnsi"/>
          <w:b/>
          <w:bCs/>
          <w:u w:val="single"/>
          <w:lang w:val="en-US"/>
        </w:rPr>
        <w:t>Colo</w:t>
      </w:r>
      <w:del w:id="47" w:author="anna.resch88@gmail.com" w:date="2022-01-04T09:42:00Z">
        <w:r w:rsidRPr="00726839" w:rsidDel="009708A1">
          <w:rPr>
            <w:rFonts w:cstheme="minorHAnsi"/>
            <w:b/>
            <w:bCs/>
            <w:u w:val="single"/>
            <w:lang w:val="en-US"/>
          </w:rPr>
          <w:delText>u</w:delText>
        </w:r>
      </w:del>
      <w:r w:rsidRPr="00726839">
        <w:rPr>
          <w:rFonts w:cstheme="minorHAnsi"/>
          <w:b/>
          <w:bCs/>
          <w:u w:val="single"/>
          <w:lang w:val="en-US"/>
        </w:rPr>
        <w:t>r Codes</w:t>
      </w:r>
    </w:p>
    <w:p w14:paraId="1B6C93B8"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70C0"/>
          <w:lang w:val="en-US"/>
        </w:rPr>
        <w:t>blue</w:t>
      </w:r>
      <w:r w:rsidRPr="00726839">
        <w:rPr>
          <w:rFonts w:cstheme="minorHAnsi"/>
          <w:lang w:val="en-US"/>
        </w:rPr>
        <w:t>: ULD aa sequence and encoding DNA sequences</w:t>
      </w:r>
    </w:p>
    <w:p w14:paraId="2F6BC466"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70AD47" w:themeColor="accent6"/>
          <w:lang w:val="en-US"/>
        </w:rPr>
        <w:t>green</w:t>
      </w:r>
      <w:r w:rsidRPr="00726839">
        <w:rPr>
          <w:rFonts w:cstheme="minorHAnsi"/>
          <w:lang w:val="en-US"/>
        </w:rPr>
        <w:t>: Linker aa sequences and encoding DNA sequences</w:t>
      </w:r>
    </w:p>
    <w:p w14:paraId="545A4CA1"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b/>
          <w:bCs/>
          <w:color w:val="000000" w:themeColor="text1"/>
          <w:lang w:val="en-US"/>
        </w:rPr>
        <w:t>black</w:t>
      </w:r>
      <w:r w:rsidRPr="00726839">
        <w:rPr>
          <w:rFonts w:cstheme="minorHAnsi"/>
          <w:color w:val="000000" w:themeColor="text1"/>
          <w:lang w:val="en-US"/>
        </w:rPr>
        <w:t>:</w:t>
      </w:r>
      <w:r w:rsidRPr="00726839">
        <w:rPr>
          <w:rFonts w:cstheme="minorHAnsi"/>
          <w:lang w:val="en-US"/>
        </w:rPr>
        <w:t xml:space="preserve"> bridging aa (or aa sequences) and encoding DNA sequences originated from the </w:t>
      </w:r>
    </w:p>
    <w:p w14:paraId="273A9295" w14:textId="77777777" w:rsidR="00067C6D" w:rsidRPr="00726839" w:rsidRDefault="00067C6D" w:rsidP="00067C6D">
      <w:pPr>
        <w:pBdr>
          <w:top w:val="single" w:sz="4" w:space="1" w:color="auto"/>
          <w:left w:val="single" w:sz="4" w:space="0" w:color="auto"/>
          <w:bottom w:val="single" w:sz="4" w:space="1" w:color="auto"/>
          <w:right w:val="single" w:sz="4" w:space="4" w:color="auto"/>
        </w:pBdr>
        <w:rPr>
          <w:rFonts w:cstheme="minorHAnsi"/>
          <w:lang w:val="en-US"/>
        </w:rPr>
      </w:pPr>
      <w:r w:rsidRPr="00726839">
        <w:rPr>
          <w:rFonts w:cstheme="minorHAnsi"/>
          <w:lang w:val="en-US"/>
        </w:rPr>
        <w:t xml:space="preserve">OVTP cloning platform used to </w:t>
      </w:r>
      <w:r>
        <w:rPr>
          <w:rFonts w:cstheme="minorHAnsi"/>
          <w:lang w:val="en-US"/>
        </w:rPr>
        <w:t>create</w:t>
      </w:r>
      <w:r w:rsidRPr="00726839">
        <w:rPr>
          <w:rFonts w:cstheme="minorHAnsi"/>
          <w:lang w:val="en-US"/>
        </w:rPr>
        <w:t xml:space="preserve"> the respective constructs</w:t>
      </w:r>
    </w:p>
    <w:p w14:paraId="0D162CA8" w14:textId="77777777" w:rsidR="00067C6D" w:rsidRDefault="00067C6D" w:rsidP="00067C6D">
      <w:pPr>
        <w:rPr>
          <w:rFonts w:cstheme="minorHAnsi"/>
          <w:lang w:val="en-US"/>
        </w:rPr>
      </w:pPr>
    </w:p>
    <w:p w14:paraId="26BBEA4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I. Linker domain: resilin-like ELPs </w:t>
      </w:r>
      <w:r w:rsidRPr="007C545A">
        <w:rPr>
          <w:rFonts w:asciiTheme="majorHAnsi" w:hAnsiTheme="majorHAnsi" w:cstheme="minorHAnsi"/>
          <w:i/>
          <w:iCs/>
          <w:lang w:val="en-US"/>
        </w:rPr>
        <w:t>(ELP = elastin-like proteins)</w:t>
      </w:r>
    </w:p>
    <w:p w14:paraId="1218211B" w14:textId="3476E7C9"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48"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aa (35</w:t>
      </w:r>
      <w:ins w:id="49" w:author="anna.resch88@gmail.com" w:date="2022-01-04T09:44:00Z">
        <w:r w:rsidR="00CA7197">
          <w:rPr>
            <w:rFonts w:asciiTheme="majorHAnsi" w:hAnsiTheme="majorHAnsi" w:cstheme="minorHAnsi"/>
            <w:u w:val="single"/>
            <w:lang w:val="en-US"/>
          </w:rPr>
          <w:t>.</w:t>
        </w:r>
      </w:ins>
      <w:del w:id="50"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344 aa)</w:t>
      </w:r>
      <w:r w:rsidRPr="007C545A">
        <w:rPr>
          <w:rFonts w:asciiTheme="majorHAnsi" w:hAnsiTheme="majorHAnsi" w:cstheme="minorHAnsi"/>
          <w:lang w:val="en-US"/>
        </w:rPr>
        <w:t xml:space="preserve"> </w:t>
      </w:r>
      <w:r w:rsidRPr="007C545A">
        <w:rPr>
          <w:rFonts w:asciiTheme="majorHAnsi" w:hAnsiTheme="majorHAnsi" w:cstheme="minorHAnsi"/>
          <w:i/>
          <w:iCs/>
          <w:lang w:val="en-US"/>
        </w:rPr>
        <w:t>((DSY)</w:t>
      </w:r>
      <w:r w:rsidRPr="009708A1">
        <w:rPr>
          <w:rFonts w:asciiTheme="majorHAnsi" w:hAnsiTheme="majorHAnsi" w:cstheme="minorHAnsi"/>
          <w:i/>
          <w:iCs/>
          <w:vertAlign w:val="subscript"/>
          <w:lang w:val="en-US"/>
          <w:rPrChange w:id="51"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((VPGDG)</w:t>
      </w:r>
      <w:r w:rsidRPr="009708A1">
        <w:rPr>
          <w:rFonts w:asciiTheme="majorHAnsi" w:hAnsiTheme="majorHAnsi" w:cstheme="minorHAnsi"/>
          <w:i/>
          <w:iCs/>
          <w:vertAlign w:val="subscript"/>
          <w:lang w:val="en-US"/>
          <w:rPrChange w:id="52"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(VPGSG)</w:t>
      </w:r>
      <w:r w:rsidRPr="009708A1">
        <w:rPr>
          <w:rFonts w:asciiTheme="majorHAnsi" w:hAnsiTheme="majorHAnsi" w:cstheme="minorHAnsi"/>
          <w:i/>
          <w:iCs/>
          <w:vertAlign w:val="subscript"/>
          <w:lang w:val="en-US"/>
          <w:rPrChange w:id="53"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54"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42BAC4D4"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GVPGDGVPGSGVPGYGVPGDGVPGSGVPGYGVPGDGVPGSGVPGYGVPGDGVPGSGVPGYGVPGDGVPGSGVPGYGVPGDGVPGSGVPGYGVPGDGVPGSGVPGYGVPGDGVPGSGVPGY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21DBF74"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ULD-(DSY)</w:t>
      </w:r>
      <w:r w:rsidRPr="009708A1">
        <w:rPr>
          <w:rFonts w:asciiTheme="majorHAnsi" w:hAnsiTheme="majorHAnsi" w:cstheme="minorHAnsi"/>
          <w:u w:val="single"/>
          <w:vertAlign w:val="subscript"/>
          <w:lang w:val="en-US"/>
          <w:rPrChange w:id="55" w:author="anna.resch88@gmail.com" w:date="2022-01-04T09:43:00Z">
            <w:rPr>
              <w:rFonts w:asciiTheme="majorHAnsi" w:hAnsiTheme="majorHAnsi" w:cstheme="minorHAnsi"/>
              <w:u w:val="single"/>
              <w:lang w:val="en-US"/>
            </w:rPr>
          </w:rPrChange>
        </w:rPr>
        <w:t>8</w:t>
      </w:r>
      <w:r w:rsidRPr="007C545A">
        <w:rPr>
          <w:rFonts w:asciiTheme="majorHAnsi" w:hAnsiTheme="majorHAnsi" w:cstheme="minorHAnsi"/>
          <w:u w:val="single"/>
          <w:lang w:val="en-US"/>
        </w:rPr>
        <w:t>-ULD / DNA</w:t>
      </w:r>
    </w:p>
    <w:p w14:paraId="1A466EBA"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GGTGTTCCGGGTGATGGTGTTCCGGGTA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w:t>
      </w:r>
      <w:r w:rsidRPr="007C545A">
        <w:rPr>
          <w:rFonts w:asciiTheme="majorHAnsi" w:hAnsiTheme="majorHAnsi" w:cstheme="minorHAnsi"/>
          <w:color w:val="0070C0"/>
          <w:lang w:val="en-US"/>
        </w:rPr>
        <w:lastRenderedPageBreak/>
        <w: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B12A825" w14:textId="77777777" w:rsidR="00067C6D" w:rsidRPr="007C545A" w:rsidRDefault="00067C6D" w:rsidP="00067C6D">
      <w:pPr>
        <w:rPr>
          <w:rFonts w:asciiTheme="majorHAnsi" w:hAnsiTheme="majorHAnsi" w:cstheme="minorHAnsi"/>
          <w:lang w:val="en-US"/>
        </w:rPr>
      </w:pPr>
    </w:p>
    <w:p w14:paraId="35C94D5D" w14:textId="2F780611"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56"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aa (33</w:t>
      </w:r>
      <w:ins w:id="57" w:author="anna.resch88@gmail.com" w:date="2022-01-04T09:44:00Z">
        <w:r w:rsidR="00CA7197">
          <w:rPr>
            <w:rFonts w:asciiTheme="majorHAnsi" w:hAnsiTheme="majorHAnsi" w:cstheme="minorHAnsi"/>
            <w:u w:val="single"/>
            <w:lang w:val="en-US"/>
          </w:rPr>
          <w:t>.</w:t>
        </w:r>
      </w:ins>
      <w:del w:id="58"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2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314 aa)</w:t>
      </w:r>
      <w:r w:rsidRPr="007C545A">
        <w:rPr>
          <w:rFonts w:asciiTheme="majorHAnsi" w:hAnsiTheme="majorHAnsi" w:cstheme="minorHAnsi"/>
          <w:lang w:val="en-US"/>
        </w:rPr>
        <w:t xml:space="preserve"> </w:t>
      </w:r>
      <w:r w:rsidRPr="007C545A">
        <w:rPr>
          <w:rFonts w:asciiTheme="majorHAnsi" w:hAnsiTheme="majorHAnsi" w:cstheme="minorHAnsi"/>
          <w:i/>
          <w:iCs/>
          <w:lang w:val="en-US"/>
        </w:rPr>
        <w:t>((VRY)</w:t>
      </w:r>
      <w:r w:rsidRPr="009708A1">
        <w:rPr>
          <w:rFonts w:asciiTheme="majorHAnsi" w:hAnsiTheme="majorHAnsi" w:cstheme="minorHAnsi"/>
          <w:i/>
          <w:iCs/>
          <w:vertAlign w:val="subscript"/>
          <w:lang w:val="en-US"/>
          <w:rPrChange w:id="59"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 ((VPGVG)</w:t>
      </w:r>
      <w:r w:rsidRPr="009708A1">
        <w:rPr>
          <w:rFonts w:asciiTheme="majorHAnsi" w:hAnsiTheme="majorHAnsi" w:cstheme="minorHAnsi"/>
          <w:i/>
          <w:iCs/>
          <w:vertAlign w:val="subscript"/>
          <w:lang w:val="en-US"/>
          <w:rPrChange w:id="60"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(VPGRG)</w:t>
      </w:r>
      <w:r w:rsidRPr="009708A1">
        <w:rPr>
          <w:rFonts w:asciiTheme="majorHAnsi" w:hAnsiTheme="majorHAnsi" w:cstheme="minorHAnsi"/>
          <w:i/>
          <w:iCs/>
          <w:vertAlign w:val="subscript"/>
          <w:lang w:val="en-US"/>
          <w:rPrChange w:id="61"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(VPGYG)</w:t>
      </w:r>
      <w:r w:rsidRPr="009708A1">
        <w:rPr>
          <w:rFonts w:asciiTheme="majorHAnsi" w:hAnsiTheme="majorHAnsi" w:cstheme="minorHAnsi"/>
          <w:i/>
          <w:iCs/>
          <w:vertAlign w:val="subscript"/>
          <w:lang w:val="en-US"/>
          <w:rPrChange w:id="62" w:author="anna.resch88@gmail.com" w:date="2022-01-04T09:43:00Z">
            <w:rPr>
              <w:rFonts w:asciiTheme="majorHAnsi" w:hAnsiTheme="majorHAnsi" w:cstheme="minorHAnsi"/>
              <w:i/>
              <w:iCs/>
              <w:lang w:val="en-US"/>
            </w:rPr>
          </w:rPrChange>
        </w:rPr>
        <w:t>1</w:t>
      </w:r>
      <w:r w:rsidRPr="007C545A">
        <w:rPr>
          <w:rFonts w:asciiTheme="majorHAnsi" w:hAnsiTheme="majorHAnsi" w:cstheme="minorHAnsi"/>
          <w:i/>
          <w:iCs/>
          <w:lang w:val="en-US"/>
        </w:rPr>
        <w:t xml:space="preserve"> ELP)</w:t>
      </w:r>
    </w:p>
    <w:p w14:paraId="06A9ABE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GVPGVGVPGRGVPGYGVPGVGVPGRGVPGYGVPGVGVPGRGVPGYGVPGVGVPGRGVPGYGVPGVGVPGRGVPGYGVPGVGVPGRGVPGY</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6354CFC" w14:textId="77777777" w:rsidR="00067C6D" w:rsidRPr="007C545A" w:rsidRDefault="00067C6D" w:rsidP="00067C6D">
      <w:pPr>
        <w:rPr>
          <w:rFonts w:asciiTheme="majorHAnsi" w:hAnsiTheme="majorHAnsi" w:cstheme="minorHAnsi"/>
          <w:lang w:val="en-US"/>
        </w:rPr>
      </w:pPr>
    </w:p>
    <w:p w14:paraId="35D727A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ULD-(VRY)</w:t>
      </w:r>
      <w:r w:rsidRPr="009708A1">
        <w:rPr>
          <w:rFonts w:asciiTheme="majorHAnsi" w:hAnsiTheme="majorHAnsi" w:cstheme="minorHAnsi"/>
          <w:u w:val="single"/>
          <w:vertAlign w:val="subscript"/>
          <w:lang w:val="en-US"/>
          <w:rPrChange w:id="63" w:author="anna.resch88@gmail.com" w:date="2022-01-04T09:43:00Z">
            <w:rPr>
              <w:rFonts w:asciiTheme="majorHAnsi" w:hAnsiTheme="majorHAnsi" w:cstheme="minorHAnsi"/>
              <w:u w:val="single"/>
              <w:lang w:val="en-US"/>
            </w:rPr>
          </w:rPrChange>
        </w:rPr>
        <w:t>6</w:t>
      </w:r>
      <w:r w:rsidRPr="007C545A">
        <w:rPr>
          <w:rFonts w:asciiTheme="majorHAnsi" w:hAnsiTheme="majorHAnsi" w:cstheme="minorHAnsi"/>
          <w:u w:val="single"/>
          <w:lang w:val="en-US"/>
        </w:rPr>
        <w:t>-ULD / DNA</w:t>
      </w:r>
    </w:p>
    <w:p w14:paraId="29DBAA85" w14:textId="2AC4213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GGTGTTCCGGGTGTTGGTGTTCCGGGTCGCGGTGTTCCGGGTTACGGTGTTCCGGGTGTTGGTGTTCCGGGTCGCGGTGTTCCGGGTTACGGTGTTCCGGGTGTTGGTGTTCCGGGTCGCGGTGTTCCGGGTTACGGTGTTCCGGGTGTTGGTGTTCCGGGTCGCGGTGTTCCGGGTTACGGTGTTCCGGGTGTTGGTGTTCCGGGTCGCGGTGTTCCGGGTTACGGTGTTCCGGGTGTTGGTGTTCCGGGTCGCGGTGTTCCGGGTTAC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B29727A" w14:textId="77777777" w:rsidR="00067C6D" w:rsidRPr="007C545A" w:rsidRDefault="00067C6D" w:rsidP="00067C6D">
      <w:pPr>
        <w:rPr>
          <w:rFonts w:asciiTheme="majorHAnsi" w:hAnsiTheme="majorHAnsi" w:cstheme="minorHAnsi"/>
          <w:lang w:val="en-US"/>
        </w:rPr>
      </w:pPr>
    </w:p>
    <w:p w14:paraId="30199B1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 Linker domain: fluorescent proteins and proteolytic cleavage sites</w:t>
      </w:r>
    </w:p>
    <w:p w14:paraId="615ED8FB" w14:textId="2EACE5C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(52</w:t>
      </w:r>
      <w:ins w:id="64" w:author="anna.resch88@gmail.com" w:date="2022-01-04T09:44:00Z">
        <w:r w:rsidR="00CA7197">
          <w:rPr>
            <w:rFonts w:asciiTheme="majorHAnsi" w:hAnsiTheme="majorHAnsi" w:cstheme="minorHAnsi"/>
            <w:u w:val="single"/>
            <w:lang w:val="en-US"/>
          </w:rPr>
          <w:t>.</w:t>
        </w:r>
      </w:ins>
      <w:del w:id="65"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1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464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mEGFP</w:t>
      </w:r>
      <w:proofErr w:type="spellEnd"/>
      <w:r w:rsidRPr="007C545A">
        <w:rPr>
          <w:rFonts w:asciiTheme="majorHAnsi" w:hAnsiTheme="majorHAnsi" w:cstheme="minorHAnsi"/>
          <w:i/>
          <w:iCs/>
          <w:lang w:val="en-US"/>
        </w:rPr>
        <w:t xml:space="preserve"> = monomeric enhanced GFP)</w:t>
      </w:r>
    </w:p>
    <w:p w14:paraId="0EB6EE0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1AD72C89" w14:textId="77777777" w:rsidR="00067C6D" w:rsidRPr="007C545A" w:rsidRDefault="00067C6D" w:rsidP="00067C6D">
      <w:pPr>
        <w:rPr>
          <w:rFonts w:asciiTheme="majorHAnsi" w:hAnsiTheme="majorHAnsi" w:cstheme="minorHAnsi"/>
          <w:lang w:val="en-US"/>
        </w:rPr>
      </w:pPr>
    </w:p>
    <w:p w14:paraId="4BD44601"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298E841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w:t>
      </w:r>
      <w:r w:rsidRPr="007C545A">
        <w:rPr>
          <w:rFonts w:asciiTheme="majorHAnsi" w:hAnsiTheme="majorHAnsi" w:cstheme="minorHAnsi"/>
          <w:color w:val="70AD47" w:themeColor="accent6"/>
          <w:lang w:val="en-US"/>
        </w:rPr>
        <w:lastRenderedPageBreak/>
        <w:t>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B6DECCC" w14:textId="77777777" w:rsidR="00067C6D" w:rsidRPr="007C545A" w:rsidRDefault="00067C6D" w:rsidP="00067C6D">
      <w:pPr>
        <w:rPr>
          <w:rFonts w:asciiTheme="majorHAnsi" w:hAnsiTheme="majorHAnsi" w:cstheme="minorHAnsi"/>
          <w:lang w:val="en-US"/>
        </w:rPr>
      </w:pPr>
    </w:p>
    <w:p w14:paraId="23223FC7" w14:textId="1F858F15"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(80</w:t>
      </w:r>
      <w:ins w:id="66" w:author="anna.resch88@gmail.com" w:date="2022-01-04T09:44:00Z">
        <w:r w:rsidR="00CA7197">
          <w:rPr>
            <w:rFonts w:asciiTheme="majorHAnsi" w:hAnsiTheme="majorHAnsi" w:cstheme="minorHAnsi"/>
            <w:u w:val="single"/>
            <w:lang w:val="en-US"/>
          </w:rPr>
          <w:t>.</w:t>
        </w:r>
      </w:ins>
      <w:del w:id="6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0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711 aa)</w:t>
      </w:r>
      <w:r w:rsidRPr="007C545A">
        <w:rPr>
          <w:rFonts w:asciiTheme="majorHAnsi" w:hAnsiTheme="majorHAnsi" w:cstheme="minorHAnsi"/>
          <w:lang w:val="en-US"/>
        </w:rPr>
        <w:t xml:space="preserve"> </w:t>
      </w:r>
      <w:r w:rsidRPr="007C545A">
        <w:rPr>
          <w:rFonts w:asciiTheme="majorHAnsi" w:hAnsiTheme="majorHAnsi" w:cstheme="minorHAnsi"/>
          <w:i/>
          <w:iCs/>
          <w:lang w:val="en-US"/>
        </w:rPr>
        <w:t xml:space="preserve">(EYFP = enhanced yellow fluorescent protein;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73F57DD2"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BE8DAE6" w14:textId="77777777" w:rsidR="00067C6D" w:rsidRPr="007C545A" w:rsidRDefault="00067C6D" w:rsidP="00067C6D">
      <w:pPr>
        <w:rPr>
          <w:rFonts w:asciiTheme="majorHAnsi" w:hAnsiTheme="majorHAnsi" w:cstheme="minorHAnsi"/>
          <w:lang w:val="en-US"/>
        </w:rPr>
      </w:pPr>
    </w:p>
    <w:p w14:paraId="1F227BE7"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08F8184D"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w:t>
      </w:r>
      <w:r w:rsidRPr="007C545A">
        <w:rPr>
          <w:rFonts w:asciiTheme="majorHAnsi" w:hAnsiTheme="majorHAnsi" w:cstheme="minorHAnsi"/>
          <w:color w:val="70AD47" w:themeColor="accent6"/>
          <w:lang w:val="en-US"/>
        </w:rPr>
        <w:lastRenderedPageBreak/>
        <w: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30C8EB1C" w14:textId="77777777" w:rsidR="00067C6D" w:rsidRPr="007C545A" w:rsidRDefault="00067C6D" w:rsidP="00067C6D">
      <w:pPr>
        <w:rPr>
          <w:rFonts w:asciiTheme="majorHAnsi" w:hAnsiTheme="majorHAnsi" w:cstheme="minorHAnsi"/>
          <w:lang w:val="en-US"/>
        </w:rPr>
      </w:pPr>
    </w:p>
    <w:p w14:paraId="26F0604C" w14:textId="55A164C0"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aa (52</w:t>
      </w:r>
      <w:ins w:id="68" w:author="anna.resch88@gmail.com" w:date="2022-01-04T09:44:00Z">
        <w:r w:rsidR="00CA7197">
          <w:rPr>
            <w:rFonts w:asciiTheme="majorHAnsi" w:hAnsiTheme="majorHAnsi" w:cstheme="minorHAnsi"/>
            <w:u w:val="single"/>
            <w:lang w:val="en-US"/>
          </w:rPr>
          <w:t>.</w:t>
        </w:r>
      </w:ins>
      <w:del w:id="69"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9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471 aa)</w:t>
      </w:r>
      <w:r w:rsidRPr="007C545A">
        <w:rPr>
          <w:rFonts w:asciiTheme="majorHAnsi" w:hAnsiTheme="majorHAnsi" w:cstheme="minorHAnsi"/>
          <w:lang w:val="en-US"/>
        </w:rPr>
        <w:t xml:space="preserve"> </w:t>
      </w:r>
    </w:p>
    <w:p w14:paraId="6EAB1641" w14:textId="77777777" w:rsidR="00067C6D" w:rsidRPr="007C545A" w:rsidRDefault="00067C6D" w:rsidP="00067C6D">
      <w:pPr>
        <w:tabs>
          <w:tab w:val="left" w:pos="7655"/>
        </w:tabs>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GMVSKGEELFTGVVPILVELDGDVNGHKFSVSGEGEGDATYGKLTLKFICTTGKLPVPWPTLVTTFGYGLQCFARYPDHMKQHDFFKSAMPEGYVQERTIFFKDDGNYKTRAEVKFEGDTLVNRIELKGIDFKEDGNILGHKLEYNYNSHNVYIMADKQKNGIKVNFKIRHNIEDGSVQLADHYQQNTPIGDGPVLLPDNHYLSYQSALSKDPNEKRDHMVLLEFVTAAGITLGMDELYKG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481A2DE" w14:textId="77777777" w:rsidR="00067C6D" w:rsidRPr="007C545A" w:rsidRDefault="00067C6D" w:rsidP="00067C6D">
      <w:pPr>
        <w:rPr>
          <w:rFonts w:asciiTheme="majorHAnsi" w:hAnsiTheme="majorHAnsi" w:cstheme="minorHAnsi"/>
          <w:lang w:val="en-US"/>
        </w:rPr>
      </w:pPr>
    </w:p>
    <w:p w14:paraId="6C51DDD0"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ULD-EYFP-</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-ULD / DNA</w:t>
      </w:r>
    </w:p>
    <w:p w14:paraId="1BB75320" w14:textId="77777777" w:rsidR="00067C6D" w:rsidRPr="007C545A" w:rsidRDefault="00067C6D" w:rsidP="00067C6D">
      <w:pPr>
        <w:rPr>
          <w:rFonts w:asciiTheme="majorHAnsi" w:hAnsiTheme="majorHAnsi" w:cstheme="minorHAnsi"/>
          <w:color w:val="70AD47" w:themeColor="accent6"/>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TTCGGCTACGGCCTGCAGTGCTTCGC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TACCAGTCCGCC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62FCAF17" w14:textId="77777777" w:rsidR="00067C6D" w:rsidRPr="007C545A" w:rsidRDefault="00067C6D" w:rsidP="00067C6D">
      <w:pPr>
        <w:rPr>
          <w:rFonts w:asciiTheme="majorHAnsi" w:hAnsiTheme="majorHAnsi" w:cstheme="minorHAnsi"/>
          <w:lang w:val="en-US"/>
        </w:rPr>
      </w:pPr>
    </w:p>
    <w:p w14:paraId="12D5F59A" w14:textId="0AAA5E13" w:rsidR="00067C6D" w:rsidRPr="007C545A" w:rsidRDefault="00067C6D" w:rsidP="00067C6D">
      <w:pPr>
        <w:rPr>
          <w:rFonts w:asciiTheme="majorHAnsi" w:hAnsiTheme="majorHAnsi" w:cstheme="minorHAnsi"/>
          <w:i/>
          <w:iCs/>
          <w:u w:val="single"/>
          <w:lang w:val="en-US"/>
        </w:rPr>
      </w:pPr>
      <w:r w:rsidRPr="007C545A">
        <w:rPr>
          <w:rFonts w:asciiTheme="majorHAnsi" w:hAnsiTheme="majorHAnsi" w:cstheme="minorHAnsi"/>
          <w:u w:val="single"/>
          <w:lang w:val="en-US"/>
        </w:rPr>
        <w:lastRenderedPageBreak/>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aa (79</w:t>
      </w:r>
      <w:ins w:id="70" w:author="anna.resch88@gmail.com" w:date="2022-01-04T09:44:00Z">
        <w:r w:rsidR="00CA7197">
          <w:rPr>
            <w:rFonts w:asciiTheme="majorHAnsi" w:hAnsiTheme="majorHAnsi" w:cstheme="minorHAnsi"/>
            <w:u w:val="single"/>
            <w:lang w:val="en-US"/>
          </w:rPr>
          <w:t>.</w:t>
        </w:r>
      </w:ins>
      <w:del w:id="71"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7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708 aa)</w:t>
      </w:r>
      <w:r w:rsidRPr="007C545A">
        <w:rPr>
          <w:rFonts w:asciiTheme="majorHAnsi" w:hAnsiTheme="majorHAnsi" w:cstheme="minorHAnsi"/>
          <w:lang w:val="en-US"/>
        </w:rPr>
        <w:t xml:space="preserve"> </w:t>
      </w:r>
      <w:r w:rsidRPr="007C545A">
        <w:rPr>
          <w:rFonts w:asciiTheme="majorHAnsi" w:hAnsiTheme="majorHAnsi" w:cstheme="minorHAnsi"/>
          <w:i/>
          <w:iCs/>
          <w:lang w:val="en-US"/>
        </w:rPr>
        <w:t>(</w:t>
      </w:r>
      <w:proofErr w:type="spellStart"/>
      <w:r w:rsidRPr="007C545A">
        <w:rPr>
          <w:rFonts w:asciiTheme="majorHAnsi" w:hAnsiTheme="majorHAnsi" w:cstheme="minorHAnsi"/>
          <w:i/>
          <w:iCs/>
          <w:lang w:val="en-US"/>
        </w:rPr>
        <w:t>mCHR</w:t>
      </w:r>
      <w:proofErr w:type="spellEnd"/>
      <w:r w:rsidRPr="007C545A">
        <w:rPr>
          <w:rFonts w:asciiTheme="majorHAnsi" w:hAnsiTheme="majorHAnsi" w:cstheme="minorHAnsi"/>
          <w:i/>
          <w:iCs/>
          <w:lang w:val="en-US"/>
        </w:rPr>
        <w:t xml:space="preserve"> = monomeric </w:t>
      </w:r>
      <w:proofErr w:type="spellStart"/>
      <w:r w:rsidRPr="007C545A">
        <w:rPr>
          <w:rFonts w:asciiTheme="majorHAnsi" w:hAnsiTheme="majorHAnsi" w:cstheme="minorHAnsi"/>
          <w:i/>
          <w:iCs/>
          <w:lang w:val="en-US"/>
        </w:rPr>
        <w:t>mCherry</w:t>
      </w:r>
      <w:proofErr w:type="spellEnd"/>
      <w:r w:rsidRPr="007C545A">
        <w:rPr>
          <w:rFonts w:asciiTheme="majorHAnsi" w:hAnsiTheme="majorHAnsi" w:cstheme="minorHAnsi"/>
          <w:i/>
          <w:iCs/>
          <w:lang w:val="en-US"/>
        </w:rPr>
        <w:t xml:space="preserve">; </w:t>
      </w:r>
      <w:proofErr w:type="spellStart"/>
      <w:r w:rsidRPr="007C545A">
        <w:rPr>
          <w:rFonts w:asciiTheme="majorHAnsi" w:hAnsiTheme="majorHAnsi" w:cstheme="minorHAnsi"/>
          <w:i/>
          <w:iCs/>
          <w:lang w:val="en-US"/>
        </w:rPr>
        <w:t>TEVrec</w:t>
      </w:r>
      <w:proofErr w:type="spellEnd"/>
      <w:r w:rsidRPr="007C545A">
        <w:rPr>
          <w:rFonts w:asciiTheme="majorHAnsi" w:hAnsiTheme="majorHAnsi" w:cstheme="minorHAnsi"/>
          <w:i/>
          <w:iCs/>
          <w:lang w:val="en-US"/>
        </w:rPr>
        <w:t xml:space="preserve"> = TEV protease recognition sequence)</w:t>
      </w:r>
    </w:p>
    <w:p w14:paraId="353BCC2B"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GMVSKGEEDNMAIIKEFMRFKVHMEGSVNGHEFEIEGEGEGRPYEGTQTAKLKVTKGGPLPFAWDILSPQFMYGSKAYVKHPADIPDYLKLSFPEGFKWERVMNFEDGGVVTVTQDSSLQDGEFIYKVKLRGTNFPSDGPVMQKKTMGWEASSERMYPEDGALKGEIKQRLKLKDGGHYDAEVKTTYKAKKPVQLPGAYNVNIKLDITSHNEDYTIVEQYERAEGRHSTGGMDELYKG</w:t>
      </w:r>
      <w:r w:rsidRPr="007C545A">
        <w:rPr>
          <w:rFonts w:asciiTheme="majorHAnsi" w:hAnsiTheme="majorHAnsi" w:cstheme="minorHAnsi"/>
          <w:i/>
          <w:color w:val="538135" w:themeColor="accent6" w:themeShade="BF"/>
          <w:lang w:val="en-US"/>
        </w:rPr>
        <w:t>ENLYFQ</w:t>
      </w:r>
      <w:r w:rsidRPr="007C545A">
        <w:rPr>
          <w:rFonts w:asciiTheme="majorHAnsi" w:hAnsiTheme="majorHAnsi" w:cstheme="minorHAnsi"/>
          <w:color w:val="70AD47" w:themeColor="accent6"/>
          <w:lang w:val="en-US"/>
        </w:rPr>
        <w:t>GMVSKGEELFTGVVPILVELDGDVNGHKFSVSGEGEGDATYGKLTLKFICTTGKLPVPWPTLVTTLTYGVQCFSRYPDHMKQHDFFKSAMPEGYVQERTIFFKDDGNYKTRAEVKFEGDTLVNRIELKGIDFKEDGNILGHKLEYNYNSHNVYIMADKQKNGIKVNFKIRHNIEDGSVQLADHYQQNTPIGDGPVLLPDNHYLSTQSKLSKDPNEKRDHMVLLEFVTAAGITLGMDELYK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2146270" w14:textId="77777777" w:rsidR="00067C6D" w:rsidRPr="007C545A" w:rsidRDefault="00067C6D" w:rsidP="00067C6D">
      <w:pPr>
        <w:rPr>
          <w:rFonts w:asciiTheme="majorHAnsi" w:hAnsiTheme="majorHAnsi" w:cstheme="minorHAnsi"/>
          <w:lang w:val="en-US"/>
        </w:rPr>
      </w:pPr>
    </w:p>
    <w:p w14:paraId="7311543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mCHR</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i/>
          <w:color w:val="538135" w:themeColor="accent6" w:themeShade="BF"/>
          <w:u w:val="single"/>
          <w:lang w:val="en-US"/>
        </w:rPr>
        <w:t>TEVrec</w:t>
      </w:r>
      <w:proofErr w:type="spellEnd"/>
      <w:r w:rsidRPr="007C545A">
        <w:rPr>
          <w:rFonts w:asciiTheme="majorHAnsi" w:hAnsiTheme="majorHAnsi" w:cstheme="minorHAnsi"/>
          <w:u w:val="single"/>
          <w:lang w:val="en-US"/>
        </w:rPr>
        <w:t>-</w:t>
      </w:r>
      <w:proofErr w:type="spellStart"/>
      <w:r w:rsidRPr="007C545A">
        <w:rPr>
          <w:rFonts w:asciiTheme="majorHAnsi" w:hAnsiTheme="majorHAnsi" w:cstheme="minorHAnsi"/>
          <w:u w:val="single"/>
          <w:lang w:val="en-US"/>
        </w:rPr>
        <w:t>mEGFP</w:t>
      </w:r>
      <w:proofErr w:type="spellEnd"/>
      <w:r w:rsidRPr="007C545A">
        <w:rPr>
          <w:rFonts w:asciiTheme="majorHAnsi" w:hAnsiTheme="majorHAnsi" w:cstheme="minorHAnsi"/>
          <w:u w:val="single"/>
          <w:lang w:val="en-US"/>
        </w:rPr>
        <w:t>-ULD / DNA</w:t>
      </w:r>
    </w:p>
    <w:p w14:paraId="7AD82FD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ATGGTGAGCAAGGGCGAGGAGGATAACATGGCCATCATCAAGGAGTTCATGCGCTTCAAGGTGCACATGGAGGGCTCCGTGAACGGCCACGAGTTCGAGATCGAGGGCGAGGGCGAGGGCCGCCCCTACGAGGGCACCCAGACCGCCAAGCTGAAGGTGACCAAGGGTGGCCCCCTGCCCTTCGCCTGGGACATCCTGTCCCCTCAGTTCATGTACGGCTCCAAGGCCTACGTGAAGCACCCCGCCGACATCCCCGACTACTTGAAGCTGTCCTTCCCCGAGGGCTTCAAGTGGGAGCGCGTGATGAACTTCGAGGACGGCGGCGTGGTGACCGTGACCCAGGACTCCTCCCTGCAGGACGGCGAGTTCATCTACAAGGTGAAGCTGCGCGGCACCAACTTCCCCTCCGACGGCCCCGTAATGCAGAAGAAGACCATGGGCTGGGAGGCCTCCTCCGAGCGGATGTACCCCGAGGACGGCGCCCTGAAGGGCGAGATCAAGCAGAGGCTGAAGCTGAAGGACGGCGGCCACTACGACGCTGAGGTCAAGACCACCTACAAGGCCAAGAAGCCCGTGCAGCTGCCCGGCGCCTACAACGTCAACATCAAGTTGGACATCACCTCCCACAACGAGGACTACACCATCGTGGAACAGTACGAACGCGCCGAGGGCCGCCACTCCACCGGCGGCATGGACGAGCTGTACAAGGGT</w:t>
      </w:r>
      <w:r w:rsidRPr="007C545A">
        <w:rPr>
          <w:rFonts w:asciiTheme="majorHAnsi" w:hAnsiTheme="majorHAnsi" w:cstheme="minorHAnsi"/>
          <w:i/>
          <w:color w:val="538135" w:themeColor="accent6" w:themeShade="BF"/>
          <w:lang w:val="en-US"/>
        </w:rPr>
        <w:t>GAAAACCTGTACTTTCAG</w:t>
      </w:r>
      <w:r w:rsidRPr="007C545A">
        <w:rPr>
          <w:rFonts w:asciiTheme="majorHAnsi" w:hAnsiTheme="majorHAnsi" w:cstheme="minorHAnsi"/>
          <w:color w:val="70AD47" w:themeColor="accent6"/>
          <w:lang w:val="en-US"/>
        </w:rPr>
        <w:t>GGTATGGTGAGCAAGGGCGAGGAGCTGTTCACCGGGGTGGTGCCCATCCTGGTCGAGCTGGACGGCGACGTAAACGGCCACAAGTTCAGCGTGTCCGGCGAGGGCGAGGGCGATGCCACCTACGGCAAGCTGACCCTGAAGTTCATCTGCACCACCGGCAAGCTGCCCGTGCCCTGGCCCACCCTCGTGACCACCCTGACCTACGGCGTGCAGTGCTTCAGCCGCTACCCCGACCACATGAAGCAGCACGACTTCTTCAAGTCCGCCATGCCCGAAGGCTACGTCCAGGAGCGCACCATCTTCTTCAAGGACGACGGCAACTACAAGACCCGCGCCGAGGTGAAGTTCGAGGGCGACACCCTGGTGAACCGCATCGAGCTGAAGGGCATCGACTTCAAGGAGGACGGCAACATCCTGGGGCACAAGCTGGAGTACAACTACAACAGCCACAACGTCTATATCATGGCCGACAAGCAGAAGAACGGCATCAAGGTGAACTTCAAGATCCGCCACAACATCGAGGACGGCAGCGTGCAGCTCGCCGACCACTACCAGCAGAACACCCCCATCGGCGACGGCCCCGTGCTGCTGCCCGACAACCACTACCTGAGCACCCAGTCCAAGCTGAGCAAAGACCCCAACGAGAAGCGCGATCACATGGTCCTGCTGGAGTTCGTGACCGCCGCCGGGATCACTCTCGGCATGGACGAGCTGTACAA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564AA220" w14:textId="77777777" w:rsidR="00067C6D" w:rsidRPr="007C545A" w:rsidRDefault="00067C6D" w:rsidP="00067C6D">
      <w:pPr>
        <w:rPr>
          <w:rFonts w:asciiTheme="majorHAnsi" w:hAnsiTheme="majorHAnsi" w:cstheme="minorHAnsi"/>
          <w:lang w:val="en-US"/>
        </w:rPr>
      </w:pPr>
    </w:p>
    <w:p w14:paraId="083A96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III. Linker domain: (resilient) structural recombinant protein domains</w:t>
      </w:r>
    </w:p>
    <w:p w14:paraId="4A9FC2B7" w14:textId="03183CC8"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lastRenderedPageBreak/>
        <w:t>ULD-spisi10-ULD / aa (53</w:t>
      </w:r>
      <w:ins w:id="72" w:author="anna.resch88@gmail.com" w:date="2022-01-04T09:44:00Z">
        <w:r w:rsidR="00CA7197">
          <w:rPr>
            <w:rFonts w:asciiTheme="majorHAnsi" w:hAnsiTheme="majorHAnsi" w:cstheme="minorHAnsi"/>
            <w:u w:val="single"/>
            <w:lang w:val="en-US"/>
          </w:rPr>
          <w:t>.</w:t>
        </w:r>
      </w:ins>
      <w:del w:id="73"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574 aa)</w:t>
      </w:r>
      <w:r w:rsidRPr="007C545A">
        <w:rPr>
          <w:rFonts w:asciiTheme="majorHAnsi" w:hAnsiTheme="majorHAnsi" w:cstheme="minorHAnsi"/>
          <w:lang w:val="en-US"/>
        </w:rPr>
        <w:t xml:space="preserve"> </w:t>
      </w:r>
      <w:r w:rsidRPr="007C545A">
        <w:rPr>
          <w:rFonts w:asciiTheme="majorHAnsi" w:hAnsiTheme="majorHAnsi" w:cstheme="minorHAnsi"/>
          <w:i/>
          <w:iCs/>
          <w:lang w:val="en-US"/>
        </w:rPr>
        <w:t>(spisi10 = recombinant spider silk 10x)</w:t>
      </w:r>
    </w:p>
    <w:p w14:paraId="6DFDD12D"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GRGGLGGQGAGMAAAAAMGGAGQGGYGGLGSQGT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3D4E9E5D" w14:textId="77777777" w:rsidR="00067C6D" w:rsidRPr="007C545A" w:rsidRDefault="00067C6D" w:rsidP="00067C6D">
      <w:pPr>
        <w:rPr>
          <w:rFonts w:asciiTheme="majorHAnsi" w:hAnsiTheme="majorHAnsi" w:cstheme="minorHAnsi"/>
          <w:lang w:val="en-US"/>
        </w:rPr>
      </w:pPr>
    </w:p>
    <w:p w14:paraId="0C1E28B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ULD-spisi10-ULD / DNA</w:t>
      </w:r>
    </w:p>
    <w:p w14:paraId="7C0D6AB1"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GGTCGTGGTGGTCTGGGTGGTCAGGGTGCTGGTATGGCTGCTGCTGCTGCTATGGGTGGTGCTGGTCAGGGTGGTTACGGTGGTCTGGGTTCTCAGGGTACC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29C3038F" w14:textId="77777777" w:rsidR="00067C6D" w:rsidRPr="007C545A" w:rsidRDefault="00067C6D" w:rsidP="00067C6D">
      <w:pPr>
        <w:rPr>
          <w:rFonts w:asciiTheme="majorHAnsi" w:hAnsiTheme="majorHAnsi" w:cstheme="minorHAnsi"/>
          <w:lang w:val="en-US"/>
        </w:rPr>
      </w:pPr>
    </w:p>
    <w:p w14:paraId="396C5725" w14:textId="67DFD9D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aa (38</w:t>
      </w:r>
      <w:ins w:id="74" w:author="anna.resch88@gmail.com" w:date="2022-01-04T09:44:00Z">
        <w:r w:rsidR="00CA7197">
          <w:rPr>
            <w:rFonts w:asciiTheme="majorHAnsi" w:hAnsiTheme="majorHAnsi" w:cstheme="minorHAnsi"/>
            <w:u w:val="single"/>
            <w:lang w:val="en-US"/>
          </w:rPr>
          <w:t>.</w:t>
        </w:r>
      </w:ins>
      <w:del w:id="75"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4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374 aa)</w:t>
      </w:r>
      <w:r w:rsidRPr="007C545A">
        <w:rPr>
          <w:rFonts w:asciiTheme="majorHAnsi" w:hAnsiTheme="majorHAnsi" w:cstheme="minorHAnsi"/>
          <w:lang w:val="en-US"/>
        </w:rPr>
        <w:t xml:space="preserve"> </w:t>
      </w:r>
      <w:r w:rsidRPr="007C545A">
        <w:rPr>
          <w:rFonts w:asciiTheme="majorHAnsi" w:hAnsiTheme="majorHAnsi" w:cstheme="minorHAnsi"/>
          <w:i/>
          <w:iCs/>
          <w:lang w:val="en-US"/>
        </w:rPr>
        <w:t>(resi10 = recombinant resilin 10x)</w:t>
      </w:r>
    </w:p>
    <w:p w14:paraId="0C580A40"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GGRPSDSYGAPGGGNGGRPSDSYGAPGGGNGGRPSDSYGAPGGGNGGRPSDSYGAPGGGNGGRPSDSYGAPGGGNGGRPSDSYGAPGGGNGGRPSDSYGAPGGGNGGRPSDSYGAPGGGNGGRPSDSYGAPGGGNGGRPSDSYGAPGGGN</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88DEAA1" w14:textId="77777777" w:rsidR="00067C6D" w:rsidRPr="007C545A" w:rsidRDefault="00067C6D" w:rsidP="00067C6D">
      <w:pPr>
        <w:rPr>
          <w:rFonts w:asciiTheme="majorHAnsi" w:hAnsiTheme="majorHAnsi" w:cstheme="minorHAnsi"/>
          <w:lang w:val="en-US"/>
        </w:rPr>
      </w:pPr>
    </w:p>
    <w:p w14:paraId="676EF0DC"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ULD-resi10-ULD / DNA</w:t>
      </w:r>
    </w:p>
    <w:p w14:paraId="7AD9658D" w14:textId="413B7075"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GGTGGTCGACCTTCTGATTCTTACGGTGCTCCTGGTGGTGGTAA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119DA39" w14:textId="77777777" w:rsidR="00067C6D" w:rsidRPr="007C545A" w:rsidRDefault="00067C6D" w:rsidP="00067C6D">
      <w:pPr>
        <w:rPr>
          <w:rFonts w:asciiTheme="majorHAnsi" w:hAnsiTheme="majorHAnsi" w:cstheme="minorHAnsi"/>
          <w:lang w:val="en-US"/>
        </w:rPr>
      </w:pPr>
    </w:p>
    <w:p w14:paraId="57D563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IV. Linker domain: human functional protein domain</w:t>
      </w:r>
    </w:p>
    <w:p w14:paraId="306621F5" w14:textId="6857F00B" w:rsidR="00067C6D" w:rsidRPr="007C545A" w:rsidRDefault="00067C6D" w:rsidP="00067C6D">
      <w:pPr>
        <w:rPr>
          <w:rFonts w:asciiTheme="majorHAnsi" w:hAnsiTheme="majorHAnsi" w:cstheme="minorHAnsi"/>
          <w:i/>
          <w:iCs/>
          <w:lang w:val="en-US"/>
        </w:rPr>
      </w:pPr>
      <w:r w:rsidRPr="007C545A">
        <w:rPr>
          <w:rFonts w:asciiTheme="majorHAnsi" w:hAnsiTheme="majorHAnsi" w:cstheme="minorHAnsi"/>
          <w:u w:val="single"/>
          <w:lang w:val="en-US"/>
        </w:rPr>
        <w:t>ULD-</w:t>
      </w:r>
      <w:r w:rsidRPr="007C545A">
        <w:rPr>
          <w:rFonts w:asciiTheme="majorHAnsi" w:hAnsiTheme="majorHAnsi" w:cstheme="minorHAnsi"/>
          <w:color w:val="70AD47" w:themeColor="accent6"/>
          <w:u w:val="single"/>
          <w:lang w:val="en-US"/>
        </w:rPr>
        <w:t>HSA</w:t>
      </w:r>
      <w:r w:rsidRPr="007C545A">
        <w:rPr>
          <w:rFonts w:asciiTheme="majorHAnsi" w:hAnsiTheme="majorHAnsi" w:cstheme="minorHAnsi"/>
          <w:u w:val="single"/>
          <w:lang w:val="en-US"/>
        </w:rPr>
        <w:t>-ULD / aa (91</w:t>
      </w:r>
      <w:ins w:id="76" w:author="anna.resch88@gmail.com" w:date="2022-01-04T09:44:00Z">
        <w:r w:rsidR="00CA7197">
          <w:rPr>
            <w:rFonts w:asciiTheme="majorHAnsi" w:hAnsiTheme="majorHAnsi" w:cstheme="minorHAnsi"/>
            <w:u w:val="single"/>
            <w:lang w:val="en-US"/>
          </w:rPr>
          <w:t>.</w:t>
        </w:r>
      </w:ins>
      <w:del w:id="77" w:author="anna.resch88@gmail.com" w:date="2022-01-04T09:44: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6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810 aa)</w:t>
      </w:r>
      <w:r w:rsidRPr="007C545A">
        <w:rPr>
          <w:rFonts w:asciiTheme="majorHAnsi" w:hAnsiTheme="majorHAnsi" w:cstheme="minorHAnsi"/>
          <w:lang w:val="en-US"/>
        </w:rPr>
        <w:t xml:space="preserve"> </w:t>
      </w:r>
      <w:r w:rsidRPr="007C545A">
        <w:rPr>
          <w:rFonts w:asciiTheme="majorHAnsi" w:hAnsiTheme="majorHAnsi" w:cstheme="minorHAnsi"/>
          <w:i/>
          <w:iCs/>
          <w:lang w:val="en-US"/>
        </w:rPr>
        <w:t>(HSA = recombinant Human Serum Albumin)</w:t>
      </w:r>
    </w:p>
    <w:p w14:paraId="59318A2C"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000000" w:themeColor="text1"/>
          <w:lang w:val="en-US"/>
        </w:rPr>
        <w:t>G</w:t>
      </w:r>
      <w:r w:rsidRPr="007C545A">
        <w:rPr>
          <w:rFonts w:asciiTheme="majorHAnsi" w:hAnsiTheme="majorHAnsi" w:cstheme="minorHAnsi"/>
          <w:color w:val="70AD47" w:themeColor="accent6"/>
          <w:lang w:val="en-US"/>
        </w:rPr>
        <w:t>DAHKSEVAHRFKDLGEENFKALVLIAFAQYLQQCPFEDHVKLVNEVTEFAKTCVADESAENCDKSLHTLFGDKLCTVATLRETYGEMADCCAKQEPERNECFLQHKDDNPNLPRLVRPEVDVMCTAFHDNEETFLKKYLYEIARRHPYFYAPELLFFAKRYKAAFTECCQAADKAACLLPKLDELRDEGKASSAKQRLKCASLQKFGERAFKAWAVARLSQRFPKAEFAEVSKLVTDLTKVHTECCHGDLLECADDRADLAKYICENQDSISSKLKECCEKPLLEKSHCIAEVENDEMPADLPSLAADFVESKDVCKNYAEAKDVFLGMFLYEYARRHPDYSVVLLLRLAKTYETTLEKCCAAADPHECYAKVFDEFKPLVEEPQNLIKQNCELFEQLGEYKFQNALLVRYTKKVPQVSTPTLVEVSRNLGKVGSKCCKHPEAKRMPCAEDYLSVVLNQLCVLHEKTPVSDRVTKCCTESLVNRRPCFSALEVDETYVPKEFNAETFTFHADICTLSEKERQIKKQTALVELVKHKPKATKEQLKAVMDDFAAFVEKCCKADDKETCFAEEGKKLVAASQAALGL</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5C8E8F7A" w14:textId="77777777" w:rsidR="00067C6D" w:rsidRPr="007C545A" w:rsidRDefault="00067C6D" w:rsidP="00067C6D">
      <w:pPr>
        <w:rPr>
          <w:rFonts w:asciiTheme="majorHAnsi" w:hAnsiTheme="majorHAnsi" w:cstheme="minorHAnsi"/>
          <w:lang w:val="en-US"/>
        </w:rPr>
      </w:pPr>
    </w:p>
    <w:p w14:paraId="64231ED3"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ULD-HSA-ULD / DNA</w:t>
      </w:r>
    </w:p>
    <w:p w14:paraId="326266E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color w:val="70AD47" w:themeColor="accent6"/>
          <w:lang w:val="en-US"/>
        </w:rPr>
        <w:t>GACGCTCACAAATCTGAAGTTGCTCACCGTTTCAAAGACCTGGGTGAAGAAAACTTCAAAGCTCTGGTTCTGATCGCTTTCGCTCAGTACCTGCAGCAGTGCCCGTTCGAAGACCACGTTAAACTGGTTAACGAAGTTACCGAATTTGCTAAAACCTGCGTTGCTGACGAATCTGCTGAAAACTGCGACAAATCTCTGCACACCCTGTTCGGTGACAAACTGTGTACCGTTGCTACCCTGCGTGAAACCTACGGTGAAATGGCTGACTGCTGCGCTAAACAGGAACCGGAACGTAACGAATGCTTCCTGCAGCACAAAGACGACAACCCGAACCTGCCGCGTCTGGTTCGTCCGGAAGTTGACGTTATGTGTACCGCTTTCCACGACAACGAAGAAACCTTCCTGAAAAAA</w:t>
      </w:r>
      <w:r w:rsidRPr="007C545A">
        <w:rPr>
          <w:rFonts w:asciiTheme="majorHAnsi" w:hAnsiTheme="majorHAnsi" w:cstheme="minorHAnsi"/>
          <w:color w:val="70AD47" w:themeColor="accent6"/>
          <w:lang w:val="en-US"/>
        </w:rPr>
        <w:lastRenderedPageBreak/>
        <w:t>TACCTGTACGAAATCGCTCGTCGTCACCCGTACTTCTACGCTCCGGAACTGCTGTTCTTCGCTAAACGTTACAAAGCTGCTTTCACCGAATGCTGCCAGGCTGCTGACAAAGCTGCTTGCCTGCTGCCGAAACTGGACGAACTGCGTGACGAAGGTAAAGCGTCTTCTGCTAAACAGCGTCTGAAATGCGCTTCTCTGCAGAAATTCGGTGAACGTGCTTTCAAAGCGTGGGCTGTTGCTCGTCTGTCTCAGCGTTTCCCGAAAGCTGAATTTGCTGAAGTTTCTAAACTGGTTACCGACCTGACCAAAGTTCACACCGAATGCTGCCACGGTGACCTGCTGGAATGCGCTGACGACCGTGCTGACCTGGCTAAATACATCTGCGAAAACCAGGACTCTATCTCGTCTAAACTGAAAGAATGCTGCGAAAAACCGCTGCTGGAAAAATCTCACTGCATCGCTGAAGTTGAAAACGACGAAATGCCGGCTGACCTGCCGTCTCTGGCTGCTGACTTCGTTGAATCTAAAGACGTTTGCAAAAACTACGCTGAAGCTAAAGACGTTTTCCTGGGTATGTTCCTGTACGAATACGCTCGTCGTCACCCGGACTACTCTGTTGTTCTGCTGCTGCGTCTGGCTAAAACCTACGAAACCACCCTGGAAAAATGCTGCGCTGCTGCTGACCCGCACGAATGCTACGCTAAAGTTTTCGACGAGTTCAAACCGCTGGTTGAAGAACCGCAGAACCTGATCAAACAGAACTGCGAACTGTTCGAACAGCTGGGTGAATACAAATTCCAGAACGCTCTGCTGGTTCGTTACACCAAAAAAGTTCCGCAGGTTTCTACCCCGACCCTGGTTGAAGTTTCTCGTAACCTGGGTAAAGTTGGTTCTAAATGCTGCAAACACCCGGAAGCTAAACGTATGCCGTGCGCTGAAGACTACCTGTCTGTTGTTCTGAACCAGCTGTGCGTTCTGCACGAAAAAACCCCGGTTTCTGACCGTGTTACCAAATGCTGCACCGAATCTCTGGTTAACCGTCGTCCGTGCTTCTCTGCTCTGGAAGTTGACGAAACCTACGTTCCGAAAGAGTTCAACGCTGAAACCTTCACCTTCCACGCTGACATCTGCACCCTGTCTGAAAAAGAACGTCAGATCAAAAAACAGACCGCTCTGGTTGAACTGGTTAAACACAAACCGAAAGCTACCAAAGAACAGCTGAAAGCTGTTATGGACGACTTCGCTGCTTTCGTTGAAAAATGCTGCAAAGCTGACGACAAAGAAACCTGCTTCGCTGAAGAAGGTAAAAAACTGGTTGCTGCTTCTCAGGCTGCTCTGGGTCTG</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0411CAF7" w14:textId="77777777" w:rsidR="00067C6D" w:rsidRPr="007C545A" w:rsidRDefault="00067C6D" w:rsidP="00067C6D">
      <w:pPr>
        <w:rPr>
          <w:rFonts w:asciiTheme="majorHAnsi" w:hAnsiTheme="majorHAnsi" w:cstheme="minorHAnsi"/>
          <w:lang w:val="en-US"/>
        </w:rPr>
      </w:pPr>
    </w:p>
    <w:p w14:paraId="39A4178F"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V. Linker domain: modular modifiable domain (</w:t>
      </w:r>
      <w:proofErr w:type="spellStart"/>
      <w:r w:rsidRPr="007C545A">
        <w:rPr>
          <w:rFonts w:asciiTheme="majorHAnsi" w:hAnsiTheme="majorHAnsi" w:cstheme="minorHAnsi"/>
          <w:lang w:val="en-US"/>
        </w:rPr>
        <w:t>SpyTag</w:t>
      </w:r>
      <w:proofErr w:type="spellEnd"/>
      <w:r w:rsidRPr="007C545A">
        <w:rPr>
          <w:rFonts w:asciiTheme="majorHAnsi" w:hAnsiTheme="majorHAnsi" w:cstheme="minorHAnsi"/>
          <w:lang w:val="en-US"/>
        </w:rPr>
        <w:t>/</w:t>
      </w:r>
      <w:proofErr w:type="spellStart"/>
      <w:r w:rsidRPr="007C545A">
        <w:rPr>
          <w:rFonts w:asciiTheme="majorHAnsi" w:hAnsiTheme="majorHAnsi" w:cstheme="minorHAnsi"/>
          <w:lang w:val="en-US"/>
        </w:rPr>
        <w:t>SpyCatcher</w:t>
      </w:r>
      <w:proofErr w:type="spellEnd"/>
      <w:r w:rsidRPr="007C545A">
        <w:rPr>
          <w:rFonts w:asciiTheme="majorHAnsi" w:hAnsiTheme="majorHAnsi" w:cstheme="minorHAnsi"/>
          <w:lang w:val="en-US"/>
        </w:rPr>
        <w:t xml:space="preserve"> conjugation system)</w:t>
      </w:r>
    </w:p>
    <w:p w14:paraId="67289AC5" w14:textId="08A0D11F"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aa (34</w:t>
      </w:r>
      <w:ins w:id="78" w:author="anna.resch88@gmail.com" w:date="2022-01-04T09:45:00Z">
        <w:r w:rsidR="00CA7197">
          <w:rPr>
            <w:rFonts w:asciiTheme="majorHAnsi" w:hAnsiTheme="majorHAnsi" w:cstheme="minorHAnsi"/>
            <w:u w:val="single"/>
            <w:lang w:val="en-US"/>
          </w:rPr>
          <w:t>.</w:t>
        </w:r>
      </w:ins>
      <w:del w:id="79"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3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310 aa)</w:t>
      </w:r>
    </w:p>
    <w:p w14:paraId="1BC65EE5"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w:t>
      </w:r>
      <w:r w:rsidRPr="007C545A">
        <w:rPr>
          <w:rFonts w:asciiTheme="majorHAnsi" w:hAnsiTheme="majorHAnsi" w:cstheme="minorHAnsi"/>
          <w:color w:val="70AD47" w:themeColor="accent6"/>
          <w:lang w:val="en-US"/>
        </w:rPr>
        <w:t>SGDSATHIKFSKRDEDGKELAGATMELRDSSGKTISTWISDGQVKDFYLYPGKYTFVETAAPDGYEVATAITFTVNEQGQVTVNG</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24333D2D" w14:textId="77777777" w:rsidR="00067C6D" w:rsidRPr="007C545A" w:rsidRDefault="00067C6D" w:rsidP="00067C6D">
      <w:pPr>
        <w:rPr>
          <w:rFonts w:asciiTheme="majorHAnsi" w:hAnsiTheme="majorHAnsi" w:cstheme="minorHAnsi"/>
          <w:lang w:val="en-US"/>
        </w:rPr>
      </w:pPr>
    </w:p>
    <w:p w14:paraId="5CBEB3D9"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w:t>
      </w:r>
      <w:proofErr w:type="spellStart"/>
      <w:r w:rsidRPr="007C545A">
        <w:rPr>
          <w:rFonts w:asciiTheme="majorHAnsi" w:hAnsiTheme="majorHAnsi" w:cstheme="minorHAnsi"/>
          <w:u w:val="single"/>
          <w:lang w:val="en-US"/>
        </w:rPr>
        <w:t>SpyCatcher</w:t>
      </w:r>
      <w:proofErr w:type="spellEnd"/>
      <w:r w:rsidRPr="007C545A">
        <w:rPr>
          <w:rFonts w:asciiTheme="majorHAnsi" w:hAnsiTheme="majorHAnsi" w:cstheme="minorHAnsi"/>
          <w:u w:val="single"/>
          <w:lang w:val="en-US"/>
        </w:rPr>
        <w:t>-ULD / DNA</w:t>
      </w:r>
    </w:p>
    <w:p w14:paraId="1B067722"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lang w:val="en-US"/>
        </w:rPr>
        <w:t>GGT</w:t>
      </w:r>
      <w:r w:rsidRPr="007C545A">
        <w:rPr>
          <w:rFonts w:asciiTheme="majorHAnsi" w:hAnsiTheme="majorHAnsi" w:cstheme="minorHAnsi"/>
          <w:color w:val="70AD47" w:themeColor="accent6"/>
          <w:lang w:val="en-US"/>
        </w:rPr>
        <w:t>TCAGGTGATAGTGCTACCCATATTAAATTCTCAAAACGTGATGAGGACGGCAAAGAGTTAGCTGGTGCAACTATGGAGTTGCGTGATTCATCTGGTAAAACTATTAGTACATGGATTTCAGATGGACAAGTGAAAGATTTCTACCTGTATCCAGGAAAATATACATTTGTCGAAACCGCAGCACCAGACGGTTATGAGGTAGCAACTGCTATTACCTTTACAGTTAATGAGCAAGGTCAGGTTACTGTAAATGGC</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w:t>
      </w:r>
      <w:r w:rsidRPr="007C545A">
        <w:rPr>
          <w:rFonts w:asciiTheme="majorHAnsi" w:hAnsiTheme="majorHAnsi" w:cstheme="minorHAnsi"/>
          <w:color w:val="0070C0"/>
          <w:lang w:val="en-US"/>
        </w:rPr>
        <w:lastRenderedPageBreak/>
        <w:t>CTCCGGACGCTACCGTTGCTGACATGCTGCAGGACGTTTACCACGTTGTTACCCTGAAAATCCAGCTGCACTCT</w:t>
      </w:r>
      <w:r w:rsidRPr="007C545A">
        <w:rPr>
          <w:rFonts w:asciiTheme="majorHAnsi" w:hAnsiTheme="majorHAnsi" w:cstheme="minorHAnsi"/>
          <w:lang w:val="en-US"/>
        </w:rPr>
        <w:t>GGTGGAAGAGAAGCTTCATCACACCACCACCACCACCACTGA</w:t>
      </w:r>
    </w:p>
    <w:p w14:paraId="62150B06" w14:textId="77777777" w:rsidR="00067C6D" w:rsidRPr="007C545A" w:rsidRDefault="00067C6D" w:rsidP="00067C6D">
      <w:pPr>
        <w:rPr>
          <w:rFonts w:asciiTheme="majorHAnsi" w:hAnsiTheme="majorHAnsi" w:cstheme="minorHAnsi"/>
          <w:lang w:val="en-US"/>
        </w:rPr>
      </w:pPr>
    </w:p>
    <w:p w14:paraId="5C54BD72" w14:textId="20A8D00A"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 xml:space="preserve">VI. Linker domain: Additional ELP domains (charged </w:t>
      </w:r>
      <w:r w:rsidR="004F1E69">
        <w:rPr>
          <w:rFonts w:asciiTheme="majorHAnsi" w:hAnsiTheme="majorHAnsi" w:cstheme="minorHAnsi"/>
          <w:lang w:val="en-US"/>
        </w:rPr>
        <w:t>and</w:t>
      </w:r>
      <w:r w:rsidRPr="007C545A">
        <w:rPr>
          <w:rFonts w:asciiTheme="majorHAnsi" w:hAnsiTheme="majorHAnsi" w:cstheme="minorHAnsi"/>
          <w:lang w:val="en-US"/>
        </w:rPr>
        <w:t xml:space="preserve"> water soluble)</w:t>
      </w:r>
    </w:p>
    <w:p w14:paraId="39F49734" w14:textId="4B3C67BD"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ULD-(VPGKG)20-ULD / aa (33</w:t>
      </w:r>
      <w:ins w:id="80" w:author="anna.resch88@gmail.com" w:date="2022-01-04T09:45:00Z">
        <w:r w:rsidR="00CA7197">
          <w:rPr>
            <w:rFonts w:asciiTheme="majorHAnsi" w:hAnsiTheme="majorHAnsi" w:cstheme="minorHAnsi"/>
            <w:u w:val="single"/>
            <w:lang w:val="en-US"/>
          </w:rPr>
          <w:t>.</w:t>
        </w:r>
      </w:ins>
      <w:del w:id="81" w:author="anna.resch88@gmail.com" w:date="2022-01-04T09:45:00Z">
        <w:r w:rsidRPr="007C545A" w:rsidDel="00CA7197">
          <w:rPr>
            <w:rFonts w:asciiTheme="majorHAnsi" w:hAnsiTheme="majorHAnsi" w:cstheme="minorHAnsi"/>
            <w:u w:val="single"/>
            <w:lang w:val="en-US"/>
          </w:rPr>
          <w:delText>,</w:delText>
        </w:r>
      </w:del>
      <w:r w:rsidRPr="007C545A">
        <w:rPr>
          <w:rFonts w:asciiTheme="majorHAnsi" w:hAnsiTheme="majorHAnsi" w:cstheme="minorHAnsi"/>
          <w:u w:val="single"/>
          <w:lang w:val="en-US"/>
        </w:rPr>
        <w:t xml:space="preserve">8 </w:t>
      </w:r>
      <w:proofErr w:type="spellStart"/>
      <w:r w:rsidRPr="007C545A">
        <w:rPr>
          <w:rFonts w:asciiTheme="majorHAnsi" w:hAnsiTheme="majorHAnsi" w:cstheme="minorHAnsi"/>
          <w:u w:val="single"/>
          <w:lang w:val="en-US"/>
        </w:rPr>
        <w:t>kDa</w:t>
      </w:r>
      <w:proofErr w:type="spellEnd"/>
      <w:r w:rsidRPr="007C545A">
        <w:rPr>
          <w:rFonts w:asciiTheme="majorHAnsi" w:hAnsiTheme="majorHAnsi" w:cstheme="minorHAnsi"/>
          <w:u w:val="single"/>
          <w:lang w:val="en-US"/>
        </w:rPr>
        <w:t>, 324 aa)</w:t>
      </w:r>
    </w:p>
    <w:p w14:paraId="7759891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MDPMSSS</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color w:val="70AD47" w:themeColor="accent6"/>
          <w:lang w:val="en-US"/>
        </w:rPr>
        <w:t>GVPGKGVPGKGVPGKGVPGKGVPGKGVPGKGVPGKGVPGKGVPGKGVPGKGVPGKGVPGKGVPGKGVPGKGVPGKGVPGKGVPGKGVPGKGVPGKGVPGK</w:t>
      </w:r>
      <w:r w:rsidRPr="007C545A">
        <w:rPr>
          <w:rFonts w:asciiTheme="majorHAnsi" w:hAnsiTheme="majorHAnsi" w:cstheme="minorHAnsi"/>
          <w:color w:val="0070C0"/>
          <w:lang w:val="en-US"/>
        </w:rPr>
        <w:t>GTMLPVFCVVEHYENAIEYDCKEEHAEFVLVRKDMLFNQLIEMALLSLGYSHSSAAQAKGLIQVGKWNPVPLSYVTDAPDATVADMLQDVYHVVTLKIQLHS</w:t>
      </w:r>
      <w:r w:rsidRPr="007C545A">
        <w:rPr>
          <w:rFonts w:asciiTheme="majorHAnsi" w:hAnsiTheme="majorHAnsi" w:cstheme="minorHAnsi"/>
          <w:lang w:val="en-US"/>
        </w:rPr>
        <w:t>GGREASSHHHHHH</w:t>
      </w:r>
    </w:p>
    <w:p w14:paraId="40ED4A71" w14:textId="77777777" w:rsidR="00067C6D" w:rsidRPr="007C545A" w:rsidRDefault="00067C6D" w:rsidP="00067C6D">
      <w:pPr>
        <w:rPr>
          <w:rFonts w:asciiTheme="majorHAnsi" w:hAnsiTheme="majorHAnsi" w:cstheme="minorHAnsi"/>
          <w:lang w:val="en-US"/>
        </w:rPr>
      </w:pPr>
    </w:p>
    <w:p w14:paraId="6A4D9A1B" w14:textId="77777777" w:rsidR="00067C6D" w:rsidRPr="007C545A" w:rsidRDefault="00067C6D" w:rsidP="00067C6D">
      <w:pPr>
        <w:rPr>
          <w:rFonts w:asciiTheme="majorHAnsi" w:hAnsiTheme="majorHAnsi" w:cstheme="minorHAnsi"/>
          <w:u w:val="single"/>
          <w:lang w:val="en-US"/>
        </w:rPr>
      </w:pPr>
      <w:r w:rsidRPr="007C545A">
        <w:rPr>
          <w:rFonts w:asciiTheme="majorHAnsi" w:hAnsiTheme="majorHAnsi" w:cstheme="minorHAnsi"/>
          <w:u w:val="single"/>
          <w:lang w:val="en-US"/>
        </w:rPr>
        <w:t>ULD-(VPGKG)</w:t>
      </w:r>
      <w:r w:rsidRPr="00CA7197">
        <w:rPr>
          <w:rFonts w:asciiTheme="majorHAnsi" w:hAnsiTheme="majorHAnsi" w:cstheme="minorHAnsi"/>
          <w:u w:val="single"/>
          <w:vertAlign w:val="subscript"/>
          <w:lang w:val="en-US"/>
          <w:rPrChange w:id="82" w:author="anna.resch88@gmail.com" w:date="2022-01-04T09:45:00Z">
            <w:rPr>
              <w:rFonts w:asciiTheme="majorHAnsi" w:hAnsiTheme="majorHAnsi" w:cstheme="minorHAnsi"/>
              <w:u w:val="single"/>
              <w:lang w:val="en-US"/>
            </w:rPr>
          </w:rPrChange>
        </w:rPr>
        <w:t>20</w:t>
      </w:r>
      <w:r w:rsidRPr="007C545A">
        <w:rPr>
          <w:rFonts w:asciiTheme="majorHAnsi" w:hAnsiTheme="majorHAnsi" w:cstheme="minorHAnsi"/>
          <w:u w:val="single"/>
          <w:lang w:val="en-US"/>
        </w:rPr>
        <w:t>-ULD / DNA</w:t>
      </w:r>
    </w:p>
    <w:p w14:paraId="3E1DDB78" w14:textId="77777777" w:rsidR="00067C6D" w:rsidRPr="007C545A" w:rsidRDefault="00067C6D" w:rsidP="00067C6D">
      <w:pPr>
        <w:rPr>
          <w:rFonts w:asciiTheme="majorHAnsi" w:hAnsiTheme="majorHAnsi" w:cstheme="minorHAnsi"/>
          <w:lang w:val="en-US"/>
        </w:rPr>
      </w:pPr>
      <w:r w:rsidRPr="007C545A">
        <w:rPr>
          <w:rFonts w:asciiTheme="majorHAnsi" w:hAnsiTheme="majorHAnsi" w:cstheme="minorHAnsi"/>
          <w:lang w:val="en-US"/>
        </w:rPr>
        <w:t>ATGGATCCTATGAGCTCTTCT</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70AD47" w:themeColor="accent6"/>
          <w:lang w:val="en-US"/>
        </w:rPr>
        <w:t>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GGTGTTCCGGGTAAA</w:t>
      </w:r>
      <w:r w:rsidRPr="007C545A">
        <w:rPr>
          <w:rFonts w:asciiTheme="majorHAnsi" w:hAnsiTheme="majorHAnsi" w:cstheme="minorHAnsi"/>
          <w:color w:val="0070C0"/>
          <w:lang w:val="en-US"/>
        </w:rPr>
        <w:t>GGTACCATGCTGCCGGTTTTCTGCGTTGTTGAACACTACGAAAACGCTATCGAATACGACTGCAAAGAAGAACACGCTGAATTTGTTCTGGTTCGTAAAGACATGCTGTTCAACCAGCTGATCGAAATGGCTCTGCTGTCTCTGGGTTACTCTCACAGCTCTGCTGCTCAGGCTAAAGGTCTGATCCAGGTTGGTAAATGGAACCCGGTTCCGCTGTCTTACGTTACCGACGCTCCGGACGCTACCGTTGCTGACATGCTGCAGGACGTTTACCACGTTGTTACCCTGAAAATCCAGCTGCACTCT</w:t>
      </w:r>
      <w:r w:rsidRPr="007C545A">
        <w:rPr>
          <w:rFonts w:asciiTheme="majorHAnsi" w:hAnsiTheme="majorHAnsi" w:cstheme="minorHAnsi"/>
          <w:color w:val="000000" w:themeColor="text1"/>
          <w:lang w:val="en-US"/>
        </w:rPr>
        <w:t>GGT</w:t>
      </w:r>
      <w:r w:rsidRPr="007C545A">
        <w:rPr>
          <w:rFonts w:asciiTheme="majorHAnsi" w:hAnsiTheme="majorHAnsi" w:cstheme="minorHAnsi"/>
          <w:lang w:val="en-US"/>
        </w:rPr>
        <w:t>GGAAGAGAAGCTTCATCACACCACCACCACCACCACTGA</w:t>
      </w:r>
    </w:p>
    <w:p w14:paraId="1A796662" w14:textId="77777777" w:rsidR="00067C6D" w:rsidRPr="007C545A" w:rsidRDefault="00067C6D" w:rsidP="00067C6D">
      <w:pPr>
        <w:rPr>
          <w:rFonts w:asciiTheme="majorHAnsi" w:hAnsiTheme="majorHAnsi" w:cstheme="minorHAnsi"/>
          <w:lang w:val="en-US"/>
        </w:rPr>
      </w:pPr>
    </w:p>
    <w:p w14:paraId="3E5984A2" w14:textId="77777777" w:rsidR="00067C6D" w:rsidRPr="007C545A" w:rsidRDefault="00067C6D" w:rsidP="00067C6D">
      <w:pPr>
        <w:jc w:val="both"/>
        <w:rPr>
          <w:rFonts w:asciiTheme="majorHAnsi" w:hAnsiTheme="majorHAnsi" w:cstheme="majorHAnsi"/>
          <w:lang w:val="en-US"/>
        </w:rPr>
      </w:pPr>
    </w:p>
    <w:p w14:paraId="0B421C30" w14:textId="77777777" w:rsidR="00067C6D" w:rsidRDefault="00067C6D" w:rsidP="00067C6D">
      <w:pPr>
        <w:jc w:val="both"/>
        <w:rPr>
          <w:rFonts w:asciiTheme="majorHAnsi" w:hAnsiTheme="majorHAnsi" w:cstheme="majorHAnsi"/>
          <w:lang w:val="en-US"/>
        </w:rPr>
      </w:pPr>
      <w:r>
        <w:rPr>
          <w:rFonts w:cstheme="minorHAnsi"/>
          <w:b/>
          <w:noProof/>
          <w:lang w:eastAsia="de-DE"/>
        </w:rPr>
        <w:lastRenderedPageBreak/>
        <w:drawing>
          <wp:inline distT="0" distB="0" distL="0" distR="0" wp14:anchorId="5156D15A" wp14:editId="0AAA56F2">
            <wp:extent cx="5756910" cy="5756910"/>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S-PAGE addULD(2020_09_26).pdf"/>
                    <pic:cNvPicPr/>
                  </pic:nvPicPr>
                  <pic:blipFill>
                    <a:blip r:embed="rId13">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02400F0B" w14:textId="20AC76C3" w:rsidR="00067C6D" w:rsidRPr="00B95229" w:rsidRDefault="00067C6D" w:rsidP="00067C6D">
      <w:pPr>
        <w:jc w:val="both"/>
        <w:rPr>
          <w:rFonts w:cstheme="minorHAnsi"/>
          <w:i/>
          <w:lang w:val="en-US"/>
        </w:rPr>
      </w:pPr>
      <w:r w:rsidRPr="00B95229">
        <w:rPr>
          <w:rFonts w:asciiTheme="majorHAnsi" w:hAnsiTheme="majorHAnsi" w:cstheme="majorHAnsi"/>
          <w:b/>
          <w:i/>
          <w:lang w:val="en-US"/>
        </w:rPr>
        <w:t>Fig</w:t>
      </w:r>
      <w:ins w:id="83" w:author="anna.resch88@gmail.com" w:date="2022-01-04T16:05:00Z">
        <w:r w:rsidR="005A3A19">
          <w:rPr>
            <w:rFonts w:asciiTheme="majorHAnsi" w:hAnsiTheme="majorHAnsi" w:cstheme="majorHAnsi"/>
            <w:b/>
            <w:i/>
            <w:lang w:val="en-US"/>
          </w:rPr>
          <w:t>ure</w:t>
        </w:r>
      </w:ins>
      <w:del w:id="84" w:author="anna.resch88@gmail.com" w:date="2022-01-04T16:05:00Z">
        <w:r w:rsidRPr="00B95229" w:rsidDel="005A3A19">
          <w:rPr>
            <w:rFonts w:asciiTheme="majorHAnsi" w:hAnsiTheme="majorHAnsi" w:cstheme="majorHAnsi"/>
            <w:b/>
            <w:i/>
            <w:lang w:val="en-US"/>
          </w:rPr>
          <w:delText>.</w:delText>
        </w:r>
      </w:del>
      <w:r w:rsidRPr="00B95229">
        <w:rPr>
          <w:rFonts w:asciiTheme="majorHAnsi" w:hAnsiTheme="majorHAnsi" w:cstheme="majorHAnsi"/>
          <w:b/>
          <w:i/>
          <w:lang w:val="en-US"/>
        </w:rPr>
        <w:t xml:space="preserve"> S-1:</w:t>
      </w:r>
      <w:r w:rsidRPr="00B95229">
        <w:rPr>
          <w:rFonts w:asciiTheme="majorHAnsi" w:hAnsiTheme="majorHAnsi" w:cstheme="majorHAnsi"/>
          <w:i/>
          <w:lang w:val="en-US"/>
        </w:rPr>
        <w:t xml:space="preserve"> </w:t>
      </w:r>
      <w:r w:rsidRPr="00B95229">
        <w:rPr>
          <w:rFonts w:asciiTheme="majorHAnsi" w:hAnsiTheme="majorHAnsi" w:cstheme="minorHAnsi"/>
          <w:i/>
          <w:lang w:val="en-US"/>
        </w:rPr>
        <w:t xml:space="preserve">SDS-PAGE of expressed ULD-Linker-ULD </w:t>
      </w:r>
      <w:del w:id="85" w:author="anna.resch88@gmail.com" w:date="2022-01-04T09:45:00Z">
        <w:r w:rsidRPr="00B95229" w:rsidDel="00CA7197">
          <w:rPr>
            <w:rFonts w:asciiTheme="majorHAnsi" w:hAnsiTheme="majorHAnsi" w:cstheme="minorHAnsi"/>
            <w:i/>
            <w:lang w:val="en-US"/>
          </w:rPr>
          <w:delText xml:space="preserve">glue </w:delText>
        </w:r>
      </w:del>
      <w:del w:id="86" w:author="anna.resch88@gmail.com" w:date="2022-01-04T09:48:00Z">
        <w:r w:rsidRPr="00B95229" w:rsidDel="00CA7197">
          <w:rPr>
            <w:rFonts w:asciiTheme="majorHAnsi" w:hAnsiTheme="majorHAnsi" w:cstheme="minorHAnsi"/>
            <w:i/>
            <w:lang w:val="en-US"/>
          </w:rPr>
          <w:delText xml:space="preserve">protein glue </w:delText>
        </w:r>
      </w:del>
      <w:ins w:id="87" w:author="anna.resch88@gmail.com" w:date="2022-01-04T09:45:00Z">
        <w:r w:rsidR="00CA7197">
          <w:rPr>
            <w:rFonts w:asciiTheme="majorHAnsi" w:hAnsiTheme="majorHAnsi" w:cstheme="minorHAnsi"/>
            <w:i/>
            <w:lang w:val="en-US"/>
          </w:rPr>
          <w:t xml:space="preserve">constructs </w:t>
        </w:r>
      </w:ins>
      <w:r w:rsidRPr="00B95229">
        <w:rPr>
          <w:rFonts w:asciiTheme="majorHAnsi" w:hAnsiTheme="majorHAnsi" w:cstheme="minorHAnsi"/>
          <w:i/>
          <w:lang w:val="en-US"/>
        </w:rPr>
        <w:t xml:space="preserve">cloned in pET28-NMBL-His plasmid and expressed in E. coli BL21(DE3) cells. The headings on top of the protein gel lanes denominate for the </w:t>
      </w:r>
      <w:r w:rsidR="000224BA">
        <w:rPr>
          <w:rFonts w:asciiTheme="majorHAnsi" w:hAnsiTheme="majorHAnsi" w:cstheme="minorHAnsi"/>
          <w:i/>
          <w:lang w:val="en-US"/>
        </w:rPr>
        <w:t>l</w:t>
      </w:r>
      <w:r w:rsidR="000224BA" w:rsidRPr="00B95229">
        <w:rPr>
          <w:rFonts w:asciiTheme="majorHAnsi" w:hAnsiTheme="majorHAnsi" w:cstheme="minorHAnsi"/>
          <w:i/>
          <w:lang w:val="en-US"/>
        </w:rPr>
        <w:t xml:space="preserve">inker </w:t>
      </w:r>
      <w:r w:rsidRPr="00B95229">
        <w:rPr>
          <w:rFonts w:asciiTheme="majorHAnsi" w:hAnsiTheme="majorHAnsi" w:cstheme="minorHAnsi"/>
          <w:i/>
          <w:lang w:val="en-US"/>
        </w:rPr>
        <w:t>sequence between two ULD protein domains. The (+) symbol</w:t>
      </w:r>
      <w:ins w:id="88"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on top of each lane mark IPTG</w:t>
      </w:r>
      <w:ins w:id="89" w:author="anna.resch88@gmail.com" w:date="2022-01-04T09:46:00Z">
        <w:r w:rsidR="00CA7197">
          <w:rPr>
            <w:rFonts w:asciiTheme="majorHAnsi" w:hAnsiTheme="majorHAnsi" w:cstheme="minorHAnsi"/>
            <w:i/>
            <w:lang w:val="en-US"/>
          </w:rPr>
          <w:t>-</w:t>
        </w:r>
      </w:ins>
      <w:del w:id="90" w:author="anna.resch88@gmail.com" w:date="2022-01-04T09:46:00Z">
        <w:r w:rsidRPr="00B95229" w:rsidDel="00CA7197">
          <w:rPr>
            <w:rFonts w:asciiTheme="majorHAnsi" w:hAnsiTheme="majorHAnsi" w:cstheme="minorHAnsi"/>
            <w:i/>
            <w:lang w:val="en-US"/>
          </w:rPr>
          <w:delText xml:space="preserve"> </w:delText>
        </w:r>
      </w:del>
      <w:r w:rsidRPr="00B95229">
        <w:rPr>
          <w:rFonts w:asciiTheme="majorHAnsi" w:hAnsiTheme="majorHAnsi" w:cstheme="minorHAnsi"/>
          <w:i/>
          <w:lang w:val="en-US"/>
        </w:rPr>
        <w:t>induced single clones of the respective construct. (–) symbol</w:t>
      </w:r>
      <w:ins w:id="91" w:author="anna.resch88@gmail.com" w:date="2022-01-04T09:46:00Z">
        <w:r w:rsidR="00CA7197">
          <w:rPr>
            <w:rFonts w:asciiTheme="majorHAnsi" w:hAnsiTheme="majorHAnsi" w:cstheme="minorHAnsi"/>
            <w:i/>
            <w:lang w:val="en-US"/>
          </w:rPr>
          <w:t>s</w:t>
        </w:r>
      </w:ins>
      <w:r w:rsidRPr="00B95229">
        <w:rPr>
          <w:rFonts w:asciiTheme="majorHAnsi" w:hAnsiTheme="majorHAnsi" w:cstheme="minorHAnsi"/>
          <w:i/>
          <w:lang w:val="en-US"/>
        </w:rPr>
        <w:t xml:space="preserve"> mark non-induced negative controls to induced clones in the neighboring lane on the right. The arrows on the left and right sides mark and denote the Mw of the different expressed fusion </w:t>
      </w:r>
      <w:del w:id="92" w:author="anna.resch88@gmail.com" w:date="2022-01-04T09:46:00Z">
        <w:r w:rsidRPr="00B95229" w:rsidDel="00CA7197">
          <w:rPr>
            <w:rFonts w:asciiTheme="majorHAnsi" w:hAnsiTheme="majorHAnsi" w:cstheme="minorHAnsi"/>
            <w:i/>
            <w:lang w:val="en-US"/>
          </w:rPr>
          <w:delText xml:space="preserve">glue </w:delText>
        </w:r>
      </w:del>
      <w:r w:rsidRPr="00B95229">
        <w:rPr>
          <w:rFonts w:asciiTheme="majorHAnsi" w:hAnsiTheme="majorHAnsi" w:cstheme="minorHAnsi"/>
          <w:i/>
          <w:lang w:val="en-US"/>
        </w:rPr>
        <w:t xml:space="preserve">proteins. A. From left to the right expressed proteins for the ULD-Linker-ULD constructs are shown with the </w:t>
      </w:r>
      <w:r w:rsidR="000224BA">
        <w:rPr>
          <w:rFonts w:asciiTheme="majorHAnsi" w:hAnsiTheme="majorHAnsi" w:cstheme="minorHAnsi"/>
          <w:i/>
          <w:lang w:val="en-US"/>
        </w:rPr>
        <w:t>l</w:t>
      </w:r>
      <w:r w:rsidRPr="00B95229">
        <w:rPr>
          <w:rFonts w:asciiTheme="majorHAnsi" w:hAnsiTheme="majorHAnsi" w:cstheme="minorHAnsi"/>
          <w:i/>
          <w:lang w:val="en-US"/>
        </w:rPr>
        <w:t xml:space="preserve">inkers: recombinant spider silk (spisi10), recombinant resilin (resi10), </w:t>
      </w:r>
      <w:proofErr w:type="spellStart"/>
      <w:r w:rsidRPr="00B95229">
        <w:rPr>
          <w:rFonts w:asciiTheme="majorHAnsi" w:hAnsiTheme="majorHAnsi" w:cstheme="minorHAnsi"/>
          <w:i/>
          <w:lang w:val="en-US"/>
        </w:rPr>
        <w:t>SpyCatcher</w:t>
      </w:r>
      <w:proofErr w:type="spellEnd"/>
      <w:r w:rsidRPr="00B95229">
        <w:rPr>
          <w:rFonts w:asciiTheme="majorHAnsi" w:hAnsiTheme="majorHAnsi" w:cstheme="minorHAnsi"/>
          <w:i/>
          <w:lang w:val="en-US"/>
        </w:rPr>
        <w:t xml:space="preserve"> protein, </w:t>
      </w:r>
      <w:proofErr w:type="spellStart"/>
      <w:r w:rsidRPr="00B95229">
        <w:rPr>
          <w:rFonts w:asciiTheme="majorHAnsi" w:hAnsiTheme="majorHAnsi" w:cstheme="minorHAnsi"/>
          <w:i/>
          <w:lang w:val="en-US"/>
        </w:rPr>
        <w:t>mEGFP</w:t>
      </w:r>
      <w:proofErr w:type="spellEnd"/>
      <w:r w:rsidRPr="00B95229">
        <w:rPr>
          <w:rFonts w:asciiTheme="majorHAnsi" w:hAnsiTheme="majorHAnsi" w:cstheme="minorHAnsi"/>
          <w:i/>
          <w:lang w:val="en-US"/>
        </w:rPr>
        <w:t xml:space="preserve"> and Human Serum Albumin (HSA) for different expressed single E. coli clones. B. From left to the right expressed proteins are shown for the ULD-Linker-ULD constructs with the </w:t>
      </w:r>
      <w:r w:rsidR="0049117F">
        <w:rPr>
          <w:rFonts w:asciiTheme="majorHAnsi" w:hAnsiTheme="majorHAnsi" w:cstheme="minorHAnsi"/>
          <w:i/>
          <w:lang w:val="en-US"/>
        </w:rPr>
        <w:t>l</w:t>
      </w:r>
      <w:r w:rsidRPr="00B95229">
        <w:rPr>
          <w:rFonts w:asciiTheme="majorHAnsi" w:hAnsiTheme="majorHAnsi" w:cstheme="minorHAnsi"/>
          <w:i/>
          <w:lang w:val="en-US"/>
        </w:rPr>
        <w:t>inkers: EYFP-</w:t>
      </w:r>
      <w:proofErr w:type="spellStart"/>
      <w:r w:rsidRPr="00B95229">
        <w:rPr>
          <w:rFonts w:asciiTheme="majorHAnsi" w:hAnsiTheme="majorHAnsi" w:cstheme="minorHAnsi"/>
          <w:i/>
          <w:lang w:val="en-US"/>
        </w:rPr>
        <w:t>TEVrec</w:t>
      </w:r>
      <w:proofErr w:type="spellEnd"/>
      <w:r w:rsidRPr="00B95229">
        <w:rPr>
          <w:rFonts w:asciiTheme="majorHAnsi" w:hAnsiTheme="majorHAnsi" w:cstheme="minorHAnsi"/>
          <w:i/>
          <w:lang w:val="en-US"/>
        </w:rPr>
        <w:t>-</w:t>
      </w:r>
      <w:proofErr w:type="spellStart"/>
      <w:r w:rsidRPr="00B95229">
        <w:rPr>
          <w:rFonts w:asciiTheme="majorHAnsi" w:hAnsiTheme="majorHAnsi" w:cstheme="minorHAnsi"/>
          <w:i/>
          <w:lang w:val="en-US"/>
        </w:rPr>
        <w:t>mE</w:t>
      </w:r>
      <w:r>
        <w:rPr>
          <w:rFonts w:asciiTheme="majorHAnsi" w:hAnsiTheme="majorHAnsi" w:cstheme="minorHAnsi"/>
          <w:i/>
          <w:lang w:val="en-US"/>
        </w:rPr>
        <w:t>GFP</w:t>
      </w:r>
      <w:proofErr w:type="spellEnd"/>
      <w:r>
        <w:rPr>
          <w:rFonts w:asciiTheme="majorHAnsi" w:hAnsiTheme="majorHAnsi" w:cstheme="minorHAnsi"/>
          <w:i/>
          <w:lang w:val="en-US"/>
        </w:rPr>
        <w:t>, EYFP-</w:t>
      </w:r>
      <w:proofErr w:type="spellStart"/>
      <w:r>
        <w:rPr>
          <w:rFonts w:asciiTheme="majorHAnsi" w:hAnsiTheme="majorHAnsi" w:cstheme="minorHAnsi"/>
          <w:i/>
          <w:lang w:val="en-US"/>
        </w:rPr>
        <w:t>TEVrec</w:t>
      </w:r>
      <w:proofErr w:type="spellEnd"/>
      <w:r>
        <w:rPr>
          <w:rFonts w:asciiTheme="majorHAnsi" w:hAnsiTheme="majorHAnsi" w:cstheme="minorHAnsi"/>
          <w:i/>
          <w:lang w:val="en-US"/>
        </w:rPr>
        <w:t>, (VPGDG/VPGSG/</w:t>
      </w:r>
      <w:r w:rsidRPr="00B95229">
        <w:rPr>
          <w:rFonts w:asciiTheme="majorHAnsi" w:hAnsiTheme="majorHAnsi" w:cstheme="minorHAnsi"/>
          <w:i/>
          <w:lang w:val="en-US"/>
        </w:rPr>
        <w:t>VPGYG)</w:t>
      </w:r>
      <w:r w:rsidRPr="005E2A7D">
        <w:rPr>
          <w:rFonts w:asciiTheme="majorHAnsi" w:hAnsiTheme="majorHAnsi" w:cstheme="minorHAnsi"/>
          <w:i/>
          <w:vertAlign w:val="subscript"/>
          <w:lang w:val="en-US"/>
        </w:rPr>
        <w:t>8</w:t>
      </w:r>
      <w:r w:rsidRPr="00B95229">
        <w:rPr>
          <w:rFonts w:asciiTheme="majorHAnsi" w:hAnsiTheme="majorHAnsi" w:cstheme="minorHAnsi"/>
          <w:i/>
          <w:lang w:val="en-US"/>
        </w:rPr>
        <w:t>, abbrev. for (DSY)</w:t>
      </w:r>
      <w:r w:rsidRPr="00CA7197">
        <w:rPr>
          <w:rFonts w:asciiTheme="majorHAnsi" w:hAnsiTheme="majorHAnsi" w:cstheme="minorHAnsi"/>
          <w:i/>
          <w:vertAlign w:val="subscript"/>
          <w:lang w:val="en-US"/>
          <w:rPrChange w:id="93" w:author="anna.resch88@gmail.com" w:date="2022-01-04T09:49:00Z">
            <w:rPr>
              <w:rFonts w:asciiTheme="majorHAnsi" w:hAnsiTheme="majorHAnsi" w:cstheme="minorHAnsi"/>
              <w:i/>
              <w:lang w:val="en-US"/>
            </w:rPr>
          </w:rPrChange>
        </w:rPr>
        <w:t>8</w:t>
      </w:r>
      <w:r w:rsidRPr="00B95229">
        <w:rPr>
          <w:rFonts w:asciiTheme="majorHAnsi" w:hAnsiTheme="majorHAnsi" w:cstheme="minorHAnsi"/>
          <w:i/>
          <w:lang w:val="en-US"/>
        </w:rPr>
        <w:t xml:space="preserve"> and (VPGVG/VPGRG/VPGYG)</w:t>
      </w:r>
      <w:r w:rsidRPr="005E2A7D">
        <w:rPr>
          <w:rFonts w:asciiTheme="majorHAnsi" w:hAnsiTheme="majorHAnsi" w:cstheme="minorHAnsi"/>
          <w:i/>
          <w:vertAlign w:val="subscript"/>
          <w:lang w:val="en-US"/>
        </w:rPr>
        <w:t>6</w:t>
      </w:r>
      <w:r w:rsidRPr="00B95229">
        <w:rPr>
          <w:rFonts w:asciiTheme="majorHAnsi" w:hAnsiTheme="majorHAnsi" w:cstheme="minorHAnsi"/>
          <w:i/>
          <w:lang w:val="en-US"/>
        </w:rPr>
        <w:t>, abbrev. for (VRY)</w:t>
      </w:r>
      <w:r w:rsidRPr="00CA7197">
        <w:rPr>
          <w:rFonts w:asciiTheme="majorHAnsi" w:hAnsiTheme="majorHAnsi" w:cstheme="minorHAnsi"/>
          <w:i/>
          <w:vertAlign w:val="subscript"/>
          <w:lang w:val="en-US"/>
          <w:rPrChange w:id="94" w:author="anna.resch88@gmail.com" w:date="2022-01-04T09:49:00Z">
            <w:rPr>
              <w:rFonts w:asciiTheme="majorHAnsi" w:hAnsiTheme="majorHAnsi" w:cstheme="minorHAnsi"/>
              <w:i/>
              <w:lang w:val="en-US"/>
            </w:rPr>
          </w:rPrChange>
        </w:rPr>
        <w:t>6</w:t>
      </w:r>
      <w:r w:rsidRPr="00B95229">
        <w:rPr>
          <w:rFonts w:asciiTheme="majorHAnsi" w:hAnsiTheme="majorHAnsi" w:cstheme="minorHAnsi"/>
          <w:i/>
          <w:lang w:val="en-US"/>
        </w:rPr>
        <w:t xml:space="preserve"> for different expressed single E. coli clones.</w:t>
      </w:r>
    </w:p>
    <w:p w14:paraId="6E8DD5E9" w14:textId="77777777" w:rsidR="00067C6D" w:rsidRPr="00726839" w:rsidRDefault="00067C6D" w:rsidP="00067C6D">
      <w:pPr>
        <w:rPr>
          <w:rFonts w:cstheme="minorHAnsi"/>
          <w:lang w:val="en-US"/>
        </w:rPr>
      </w:pPr>
    </w:p>
    <w:p w14:paraId="7EC034FF" w14:textId="77777777" w:rsidR="00B14F7E" w:rsidRDefault="00B14F7E" w:rsidP="00B14F7E">
      <w:pPr>
        <w:pStyle w:val="berschrift3"/>
        <w:numPr>
          <w:ilvl w:val="0"/>
          <w:numId w:val="47"/>
        </w:numPr>
        <w:rPr>
          <w:i/>
          <w:iCs/>
          <w:lang w:val="en-US"/>
        </w:rPr>
      </w:pPr>
      <w:bookmarkStart w:id="95" w:name="_Toc92462532"/>
      <w:r w:rsidRPr="00F07AB2">
        <w:rPr>
          <w:lang w:val="en-US"/>
        </w:rPr>
        <w:t>Se</w:t>
      </w:r>
      <w:r>
        <w:rPr>
          <w:lang w:val="en-US"/>
        </w:rPr>
        <w:t>quence homology of ULD-v</w:t>
      </w:r>
      <w:r w:rsidRPr="009F3A38">
        <w:rPr>
          <w:lang w:val="en-US"/>
        </w:rPr>
        <w:t xml:space="preserve">ariants </w:t>
      </w:r>
      <w:r>
        <w:rPr>
          <w:lang w:val="en-US"/>
        </w:rPr>
        <w:t>from</w:t>
      </w:r>
      <w:r w:rsidRPr="009F3A38">
        <w:rPr>
          <w:lang w:val="en-US"/>
        </w:rPr>
        <w:t xml:space="preserve"> different species com</w:t>
      </w:r>
      <w:r>
        <w:rPr>
          <w:lang w:val="en-US"/>
        </w:rPr>
        <w:t>pared with the human</w:t>
      </w:r>
      <w:r w:rsidRPr="009F3A38">
        <w:rPr>
          <w:lang w:val="en-US"/>
        </w:rPr>
        <w:t xml:space="preserve"> ULD-sequence</w:t>
      </w:r>
      <w:r>
        <w:rPr>
          <w:lang w:val="en-US"/>
        </w:rPr>
        <w:t xml:space="preserve"> </w:t>
      </w:r>
      <w:r w:rsidRPr="000B5D58">
        <w:rPr>
          <w:i/>
          <w:iCs/>
          <w:lang w:val="en-US"/>
        </w:rPr>
        <w:t xml:space="preserve">PDB </w:t>
      </w:r>
      <w:r w:rsidRPr="00804DB6">
        <w:rPr>
          <w:i/>
          <w:iCs/>
          <w:lang w:val="en-US"/>
        </w:rPr>
        <w:t>3TUO</w:t>
      </w:r>
      <w:bookmarkEnd w:id="95"/>
    </w:p>
    <w:p w14:paraId="2EBE2122" w14:textId="77777777" w:rsidR="00B14F7E" w:rsidRPr="009862E1" w:rsidRDefault="00B14F7E" w:rsidP="00B14F7E">
      <w:pPr>
        <w:rPr>
          <w:lang w:val="en-US"/>
        </w:rPr>
      </w:pPr>
    </w:p>
    <w:p w14:paraId="4F09F0FD" w14:textId="77777777" w:rsidR="00B14F7E" w:rsidRPr="00D744D9" w:rsidRDefault="00B14F7E" w:rsidP="00B14F7E">
      <w:pPr>
        <w:rPr>
          <w:rFonts w:asciiTheme="majorHAnsi" w:hAnsiTheme="majorHAnsi" w:cstheme="majorHAnsi"/>
          <w:lang w:val="en-US"/>
        </w:rPr>
      </w:pPr>
      <w:r>
        <w:rPr>
          <w:rFonts w:asciiTheme="majorHAnsi" w:hAnsiTheme="majorHAnsi" w:cstheme="majorHAnsi"/>
          <w:lang w:val="en-US"/>
        </w:rPr>
        <w:lastRenderedPageBreak/>
        <w:t xml:space="preserve">Amino acids sequence: human ULD domain as shown for </w:t>
      </w:r>
      <w:r w:rsidRPr="00525FEA">
        <w:rPr>
          <w:rFonts w:asciiTheme="majorHAnsi" w:hAnsiTheme="majorHAnsi" w:cstheme="majorHAnsi"/>
          <w:i/>
          <w:iCs/>
          <w:color w:val="2E74B5" w:themeColor="accent1" w:themeShade="BF"/>
          <w:lang w:val="en-US"/>
        </w:rPr>
        <w:t>PDB ENTITY SEQ 3TUO</w:t>
      </w:r>
      <w:r>
        <w:rPr>
          <w:rFonts w:asciiTheme="majorHAnsi" w:hAnsiTheme="majorHAnsi" w:cstheme="majorHAnsi"/>
          <w:lang w:val="en-US"/>
        </w:rPr>
        <w:t>:</w:t>
      </w:r>
    </w:p>
    <w:p w14:paraId="4B6EF95E" w14:textId="77777777" w:rsidR="00B14F7E" w:rsidRPr="00D830B0" w:rsidRDefault="00B14F7E" w:rsidP="00B14F7E">
      <w:pPr>
        <w:rPr>
          <w:rFonts w:asciiTheme="majorHAnsi" w:hAnsiTheme="majorHAnsi"/>
          <w:lang w:val="en-US"/>
        </w:rPr>
      </w:pPr>
      <w:r w:rsidRPr="00EC7F94">
        <w:rPr>
          <w:rFonts w:asciiTheme="majorHAnsi" w:hAnsiTheme="majorHAnsi"/>
          <w:b/>
          <w:lang w:val="en-US"/>
        </w:rPr>
        <w:t>GTMLPVF</w:t>
      </w:r>
      <w:r w:rsidRPr="00EC7F94">
        <w:rPr>
          <w:rFonts w:asciiTheme="majorHAnsi" w:hAnsiTheme="majorHAnsi"/>
          <w:b/>
          <w:color w:val="D4D510"/>
          <w:lang w:val="en-US"/>
        </w:rPr>
        <w:t>C</w:t>
      </w:r>
      <w:r w:rsidRPr="00EC7F94">
        <w:rPr>
          <w:rFonts w:asciiTheme="majorHAnsi" w:hAnsiTheme="majorHAnsi"/>
          <w:b/>
          <w:lang w:val="en-US"/>
        </w:rPr>
        <w:t>VVEH</w:t>
      </w:r>
      <w:r w:rsidRPr="00EC7F94">
        <w:rPr>
          <w:rFonts w:asciiTheme="majorHAnsi" w:hAnsiTheme="majorHAnsi"/>
          <w:b/>
          <w:color w:val="00E500"/>
          <w:lang w:val="en-US"/>
        </w:rPr>
        <w:t>Y</w:t>
      </w:r>
      <w:r w:rsidRPr="00EC7F94">
        <w:rPr>
          <w:rFonts w:asciiTheme="majorHAnsi" w:hAnsiTheme="majorHAnsi"/>
          <w:b/>
          <w:lang w:val="en-US"/>
        </w:rPr>
        <w:t>ENAIE</w:t>
      </w:r>
      <w:r w:rsidRPr="00EC7F94">
        <w:rPr>
          <w:rFonts w:asciiTheme="majorHAnsi" w:hAnsiTheme="majorHAnsi"/>
          <w:b/>
          <w:color w:val="00E500"/>
          <w:lang w:val="en-US"/>
        </w:rPr>
        <w:t>Y</w:t>
      </w:r>
      <w:r w:rsidRPr="00EC7F94">
        <w:rPr>
          <w:rFonts w:asciiTheme="majorHAnsi" w:hAnsiTheme="majorHAnsi"/>
          <w:b/>
          <w:lang w:val="en-US"/>
        </w:rPr>
        <w:t>D</w:t>
      </w:r>
      <w:r w:rsidRPr="00EC7F94">
        <w:rPr>
          <w:rFonts w:asciiTheme="majorHAnsi" w:hAnsiTheme="majorHAnsi"/>
          <w:b/>
          <w:color w:val="D4D510"/>
          <w:lang w:val="en-US"/>
        </w:rPr>
        <w:t>C</w:t>
      </w:r>
      <w:r w:rsidRPr="00EC7F94">
        <w:rPr>
          <w:rFonts w:asciiTheme="majorHAnsi" w:hAnsiTheme="majorHAnsi"/>
          <w:b/>
          <w:color w:val="FF0000"/>
          <w:lang w:val="en-US"/>
        </w:rPr>
        <w:t>K</w:t>
      </w:r>
      <w:r w:rsidRPr="00EC7F94">
        <w:rPr>
          <w:rFonts w:asciiTheme="majorHAnsi" w:hAnsiTheme="majorHAnsi"/>
          <w:b/>
          <w:lang w:val="en-US"/>
        </w:rPr>
        <w:t>EEHAEFVLVR</w:t>
      </w:r>
      <w:r w:rsidRPr="00EC7F94">
        <w:rPr>
          <w:rFonts w:asciiTheme="majorHAnsi" w:hAnsiTheme="majorHAnsi"/>
          <w:b/>
          <w:color w:val="FF0000"/>
          <w:lang w:val="en-US"/>
        </w:rPr>
        <w:t>K</w:t>
      </w:r>
      <w:r w:rsidRPr="00EC7F94">
        <w:rPr>
          <w:rFonts w:asciiTheme="majorHAnsi" w:hAnsiTheme="majorHAnsi"/>
          <w:b/>
          <w:lang w:val="en-US"/>
        </w:rPr>
        <w:t>DMLFN</w:t>
      </w:r>
      <w:r w:rsidRPr="00EC7F94">
        <w:rPr>
          <w:rFonts w:asciiTheme="majorHAnsi" w:hAnsiTheme="majorHAnsi"/>
          <w:b/>
          <w:color w:val="FF0000"/>
          <w:lang w:val="en-US"/>
        </w:rPr>
        <w:t>Q</w:t>
      </w:r>
      <w:r w:rsidRPr="00EC7F94">
        <w:rPr>
          <w:rFonts w:asciiTheme="majorHAnsi" w:hAnsiTheme="majorHAnsi"/>
          <w:b/>
          <w:lang w:val="en-US"/>
        </w:rPr>
        <w:t>LIEMALLSLG</w:t>
      </w:r>
      <w:r w:rsidRPr="00EC7F94">
        <w:rPr>
          <w:rFonts w:asciiTheme="majorHAnsi" w:hAnsiTheme="majorHAnsi"/>
          <w:b/>
          <w:color w:val="00E500"/>
          <w:lang w:val="en-US"/>
        </w:rPr>
        <w:t>Y</w:t>
      </w:r>
      <w:r w:rsidRPr="00EC7F94">
        <w:rPr>
          <w:rFonts w:asciiTheme="majorHAnsi" w:hAnsiTheme="majorHAnsi"/>
          <w:b/>
          <w:lang w:val="en-US"/>
        </w:rPr>
        <w:t>SHSSAA</w:t>
      </w:r>
      <w:r w:rsidRPr="00EC7F94">
        <w:rPr>
          <w:rFonts w:asciiTheme="majorHAnsi" w:hAnsiTheme="majorHAnsi"/>
          <w:b/>
          <w:color w:val="FF0000"/>
          <w:lang w:val="en-US"/>
        </w:rPr>
        <w:t>Q</w:t>
      </w:r>
      <w:r w:rsidRPr="00EC7F94">
        <w:rPr>
          <w:rFonts w:asciiTheme="majorHAnsi" w:hAnsiTheme="majorHAnsi"/>
          <w:b/>
          <w:lang w:val="en-US"/>
        </w:rPr>
        <w:t>A</w:t>
      </w:r>
      <w:r w:rsidRPr="00EC7F94">
        <w:rPr>
          <w:rFonts w:asciiTheme="majorHAnsi" w:hAnsiTheme="majorHAnsi"/>
          <w:b/>
          <w:color w:val="FF0000"/>
          <w:lang w:val="en-US"/>
        </w:rPr>
        <w:t>K</w:t>
      </w:r>
      <w:r w:rsidRPr="00EC7F94">
        <w:rPr>
          <w:rFonts w:asciiTheme="majorHAnsi" w:hAnsiTheme="majorHAnsi"/>
          <w:b/>
          <w:lang w:val="en-US"/>
        </w:rPr>
        <w:t>GLI</w:t>
      </w:r>
      <w:r w:rsidRPr="00EC7F94">
        <w:rPr>
          <w:rFonts w:asciiTheme="majorHAnsi" w:hAnsiTheme="majorHAnsi"/>
          <w:b/>
          <w:color w:val="FF0000"/>
          <w:lang w:val="en-US"/>
        </w:rPr>
        <w:t>Q</w:t>
      </w:r>
      <w:r w:rsidRPr="00EC7F94">
        <w:rPr>
          <w:rFonts w:asciiTheme="majorHAnsi" w:hAnsiTheme="majorHAnsi"/>
          <w:b/>
          <w:lang w:val="en-US"/>
        </w:rPr>
        <w:t>VG</w:t>
      </w:r>
      <w:r w:rsidRPr="00EC7F94">
        <w:rPr>
          <w:rFonts w:asciiTheme="majorHAnsi" w:hAnsiTheme="majorHAnsi"/>
          <w:b/>
          <w:color w:val="FF0000"/>
          <w:lang w:val="en-US"/>
        </w:rPr>
        <w:t>K</w:t>
      </w:r>
      <w:r w:rsidRPr="00EC7F94">
        <w:rPr>
          <w:rFonts w:asciiTheme="majorHAnsi" w:hAnsiTheme="majorHAnsi"/>
          <w:b/>
          <w:lang w:val="en-US"/>
        </w:rPr>
        <w:t>WNPVPLS</w:t>
      </w:r>
      <w:r w:rsidRPr="00EC7F94">
        <w:rPr>
          <w:rFonts w:asciiTheme="majorHAnsi" w:hAnsiTheme="majorHAnsi"/>
          <w:b/>
          <w:color w:val="00E500"/>
          <w:lang w:val="en-US"/>
        </w:rPr>
        <w:t>Y</w:t>
      </w:r>
      <w:r w:rsidRPr="00EC7F94">
        <w:rPr>
          <w:rFonts w:asciiTheme="majorHAnsi" w:hAnsiTheme="majorHAnsi"/>
          <w:b/>
          <w:lang w:val="en-US"/>
        </w:rPr>
        <w:t>VTDAPDATVADML</w:t>
      </w:r>
      <w:r w:rsidRPr="00EC7F94">
        <w:rPr>
          <w:rFonts w:asciiTheme="majorHAnsi" w:hAnsiTheme="majorHAnsi"/>
          <w:b/>
          <w:color w:val="FF0000"/>
          <w:lang w:val="en-US"/>
        </w:rPr>
        <w:t>Q</w:t>
      </w:r>
      <w:r w:rsidRPr="00EC7F94">
        <w:rPr>
          <w:rFonts w:asciiTheme="majorHAnsi" w:hAnsiTheme="majorHAnsi"/>
          <w:b/>
          <w:lang w:val="en-US"/>
        </w:rPr>
        <w:t>DV</w:t>
      </w:r>
      <w:r w:rsidRPr="00EC7F94">
        <w:rPr>
          <w:rFonts w:asciiTheme="majorHAnsi" w:hAnsiTheme="majorHAnsi"/>
          <w:b/>
          <w:color w:val="00E500"/>
          <w:lang w:val="en-US"/>
        </w:rPr>
        <w:t>Y</w:t>
      </w:r>
      <w:r w:rsidRPr="00EC7F94">
        <w:rPr>
          <w:rFonts w:asciiTheme="majorHAnsi" w:hAnsiTheme="majorHAnsi"/>
          <w:b/>
          <w:lang w:val="en-US"/>
        </w:rPr>
        <w:t>HVVTL</w:t>
      </w:r>
      <w:r w:rsidRPr="00EC7F94">
        <w:rPr>
          <w:rFonts w:asciiTheme="majorHAnsi" w:hAnsiTheme="majorHAnsi"/>
          <w:b/>
          <w:color w:val="FF0000"/>
          <w:lang w:val="en-US"/>
        </w:rPr>
        <w:t>K</w:t>
      </w:r>
      <w:r w:rsidRPr="00EC7F94">
        <w:rPr>
          <w:rFonts w:asciiTheme="majorHAnsi" w:hAnsiTheme="majorHAnsi"/>
          <w:b/>
          <w:lang w:val="en-US"/>
        </w:rPr>
        <w:t>I</w:t>
      </w:r>
      <w:r w:rsidRPr="00EC7F94">
        <w:rPr>
          <w:rFonts w:asciiTheme="majorHAnsi" w:hAnsiTheme="majorHAnsi"/>
          <w:b/>
          <w:color w:val="FF0000"/>
          <w:lang w:val="en-US"/>
        </w:rPr>
        <w:t>Q</w:t>
      </w:r>
      <w:r w:rsidRPr="00EC7F94">
        <w:rPr>
          <w:rFonts w:asciiTheme="majorHAnsi" w:hAnsiTheme="majorHAnsi"/>
          <w:b/>
          <w:lang w:val="en-US"/>
        </w:rPr>
        <w:t>LHS</w:t>
      </w:r>
    </w:p>
    <w:p w14:paraId="7B6174B8"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yellow – </w:t>
      </w:r>
      <w:proofErr w:type="spellStart"/>
      <w:r w:rsidRPr="00EC7F94">
        <w:rPr>
          <w:rFonts w:asciiTheme="majorHAnsi" w:hAnsiTheme="majorHAnsi"/>
          <w:b/>
          <w:color w:val="D4D510"/>
          <w:lang w:val="en-US"/>
        </w:rPr>
        <w:t>Cys</w:t>
      </w:r>
      <w:proofErr w:type="spellEnd"/>
      <w:r w:rsidRPr="00D830B0">
        <w:rPr>
          <w:rFonts w:asciiTheme="majorHAnsi" w:hAnsiTheme="majorHAnsi"/>
          <w:lang w:val="en-US"/>
        </w:rPr>
        <w:t xml:space="preserve"> – potential disulfide formation</w:t>
      </w:r>
    </w:p>
    <w:p w14:paraId="64C7B46C"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green – </w:t>
      </w:r>
      <w:r w:rsidRPr="00EC7F94">
        <w:rPr>
          <w:rFonts w:asciiTheme="majorHAnsi" w:hAnsiTheme="majorHAnsi"/>
          <w:b/>
          <w:color w:val="00E500"/>
          <w:lang w:val="en-US"/>
        </w:rPr>
        <w:t>Tyr</w:t>
      </w:r>
      <w:r w:rsidRPr="00D830B0">
        <w:rPr>
          <w:rFonts w:asciiTheme="majorHAnsi" w:hAnsiTheme="majorHAnsi"/>
          <w:lang w:val="en-US"/>
        </w:rPr>
        <w:t xml:space="preserve"> – potential C-C coupling via (Photo)redox </w:t>
      </w:r>
      <w:proofErr w:type="spellStart"/>
      <w:r w:rsidRPr="00D830B0">
        <w:rPr>
          <w:rFonts w:asciiTheme="majorHAnsi" w:hAnsiTheme="majorHAnsi"/>
          <w:lang w:val="en-US"/>
        </w:rPr>
        <w:t>reactionen</w:t>
      </w:r>
      <w:proofErr w:type="spellEnd"/>
    </w:p>
    <w:p w14:paraId="5C617D8E" w14:textId="77777777" w:rsidR="00B14F7E" w:rsidRPr="00D830B0" w:rsidRDefault="00B14F7E" w:rsidP="00B14F7E">
      <w:pPr>
        <w:rPr>
          <w:rFonts w:asciiTheme="majorHAnsi" w:hAnsiTheme="majorHAnsi"/>
          <w:lang w:val="en-US"/>
        </w:rPr>
      </w:pPr>
      <w:r w:rsidRPr="00D830B0">
        <w:rPr>
          <w:rFonts w:asciiTheme="majorHAnsi" w:hAnsiTheme="majorHAnsi"/>
          <w:lang w:val="en-US"/>
        </w:rPr>
        <w:t xml:space="preserve">red – </w:t>
      </w:r>
      <w:r w:rsidRPr="00D830B0">
        <w:rPr>
          <w:rFonts w:asciiTheme="majorHAnsi" w:hAnsiTheme="majorHAnsi"/>
          <w:color w:val="FF0000"/>
          <w:lang w:val="en-US"/>
        </w:rPr>
        <w:t>Lys-Gln</w:t>
      </w:r>
      <w:r w:rsidRPr="00D830B0">
        <w:rPr>
          <w:rFonts w:asciiTheme="majorHAnsi" w:hAnsiTheme="majorHAnsi"/>
          <w:lang w:val="en-US"/>
        </w:rPr>
        <w:t xml:space="preserve"> – potential transglutaminase susceptible side chains</w:t>
      </w:r>
    </w:p>
    <w:p w14:paraId="231AA720" w14:textId="77777777" w:rsidR="00B14F7E" w:rsidRPr="00D830B0" w:rsidRDefault="00B14F7E" w:rsidP="00B14F7E">
      <w:pPr>
        <w:rPr>
          <w:lang w:val="en-US"/>
        </w:rPr>
      </w:pPr>
      <w:r w:rsidRPr="00D830B0">
        <w:rPr>
          <w:lang w:val="en-US"/>
        </w:rPr>
        <w:t>____ ____ ____ ____</w:t>
      </w:r>
    </w:p>
    <w:p w14:paraId="508A37BD" w14:textId="77777777" w:rsidR="00B14F7E" w:rsidRPr="00EC7F94" w:rsidRDefault="00B14F7E" w:rsidP="00B14F7E">
      <w:pPr>
        <w:rPr>
          <w:rFonts w:asciiTheme="majorHAnsi" w:hAnsiTheme="majorHAnsi"/>
          <w:lang w:val="en-US"/>
        </w:rPr>
      </w:pPr>
      <w:proofErr w:type="gramStart"/>
      <w:r>
        <w:rPr>
          <w:rFonts w:asciiTheme="majorHAnsi" w:hAnsiTheme="majorHAnsi"/>
          <w:b/>
          <w:lang w:val="en-US"/>
        </w:rPr>
        <w:t>D</w:t>
      </w:r>
      <w:r w:rsidRPr="00EC7F94">
        <w:rPr>
          <w:rFonts w:asciiTheme="majorHAnsi" w:hAnsiTheme="majorHAnsi"/>
          <w:b/>
          <w:lang w:val="en-US"/>
        </w:rPr>
        <w:t>og</w:t>
      </w:r>
      <w:r w:rsidRPr="00EC7F94">
        <w:rPr>
          <w:rFonts w:asciiTheme="majorHAnsi" w:hAnsiTheme="majorHAnsi"/>
          <w:lang w:val="en-US"/>
        </w:rPr>
        <w:t>,  (</w:t>
      </w:r>
      <w:proofErr w:type="gramEnd"/>
      <w:r w:rsidRPr="00EC7F94">
        <w:rPr>
          <w:rFonts w:asciiTheme="majorHAnsi" w:hAnsiTheme="majorHAnsi"/>
          <w:i/>
          <w:lang w:val="en-US"/>
        </w:rPr>
        <w:t xml:space="preserve">Canis lupus </w:t>
      </w:r>
      <w:proofErr w:type="spellStart"/>
      <w:r w:rsidRPr="00EC7F94">
        <w:rPr>
          <w:rFonts w:asciiTheme="majorHAnsi" w:hAnsiTheme="majorHAnsi"/>
          <w:i/>
          <w:lang w:val="en-US"/>
        </w:rPr>
        <w:t>familiaris</w:t>
      </w:r>
      <w:proofErr w:type="spellEnd"/>
      <w:r w:rsidRPr="00EC7F94">
        <w:rPr>
          <w:rFonts w:asciiTheme="majorHAnsi" w:hAnsiTheme="majorHAnsi"/>
          <w:i/>
          <w:lang w:val="en-US"/>
        </w:rPr>
        <w:t xml:space="preserve"> </w:t>
      </w:r>
      <w:r>
        <w:rPr>
          <w:rFonts w:asciiTheme="majorHAnsi" w:hAnsiTheme="majorHAnsi"/>
          <w:i/>
          <w:lang w:val="en-US"/>
        </w:rPr>
        <w:t>and</w:t>
      </w:r>
      <w:r w:rsidRPr="00EC7F94">
        <w:rPr>
          <w:rFonts w:asciiTheme="majorHAnsi" w:hAnsiTheme="majorHAnsi"/>
          <w:i/>
          <w:lang w:val="en-US"/>
        </w:rPr>
        <w:t xml:space="preserve"> Canis lupus dingo</w:t>
      </w:r>
      <w:r>
        <w:rPr>
          <w:rFonts w:asciiTheme="majorHAnsi" w:hAnsiTheme="majorHAnsi"/>
          <w:lang w:val="en-US"/>
        </w:rPr>
        <w:t>, 100% sequence identity</w:t>
      </w:r>
      <w:r w:rsidRPr="00EC7F94">
        <w:rPr>
          <w:rFonts w:asciiTheme="majorHAnsi" w:hAnsiTheme="majorHAnsi"/>
          <w:lang w:val="en-US"/>
        </w:rPr>
        <w:t xml:space="preserve"> for 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XP_02264105.1)</w:t>
      </w:r>
      <w:r w:rsidRPr="00EC7F94">
        <w:rPr>
          <w:rFonts w:asciiTheme="majorHAnsi" w:hAnsiTheme="majorHAnsi"/>
          <w:i/>
          <w:lang w:val="en-US"/>
        </w:rPr>
        <w:t>)</w:t>
      </w:r>
      <w:r>
        <w:rPr>
          <w:rFonts w:asciiTheme="majorHAnsi" w:hAnsiTheme="majorHAnsi"/>
          <w:lang w:val="en-US"/>
        </w:rPr>
        <w:t>:</w:t>
      </w:r>
      <w:r w:rsidRPr="00EC7F94">
        <w:rPr>
          <w:rFonts w:asciiTheme="majorHAnsi" w:hAnsiTheme="majorHAnsi"/>
          <w:lang w:val="en-US"/>
        </w:rPr>
        <w:t xml:space="preserve"> </w:t>
      </w:r>
    </w:p>
    <w:p w14:paraId="61892194" w14:textId="77777777" w:rsidR="00B14F7E"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w:t>
      </w:r>
      <w:r w:rsidRPr="00EC7F94">
        <w:rPr>
          <w:rFonts w:asciiTheme="majorHAnsi" w:hAnsiTheme="majorHAnsi"/>
          <w:i/>
          <w:lang w:val="en-US"/>
        </w:rPr>
        <w:t xml:space="preserve">Canis lupus </w:t>
      </w:r>
      <w:proofErr w:type="spellStart"/>
      <w:r w:rsidRPr="00EC7F94">
        <w:rPr>
          <w:rFonts w:asciiTheme="majorHAnsi" w:hAnsiTheme="majorHAnsi"/>
          <w:i/>
          <w:lang w:val="en-US"/>
        </w:rPr>
        <w:t>familaris</w:t>
      </w:r>
      <w:proofErr w:type="spellEnd"/>
      <w:r w:rsidRPr="00EC7F94">
        <w:rPr>
          <w:rFonts w:asciiTheme="majorHAnsi" w:hAnsiTheme="majorHAnsi"/>
          <w:lang w:val="en-US"/>
        </w:rPr>
        <w:t>: XP_022264105.</w:t>
      </w:r>
      <w:proofErr w:type="gramStart"/>
      <w:r w:rsidRPr="00EC7F94">
        <w:rPr>
          <w:rFonts w:asciiTheme="majorHAnsi" w:hAnsiTheme="majorHAnsi"/>
          <w:lang w:val="en-US"/>
        </w:rPr>
        <w:t>1 ,</w:t>
      </w:r>
      <w:proofErr w:type="gramEnd"/>
      <w:r w:rsidRPr="00EC7F94">
        <w:rPr>
          <w:rFonts w:asciiTheme="majorHAnsi" w:hAnsiTheme="majorHAnsi"/>
          <w:lang w:val="en-US"/>
        </w:rPr>
        <w:t xml:space="preserve"> 100% </w:t>
      </w:r>
      <w:r>
        <w:rPr>
          <w:rFonts w:asciiTheme="majorHAnsi" w:hAnsiTheme="majorHAnsi"/>
          <w:lang w:val="en-US"/>
        </w:rPr>
        <w:t>sequence identity:</w:t>
      </w:r>
    </w:p>
    <w:p w14:paraId="64DA1563"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mdhlneapqg</w:t>
      </w:r>
      <w:proofErr w:type="spellEnd"/>
      <w:r w:rsidRPr="00D830B0">
        <w:rPr>
          <w:rStyle w:val="ffline"/>
          <w:lang w:val="en-US"/>
        </w:rPr>
        <w:t xml:space="preserve"> </w:t>
      </w:r>
      <w:proofErr w:type="spellStart"/>
      <w:r w:rsidRPr="00D830B0">
        <w:rPr>
          <w:rStyle w:val="ffline"/>
          <w:lang w:val="en-US"/>
        </w:rPr>
        <w:t>kehsdmsnnv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qiqspspttl</w:t>
      </w:r>
      <w:proofErr w:type="spellEnd"/>
      <w:r w:rsidRPr="00D830B0">
        <w:rPr>
          <w:lang w:val="en-US"/>
        </w:rPr>
        <w:t xml:space="preserve">       601 </w:t>
      </w:r>
      <w:proofErr w:type="spellStart"/>
      <w:r w:rsidRPr="00D830B0">
        <w:rPr>
          <w:rStyle w:val="ffline"/>
          <w:lang w:val="en-US"/>
        </w:rPr>
        <w:t>gtgdsrgvfl</w:t>
      </w:r>
      <w:proofErr w:type="spellEnd"/>
      <w:r w:rsidRPr="00D830B0">
        <w:rPr>
          <w:rStyle w:val="ffline"/>
          <w:lang w:val="en-US"/>
        </w:rPr>
        <w:t xml:space="preserve"> </w:t>
      </w:r>
      <w:proofErr w:type="spellStart"/>
      <w:r w:rsidRPr="00D830B0">
        <w:rPr>
          <w:rStyle w:val="ffline"/>
          <w:lang w:val="en-US"/>
        </w:rPr>
        <w:t>pglltpapwl</w:t>
      </w:r>
      <w:proofErr w:type="spellEnd"/>
      <w:r w:rsidRPr="00D830B0">
        <w:rPr>
          <w:rStyle w:val="ffline"/>
          <w:lang w:val="en-US"/>
        </w:rPr>
        <w:t xml:space="preserve"> </w:t>
      </w:r>
      <w:proofErr w:type="spellStart"/>
      <w:r w:rsidRPr="00D830B0">
        <w:rPr>
          <w:rStyle w:val="ffline"/>
          <w:lang w:val="en-US"/>
        </w:rPr>
        <w:t>gaapqvsghk</w:t>
      </w:r>
      <w:proofErr w:type="spellEnd"/>
      <w:r w:rsidRPr="00D830B0">
        <w:rPr>
          <w:rStyle w:val="ffline"/>
          <w:lang w:val="en-US"/>
        </w:rPr>
        <w:t xml:space="preserve"> </w:t>
      </w:r>
      <w:proofErr w:type="spellStart"/>
      <w:r w:rsidRPr="00D830B0">
        <w:rPr>
          <w:rStyle w:val="ffline"/>
          <w:lang w:val="en-US"/>
        </w:rPr>
        <w:t>lqvtytskrg</w:t>
      </w:r>
      <w:proofErr w:type="spellEnd"/>
      <w:r w:rsidRPr="00D830B0">
        <w:rPr>
          <w:rStyle w:val="ffline"/>
          <w:lang w:val="en-US"/>
        </w:rPr>
        <w:t xml:space="preserve"> </w:t>
      </w:r>
      <w:proofErr w:type="spellStart"/>
      <w:r w:rsidRPr="00D830B0">
        <w:rPr>
          <w:rStyle w:val="ffline"/>
          <w:lang w:val="en-US"/>
        </w:rPr>
        <w:t>ggiktcslgq</w:t>
      </w:r>
      <w:proofErr w:type="spellEnd"/>
      <w:r w:rsidRPr="00D830B0">
        <w:rPr>
          <w:rStyle w:val="ffline"/>
          <w:lang w:val="en-US"/>
        </w:rPr>
        <w:t xml:space="preserve"> </w:t>
      </w:r>
      <w:proofErr w:type="spellStart"/>
      <w:r w:rsidRPr="00D830B0">
        <w:rPr>
          <w:rStyle w:val="ffline"/>
          <w:lang w:val="en-US"/>
        </w:rPr>
        <w:t>nfqtckghti</w:t>
      </w:r>
      <w:proofErr w:type="spellEnd"/>
      <w:r w:rsidRPr="00D830B0">
        <w:rPr>
          <w:lang w:val="en-US"/>
        </w:rPr>
        <w:t xml:space="preserve">       661 </w:t>
      </w:r>
      <w:proofErr w:type="spellStart"/>
      <w:r w:rsidRPr="00D830B0">
        <w:rPr>
          <w:rStyle w:val="ffline"/>
          <w:lang w:val="en-US"/>
        </w:rPr>
        <w:t>tvvvardhca</w:t>
      </w:r>
      <w:proofErr w:type="spellEnd"/>
      <w:r w:rsidRPr="00D830B0">
        <w:rPr>
          <w:rStyle w:val="ffline"/>
          <w:lang w:val="en-US"/>
        </w:rPr>
        <w:t xml:space="preserve"> </w:t>
      </w:r>
      <w:proofErr w:type="spellStart"/>
      <w:r w:rsidRPr="00D830B0">
        <w:rPr>
          <w:rStyle w:val="ffline"/>
          <w:lang w:val="en-US"/>
        </w:rPr>
        <w:t>sgfslvlisw</w:t>
      </w:r>
      <w:proofErr w:type="spellEnd"/>
      <w:r w:rsidRPr="00D830B0">
        <w:rPr>
          <w:rStyle w:val="ffline"/>
          <w:lang w:val="en-US"/>
        </w:rPr>
        <w:t xml:space="preserve"> </w:t>
      </w:r>
      <w:proofErr w:type="spellStart"/>
      <w:r w:rsidRPr="00D830B0">
        <w:rPr>
          <w:rStyle w:val="ffline"/>
          <w:lang w:val="en-US"/>
        </w:rPr>
        <w:t>schgtclhss</w:t>
      </w:r>
      <w:proofErr w:type="spellEnd"/>
      <w:r w:rsidRPr="00D830B0">
        <w:rPr>
          <w:rStyle w:val="ffline"/>
          <w:lang w:val="en-US"/>
        </w:rPr>
        <w:t xml:space="preserve"> </w:t>
      </w:r>
      <w:proofErr w:type="spellStart"/>
      <w:r w:rsidRPr="00D830B0">
        <w:rPr>
          <w:rStyle w:val="ffline"/>
          <w:lang w:val="en-US"/>
        </w:rPr>
        <w:t>tegtplprrg</w:t>
      </w:r>
      <w:proofErr w:type="spellEnd"/>
      <w:r w:rsidRPr="00D830B0">
        <w:rPr>
          <w:rStyle w:val="ffline"/>
          <w:lang w:val="en-US"/>
        </w:rPr>
        <w:t xml:space="preserve"> </w:t>
      </w:r>
      <w:proofErr w:type="spellStart"/>
      <w:r w:rsidRPr="00D830B0">
        <w:rPr>
          <w:rStyle w:val="ffline"/>
          <w:lang w:val="en-US"/>
        </w:rPr>
        <w:t>glqtlsaqld</w:t>
      </w:r>
      <w:proofErr w:type="spellEnd"/>
      <w:r w:rsidRPr="00D830B0">
        <w:rPr>
          <w:rStyle w:val="ffline"/>
          <w:lang w:val="en-US"/>
        </w:rPr>
        <w:t xml:space="preserve"> </w:t>
      </w:r>
      <w:proofErr w:type="spellStart"/>
      <w:r w:rsidRPr="00D830B0">
        <w:rPr>
          <w:rStyle w:val="ffline"/>
          <w:lang w:val="en-US"/>
        </w:rPr>
        <w:t>lskdtiikff</w:t>
      </w:r>
      <w:proofErr w:type="spellEnd"/>
      <w:r w:rsidRPr="00D830B0">
        <w:rPr>
          <w:lang w:val="en-US"/>
        </w:rPr>
        <w:t xml:space="preserve">       721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rStyle w:val="ffline"/>
          <w:lang w:val="en-US"/>
        </w:rPr>
        <w:t xml:space="preserve">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kleeelsveg</w:t>
      </w:r>
      <w:proofErr w:type="spellEnd"/>
      <w:r w:rsidRPr="00D830B0">
        <w:rPr>
          <w:lang w:val="en-US"/>
        </w:rPr>
        <w:t xml:space="preserve">       781 </w:t>
      </w:r>
      <w:proofErr w:type="spellStart"/>
      <w:r w:rsidRPr="00D830B0">
        <w:rPr>
          <w:rStyle w:val="ffline"/>
          <w:lang w:val="en-US"/>
        </w:rPr>
        <w:t>ntdinadlkd</w:t>
      </w:r>
      <w:proofErr w:type="spellEnd"/>
    </w:p>
    <w:p w14:paraId="1D736304" w14:textId="77777777" w:rsidR="00B14F7E" w:rsidRDefault="00B14F7E" w:rsidP="00B14F7E">
      <w:pPr>
        <w:rPr>
          <w:rFonts w:ascii="Georgia" w:hAnsi="Georgia"/>
          <w:lang w:val="en-US"/>
        </w:rPr>
      </w:pPr>
    </w:p>
    <w:p w14:paraId="6EAA4114" w14:textId="77777777" w:rsidR="00B14F7E" w:rsidRPr="00D156CF" w:rsidRDefault="00B14F7E" w:rsidP="00B14F7E">
      <w:pPr>
        <w:rPr>
          <w:rFonts w:asciiTheme="majorHAnsi" w:hAnsiTheme="majorHAnsi"/>
          <w:b/>
          <w:color w:val="FF6600"/>
          <w:lang w:val="en-US"/>
        </w:rPr>
      </w:pPr>
      <w:r w:rsidRPr="00D156CF">
        <w:rPr>
          <w:rFonts w:asciiTheme="majorHAnsi" w:hAnsiTheme="majorHAnsi"/>
          <w:b/>
          <w:lang w:val="en-US"/>
        </w:rPr>
        <w:t>human/</w:t>
      </w:r>
      <w:r w:rsidRPr="00D156CF">
        <w:rPr>
          <w:rFonts w:asciiTheme="majorHAnsi" w:hAnsiTheme="majorHAnsi"/>
          <w:b/>
          <w:color w:val="FF6600"/>
          <w:lang w:val="en-US"/>
        </w:rPr>
        <w:t>dog 100% sequence homology:</w:t>
      </w:r>
    </w:p>
    <w:p w14:paraId="148F980D"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3C8E0E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2C68978C" w14:textId="77777777" w:rsidR="00B14F7E" w:rsidRPr="00D156CF" w:rsidRDefault="00B14F7E" w:rsidP="00B14F7E">
      <w:pPr>
        <w:rPr>
          <w:rFonts w:asciiTheme="majorHAnsi" w:hAnsiTheme="majorHAnsi"/>
          <w:lang w:val="en-US"/>
        </w:rPr>
      </w:pPr>
    </w:p>
    <w:p w14:paraId="438A8DFB"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3575B1E6"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7F36849D" w14:textId="77777777" w:rsidR="00B14F7E" w:rsidRDefault="00B14F7E" w:rsidP="00B14F7E">
      <w:pPr>
        <w:rPr>
          <w:rFonts w:ascii="Georgia" w:hAnsi="Georgia"/>
          <w:lang w:val="en-US"/>
        </w:rPr>
      </w:pPr>
      <w:r>
        <w:rPr>
          <w:rFonts w:ascii="Georgia" w:hAnsi="Georgia"/>
          <w:lang w:val="en-US"/>
        </w:rPr>
        <w:t>____ ____ ____ ____</w:t>
      </w:r>
    </w:p>
    <w:p w14:paraId="698A86D9"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EC7F94">
        <w:rPr>
          <w:rFonts w:asciiTheme="majorHAnsi" w:hAnsiTheme="majorHAnsi"/>
          <w:b/>
          <w:lang w:val="en-US"/>
        </w:rPr>
        <w:t>at</w:t>
      </w:r>
      <w:r w:rsidRPr="00EC7F94">
        <w:rPr>
          <w:rFonts w:asciiTheme="majorHAnsi" w:hAnsiTheme="majorHAnsi"/>
          <w:lang w:val="en-US"/>
        </w:rPr>
        <w:t xml:space="preserve"> (</w:t>
      </w:r>
      <w:r w:rsidRPr="00EC7F94">
        <w:rPr>
          <w:rFonts w:asciiTheme="majorHAnsi" w:hAnsiTheme="majorHAnsi"/>
          <w:i/>
          <w:lang w:val="en-US"/>
        </w:rPr>
        <w:t xml:space="preserve">Felis </w:t>
      </w:r>
      <w:proofErr w:type="spellStart"/>
      <w:r w:rsidRPr="00EC7F94">
        <w:rPr>
          <w:rFonts w:asciiTheme="majorHAnsi" w:hAnsiTheme="majorHAnsi"/>
          <w:i/>
          <w:lang w:val="en-US"/>
        </w:rPr>
        <w:t>catus</w:t>
      </w:r>
      <w:proofErr w:type="spellEnd"/>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X4, 100% </w:t>
      </w:r>
      <w:r>
        <w:rPr>
          <w:rFonts w:asciiTheme="majorHAnsi" w:hAnsiTheme="majorHAnsi"/>
          <w:lang w:val="en-US"/>
        </w:rPr>
        <w:t>sequence identity</w:t>
      </w:r>
      <w:r w:rsidRPr="00EC7F94">
        <w:rPr>
          <w:rFonts w:asciiTheme="majorHAnsi" w:hAnsiTheme="majorHAnsi"/>
          <w:lang w:val="en-US"/>
        </w:rPr>
        <w:t xml:space="preserve"> (XP_011284516.1)</w:t>
      </w:r>
      <w:r>
        <w:rPr>
          <w:rFonts w:asciiTheme="majorHAnsi" w:hAnsiTheme="majorHAnsi"/>
          <w:lang w:val="en-US"/>
        </w:rPr>
        <w:t>:</w:t>
      </w:r>
      <w:r w:rsidRPr="00EC7F94">
        <w:rPr>
          <w:rFonts w:asciiTheme="majorHAnsi" w:hAnsiTheme="majorHAnsi"/>
          <w:lang w:val="en-US"/>
        </w:rPr>
        <w:t xml:space="preserve"> </w:t>
      </w:r>
    </w:p>
    <w:p w14:paraId="026430F1"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gnqpsvrtpl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qiqqpqaqaq</w:t>
      </w:r>
      <w:proofErr w:type="spellEnd"/>
      <w:r w:rsidRPr="00D830B0">
        <w:rPr>
          <w:lang w:val="en-US"/>
        </w:rPr>
        <w:t xml:space="preserve">       601 </w:t>
      </w:r>
      <w:proofErr w:type="spellStart"/>
      <w:r w:rsidRPr="00D830B0">
        <w:rPr>
          <w:rStyle w:val="ffline"/>
          <w:lang w:val="en-US"/>
        </w:rPr>
        <w:t>qqpappppqa</w:t>
      </w:r>
      <w:proofErr w:type="spellEnd"/>
      <w:r w:rsidRPr="00D830B0">
        <w:rPr>
          <w:rStyle w:val="ffline"/>
          <w:lang w:val="en-US"/>
        </w:rPr>
        <w:t xml:space="preserve"> </w:t>
      </w:r>
      <w:proofErr w:type="spellStart"/>
      <w:r w:rsidRPr="00D830B0">
        <w:rPr>
          <w:rStyle w:val="ffline"/>
          <w:lang w:val="en-US"/>
        </w:rPr>
        <w:t>qaqqpagprl</w:t>
      </w:r>
      <w:proofErr w:type="spellEnd"/>
      <w:r w:rsidRPr="00D830B0">
        <w:rPr>
          <w:rStyle w:val="ffline"/>
          <w:lang w:val="en-US"/>
        </w:rPr>
        <w:t xml:space="preserve"> </w:t>
      </w:r>
      <w:proofErr w:type="spellStart"/>
      <w:r w:rsidRPr="00D830B0">
        <w:rPr>
          <w:rStyle w:val="ffline"/>
          <w:lang w:val="en-US"/>
        </w:rPr>
        <w:t>pprqptvasp</w:t>
      </w:r>
      <w:proofErr w:type="spellEnd"/>
      <w:r w:rsidRPr="00D830B0">
        <w:rPr>
          <w:rStyle w:val="ffline"/>
          <w:lang w:val="en-US"/>
        </w:rPr>
        <w:t xml:space="preserve"> </w:t>
      </w:r>
      <w:proofErr w:type="spellStart"/>
      <w:r w:rsidRPr="00D830B0">
        <w:rPr>
          <w:rStyle w:val="ffline"/>
          <w:lang w:val="en-US"/>
        </w:rPr>
        <w:t>aeaedenrqk</w:t>
      </w:r>
      <w:proofErr w:type="spellEnd"/>
      <w:r w:rsidRPr="00D830B0">
        <w:rPr>
          <w:rStyle w:val="ffline"/>
          <w:lang w:val="en-US"/>
        </w:rPr>
        <w:t xml:space="preserve"> </w:t>
      </w:r>
      <w:proofErr w:type="spellStart"/>
      <w:r w:rsidRPr="00D830B0">
        <w:rPr>
          <w:rStyle w:val="ffline"/>
          <w:lang w:val="en-US"/>
        </w:rPr>
        <w:t>trprtkisve</w:t>
      </w:r>
      <w:proofErr w:type="spellEnd"/>
      <w:r w:rsidRPr="00D830B0">
        <w:rPr>
          <w:rStyle w:val="ffline"/>
          <w:lang w:val="en-US"/>
        </w:rPr>
        <w:t xml:space="preserve"> </w:t>
      </w:r>
      <w:proofErr w:type="spellStart"/>
      <w:r w:rsidRPr="00D830B0">
        <w:rPr>
          <w:rStyle w:val="ffline"/>
          <w:lang w:val="en-US"/>
        </w:rPr>
        <w:t>algilqsfiq</w:t>
      </w:r>
      <w:proofErr w:type="spellEnd"/>
      <w:r w:rsidRPr="00D830B0">
        <w:rPr>
          <w:lang w:val="en-US"/>
        </w:rPr>
        <w:t xml:space="preserve">       </w:t>
      </w:r>
      <w:r w:rsidRPr="00D830B0">
        <w:rPr>
          <w:lang w:val="en-US"/>
        </w:rPr>
        <w:lastRenderedPageBreak/>
        <w:t xml:space="preserve">661 </w:t>
      </w:r>
      <w:proofErr w:type="spellStart"/>
      <w:r w:rsidRPr="00D830B0">
        <w:rPr>
          <w:rStyle w:val="ffline"/>
          <w:lang w:val="en-US"/>
        </w:rPr>
        <w:t>dvglypdeea</w:t>
      </w:r>
      <w:proofErr w:type="spellEnd"/>
      <w:r w:rsidRPr="00D830B0">
        <w:rPr>
          <w:rStyle w:val="ffline"/>
          <w:lang w:val="en-US"/>
        </w:rPr>
        <w:t xml:space="preserve"> </w:t>
      </w:r>
      <w:proofErr w:type="spellStart"/>
      <w:r w:rsidRPr="00D830B0">
        <w:rPr>
          <w:rStyle w:val="ffline"/>
          <w:lang w:val="en-US"/>
        </w:rPr>
        <w:t>iqtlsaqldl</w:t>
      </w:r>
      <w:proofErr w:type="spellEnd"/>
      <w:r w:rsidRPr="00D830B0">
        <w:rPr>
          <w:rStyle w:val="ffline"/>
          <w:lang w:val="en-US"/>
        </w:rPr>
        <w:t xml:space="preserve"> </w:t>
      </w:r>
      <w:proofErr w:type="spellStart"/>
      <w:r w:rsidRPr="00D830B0">
        <w:rPr>
          <w:rStyle w:val="ffline"/>
          <w:lang w:val="en-US"/>
        </w:rPr>
        <w:t>pkytiikffq</w:t>
      </w:r>
      <w:proofErr w:type="spellEnd"/>
      <w:r w:rsidRPr="00D830B0">
        <w:rPr>
          <w:rStyle w:val="ffline"/>
          <w:lang w:val="en-US"/>
        </w:rPr>
        <w:t xml:space="preserve"> </w:t>
      </w:r>
      <w:proofErr w:type="spellStart"/>
      <w:r w:rsidRPr="00D830B0">
        <w:rPr>
          <w:rStyle w:val="ffline"/>
          <w:lang w:val="en-US"/>
        </w:rPr>
        <w:t>nqryylkhhg</w:t>
      </w:r>
      <w:proofErr w:type="spellEnd"/>
      <w:r w:rsidRPr="00D830B0">
        <w:rPr>
          <w:rStyle w:val="ffline"/>
          <w:lang w:val="en-US"/>
        </w:rPr>
        <w:t xml:space="preserve"> </w:t>
      </w:r>
      <w:proofErr w:type="spellStart"/>
      <w:r w:rsidRPr="00D830B0">
        <w:rPr>
          <w:rStyle w:val="ffline"/>
          <w:lang w:val="en-US"/>
        </w:rPr>
        <w:t>klkdnsglev</w:t>
      </w:r>
      <w:proofErr w:type="spellEnd"/>
      <w:r w:rsidRPr="00D830B0">
        <w:rPr>
          <w:rStyle w:val="ffline"/>
          <w:lang w:val="en-US"/>
        </w:rPr>
        <w:t xml:space="preserve"> </w:t>
      </w:r>
      <w:proofErr w:type="spellStart"/>
      <w:r w:rsidRPr="00D830B0">
        <w:rPr>
          <w:rStyle w:val="ffline"/>
          <w:lang w:val="en-US"/>
        </w:rPr>
        <w:t>dvaeykeeel</w:t>
      </w:r>
      <w:proofErr w:type="spellEnd"/>
      <w:r w:rsidRPr="00D830B0">
        <w:rPr>
          <w:lang w:val="en-US"/>
        </w:rPr>
        <w:t xml:space="preserve">       721 </w:t>
      </w:r>
      <w:proofErr w:type="spellStart"/>
      <w:r w:rsidRPr="00D830B0">
        <w:rPr>
          <w:rStyle w:val="ffline"/>
          <w:lang w:val="en-US"/>
        </w:rPr>
        <w:t>lkdleesaqd</w:t>
      </w:r>
      <w:proofErr w:type="spellEnd"/>
      <w:r w:rsidRPr="00D830B0">
        <w:rPr>
          <w:rStyle w:val="ffline"/>
          <w:lang w:val="en-US"/>
        </w:rPr>
        <w:t xml:space="preserve"> </w:t>
      </w:r>
      <w:proofErr w:type="spellStart"/>
      <w:r w:rsidRPr="00D830B0">
        <w:rPr>
          <w:rStyle w:val="ffline"/>
          <w:lang w:val="en-US"/>
        </w:rPr>
        <w:t>knantlfsvk</w:t>
      </w:r>
      <w:proofErr w:type="spellEnd"/>
      <w:r w:rsidRPr="00D830B0">
        <w:rPr>
          <w:rStyle w:val="ffline"/>
          <w:lang w:val="en-US"/>
        </w:rPr>
        <w:t xml:space="preserve"> </w:t>
      </w:r>
      <w:proofErr w:type="spellStart"/>
      <w:r w:rsidRPr="00D830B0">
        <w:rPr>
          <w:rStyle w:val="ffline"/>
          <w:lang w:val="en-US"/>
        </w:rPr>
        <w:t>leeelsvegn</w:t>
      </w:r>
      <w:proofErr w:type="spellEnd"/>
      <w:r w:rsidRPr="00D830B0">
        <w:rPr>
          <w:rStyle w:val="ffline"/>
          <w:lang w:val="en-US"/>
        </w:rPr>
        <w:t xml:space="preserve"> </w:t>
      </w:r>
      <w:proofErr w:type="spellStart"/>
      <w:r w:rsidRPr="00D830B0">
        <w:rPr>
          <w:rStyle w:val="ffline"/>
          <w:lang w:val="en-US"/>
        </w:rPr>
        <w:t>tdintdlkd</w:t>
      </w:r>
      <w:proofErr w:type="spellEnd"/>
    </w:p>
    <w:p w14:paraId="58B63590" w14:textId="77777777" w:rsidR="00B14F7E" w:rsidRDefault="00B14F7E" w:rsidP="00B14F7E">
      <w:pPr>
        <w:rPr>
          <w:rFonts w:ascii="Georgia" w:hAnsi="Georgia"/>
          <w:lang w:val="en-US"/>
        </w:rPr>
      </w:pPr>
    </w:p>
    <w:p w14:paraId="6131AF01"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cat 100% sequence homology:</w:t>
      </w:r>
    </w:p>
    <w:p w14:paraId="4A13941A"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6C258202"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5F97B63" w14:textId="77777777" w:rsidR="00B14F7E" w:rsidRPr="00D156CF" w:rsidRDefault="00B14F7E" w:rsidP="00B14F7E">
      <w:pPr>
        <w:rPr>
          <w:rFonts w:asciiTheme="majorHAnsi" w:hAnsiTheme="majorHAnsi"/>
          <w:lang w:val="en-US"/>
        </w:rPr>
      </w:pPr>
    </w:p>
    <w:p w14:paraId="7EFF7E1F"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2A966087"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601D8DB" w14:textId="77777777" w:rsidR="00B14F7E" w:rsidRDefault="00B14F7E" w:rsidP="00B14F7E">
      <w:pPr>
        <w:rPr>
          <w:rFonts w:ascii="Georgia" w:hAnsi="Georgia"/>
          <w:lang w:val="en-US"/>
        </w:rPr>
      </w:pPr>
      <w:r>
        <w:rPr>
          <w:rFonts w:ascii="Georgia" w:hAnsi="Georgia"/>
          <w:lang w:val="en-US"/>
        </w:rPr>
        <w:t>____ ____ ____ ____</w:t>
      </w:r>
    </w:p>
    <w:p w14:paraId="6FE94424" w14:textId="77777777" w:rsidR="00B14F7E" w:rsidRPr="00BD0083" w:rsidRDefault="00B14F7E" w:rsidP="00B14F7E">
      <w:pPr>
        <w:rPr>
          <w:rFonts w:asciiTheme="majorHAnsi" w:hAnsiTheme="majorHAnsi"/>
          <w:lang w:val="en-US"/>
        </w:rPr>
      </w:pPr>
      <w:r>
        <w:rPr>
          <w:rFonts w:asciiTheme="majorHAnsi" w:hAnsiTheme="majorHAnsi"/>
          <w:b/>
          <w:lang w:val="en-US"/>
        </w:rPr>
        <w:t>H</w:t>
      </w:r>
      <w:r w:rsidRPr="007040CB">
        <w:rPr>
          <w:rFonts w:asciiTheme="majorHAnsi" w:hAnsiTheme="majorHAnsi"/>
          <w:b/>
          <w:lang w:val="en-US"/>
        </w:rPr>
        <w:t>orse</w:t>
      </w:r>
      <w:r w:rsidRPr="00EC7F94">
        <w:rPr>
          <w:rFonts w:asciiTheme="majorHAnsi" w:hAnsiTheme="majorHAnsi"/>
          <w:lang w:val="en-US"/>
        </w:rPr>
        <w:t>, (</w:t>
      </w:r>
      <w:r w:rsidRPr="00EC7F94">
        <w:rPr>
          <w:rFonts w:asciiTheme="majorHAnsi" w:hAnsiTheme="majorHAnsi"/>
          <w:i/>
          <w:lang w:val="en-US"/>
        </w:rPr>
        <w:t>Equus caballus</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isoform X1, 100% </w:t>
      </w:r>
      <w:r>
        <w:rPr>
          <w:rFonts w:asciiTheme="majorHAnsi" w:hAnsiTheme="majorHAnsi"/>
          <w:lang w:val="en-US"/>
        </w:rPr>
        <w:t>sequence identity</w:t>
      </w:r>
      <w:r w:rsidRPr="00EC7F94">
        <w:rPr>
          <w:rFonts w:asciiTheme="majorHAnsi" w:hAnsiTheme="majorHAnsi"/>
          <w:lang w:val="en-US"/>
        </w:rPr>
        <w:t xml:space="preserve"> (XP_014587330.2)</w:t>
      </w:r>
      <w:r>
        <w:rPr>
          <w:rFonts w:asciiTheme="majorHAnsi" w:hAnsiTheme="majorHAnsi"/>
          <w:lang w:val="en-US"/>
        </w:rPr>
        <w:t>:</w:t>
      </w:r>
    </w:p>
    <w:p w14:paraId="62E7F936"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ghlmktnlrk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qiqqpppqpq</w:t>
      </w:r>
      <w:proofErr w:type="spellEnd"/>
      <w:r w:rsidRPr="00D830B0">
        <w:rPr>
          <w:lang w:val="en-US"/>
        </w:rPr>
        <w:t xml:space="preserve">       601 </w:t>
      </w:r>
      <w:proofErr w:type="spellStart"/>
      <w:r w:rsidRPr="00D830B0">
        <w:rPr>
          <w:rStyle w:val="ffline"/>
          <w:lang w:val="en-US"/>
        </w:rPr>
        <w:t>qppppppqpq</w:t>
      </w:r>
      <w:proofErr w:type="spellEnd"/>
      <w:r w:rsidRPr="00D830B0">
        <w:rPr>
          <w:rStyle w:val="ffline"/>
          <w:lang w:val="en-US"/>
        </w:rPr>
        <w:t xml:space="preserve"> </w:t>
      </w:r>
      <w:proofErr w:type="spellStart"/>
      <w:r w:rsidRPr="00D830B0">
        <w:rPr>
          <w:rStyle w:val="ffline"/>
          <w:lang w:val="en-US"/>
        </w:rPr>
        <w:t>aqqpagprlp</w:t>
      </w:r>
      <w:proofErr w:type="spellEnd"/>
      <w:r w:rsidRPr="00D830B0">
        <w:rPr>
          <w:rStyle w:val="ffline"/>
          <w:lang w:val="en-US"/>
        </w:rPr>
        <w:t xml:space="preserve"> </w:t>
      </w:r>
      <w:proofErr w:type="spellStart"/>
      <w:r w:rsidRPr="00D830B0">
        <w:rPr>
          <w:rStyle w:val="ffline"/>
          <w:lang w:val="en-US"/>
        </w:rPr>
        <w:t>prqptvaspa</w:t>
      </w:r>
      <w:proofErr w:type="spellEnd"/>
      <w:r w:rsidRPr="00D830B0">
        <w:rPr>
          <w:rStyle w:val="ffline"/>
          <w:lang w:val="en-US"/>
        </w:rPr>
        <w:t xml:space="preserve"> </w:t>
      </w:r>
      <w:proofErr w:type="spellStart"/>
      <w:r w:rsidRPr="00D830B0">
        <w:rPr>
          <w:rStyle w:val="ffline"/>
          <w:lang w:val="en-US"/>
        </w:rPr>
        <w:t>eaedenrqkt</w:t>
      </w:r>
      <w:proofErr w:type="spellEnd"/>
      <w:r w:rsidRPr="00D830B0">
        <w:rPr>
          <w:rStyle w:val="ffline"/>
          <w:lang w:val="en-US"/>
        </w:rPr>
        <w:t xml:space="preserve"> </w:t>
      </w:r>
      <w:proofErr w:type="spellStart"/>
      <w:r w:rsidRPr="00D830B0">
        <w:rPr>
          <w:rStyle w:val="ffline"/>
          <w:lang w:val="en-US"/>
        </w:rPr>
        <w:t>rprtkisvea</w:t>
      </w:r>
      <w:proofErr w:type="spellEnd"/>
      <w:r w:rsidRPr="00D830B0">
        <w:rPr>
          <w:rStyle w:val="ffline"/>
          <w:lang w:val="en-US"/>
        </w:rPr>
        <w:t xml:space="preserve"> </w:t>
      </w:r>
      <w:proofErr w:type="spellStart"/>
      <w:r w:rsidRPr="00D830B0">
        <w:rPr>
          <w:rStyle w:val="ffline"/>
          <w:lang w:val="en-US"/>
        </w:rPr>
        <w:t>lgilqsfiqd</w:t>
      </w:r>
      <w:proofErr w:type="spellEnd"/>
      <w:r w:rsidRPr="00D830B0">
        <w:rPr>
          <w:lang w:val="en-US"/>
        </w:rPr>
        <w:t xml:space="preserve">       661 </w:t>
      </w:r>
      <w:proofErr w:type="spellStart"/>
      <w:r w:rsidRPr="00D830B0">
        <w:rPr>
          <w:rStyle w:val="ffline"/>
          <w:lang w:val="en-US"/>
        </w:rPr>
        <w:t>vglypdeeai</w:t>
      </w:r>
      <w:proofErr w:type="spellEnd"/>
      <w:r w:rsidRPr="00D830B0">
        <w:rPr>
          <w:rStyle w:val="ffline"/>
          <w:lang w:val="en-US"/>
        </w:rPr>
        <w:t xml:space="preserve"> </w:t>
      </w:r>
      <w:proofErr w:type="spellStart"/>
      <w:r w:rsidRPr="00D830B0">
        <w:rPr>
          <w:rStyle w:val="ffline"/>
          <w:lang w:val="en-US"/>
        </w:rPr>
        <w:t>qtlsaqldlp</w:t>
      </w:r>
      <w:proofErr w:type="spellEnd"/>
      <w:r w:rsidRPr="00D830B0">
        <w:rPr>
          <w:rStyle w:val="ffline"/>
          <w:lang w:val="en-US"/>
        </w:rPr>
        <w:t xml:space="preserve"> </w:t>
      </w:r>
      <w:proofErr w:type="spellStart"/>
      <w:r w:rsidRPr="00D830B0">
        <w:rPr>
          <w:rStyle w:val="ffline"/>
          <w:lang w:val="en-US"/>
        </w:rPr>
        <w:t>kytiikffqn</w:t>
      </w:r>
      <w:proofErr w:type="spellEnd"/>
      <w:r w:rsidRPr="00D830B0">
        <w:rPr>
          <w:rStyle w:val="ffline"/>
          <w:lang w:val="en-US"/>
        </w:rPr>
        <w:t xml:space="preserve"> </w:t>
      </w:r>
      <w:proofErr w:type="spellStart"/>
      <w:r w:rsidRPr="00D830B0">
        <w:rPr>
          <w:rStyle w:val="ffline"/>
          <w:lang w:val="en-US"/>
        </w:rPr>
        <w:t>qryylkhhgk</w:t>
      </w:r>
      <w:proofErr w:type="spellEnd"/>
      <w:r w:rsidRPr="00D830B0">
        <w:rPr>
          <w:rStyle w:val="ffline"/>
          <w:lang w:val="en-US"/>
        </w:rPr>
        <w:t xml:space="preserve"> </w:t>
      </w:r>
      <w:proofErr w:type="spellStart"/>
      <w:r w:rsidRPr="00D830B0">
        <w:rPr>
          <w:rStyle w:val="ffline"/>
          <w:lang w:val="en-US"/>
        </w:rPr>
        <w:t>lkdnsglevd</w:t>
      </w:r>
      <w:proofErr w:type="spellEnd"/>
      <w:r w:rsidRPr="00D830B0">
        <w:rPr>
          <w:rStyle w:val="ffline"/>
          <w:lang w:val="en-US"/>
        </w:rPr>
        <w:t xml:space="preserve"> </w:t>
      </w:r>
      <w:proofErr w:type="spellStart"/>
      <w:r w:rsidRPr="00D830B0">
        <w:rPr>
          <w:rStyle w:val="ffline"/>
          <w:lang w:val="en-US"/>
        </w:rPr>
        <w:t>vaeykeeell</w:t>
      </w:r>
      <w:proofErr w:type="spellEnd"/>
      <w:r w:rsidRPr="00D830B0">
        <w:rPr>
          <w:lang w:val="en-US"/>
        </w:rPr>
        <w:t xml:space="preserve">       721 </w:t>
      </w:r>
      <w:proofErr w:type="spellStart"/>
      <w:r w:rsidRPr="00D830B0">
        <w:rPr>
          <w:rStyle w:val="ffline"/>
          <w:lang w:val="en-US"/>
        </w:rPr>
        <w:t>kdleesvqdk</w:t>
      </w:r>
      <w:proofErr w:type="spellEnd"/>
      <w:r w:rsidRPr="00D830B0">
        <w:rPr>
          <w:rStyle w:val="ffline"/>
          <w:lang w:val="en-US"/>
        </w:rPr>
        <w:t xml:space="preserve"> </w:t>
      </w:r>
      <w:proofErr w:type="spellStart"/>
      <w:r w:rsidRPr="00D830B0">
        <w:rPr>
          <w:rStyle w:val="ffline"/>
          <w:lang w:val="en-US"/>
        </w:rPr>
        <w:t>nantlfsvkl</w:t>
      </w:r>
      <w:proofErr w:type="spellEnd"/>
      <w:r w:rsidRPr="00D830B0">
        <w:rPr>
          <w:rStyle w:val="ffline"/>
          <w:lang w:val="en-US"/>
        </w:rPr>
        <w:t xml:space="preserve"> </w:t>
      </w:r>
      <w:proofErr w:type="spellStart"/>
      <w:r w:rsidRPr="00D830B0">
        <w:rPr>
          <w:rStyle w:val="ffline"/>
          <w:lang w:val="en-US"/>
        </w:rPr>
        <w:t>eeelsvegnt</w:t>
      </w:r>
      <w:proofErr w:type="spellEnd"/>
      <w:r w:rsidRPr="00D830B0">
        <w:rPr>
          <w:rStyle w:val="ffline"/>
          <w:lang w:val="en-US"/>
        </w:rPr>
        <w:t xml:space="preserve"> </w:t>
      </w:r>
      <w:proofErr w:type="spellStart"/>
      <w:r w:rsidRPr="00D830B0">
        <w:rPr>
          <w:rStyle w:val="ffline"/>
          <w:lang w:val="en-US"/>
        </w:rPr>
        <w:t>dinadlkd</w:t>
      </w:r>
      <w:proofErr w:type="spellEnd"/>
    </w:p>
    <w:p w14:paraId="78506840" w14:textId="77777777" w:rsidR="00B14F7E" w:rsidRDefault="00B14F7E" w:rsidP="00B14F7E">
      <w:pPr>
        <w:rPr>
          <w:rFonts w:ascii="Georgia" w:hAnsi="Georgia"/>
          <w:lang w:val="en-US"/>
        </w:rPr>
      </w:pPr>
    </w:p>
    <w:p w14:paraId="3FBC6513"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horse 100% sequence homology:</w:t>
      </w:r>
    </w:p>
    <w:p w14:paraId="397E4D4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D66E87E"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FF20BDB" w14:textId="77777777" w:rsidR="00B14F7E" w:rsidRPr="00D156CF" w:rsidRDefault="00B14F7E" w:rsidP="00B14F7E">
      <w:pPr>
        <w:rPr>
          <w:rFonts w:asciiTheme="majorHAnsi" w:hAnsiTheme="majorHAnsi"/>
          <w:lang w:val="en-US"/>
        </w:rPr>
      </w:pPr>
    </w:p>
    <w:p w14:paraId="73BDA17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4CE8CC1E"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19EB6C0C" w14:textId="77777777" w:rsidR="00B14F7E" w:rsidRDefault="00B14F7E" w:rsidP="00B14F7E">
      <w:pPr>
        <w:rPr>
          <w:rFonts w:ascii="Georgia" w:hAnsi="Georgia"/>
          <w:lang w:val="en-US"/>
        </w:rPr>
      </w:pPr>
      <w:r>
        <w:rPr>
          <w:rFonts w:ascii="Georgia" w:hAnsi="Georgia"/>
          <w:lang w:val="en-US"/>
        </w:rPr>
        <w:t>____ ____ ____ ____</w:t>
      </w:r>
    </w:p>
    <w:p w14:paraId="779CD755" w14:textId="77777777" w:rsidR="00B14F7E" w:rsidRPr="00EC7F94" w:rsidRDefault="00B14F7E" w:rsidP="00B14F7E">
      <w:pPr>
        <w:rPr>
          <w:rFonts w:asciiTheme="majorHAnsi" w:hAnsiTheme="majorHAnsi"/>
          <w:lang w:val="en-US"/>
        </w:rPr>
      </w:pPr>
      <w:r>
        <w:rPr>
          <w:rFonts w:asciiTheme="majorHAnsi" w:hAnsiTheme="majorHAnsi"/>
          <w:b/>
          <w:lang w:val="en-US"/>
        </w:rPr>
        <w:t>Wild boar</w:t>
      </w:r>
      <w:r w:rsidRPr="00EC7F94">
        <w:rPr>
          <w:rFonts w:asciiTheme="majorHAnsi" w:hAnsiTheme="majorHAnsi"/>
          <w:lang w:val="en-US"/>
        </w:rPr>
        <w:t xml:space="preserve"> (</w:t>
      </w:r>
      <w:r w:rsidRPr="00EC7F94">
        <w:rPr>
          <w:rFonts w:asciiTheme="majorHAnsi" w:hAnsiTheme="majorHAnsi"/>
          <w:i/>
          <w:lang w:val="en-US"/>
        </w:rPr>
        <w:t>Sus scrofa</w:t>
      </w:r>
      <w:r w:rsidRPr="00EC7F94">
        <w:rPr>
          <w:rFonts w:asciiTheme="majorHAnsi" w:hAnsiTheme="majorHAnsi"/>
          <w:lang w:val="en-US"/>
        </w:rPr>
        <w:t xml:space="preserve">, 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 </w:t>
      </w:r>
    </w:p>
    <w:p w14:paraId="56FDC2F3" w14:textId="77777777" w:rsidR="00B14F7E" w:rsidRPr="00BD0083" w:rsidRDefault="00B14F7E" w:rsidP="00B14F7E">
      <w:pPr>
        <w:rPr>
          <w:rFonts w:asciiTheme="majorHAnsi" w:hAnsiTheme="majorHAnsi"/>
          <w:lang w:val="en-US"/>
        </w:rPr>
      </w:pPr>
      <w:r w:rsidRPr="00EC7F94">
        <w:rPr>
          <w:rFonts w:asciiTheme="majorHAnsi" w:hAnsiTheme="majorHAnsi"/>
          <w:lang w:val="en-US"/>
        </w:rPr>
        <w:t xml:space="preserve">DNA-binding protein </w:t>
      </w:r>
      <w:r w:rsidRPr="00264898">
        <w:rPr>
          <w:rFonts w:asciiTheme="majorHAnsi" w:hAnsiTheme="majorHAnsi"/>
          <w:b/>
          <w:lang w:val="en-US"/>
        </w:rPr>
        <w:t>SATB1</w:t>
      </w:r>
      <w:r w:rsidRPr="00EC7F94">
        <w:rPr>
          <w:rFonts w:asciiTheme="majorHAnsi" w:hAnsiTheme="majorHAnsi"/>
          <w:lang w:val="en-US"/>
        </w:rPr>
        <w:t xml:space="preserve">, 100% </w:t>
      </w:r>
      <w:r>
        <w:rPr>
          <w:rFonts w:asciiTheme="majorHAnsi" w:hAnsiTheme="majorHAnsi"/>
          <w:lang w:val="en-US"/>
        </w:rPr>
        <w:t>sequence identity</w:t>
      </w:r>
      <w:r w:rsidRPr="00EC7F94">
        <w:rPr>
          <w:rFonts w:asciiTheme="majorHAnsi" w:hAnsiTheme="majorHAnsi"/>
          <w:lang w:val="en-US"/>
        </w:rPr>
        <w:t xml:space="preserve"> (XP_003358373.2)</w:t>
      </w:r>
      <w:r>
        <w:rPr>
          <w:rFonts w:asciiTheme="majorHAnsi" w:hAnsiTheme="majorHAnsi"/>
          <w:lang w:val="en-US"/>
        </w:rPr>
        <w:t>:</w:t>
      </w:r>
    </w:p>
    <w:p w14:paraId="602CD3D8"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cpkledxp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qqganhvnfg</w:t>
      </w:r>
      <w:proofErr w:type="spellEnd"/>
      <w:r w:rsidRPr="00D830B0">
        <w:rPr>
          <w:rStyle w:val="ffline"/>
          <w:lang w:val="en-US"/>
        </w:rPr>
        <w:t xml:space="preserve"> </w:t>
      </w:r>
      <w:proofErr w:type="spellStart"/>
      <w:r w:rsidRPr="00D830B0">
        <w:rPr>
          <w:rStyle w:val="ffline"/>
          <w:lang w:val="en-US"/>
        </w:rPr>
        <w:t>qqpvpgntve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w:t>
      </w:r>
      <w:r w:rsidRPr="00D830B0">
        <w:rPr>
          <w:lang w:val="en-US"/>
        </w:rPr>
        <w:lastRenderedPageBreak/>
        <w:t xml:space="preserve">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qiqqppaqaq</w:t>
      </w:r>
      <w:proofErr w:type="spellEnd"/>
      <w:r w:rsidRPr="00D830B0">
        <w:rPr>
          <w:lang w:val="en-US"/>
        </w:rPr>
        <w:t xml:space="preserve">       601 </w:t>
      </w:r>
      <w:proofErr w:type="spellStart"/>
      <w:r w:rsidRPr="00D830B0">
        <w:rPr>
          <w:rStyle w:val="ffline"/>
          <w:lang w:val="en-US"/>
        </w:rPr>
        <w:t>pqpapppaqa</w:t>
      </w:r>
      <w:proofErr w:type="spellEnd"/>
      <w:r w:rsidRPr="00D830B0">
        <w:rPr>
          <w:rStyle w:val="ffline"/>
          <w:lang w:val="en-US"/>
        </w:rPr>
        <w:t xml:space="preserve"> </w:t>
      </w:r>
      <w:proofErr w:type="spellStart"/>
      <w:r w:rsidRPr="00D830B0">
        <w:rPr>
          <w:rStyle w:val="ffline"/>
          <w:lang w:val="en-US"/>
        </w:rPr>
        <w:t>qaqqpqagpr</w:t>
      </w:r>
      <w:proofErr w:type="spellEnd"/>
      <w:r w:rsidRPr="00D830B0">
        <w:rPr>
          <w:rStyle w:val="ffline"/>
          <w:lang w:val="en-US"/>
        </w:rPr>
        <w:t xml:space="preserve"> </w:t>
      </w:r>
      <w:proofErr w:type="spellStart"/>
      <w:r w:rsidRPr="00D830B0">
        <w:rPr>
          <w:rStyle w:val="ffline"/>
          <w:lang w:val="en-US"/>
        </w:rPr>
        <w:t>lpprqptvaa</w:t>
      </w:r>
      <w:proofErr w:type="spellEnd"/>
      <w:r w:rsidRPr="00D830B0">
        <w:rPr>
          <w:rStyle w:val="ffline"/>
          <w:lang w:val="en-US"/>
        </w:rPr>
        <w:t xml:space="preserve"> </w:t>
      </w:r>
      <w:proofErr w:type="spellStart"/>
      <w:r w:rsidRPr="00D830B0">
        <w:rPr>
          <w:rStyle w:val="ffline"/>
          <w:lang w:val="en-US"/>
        </w:rPr>
        <w:t>paeaeedsrq</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ealgilqsfi</w:t>
      </w:r>
      <w:proofErr w:type="spellEnd"/>
      <w:r w:rsidRPr="00D830B0">
        <w:rPr>
          <w:lang w:val="en-US"/>
        </w:rPr>
        <w:t xml:space="preserve">       661 </w:t>
      </w:r>
      <w:proofErr w:type="spellStart"/>
      <w:r w:rsidRPr="00D830B0">
        <w:rPr>
          <w:rStyle w:val="ffline"/>
          <w:lang w:val="en-US"/>
        </w:rPr>
        <w:t>qdvglypdee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lpkytiikff</w:t>
      </w:r>
      <w:proofErr w:type="spellEnd"/>
      <w:r w:rsidRPr="00D830B0">
        <w:rPr>
          <w:rStyle w:val="ffline"/>
          <w:lang w:val="en-US"/>
        </w:rPr>
        <w:t xml:space="preserve"> </w:t>
      </w:r>
      <w:proofErr w:type="spellStart"/>
      <w:r w:rsidRPr="00D830B0">
        <w:rPr>
          <w:rStyle w:val="ffline"/>
          <w:lang w:val="en-US"/>
        </w:rPr>
        <w:t>qnqryylkhh</w:t>
      </w:r>
      <w:proofErr w:type="spellEnd"/>
      <w:r w:rsidRPr="00D830B0">
        <w:rPr>
          <w:rStyle w:val="ffline"/>
          <w:lang w:val="en-US"/>
        </w:rPr>
        <w:t xml:space="preserve"> </w:t>
      </w:r>
      <w:proofErr w:type="spellStart"/>
      <w:r w:rsidRPr="00D830B0">
        <w:rPr>
          <w:rStyle w:val="ffline"/>
          <w:lang w:val="en-US"/>
        </w:rPr>
        <w:t>gklkdnsgle</w:t>
      </w:r>
      <w:proofErr w:type="spellEnd"/>
      <w:r w:rsidRPr="00D830B0">
        <w:rPr>
          <w:rStyle w:val="ffline"/>
          <w:lang w:val="en-US"/>
        </w:rPr>
        <w:t xml:space="preserve"> </w:t>
      </w:r>
      <w:proofErr w:type="spellStart"/>
      <w:r w:rsidRPr="00D830B0">
        <w:rPr>
          <w:rStyle w:val="ffline"/>
          <w:lang w:val="en-US"/>
        </w:rPr>
        <w:t>vdvaeykeee</w:t>
      </w:r>
      <w:proofErr w:type="spellEnd"/>
      <w:r w:rsidRPr="00D830B0">
        <w:rPr>
          <w:lang w:val="en-US"/>
        </w:rPr>
        <w:t xml:space="preserve">       721 </w:t>
      </w:r>
      <w:proofErr w:type="spellStart"/>
      <w:r w:rsidRPr="00D830B0">
        <w:rPr>
          <w:rStyle w:val="ffline"/>
          <w:lang w:val="en-US"/>
        </w:rPr>
        <w:t>llkdleesvq</w:t>
      </w:r>
      <w:proofErr w:type="spellEnd"/>
      <w:r w:rsidRPr="00D830B0">
        <w:rPr>
          <w:rStyle w:val="ffline"/>
          <w:lang w:val="en-US"/>
        </w:rPr>
        <w:t xml:space="preserve"> </w:t>
      </w:r>
      <w:proofErr w:type="spellStart"/>
      <w:r w:rsidRPr="00D830B0">
        <w:rPr>
          <w:rStyle w:val="ffline"/>
          <w:lang w:val="en-US"/>
        </w:rPr>
        <w:t>dknantlfsv</w:t>
      </w:r>
      <w:proofErr w:type="spellEnd"/>
      <w:r w:rsidRPr="00D830B0">
        <w:rPr>
          <w:rStyle w:val="ffline"/>
          <w:lang w:val="en-US"/>
        </w:rPr>
        <w:t xml:space="preserve"> </w:t>
      </w:r>
      <w:proofErr w:type="spellStart"/>
      <w:r w:rsidRPr="00D830B0">
        <w:rPr>
          <w:rStyle w:val="ffline"/>
          <w:lang w:val="en-US"/>
        </w:rPr>
        <w:t>kledelaveg</w:t>
      </w:r>
      <w:proofErr w:type="spellEnd"/>
      <w:r w:rsidRPr="00D830B0">
        <w:rPr>
          <w:rStyle w:val="ffline"/>
          <w:lang w:val="en-US"/>
        </w:rPr>
        <w:t xml:space="preserve"> </w:t>
      </w:r>
      <w:proofErr w:type="spellStart"/>
      <w:r w:rsidRPr="00D830B0">
        <w:rPr>
          <w:rStyle w:val="ffline"/>
          <w:lang w:val="en-US"/>
        </w:rPr>
        <w:t>ntdinadvkd</w:t>
      </w:r>
      <w:proofErr w:type="spellEnd"/>
    </w:p>
    <w:p w14:paraId="32C7F111" w14:textId="77777777" w:rsidR="00B14F7E" w:rsidRDefault="00B14F7E" w:rsidP="00B14F7E">
      <w:pPr>
        <w:rPr>
          <w:rFonts w:ascii="Georgia" w:hAnsi="Georgia"/>
          <w:lang w:val="en-US"/>
        </w:rPr>
      </w:pPr>
    </w:p>
    <w:p w14:paraId="3B77ECB9" w14:textId="77777777" w:rsidR="00B14F7E" w:rsidRPr="00D830B0" w:rsidRDefault="00B14F7E" w:rsidP="00B14F7E">
      <w:pPr>
        <w:rPr>
          <w:rFonts w:asciiTheme="majorHAnsi" w:hAnsiTheme="majorHAnsi"/>
          <w:b/>
          <w:lang w:val="en-US"/>
        </w:rPr>
      </w:pPr>
      <w:r w:rsidRPr="00D830B0">
        <w:rPr>
          <w:rFonts w:asciiTheme="majorHAnsi" w:hAnsiTheme="majorHAnsi"/>
          <w:b/>
          <w:lang w:val="en-US"/>
        </w:rPr>
        <w:t xml:space="preserve">human/ </w:t>
      </w:r>
      <w:r w:rsidRPr="00D830B0">
        <w:rPr>
          <w:rFonts w:asciiTheme="majorHAnsi" w:hAnsiTheme="majorHAnsi"/>
          <w:b/>
          <w:color w:val="FF6600"/>
          <w:lang w:val="en-US"/>
        </w:rPr>
        <w:t>Wild boar 100% sequence homology:</w:t>
      </w:r>
    </w:p>
    <w:p w14:paraId="02C13CF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A4D9033"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1CA1C9A7" w14:textId="77777777" w:rsidR="00B14F7E" w:rsidRPr="00D156CF" w:rsidRDefault="00B14F7E" w:rsidP="00B14F7E">
      <w:pPr>
        <w:rPr>
          <w:rFonts w:asciiTheme="majorHAnsi" w:hAnsiTheme="majorHAnsi"/>
          <w:lang w:val="en-US"/>
        </w:rPr>
      </w:pPr>
    </w:p>
    <w:p w14:paraId="05C1BCFA" w14:textId="77777777" w:rsidR="00B14F7E" w:rsidRPr="00D156CF" w:rsidRDefault="00B14F7E" w:rsidP="00B14F7E">
      <w:pPr>
        <w:rPr>
          <w:b/>
          <w:lang w:val="en-US"/>
        </w:rPr>
      </w:pPr>
      <w:proofErr w:type="spellStart"/>
      <w:r w:rsidRPr="00D156CF">
        <w:rPr>
          <w:rFonts w:asciiTheme="majorHAnsi" w:hAnsiTheme="majorHAnsi"/>
          <w:lang w:val="en-US"/>
        </w:rPr>
        <w:t>atvadmlqdv</w:t>
      </w:r>
      <w:proofErr w:type="spellEnd"/>
      <w:r w:rsidRPr="00D156CF">
        <w:rPr>
          <w:rFonts w:asciiTheme="majorHAnsi" w:hAnsiTheme="majorHAnsi"/>
          <w:lang w:val="en-US"/>
        </w:rPr>
        <w:t xml:space="preserve"> </w:t>
      </w:r>
      <w:proofErr w:type="spellStart"/>
      <w:r w:rsidRPr="00D156CF">
        <w:rPr>
          <w:rFonts w:asciiTheme="majorHAnsi" w:hAnsiTheme="majorHAnsi"/>
          <w:lang w:val="en-US"/>
        </w:rPr>
        <w:t>yhvvtlkiql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hs</w:t>
      </w:r>
      <w:proofErr w:type="spellEnd"/>
    </w:p>
    <w:p w14:paraId="747B63DC"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3CB2F319" w14:textId="77777777" w:rsidR="00B14F7E" w:rsidRDefault="00B14F7E" w:rsidP="00B14F7E">
      <w:pPr>
        <w:rPr>
          <w:rFonts w:ascii="Georgia" w:hAnsi="Georgia"/>
          <w:lang w:val="en-US"/>
        </w:rPr>
      </w:pPr>
      <w:r>
        <w:rPr>
          <w:rFonts w:ascii="Georgia" w:hAnsi="Georgia"/>
          <w:lang w:val="en-US"/>
        </w:rPr>
        <w:t>____ ____ ____ ____</w:t>
      </w:r>
    </w:p>
    <w:p w14:paraId="3824C972" w14:textId="77777777" w:rsidR="00B14F7E" w:rsidRPr="00BD0083" w:rsidRDefault="00B14F7E" w:rsidP="00B14F7E">
      <w:pPr>
        <w:rPr>
          <w:rFonts w:asciiTheme="majorHAnsi" w:hAnsiTheme="majorHAnsi"/>
          <w:lang w:val="en-US"/>
        </w:rPr>
      </w:pPr>
      <w:r>
        <w:rPr>
          <w:rFonts w:asciiTheme="majorHAnsi" w:hAnsiTheme="majorHAnsi"/>
          <w:b/>
          <w:lang w:val="en-US"/>
        </w:rPr>
        <w:t>C</w:t>
      </w:r>
      <w:r w:rsidRPr="007040CB">
        <w:rPr>
          <w:rFonts w:asciiTheme="majorHAnsi" w:hAnsiTheme="majorHAnsi"/>
          <w:b/>
          <w:lang w:val="en-US"/>
        </w:rPr>
        <w:t>ow</w:t>
      </w:r>
      <w:r w:rsidRPr="007040CB">
        <w:rPr>
          <w:rFonts w:asciiTheme="majorHAnsi" w:hAnsiTheme="majorHAnsi"/>
          <w:lang w:val="en-US"/>
        </w:rPr>
        <w:t xml:space="preserve"> (</w:t>
      </w:r>
      <w:r w:rsidRPr="00D830B0">
        <w:rPr>
          <w:rFonts w:asciiTheme="majorHAnsi" w:eastAsia="Times New Roman" w:hAnsiTheme="majorHAnsi"/>
          <w:i/>
          <w:lang w:val="en-US"/>
        </w:rPr>
        <w:t>Bos taurus</w:t>
      </w:r>
      <w:r w:rsidRPr="00D830B0">
        <w:rPr>
          <w:rFonts w:asciiTheme="majorHAnsi" w:eastAsia="Times New Roman" w:hAnsiTheme="majorHAnsi"/>
          <w:lang w:val="en-US"/>
        </w:rPr>
        <w:t xml:space="preserve">, </w:t>
      </w:r>
      <w:r w:rsidRPr="007040CB">
        <w:rPr>
          <w:rFonts w:asciiTheme="majorHAnsi" w:hAnsiTheme="majorHAnsi"/>
          <w:lang w:val="en-US"/>
        </w:rPr>
        <w:t>DNA-bin</w:t>
      </w:r>
      <w:r>
        <w:rPr>
          <w:rFonts w:asciiTheme="majorHAnsi" w:hAnsiTheme="majorHAnsi"/>
          <w:lang w:val="en-US"/>
        </w:rPr>
        <w:t xml:space="preserve">ding protein </w:t>
      </w:r>
      <w:r w:rsidRPr="00264898">
        <w:rPr>
          <w:rFonts w:asciiTheme="majorHAnsi" w:hAnsiTheme="majorHAnsi"/>
          <w:b/>
          <w:lang w:val="en-US"/>
        </w:rPr>
        <w:t>SATB1</w:t>
      </w:r>
      <w:r>
        <w:rPr>
          <w:rFonts w:asciiTheme="majorHAnsi" w:hAnsiTheme="majorHAnsi"/>
          <w:lang w:val="en-US"/>
        </w:rPr>
        <w:t>, 100% sequence identity</w:t>
      </w:r>
      <w:r w:rsidRPr="00EC7F94">
        <w:rPr>
          <w:rFonts w:asciiTheme="majorHAnsi" w:hAnsiTheme="majorHAnsi"/>
          <w:lang w:val="en-US"/>
        </w:rPr>
        <w:t xml:space="preserve"> </w:t>
      </w:r>
      <w:r w:rsidRPr="007040CB">
        <w:rPr>
          <w:rFonts w:asciiTheme="majorHAnsi" w:hAnsiTheme="majorHAnsi"/>
          <w:lang w:val="en-US"/>
        </w:rPr>
        <w:t>(NP_001095510.1)</w:t>
      </w:r>
      <w:r>
        <w:rPr>
          <w:rFonts w:asciiTheme="majorHAnsi" w:hAnsiTheme="majorHAnsi"/>
          <w:lang w:val="en-US"/>
        </w:rPr>
        <w:t>)</w:t>
      </w:r>
    </w:p>
    <w:p w14:paraId="7650D933" w14:textId="77777777" w:rsidR="00B14F7E" w:rsidRPr="00BD0083" w:rsidRDefault="00B14F7E" w:rsidP="00B14F7E">
      <w:pPr>
        <w:rPr>
          <w:rFonts w:asciiTheme="majorHAnsi" w:hAnsiTheme="majorHAnsi"/>
          <w:lang w:val="en-US"/>
        </w:rPr>
      </w:pPr>
      <w:r w:rsidRPr="007040CB">
        <w:rPr>
          <w:rFonts w:asciiTheme="majorHAnsi" w:hAnsiTheme="majorHAnsi"/>
          <w:lang w:val="en-US"/>
        </w:rPr>
        <w:t>DNA-bin</w:t>
      </w:r>
      <w:r>
        <w:rPr>
          <w:rFonts w:asciiTheme="majorHAnsi" w:hAnsiTheme="majorHAnsi"/>
          <w:lang w:val="en-US"/>
        </w:rPr>
        <w:t xml:space="preserve">ding protein </w:t>
      </w:r>
      <w:r w:rsidRPr="000F6854">
        <w:rPr>
          <w:rFonts w:asciiTheme="majorHAnsi" w:hAnsiTheme="majorHAnsi"/>
          <w:b/>
          <w:lang w:val="en-US"/>
        </w:rPr>
        <w:t>SATB1</w:t>
      </w:r>
      <w:r>
        <w:rPr>
          <w:rFonts w:asciiTheme="majorHAnsi" w:hAnsiTheme="majorHAnsi"/>
          <w:lang w:val="en-US"/>
        </w:rPr>
        <w:t>, 100% sequence identity</w:t>
      </w:r>
      <w:r w:rsidRPr="007040CB">
        <w:rPr>
          <w:rFonts w:asciiTheme="majorHAnsi" w:hAnsiTheme="majorHAnsi"/>
          <w:lang w:val="en-US"/>
        </w:rPr>
        <w:t xml:space="preserve"> (NP_001095510.1)</w:t>
      </w:r>
      <w:r>
        <w:rPr>
          <w:rFonts w:asciiTheme="majorHAnsi" w:hAnsiTheme="majorHAnsi"/>
          <w:lang w:val="en-US"/>
        </w:rPr>
        <w:t>:</w:t>
      </w:r>
    </w:p>
    <w:p w14:paraId="16A981FA" w14:textId="77777777" w:rsidR="00B14F7E" w:rsidRPr="00D830B0" w:rsidRDefault="00B14F7E" w:rsidP="00B14F7E">
      <w:pPr>
        <w:pStyle w:val="HTMLVorformatiert"/>
        <w:rPr>
          <w:lang w:val="en-US"/>
        </w:rPr>
      </w:pPr>
      <w:r w:rsidRPr="00D830B0">
        <w:rPr>
          <w:lang w:val="en-US"/>
        </w:rPr>
        <w:t xml:space="preserve">1 </w:t>
      </w:r>
      <w:proofErr w:type="spellStart"/>
      <w:r w:rsidRPr="00D830B0">
        <w:rPr>
          <w:rStyle w:val="ffline"/>
          <w:lang w:val="en-US"/>
        </w:rPr>
        <w:t>mdhlneatqg</w:t>
      </w:r>
      <w:proofErr w:type="spellEnd"/>
      <w:r w:rsidRPr="00D830B0">
        <w:rPr>
          <w:rStyle w:val="ffline"/>
          <w:lang w:val="en-US"/>
        </w:rPr>
        <w:t xml:space="preserve"> </w:t>
      </w:r>
      <w:proofErr w:type="spellStart"/>
      <w:r w:rsidRPr="00D830B0">
        <w:rPr>
          <w:rStyle w:val="ffline"/>
          <w:lang w:val="en-US"/>
        </w:rPr>
        <w:t>kehsemsnnv</w:t>
      </w:r>
      <w:proofErr w:type="spellEnd"/>
      <w:r w:rsidRPr="00D830B0">
        <w:rPr>
          <w:rStyle w:val="ffline"/>
          <w:lang w:val="en-US"/>
        </w:rPr>
        <w:t xml:space="preserve"> </w:t>
      </w:r>
      <w:proofErr w:type="spellStart"/>
      <w:r w:rsidRPr="00D830B0">
        <w:rPr>
          <w:rStyle w:val="ffline"/>
          <w:lang w:val="en-US"/>
        </w:rPr>
        <w:t>sdpkgppaki</w:t>
      </w:r>
      <w:proofErr w:type="spellEnd"/>
      <w:r w:rsidRPr="00D830B0">
        <w:rPr>
          <w:rStyle w:val="ffline"/>
          <w:lang w:val="en-US"/>
        </w:rPr>
        <w:t xml:space="preserve"> </w:t>
      </w:r>
      <w:proofErr w:type="spellStart"/>
      <w:r w:rsidRPr="00D830B0">
        <w:rPr>
          <w:rStyle w:val="ffline"/>
          <w:lang w:val="en-US"/>
        </w:rPr>
        <w:t>arleqngspl</w:t>
      </w:r>
      <w:proofErr w:type="spellEnd"/>
      <w:r w:rsidRPr="00D830B0">
        <w:rPr>
          <w:rStyle w:val="ffline"/>
          <w:lang w:val="en-US"/>
        </w:rPr>
        <w:t xml:space="preserve"> </w:t>
      </w:r>
      <w:proofErr w:type="spellStart"/>
      <w:r w:rsidRPr="00D830B0">
        <w:rPr>
          <w:rStyle w:val="ffline"/>
          <w:lang w:val="en-US"/>
        </w:rPr>
        <w:t>grgrlgstga</w:t>
      </w:r>
      <w:proofErr w:type="spellEnd"/>
      <w:r w:rsidRPr="00D830B0">
        <w:rPr>
          <w:rStyle w:val="ffline"/>
          <w:lang w:val="en-US"/>
        </w:rPr>
        <w:t xml:space="preserve"> </w:t>
      </w:r>
      <w:proofErr w:type="spellStart"/>
      <w:r w:rsidRPr="00D830B0">
        <w:rPr>
          <w:rStyle w:val="ffline"/>
          <w:lang w:val="en-US"/>
        </w:rPr>
        <w:t>kmqgvplkhs</w:t>
      </w:r>
      <w:proofErr w:type="spellEnd"/>
      <w:r w:rsidRPr="00D830B0">
        <w:rPr>
          <w:lang w:val="en-US"/>
        </w:rPr>
        <w:t xml:space="preserve">        61 </w:t>
      </w:r>
      <w:proofErr w:type="spellStart"/>
      <w:r w:rsidRPr="00D830B0">
        <w:rPr>
          <w:rStyle w:val="ffline"/>
          <w:lang w:val="en-US"/>
        </w:rPr>
        <w:t>ghlmksnlrk</w:t>
      </w:r>
      <w:proofErr w:type="spellEnd"/>
      <w:r w:rsidRPr="00D830B0">
        <w:rPr>
          <w:rStyle w:val="ffline"/>
          <w:lang w:val="en-US"/>
        </w:rPr>
        <w:t xml:space="preserve"> </w:t>
      </w:r>
      <w:proofErr w:type="spellStart"/>
      <w:r w:rsidRPr="00D830B0">
        <w:rPr>
          <w:rStyle w:val="ffline"/>
          <w:color w:val="FF6600"/>
          <w:lang w:val="en-US"/>
        </w:rPr>
        <w:t>gtmlpvfcvv</w:t>
      </w:r>
      <w:proofErr w:type="spellEnd"/>
      <w:r w:rsidRPr="00D830B0">
        <w:rPr>
          <w:rStyle w:val="ffline"/>
          <w:color w:val="FF6600"/>
          <w:lang w:val="en-US"/>
        </w:rPr>
        <w:t xml:space="preserve"> </w:t>
      </w:r>
      <w:proofErr w:type="spellStart"/>
      <w:r w:rsidRPr="00D830B0">
        <w:rPr>
          <w:rStyle w:val="ffline"/>
          <w:color w:val="FF6600"/>
          <w:lang w:val="en-US"/>
        </w:rPr>
        <w:t>ehyenaieyd</w:t>
      </w:r>
      <w:proofErr w:type="spellEnd"/>
      <w:r w:rsidRPr="00D830B0">
        <w:rPr>
          <w:rStyle w:val="ffline"/>
          <w:color w:val="FF6600"/>
          <w:lang w:val="en-US"/>
        </w:rPr>
        <w:t xml:space="preserve"> </w:t>
      </w:r>
      <w:proofErr w:type="spellStart"/>
      <w:r w:rsidRPr="00D830B0">
        <w:rPr>
          <w:rStyle w:val="ffline"/>
          <w:color w:val="FF6600"/>
          <w:lang w:val="en-US"/>
        </w:rPr>
        <w:t>ckeehaefvl</w:t>
      </w:r>
      <w:proofErr w:type="spellEnd"/>
      <w:r w:rsidRPr="00D830B0">
        <w:rPr>
          <w:rStyle w:val="ffline"/>
          <w:color w:val="FF6600"/>
          <w:lang w:val="en-US"/>
        </w:rPr>
        <w:t xml:space="preserve"> </w:t>
      </w:r>
      <w:proofErr w:type="spellStart"/>
      <w:r w:rsidRPr="00D830B0">
        <w:rPr>
          <w:rStyle w:val="ffline"/>
          <w:color w:val="FF6600"/>
          <w:lang w:val="en-US"/>
        </w:rPr>
        <w:t>vrkdmlfnql</w:t>
      </w:r>
      <w:proofErr w:type="spellEnd"/>
      <w:r w:rsidRPr="00D830B0">
        <w:rPr>
          <w:rStyle w:val="ffline"/>
          <w:color w:val="FF6600"/>
          <w:lang w:val="en-US"/>
        </w:rPr>
        <w:t xml:space="preserve"> </w:t>
      </w:r>
      <w:proofErr w:type="spellStart"/>
      <w:r w:rsidRPr="00D830B0">
        <w:rPr>
          <w:rStyle w:val="ffline"/>
          <w:color w:val="FF6600"/>
          <w:lang w:val="en-US"/>
        </w:rPr>
        <w:t>iemallslgy</w:t>
      </w:r>
      <w:proofErr w:type="spellEnd"/>
      <w:r w:rsidRPr="00D830B0">
        <w:rPr>
          <w:color w:val="FF6600"/>
          <w:lang w:val="en-US"/>
        </w:rPr>
        <w:t xml:space="preserve">       121 </w:t>
      </w:r>
      <w:proofErr w:type="spellStart"/>
      <w:r w:rsidRPr="00D830B0">
        <w:rPr>
          <w:rStyle w:val="ffline"/>
          <w:color w:val="FF6600"/>
          <w:lang w:val="en-US"/>
        </w:rPr>
        <w:t>shssaaqakg</w:t>
      </w:r>
      <w:proofErr w:type="spellEnd"/>
      <w:r w:rsidRPr="00D830B0">
        <w:rPr>
          <w:rStyle w:val="ffline"/>
          <w:color w:val="FF6600"/>
          <w:lang w:val="en-US"/>
        </w:rPr>
        <w:t xml:space="preserve"> </w:t>
      </w:r>
      <w:proofErr w:type="spellStart"/>
      <w:r w:rsidRPr="00D830B0">
        <w:rPr>
          <w:rStyle w:val="ffline"/>
          <w:color w:val="FF6600"/>
          <w:lang w:val="en-US"/>
        </w:rPr>
        <w:t>liqvgkwnpv</w:t>
      </w:r>
      <w:proofErr w:type="spellEnd"/>
      <w:r w:rsidRPr="00D830B0">
        <w:rPr>
          <w:rStyle w:val="ffline"/>
          <w:color w:val="FF6600"/>
          <w:lang w:val="en-US"/>
        </w:rPr>
        <w:t xml:space="preserve"> </w:t>
      </w:r>
      <w:proofErr w:type="spellStart"/>
      <w:r w:rsidRPr="00D830B0">
        <w:rPr>
          <w:rStyle w:val="ffline"/>
          <w:color w:val="FF6600"/>
          <w:lang w:val="en-US"/>
        </w:rPr>
        <w:t>plsyvtdapd</w:t>
      </w:r>
      <w:proofErr w:type="spellEnd"/>
      <w:r w:rsidRPr="00D830B0">
        <w:rPr>
          <w:rStyle w:val="ffline"/>
          <w:color w:val="FF6600"/>
          <w:lang w:val="en-US"/>
        </w:rPr>
        <w:t xml:space="preserve"> </w:t>
      </w:r>
      <w:proofErr w:type="spellStart"/>
      <w:r w:rsidRPr="00D830B0">
        <w:rPr>
          <w:rStyle w:val="ffline"/>
          <w:color w:val="FF6600"/>
          <w:lang w:val="en-US"/>
        </w:rPr>
        <w:t>atvadmlqdv</w:t>
      </w:r>
      <w:proofErr w:type="spellEnd"/>
      <w:r w:rsidRPr="00D830B0">
        <w:rPr>
          <w:rStyle w:val="ffline"/>
          <w:color w:val="FF6600"/>
          <w:lang w:val="en-US"/>
        </w:rPr>
        <w:t xml:space="preserve"> </w:t>
      </w:r>
      <w:proofErr w:type="spellStart"/>
      <w:r w:rsidRPr="00D830B0">
        <w:rPr>
          <w:rStyle w:val="ffline"/>
          <w:color w:val="FF6600"/>
          <w:lang w:val="en-US"/>
        </w:rPr>
        <w:t>yhvvtlkiql</w:t>
      </w:r>
      <w:proofErr w:type="spellEnd"/>
      <w:r w:rsidRPr="00D830B0">
        <w:rPr>
          <w:rStyle w:val="ffline"/>
          <w:color w:val="FF6600"/>
          <w:lang w:val="en-US"/>
        </w:rPr>
        <w:t xml:space="preserve"> </w:t>
      </w:r>
      <w:proofErr w:type="spellStart"/>
      <w:r w:rsidRPr="00D830B0">
        <w:rPr>
          <w:rStyle w:val="ffline"/>
          <w:color w:val="FF6600"/>
          <w:lang w:val="en-US"/>
        </w:rPr>
        <w:t>hs</w:t>
      </w:r>
      <w:r w:rsidRPr="00D830B0">
        <w:rPr>
          <w:rStyle w:val="ffline"/>
          <w:lang w:val="en-US"/>
        </w:rPr>
        <w:t>cpkledlp</w:t>
      </w:r>
      <w:proofErr w:type="spellEnd"/>
      <w:r w:rsidRPr="00D830B0">
        <w:rPr>
          <w:lang w:val="en-US"/>
        </w:rPr>
        <w:t xml:space="preserve">       181 </w:t>
      </w:r>
      <w:proofErr w:type="spellStart"/>
      <w:r w:rsidRPr="00D830B0">
        <w:rPr>
          <w:rStyle w:val="ffline"/>
          <w:lang w:val="en-US"/>
        </w:rPr>
        <w:t>peqwshttvr</w:t>
      </w:r>
      <w:proofErr w:type="spellEnd"/>
      <w:r w:rsidRPr="00D830B0">
        <w:rPr>
          <w:rStyle w:val="ffline"/>
          <w:lang w:val="en-US"/>
        </w:rPr>
        <w:t xml:space="preserve"> </w:t>
      </w:r>
      <w:proofErr w:type="spellStart"/>
      <w:r w:rsidRPr="00D830B0">
        <w:rPr>
          <w:rStyle w:val="ffline"/>
          <w:lang w:val="en-US"/>
        </w:rPr>
        <w:t>nalkdllkdm</w:t>
      </w:r>
      <w:proofErr w:type="spellEnd"/>
      <w:r w:rsidRPr="00D830B0">
        <w:rPr>
          <w:rStyle w:val="ffline"/>
          <w:lang w:val="en-US"/>
        </w:rPr>
        <w:t xml:space="preserve"> </w:t>
      </w:r>
      <w:proofErr w:type="spellStart"/>
      <w:r w:rsidRPr="00D830B0">
        <w:rPr>
          <w:rStyle w:val="ffline"/>
          <w:lang w:val="en-US"/>
        </w:rPr>
        <w:t>nqsslakecp</w:t>
      </w:r>
      <w:proofErr w:type="spellEnd"/>
      <w:r w:rsidRPr="00D830B0">
        <w:rPr>
          <w:rStyle w:val="ffline"/>
          <w:lang w:val="en-US"/>
        </w:rPr>
        <w:t xml:space="preserve"> </w:t>
      </w:r>
      <w:proofErr w:type="spellStart"/>
      <w:r w:rsidRPr="00D830B0">
        <w:rPr>
          <w:rStyle w:val="ffline"/>
          <w:lang w:val="en-US"/>
        </w:rPr>
        <w:t>lsqsmissiv</w:t>
      </w:r>
      <w:proofErr w:type="spellEnd"/>
      <w:r w:rsidRPr="00D830B0">
        <w:rPr>
          <w:rStyle w:val="ffline"/>
          <w:lang w:val="en-US"/>
        </w:rPr>
        <w:t xml:space="preserve"> </w:t>
      </w:r>
      <w:proofErr w:type="spellStart"/>
      <w:r w:rsidRPr="00D830B0">
        <w:rPr>
          <w:rStyle w:val="ffline"/>
          <w:lang w:val="en-US"/>
        </w:rPr>
        <w:t>nstyyanvsa</w:t>
      </w:r>
      <w:proofErr w:type="spellEnd"/>
      <w:r w:rsidRPr="00D830B0">
        <w:rPr>
          <w:rStyle w:val="ffline"/>
          <w:lang w:val="en-US"/>
        </w:rPr>
        <w:t xml:space="preserve"> </w:t>
      </w:r>
      <w:proofErr w:type="spellStart"/>
      <w:r w:rsidRPr="00D830B0">
        <w:rPr>
          <w:rStyle w:val="ffline"/>
          <w:lang w:val="en-US"/>
        </w:rPr>
        <w:t>akcqefgrwy</w:t>
      </w:r>
      <w:proofErr w:type="spellEnd"/>
      <w:r w:rsidRPr="00D830B0">
        <w:rPr>
          <w:lang w:val="en-US"/>
        </w:rPr>
        <w:t xml:space="preserve">       241 </w:t>
      </w:r>
      <w:proofErr w:type="spellStart"/>
      <w:r w:rsidRPr="00D830B0">
        <w:rPr>
          <w:rStyle w:val="ffline"/>
          <w:lang w:val="en-US"/>
        </w:rPr>
        <w:t>khfkktkdmm</w:t>
      </w:r>
      <w:proofErr w:type="spellEnd"/>
      <w:r w:rsidRPr="00D830B0">
        <w:rPr>
          <w:rStyle w:val="ffline"/>
          <w:lang w:val="en-US"/>
        </w:rPr>
        <w:t xml:space="preserve"> </w:t>
      </w:r>
      <w:proofErr w:type="spellStart"/>
      <w:r w:rsidRPr="00D830B0">
        <w:rPr>
          <w:rStyle w:val="ffline"/>
          <w:lang w:val="en-US"/>
        </w:rPr>
        <w:t>vemdslsels</w:t>
      </w:r>
      <w:proofErr w:type="spellEnd"/>
      <w:r w:rsidRPr="00D830B0">
        <w:rPr>
          <w:rStyle w:val="ffline"/>
          <w:lang w:val="en-US"/>
        </w:rPr>
        <w:t xml:space="preserve"> </w:t>
      </w:r>
      <w:proofErr w:type="spellStart"/>
      <w:r w:rsidRPr="00D830B0">
        <w:rPr>
          <w:rStyle w:val="ffline"/>
          <w:lang w:val="en-US"/>
        </w:rPr>
        <w:t>qqganhvsfg</w:t>
      </w:r>
      <w:proofErr w:type="spellEnd"/>
      <w:r w:rsidRPr="00D830B0">
        <w:rPr>
          <w:rStyle w:val="ffline"/>
          <w:lang w:val="en-US"/>
        </w:rPr>
        <w:t xml:space="preserve"> </w:t>
      </w:r>
      <w:proofErr w:type="spellStart"/>
      <w:r w:rsidRPr="00D830B0">
        <w:rPr>
          <w:rStyle w:val="ffline"/>
          <w:lang w:val="en-US"/>
        </w:rPr>
        <w:t>qqpapgstae</w:t>
      </w:r>
      <w:proofErr w:type="spellEnd"/>
      <w:r w:rsidRPr="00D830B0">
        <w:rPr>
          <w:rStyle w:val="ffline"/>
          <w:lang w:val="en-US"/>
        </w:rPr>
        <w:t xml:space="preserve"> </w:t>
      </w:r>
      <w:proofErr w:type="spellStart"/>
      <w:r w:rsidRPr="00D830B0">
        <w:rPr>
          <w:rStyle w:val="ffline"/>
          <w:lang w:val="en-US"/>
        </w:rPr>
        <w:t>qppspaqlsh</w:t>
      </w:r>
      <w:proofErr w:type="spellEnd"/>
      <w:r w:rsidRPr="00D830B0">
        <w:rPr>
          <w:rStyle w:val="ffline"/>
          <w:lang w:val="en-US"/>
        </w:rPr>
        <w:t xml:space="preserve"> </w:t>
      </w:r>
      <w:proofErr w:type="spellStart"/>
      <w:r w:rsidRPr="00D830B0">
        <w:rPr>
          <w:rStyle w:val="ffline"/>
          <w:lang w:val="en-US"/>
        </w:rPr>
        <w:t>gsqpsvrtpl</w:t>
      </w:r>
      <w:proofErr w:type="spellEnd"/>
      <w:r w:rsidRPr="00D830B0">
        <w:rPr>
          <w:lang w:val="en-US"/>
        </w:rPr>
        <w:t xml:space="preserve">       301 </w:t>
      </w:r>
      <w:proofErr w:type="spellStart"/>
      <w:r w:rsidRPr="00D830B0">
        <w:rPr>
          <w:rStyle w:val="ffline"/>
          <w:lang w:val="en-US"/>
        </w:rPr>
        <w:t>pnlhpglvst</w:t>
      </w:r>
      <w:proofErr w:type="spellEnd"/>
      <w:r w:rsidRPr="00D830B0">
        <w:rPr>
          <w:rStyle w:val="ffline"/>
          <w:lang w:val="en-US"/>
        </w:rPr>
        <w:t xml:space="preserve"> </w:t>
      </w:r>
      <w:proofErr w:type="spellStart"/>
      <w:r w:rsidRPr="00D830B0">
        <w:rPr>
          <w:rStyle w:val="ffline"/>
          <w:lang w:val="en-US"/>
        </w:rPr>
        <w:t>pispqlvnqq</w:t>
      </w:r>
      <w:proofErr w:type="spellEnd"/>
      <w:r w:rsidRPr="00D830B0">
        <w:rPr>
          <w:rStyle w:val="ffline"/>
          <w:lang w:val="en-US"/>
        </w:rPr>
        <w:t xml:space="preserve"> </w:t>
      </w:r>
      <w:proofErr w:type="spellStart"/>
      <w:r w:rsidRPr="00D830B0">
        <w:rPr>
          <w:rStyle w:val="ffline"/>
          <w:lang w:val="en-US"/>
        </w:rPr>
        <w:t>lvmaqllnqq</w:t>
      </w:r>
      <w:proofErr w:type="spellEnd"/>
      <w:r w:rsidRPr="00D830B0">
        <w:rPr>
          <w:rStyle w:val="ffline"/>
          <w:lang w:val="en-US"/>
        </w:rPr>
        <w:t xml:space="preserve"> </w:t>
      </w:r>
      <w:proofErr w:type="spellStart"/>
      <w:r w:rsidRPr="00D830B0">
        <w:rPr>
          <w:rStyle w:val="ffline"/>
          <w:lang w:val="en-US"/>
        </w:rPr>
        <w:t>yavnrllaqq</w:t>
      </w:r>
      <w:proofErr w:type="spellEnd"/>
      <w:r w:rsidRPr="00D830B0">
        <w:rPr>
          <w:rStyle w:val="ffline"/>
          <w:lang w:val="en-US"/>
        </w:rPr>
        <w:t xml:space="preserve"> </w:t>
      </w:r>
      <w:proofErr w:type="spellStart"/>
      <w:r w:rsidRPr="00D830B0">
        <w:rPr>
          <w:rStyle w:val="ffline"/>
          <w:lang w:val="en-US"/>
        </w:rPr>
        <w:t>slnqqylnhp</w:t>
      </w:r>
      <w:proofErr w:type="spellEnd"/>
      <w:r w:rsidRPr="00D830B0">
        <w:rPr>
          <w:rStyle w:val="ffline"/>
          <w:lang w:val="en-US"/>
        </w:rPr>
        <w:t xml:space="preserve"> </w:t>
      </w:r>
      <w:proofErr w:type="spellStart"/>
      <w:r w:rsidRPr="00D830B0">
        <w:rPr>
          <w:rStyle w:val="ffline"/>
          <w:lang w:val="en-US"/>
        </w:rPr>
        <w:t>ppvsrsmnkp</w:t>
      </w:r>
      <w:proofErr w:type="spellEnd"/>
      <w:r w:rsidRPr="00D830B0">
        <w:rPr>
          <w:lang w:val="en-US"/>
        </w:rPr>
        <w:t xml:space="preserve">       361 </w:t>
      </w:r>
      <w:proofErr w:type="spellStart"/>
      <w:r w:rsidRPr="00D830B0">
        <w:rPr>
          <w:rStyle w:val="ffline"/>
          <w:lang w:val="en-US"/>
        </w:rPr>
        <w:t>leqqvstnte</w:t>
      </w:r>
      <w:proofErr w:type="spellEnd"/>
      <w:r w:rsidRPr="00D830B0">
        <w:rPr>
          <w:rStyle w:val="ffline"/>
          <w:lang w:val="en-US"/>
        </w:rPr>
        <w:t xml:space="preserve"> </w:t>
      </w:r>
      <w:proofErr w:type="spellStart"/>
      <w:r w:rsidRPr="00D830B0">
        <w:rPr>
          <w:rStyle w:val="ffline"/>
          <w:lang w:val="en-US"/>
        </w:rPr>
        <w:t>vsseiyqwvr</w:t>
      </w:r>
      <w:proofErr w:type="spellEnd"/>
      <w:r w:rsidRPr="00D830B0">
        <w:rPr>
          <w:rStyle w:val="ffline"/>
          <w:lang w:val="en-US"/>
        </w:rPr>
        <w:t xml:space="preserve"> </w:t>
      </w:r>
      <w:proofErr w:type="spellStart"/>
      <w:r w:rsidRPr="00D830B0">
        <w:rPr>
          <w:rStyle w:val="ffline"/>
          <w:lang w:val="en-US"/>
        </w:rPr>
        <w:t>delkragisq</w:t>
      </w:r>
      <w:proofErr w:type="spellEnd"/>
      <w:r w:rsidRPr="00D830B0">
        <w:rPr>
          <w:rStyle w:val="ffline"/>
          <w:lang w:val="en-US"/>
        </w:rPr>
        <w:t xml:space="preserve"> </w:t>
      </w:r>
      <w:proofErr w:type="spellStart"/>
      <w:r w:rsidRPr="00D830B0">
        <w:rPr>
          <w:rStyle w:val="ffline"/>
          <w:lang w:val="en-US"/>
        </w:rPr>
        <w:t>avfarvafnr</w:t>
      </w:r>
      <w:proofErr w:type="spellEnd"/>
      <w:r w:rsidRPr="00D830B0">
        <w:rPr>
          <w:rStyle w:val="ffline"/>
          <w:lang w:val="en-US"/>
        </w:rPr>
        <w:t xml:space="preserve"> </w:t>
      </w:r>
      <w:proofErr w:type="spellStart"/>
      <w:r w:rsidRPr="00D830B0">
        <w:rPr>
          <w:rStyle w:val="ffline"/>
          <w:lang w:val="en-US"/>
        </w:rPr>
        <w:t>tqgllseilr</w:t>
      </w:r>
      <w:proofErr w:type="spellEnd"/>
      <w:r w:rsidRPr="00D830B0">
        <w:rPr>
          <w:rStyle w:val="ffline"/>
          <w:lang w:val="en-US"/>
        </w:rPr>
        <w:t xml:space="preserve"> </w:t>
      </w:r>
      <w:proofErr w:type="spellStart"/>
      <w:r w:rsidRPr="00D830B0">
        <w:rPr>
          <w:rStyle w:val="ffline"/>
          <w:lang w:val="en-US"/>
        </w:rPr>
        <w:t>keedpktasq</w:t>
      </w:r>
      <w:proofErr w:type="spellEnd"/>
      <w:r w:rsidRPr="00D830B0">
        <w:rPr>
          <w:lang w:val="en-US"/>
        </w:rPr>
        <w:t xml:space="preserve">       421 </w:t>
      </w:r>
      <w:proofErr w:type="spellStart"/>
      <w:r w:rsidRPr="00D830B0">
        <w:rPr>
          <w:rStyle w:val="ffline"/>
          <w:lang w:val="en-US"/>
        </w:rPr>
        <w:t>sllvnlramq</w:t>
      </w:r>
      <w:proofErr w:type="spellEnd"/>
      <w:r w:rsidRPr="00D830B0">
        <w:rPr>
          <w:rStyle w:val="ffline"/>
          <w:lang w:val="en-US"/>
        </w:rPr>
        <w:t xml:space="preserve"> </w:t>
      </w:r>
      <w:proofErr w:type="spellStart"/>
      <w:r w:rsidRPr="00D830B0">
        <w:rPr>
          <w:rStyle w:val="ffline"/>
          <w:lang w:val="en-US"/>
        </w:rPr>
        <w:t>nflqlpeaer</w:t>
      </w:r>
      <w:proofErr w:type="spellEnd"/>
      <w:r w:rsidRPr="00D830B0">
        <w:rPr>
          <w:rStyle w:val="ffline"/>
          <w:lang w:val="en-US"/>
        </w:rPr>
        <w:t xml:space="preserve"> </w:t>
      </w:r>
      <w:proofErr w:type="spellStart"/>
      <w:r w:rsidRPr="00D830B0">
        <w:rPr>
          <w:rStyle w:val="ffline"/>
          <w:lang w:val="en-US"/>
        </w:rPr>
        <w:t>driyqderer</w:t>
      </w:r>
      <w:proofErr w:type="spellEnd"/>
      <w:r w:rsidRPr="00D830B0">
        <w:rPr>
          <w:rStyle w:val="ffline"/>
          <w:lang w:val="en-US"/>
        </w:rPr>
        <w:t xml:space="preserve"> </w:t>
      </w:r>
      <w:proofErr w:type="spellStart"/>
      <w:r w:rsidRPr="00D830B0">
        <w:rPr>
          <w:rStyle w:val="ffline"/>
          <w:lang w:val="en-US"/>
        </w:rPr>
        <w:t>slnaasamgp</w:t>
      </w:r>
      <w:proofErr w:type="spellEnd"/>
      <w:r w:rsidRPr="00D830B0">
        <w:rPr>
          <w:rStyle w:val="ffline"/>
          <w:lang w:val="en-US"/>
        </w:rPr>
        <w:t xml:space="preserve"> </w:t>
      </w:r>
      <w:proofErr w:type="spellStart"/>
      <w:r w:rsidRPr="00D830B0">
        <w:rPr>
          <w:rStyle w:val="ffline"/>
          <w:lang w:val="en-US"/>
        </w:rPr>
        <w:t>aplistppsr</w:t>
      </w:r>
      <w:proofErr w:type="spellEnd"/>
      <w:r w:rsidRPr="00D830B0">
        <w:rPr>
          <w:rStyle w:val="ffline"/>
          <w:lang w:val="en-US"/>
        </w:rPr>
        <w:t xml:space="preserve"> </w:t>
      </w:r>
      <w:proofErr w:type="spellStart"/>
      <w:r w:rsidRPr="00D830B0">
        <w:rPr>
          <w:rStyle w:val="ffline"/>
          <w:lang w:val="en-US"/>
        </w:rPr>
        <w:t>ppqvktatia</w:t>
      </w:r>
      <w:proofErr w:type="spellEnd"/>
      <w:r w:rsidRPr="00D830B0">
        <w:rPr>
          <w:lang w:val="en-US"/>
        </w:rPr>
        <w:t xml:space="preserve">       481 </w:t>
      </w:r>
      <w:proofErr w:type="spellStart"/>
      <w:r w:rsidRPr="00D830B0">
        <w:rPr>
          <w:rStyle w:val="ffline"/>
          <w:lang w:val="en-US"/>
        </w:rPr>
        <w:t>terngkpenn</w:t>
      </w:r>
      <w:proofErr w:type="spellEnd"/>
      <w:r w:rsidRPr="00D830B0">
        <w:rPr>
          <w:rStyle w:val="ffline"/>
          <w:lang w:val="en-US"/>
        </w:rPr>
        <w:t xml:space="preserve"> </w:t>
      </w:r>
      <w:proofErr w:type="spellStart"/>
      <w:r w:rsidRPr="00D830B0">
        <w:rPr>
          <w:rStyle w:val="ffline"/>
          <w:lang w:val="en-US"/>
        </w:rPr>
        <w:t>tmninasiyd</w:t>
      </w:r>
      <w:proofErr w:type="spellEnd"/>
      <w:r w:rsidRPr="00D830B0">
        <w:rPr>
          <w:rStyle w:val="ffline"/>
          <w:lang w:val="en-US"/>
        </w:rPr>
        <w:t xml:space="preserve"> </w:t>
      </w:r>
      <w:proofErr w:type="spellStart"/>
      <w:r w:rsidRPr="00D830B0">
        <w:rPr>
          <w:rStyle w:val="ffline"/>
          <w:lang w:val="en-US"/>
        </w:rPr>
        <w:t>eiqqemkrak</w:t>
      </w:r>
      <w:proofErr w:type="spellEnd"/>
      <w:r w:rsidRPr="00D830B0">
        <w:rPr>
          <w:rStyle w:val="ffline"/>
          <w:lang w:val="en-US"/>
        </w:rPr>
        <w:t xml:space="preserve"> </w:t>
      </w:r>
      <w:proofErr w:type="spellStart"/>
      <w:r w:rsidRPr="00D830B0">
        <w:rPr>
          <w:rStyle w:val="ffline"/>
          <w:lang w:val="en-US"/>
        </w:rPr>
        <w:t>vsqalfakva</w:t>
      </w:r>
      <w:proofErr w:type="spellEnd"/>
      <w:r w:rsidRPr="00D830B0">
        <w:rPr>
          <w:rStyle w:val="ffline"/>
          <w:lang w:val="en-US"/>
        </w:rPr>
        <w:t xml:space="preserve"> </w:t>
      </w:r>
      <w:proofErr w:type="spellStart"/>
      <w:r w:rsidRPr="00D830B0">
        <w:rPr>
          <w:rStyle w:val="ffline"/>
          <w:lang w:val="en-US"/>
        </w:rPr>
        <w:t>atksqgwlce</w:t>
      </w:r>
      <w:proofErr w:type="spellEnd"/>
      <w:r w:rsidRPr="00D830B0">
        <w:rPr>
          <w:rStyle w:val="ffline"/>
          <w:lang w:val="en-US"/>
        </w:rPr>
        <w:t xml:space="preserve"> </w:t>
      </w:r>
      <w:proofErr w:type="spellStart"/>
      <w:r w:rsidRPr="00D830B0">
        <w:rPr>
          <w:rStyle w:val="ffline"/>
          <w:lang w:val="en-US"/>
        </w:rPr>
        <w:t>llrwkedpsp</w:t>
      </w:r>
      <w:proofErr w:type="spellEnd"/>
      <w:r w:rsidRPr="00D830B0">
        <w:rPr>
          <w:lang w:val="en-US"/>
        </w:rPr>
        <w:t xml:space="preserve">       541 </w:t>
      </w:r>
      <w:proofErr w:type="spellStart"/>
      <w:r w:rsidRPr="00D830B0">
        <w:rPr>
          <w:rStyle w:val="ffline"/>
          <w:lang w:val="en-US"/>
        </w:rPr>
        <w:t>enrtlwenls</w:t>
      </w:r>
      <w:proofErr w:type="spellEnd"/>
      <w:r w:rsidRPr="00D830B0">
        <w:rPr>
          <w:rStyle w:val="ffline"/>
          <w:lang w:val="en-US"/>
        </w:rPr>
        <w:t xml:space="preserve"> </w:t>
      </w:r>
      <w:proofErr w:type="spellStart"/>
      <w:r w:rsidRPr="00D830B0">
        <w:rPr>
          <w:rStyle w:val="ffline"/>
          <w:lang w:val="en-US"/>
        </w:rPr>
        <w:t>mirrflslpq</w:t>
      </w:r>
      <w:proofErr w:type="spellEnd"/>
      <w:r w:rsidRPr="00D830B0">
        <w:rPr>
          <w:rStyle w:val="ffline"/>
          <w:lang w:val="en-US"/>
        </w:rPr>
        <w:t xml:space="preserve"> </w:t>
      </w:r>
      <w:proofErr w:type="spellStart"/>
      <w:r w:rsidRPr="00D830B0">
        <w:rPr>
          <w:rStyle w:val="ffline"/>
          <w:lang w:val="en-US"/>
        </w:rPr>
        <w:t>perdaiyeqe</w:t>
      </w:r>
      <w:proofErr w:type="spellEnd"/>
      <w:r w:rsidRPr="00D830B0">
        <w:rPr>
          <w:rStyle w:val="ffline"/>
          <w:lang w:val="en-US"/>
        </w:rPr>
        <w:t xml:space="preserve"> </w:t>
      </w:r>
      <w:proofErr w:type="spellStart"/>
      <w:r w:rsidRPr="00D830B0">
        <w:rPr>
          <w:rStyle w:val="ffline"/>
          <w:lang w:val="en-US"/>
        </w:rPr>
        <w:t>snavhhhgdr</w:t>
      </w:r>
      <w:proofErr w:type="spellEnd"/>
      <w:r w:rsidRPr="00D830B0">
        <w:rPr>
          <w:rStyle w:val="ffline"/>
          <w:lang w:val="en-US"/>
        </w:rPr>
        <w:t xml:space="preserve"> </w:t>
      </w:r>
      <w:proofErr w:type="spellStart"/>
      <w:r w:rsidRPr="00D830B0">
        <w:rPr>
          <w:rStyle w:val="ffline"/>
          <w:lang w:val="en-US"/>
        </w:rPr>
        <w:t>pphiihvpae</w:t>
      </w:r>
      <w:proofErr w:type="spellEnd"/>
      <w:r w:rsidRPr="00D830B0">
        <w:rPr>
          <w:rStyle w:val="ffline"/>
          <w:lang w:val="en-US"/>
        </w:rPr>
        <w:t xml:space="preserve"> </w:t>
      </w:r>
      <w:proofErr w:type="spellStart"/>
      <w:r w:rsidRPr="00D830B0">
        <w:rPr>
          <w:rStyle w:val="ffline"/>
          <w:lang w:val="en-US"/>
        </w:rPr>
        <w:t>qiqppqappq</w:t>
      </w:r>
      <w:proofErr w:type="spellEnd"/>
      <w:r w:rsidRPr="00D830B0">
        <w:rPr>
          <w:lang w:val="en-US"/>
        </w:rPr>
        <w:t xml:space="preserve">       601 </w:t>
      </w:r>
      <w:proofErr w:type="spellStart"/>
      <w:r w:rsidRPr="00D830B0">
        <w:rPr>
          <w:rStyle w:val="ffline"/>
          <w:lang w:val="en-US"/>
        </w:rPr>
        <w:t>pqpapppapa</w:t>
      </w:r>
      <w:proofErr w:type="spellEnd"/>
      <w:r w:rsidRPr="00D830B0">
        <w:rPr>
          <w:rStyle w:val="ffline"/>
          <w:lang w:val="en-US"/>
        </w:rPr>
        <w:t xml:space="preserve"> </w:t>
      </w:r>
      <w:proofErr w:type="spellStart"/>
      <w:r w:rsidRPr="00D830B0">
        <w:rPr>
          <w:rStyle w:val="ffline"/>
          <w:lang w:val="en-US"/>
        </w:rPr>
        <w:t>qappppagpr</w:t>
      </w:r>
      <w:proofErr w:type="spellEnd"/>
      <w:r w:rsidRPr="00D830B0">
        <w:rPr>
          <w:rStyle w:val="ffline"/>
          <w:lang w:val="en-US"/>
        </w:rPr>
        <w:t xml:space="preserve"> </w:t>
      </w:r>
      <w:proofErr w:type="spellStart"/>
      <w:r w:rsidRPr="00D830B0">
        <w:rPr>
          <w:rStyle w:val="ffline"/>
          <w:lang w:val="en-US"/>
        </w:rPr>
        <w:t>lparqppaaa</w:t>
      </w:r>
      <w:proofErr w:type="spellEnd"/>
      <w:r w:rsidRPr="00D830B0">
        <w:rPr>
          <w:rStyle w:val="ffline"/>
          <w:lang w:val="en-US"/>
        </w:rPr>
        <w:t xml:space="preserve"> </w:t>
      </w:r>
      <w:proofErr w:type="spellStart"/>
      <w:r w:rsidRPr="00D830B0">
        <w:rPr>
          <w:rStyle w:val="ffline"/>
          <w:lang w:val="en-US"/>
        </w:rPr>
        <w:t>paeaedesrp</w:t>
      </w:r>
      <w:proofErr w:type="spellEnd"/>
      <w:r w:rsidRPr="00D830B0">
        <w:rPr>
          <w:rStyle w:val="ffline"/>
          <w:lang w:val="en-US"/>
        </w:rPr>
        <w:t xml:space="preserve"> </w:t>
      </w:r>
      <w:proofErr w:type="spellStart"/>
      <w:r w:rsidRPr="00D830B0">
        <w:rPr>
          <w:rStyle w:val="ffline"/>
          <w:lang w:val="en-US"/>
        </w:rPr>
        <w:t>karprtkisv</w:t>
      </w:r>
      <w:proofErr w:type="spellEnd"/>
      <w:r w:rsidRPr="00D830B0">
        <w:rPr>
          <w:rStyle w:val="ffline"/>
          <w:lang w:val="en-US"/>
        </w:rPr>
        <w:t xml:space="preserve"> </w:t>
      </w:r>
      <w:proofErr w:type="spellStart"/>
      <w:r w:rsidRPr="00D830B0">
        <w:rPr>
          <w:rStyle w:val="ffline"/>
          <w:lang w:val="en-US"/>
        </w:rPr>
        <w:t>ealgilqsfm</w:t>
      </w:r>
      <w:proofErr w:type="spellEnd"/>
      <w:r w:rsidRPr="00D830B0">
        <w:rPr>
          <w:lang w:val="en-US"/>
        </w:rPr>
        <w:t xml:space="preserve">       661 </w:t>
      </w:r>
      <w:proofErr w:type="spellStart"/>
      <w:r w:rsidRPr="00D830B0">
        <w:rPr>
          <w:rStyle w:val="ffline"/>
          <w:lang w:val="en-US"/>
        </w:rPr>
        <w:t>qdvglhpdee</w:t>
      </w:r>
      <w:proofErr w:type="spellEnd"/>
      <w:r w:rsidRPr="00D830B0">
        <w:rPr>
          <w:rStyle w:val="ffline"/>
          <w:lang w:val="en-US"/>
        </w:rPr>
        <w:t xml:space="preserve"> </w:t>
      </w:r>
      <w:proofErr w:type="spellStart"/>
      <w:r w:rsidRPr="00D830B0">
        <w:rPr>
          <w:rStyle w:val="ffline"/>
          <w:lang w:val="en-US"/>
        </w:rPr>
        <w:t>aiqtlsaqld</w:t>
      </w:r>
      <w:proofErr w:type="spellEnd"/>
      <w:r w:rsidRPr="00D830B0">
        <w:rPr>
          <w:rStyle w:val="ffline"/>
          <w:lang w:val="en-US"/>
        </w:rPr>
        <w:t xml:space="preserve"> </w:t>
      </w:r>
      <w:proofErr w:type="spellStart"/>
      <w:r w:rsidRPr="00D830B0">
        <w:rPr>
          <w:rStyle w:val="ffline"/>
          <w:lang w:val="en-US"/>
        </w:rPr>
        <w:t>lpqhtvikff</w:t>
      </w:r>
      <w:proofErr w:type="spellEnd"/>
      <w:r w:rsidRPr="00D830B0">
        <w:rPr>
          <w:rStyle w:val="ffline"/>
          <w:lang w:val="en-US"/>
        </w:rPr>
        <w:t xml:space="preserve"> </w:t>
      </w:r>
      <w:proofErr w:type="spellStart"/>
      <w:r w:rsidRPr="00D830B0">
        <w:rPr>
          <w:rStyle w:val="ffline"/>
          <w:lang w:val="en-US"/>
        </w:rPr>
        <w:t>qnqryhlkhh</w:t>
      </w:r>
      <w:proofErr w:type="spellEnd"/>
      <w:r w:rsidRPr="00D830B0">
        <w:rPr>
          <w:rStyle w:val="ffline"/>
          <w:lang w:val="en-US"/>
        </w:rPr>
        <w:t xml:space="preserve"> </w:t>
      </w:r>
      <w:proofErr w:type="spellStart"/>
      <w:r w:rsidRPr="00D830B0">
        <w:rPr>
          <w:rStyle w:val="ffline"/>
          <w:lang w:val="en-US"/>
        </w:rPr>
        <w:t>grlkdhagle</w:t>
      </w:r>
      <w:proofErr w:type="spellEnd"/>
      <w:r w:rsidRPr="00D830B0">
        <w:rPr>
          <w:rStyle w:val="ffline"/>
          <w:lang w:val="en-US"/>
        </w:rPr>
        <w:t xml:space="preserve"> </w:t>
      </w:r>
      <w:proofErr w:type="spellStart"/>
      <w:r w:rsidRPr="00D830B0">
        <w:rPr>
          <w:rStyle w:val="ffline"/>
          <w:lang w:val="en-US"/>
        </w:rPr>
        <w:t>vdvadykdde</w:t>
      </w:r>
      <w:proofErr w:type="spellEnd"/>
      <w:r w:rsidRPr="00D830B0">
        <w:rPr>
          <w:lang w:val="en-US"/>
        </w:rPr>
        <w:t xml:space="preserve">       721 </w:t>
      </w:r>
      <w:proofErr w:type="spellStart"/>
      <w:r w:rsidRPr="00D830B0">
        <w:rPr>
          <w:rStyle w:val="ffline"/>
          <w:lang w:val="en-US"/>
        </w:rPr>
        <w:t>llqdpdegap</w:t>
      </w:r>
      <w:proofErr w:type="spellEnd"/>
      <w:r w:rsidRPr="00D830B0">
        <w:rPr>
          <w:rStyle w:val="ffline"/>
          <w:lang w:val="en-US"/>
        </w:rPr>
        <w:t xml:space="preserve"> </w:t>
      </w:r>
      <w:proofErr w:type="spellStart"/>
      <w:r w:rsidRPr="00D830B0">
        <w:rPr>
          <w:rStyle w:val="ffline"/>
          <w:lang w:val="en-US"/>
        </w:rPr>
        <w:t>gagasplfav</w:t>
      </w:r>
      <w:proofErr w:type="spellEnd"/>
      <w:r w:rsidRPr="00D830B0">
        <w:rPr>
          <w:rStyle w:val="ffline"/>
          <w:lang w:val="en-US"/>
        </w:rPr>
        <w:t xml:space="preserve"> </w:t>
      </w:r>
      <w:proofErr w:type="spellStart"/>
      <w:r w:rsidRPr="00D830B0">
        <w:rPr>
          <w:rStyle w:val="ffline"/>
          <w:lang w:val="en-US"/>
        </w:rPr>
        <w:t>kledepaadg</w:t>
      </w:r>
      <w:proofErr w:type="spellEnd"/>
      <w:r w:rsidRPr="00D830B0">
        <w:rPr>
          <w:rStyle w:val="ffline"/>
          <w:lang w:val="en-US"/>
        </w:rPr>
        <w:t xml:space="preserve"> </w:t>
      </w:r>
      <w:proofErr w:type="spellStart"/>
      <w:r w:rsidRPr="00D830B0">
        <w:rPr>
          <w:rStyle w:val="ffline"/>
          <w:lang w:val="en-US"/>
        </w:rPr>
        <w:t>stdasadard</w:t>
      </w:r>
      <w:proofErr w:type="spellEnd"/>
    </w:p>
    <w:p w14:paraId="7FEBFE73" w14:textId="77777777" w:rsidR="00B14F7E" w:rsidRDefault="00B14F7E" w:rsidP="00B14F7E">
      <w:pPr>
        <w:rPr>
          <w:rFonts w:ascii="Georgia" w:hAnsi="Georgia"/>
          <w:lang w:val="en-US"/>
        </w:rPr>
      </w:pPr>
    </w:p>
    <w:p w14:paraId="1B8D8F8B"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cow 100% sequence homology:</w:t>
      </w:r>
    </w:p>
    <w:p w14:paraId="20C8947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49F3C828"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8529234" w14:textId="77777777" w:rsidR="00B14F7E" w:rsidRPr="00D156CF" w:rsidRDefault="00B14F7E" w:rsidP="00B14F7E">
      <w:pPr>
        <w:rPr>
          <w:rFonts w:asciiTheme="majorHAnsi" w:hAnsiTheme="majorHAnsi"/>
          <w:lang w:val="en-US"/>
        </w:rPr>
      </w:pPr>
    </w:p>
    <w:p w14:paraId="02BFAF68" w14:textId="77777777" w:rsidR="00B14F7E" w:rsidRPr="000807E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0EB8EC72"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675385B7" w14:textId="77777777" w:rsidR="00B14F7E" w:rsidRDefault="00B14F7E" w:rsidP="00B14F7E">
      <w:pPr>
        <w:rPr>
          <w:rFonts w:ascii="Georgia" w:hAnsi="Georgia"/>
          <w:lang w:val="en-US"/>
        </w:rPr>
      </w:pPr>
      <w:r>
        <w:rPr>
          <w:rFonts w:ascii="Georgia" w:hAnsi="Georgia"/>
          <w:lang w:val="en-US"/>
        </w:rPr>
        <w:t>____ ____ ____ ____</w:t>
      </w:r>
    </w:p>
    <w:p w14:paraId="0A3DA615" w14:textId="77777777" w:rsidR="00B14F7E" w:rsidRPr="00BD0083" w:rsidRDefault="00B14F7E" w:rsidP="00B14F7E">
      <w:pPr>
        <w:rPr>
          <w:rFonts w:asciiTheme="majorHAnsi" w:hAnsiTheme="majorHAnsi"/>
          <w:lang w:val="en-US"/>
        </w:rPr>
      </w:pPr>
      <w:r>
        <w:rPr>
          <w:rFonts w:asciiTheme="majorHAnsi" w:hAnsiTheme="majorHAnsi"/>
          <w:b/>
          <w:lang w:val="en-US"/>
        </w:rPr>
        <w:t>S</w:t>
      </w:r>
      <w:r w:rsidRPr="007040CB">
        <w:rPr>
          <w:rFonts w:asciiTheme="majorHAnsi" w:hAnsiTheme="majorHAnsi"/>
          <w:b/>
          <w:lang w:val="en-US"/>
        </w:rPr>
        <w:t>heep</w:t>
      </w:r>
      <w:r w:rsidRPr="007040CB">
        <w:rPr>
          <w:rFonts w:asciiTheme="majorHAnsi" w:hAnsiTheme="majorHAnsi"/>
          <w:lang w:val="en-US"/>
        </w:rPr>
        <w:t xml:space="preserve"> (</w:t>
      </w:r>
      <w:r w:rsidRPr="007040CB">
        <w:rPr>
          <w:rFonts w:asciiTheme="majorHAnsi" w:hAnsiTheme="majorHAnsi"/>
          <w:i/>
          <w:lang w:val="en-US"/>
        </w:rPr>
        <w:t xml:space="preserve">Ovis </w:t>
      </w:r>
      <w:proofErr w:type="spellStart"/>
      <w:r w:rsidRPr="007040CB">
        <w:rPr>
          <w:rFonts w:asciiTheme="majorHAnsi" w:hAnsiTheme="majorHAnsi"/>
          <w:i/>
          <w:lang w:val="en-US"/>
        </w:rPr>
        <w:t>aries</w:t>
      </w:r>
      <w:proofErr w:type="spellEnd"/>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100% </w:t>
      </w:r>
      <w:r>
        <w:rPr>
          <w:rFonts w:asciiTheme="majorHAnsi" w:hAnsiTheme="majorHAnsi"/>
          <w:lang w:val="en-US"/>
        </w:rPr>
        <w:t>sequence identity (XP_027817855.1))</w:t>
      </w:r>
      <w:r w:rsidRPr="007040CB">
        <w:rPr>
          <w:rFonts w:asciiTheme="majorHAnsi" w:hAnsiTheme="majorHAnsi"/>
          <w:lang w:val="en-US"/>
        </w:rPr>
        <w:t xml:space="preserve"> </w:t>
      </w:r>
    </w:p>
    <w:p w14:paraId="7A193CFB"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ghlmksnlrk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qqganhvsfg</w:t>
      </w:r>
      <w:proofErr w:type="spellEnd"/>
      <w:r w:rsidRPr="00D156CF">
        <w:rPr>
          <w:rStyle w:val="ffline"/>
          <w:lang w:val="en-US"/>
        </w:rPr>
        <w:t xml:space="preserve"> </w:t>
      </w:r>
      <w:proofErr w:type="spellStart"/>
      <w:r w:rsidRPr="00D156CF">
        <w:rPr>
          <w:rStyle w:val="ffline"/>
          <w:lang w:val="en-US"/>
        </w:rPr>
        <w:t>qqpapgstae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w:t>
      </w:r>
      <w:r w:rsidRPr="00D156CF">
        <w:rPr>
          <w:lang w:val="en-US"/>
        </w:rPr>
        <w:lastRenderedPageBreak/>
        <w:t xml:space="preserve">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snaghhhgdr</w:t>
      </w:r>
      <w:proofErr w:type="spellEnd"/>
      <w:r w:rsidRPr="00D156CF">
        <w:rPr>
          <w:rStyle w:val="ffline"/>
          <w:lang w:val="en-US"/>
        </w:rPr>
        <w:t xml:space="preserve"> </w:t>
      </w:r>
      <w:proofErr w:type="spellStart"/>
      <w:r w:rsidRPr="00D156CF">
        <w:rPr>
          <w:rStyle w:val="ffline"/>
          <w:lang w:val="en-US"/>
        </w:rPr>
        <w:t>pphvihvpae</w:t>
      </w:r>
      <w:proofErr w:type="spellEnd"/>
      <w:r w:rsidRPr="00D156CF">
        <w:rPr>
          <w:rStyle w:val="ffline"/>
          <w:lang w:val="en-US"/>
        </w:rPr>
        <w:t xml:space="preserve"> </w:t>
      </w:r>
      <w:proofErr w:type="spellStart"/>
      <w:r w:rsidRPr="00D156CF">
        <w:rPr>
          <w:rStyle w:val="ffline"/>
          <w:lang w:val="en-US"/>
        </w:rPr>
        <w:t>qmqspsptal</w:t>
      </w:r>
      <w:proofErr w:type="spellEnd"/>
      <w:r w:rsidRPr="00D156CF">
        <w:rPr>
          <w:lang w:val="en-US"/>
        </w:rPr>
        <w:t xml:space="preserve">       601 </w:t>
      </w:r>
      <w:proofErr w:type="spellStart"/>
      <w:r w:rsidRPr="00D156CF">
        <w:rPr>
          <w:rStyle w:val="ffline"/>
          <w:lang w:val="en-US"/>
        </w:rPr>
        <w:t>gqgesrgirp</w:t>
      </w:r>
      <w:proofErr w:type="spellEnd"/>
      <w:r w:rsidRPr="00D156CF">
        <w:rPr>
          <w:rStyle w:val="ffline"/>
          <w:lang w:val="en-US"/>
        </w:rPr>
        <w:t xml:space="preserve"> </w:t>
      </w:r>
      <w:proofErr w:type="spellStart"/>
      <w:r w:rsidRPr="00D156CF">
        <w:rPr>
          <w:rStyle w:val="ffline"/>
          <w:lang w:val="en-US"/>
        </w:rPr>
        <w:t>rgwycstgeq</w:t>
      </w:r>
      <w:proofErr w:type="spellEnd"/>
      <w:r w:rsidRPr="00D156CF">
        <w:rPr>
          <w:rStyle w:val="ffline"/>
          <w:lang w:val="en-US"/>
        </w:rPr>
        <w:t xml:space="preserve"> </w:t>
      </w:r>
      <w:proofErr w:type="spellStart"/>
      <w:r w:rsidRPr="00D156CF">
        <w:rPr>
          <w:rStyle w:val="ffline"/>
          <w:lang w:val="en-US"/>
        </w:rPr>
        <w:t>aqppqappqp</w:t>
      </w:r>
      <w:proofErr w:type="spellEnd"/>
      <w:r w:rsidRPr="00D156CF">
        <w:rPr>
          <w:rStyle w:val="ffline"/>
          <w:lang w:val="en-US"/>
        </w:rPr>
        <w:t xml:space="preserve"> </w:t>
      </w:r>
      <w:proofErr w:type="spellStart"/>
      <w:r w:rsidRPr="00D156CF">
        <w:rPr>
          <w:rStyle w:val="ffline"/>
          <w:lang w:val="en-US"/>
        </w:rPr>
        <w:t>qpapppapaq</w:t>
      </w:r>
      <w:proofErr w:type="spellEnd"/>
      <w:r w:rsidRPr="00D156CF">
        <w:rPr>
          <w:rStyle w:val="ffline"/>
          <w:lang w:val="en-US"/>
        </w:rPr>
        <w:t xml:space="preserve"> </w:t>
      </w:r>
      <w:proofErr w:type="spellStart"/>
      <w:r w:rsidRPr="00D156CF">
        <w:rPr>
          <w:rStyle w:val="ffline"/>
          <w:lang w:val="en-US"/>
        </w:rPr>
        <w:t>appppagprl</w:t>
      </w:r>
      <w:proofErr w:type="spellEnd"/>
      <w:r w:rsidRPr="00D156CF">
        <w:rPr>
          <w:rStyle w:val="ffline"/>
          <w:lang w:val="en-US"/>
        </w:rPr>
        <w:t xml:space="preserve"> </w:t>
      </w:r>
      <w:proofErr w:type="spellStart"/>
      <w:r w:rsidRPr="00D156CF">
        <w:rPr>
          <w:rStyle w:val="ffline"/>
          <w:lang w:val="en-US"/>
        </w:rPr>
        <w:t>parqppaaap</w:t>
      </w:r>
      <w:proofErr w:type="spellEnd"/>
      <w:r w:rsidRPr="00D156CF">
        <w:rPr>
          <w:lang w:val="en-US"/>
        </w:rPr>
        <w:t xml:space="preserve">       661 </w:t>
      </w:r>
      <w:proofErr w:type="spellStart"/>
      <w:r w:rsidRPr="00D156CF">
        <w:rPr>
          <w:rStyle w:val="ffline"/>
          <w:lang w:val="en-US"/>
        </w:rPr>
        <w:t>aeaedesrpk</w:t>
      </w:r>
      <w:proofErr w:type="spellEnd"/>
      <w:r w:rsidRPr="00D156CF">
        <w:rPr>
          <w:rStyle w:val="ffline"/>
          <w:lang w:val="en-US"/>
        </w:rPr>
        <w:t xml:space="preserve"> </w:t>
      </w:r>
      <w:proofErr w:type="spellStart"/>
      <w:r w:rsidRPr="00D156CF">
        <w:rPr>
          <w:rStyle w:val="ffline"/>
          <w:lang w:val="en-US"/>
        </w:rPr>
        <w:t>arprtkisve</w:t>
      </w:r>
      <w:proofErr w:type="spellEnd"/>
      <w:r w:rsidRPr="00D156CF">
        <w:rPr>
          <w:rStyle w:val="ffline"/>
          <w:lang w:val="en-US"/>
        </w:rPr>
        <w:t xml:space="preserve"> </w:t>
      </w:r>
      <w:proofErr w:type="spellStart"/>
      <w:r w:rsidRPr="00D156CF">
        <w:rPr>
          <w:rStyle w:val="ffline"/>
          <w:lang w:val="en-US"/>
        </w:rPr>
        <w:t>algilqsfmq</w:t>
      </w:r>
      <w:proofErr w:type="spellEnd"/>
      <w:r w:rsidRPr="00D156CF">
        <w:rPr>
          <w:rStyle w:val="ffline"/>
          <w:lang w:val="en-US"/>
        </w:rPr>
        <w:t xml:space="preserve"> </w:t>
      </w:r>
      <w:proofErr w:type="spellStart"/>
      <w:r w:rsidRPr="00D156CF">
        <w:rPr>
          <w:rStyle w:val="ffline"/>
          <w:lang w:val="en-US"/>
        </w:rPr>
        <w:t>dvglhpdeea</w:t>
      </w:r>
      <w:proofErr w:type="spellEnd"/>
      <w:r w:rsidRPr="00D156CF">
        <w:rPr>
          <w:rStyle w:val="ffline"/>
          <w:lang w:val="en-US"/>
        </w:rPr>
        <w:t xml:space="preserve"> </w:t>
      </w:r>
      <w:proofErr w:type="spellStart"/>
      <w:r w:rsidRPr="00D156CF">
        <w:rPr>
          <w:rStyle w:val="ffline"/>
          <w:lang w:val="en-US"/>
        </w:rPr>
        <w:t>iqtlsaqldl</w:t>
      </w:r>
      <w:proofErr w:type="spellEnd"/>
      <w:r w:rsidRPr="00D156CF">
        <w:rPr>
          <w:rStyle w:val="ffline"/>
          <w:lang w:val="en-US"/>
        </w:rPr>
        <w:t xml:space="preserve"> </w:t>
      </w:r>
      <w:proofErr w:type="spellStart"/>
      <w:r w:rsidRPr="00D156CF">
        <w:rPr>
          <w:rStyle w:val="ffline"/>
          <w:lang w:val="en-US"/>
        </w:rPr>
        <w:t>pqhtvikffq</w:t>
      </w:r>
      <w:proofErr w:type="spellEnd"/>
      <w:r w:rsidRPr="00D156CF">
        <w:rPr>
          <w:lang w:val="en-US"/>
        </w:rPr>
        <w:t xml:space="preserve">       721 </w:t>
      </w:r>
      <w:proofErr w:type="spellStart"/>
      <w:r w:rsidRPr="00D156CF">
        <w:rPr>
          <w:rStyle w:val="ffline"/>
          <w:lang w:val="en-US"/>
        </w:rPr>
        <w:t>nqryhlkhhg</w:t>
      </w:r>
      <w:proofErr w:type="spellEnd"/>
      <w:r w:rsidRPr="00D156CF">
        <w:rPr>
          <w:rStyle w:val="ffline"/>
          <w:lang w:val="en-US"/>
        </w:rPr>
        <w:t xml:space="preserve"> </w:t>
      </w:r>
      <w:proofErr w:type="spellStart"/>
      <w:r w:rsidRPr="00D156CF">
        <w:rPr>
          <w:rStyle w:val="ffline"/>
          <w:lang w:val="en-US"/>
        </w:rPr>
        <w:t>rlkdhaglev</w:t>
      </w:r>
      <w:proofErr w:type="spellEnd"/>
      <w:r w:rsidRPr="00D156CF">
        <w:rPr>
          <w:rStyle w:val="ffline"/>
          <w:lang w:val="en-US"/>
        </w:rPr>
        <w:t xml:space="preserve"> </w:t>
      </w:r>
      <w:proofErr w:type="spellStart"/>
      <w:r w:rsidRPr="00D156CF">
        <w:rPr>
          <w:rStyle w:val="ffline"/>
          <w:lang w:val="en-US"/>
        </w:rPr>
        <w:t>dvadykddel</w:t>
      </w:r>
      <w:proofErr w:type="spellEnd"/>
      <w:r w:rsidRPr="00D156CF">
        <w:rPr>
          <w:rStyle w:val="ffline"/>
          <w:lang w:val="en-US"/>
        </w:rPr>
        <w:t xml:space="preserve"> </w:t>
      </w:r>
      <w:proofErr w:type="spellStart"/>
      <w:r w:rsidRPr="00D156CF">
        <w:rPr>
          <w:rStyle w:val="ffline"/>
          <w:lang w:val="en-US"/>
        </w:rPr>
        <w:t>lqdpdegapg</w:t>
      </w:r>
      <w:proofErr w:type="spellEnd"/>
      <w:r w:rsidRPr="00D156CF">
        <w:rPr>
          <w:rStyle w:val="ffline"/>
          <w:lang w:val="en-US"/>
        </w:rPr>
        <w:t xml:space="preserve"> </w:t>
      </w:r>
      <w:proofErr w:type="spellStart"/>
      <w:r w:rsidRPr="00D156CF">
        <w:rPr>
          <w:rStyle w:val="ffline"/>
          <w:lang w:val="en-US"/>
        </w:rPr>
        <w:t>agasplfavk</w:t>
      </w:r>
      <w:proofErr w:type="spellEnd"/>
      <w:r w:rsidRPr="00D156CF">
        <w:rPr>
          <w:rStyle w:val="ffline"/>
          <w:lang w:val="en-US"/>
        </w:rPr>
        <w:t xml:space="preserve"> </w:t>
      </w:r>
      <w:proofErr w:type="spellStart"/>
      <w:r w:rsidRPr="00D156CF">
        <w:rPr>
          <w:rStyle w:val="ffline"/>
          <w:lang w:val="en-US"/>
        </w:rPr>
        <w:t>leeepaadgs</w:t>
      </w:r>
      <w:proofErr w:type="spellEnd"/>
      <w:r w:rsidRPr="00D156CF">
        <w:rPr>
          <w:lang w:val="en-US"/>
        </w:rPr>
        <w:t xml:space="preserve">       781 </w:t>
      </w:r>
      <w:proofErr w:type="spellStart"/>
      <w:r w:rsidRPr="00D156CF">
        <w:rPr>
          <w:rStyle w:val="ffline"/>
          <w:lang w:val="en-US"/>
        </w:rPr>
        <w:t>tdasadard</w:t>
      </w:r>
      <w:proofErr w:type="spellEnd"/>
    </w:p>
    <w:p w14:paraId="354562B8" w14:textId="77777777" w:rsidR="00B14F7E" w:rsidRDefault="00B14F7E" w:rsidP="00B14F7E">
      <w:pPr>
        <w:rPr>
          <w:rFonts w:ascii="Georgia" w:hAnsi="Georgia"/>
          <w:lang w:val="en-US"/>
        </w:rPr>
      </w:pPr>
    </w:p>
    <w:p w14:paraId="41E8F84C"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sheep 100% sequence homology:</w:t>
      </w:r>
    </w:p>
    <w:p w14:paraId="218A521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27B9445" w14:textId="77777777" w:rsidR="00B14F7E" w:rsidRPr="00FB0682"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gtmlpvfcvv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ckeehaefvl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69F3EE16" w14:textId="77777777" w:rsidR="00B14F7E" w:rsidRPr="00D156CF" w:rsidRDefault="00B14F7E" w:rsidP="00B14F7E">
      <w:pPr>
        <w:rPr>
          <w:rStyle w:val="ffline"/>
          <w:color w:val="FF6600"/>
          <w:lang w:val="en-US"/>
        </w:rPr>
      </w:pPr>
    </w:p>
    <w:p w14:paraId="4E01A5B9"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303F7AFB" w14:textId="77777777" w:rsidR="00B14F7E" w:rsidRPr="00D156CF" w:rsidRDefault="00B14F7E" w:rsidP="00B14F7E">
      <w:pPr>
        <w:rPr>
          <w:rFonts w:asciiTheme="majorHAnsi" w:hAnsiTheme="majorHAnsi"/>
          <w:color w:val="FF6600"/>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0E5DC1AF" w14:textId="77777777" w:rsidR="00B14F7E" w:rsidRDefault="00B14F7E" w:rsidP="00B14F7E">
      <w:pPr>
        <w:rPr>
          <w:rFonts w:ascii="Georgia" w:hAnsi="Georgia"/>
          <w:lang w:val="en-US"/>
        </w:rPr>
      </w:pPr>
      <w:r>
        <w:rPr>
          <w:rFonts w:ascii="Georgia" w:hAnsi="Georgia"/>
          <w:lang w:val="en-US"/>
        </w:rPr>
        <w:t>____ ____ ____ ____</w:t>
      </w:r>
    </w:p>
    <w:p w14:paraId="3DDC0987" w14:textId="77777777" w:rsidR="00B14F7E" w:rsidRPr="00BD0083" w:rsidRDefault="00B14F7E" w:rsidP="00B14F7E">
      <w:pPr>
        <w:rPr>
          <w:rFonts w:asciiTheme="majorHAnsi" w:hAnsiTheme="majorHAnsi"/>
          <w:lang w:val="en-US"/>
        </w:rPr>
      </w:pPr>
      <w:r w:rsidRPr="00D156CF">
        <w:rPr>
          <w:rFonts w:asciiTheme="majorHAnsi" w:hAnsiTheme="majorHAnsi"/>
          <w:b/>
          <w:lang w:val="en-US"/>
        </w:rPr>
        <w:t>G</w:t>
      </w:r>
      <w:r w:rsidRPr="007040CB">
        <w:rPr>
          <w:rFonts w:asciiTheme="majorHAnsi" w:hAnsiTheme="majorHAnsi"/>
          <w:b/>
          <w:lang w:val="en-US"/>
        </w:rPr>
        <w:t>uinea pig</w:t>
      </w:r>
      <w:r w:rsidRPr="007040CB">
        <w:rPr>
          <w:rFonts w:asciiTheme="majorHAnsi" w:hAnsiTheme="majorHAnsi"/>
          <w:lang w:val="en-US"/>
        </w:rPr>
        <w:t xml:space="preserve"> (</w:t>
      </w:r>
      <w:r w:rsidRPr="007040CB">
        <w:rPr>
          <w:rFonts w:asciiTheme="majorHAnsi" w:hAnsiTheme="majorHAnsi"/>
          <w:i/>
          <w:lang w:val="en-US"/>
        </w:rPr>
        <w:t>Cavia porcellus</w:t>
      </w:r>
      <w:r w:rsidRPr="007040CB">
        <w:rPr>
          <w:rFonts w:asciiTheme="majorHAnsi" w:hAnsiTheme="majorHAnsi"/>
          <w:lang w:val="en-US"/>
        </w:rPr>
        <w:t xml:space="preserve">, DNA-binding protein </w:t>
      </w:r>
      <w:r w:rsidRPr="00264898">
        <w:rPr>
          <w:rFonts w:asciiTheme="majorHAnsi" w:hAnsiTheme="majorHAnsi"/>
          <w:b/>
          <w:lang w:val="en-US"/>
        </w:rPr>
        <w:t>SATB1</w:t>
      </w:r>
      <w:r w:rsidRPr="007040CB">
        <w:rPr>
          <w:rFonts w:asciiTheme="majorHAnsi" w:hAnsiTheme="majorHAnsi"/>
          <w:lang w:val="en-US"/>
        </w:rPr>
        <w:t xml:space="preserve"> isoform X1, </w:t>
      </w:r>
      <w:r>
        <w:rPr>
          <w:rFonts w:asciiTheme="majorHAnsi" w:hAnsiTheme="majorHAnsi"/>
          <w:lang w:val="en-US"/>
        </w:rPr>
        <w:t>100% sequence identity (XP_005008358.1))</w:t>
      </w:r>
    </w:p>
    <w:p w14:paraId="3D66474D"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mdhlnettqg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kehsemsnnv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sdpkgppaki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arleqngspl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grgrlgstga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kmqgvplkhs</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ghlmktnlrk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gtmlpvfcvv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ehyenaieyd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ckeehaefvl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vrkdmlfnql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iemallslgy</w:t>
      </w:r>
      <w:proofErr w:type="spellEnd"/>
      <w:r w:rsidRPr="00D156CF">
        <w:rPr>
          <w:rFonts w:ascii="Courier" w:hAnsi="Courier" w:cs="Courier"/>
          <w:sz w:val="20"/>
          <w:szCs w:val="20"/>
          <w:lang w:val="en-US"/>
        </w:rPr>
        <w:t xml:space="preserve">       121 </w:t>
      </w:r>
      <w:proofErr w:type="spellStart"/>
      <w:r w:rsidRPr="00D156CF">
        <w:rPr>
          <w:rFonts w:ascii="Courier" w:hAnsi="Courier" w:cs="Courier"/>
          <w:color w:val="FF6600"/>
          <w:sz w:val="20"/>
          <w:szCs w:val="20"/>
          <w:lang w:val="en-US"/>
        </w:rPr>
        <w:t>shssaaqakg</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liqvgkwnpv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plsyvtdapd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atvadmlqdv</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yhvvtlkiql</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hs</w:t>
      </w:r>
      <w:r w:rsidRPr="00D156CF">
        <w:rPr>
          <w:rFonts w:ascii="Courier" w:hAnsi="Courier" w:cs="Courier"/>
          <w:sz w:val="20"/>
          <w:szCs w:val="20"/>
          <w:lang w:val="en-US"/>
        </w:rPr>
        <w:t>cpkledlp</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peqwshttvr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nalkdllkdm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nqsslakecp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lsqsmissiv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nstyyanvsa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akcqefgrwy</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khfkktkdmm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vemdslsels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qqganhvnfg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qqpvpgntae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qppspaqlsh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gsqpsvrtpl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pnlhpglvst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pispqlvnqq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lvmaqllnqq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yavnrllaqq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slnqqylnhp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ppvsrsmnkp</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leqqvstnte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vsseiyqwvr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delkragisq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avfarvafnr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tqgllseilr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keedpktasq</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sllvnlramq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nflqlpeaer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driyqderer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slnaasamgp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aplistppsr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ppqvktatia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serngkpenn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tmninasiyd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eiqqemkrak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vsqalfakva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atksqgwlce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llrwkedpsp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enrtlwenls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mirrflslpq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perdaiyeqe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snavhhhgdr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pphiihvpae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qlqqqqqqqq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qqqqqppapp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qpqpqpqpqa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qagprlpprq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ptvaspaesd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eenrqksrpr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tkisvealgi</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lqsfiqdvgl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ypdeeaiqtl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saqldlpkyt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iikffqnqry</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ylkhhgklkd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nsglevdvae</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ykeeellkdl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eesvldknan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tlfsvkleee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lsvegntdid</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adlkd</w:t>
      </w:r>
      <w:proofErr w:type="spellEnd"/>
    </w:p>
    <w:p w14:paraId="17CA24D9"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Guinea pig 100% sequence homology:</w:t>
      </w:r>
    </w:p>
    <w:p w14:paraId="40F4646F"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7ABDDABA"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607CFAB1" w14:textId="77777777" w:rsidR="00B14F7E" w:rsidRPr="00FB0682" w:rsidRDefault="00B14F7E" w:rsidP="00B14F7E">
      <w:pPr>
        <w:rPr>
          <w:rFonts w:asciiTheme="majorHAnsi" w:hAnsiTheme="majorHAnsi"/>
          <w:lang w:val="en-US"/>
        </w:rPr>
      </w:pPr>
    </w:p>
    <w:p w14:paraId="35AA5283"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0807E2">
        <w:rPr>
          <w:rFonts w:asciiTheme="majorHAnsi" w:hAnsiTheme="majorHAnsi"/>
          <w:lang w:val="en-US"/>
        </w:rPr>
        <w:t>yhvvtlkiql</w:t>
      </w:r>
      <w:proofErr w:type="spellEnd"/>
      <w:r w:rsidRPr="000807E2">
        <w:rPr>
          <w:rFonts w:asciiTheme="majorHAnsi" w:hAnsiTheme="majorHAnsi"/>
          <w:lang w:val="en-US"/>
        </w:rPr>
        <w:t xml:space="preserve"> </w:t>
      </w:r>
      <w:proofErr w:type="spellStart"/>
      <w:r w:rsidRPr="000807E2">
        <w:rPr>
          <w:rFonts w:asciiTheme="majorHAnsi" w:hAnsiTheme="majorHAnsi"/>
          <w:lang w:val="en-US"/>
        </w:rPr>
        <w:t>hs</w:t>
      </w:r>
      <w:proofErr w:type="spellEnd"/>
    </w:p>
    <w:p w14:paraId="622C28E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53292FE8" w14:textId="77777777" w:rsidR="00B14F7E" w:rsidRDefault="00B14F7E" w:rsidP="00B14F7E">
      <w:pPr>
        <w:rPr>
          <w:rFonts w:ascii="Georgia" w:hAnsi="Georgia"/>
          <w:lang w:val="en-US"/>
        </w:rPr>
      </w:pPr>
      <w:r>
        <w:rPr>
          <w:rFonts w:ascii="Georgia" w:hAnsi="Georgia"/>
          <w:lang w:val="en-US"/>
        </w:rPr>
        <w:t>____ ____ ____ ____</w:t>
      </w:r>
    </w:p>
    <w:p w14:paraId="6E1FADE5" w14:textId="77777777" w:rsidR="00B14F7E" w:rsidRPr="00BD0083" w:rsidRDefault="00B14F7E" w:rsidP="00B14F7E">
      <w:pPr>
        <w:rPr>
          <w:rFonts w:asciiTheme="majorHAnsi" w:hAnsiTheme="majorHAnsi"/>
          <w:lang w:val="en-US"/>
        </w:rPr>
      </w:pPr>
      <w:r>
        <w:rPr>
          <w:rFonts w:asciiTheme="majorHAnsi" w:hAnsiTheme="majorHAnsi"/>
          <w:b/>
          <w:lang w:val="en-US"/>
        </w:rPr>
        <w:t>R</w:t>
      </w:r>
      <w:r w:rsidRPr="00B33505">
        <w:rPr>
          <w:rFonts w:asciiTheme="majorHAnsi" w:hAnsiTheme="majorHAnsi"/>
          <w:b/>
          <w:lang w:val="en-US"/>
        </w:rPr>
        <w:t>abbit</w:t>
      </w:r>
      <w:r w:rsidRPr="00B33505">
        <w:rPr>
          <w:rFonts w:asciiTheme="majorHAnsi" w:hAnsiTheme="majorHAnsi"/>
          <w:lang w:val="en-US"/>
        </w:rPr>
        <w:t xml:space="preserve"> (</w:t>
      </w:r>
      <w:r w:rsidRPr="00D156CF">
        <w:rPr>
          <w:rFonts w:asciiTheme="majorHAnsi" w:eastAsia="Times New Roman" w:hAnsiTheme="majorHAnsi"/>
          <w:i/>
          <w:iCs/>
          <w:lang w:val="en-US"/>
        </w:rPr>
        <w:t>Oryctolagus cuniculus,</w:t>
      </w:r>
      <w:r w:rsidRPr="00B33505">
        <w:rPr>
          <w:rFonts w:asciiTheme="majorHAnsi" w:hAnsiTheme="majorHAnsi"/>
          <w:lang w:val="en-US"/>
        </w:rPr>
        <w:t xml:space="preserve"> DNA-binding protein </w:t>
      </w:r>
      <w:r w:rsidRPr="000E3D5C">
        <w:rPr>
          <w:rFonts w:asciiTheme="majorHAnsi" w:hAnsiTheme="majorHAnsi"/>
          <w:b/>
          <w:lang w:val="en-US"/>
        </w:rPr>
        <w:t>SATB1</w:t>
      </w:r>
      <w:r w:rsidRPr="00B33505">
        <w:rPr>
          <w:rFonts w:asciiTheme="majorHAnsi" w:hAnsiTheme="majorHAnsi"/>
          <w:lang w:val="en-US"/>
        </w:rPr>
        <w:t xml:space="preserve"> 100% </w:t>
      </w:r>
      <w:r>
        <w:rPr>
          <w:rFonts w:asciiTheme="majorHAnsi" w:hAnsiTheme="majorHAnsi"/>
          <w:lang w:val="en-US"/>
        </w:rPr>
        <w:t>sequence identity</w:t>
      </w:r>
      <w:r w:rsidRPr="00B33505">
        <w:rPr>
          <w:rFonts w:asciiTheme="majorHAnsi" w:hAnsiTheme="majorHAnsi"/>
          <w:lang w:val="en-US"/>
        </w:rPr>
        <w:t xml:space="preserve"> (XP_008264272.1)) </w:t>
      </w:r>
    </w:p>
    <w:p w14:paraId="505F297E"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w:t>
      </w:r>
      <w:r w:rsidRPr="00D156CF">
        <w:rPr>
          <w:lang w:val="en-US"/>
        </w:rPr>
        <w:lastRenderedPageBreak/>
        <w:t xml:space="preserve">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qiqspspttl</w:t>
      </w:r>
      <w:proofErr w:type="spellEnd"/>
      <w:r w:rsidRPr="00D156CF">
        <w:rPr>
          <w:lang w:val="en-US"/>
        </w:rPr>
        <w:t xml:space="preserve">       601 </w:t>
      </w:r>
      <w:proofErr w:type="spellStart"/>
      <w:r w:rsidRPr="00D156CF">
        <w:rPr>
          <w:rStyle w:val="ffline"/>
          <w:lang w:val="en-US"/>
        </w:rPr>
        <w:t>gkgesrgvfl</w:t>
      </w:r>
      <w:proofErr w:type="spellEnd"/>
      <w:r w:rsidRPr="00D156CF">
        <w:rPr>
          <w:rStyle w:val="ffline"/>
          <w:lang w:val="en-US"/>
        </w:rPr>
        <w:t xml:space="preserve"> </w:t>
      </w:r>
      <w:proofErr w:type="spellStart"/>
      <w:r w:rsidRPr="00D156CF">
        <w:rPr>
          <w:rStyle w:val="ffline"/>
          <w:lang w:val="en-US"/>
        </w:rPr>
        <w:t>pglptpapwl</w:t>
      </w:r>
      <w:proofErr w:type="spellEnd"/>
      <w:r w:rsidRPr="00D156CF">
        <w:rPr>
          <w:rStyle w:val="ffline"/>
          <w:lang w:val="en-US"/>
        </w:rPr>
        <w:t xml:space="preserve"> </w:t>
      </w:r>
      <w:proofErr w:type="spellStart"/>
      <w:r w:rsidRPr="00D156CF">
        <w:rPr>
          <w:rStyle w:val="ffline"/>
          <w:lang w:val="en-US"/>
        </w:rPr>
        <w:t>gaapqqpqpq</w:t>
      </w:r>
      <w:proofErr w:type="spellEnd"/>
      <w:r w:rsidRPr="00D156CF">
        <w:rPr>
          <w:rStyle w:val="ffline"/>
          <w:lang w:val="en-US"/>
        </w:rPr>
        <w:t xml:space="preserve"> </w:t>
      </w:r>
      <w:proofErr w:type="spellStart"/>
      <w:r w:rsidRPr="00D156CF">
        <w:rPr>
          <w:rStyle w:val="ffline"/>
          <w:lang w:val="en-US"/>
        </w:rPr>
        <w:t>qqqqqqpapp</w:t>
      </w:r>
      <w:proofErr w:type="spellEnd"/>
      <w:r w:rsidRPr="00D156CF">
        <w:rPr>
          <w:rStyle w:val="ffline"/>
          <w:lang w:val="en-US"/>
        </w:rPr>
        <w:t xml:space="preserve"> </w:t>
      </w:r>
      <w:proofErr w:type="spellStart"/>
      <w:r w:rsidRPr="00D156CF">
        <w:rPr>
          <w:rStyle w:val="ffline"/>
          <w:lang w:val="en-US"/>
        </w:rPr>
        <w:t>ppqpqpqpqa</w:t>
      </w:r>
      <w:proofErr w:type="spellEnd"/>
      <w:r w:rsidRPr="00D156CF">
        <w:rPr>
          <w:rStyle w:val="ffline"/>
          <w:lang w:val="en-US"/>
        </w:rPr>
        <w:t xml:space="preserve"> </w:t>
      </w:r>
      <w:proofErr w:type="spellStart"/>
      <w:r w:rsidRPr="00D156CF">
        <w:rPr>
          <w:rStyle w:val="ffline"/>
          <w:lang w:val="en-US"/>
        </w:rPr>
        <w:t>gprlpprqpt</w:t>
      </w:r>
      <w:proofErr w:type="spellEnd"/>
      <w:r w:rsidRPr="00D156CF">
        <w:rPr>
          <w:lang w:val="en-US"/>
        </w:rPr>
        <w:t xml:space="preserve">       661 </w:t>
      </w:r>
      <w:proofErr w:type="spellStart"/>
      <w:r w:rsidRPr="00D156CF">
        <w:rPr>
          <w:rStyle w:val="ffline"/>
          <w:lang w:val="en-US"/>
        </w:rPr>
        <w:t>vaspaesdee</w:t>
      </w:r>
      <w:proofErr w:type="spellEnd"/>
      <w:r w:rsidRPr="00D156CF">
        <w:rPr>
          <w:rStyle w:val="ffline"/>
          <w:lang w:val="en-US"/>
        </w:rPr>
        <w:t xml:space="preserve"> </w:t>
      </w:r>
      <w:proofErr w:type="spellStart"/>
      <w:r w:rsidRPr="00D156CF">
        <w:rPr>
          <w:rStyle w:val="ffline"/>
          <w:lang w:val="en-US"/>
        </w:rPr>
        <w:t>nrqktrprtk</w:t>
      </w:r>
      <w:proofErr w:type="spellEnd"/>
      <w:r w:rsidRPr="00D156CF">
        <w:rPr>
          <w:rStyle w:val="ffline"/>
          <w:lang w:val="en-US"/>
        </w:rPr>
        <w:t xml:space="preserve"> </w:t>
      </w:r>
      <w:proofErr w:type="spellStart"/>
      <w:r w:rsidRPr="00D156CF">
        <w:rPr>
          <w:rStyle w:val="ffline"/>
          <w:lang w:val="en-US"/>
        </w:rPr>
        <w:t>isvealgilq</w:t>
      </w:r>
      <w:proofErr w:type="spellEnd"/>
      <w:r w:rsidRPr="00D156CF">
        <w:rPr>
          <w:rStyle w:val="ffline"/>
          <w:lang w:val="en-US"/>
        </w:rPr>
        <w:t xml:space="preserve"> </w:t>
      </w:r>
      <w:proofErr w:type="spellStart"/>
      <w:r w:rsidRPr="00D156CF">
        <w:rPr>
          <w:rStyle w:val="ffline"/>
          <w:lang w:val="en-US"/>
        </w:rPr>
        <w:t>sfiqdvglyp</w:t>
      </w:r>
      <w:proofErr w:type="spellEnd"/>
      <w:r w:rsidRPr="00D156CF">
        <w:rPr>
          <w:rStyle w:val="ffline"/>
          <w:lang w:val="en-US"/>
        </w:rPr>
        <w:t xml:space="preserve"> </w:t>
      </w:r>
      <w:proofErr w:type="spellStart"/>
      <w:r w:rsidRPr="00D156CF">
        <w:rPr>
          <w:rStyle w:val="ffline"/>
          <w:lang w:val="en-US"/>
        </w:rPr>
        <w:t>deeaiqtlsa</w:t>
      </w:r>
      <w:proofErr w:type="spellEnd"/>
      <w:r w:rsidRPr="00D156CF">
        <w:rPr>
          <w:rStyle w:val="ffline"/>
          <w:lang w:val="en-US"/>
        </w:rPr>
        <w:t xml:space="preserve"> </w:t>
      </w:r>
      <w:proofErr w:type="spellStart"/>
      <w:r w:rsidRPr="00D156CF">
        <w:rPr>
          <w:rStyle w:val="ffline"/>
          <w:lang w:val="en-US"/>
        </w:rPr>
        <w:t>qldlpkytii</w:t>
      </w:r>
      <w:proofErr w:type="spellEnd"/>
      <w:r w:rsidRPr="00D156CF">
        <w:rPr>
          <w:lang w:val="en-US"/>
        </w:rPr>
        <w:t xml:space="preserve">       721 </w:t>
      </w:r>
      <w:proofErr w:type="spellStart"/>
      <w:r w:rsidRPr="00D156CF">
        <w:rPr>
          <w:rStyle w:val="ffline"/>
          <w:lang w:val="en-US"/>
        </w:rPr>
        <w:t>kffqnqryyl</w:t>
      </w:r>
      <w:proofErr w:type="spellEnd"/>
      <w:r w:rsidRPr="00D156CF">
        <w:rPr>
          <w:rStyle w:val="ffline"/>
          <w:lang w:val="en-US"/>
        </w:rPr>
        <w:t xml:space="preserve"> </w:t>
      </w:r>
      <w:proofErr w:type="spellStart"/>
      <w:r w:rsidRPr="00D156CF">
        <w:rPr>
          <w:rStyle w:val="ffline"/>
          <w:lang w:val="en-US"/>
        </w:rPr>
        <w:t>khhgklkdns</w:t>
      </w:r>
      <w:proofErr w:type="spellEnd"/>
      <w:r w:rsidRPr="00D156CF">
        <w:rPr>
          <w:rStyle w:val="ffline"/>
          <w:lang w:val="en-US"/>
        </w:rPr>
        <w:t xml:space="preserve"> </w:t>
      </w:r>
      <w:proofErr w:type="spellStart"/>
      <w:r w:rsidRPr="00D156CF">
        <w:rPr>
          <w:rStyle w:val="ffline"/>
          <w:lang w:val="en-US"/>
        </w:rPr>
        <w:t>glevdvaeyk</w:t>
      </w:r>
      <w:proofErr w:type="spellEnd"/>
      <w:r w:rsidRPr="00D156CF">
        <w:rPr>
          <w:rStyle w:val="ffline"/>
          <w:lang w:val="en-US"/>
        </w:rPr>
        <w:t xml:space="preserve"> </w:t>
      </w:r>
      <w:proofErr w:type="spellStart"/>
      <w:r w:rsidRPr="00D156CF">
        <w:rPr>
          <w:rStyle w:val="ffline"/>
          <w:lang w:val="en-US"/>
        </w:rPr>
        <w:t>eeellkdlee</w:t>
      </w:r>
      <w:proofErr w:type="spellEnd"/>
      <w:r w:rsidRPr="00D156CF">
        <w:rPr>
          <w:rStyle w:val="ffline"/>
          <w:lang w:val="en-US"/>
        </w:rPr>
        <w:t xml:space="preserve"> </w:t>
      </w:r>
      <w:proofErr w:type="spellStart"/>
      <w:r w:rsidRPr="00D156CF">
        <w:rPr>
          <w:rStyle w:val="ffline"/>
          <w:lang w:val="en-US"/>
        </w:rPr>
        <w:t>svqdknantl</w:t>
      </w:r>
      <w:proofErr w:type="spellEnd"/>
      <w:r w:rsidRPr="00D156CF">
        <w:rPr>
          <w:rStyle w:val="ffline"/>
          <w:lang w:val="en-US"/>
        </w:rPr>
        <w:t xml:space="preserve"> </w:t>
      </w:r>
      <w:proofErr w:type="spellStart"/>
      <w:r w:rsidRPr="00D156CF">
        <w:rPr>
          <w:rStyle w:val="ffline"/>
          <w:lang w:val="en-US"/>
        </w:rPr>
        <w:t>fsvkleeels</w:t>
      </w:r>
      <w:proofErr w:type="spellEnd"/>
      <w:r w:rsidRPr="00D156CF">
        <w:rPr>
          <w:lang w:val="en-US"/>
        </w:rPr>
        <w:t xml:space="preserve">       781 </w:t>
      </w:r>
      <w:proofErr w:type="spellStart"/>
      <w:r w:rsidRPr="00D156CF">
        <w:rPr>
          <w:rStyle w:val="ffline"/>
          <w:lang w:val="en-US"/>
        </w:rPr>
        <w:t>vegntdisad</w:t>
      </w:r>
      <w:proofErr w:type="spellEnd"/>
      <w:r w:rsidRPr="00D156CF">
        <w:rPr>
          <w:rStyle w:val="ffline"/>
          <w:lang w:val="en-US"/>
        </w:rPr>
        <w:t xml:space="preserve"> </w:t>
      </w:r>
      <w:proofErr w:type="spellStart"/>
      <w:r w:rsidRPr="00D156CF">
        <w:rPr>
          <w:rStyle w:val="ffline"/>
          <w:lang w:val="en-US"/>
        </w:rPr>
        <w:t>lkd</w:t>
      </w:r>
      <w:proofErr w:type="spellEnd"/>
    </w:p>
    <w:p w14:paraId="6DC7B7FD" w14:textId="77777777" w:rsidR="00B14F7E" w:rsidRDefault="00B14F7E" w:rsidP="00B14F7E">
      <w:pPr>
        <w:rPr>
          <w:rFonts w:ascii="Georgia" w:hAnsi="Georgia"/>
          <w:lang w:val="en-US"/>
        </w:rPr>
      </w:pPr>
    </w:p>
    <w:p w14:paraId="21EA505C"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rabbit 100% sequence homology:</w:t>
      </w:r>
    </w:p>
    <w:p w14:paraId="35199F2E"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2FC85AC"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CA0E8C9" w14:textId="77777777" w:rsidR="00B14F7E" w:rsidRPr="000807E2" w:rsidRDefault="00B14F7E" w:rsidP="00B14F7E">
      <w:pPr>
        <w:rPr>
          <w:rFonts w:asciiTheme="majorHAnsi" w:hAnsiTheme="majorHAnsi"/>
          <w:lang w:val="en-US"/>
        </w:rPr>
      </w:pPr>
    </w:p>
    <w:p w14:paraId="640F1D91" w14:textId="77777777" w:rsidR="00B14F7E" w:rsidRPr="00FB0682" w:rsidRDefault="00B14F7E" w:rsidP="00B14F7E">
      <w:pPr>
        <w:rPr>
          <w:b/>
          <w:lang w:val="en-US"/>
        </w:rPr>
      </w:pPr>
      <w:proofErr w:type="spellStart"/>
      <w:r w:rsidRPr="009908D0">
        <w:rPr>
          <w:rFonts w:asciiTheme="majorHAnsi" w:hAnsiTheme="majorHAnsi"/>
          <w:lang w:val="en-US"/>
        </w:rPr>
        <w:t>atvadmlqdv</w:t>
      </w:r>
      <w:proofErr w:type="spellEnd"/>
      <w:r w:rsidRPr="009908D0">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w:t>
      </w:r>
      <w:r w:rsidRPr="000224BA">
        <w:rPr>
          <w:rFonts w:asciiTheme="majorHAnsi" w:hAnsiTheme="majorHAnsi"/>
          <w:lang w:val="en-US"/>
        </w:rPr>
        <w:t>s</w:t>
      </w:r>
      <w:proofErr w:type="spellEnd"/>
    </w:p>
    <w:p w14:paraId="32EE268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7548131A" w14:textId="77777777" w:rsidR="00B14F7E" w:rsidRPr="00FB0682" w:rsidRDefault="00B14F7E" w:rsidP="00B14F7E">
      <w:pPr>
        <w:rPr>
          <w:rFonts w:ascii="Georgia" w:hAnsi="Georgia"/>
          <w:lang w:val="en-US"/>
        </w:rPr>
      </w:pPr>
      <w:r w:rsidRPr="00FB0682">
        <w:rPr>
          <w:rFonts w:ascii="Georgia" w:hAnsi="Georgia"/>
          <w:lang w:val="en-US"/>
        </w:rPr>
        <w:t>____ ____ ____ ____</w:t>
      </w:r>
    </w:p>
    <w:p w14:paraId="6911D064" w14:textId="77777777" w:rsidR="00B14F7E" w:rsidRPr="00FB0682" w:rsidRDefault="00B14F7E" w:rsidP="00B14F7E">
      <w:pPr>
        <w:rPr>
          <w:rFonts w:asciiTheme="majorHAnsi" w:hAnsiTheme="majorHAnsi"/>
          <w:lang w:val="en-US"/>
        </w:rPr>
      </w:pPr>
      <w:r w:rsidRPr="00FB0682">
        <w:rPr>
          <w:rFonts w:asciiTheme="majorHAnsi" w:hAnsiTheme="majorHAnsi"/>
          <w:b/>
          <w:lang w:val="en-US"/>
        </w:rPr>
        <w:t>Rodents</w:t>
      </w:r>
      <w:r w:rsidRPr="00FB0682">
        <w:rPr>
          <w:rFonts w:asciiTheme="majorHAnsi" w:hAnsiTheme="majorHAnsi"/>
          <w:lang w:val="en-US"/>
        </w:rPr>
        <w:t xml:space="preserve"> (prairie vole, </w:t>
      </w:r>
      <w:r w:rsidRPr="000807E2">
        <w:rPr>
          <w:rFonts w:asciiTheme="majorHAnsi" w:hAnsiTheme="majorHAnsi"/>
          <w:i/>
          <w:lang w:val="en-US"/>
        </w:rPr>
        <w:t xml:space="preserve">Microtus </w:t>
      </w:r>
      <w:proofErr w:type="spellStart"/>
      <w:r w:rsidRPr="000807E2">
        <w:rPr>
          <w:rFonts w:asciiTheme="majorHAnsi" w:hAnsiTheme="majorHAnsi"/>
          <w:i/>
          <w:lang w:val="en-US"/>
        </w:rPr>
        <w:t>ochrogaster</w:t>
      </w:r>
      <w:proofErr w:type="spellEnd"/>
      <w:r w:rsidRPr="000807E2">
        <w:rPr>
          <w:rFonts w:asciiTheme="majorHAnsi" w:hAnsiTheme="majorHAnsi"/>
          <w:i/>
          <w:lang w:val="en-US"/>
        </w:rPr>
        <w:t xml:space="preserve">, </w:t>
      </w:r>
      <w:r w:rsidRPr="00D156CF">
        <w:rPr>
          <w:rFonts w:asciiTheme="majorHAnsi" w:hAnsiTheme="majorHAnsi" w:cs="ávˇøÂ'11"/>
          <w:lang w:val="en-US"/>
        </w:rPr>
        <w:t xml:space="preserve">DNA-binding protein </w:t>
      </w:r>
      <w:r w:rsidRPr="00D156CF">
        <w:rPr>
          <w:rFonts w:asciiTheme="majorHAnsi" w:hAnsiTheme="majorHAnsi" w:cs="ávˇøÂ'11"/>
          <w:b/>
          <w:lang w:val="en-US"/>
        </w:rPr>
        <w:t>SATB1</w:t>
      </w:r>
      <w:r w:rsidRPr="00D156CF">
        <w:rPr>
          <w:rFonts w:asciiTheme="majorHAnsi" w:hAnsiTheme="majorHAnsi" w:cs="ávˇøÂ'11"/>
          <w:lang w:val="en-US"/>
        </w:rPr>
        <w:t xml:space="preserve"> isoform X1 </w:t>
      </w:r>
      <w:r w:rsidRPr="00FB0682">
        <w:rPr>
          <w:rFonts w:asciiTheme="majorHAnsi" w:hAnsiTheme="majorHAnsi"/>
          <w:lang w:val="en-US"/>
        </w:rPr>
        <w:t>sequence identity</w:t>
      </w:r>
      <w:r w:rsidRPr="00D156CF">
        <w:rPr>
          <w:rFonts w:asciiTheme="majorHAnsi" w:hAnsiTheme="majorHAnsi" w:cs="ávˇøÂ'11"/>
          <w:lang w:val="en-US"/>
        </w:rPr>
        <w:t xml:space="preserve"> 100 %, (XP_005368803.1)</w:t>
      </w:r>
      <w:r w:rsidRPr="00FB0682">
        <w:rPr>
          <w:rFonts w:asciiTheme="majorHAnsi" w:hAnsiTheme="majorHAnsi"/>
          <w:lang w:val="en-US"/>
        </w:rPr>
        <w:t>)</w:t>
      </w:r>
    </w:p>
    <w:p w14:paraId="6B748795"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grgrlgstga</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ghlmkanlrk</w:t>
      </w:r>
      <w:proofErr w:type="spellEnd"/>
      <w:r w:rsidRPr="00D156CF">
        <w:rPr>
          <w:rStyle w:val="ffline"/>
          <w:lang w:val="en-US"/>
        </w:rPr>
        <w:t xml:space="preserve"> </w:t>
      </w:r>
      <w:proofErr w:type="spellStart"/>
      <w:r w:rsidRPr="00D156CF">
        <w:rPr>
          <w:rStyle w:val="ffline"/>
          <w:color w:val="FF6600"/>
          <w:lang w:val="en-US"/>
        </w:rPr>
        <w:t>gtmlpvfcvv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ckeehaefvl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khfkktkdmm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qqgtnhvnfg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qppspaqlsh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apllstppsr</w:t>
      </w:r>
      <w:proofErr w:type="spellEnd"/>
      <w:r w:rsidRPr="00D156CF">
        <w:rPr>
          <w:rStyle w:val="ffline"/>
          <w:lang w:val="en-US"/>
        </w:rPr>
        <w:t xml:space="preserve"> </w:t>
      </w:r>
      <w:proofErr w:type="spellStart"/>
      <w:r w:rsidRPr="00D156CF">
        <w:rPr>
          <w:rStyle w:val="ffline"/>
          <w:lang w:val="en-US"/>
        </w:rPr>
        <w:t>ppqvktatla</w:t>
      </w:r>
      <w:proofErr w:type="spellEnd"/>
      <w:r w:rsidRPr="00D156CF">
        <w:rPr>
          <w:lang w:val="en-US"/>
        </w:rPr>
        <w:t xml:space="preserve">       481 </w:t>
      </w:r>
      <w:proofErr w:type="spellStart"/>
      <w:r w:rsidRPr="00D156CF">
        <w:rPr>
          <w:rStyle w:val="ffline"/>
          <w:lang w:val="en-US"/>
        </w:rPr>
        <w:t>terngkpenn</w:t>
      </w:r>
      <w:proofErr w:type="spellEnd"/>
      <w:r w:rsidRPr="00D156CF">
        <w:rPr>
          <w:rStyle w:val="ffline"/>
          <w:lang w:val="en-US"/>
        </w:rPr>
        <w:t xml:space="preserve"> </w:t>
      </w:r>
      <w:proofErr w:type="spellStart"/>
      <w:r w:rsidRPr="00D156CF">
        <w:rPr>
          <w:rStyle w:val="ffline"/>
          <w:lang w:val="en-US"/>
        </w:rPr>
        <w:t>tmninasiyd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serdaiyeqe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pphiihvpae</w:t>
      </w:r>
      <w:proofErr w:type="spellEnd"/>
      <w:r w:rsidRPr="00D156CF">
        <w:rPr>
          <w:rStyle w:val="ffline"/>
          <w:lang w:val="en-US"/>
        </w:rPr>
        <w:t xml:space="preserve"> </w:t>
      </w:r>
      <w:proofErr w:type="spellStart"/>
      <w:r w:rsidRPr="00D156CF">
        <w:rPr>
          <w:rStyle w:val="ffline"/>
          <w:lang w:val="en-US"/>
        </w:rPr>
        <w:t>qiqspspstl</w:t>
      </w:r>
      <w:proofErr w:type="spellEnd"/>
      <w:r w:rsidRPr="00D156CF">
        <w:rPr>
          <w:lang w:val="en-US"/>
        </w:rPr>
        <w:t xml:space="preserve">       601 </w:t>
      </w:r>
      <w:proofErr w:type="spellStart"/>
      <w:r w:rsidRPr="00D156CF">
        <w:rPr>
          <w:rStyle w:val="ffline"/>
          <w:lang w:val="en-US"/>
        </w:rPr>
        <w:t>gkgesrcasl</w:t>
      </w:r>
      <w:proofErr w:type="spellEnd"/>
      <w:r w:rsidRPr="00D156CF">
        <w:rPr>
          <w:rStyle w:val="ffline"/>
          <w:lang w:val="en-US"/>
        </w:rPr>
        <w:t xml:space="preserve"> </w:t>
      </w:r>
      <w:proofErr w:type="spellStart"/>
      <w:r w:rsidRPr="00D156CF">
        <w:rPr>
          <w:rStyle w:val="ffline"/>
          <w:lang w:val="en-US"/>
        </w:rPr>
        <w:t>pglltpapwp</w:t>
      </w:r>
      <w:proofErr w:type="spellEnd"/>
      <w:r w:rsidRPr="00D156CF">
        <w:rPr>
          <w:rStyle w:val="ffline"/>
          <w:lang w:val="en-US"/>
        </w:rPr>
        <w:t xml:space="preserve"> </w:t>
      </w:r>
      <w:proofErr w:type="spellStart"/>
      <w:r w:rsidRPr="00D156CF">
        <w:rPr>
          <w:rStyle w:val="ffline"/>
          <w:lang w:val="en-US"/>
        </w:rPr>
        <w:t>saapqqqqqq</w:t>
      </w:r>
      <w:proofErr w:type="spellEnd"/>
      <w:r w:rsidRPr="00D156CF">
        <w:rPr>
          <w:rStyle w:val="ffline"/>
          <w:lang w:val="en-US"/>
        </w:rPr>
        <w:t xml:space="preserve"> </w:t>
      </w:r>
      <w:proofErr w:type="spellStart"/>
      <w:r w:rsidRPr="00D156CF">
        <w:rPr>
          <w:rStyle w:val="ffline"/>
          <w:lang w:val="en-US"/>
        </w:rPr>
        <w:t>qqqqqqpppp</w:t>
      </w:r>
      <w:proofErr w:type="spellEnd"/>
      <w:r w:rsidRPr="00D156CF">
        <w:rPr>
          <w:rStyle w:val="ffline"/>
          <w:lang w:val="en-US"/>
        </w:rPr>
        <w:t xml:space="preserve"> </w:t>
      </w:r>
      <w:proofErr w:type="spellStart"/>
      <w:r w:rsidRPr="00D156CF">
        <w:rPr>
          <w:rStyle w:val="ffline"/>
          <w:lang w:val="en-US"/>
        </w:rPr>
        <w:t>pqpqpqpqag</w:t>
      </w:r>
      <w:proofErr w:type="spellEnd"/>
      <w:r w:rsidRPr="00D156CF">
        <w:rPr>
          <w:rStyle w:val="ffline"/>
          <w:lang w:val="en-US"/>
        </w:rPr>
        <w:t xml:space="preserve"> </w:t>
      </w:r>
      <w:proofErr w:type="spellStart"/>
      <w:r w:rsidRPr="00D156CF">
        <w:rPr>
          <w:rStyle w:val="ffline"/>
          <w:lang w:val="en-US"/>
        </w:rPr>
        <w:t>prlpprqptv</w:t>
      </w:r>
      <w:proofErr w:type="spellEnd"/>
      <w:r w:rsidRPr="00D156CF">
        <w:rPr>
          <w:lang w:val="en-US"/>
        </w:rPr>
        <w:t xml:space="preserve">       661 </w:t>
      </w:r>
      <w:proofErr w:type="spellStart"/>
      <w:r w:rsidRPr="00D156CF">
        <w:rPr>
          <w:rStyle w:val="ffline"/>
          <w:lang w:val="en-US"/>
        </w:rPr>
        <w:t>assaesdeen</w:t>
      </w:r>
      <w:proofErr w:type="spellEnd"/>
      <w:r w:rsidRPr="00D156CF">
        <w:rPr>
          <w:rStyle w:val="ffline"/>
          <w:lang w:val="en-US"/>
        </w:rPr>
        <w:t xml:space="preserve"> </w:t>
      </w:r>
      <w:proofErr w:type="spellStart"/>
      <w:r w:rsidRPr="00D156CF">
        <w:rPr>
          <w:rStyle w:val="ffline"/>
          <w:lang w:val="en-US"/>
        </w:rPr>
        <w:t>rqktrprtki</w:t>
      </w:r>
      <w:proofErr w:type="spellEnd"/>
      <w:r w:rsidRPr="00D156CF">
        <w:rPr>
          <w:rStyle w:val="ffline"/>
          <w:lang w:val="en-US"/>
        </w:rPr>
        <w:t xml:space="preserve"> </w:t>
      </w:r>
      <w:proofErr w:type="spellStart"/>
      <w:r w:rsidRPr="00D156CF">
        <w:rPr>
          <w:rStyle w:val="ffline"/>
          <w:lang w:val="en-US"/>
        </w:rPr>
        <w:t>svealgilqs</w:t>
      </w:r>
      <w:proofErr w:type="spellEnd"/>
      <w:r w:rsidRPr="00D156CF">
        <w:rPr>
          <w:rStyle w:val="ffline"/>
          <w:lang w:val="en-US"/>
        </w:rPr>
        <w:t xml:space="preserve"> </w:t>
      </w:r>
      <w:proofErr w:type="spellStart"/>
      <w:r w:rsidRPr="00D156CF">
        <w:rPr>
          <w:rStyle w:val="ffline"/>
          <w:lang w:val="en-US"/>
        </w:rPr>
        <w:t>fiqdvglypd</w:t>
      </w:r>
      <w:proofErr w:type="spellEnd"/>
      <w:r w:rsidRPr="00D156CF">
        <w:rPr>
          <w:rStyle w:val="ffline"/>
          <w:lang w:val="en-US"/>
        </w:rPr>
        <w:t xml:space="preserve"> </w:t>
      </w:r>
      <w:proofErr w:type="spellStart"/>
      <w:r w:rsidRPr="00D156CF">
        <w:rPr>
          <w:rStyle w:val="ffline"/>
          <w:lang w:val="en-US"/>
        </w:rPr>
        <w:t>eeaiqtlsaq</w:t>
      </w:r>
      <w:proofErr w:type="spellEnd"/>
      <w:r w:rsidRPr="00D156CF">
        <w:rPr>
          <w:rStyle w:val="ffline"/>
          <w:lang w:val="en-US"/>
        </w:rPr>
        <w:t xml:space="preserve"> </w:t>
      </w:r>
      <w:proofErr w:type="spellStart"/>
      <w:r w:rsidRPr="00D156CF">
        <w:rPr>
          <w:rStyle w:val="ffline"/>
          <w:lang w:val="en-US"/>
        </w:rPr>
        <w:t>ldlpkytiik</w:t>
      </w:r>
      <w:proofErr w:type="spellEnd"/>
      <w:r w:rsidRPr="00D156CF">
        <w:rPr>
          <w:lang w:val="en-US"/>
        </w:rPr>
        <w:t xml:space="preserve">       721 </w:t>
      </w:r>
      <w:proofErr w:type="spellStart"/>
      <w:r w:rsidRPr="00D156CF">
        <w:rPr>
          <w:rStyle w:val="ffline"/>
          <w:lang w:val="en-US"/>
        </w:rPr>
        <w:t>ffqnqryylk</w:t>
      </w:r>
      <w:proofErr w:type="spellEnd"/>
      <w:r w:rsidRPr="00D156CF">
        <w:rPr>
          <w:rStyle w:val="ffline"/>
          <w:lang w:val="en-US"/>
        </w:rPr>
        <w:t xml:space="preserve"> </w:t>
      </w:r>
      <w:proofErr w:type="spellStart"/>
      <w:r w:rsidRPr="00D156CF">
        <w:rPr>
          <w:rStyle w:val="ffline"/>
          <w:lang w:val="en-US"/>
        </w:rPr>
        <w:t>hhgklkdnsg</w:t>
      </w:r>
      <w:proofErr w:type="spellEnd"/>
      <w:r w:rsidRPr="00D156CF">
        <w:rPr>
          <w:rStyle w:val="ffline"/>
          <w:lang w:val="en-US"/>
        </w:rPr>
        <w:t xml:space="preserve"> </w:t>
      </w:r>
      <w:proofErr w:type="spellStart"/>
      <w:r w:rsidRPr="00D156CF">
        <w:rPr>
          <w:rStyle w:val="ffline"/>
          <w:lang w:val="en-US"/>
        </w:rPr>
        <w:t>levdvaeyke</w:t>
      </w:r>
      <w:proofErr w:type="spellEnd"/>
      <w:r w:rsidRPr="00D156CF">
        <w:rPr>
          <w:rStyle w:val="ffline"/>
          <w:lang w:val="en-US"/>
        </w:rPr>
        <w:t xml:space="preserve"> </w:t>
      </w:r>
      <w:proofErr w:type="spellStart"/>
      <w:r w:rsidRPr="00D156CF">
        <w:rPr>
          <w:rStyle w:val="ffline"/>
          <w:lang w:val="en-US"/>
        </w:rPr>
        <w:t>eellkdlees</w:t>
      </w:r>
      <w:proofErr w:type="spellEnd"/>
      <w:r w:rsidRPr="00D156CF">
        <w:rPr>
          <w:rStyle w:val="ffline"/>
          <w:lang w:val="en-US"/>
        </w:rPr>
        <w:t xml:space="preserve"> </w:t>
      </w:r>
      <w:proofErr w:type="spellStart"/>
      <w:r w:rsidRPr="00D156CF">
        <w:rPr>
          <w:rStyle w:val="ffline"/>
          <w:lang w:val="en-US"/>
        </w:rPr>
        <w:t>vqdknantlf</w:t>
      </w:r>
      <w:proofErr w:type="spellEnd"/>
      <w:r w:rsidRPr="00D156CF">
        <w:rPr>
          <w:rStyle w:val="ffline"/>
          <w:lang w:val="en-US"/>
        </w:rPr>
        <w:t xml:space="preserve"> </w:t>
      </w:r>
      <w:proofErr w:type="spellStart"/>
      <w:r w:rsidRPr="00D156CF">
        <w:rPr>
          <w:rStyle w:val="ffline"/>
          <w:lang w:val="en-US"/>
        </w:rPr>
        <w:t>svklegelsv</w:t>
      </w:r>
      <w:proofErr w:type="spellEnd"/>
      <w:r w:rsidRPr="00D156CF">
        <w:rPr>
          <w:lang w:val="en-US"/>
        </w:rPr>
        <w:t xml:space="preserve">       781 </w:t>
      </w:r>
      <w:proofErr w:type="spellStart"/>
      <w:r w:rsidRPr="00D156CF">
        <w:rPr>
          <w:rStyle w:val="ffline"/>
          <w:lang w:val="en-US"/>
        </w:rPr>
        <w:t>egstdinadl</w:t>
      </w:r>
      <w:proofErr w:type="spellEnd"/>
      <w:r w:rsidRPr="00D156CF">
        <w:rPr>
          <w:rStyle w:val="ffline"/>
          <w:lang w:val="en-US"/>
        </w:rPr>
        <w:t xml:space="preserve"> </w:t>
      </w:r>
      <w:proofErr w:type="spellStart"/>
      <w:r w:rsidRPr="00D156CF">
        <w:rPr>
          <w:rStyle w:val="ffline"/>
          <w:lang w:val="en-US"/>
        </w:rPr>
        <w:t>kd</w:t>
      </w:r>
      <w:proofErr w:type="spellEnd"/>
    </w:p>
    <w:p w14:paraId="7082579C" w14:textId="77777777" w:rsidR="00B14F7E" w:rsidRPr="00FB0682" w:rsidRDefault="00B14F7E" w:rsidP="00B14F7E">
      <w:pPr>
        <w:rPr>
          <w:rFonts w:ascii="Georgia" w:hAnsi="Georgia"/>
          <w:lang w:val="en-US"/>
        </w:rPr>
      </w:pPr>
    </w:p>
    <w:p w14:paraId="5367FEDF"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prairie vole 100% sequence homology:</w:t>
      </w:r>
    </w:p>
    <w:p w14:paraId="57A98CF3"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1E911B40"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ehyenaieyd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ckeehaefvl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3FCF18FA" w14:textId="77777777" w:rsidR="00B14F7E" w:rsidRPr="00D156CF" w:rsidRDefault="00B14F7E" w:rsidP="00B14F7E">
      <w:pPr>
        <w:rPr>
          <w:rStyle w:val="ffline"/>
          <w:color w:val="FF6600"/>
          <w:lang w:val="en-US"/>
        </w:rPr>
      </w:pPr>
    </w:p>
    <w:p w14:paraId="06FE078A"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5A73EF01" w14:textId="77777777" w:rsidR="00B14F7E" w:rsidRPr="00D156CF" w:rsidRDefault="00B14F7E" w:rsidP="00B14F7E">
      <w:pPr>
        <w:rPr>
          <w:rFonts w:asciiTheme="majorHAnsi" w:hAnsiTheme="majorHAnsi"/>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lang w:val="en-US"/>
        </w:rPr>
        <w:t xml:space="preserve"> </w:t>
      </w:r>
      <w:proofErr w:type="spellStart"/>
      <w:r w:rsidRPr="00D156CF">
        <w:rPr>
          <w:rFonts w:asciiTheme="majorHAnsi" w:hAnsiTheme="majorHAnsi" w:cs="Courier"/>
          <w:color w:val="FF6600"/>
          <w:lang w:val="en-US"/>
        </w:rPr>
        <w:t>hs</w:t>
      </w:r>
      <w:proofErr w:type="spellEnd"/>
      <w:r w:rsidRPr="00D156CF">
        <w:rPr>
          <w:rFonts w:asciiTheme="majorHAnsi" w:hAnsiTheme="majorHAnsi" w:cs="Courier"/>
          <w:lang w:val="en-US"/>
        </w:rPr>
        <w:t xml:space="preserve">  </w:t>
      </w:r>
    </w:p>
    <w:p w14:paraId="2CA4EA35" w14:textId="77777777" w:rsidR="00B14F7E" w:rsidRPr="000807E2" w:rsidRDefault="00B14F7E" w:rsidP="00B14F7E">
      <w:pPr>
        <w:rPr>
          <w:rFonts w:ascii="Georgia" w:hAnsi="Georgia"/>
          <w:lang w:val="en-US"/>
        </w:rPr>
      </w:pPr>
      <w:r w:rsidRPr="00FB0682">
        <w:rPr>
          <w:rFonts w:ascii="Georgia" w:hAnsi="Georgia"/>
          <w:lang w:val="en-US"/>
        </w:rPr>
        <w:t>____ ____ ____ ____</w:t>
      </w:r>
    </w:p>
    <w:p w14:paraId="4DB9BBDC" w14:textId="77777777" w:rsidR="00B14F7E" w:rsidRPr="00FB0682" w:rsidRDefault="00B14F7E" w:rsidP="00B14F7E">
      <w:pPr>
        <w:rPr>
          <w:rFonts w:asciiTheme="majorHAnsi" w:hAnsiTheme="majorHAnsi"/>
          <w:lang w:val="en-US"/>
        </w:rPr>
      </w:pPr>
      <w:r w:rsidRPr="009908D0">
        <w:rPr>
          <w:rFonts w:asciiTheme="majorHAnsi" w:hAnsiTheme="majorHAnsi"/>
          <w:b/>
          <w:lang w:val="en-US"/>
        </w:rPr>
        <w:t>Chicken</w:t>
      </w:r>
      <w:r w:rsidRPr="009908D0">
        <w:rPr>
          <w:rFonts w:asciiTheme="majorHAnsi" w:hAnsiTheme="majorHAnsi"/>
          <w:lang w:val="en-US"/>
        </w:rPr>
        <w:t xml:space="preserve">, </w:t>
      </w:r>
      <w:r w:rsidRPr="000224BA">
        <w:rPr>
          <w:rFonts w:asciiTheme="majorHAnsi" w:hAnsiTheme="majorHAnsi"/>
          <w:i/>
          <w:lang w:val="en-US"/>
        </w:rPr>
        <w:t xml:space="preserve">Gallus </w:t>
      </w:r>
      <w:proofErr w:type="spellStart"/>
      <w:r w:rsidRPr="000224BA">
        <w:rPr>
          <w:rFonts w:asciiTheme="majorHAnsi" w:hAnsiTheme="majorHAnsi"/>
          <w:i/>
          <w:lang w:val="en-US"/>
        </w:rPr>
        <w:t>gallus</w:t>
      </w:r>
      <w:proofErr w:type="spellEnd"/>
      <w:r w:rsidRPr="00FB0682">
        <w:rPr>
          <w:rFonts w:asciiTheme="majorHAnsi" w:hAnsiTheme="majorHAnsi"/>
          <w:lang w:val="en-US"/>
        </w:rPr>
        <w:t xml:space="preserve">, DNA-binding protein </w:t>
      </w:r>
      <w:r w:rsidRPr="00FB0682">
        <w:rPr>
          <w:rFonts w:asciiTheme="majorHAnsi" w:hAnsiTheme="majorHAnsi"/>
          <w:b/>
          <w:lang w:val="en-US"/>
        </w:rPr>
        <w:t>SATB1</w:t>
      </w:r>
      <w:r w:rsidRPr="00FB0682">
        <w:rPr>
          <w:rFonts w:asciiTheme="majorHAnsi" w:hAnsiTheme="majorHAnsi"/>
          <w:lang w:val="en-US"/>
        </w:rPr>
        <w:t xml:space="preserve"> (NP_001186573.1) 98% sequence identity),</w:t>
      </w:r>
    </w:p>
    <w:p w14:paraId="6968C122"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mdhlneatqg</w:t>
      </w:r>
      <w:proofErr w:type="spellEnd"/>
      <w:r w:rsidRPr="00D156CF">
        <w:rPr>
          <w:rStyle w:val="ffline"/>
          <w:lang w:val="en-US"/>
        </w:rPr>
        <w:t xml:space="preserve"> </w:t>
      </w:r>
      <w:proofErr w:type="spellStart"/>
      <w:r w:rsidRPr="00D156CF">
        <w:rPr>
          <w:rStyle w:val="ffline"/>
          <w:lang w:val="en-US"/>
        </w:rPr>
        <w:t>kehsemsnnv</w:t>
      </w:r>
      <w:proofErr w:type="spellEnd"/>
      <w:r w:rsidRPr="00D156CF">
        <w:rPr>
          <w:rStyle w:val="ffline"/>
          <w:lang w:val="en-US"/>
        </w:rPr>
        <w:t xml:space="preserve"> </w:t>
      </w:r>
      <w:proofErr w:type="spellStart"/>
      <w:r w:rsidRPr="00D156CF">
        <w:rPr>
          <w:rStyle w:val="ffline"/>
          <w:lang w:val="en-US"/>
        </w:rPr>
        <w:t>sdpkgppaki</w:t>
      </w:r>
      <w:proofErr w:type="spellEnd"/>
      <w:r w:rsidRPr="00D156CF">
        <w:rPr>
          <w:rStyle w:val="ffline"/>
          <w:lang w:val="en-US"/>
        </w:rPr>
        <w:t xml:space="preserve"> </w:t>
      </w:r>
      <w:proofErr w:type="spellStart"/>
      <w:r w:rsidRPr="00D156CF">
        <w:rPr>
          <w:rStyle w:val="ffline"/>
          <w:lang w:val="en-US"/>
        </w:rPr>
        <w:t>arleqngspl</w:t>
      </w:r>
      <w:proofErr w:type="spellEnd"/>
      <w:r w:rsidRPr="00D156CF">
        <w:rPr>
          <w:rStyle w:val="ffline"/>
          <w:lang w:val="en-US"/>
        </w:rPr>
        <w:t xml:space="preserve"> </w:t>
      </w:r>
      <w:proofErr w:type="spellStart"/>
      <w:r w:rsidRPr="00D156CF">
        <w:rPr>
          <w:rStyle w:val="ffline"/>
          <w:lang w:val="en-US"/>
        </w:rPr>
        <w:t>grgrlgstgt</w:t>
      </w:r>
      <w:proofErr w:type="spellEnd"/>
      <w:r w:rsidRPr="00D156CF">
        <w:rPr>
          <w:rStyle w:val="ffline"/>
          <w:lang w:val="en-US"/>
        </w:rPr>
        <w:t xml:space="preserve"> </w:t>
      </w:r>
      <w:proofErr w:type="spellStart"/>
      <w:r w:rsidRPr="00D156CF">
        <w:rPr>
          <w:rStyle w:val="ffline"/>
          <w:lang w:val="en-US"/>
        </w:rPr>
        <w:t>kmqgvplkhs</w:t>
      </w:r>
      <w:proofErr w:type="spellEnd"/>
      <w:r w:rsidRPr="00D156CF">
        <w:rPr>
          <w:lang w:val="en-US"/>
        </w:rPr>
        <w:t xml:space="preserve">        61 </w:t>
      </w:r>
      <w:proofErr w:type="spellStart"/>
      <w:r w:rsidRPr="00D156CF">
        <w:rPr>
          <w:rStyle w:val="ffline"/>
          <w:lang w:val="en-US"/>
        </w:rPr>
        <w:t>ghlmktnirk</w:t>
      </w:r>
      <w:proofErr w:type="spellEnd"/>
      <w:r w:rsidRPr="00D156CF">
        <w:rPr>
          <w:rStyle w:val="ffline"/>
          <w:lang w:val="en-US"/>
        </w:rPr>
        <w:t xml:space="preserve"> </w:t>
      </w:r>
      <w:proofErr w:type="spellStart"/>
      <w:r w:rsidRPr="00D156CF">
        <w:rPr>
          <w:rStyle w:val="ffline"/>
          <w:color w:val="FF6600"/>
          <w:lang w:val="en-US"/>
        </w:rPr>
        <w:t>gsmlpvfcvv</w:t>
      </w:r>
      <w:proofErr w:type="spellEnd"/>
      <w:r w:rsidRPr="00D156CF">
        <w:rPr>
          <w:rStyle w:val="ffline"/>
          <w:color w:val="FF6600"/>
          <w:lang w:val="en-US"/>
        </w:rPr>
        <w:t xml:space="preserve"> </w:t>
      </w:r>
      <w:proofErr w:type="spellStart"/>
      <w:r w:rsidRPr="00D156CF">
        <w:rPr>
          <w:rStyle w:val="ffline"/>
          <w:color w:val="FF6600"/>
          <w:lang w:val="en-US"/>
        </w:rPr>
        <w:t>ehyenaieyd</w:t>
      </w:r>
      <w:proofErr w:type="spellEnd"/>
      <w:r w:rsidRPr="00D156CF">
        <w:rPr>
          <w:rStyle w:val="ffline"/>
          <w:color w:val="FF6600"/>
          <w:lang w:val="en-US"/>
        </w:rPr>
        <w:t xml:space="preserve"> </w:t>
      </w:r>
      <w:proofErr w:type="spellStart"/>
      <w:r w:rsidRPr="00D156CF">
        <w:rPr>
          <w:rStyle w:val="ffline"/>
          <w:color w:val="FF6600"/>
          <w:lang w:val="en-US"/>
        </w:rPr>
        <w:t>skeehaefvl</w:t>
      </w:r>
      <w:proofErr w:type="spellEnd"/>
      <w:r w:rsidRPr="00D156CF">
        <w:rPr>
          <w:rStyle w:val="ffline"/>
          <w:color w:val="FF6600"/>
          <w:lang w:val="en-US"/>
        </w:rPr>
        <w:t xml:space="preserve"> </w:t>
      </w:r>
      <w:proofErr w:type="spellStart"/>
      <w:r w:rsidRPr="00D156CF">
        <w:rPr>
          <w:rStyle w:val="ffline"/>
          <w:color w:val="FF6600"/>
          <w:lang w:val="en-US"/>
        </w:rPr>
        <w:t>vrkdmlfnql</w:t>
      </w:r>
      <w:proofErr w:type="spellEnd"/>
      <w:r w:rsidRPr="00D156CF">
        <w:rPr>
          <w:rStyle w:val="ffline"/>
          <w:color w:val="FF6600"/>
          <w:lang w:val="en-US"/>
        </w:rPr>
        <w:t xml:space="preserve"> </w:t>
      </w:r>
      <w:proofErr w:type="spellStart"/>
      <w:r w:rsidRPr="00D156CF">
        <w:rPr>
          <w:rStyle w:val="ffline"/>
          <w:color w:val="FF6600"/>
          <w:lang w:val="en-US"/>
        </w:rPr>
        <w:t>iemallslgy</w:t>
      </w:r>
      <w:proofErr w:type="spellEnd"/>
      <w:r w:rsidRPr="00D156CF">
        <w:rPr>
          <w:color w:val="FF6600"/>
          <w:lang w:val="en-US"/>
        </w:rPr>
        <w:t xml:space="preserve">       121 </w:t>
      </w:r>
      <w:proofErr w:type="spellStart"/>
      <w:r w:rsidRPr="00D156CF">
        <w:rPr>
          <w:rStyle w:val="ffline"/>
          <w:color w:val="FF6600"/>
          <w:lang w:val="en-US"/>
        </w:rPr>
        <w:t>shssaaqakg</w:t>
      </w:r>
      <w:proofErr w:type="spellEnd"/>
      <w:r w:rsidRPr="00D156CF">
        <w:rPr>
          <w:rStyle w:val="ffline"/>
          <w:color w:val="FF6600"/>
          <w:lang w:val="en-US"/>
        </w:rPr>
        <w:t xml:space="preserve"> </w:t>
      </w:r>
      <w:proofErr w:type="spellStart"/>
      <w:r w:rsidRPr="00D156CF">
        <w:rPr>
          <w:rStyle w:val="ffline"/>
          <w:color w:val="FF6600"/>
          <w:lang w:val="en-US"/>
        </w:rPr>
        <w:t>liqvgkwnpv</w:t>
      </w:r>
      <w:proofErr w:type="spellEnd"/>
      <w:r w:rsidRPr="00D156CF">
        <w:rPr>
          <w:rStyle w:val="ffline"/>
          <w:color w:val="FF6600"/>
          <w:lang w:val="en-US"/>
        </w:rPr>
        <w:t xml:space="preserve"> </w:t>
      </w:r>
      <w:proofErr w:type="spellStart"/>
      <w:r w:rsidRPr="00D156CF">
        <w:rPr>
          <w:rStyle w:val="ffline"/>
          <w:color w:val="FF6600"/>
          <w:lang w:val="en-US"/>
        </w:rPr>
        <w:t>plsyvtdapd</w:t>
      </w:r>
      <w:proofErr w:type="spellEnd"/>
      <w:r w:rsidRPr="00D156CF">
        <w:rPr>
          <w:rStyle w:val="ffline"/>
          <w:color w:val="FF6600"/>
          <w:lang w:val="en-US"/>
        </w:rPr>
        <w:t xml:space="preserve"> </w:t>
      </w:r>
      <w:proofErr w:type="spellStart"/>
      <w:r w:rsidRPr="00D156CF">
        <w:rPr>
          <w:rStyle w:val="ffline"/>
          <w:color w:val="FF6600"/>
          <w:lang w:val="en-US"/>
        </w:rPr>
        <w:t>atvadmlqdv</w:t>
      </w:r>
      <w:proofErr w:type="spellEnd"/>
      <w:r w:rsidRPr="00D156CF">
        <w:rPr>
          <w:rStyle w:val="ffline"/>
          <w:color w:val="FF6600"/>
          <w:lang w:val="en-US"/>
        </w:rPr>
        <w:t xml:space="preserve"> </w:t>
      </w:r>
      <w:proofErr w:type="spellStart"/>
      <w:r w:rsidRPr="00D156CF">
        <w:rPr>
          <w:rStyle w:val="ffline"/>
          <w:color w:val="FF6600"/>
          <w:lang w:val="en-US"/>
        </w:rPr>
        <w:t>yhvvtlkiql</w:t>
      </w:r>
      <w:proofErr w:type="spellEnd"/>
      <w:r w:rsidRPr="00D156CF">
        <w:rPr>
          <w:rStyle w:val="ffline"/>
          <w:color w:val="FF6600"/>
          <w:lang w:val="en-US"/>
        </w:rPr>
        <w:t xml:space="preserve"> </w:t>
      </w:r>
      <w:proofErr w:type="spellStart"/>
      <w:r w:rsidRPr="00D156CF">
        <w:rPr>
          <w:rStyle w:val="ffline"/>
          <w:color w:val="FF6600"/>
          <w:lang w:val="en-US"/>
        </w:rPr>
        <w:t>hs</w:t>
      </w:r>
      <w:r w:rsidRPr="00D156CF">
        <w:rPr>
          <w:rStyle w:val="ffline"/>
          <w:lang w:val="en-US"/>
        </w:rPr>
        <w:t>cpkledlp</w:t>
      </w:r>
      <w:proofErr w:type="spellEnd"/>
      <w:r w:rsidRPr="00D156CF">
        <w:rPr>
          <w:lang w:val="en-US"/>
        </w:rPr>
        <w:t xml:space="preserve">       181 </w:t>
      </w:r>
      <w:proofErr w:type="spellStart"/>
      <w:r w:rsidRPr="00D156CF">
        <w:rPr>
          <w:rStyle w:val="ffline"/>
          <w:lang w:val="en-US"/>
        </w:rPr>
        <w:t>peqwshttvr</w:t>
      </w:r>
      <w:proofErr w:type="spellEnd"/>
      <w:r w:rsidRPr="00D156CF">
        <w:rPr>
          <w:rStyle w:val="ffline"/>
          <w:lang w:val="en-US"/>
        </w:rPr>
        <w:t xml:space="preserve"> </w:t>
      </w:r>
      <w:proofErr w:type="spellStart"/>
      <w:r w:rsidRPr="00D156CF">
        <w:rPr>
          <w:rStyle w:val="ffline"/>
          <w:lang w:val="en-US"/>
        </w:rPr>
        <w:t>nalkdllkdm</w:t>
      </w:r>
      <w:proofErr w:type="spellEnd"/>
      <w:r w:rsidRPr="00D156CF">
        <w:rPr>
          <w:rStyle w:val="ffline"/>
          <w:lang w:val="en-US"/>
        </w:rPr>
        <w:t xml:space="preserve"> </w:t>
      </w:r>
      <w:proofErr w:type="spellStart"/>
      <w:r w:rsidRPr="00D156CF">
        <w:rPr>
          <w:rStyle w:val="ffline"/>
          <w:lang w:val="en-US"/>
        </w:rPr>
        <w:t>nqsslakecp</w:t>
      </w:r>
      <w:proofErr w:type="spellEnd"/>
      <w:r w:rsidRPr="00D156CF">
        <w:rPr>
          <w:rStyle w:val="ffline"/>
          <w:lang w:val="en-US"/>
        </w:rPr>
        <w:t xml:space="preserve"> </w:t>
      </w:r>
      <w:proofErr w:type="spellStart"/>
      <w:r w:rsidRPr="00D156CF">
        <w:rPr>
          <w:rStyle w:val="ffline"/>
          <w:lang w:val="en-US"/>
        </w:rPr>
        <w:t>lsqsmissiv</w:t>
      </w:r>
      <w:proofErr w:type="spellEnd"/>
      <w:r w:rsidRPr="00D156CF">
        <w:rPr>
          <w:rStyle w:val="ffline"/>
          <w:lang w:val="en-US"/>
        </w:rPr>
        <w:t xml:space="preserve"> </w:t>
      </w:r>
      <w:proofErr w:type="spellStart"/>
      <w:r w:rsidRPr="00D156CF">
        <w:rPr>
          <w:rStyle w:val="ffline"/>
          <w:lang w:val="en-US"/>
        </w:rPr>
        <w:t>nstyyanvsa</w:t>
      </w:r>
      <w:proofErr w:type="spellEnd"/>
      <w:r w:rsidRPr="00D156CF">
        <w:rPr>
          <w:rStyle w:val="ffline"/>
          <w:lang w:val="en-US"/>
        </w:rPr>
        <w:t xml:space="preserve"> </w:t>
      </w:r>
      <w:proofErr w:type="spellStart"/>
      <w:r w:rsidRPr="00D156CF">
        <w:rPr>
          <w:rStyle w:val="ffline"/>
          <w:lang w:val="en-US"/>
        </w:rPr>
        <w:t>akcqefgrwy</w:t>
      </w:r>
      <w:proofErr w:type="spellEnd"/>
      <w:r w:rsidRPr="00D156CF">
        <w:rPr>
          <w:lang w:val="en-US"/>
        </w:rPr>
        <w:t xml:space="preserve">       241 </w:t>
      </w:r>
      <w:proofErr w:type="spellStart"/>
      <w:r w:rsidRPr="00D156CF">
        <w:rPr>
          <w:rStyle w:val="ffline"/>
          <w:lang w:val="en-US"/>
        </w:rPr>
        <w:t>khfkkakdmm</w:t>
      </w:r>
      <w:proofErr w:type="spellEnd"/>
      <w:r w:rsidRPr="00D156CF">
        <w:rPr>
          <w:rStyle w:val="ffline"/>
          <w:lang w:val="en-US"/>
        </w:rPr>
        <w:t xml:space="preserve"> </w:t>
      </w:r>
      <w:proofErr w:type="spellStart"/>
      <w:r w:rsidRPr="00D156CF">
        <w:rPr>
          <w:rStyle w:val="ffline"/>
          <w:lang w:val="en-US"/>
        </w:rPr>
        <w:t>vemdslsels</w:t>
      </w:r>
      <w:proofErr w:type="spellEnd"/>
      <w:r w:rsidRPr="00D156CF">
        <w:rPr>
          <w:rStyle w:val="ffline"/>
          <w:lang w:val="en-US"/>
        </w:rPr>
        <w:t xml:space="preserve"> </w:t>
      </w:r>
      <w:proofErr w:type="spellStart"/>
      <w:r w:rsidRPr="00D156CF">
        <w:rPr>
          <w:rStyle w:val="ffline"/>
          <w:lang w:val="en-US"/>
        </w:rPr>
        <w:t>qqganhvnfg</w:t>
      </w:r>
      <w:proofErr w:type="spellEnd"/>
      <w:r w:rsidRPr="00D156CF">
        <w:rPr>
          <w:rStyle w:val="ffline"/>
          <w:lang w:val="en-US"/>
        </w:rPr>
        <w:t xml:space="preserve"> </w:t>
      </w:r>
      <w:proofErr w:type="spellStart"/>
      <w:r w:rsidRPr="00D156CF">
        <w:rPr>
          <w:rStyle w:val="ffline"/>
          <w:lang w:val="en-US"/>
        </w:rPr>
        <w:t>qqpvpgntae</w:t>
      </w:r>
      <w:proofErr w:type="spellEnd"/>
      <w:r w:rsidRPr="00D156CF">
        <w:rPr>
          <w:rStyle w:val="ffline"/>
          <w:lang w:val="en-US"/>
        </w:rPr>
        <w:t xml:space="preserve"> </w:t>
      </w:r>
      <w:proofErr w:type="spellStart"/>
      <w:r w:rsidRPr="00D156CF">
        <w:rPr>
          <w:rStyle w:val="ffline"/>
          <w:lang w:val="en-US"/>
        </w:rPr>
        <w:t>qppspvqlsh</w:t>
      </w:r>
      <w:proofErr w:type="spellEnd"/>
      <w:r w:rsidRPr="00D156CF">
        <w:rPr>
          <w:rStyle w:val="ffline"/>
          <w:lang w:val="en-US"/>
        </w:rPr>
        <w:t xml:space="preserve"> </w:t>
      </w:r>
      <w:proofErr w:type="spellStart"/>
      <w:r w:rsidRPr="00D156CF">
        <w:rPr>
          <w:rStyle w:val="ffline"/>
          <w:lang w:val="en-US"/>
        </w:rPr>
        <w:t>gsqpsvrtpl</w:t>
      </w:r>
      <w:proofErr w:type="spellEnd"/>
      <w:r w:rsidRPr="00D156CF">
        <w:rPr>
          <w:lang w:val="en-US"/>
        </w:rPr>
        <w:t xml:space="preserve">       </w:t>
      </w:r>
      <w:r w:rsidRPr="00D156CF">
        <w:rPr>
          <w:lang w:val="en-US"/>
        </w:rPr>
        <w:lastRenderedPageBreak/>
        <w:t xml:space="preserve">301 </w:t>
      </w:r>
      <w:proofErr w:type="spellStart"/>
      <w:r w:rsidRPr="00D156CF">
        <w:rPr>
          <w:rStyle w:val="ffline"/>
          <w:lang w:val="en-US"/>
        </w:rPr>
        <w:t>pnlhpglvst</w:t>
      </w:r>
      <w:proofErr w:type="spellEnd"/>
      <w:r w:rsidRPr="00D156CF">
        <w:rPr>
          <w:rStyle w:val="ffline"/>
          <w:lang w:val="en-US"/>
        </w:rPr>
        <w:t xml:space="preserve"> </w:t>
      </w:r>
      <w:proofErr w:type="spellStart"/>
      <w:r w:rsidRPr="00D156CF">
        <w:rPr>
          <w:rStyle w:val="ffline"/>
          <w:lang w:val="en-US"/>
        </w:rPr>
        <w:t>pispqlvnqq</w:t>
      </w:r>
      <w:proofErr w:type="spellEnd"/>
      <w:r w:rsidRPr="00D156CF">
        <w:rPr>
          <w:rStyle w:val="ffline"/>
          <w:lang w:val="en-US"/>
        </w:rPr>
        <w:t xml:space="preserve"> </w:t>
      </w:r>
      <w:proofErr w:type="spellStart"/>
      <w:r w:rsidRPr="00D156CF">
        <w:rPr>
          <w:rStyle w:val="ffline"/>
          <w:lang w:val="en-US"/>
        </w:rPr>
        <w:t>lvmaqllnqq</w:t>
      </w:r>
      <w:proofErr w:type="spellEnd"/>
      <w:r w:rsidRPr="00D156CF">
        <w:rPr>
          <w:rStyle w:val="ffline"/>
          <w:lang w:val="en-US"/>
        </w:rPr>
        <w:t xml:space="preserve"> </w:t>
      </w:r>
      <w:proofErr w:type="spellStart"/>
      <w:r w:rsidRPr="00D156CF">
        <w:rPr>
          <w:rStyle w:val="ffline"/>
          <w:lang w:val="en-US"/>
        </w:rPr>
        <w:t>yavnrllaqq</w:t>
      </w:r>
      <w:proofErr w:type="spellEnd"/>
      <w:r w:rsidRPr="00D156CF">
        <w:rPr>
          <w:rStyle w:val="ffline"/>
          <w:lang w:val="en-US"/>
        </w:rPr>
        <w:t xml:space="preserve"> </w:t>
      </w:r>
      <w:proofErr w:type="spellStart"/>
      <w:r w:rsidRPr="00D156CF">
        <w:rPr>
          <w:rStyle w:val="ffline"/>
          <w:lang w:val="en-US"/>
        </w:rPr>
        <w:t>slnqqylnhp</w:t>
      </w:r>
      <w:proofErr w:type="spellEnd"/>
      <w:r w:rsidRPr="00D156CF">
        <w:rPr>
          <w:rStyle w:val="ffline"/>
          <w:lang w:val="en-US"/>
        </w:rPr>
        <w:t xml:space="preserve"> </w:t>
      </w:r>
      <w:proofErr w:type="spellStart"/>
      <w:r w:rsidRPr="00D156CF">
        <w:rPr>
          <w:rStyle w:val="ffline"/>
          <w:lang w:val="en-US"/>
        </w:rPr>
        <w:t>ppvsrsmnkp</w:t>
      </w:r>
      <w:proofErr w:type="spellEnd"/>
      <w:r w:rsidRPr="00D156CF">
        <w:rPr>
          <w:lang w:val="en-US"/>
        </w:rPr>
        <w:t xml:space="preserve">       361 </w:t>
      </w:r>
      <w:proofErr w:type="spellStart"/>
      <w:r w:rsidRPr="00D156CF">
        <w:rPr>
          <w:rStyle w:val="ffline"/>
          <w:lang w:val="en-US"/>
        </w:rPr>
        <w:t>leqqvstnte</w:t>
      </w:r>
      <w:proofErr w:type="spellEnd"/>
      <w:r w:rsidRPr="00D156CF">
        <w:rPr>
          <w:rStyle w:val="ffline"/>
          <w:lang w:val="en-US"/>
        </w:rPr>
        <w:t xml:space="preserve"> </w:t>
      </w:r>
      <w:proofErr w:type="spellStart"/>
      <w:r w:rsidRPr="00D156CF">
        <w:rPr>
          <w:rStyle w:val="ffline"/>
          <w:lang w:val="en-US"/>
        </w:rPr>
        <w:t>vsseiyqwvr</w:t>
      </w:r>
      <w:proofErr w:type="spellEnd"/>
      <w:r w:rsidRPr="00D156CF">
        <w:rPr>
          <w:rStyle w:val="ffline"/>
          <w:lang w:val="en-US"/>
        </w:rPr>
        <w:t xml:space="preserve"> </w:t>
      </w:r>
      <w:proofErr w:type="spellStart"/>
      <w:r w:rsidRPr="00D156CF">
        <w:rPr>
          <w:rStyle w:val="ffline"/>
          <w:lang w:val="en-US"/>
        </w:rPr>
        <w:t>delkragisq</w:t>
      </w:r>
      <w:proofErr w:type="spellEnd"/>
      <w:r w:rsidRPr="00D156CF">
        <w:rPr>
          <w:rStyle w:val="ffline"/>
          <w:lang w:val="en-US"/>
        </w:rPr>
        <w:t xml:space="preserve"> </w:t>
      </w:r>
      <w:proofErr w:type="spellStart"/>
      <w:r w:rsidRPr="00D156CF">
        <w:rPr>
          <w:rStyle w:val="ffline"/>
          <w:lang w:val="en-US"/>
        </w:rPr>
        <w:t>avfarvafnr</w:t>
      </w:r>
      <w:proofErr w:type="spellEnd"/>
      <w:r w:rsidRPr="00D156CF">
        <w:rPr>
          <w:rStyle w:val="ffline"/>
          <w:lang w:val="en-US"/>
        </w:rPr>
        <w:t xml:space="preserve"> </w:t>
      </w:r>
      <w:proofErr w:type="spellStart"/>
      <w:r w:rsidRPr="00D156CF">
        <w:rPr>
          <w:rStyle w:val="ffline"/>
          <w:lang w:val="en-US"/>
        </w:rPr>
        <w:t>tqgllseilr</w:t>
      </w:r>
      <w:proofErr w:type="spellEnd"/>
      <w:r w:rsidRPr="00D156CF">
        <w:rPr>
          <w:rStyle w:val="ffline"/>
          <w:lang w:val="en-US"/>
        </w:rPr>
        <w:t xml:space="preserve"> </w:t>
      </w:r>
      <w:proofErr w:type="spellStart"/>
      <w:r w:rsidRPr="00D156CF">
        <w:rPr>
          <w:rStyle w:val="ffline"/>
          <w:lang w:val="en-US"/>
        </w:rPr>
        <w:t>keedpktasq</w:t>
      </w:r>
      <w:proofErr w:type="spellEnd"/>
      <w:r w:rsidRPr="00D156CF">
        <w:rPr>
          <w:lang w:val="en-US"/>
        </w:rPr>
        <w:t xml:space="preserve">       421 </w:t>
      </w:r>
      <w:proofErr w:type="spellStart"/>
      <w:r w:rsidRPr="00D156CF">
        <w:rPr>
          <w:rStyle w:val="ffline"/>
          <w:lang w:val="en-US"/>
        </w:rPr>
        <w:t>sllvnlramq</w:t>
      </w:r>
      <w:proofErr w:type="spellEnd"/>
      <w:r w:rsidRPr="00D156CF">
        <w:rPr>
          <w:rStyle w:val="ffline"/>
          <w:lang w:val="en-US"/>
        </w:rPr>
        <w:t xml:space="preserve"> </w:t>
      </w:r>
      <w:proofErr w:type="spellStart"/>
      <w:r w:rsidRPr="00D156CF">
        <w:rPr>
          <w:rStyle w:val="ffline"/>
          <w:lang w:val="en-US"/>
        </w:rPr>
        <w:t>nflqlpeaer</w:t>
      </w:r>
      <w:proofErr w:type="spellEnd"/>
      <w:r w:rsidRPr="00D156CF">
        <w:rPr>
          <w:rStyle w:val="ffline"/>
          <w:lang w:val="en-US"/>
        </w:rPr>
        <w:t xml:space="preserve"> </w:t>
      </w:r>
      <w:proofErr w:type="spellStart"/>
      <w:r w:rsidRPr="00D156CF">
        <w:rPr>
          <w:rStyle w:val="ffline"/>
          <w:lang w:val="en-US"/>
        </w:rPr>
        <w:t>driyqderer</w:t>
      </w:r>
      <w:proofErr w:type="spellEnd"/>
      <w:r w:rsidRPr="00D156CF">
        <w:rPr>
          <w:rStyle w:val="ffline"/>
          <w:lang w:val="en-US"/>
        </w:rPr>
        <w:t xml:space="preserve"> </w:t>
      </w:r>
      <w:proofErr w:type="spellStart"/>
      <w:r w:rsidRPr="00D156CF">
        <w:rPr>
          <w:rStyle w:val="ffline"/>
          <w:lang w:val="en-US"/>
        </w:rPr>
        <w:t>slnaasamgp</w:t>
      </w:r>
      <w:proofErr w:type="spellEnd"/>
      <w:r w:rsidRPr="00D156CF">
        <w:rPr>
          <w:rStyle w:val="ffline"/>
          <w:lang w:val="en-US"/>
        </w:rPr>
        <w:t xml:space="preserve"> </w:t>
      </w:r>
      <w:proofErr w:type="spellStart"/>
      <w:r w:rsidRPr="00D156CF">
        <w:rPr>
          <w:rStyle w:val="ffline"/>
          <w:lang w:val="en-US"/>
        </w:rPr>
        <w:t>aplistppsr</w:t>
      </w:r>
      <w:proofErr w:type="spellEnd"/>
      <w:r w:rsidRPr="00D156CF">
        <w:rPr>
          <w:rStyle w:val="ffline"/>
          <w:lang w:val="en-US"/>
        </w:rPr>
        <w:t xml:space="preserve"> </w:t>
      </w:r>
      <w:proofErr w:type="spellStart"/>
      <w:r w:rsidRPr="00D156CF">
        <w:rPr>
          <w:rStyle w:val="ffline"/>
          <w:lang w:val="en-US"/>
        </w:rPr>
        <w:t>ppqvktatia</w:t>
      </w:r>
      <w:proofErr w:type="spellEnd"/>
      <w:r w:rsidRPr="00D156CF">
        <w:rPr>
          <w:lang w:val="en-US"/>
        </w:rPr>
        <w:t xml:space="preserve">       481 </w:t>
      </w:r>
      <w:proofErr w:type="spellStart"/>
      <w:r w:rsidRPr="00D156CF">
        <w:rPr>
          <w:rStyle w:val="ffline"/>
          <w:lang w:val="en-US"/>
        </w:rPr>
        <w:t>terngktenn</w:t>
      </w:r>
      <w:proofErr w:type="spellEnd"/>
      <w:r w:rsidRPr="00D156CF">
        <w:rPr>
          <w:rStyle w:val="ffline"/>
          <w:lang w:val="en-US"/>
        </w:rPr>
        <w:t xml:space="preserve"> </w:t>
      </w:r>
      <w:proofErr w:type="spellStart"/>
      <w:r w:rsidRPr="00D156CF">
        <w:rPr>
          <w:rStyle w:val="ffline"/>
          <w:lang w:val="en-US"/>
        </w:rPr>
        <w:t>smninasiyd</w:t>
      </w:r>
      <w:proofErr w:type="spellEnd"/>
      <w:r w:rsidRPr="00D156CF">
        <w:rPr>
          <w:rStyle w:val="ffline"/>
          <w:lang w:val="en-US"/>
        </w:rPr>
        <w:t xml:space="preserve"> </w:t>
      </w:r>
      <w:proofErr w:type="spellStart"/>
      <w:r w:rsidRPr="00D156CF">
        <w:rPr>
          <w:rStyle w:val="ffline"/>
          <w:lang w:val="en-US"/>
        </w:rPr>
        <w:t>eiqqemkrak</w:t>
      </w:r>
      <w:proofErr w:type="spellEnd"/>
      <w:r w:rsidRPr="00D156CF">
        <w:rPr>
          <w:rStyle w:val="ffline"/>
          <w:lang w:val="en-US"/>
        </w:rPr>
        <w:t xml:space="preserve"> </w:t>
      </w:r>
      <w:proofErr w:type="spellStart"/>
      <w:r w:rsidRPr="00D156CF">
        <w:rPr>
          <w:rStyle w:val="ffline"/>
          <w:lang w:val="en-US"/>
        </w:rPr>
        <w:t>vsqalfakva</w:t>
      </w:r>
      <w:proofErr w:type="spellEnd"/>
      <w:r w:rsidRPr="00D156CF">
        <w:rPr>
          <w:rStyle w:val="ffline"/>
          <w:lang w:val="en-US"/>
        </w:rPr>
        <w:t xml:space="preserve"> </w:t>
      </w:r>
      <w:proofErr w:type="spellStart"/>
      <w:r w:rsidRPr="00D156CF">
        <w:rPr>
          <w:rStyle w:val="ffline"/>
          <w:lang w:val="en-US"/>
        </w:rPr>
        <w:t>atksqgwlce</w:t>
      </w:r>
      <w:proofErr w:type="spellEnd"/>
      <w:r w:rsidRPr="00D156CF">
        <w:rPr>
          <w:rStyle w:val="ffline"/>
          <w:lang w:val="en-US"/>
        </w:rPr>
        <w:t xml:space="preserve"> </w:t>
      </w:r>
      <w:proofErr w:type="spellStart"/>
      <w:r w:rsidRPr="00D156CF">
        <w:rPr>
          <w:rStyle w:val="ffline"/>
          <w:lang w:val="en-US"/>
        </w:rPr>
        <w:t>llrwkedpsp</w:t>
      </w:r>
      <w:proofErr w:type="spellEnd"/>
      <w:r w:rsidRPr="00D156CF">
        <w:rPr>
          <w:lang w:val="en-US"/>
        </w:rPr>
        <w:t xml:space="preserve">       541 </w:t>
      </w:r>
      <w:proofErr w:type="spellStart"/>
      <w:r w:rsidRPr="00D156CF">
        <w:rPr>
          <w:rStyle w:val="ffline"/>
          <w:lang w:val="en-US"/>
        </w:rPr>
        <w:t>enrtlwenls</w:t>
      </w:r>
      <w:proofErr w:type="spellEnd"/>
      <w:r w:rsidRPr="00D156CF">
        <w:rPr>
          <w:rStyle w:val="ffline"/>
          <w:lang w:val="en-US"/>
        </w:rPr>
        <w:t xml:space="preserve"> </w:t>
      </w:r>
      <w:proofErr w:type="spellStart"/>
      <w:r w:rsidRPr="00D156CF">
        <w:rPr>
          <w:rStyle w:val="ffline"/>
          <w:lang w:val="en-US"/>
        </w:rPr>
        <w:t>mirrflslpq</w:t>
      </w:r>
      <w:proofErr w:type="spellEnd"/>
      <w:r w:rsidRPr="00D156CF">
        <w:rPr>
          <w:rStyle w:val="ffline"/>
          <w:lang w:val="en-US"/>
        </w:rPr>
        <w:t xml:space="preserve"> </w:t>
      </w:r>
      <w:proofErr w:type="spellStart"/>
      <w:r w:rsidRPr="00D156CF">
        <w:rPr>
          <w:rStyle w:val="ffline"/>
          <w:lang w:val="en-US"/>
        </w:rPr>
        <w:t>perdaiyeqe</w:t>
      </w:r>
      <w:proofErr w:type="spellEnd"/>
      <w:r w:rsidRPr="00D156CF">
        <w:rPr>
          <w:rStyle w:val="ffline"/>
          <w:lang w:val="en-US"/>
        </w:rPr>
        <w:t xml:space="preserve"> </w:t>
      </w:r>
      <w:proofErr w:type="spellStart"/>
      <w:r w:rsidRPr="00D156CF">
        <w:rPr>
          <w:rStyle w:val="ffline"/>
          <w:lang w:val="en-US"/>
        </w:rPr>
        <w:t>snavhhhgdr</w:t>
      </w:r>
      <w:proofErr w:type="spellEnd"/>
      <w:r w:rsidRPr="00D156CF">
        <w:rPr>
          <w:rStyle w:val="ffline"/>
          <w:lang w:val="en-US"/>
        </w:rPr>
        <w:t xml:space="preserve"> </w:t>
      </w:r>
      <w:proofErr w:type="spellStart"/>
      <w:r w:rsidRPr="00D156CF">
        <w:rPr>
          <w:rStyle w:val="ffline"/>
          <w:lang w:val="en-US"/>
        </w:rPr>
        <w:t>pshiihvpae</w:t>
      </w:r>
      <w:proofErr w:type="spellEnd"/>
      <w:r w:rsidRPr="00D156CF">
        <w:rPr>
          <w:rStyle w:val="ffline"/>
          <w:lang w:val="en-US"/>
        </w:rPr>
        <w:t xml:space="preserve"> </w:t>
      </w:r>
      <w:proofErr w:type="spellStart"/>
      <w:r w:rsidRPr="00D156CF">
        <w:rPr>
          <w:rStyle w:val="ffline"/>
          <w:lang w:val="en-US"/>
        </w:rPr>
        <w:t>qiqqqqqqqq</w:t>
      </w:r>
      <w:proofErr w:type="spellEnd"/>
      <w:r w:rsidRPr="00D156CF">
        <w:rPr>
          <w:lang w:val="en-US"/>
        </w:rPr>
        <w:t xml:space="preserve">       601 </w:t>
      </w:r>
      <w:proofErr w:type="spellStart"/>
      <w:r w:rsidRPr="00D156CF">
        <w:rPr>
          <w:rStyle w:val="ffline"/>
          <w:lang w:val="en-US"/>
        </w:rPr>
        <w:t>qqqqqqqqqq</w:t>
      </w:r>
      <w:proofErr w:type="spellEnd"/>
      <w:r w:rsidRPr="00D156CF">
        <w:rPr>
          <w:rStyle w:val="ffline"/>
          <w:lang w:val="en-US"/>
        </w:rPr>
        <w:t xml:space="preserve"> </w:t>
      </w:r>
      <w:proofErr w:type="spellStart"/>
      <w:r w:rsidRPr="00D156CF">
        <w:rPr>
          <w:rStyle w:val="ffline"/>
          <w:lang w:val="en-US"/>
        </w:rPr>
        <w:t>pgprlpprqp</w:t>
      </w:r>
      <w:proofErr w:type="spellEnd"/>
      <w:r w:rsidRPr="00D156CF">
        <w:rPr>
          <w:rStyle w:val="ffline"/>
          <w:lang w:val="en-US"/>
        </w:rPr>
        <w:t xml:space="preserve"> </w:t>
      </w:r>
      <w:proofErr w:type="spellStart"/>
      <w:r w:rsidRPr="00D156CF">
        <w:rPr>
          <w:rStyle w:val="ffline"/>
          <w:lang w:val="en-US"/>
        </w:rPr>
        <w:t>tvaspaesed</w:t>
      </w:r>
      <w:proofErr w:type="spellEnd"/>
      <w:r w:rsidRPr="00D156CF">
        <w:rPr>
          <w:rStyle w:val="ffline"/>
          <w:lang w:val="en-US"/>
        </w:rPr>
        <w:t xml:space="preserve"> </w:t>
      </w:r>
      <w:proofErr w:type="spellStart"/>
      <w:r w:rsidRPr="00D156CF">
        <w:rPr>
          <w:rStyle w:val="ffline"/>
          <w:lang w:val="en-US"/>
        </w:rPr>
        <w:t>enrqkprprt</w:t>
      </w:r>
      <w:proofErr w:type="spellEnd"/>
      <w:r w:rsidRPr="00D156CF">
        <w:rPr>
          <w:rStyle w:val="ffline"/>
          <w:lang w:val="en-US"/>
        </w:rPr>
        <w:t xml:space="preserve"> </w:t>
      </w:r>
      <w:proofErr w:type="spellStart"/>
      <w:r w:rsidRPr="00D156CF">
        <w:rPr>
          <w:rStyle w:val="ffline"/>
          <w:lang w:val="en-US"/>
        </w:rPr>
        <w:t>kisvealgil</w:t>
      </w:r>
      <w:proofErr w:type="spellEnd"/>
      <w:r w:rsidRPr="00D156CF">
        <w:rPr>
          <w:rStyle w:val="ffline"/>
          <w:lang w:val="en-US"/>
        </w:rPr>
        <w:t xml:space="preserve"> </w:t>
      </w:r>
      <w:proofErr w:type="spellStart"/>
      <w:r w:rsidRPr="00D156CF">
        <w:rPr>
          <w:rStyle w:val="ffline"/>
          <w:lang w:val="en-US"/>
        </w:rPr>
        <w:t>qsfiqdvgly</w:t>
      </w:r>
      <w:proofErr w:type="spellEnd"/>
      <w:r w:rsidRPr="00D156CF">
        <w:rPr>
          <w:lang w:val="en-US"/>
        </w:rPr>
        <w:t xml:space="preserve">       661 </w:t>
      </w:r>
      <w:proofErr w:type="spellStart"/>
      <w:r w:rsidRPr="00D156CF">
        <w:rPr>
          <w:rStyle w:val="ffline"/>
          <w:lang w:val="en-US"/>
        </w:rPr>
        <w:t>pdeeaiqtls</w:t>
      </w:r>
      <w:proofErr w:type="spellEnd"/>
      <w:r w:rsidRPr="00D156CF">
        <w:rPr>
          <w:rStyle w:val="ffline"/>
          <w:lang w:val="en-US"/>
        </w:rPr>
        <w:t xml:space="preserve"> </w:t>
      </w:r>
      <w:proofErr w:type="spellStart"/>
      <w:r w:rsidRPr="00D156CF">
        <w:rPr>
          <w:rStyle w:val="ffline"/>
          <w:lang w:val="en-US"/>
        </w:rPr>
        <w:t>aqldlpkyti</w:t>
      </w:r>
      <w:proofErr w:type="spellEnd"/>
      <w:r w:rsidRPr="00D156CF">
        <w:rPr>
          <w:rStyle w:val="ffline"/>
          <w:lang w:val="en-US"/>
        </w:rPr>
        <w:t xml:space="preserve"> </w:t>
      </w:r>
      <w:proofErr w:type="spellStart"/>
      <w:r w:rsidRPr="00D156CF">
        <w:rPr>
          <w:rStyle w:val="ffline"/>
          <w:lang w:val="en-US"/>
        </w:rPr>
        <w:t>ikffqnqryy</w:t>
      </w:r>
      <w:proofErr w:type="spellEnd"/>
      <w:r w:rsidRPr="00D156CF">
        <w:rPr>
          <w:rStyle w:val="ffline"/>
          <w:lang w:val="en-US"/>
        </w:rPr>
        <w:t xml:space="preserve"> </w:t>
      </w:r>
      <w:proofErr w:type="spellStart"/>
      <w:r w:rsidRPr="00D156CF">
        <w:rPr>
          <w:rStyle w:val="ffline"/>
          <w:lang w:val="en-US"/>
        </w:rPr>
        <w:t>lkhhgklkdn</w:t>
      </w:r>
      <w:proofErr w:type="spellEnd"/>
      <w:r w:rsidRPr="00D156CF">
        <w:rPr>
          <w:rStyle w:val="ffline"/>
          <w:lang w:val="en-US"/>
        </w:rPr>
        <w:t xml:space="preserve"> </w:t>
      </w:r>
      <w:proofErr w:type="spellStart"/>
      <w:r w:rsidRPr="00D156CF">
        <w:rPr>
          <w:rStyle w:val="ffline"/>
          <w:lang w:val="en-US"/>
        </w:rPr>
        <w:t>sglevdvaey</w:t>
      </w:r>
      <w:proofErr w:type="spellEnd"/>
      <w:r w:rsidRPr="00D156CF">
        <w:rPr>
          <w:rStyle w:val="ffline"/>
          <w:lang w:val="en-US"/>
        </w:rPr>
        <w:t xml:space="preserve"> </w:t>
      </w:r>
      <w:proofErr w:type="spellStart"/>
      <w:r w:rsidRPr="00D156CF">
        <w:rPr>
          <w:rStyle w:val="ffline"/>
          <w:lang w:val="en-US"/>
        </w:rPr>
        <w:t>keeellkdle</w:t>
      </w:r>
      <w:proofErr w:type="spellEnd"/>
      <w:r w:rsidRPr="00D156CF">
        <w:rPr>
          <w:lang w:val="en-US"/>
        </w:rPr>
        <w:t xml:space="preserve">       721 </w:t>
      </w:r>
      <w:proofErr w:type="spellStart"/>
      <w:r w:rsidRPr="00D156CF">
        <w:rPr>
          <w:rStyle w:val="ffline"/>
          <w:lang w:val="en-US"/>
        </w:rPr>
        <w:t>dsiqdknant</w:t>
      </w:r>
      <w:proofErr w:type="spellEnd"/>
      <w:r w:rsidRPr="00D156CF">
        <w:rPr>
          <w:rStyle w:val="ffline"/>
          <w:lang w:val="en-US"/>
        </w:rPr>
        <w:t xml:space="preserve"> </w:t>
      </w:r>
      <w:proofErr w:type="spellStart"/>
      <w:r w:rsidRPr="00D156CF">
        <w:rPr>
          <w:rStyle w:val="ffline"/>
          <w:lang w:val="en-US"/>
        </w:rPr>
        <w:t>lfsvkleeel</w:t>
      </w:r>
      <w:proofErr w:type="spellEnd"/>
      <w:r w:rsidRPr="00D156CF">
        <w:rPr>
          <w:rStyle w:val="ffline"/>
          <w:lang w:val="en-US"/>
        </w:rPr>
        <w:t xml:space="preserve"> </w:t>
      </w:r>
      <w:proofErr w:type="spellStart"/>
      <w:r w:rsidRPr="00D156CF">
        <w:rPr>
          <w:rStyle w:val="ffline"/>
          <w:lang w:val="en-US"/>
        </w:rPr>
        <w:t>svegnteina</w:t>
      </w:r>
      <w:proofErr w:type="spellEnd"/>
      <w:r w:rsidRPr="00D156CF">
        <w:rPr>
          <w:rStyle w:val="ffline"/>
          <w:lang w:val="en-US"/>
        </w:rPr>
        <w:t xml:space="preserve"> </w:t>
      </w:r>
      <w:proofErr w:type="spellStart"/>
      <w:r w:rsidRPr="00D156CF">
        <w:rPr>
          <w:rStyle w:val="ffline"/>
          <w:lang w:val="en-US"/>
        </w:rPr>
        <w:t>elkd</w:t>
      </w:r>
      <w:proofErr w:type="spellEnd"/>
    </w:p>
    <w:p w14:paraId="72C629DD" w14:textId="77777777" w:rsidR="00B14F7E" w:rsidRPr="00D156CF" w:rsidRDefault="00B14F7E" w:rsidP="00B14F7E">
      <w:pPr>
        <w:rPr>
          <w:rFonts w:asciiTheme="majorHAnsi" w:hAnsiTheme="majorHAnsi"/>
          <w:lang w:val="en-US"/>
        </w:rPr>
      </w:pPr>
    </w:p>
    <w:p w14:paraId="3740EE6F"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chicken 98% sequence homology:</w:t>
      </w:r>
    </w:p>
    <w:p w14:paraId="5107E892"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72177C" w14:textId="77777777" w:rsidR="00B14F7E" w:rsidRPr="00D156CF" w:rsidRDefault="00B14F7E" w:rsidP="00B14F7E">
      <w:pPr>
        <w:rPr>
          <w:rStyle w:val="ffline"/>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2EFBBFD9" w14:textId="77777777" w:rsidR="00B14F7E" w:rsidRPr="00FB0682" w:rsidRDefault="00B14F7E" w:rsidP="00B14F7E">
      <w:pPr>
        <w:rPr>
          <w:rFonts w:asciiTheme="majorHAnsi" w:hAnsiTheme="majorHAnsi"/>
          <w:lang w:val="en-US"/>
        </w:rPr>
      </w:pPr>
    </w:p>
    <w:p w14:paraId="0AFBAC78" w14:textId="77777777" w:rsidR="00B14F7E" w:rsidRPr="00FB0682" w:rsidRDefault="00B14F7E" w:rsidP="00B14F7E">
      <w:pPr>
        <w:rPr>
          <w:b/>
          <w:lang w:val="en-US"/>
        </w:rPr>
      </w:pPr>
      <w:proofErr w:type="spellStart"/>
      <w:r w:rsidRPr="00FB0682">
        <w:rPr>
          <w:rFonts w:asciiTheme="majorHAnsi" w:hAnsiTheme="majorHAnsi"/>
          <w:lang w:val="en-US"/>
        </w:rPr>
        <w:t>atvadmlqdv</w:t>
      </w:r>
      <w:proofErr w:type="spellEnd"/>
      <w:r w:rsidRPr="00FB0682">
        <w:rPr>
          <w:rFonts w:asciiTheme="majorHAnsi" w:hAnsiTheme="majorHAnsi"/>
          <w:lang w:val="en-US"/>
        </w:rPr>
        <w:t xml:space="preserve"> </w:t>
      </w:r>
      <w:proofErr w:type="spellStart"/>
      <w:r w:rsidRPr="00FB0682">
        <w:rPr>
          <w:rFonts w:asciiTheme="majorHAnsi" w:hAnsiTheme="majorHAnsi"/>
          <w:lang w:val="en-US"/>
        </w:rPr>
        <w:t>yhvvtlkiql</w:t>
      </w:r>
      <w:proofErr w:type="spellEnd"/>
      <w:r w:rsidRPr="00FB0682">
        <w:rPr>
          <w:rFonts w:asciiTheme="majorHAnsi" w:hAnsiTheme="majorHAnsi"/>
          <w:lang w:val="en-US"/>
        </w:rPr>
        <w:t xml:space="preserve"> </w:t>
      </w:r>
      <w:proofErr w:type="spellStart"/>
      <w:r w:rsidRPr="00FB0682">
        <w:rPr>
          <w:rFonts w:asciiTheme="majorHAnsi" w:hAnsiTheme="majorHAnsi"/>
          <w:lang w:val="en-US"/>
        </w:rPr>
        <w:t>hs</w:t>
      </w:r>
      <w:proofErr w:type="spellEnd"/>
    </w:p>
    <w:p w14:paraId="741439C1" w14:textId="77777777" w:rsidR="00B14F7E" w:rsidRPr="00D156CF" w:rsidRDefault="00B14F7E" w:rsidP="00B14F7E">
      <w:pPr>
        <w:rPr>
          <w:rFonts w:asciiTheme="majorHAnsi" w:hAnsiTheme="majorHAnsi"/>
          <w:lang w:val="en-US"/>
        </w:rPr>
      </w:pPr>
      <w:proofErr w:type="spellStart"/>
      <w:r w:rsidRPr="00D156CF">
        <w:rPr>
          <w:rStyle w:val="ffline"/>
          <w:rFonts w:asciiTheme="majorHAnsi" w:hAnsiTheme="majorHAnsi"/>
          <w:color w:val="FF6600"/>
          <w:lang w:val="en-US"/>
        </w:rPr>
        <w:t>atvadmlqdv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yhvvtlkiql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hs</w:t>
      </w:r>
      <w:proofErr w:type="spellEnd"/>
    </w:p>
    <w:p w14:paraId="46F889DD" w14:textId="77777777" w:rsidR="00B14F7E" w:rsidRPr="00D156CF" w:rsidRDefault="00B14F7E" w:rsidP="00B14F7E">
      <w:pPr>
        <w:rPr>
          <w:rFonts w:asciiTheme="majorHAnsi" w:hAnsiTheme="majorHAnsi"/>
          <w:lang w:val="en-US"/>
        </w:rPr>
      </w:pPr>
      <w:r w:rsidRPr="00D156CF">
        <w:rPr>
          <w:rFonts w:asciiTheme="majorHAnsi" w:hAnsiTheme="majorHAnsi"/>
          <w:lang w:val="en-US"/>
        </w:rPr>
        <w:t>____ ____ ____ ____</w:t>
      </w:r>
    </w:p>
    <w:p w14:paraId="47CDBABA" w14:textId="77777777" w:rsidR="00B14F7E" w:rsidRPr="00BD0083" w:rsidRDefault="00B14F7E" w:rsidP="00B14F7E">
      <w:pPr>
        <w:rPr>
          <w:rFonts w:asciiTheme="majorHAnsi" w:hAnsiTheme="majorHAnsi"/>
          <w:b/>
          <w:lang w:val="en-US"/>
        </w:rPr>
      </w:pPr>
      <w:r>
        <w:rPr>
          <w:rFonts w:asciiTheme="majorHAnsi" w:hAnsiTheme="majorHAnsi"/>
          <w:b/>
          <w:lang w:val="en-US"/>
        </w:rPr>
        <w:t>A</w:t>
      </w:r>
      <w:r w:rsidRPr="00B33505">
        <w:rPr>
          <w:rFonts w:asciiTheme="majorHAnsi" w:hAnsiTheme="majorHAnsi"/>
          <w:b/>
          <w:lang w:val="en-US"/>
        </w:rPr>
        <w:t xml:space="preserve">mphibian </w:t>
      </w:r>
    </w:p>
    <w:p w14:paraId="3A814A70" w14:textId="77777777" w:rsidR="00B14F7E" w:rsidRPr="00BD0083" w:rsidRDefault="00B14F7E" w:rsidP="00B14F7E">
      <w:pPr>
        <w:rPr>
          <w:rFonts w:asciiTheme="majorHAnsi" w:hAnsiTheme="majorHAnsi"/>
          <w:lang w:val="en-US"/>
        </w:rPr>
      </w:pPr>
      <w:r w:rsidRPr="00B33505">
        <w:rPr>
          <w:rFonts w:asciiTheme="majorHAnsi" w:hAnsiTheme="majorHAnsi"/>
          <w:i/>
          <w:lang w:val="en-US"/>
        </w:rPr>
        <w:t xml:space="preserve">Alligator </w:t>
      </w:r>
      <w:proofErr w:type="spellStart"/>
      <w:r w:rsidRPr="00B33505">
        <w:rPr>
          <w:rFonts w:asciiTheme="majorHAnsi" w:hAnsiTheme="majorHAnsi"/>
          <w:i/>
          <w:lang w:val="en-US"/>
        </w:rPr>
        <w:t>mississippiensis</w:t>
      </w:r>
      <w:proofErr w:type="spellEnd"/>
      <w:r w:rsidRPr="00B33505">
        <w:rPr>
          <w:rFonts w:asciiTheme="majorHAnsi" w:hAnsiTheme="majorHAnsi"/>
          <w:lang w:val="en-US"/>
        </w:rPr>
        <w:t xml:space="preserve">, DNA-binding protein </w:t>
      </w:r>
      <w:r w:rsidRPr="00B33505">
        <w:rPr>
          <w:rFonts w:asciiTheme="majorHAnsi" w:hAnsiTheme="majorHAnsi"/>
          <w:b/>
          <w:lang w:val="en-US"/>
        </w:rPr>
        <w:t>SATB2</w:t>
      </w:r>
      <w:r w:rsidRPr="00B33505">
        <w:rPr>
          <w:rFonts w:asciiTheme="majorHAnsi" w:hAnsiTheme="majorHAnsi"/>
          <w:lang w:val="en-US"/>
        </w:rPr>
        <w:t xml:space="preserve"> 98% </w:t>
      </w:r>
      <w:r>
        <w:rPr>
          <w:rFonts w:asciiTheme="majorHAnsi" w:hAnsiTheme="majorHAnsi"/>
          <w:lang w:val="en-US"/>
        </w:rPr>
        <w:t>sequence identity,</w:t>
      </w:r>
      <w:r w:rsidRPr="00EC7F94">
        <w:rPr>
          <w:rFonts w:asciiTheme="majorHAnsi" w:hAnsiTheme="majorHAnsi"/>
          <w:lang w:val="en-US"/>
        </w:rPr>
        <w:t xml:space="preserve"> </w:t>
      </w:r>
      <w:r>
        <w:rPr>
          <w:rFonts w:asciiTheme="majorHAnsi" w:hAnsiTheme="majorHAnsi"/>
          <w:lang w:val="en-US"/>
        </w:rPr>
        <w:t>Seq. ID (</w:t>
      </w:r>
      <w:r w:rsidRPr="00B33505">
        <w:rPr>
          <w:rFonts w:asciiTheme="majorHAnsi" w:hAnsiTheme="majorHAnsi"/>
          <w:lang w:val="en-US"/>
        </w:rPr>
        <w:t>KYO26889.1</w:t>
      </w:r>
      <w:r>
        <w:rPr>
          <w:rFonts w:asciiTheme="majorHAnsi" w:hAnsiTheme="majorHAnsi"/>
          <w:lang w:val="en-US"/>
        </w:rPr>
        <w:t>)</w:t>
      </w:r>
    </w:p>
    <w:p w14:paraId="0D116E80" w14:textId="77777777" w:rsidR="00B14F7E" w:rsidRPr="00D156CF" w:rsidRDefault="00B14F7E" w:rsidP="00B14F7E">
      <w:pPr>
        <w:pStyle w:val="HTMLVorformatiert"/>
        <w:rPr>
          <w:lang w:val="en-US"/>
        </w:rPr>
      </w:pPr>
      <w:r w:rsidRPr="00D156CF">
        <w:rPr>
          <w:lang w:val="en-US"/>
        </w:rPr>
        <w:t xml:space="preserve">1 </w:t>
      </w:r>
      <w:proofErr w:type="spellStart"/>
      <w:r w:rsidRPr="00D156CF">
        <w:rPr>
          <w:rStyle w:val="ffline"/>
          <w:lang w:val="en-US"/>
        </w:rPr>
        <w:t>mrtnirk</w:t>
      </w:r>
      <w:r w:rsidRPr="00D156CF">
        <w:rPr>
          <w:rStyle w:val="ffline"/>
          <w:color w:val="FF6600"/>
          <w:lang w:val="en-US"/>
        </w:rPr>
        <w:t>gsm</w:t>
      </w:r>
      <w:proofErr w:type="spellEnd"/>
      <w:r w:rsidRPr="00D156CF">
        <w:rPr>
          <w:rStyle w:val="ffline"/>
          <w:lang w:val="en-US"/>
        </w:rPr>
        <w:t xml:space="preserve"> </w:t>
      </w:r>
      <w:proofErr w:type="spellStart"/>
      <w:r w:rsidRPr="00D156CF">
        <w:rPr>
          <w:rStyle w:val="ffline"/>
          <w:color w:val="FF6600"/>
          <w:lang w:val="en-US"/>
        </w:rPr>
        <w:t>lpvfcvvehy</w:t>
      </w:r>
      <w:proofErr w:type="spellEnd"/>
      <w:r w:rsidRPr="00D156CF">
        <w:rPr>
          <w:rStyle w:val="ffline"/>
          <w:color w:val="FF6600"/>
          <w:lang w:val="en-US"/>
        </w:rPr>
        <w:t xml:space="preserve"> </w:t>
      </w:r>
      <w:proofErr w:type="spellStart"/>
      <w:r w:rsidRPr="00D156CF">
        <w:rPr>
          <w:rStyle w:val="ffline"/>
          <w:color w:val="FF6600"/>
          <w:lang w:val="en-US"/>
        </w:rPr>
        <w:t>enaieydske</w:t>
      </w:r>
      <w:proofErr w:type="spellEnd"/>
      <w:r w:rsidRPr="00D156CF">
        <w:rPr>
          <w:rStyle w:val="ffline"/>
          <w:color w:val="FF6600"/>
          <w:lang w:val="en-US"/>
        </w:rPr>
        <w:t xml:space="preserve"> </w:t>
      </w:r>
      <w:proofErr w:type="spellStart"/>
      <w:r w:rsidRPr="00D156CF">
        <w:rPr>
          <w:rStyle w:val="ffline"/>
          <w:color w:val="FF6600"/>
          <w:lang w:val="en-US"/>
        </w:rPr>
        <w:t>ehaefvlvrk</w:t>
      </w:r>
      <w:proofErr w:type="spellEnd"/>
      <w:r w:rsidRPr="00D156CF">
        <w:rPr>
          <w:rStyle w:val="ffline"/>
          <w:color w:val="FF6600"/>
          <w:lang w:val="en-US"/>
        </w:rPr>
        <w:t xml:space="preserve"> </w:t>
      </w:r>
      <w:proofErr w:type="spellStart"/>
      <w:r w:rsidRPr="00D156CF">
        <w:rPr>
          <w:rStyle w:val="ffline"/>
          <w:color w:val="FF6600"/>
          <w:lang w:val="en-US"/>
        </w:rPr>
        <w:t>dmlfnqliem</w:t>
      </w:r>
      <w:proofErr w:type="spellEnd"/>
      <w:r w:rsidRPr="00D156CF">
        <w:rPr>
          <w:rStyle w:val="ffline"/>
          <w:color w:val="FF6600"/>
          <w:lang w:val="en-US"/>
        </w:rPr>
        <w:t xml:space="preserve"> </w:t>
      </w:r>
      <w:proofErr w:type="spellStart"/>
      <w:r w:rsidRPr="00D156CF">
        <w:rPr>
          <w:rStyle w:val="ffline"/>
          <w:color w:val="FF6600"/>
          <w:lang w:val="en-US"/>
        </w:rPr>
        <w:t>allslgyshs</w:t>
      </w:r>
      <w:proofErr w:type="spellEnd"/>
      <w:r w:rsidRPr="00D156CF">
        <w:rPr>
          <w:color w:val="FF6600"/>
          <w:lang w:val="en-US"/>
        </w:rPr>
        <w:t xml:space="preserve">        61 </w:t>
      </w:r>
      <w:proofErr w:type="spellStart"/>
      <w:r w:rsidRPr="00D156CF">
        <w:rPr>
          <w:rStyle w:val="ffline"/>
          <w:color w:val="FF6600"/>
          <w:lang w:val="en-US"/>
        </w:rPr>
        <w:t>saaqakgliq</w:t>
      </w:r>
      <w:proofErr w:type="spellEnd"/>
      <w:r w:rsidRPr="00D156CF">
        <w:rPr>
          <w:rStyle w:val="ffline"/>
          <w:color w:val="FF6600"/>
          <w:lang w:val="en-US"/>
        </w:rPr>
        <w:t xml:space="preserve"> </w:t>
      </w:r>
      <w:proofErr w:type="spellStart"/>
      <w:r w:rsidRPr="00D156CF">
        <w:rPr>
          <w:rStyle w:val="ffline"/>
          <w:color w:val="FF6600"/>
          <w:lang w:val="en-US"/>
        </w:rPr>
        <w:t>vgkwnpvpls</w:t>
      </w:r>
      <w:proofErr w:type="spellEnd"/>
      <w:r w:rsidRPr="00D156CF">
        <w:rPr>
          <w:rStyle w:val="ffline"/>
          <w:lang w:val="en-US"/>
        </w:rPr>
        <w:t xml:space="preserve"> </w:t>
      </w:r>
      <w:proofErr w:type="spellStart"/>
      <w:r w:rsidRPr="00D156CF">
        <w:rPr>
          <w:rStyle w:val="ffline"/>
          <w:color w:val="FF6600"/>
          <w:lang w:val="en-US"/>
        </w:rPr>
        <w:t>yvtdapdatv</w:t>
      </w:r>
      <w:proofErr w:type="spellEnd"/>
      <w:r w:rsidRPr="00D156CF">
        <w:rPr>
          <w:rStyle w:val="ffline"/>
          <w:color w:val="FF6600"/>
          <w:lang w:val="en-US"/>
        </w:rPr>
        <w:t xml:space="preserve"> </w:t>
      </w:r>
      <w:proofErr w:type="spellStart"/>
      <w:r w:rsidRPr="00D156CF">
        <w:rPr>
          <w:rStyle w:val="ffline"/>
          <w:color w:val="FF6600"/>
          <w:lang w:val="en-US"/>
        </w:rPr>
        <w:t>admlqdvyhv</w:t>
      </w:r>
      <w:proofErr w:type="spellEnd"/>
      <w:r w:rsidRPr="00D156CF">
        <w:rPr>
          <w:rStyle w:val="ffline"/>
          <w:color w:val="FF6600"/>
          <w:lang w:val="en-US"/>
        </w:rPr>
        <w:t xml:space="preserve"> </w:t>
      </w:r>
      <w:proofErr w:type="spellStart"/>
      <w:r w:rsidRPr="00D156CF">
        <w:rPr>
          <w:rStyle w:val="ffline"/>
          <w:color w:val="FF6600"/>
          <w:lang w:val="en-US"/>
        </w:rPr>
        <w:t>vtlkiqlhs</w:t>
      </w:r>
      <w:r w:rsidRPr="00D156CF">
        <w:rPr>
          <w:rStyle w:val="ffline"/>
          <w:lang w:val="en-US"/>
        </w:rPr>
        <w:t>c</w:t>
      </w:r>
      <w:proofErr w:type="spellEnd"/>
      <w:r w:rsidRPr="00D156CF">
        <w:rPr>
          <w:rStyle w:val="ffline"/>
          <w:lang w:val="en-US"/>
        </w:rPr>
        <w:t xml:space="preserve"> </w:t>
      </w:r>
      <w:proofErr w:type="spellStart"/>
      <w:r w:rsidRPr="00D156CF">
        <w:rPr>
          <w:rStyle w:val="ffline"/>
          <w:lang w:val="en-US"/>
        </w:rPr>
        <w:t>pkledlppeq</w:t>
      </w:r>
      <w:proofErr w:type="spellEnd"/>
      <w:r w:rsidRPr="00D156CF">
        <w:rPr>
          <w:lang w:val="en-US"/>
        </w:rPr>
        <w:t xml:space="preserve">       121 </w:t>
      </w:r>
      <w:proofErr w:type="spellStart"/>
      <w:r w:rsidRPr="00D156CF">
        <w:rPr>
          <w:rStyle w:val="ffline"/>
          <w:lang w:val="en-US"/>
        </w:rPr>
        <w:t>wshttvrnal</w:t>
      </w:r>
      <w:proofErr w:type="spellEnd"/>
      <w:r w:rsidRPr="00D156CF">
        <w:rPr>
          <w:rStyle w:val="ffline"/>
          <w:lang w:val="en-US"/>
        </w:rPr>
        <w:t xml:space="preserve"> </w:t>
      </w:r>
      <w:proofErr w:type="spellStart"/>
      <w:r w:rsidRPr="00D156CF">
        <w:rPr>
          <w:rStyle w:val="ffline"/>
          <w:lang w:val="en-US"/>
        </w:rPr>
        <w:t>kdllkdmnqs</w:t>
      </w:r>
      <w:proofErr w:type="spellEnd"/>
      <w:r w:rsidRPr="00D156CF">
        <w:rPr>
          <w:rStyle w:val="ffline"/>
          <w:lang w:val="en-US"/>
        </w:rPr>
        <w:t xml:space="preserve"> </w:t>
      </w:r>
      <w:proofErr w:type="spellStart"/>
      <w:r w:rsidRPr="00D156CF">
        <w:rPr>
          <w:rStyle w:val="ffline"/>
          <w:lang w:val="en-US"/>
        </w:rPr>
        <w:t>slakecplsq</w:t>
      </w:r>
      <w:proofErr w:type="spellEnd"/>
      <w:r w:rsidRPr="00D156CF">
        <w:rPr>
          <w:rStyle w:val="ffline"/>
          <w:lang w:val="en-US"/>
        </w:rPr>
        <w:t xml:space="preserve"> </w:t>
      </w:r>
      <w:proofErr w:type="spellStart"/>
      <w:r w:rsidRPr="00D156CF">
        <w:rPr>
          <w:rStyle w:val="ffline"/>
          <w:lang w:val="en-US"/>
        </w:rPr>
        <w:t>smissivnst</w:t>
      </w:r>
      <w:proofErr w:type="spellEnd"/>
      <w:r w:rsidRPr="00D156CF">
        <w:rPr>
          <w:rStyle w:val="ffline"/>
          <w:lang w:val="en-US"/>
        </w:rPr>
        <w:t xml:space="preserve"> </w:t>
      </w:r>
      <w:proofErr w:type="spellStart"/>
      <w:r w:rsidRPr="00D156CF">
        <w:rPr>
          <w:rStyle w:val="ffline"/>
          <w:lang w:val="en-US"/>
        </w:rPr>
        <w:t>yyanvsaakc</w:t>
      </w:r>
      <w:proofErr w:type="spellEnd"/>
      <w:r w:rsidRPr="00D156CF">
        <w:rPr>
          <w:rStyle w:val="ffline"/>
          <w:lang w:val="en-US"/>
        </w:rPr>
        <w:t xml:space="preserve"> </w:t>
      </w:r>
      <w:proofErr w:type="spellStart"/>
      <w:r w:rsidRPr="00D156CF">
        <w:rPr>
          <w:rStyle w:val="ffline"/>
          <w:lang w:val="en-US"/>
        </w:rPr>
        <w:t>qefgrwykhf</w:t>
      </w:r>
      <w:proofErr w:type="spellEnd"/>
      <w:r w:rsidRPr="00D156CF">
        <w:rPr>
          <w:lang w:val="en-US"/>
        </w:rPr>
        <w:t xml:space="preserve">       181 </w:t>
      </w:r>
      <w:proofErr w:type="spellStart"/>
      <w:r w:rsidRPr="00D156CF">
        <w:rPr>
          <w:rStyle w:val="ffline"/>
          <w:lang w:val="en-US"/>
        </w:rPr>
        <w:t>kkakdmmvem</w:t>
      </w:r>
      <w:proofErr w:type="spellEnd"/>
      <w:r w:rsidRPr="00D156CF">
        <w:rPr>
          <w:rStyle w:val="ffline"/>
          <w:lang w:val="en-US"/>
        </w:rPr>
        <w:t xml:space="preserve"> </w:t>
      </w:r>
      <w:proofErr w:type="spellStart"/>
      <w:r w:rsidRPr="00D156CF">
        <w:rPr>
          <w:rStyle w:val="ffline"/>
          <w:lang w:val="en-US"/>
        </w:rPr>
        <w:t>dsiselpqqg</w:t>
      </w:r>
      <w:proofErr w:type="spellEnd"/>
      <w:r w:rsidRPr="00D156CF">
        <w:rPr>
          <w:rStyle w:val="ffline"/>
          <w:lang w:val="en-US"/>
        </w:rPr>
        <w:t xml:space="preserve"> </w:t>
      </w:r>
      <w:proofErr w:type="spellStart"/>
      <w:r w:rsidRPr="00D156CF">
        <w:rPr>
          <w:rStyle w:val="ffline"/>
          <w:lang w:val="en-US"/>
        </w:rPr>
        <w:t>anhvnfgqqp</w:t>
      </w:r>
      <w:proofErr w:type="spellEnd"/>
      <w:r w:rsidRPr="00D156CF">
        <w:rPr>
          <w:rStyle w:val="ffline"/>
          <w:lang w:val="en-US"/>
        </w:rPr>
        <w:t xml:space="preserve"> </w:t>
      </w:r>
      <w:proofErr w:type="spellStart"/>
      <w:r w:rsidRPr="00D156CF">
        <w:rPr>
          <w:rStyle w:val="ffline"/>
          <w:lang w:val="en-US"/>
        </w:rPr>
        <w:t>vpgntaeqpp</w:t>
      </w:r>
      <w:proofErr w:type="spellEnd"/>
      <w:r w:rsidRPr="00D156CF">
        <w:rPr>
          <w:rStyle w:val="ffline"/>
          <w:lang w:val="en-US"/>
        </w:rPr>
        <w:t xml:space="preserve"> </w:t>
      </w:r>
      <w:proofErr w:type="spellStart"/>
      <w:r w:rsidRPr="00D156CF">
        <w:rPr>
          <w:rStyle w:val="ffline"/>
          <w:lang w:val="en-US"/>
        </w:rPr>
        <w:t>spvqlshgsq</w:t>
      </w:r>
      <w:proofErr w:type="spellEnd"/>
      <w:r w:rsidRPr="00D156CF">
        <w:rPr>
          <w:rStyle w:val="ffline"/>
          <w:lang w:val="en-US"/>
        </w:rPr>
        <w:t xml:space="preserve"> </w:t>
      </w:r>
      <w:proofErr w:type="spellStart"/>
      <w:r w:rsidRPr="00D156CF">
        <w:rPr>
          <w:rStyle w:val="ffline"/>
          <w:lang w:val="en-US"/>
        </w:rPr>
        <w:t>psvrtplpnl</w:t>
      </w:r>
      <w:proofErr w:type="spellEnd"/>
      <w:r w:rsidRPr="00D156CF">
        <w:rPr>
          <w:lang w:val="en-US"/>
        </w:rPr>
        <w:t xml:space="preserve">       241 </w:t>
      </w:r>
      <w:proofErr w:type="spellStart"/>
      <w:r w:rsidRPr="00D156CF">
        <w:rPr>
          <w:rStyle w:val="ffline"/>
          <w:lang w:val="en-US"/>
        </w:rPr>
        <w:t>hpglvstpis</w:t>
      </w:r>
      <w:proofErr w:type="spellEnd"/>
      <w:r w:rsidRPr="00D156CF">
        <w:rPr>
          <w:rStyle w:val="ffline"/>
          <w:lang w:val="en-US"/>
        </w:rPr>
        <w:t xml:space="preserve"> </w:t>
      </w:r>
      <w:proofErr w:type="spellStart"/>
      <w:r w:rsidRPr="00D156CF">
        <w:rPr>
          <w:rStyle w:val="ffline"/>
          <w:lang w:val="en-US"/>
        </w:rPr>
        <w:t>pqlvnqqlvm</w:t>
      </w:r>
      <w:proofErr w:type="spellEnd"/>
      <w:r w:rsidRPr="00D156CF">
        <w:rPr>
          <w:rStyle w:val="ffline"/>
          <w:lang w:val="en-US"/>
        </w:rPr>
        <w:t xml:space="preserve"> </w:t>
      </w:r>
      <w:proofErr w:type="spellStart"/>
      <w:r w:rsidRPr="00D156CF">
        <w:rPr>
          <w:rStyle w:val="ffline"/>
          <w:lang w:val="en-US"/>
        </w:rPr>
        <w:t>aqllnqqyav</w:t>
      </w:r>
      <w:proofErr w:type="spellEnd"/>
      <w:r w:rsidRPr="00D156CF">
        <w:rPr>
          <w:rStyle w:val="ffline"/>
          <w:lang w:val="en-US"/>
        </w:rPr>
        <w:t xml:space="preserve"> </w:t>
      </w:r>
      <w:proofErr w:type="spellStart"/>
      <w:r w:rsidRPr="00D156CF">
        <w:rPr>
          <w:rStyle w:val="ffline"/>
          <w:lang w:val="en-US"/>
        </w:rPr>
        <w:t>nrllaqqsln</w:t>
      </w:r>
      <w:proofErr w:type="spellEnd"/>
      <w:r w:rsidRPr="00D156CF">
        <w:rPr>
          <w:rStyle w:val="ffline"/>
          <w:lang w:val="en-US"/>
        </w:rPr>
        <w:t xml:space="preserve"> </w:t>
      </w:r>
      <w:proofErr w:type="spellStart"/>
      <w:r w:rsidRPr="00D156CF">
        <w:rPr>
          <w:rStyle w:val="ffline"/>
          <w:lang w:val="en-US"/>
        </w:rPr>
        <w:t>qqylnhpppv</w:t>
      </w:r>
      <w:proofErr w:type="spellEnd"/>
      <w:r w:rsidRPr="00D156CF">
        <w:rPr>
          <w:rStyle w:val="ffline"/>
          <w:lang w:val="en-US"/>
        </w:rPr>
        <w:t xml:space="preserve"> </w:t>
      </w:r>
      <w:proofErr w:type="spellStart"/>
      <w:r w:rsidRPr="00D156CF">
        <w:rPr>
          <w:rStyle w:val="ffline"/>
          <w:lang w:val="en-US"/>
        </w:rPr>
        <w:t>srsmnkpleq</w:t>
      </w:r>
      <w:proofErr w:type="spellEnd"/>
      <w:r w:rsidRPr="00D156CF">
        <w:rPr>
          <w:lang w:val="en-US"/>
        </w:rPr>
        <w:t xml:space="preserve">       301 </w:t>
      </w:r>
      <w:proofErr w:type="spellStart"/>
      <w:r w:rsidRPr="00D156CF">
        <w:rPr>
          <w:rStyle w:val="ffline"/>
          <w:lang w:val="en-US"/>
        </w:rPr>
        <w:t>qvstntevss</w:t>
      </w:r>
      <w:proofErr w:type="spellEnd"/>
      <w:r w:rsidRPr="00D156CF">
        <w:rPr>
          <w:rStyle w:val="ffline"/>
          <w:lang w:val="en-US"/>
        </w:rPr>
        <w:t xml:space="preserve"> </w:t>
      </w:r>
      <w:proofErr w:type="spellStart"/>
      <w:r w:rsidRPr="00D156CF">
        <w:rPr>
          <w:rStyle w:val="ffline"/>
          <w:lang w:val="en-US"/>
        </w:rPr>
        <w:t>eiyqwvrdel</w:t>
      </w:r>
      <w:proofErr w:type="spellEnd"/>
      <w:r w:rsidRPr="00D156CF">
        <w:rPr>
          <w:rStyle w:val="ffline"/>
          <w:lang w:val="en-US"/>
        </w:rPr>
        <w:t xml:space="preserve"> </w:t>
      </w:r>
      <w:proofErr w:type="spellStart"/>
      <w:r w:rsidRPr="00D156CF">
        <w:rPr>
          <w:rStyle w:val="ffline"/>
          <w:lang w:val="en-US"/>
        </w:rPr>
        <w:t>kragisqavf</w:t>
      </w:r>
      <w:proofErr w:type="spellEnd"/>
      <w:r w:rsidRPr="00D156CF">
        <w:rPr>
          <w:rStyle w:val="ffline"/>
          <w:lang w:val="en-US"/>
        </w:rPr>
        <w:t xml:space="preserve"> </w:t>
      </w:r>
      <w:proofErr w:type="spellStart"/>
      <w:r w:rsidRPr="00D156CF">
        <w:rPr>
          <w:rStyle w:val="ffline"/>
          <w:lang w:val="en-US"/>
        </w:rPr>
        <w:t>arvafnrtqg</w:t>
      </w:r>
      <w:proofErr w:type="spellEnd"/>
      <w:r w:rsidRPr="00D156CF">
        <w:rPr>
          <w:rStyle w:val="ffline"/>
          <w:lang w:val="en-US"/>
        </w:rPr>
        <w:t xml:space="preserve"> </w:t>
      </w:r>
      <w:proofErr w:type="spellStart"/>
      <w:r w:rsidRPr="00D156CF">
        <w:rPr>
          <w:rStyle w:val="ffline"/>
          <w:lang w:val="en-US"/>
        </w:rPr>
        <w:t>llseilrkee</w:t>
      </w:r>
      <w:proofErr w:type="spellEnd"/>
      <w:r w:rsidRPr="00D156CF">
        <w:rPr>
          <w:rStyle w:val="ffline"/>
          <w:lang w:val="en-US"/>
        </w:rPr>
        <w:t xml:space="preserve"> </w:t>
      </w:r>
      <w:proofErr w:type="spellStart"/>
      <w:r w:rsidRPr="00D156CF">
        <w:rPr>
          <w:rStyle w:val="ffline"/>
          <w:lang w:val="en-US"/>
        </w:rPr>
        <w:t>dpktasqsll</w:t>
      </w:r>
      <w:proofErr w:type="spellEnd"/>
      <w:r w:rsidRPr="00D156CF">
        <w:rPr>
          <w:lang w:val="en-US"/>
        </w:rPr>
        <w:t xml:space="preserve">       361 </w:t>
      </w:r>
      <w:proofErr w:type="spellStart"/>
      <w:r w:rsidRPr="00D156CF">
        <w:rPr>
          <w:rStyle w:val="ffline"/>
          <w:lang w:val="en-US"/>
        </w:rPr>
        <w:t>vnlramqnfl</w:t>
      </w:r>
      <w:proofErr w:type="spellEnd"/>
      <w:r w:rsidRPr="00D156CF">
        <w:rPr>
          <w:rStyle w:val="ffline"/>
          <w:lang w:val="en-US"/>
        </w:rPr>
        <w:t xml:space="preserve"> </w:t>
      </w:r>
      <w:proofErr w:type="spellStart"/>
      <w:r w:rsidRPr="00D156CF">
        <w:rPr>
          <w:rStyle w:val="ffline"/>
          <w:lang w:val="en-US"/>
        </w:rPr>
        <w:t>qlpeaerdri</w:t>
      </w:r>
      <w:proofErr w:type="spellEnd"/>
      <w:r w:rsidRPr="00D156CF">
        <w:rPr>
          <w:rStyle w:val="ffline"/>
          <w:lang w:val="en-US"/>
        </w:rPr>
        <w:t xml:space="preserve"> </w:t>
      </w:r>
      <w:proofErr w:type="spellStart"/>
      <w:r w:rsidRPr="00D156CF">
        <w:rPr>
          <w:rStyle w:val="ffline"/>
          <w:lang w:val="en-US"/>
        </w:rPr>
        <w:t>yqderersln</w:t>
      </w:r>
      <w:proofErr w:type="spellEnd"/>
      <w:r w:rsidRPr="00D156CF">
        <w:rPr>
          <w:rStyle w:val="ffline"/>
          <w:lang w:val="en-US"/>
        </w:rPr>
        <w:t xml:space="preserve"> </w:t>
      </w:r>
      <w:proofErr w:type="spellStart"/>
      <w:r w:rsidRPr="00D156CF">
        <w:rPr>
          <w:rStyle w:val="ffline"/>
          <w:lang w:val="en-US"/>
        </w:rPr>
        <w:t>aasamgpapl</w:t>
      </w:r>
      <w:proofErr w:type="spellEnd"/>
      <w:r w:rsidRPr="00D156CF">
        <w:rPr>
          <w:rStyle w:val="ffline"/>
          <w:lang w:val="en-US"/>
        </w:rPr>
        <w:t xml:space="preserve"> </w:t>
      </w:r>
      <w:proofErr w:type="spellStart"/>
      <w:r w:rsidRPr="00D156CF">
        <w:rPr>
          <w:rStyle w:val="ffline"/>
          <w:lang w:val="en-US"/>
        </w:rPr>
        <w:t>istppnrppq</w:t>
      </w:r>
      <w:proofErr w:type="spellEnd"/>
      <w:r w:rsidRPr="00D156CF">
        <w:rPr>
          <w:rStyle w:val="ffline"/>
          <w:lang w:val="en-US"/>
        </w:rPr>
        <w:t xml:space="preserve"> </w:t>
      </w:r>
      <w:proofErr w:type="spellStart"/>
      <w:r w:rsidRPr="00D156CF">
        <w:rPr>
          <w:rStyle w:val="ffline"/>
          <w:lang w:val="en-US"/>
        </w:rPr>
        <w:t>vktatiater</w:t>
      </w:r>
      <w:proofErr w:type="spellEnd"/>
      <w:r w:rsidRPr="00D156CF">
        <w:rPr>
          <w:lang w:val="en-US"/>
        </w:rPr>
        <w:t xml:space="preserve">       421 </w:t>
      </w:r>
      <w:proofErr w:type="spellStart"/>
      <w:r w:rsidRPr="00D156CF">
        <w:rPr>
          <w:rStyle w:val="ffline"/>
          <w:lang w:val="en-US"/>
        </w:rPr>
        <w:t>nvktenntmn</w:t>
      </w:r>
      <w:proofErr w:type="spellEnd"/>
      <w:r w:rsidRPr="00D156CF">
        <w:rPr>
          <w:rStyle w:val="ffline"/>
          <w:lang w:val="en-US"/>
        </w:rPr>
        <w:t xml:space="preserve"> </w:t>
      </w:r>
      <w:proofErr w:type="spellStart"/>
      <w:r w:rsidRPr="00D156CF">
        <w:rPr>
          <w:rStyle w:val="ffline"/>
          <w:lang w:val="en-US"/>
        </w:rPr>
        <w:t>inasiydeiq</w:t>
      </w:r>
      <w:proofErr w:type="spellEnd"/>
      <w:r w:rsidRPr="00D156CF">
        <w:rPr>
          <w:rStyle w:val="ffline"/>
          <w:lang w:val="en-US"/>
        </w:rPr>
        <w:t xml:space="preserve"> </w:t>
      </w:r>
      <w:proofErr w:type="spellStart"/>
      <w:r w:rsidRPr="00D156CF">
        <w:rPr>
          <w:rStyle w:val="ffline"/>
          <w:lang w:val="en-US"/>
        </w:rPr>
        <w:t>qemkrakvsq</w:t>
      </w:r>
      <w:proofErr w:type="spellEnd"/>
      <w:r w:rsidRPr="00D156CF">
        <w:rPr>
          <w:rStyle w:val="ffline"/>
          <w:lang w:val="en-US"/>
        </w:rPr>
        <w:t xml:space="preserve"> </w:t>
      </w:r>
      <w:proofErr w:type="spellStart"/>
      <w:r w:rsidRPr="00D156CF">
        <w:rPr>
          <w:rStyle w:val="ffline"/>
          <w:lang w:val="en-US"/>
        </w:rPr>
        <w:t>alfakvaatk</w:t>
      </w:r>
      <w:proofErr w:type="spellEnd"/>
      <w:r w:rsidRPr="00D156CF">
        <w:rPr>
          <w:rStyle w:val="ffline"/>
          <w:lang w:val="en-US"/>
        </w:rPr>
        <w:t xml:space="preserve"> </w:t>
      </w:r>
      <w:proofErr w:type="spellStart"/>
      <w:r w:rsidRPr="00D156CF">
        <w:rPr>
          <w:rStyle w:val="ffline"/>
          <w:lang w:val="en-US"/>
        </w:rPr>
        <w:t>sqgwlcellr</w:t>
      </w:r>
      <w:proofErr w:type="spellEnd"/>
      <w:r w:rsidRPr="00D156CF">
        <w:rPr>
          <w:rStyle w:val="ffline"/>
          <w:lang w:val="en-US"/>
        </w:rPr>
        <w:t xml:space="preserve"> </w:t>
      </w:r>
      <w:proofErr w:type="spellStart"/>
      <w:r w:rsidRPr="00D156CF">
        <w:rPr>
          <w:rStyle w:val="ffline"/>
          <w:lang w:val="en-US"/>
        </w:rPr>
        <w:t>wkedpspenr</w:t>
      </w:r>
      <w:proofErr w:type="spellEnd"/>
      <w:r w:rsidRPr="00D156CF">
        <w:rPr>
          <w:lang w:val="en-US"/>
        </w:rPr>
        <w:t xml:space="preserve">       481 </w:t>
      </w:r>
      <w:proofErr w:type="spellStart"/>
      <w:r w:rsidRPr="00D156CF">
        <w:rPr>
          <w:rStyle w:val="ffline"/>
          <w:lang w:val="en-US"/>
        </w:rPr>
        <w:t>tlwenlsmir</w:t>
      </w:r>
      <w:proofErr w:type="spellEnd"/>
      <w:r w:rsidRPr="00D156CF">
        <w:rPr>
          <w:rStyle w:val="ffline"/>
          <w:lang w:val="en-US"/>
        </w:rPr>
        <w:t xml:space="preserve"> </w:t>
      </w:r>
      <w:proofErr w:type="spellStart"/>
      <w:r w:rsidRPr="00D156CF">
        <w:rPr>
          <w:rStyle w:val="ffline"/>
          <w:lang w:val="en-US"/>
        </w:rPr>
        <w:t>rflslpqper</w:t>
      </w:r>
      <w:proofErr w:type="spellEnd"/>
      <w:r w:rsidRPr="00D156CF">
        <w:rPr>
          <w:rStyle w:val="ffline"/>
          <w:lang w:val="en-US"/>
        </w:rPr>
        <w:t xml:space="preserve"> </w:t>
      </w:r>
      <w:proofErr w:type="spellStart"/>
      <w:r w:rsidRPr="00D156CF">
        <w:rPr>
          <w:rStyle w:val="ffline"/>
          <w:lang w:val="en-US"/>
        </w:rPr>
        <w:t>daiyeqesna</w:t>
      </w:r>
      <w:proofErr w:type="spellEnd"/>
      <w:r w:rsidRPr="00D156CF">
        <w:rPr>
          <w:rStyle w:val="ffline"/>
          <w:lang w:val="en-US"/>
        </w:rPr>
        <w:t xml:space="preserve"> </w:t>
      </w:r>
      <w:proofErr w:type="spellStart"/>
      <w:r w:rsidRPr="00D156CF">
        <w:rPr>
          <w:rStyle w:val="ffline"/>
          <w:lang w:val="en-US"/>
        </w:rPr>
        <w:t>vhhhgdrpsh</w:t>
      </w:r>
      <w:proofErr w:type="spellEnd"/>
      <w:r w:rsidRPr="00D156CF">
        <w:rPr>
          <w:rStyle w:val="ffline"/>
          <w:lang w:val="en-US"/>
        </w:rPr>
        <w:t xml:space="preserve"> </w:t>
      </w:r>
      <w:proofErr w:type="spellStart"/>
      <w:r w:rsidRPr="00D156CF">
        <w:rPr>
          <w:rStyle w:val="ffline"/>
          <w:lang w:val="en-US"/>
        </w:rPr>
        <w:t>iihvpaeqiq</w:t>
      </w:r>
      <w:proofErr w:type="spellEnd"/>
      <w:r w:rsidRPr="00D156CF">
        <w:rPr>
          <w:rStyle w:val="ffline"/>
          <w:lang w:val="en-US"/>
        </w:rPr>
        <w:t xml:space="preserve"> </w:t>
      </w:r>
      <w:proofErr w:type="spellStart"/>
      <w:r w:rsidRPr="00D156CF">
        <w:rPr>
          <w:rStyle w:val="ffline"/>
          <w:lang w:val="en-US"/>
        </w:rPr>
        <w:t>spsptthvke</w:t>
      </w:r>
      <w:proofErr w:type="spellEnd"/>
      <w:r w:rsidRPr="00D156CF">
        <w:rPr>
          <w:lang w:val="en-US"/>
        </w:rPr>
        <w:t xml:space="preserve">       541 </w:t>
      </w:r>
      <w:proofErr w:type="spellStart"/>
      <w:r w:rsidRPr="00D156CF">
        <w:rPr>
          <w:rStyle w:val="ffline"/>
          <w:lang w:val="en-US"/>
        </w:rPr>
        <w:t>ehrgaflpgl</w:t>
      </w:r>
      <w:proofErr w:type="spellEnd"/>
      <w:r w:rsidRPr="00D156CF">
        <w:rPr>
          <w:rStyle w:val="ffline"/>
          <w:lang w:val="en-US"/>
        </w:rPr>
        <w:t xml:space="preserve"> </w:t>
      </w:r>
      <w:proofErr w:type="spellStart"/>
      <w:r w:rsidRPr="00D156CF">
        <w:rPr>
          <w:rStyle w:val="ffline"/>
          <w:lang w:val="en-US"/>
        </w:rPr>
        <w:t>lttgpwlgat</w:t>
      </w:r>
      <w:proofErr w:type="spellEnd"/>
      <w:r w:rsidRPr="00D156CF">
        <w:rPr>
          <w:rStyle w:val="ffline"/>
          <w:lang w:val="en-US"/>
        </w:rPr>
        <w:t xml:space="preserve"> </w:t>
      </w:r>
      <w:proofErr w:type="spellStart"/>
      <w:r w:rsidRPr="00D156CF">
        <w:rPr>
          <w:rStyle w:val="ffline"/>
          <w:lang w:val="en-US"/>
        </w:rPr>
        <w:t>pqqqqqqqqq</w:t>
      </w:r>
      <w:proofErr w:type="spellEnd"/>
      <w:r w:rsidRPr="00D156CF">
        <w:rPr>
          <w:rStyle w:val="ffline"/>
          <w:lang w:val="en-US"/>
        </w:rPr>
        <w:t xml:space="preserve"> </w:t>
      </w:r>
      <w:proofErr w:type="spellStart"/>
      <w:r w:rsidRPr="00D156CF">
        <w:rPr>
          <w:rStyle w:val="ffline"/>
          <w:lang w:val="en-US"/>
        </w:rPr>
        <w:t>qqqqqqqpqq</w:t>
      </w:r>
      <w:proofErr w:type="spellEnd"/>
      <w:r w:rsidRPr="00D156CF">
        <w:rPr>
          <w:rStyle w:val="ffline"/>
          <w:lang w:val="en-US"/>
        </w:rPr>
        <w:t xml:space="preserve"> </w:t>
      </w:r>
      <w:proofErr w:type="spellStart"/>
      <w:r w:rsidRPr="00D156CF">
        <w:rPr>
          <w:rStyle w:val="ffline"/>
          <w:lang w:val="en-US"/>
        </w:rPr>
        <w:t>qqpgprlppr</w:t>
      </w:r>
      <w:proofErr w:type="spellEnd"/>
      <w:r w:rsidRPr="00D156CF">
        <w:rPr>
          <w:rStyle w:val="ffline"/>
          <w:lang w:val="en-US"/>
        </w:rPr>
        <w:t xml:space="preserve"> </w:t>
      </w:r>
      <w:proofErr w:type="spellStart"/>
      <w:r w:rsidRPr="00D156CF">
        <w:rPr>
          <w:rStyle w:val="ffline"/>
          <w:lang w:val="en-US"/>
        </w:rPr>
        <w:t>qptvaspaes</w:t>
      </w:r>
      <w:proofErr w:type="spellEnd"/>
      <w:r w:rsidRPr="00D156CF">
        <w:rPr>
          <w:lang w:val="en-US"/>
        </w:rPr>
        <w:t xml:space="preserve">       601 </w:t>
      </w:r>
      <w:proofErr w:type="spellStart"/>
      <w:r w:rsidRPr="00D156CF">
        <w:rPr>
          <w:rStyle w:val="ffline"/>
          <w:lang w:val="en-US"/>
        </w:rPr>
        <w:t>edenrqkprp</w:t>
      </w:r>
      <w:proofErr w:type="spellEnd"/>
      <w:r w:rsidRPr="00D156CF">
        <w:rPr>
          <w:rStyle w:val="ffline"/>
          <w:lang w:val="en-US"/>
        </w:rPr>
        <w:t xml:space="preserve"> </w:t>
      </w:r>
      <w:proofErr w:type="spellStart"/>
      <w:r w:rsidRPr="00D156CF">
        <w:rPr>
          <w:rStyle w:val="ffline"/>
          <w:lang w:val="en-US"/>
        </w:rPr>
        <w:t>rtkisvealg</w:t>
      </w:r>
      <w:proofErr w:type="spellEnd"/>
      <w:r w:rsidRPr="00D156CF">
        <w:rPr>
          <w:rStyle w:val="ffline"/>
          <w:lang w:val="en-US"/>
        </w:rPr>
        <w:t xml:space="preserve"> </w:t>
      </w:r>
      <w:proofErr w:type="spellStart"/>
      <w:r w:rsidRPr="00D156CF">
        <w:rPr>
          <w:rStyle w:val="ffline"/>
          <w:lang w:val="en-US"/>
        </w:rPr>
        <w:t>ilqsfiqdvg</w:t>
      </w:r>
      <w:proofErr w:type="spellEnd"/>
      <w:r w:rsidRPr="00D156CF">
        <w:rPr>
          <w:rStyle w:val="ffline"/>
          <w:lang w:val="en-US"/>
        </w:rPr>
        <w:t xml:space="preserve"> </w:t>
      </w:r>
      <w:proofErr w:type="spellStart"/>
      <w:r w:rsidRPr="00D156CF">
        <w:rPr>
          <w:rStyle w:val="ffline"/>
          <w:lang w:val="en-US"/>
        </w:rPr>
        <w:t>lypdeeaiqt</w:t>
      </w:r>
      <w:proofErr w:type="spellEnd"/>
      <w:r w:rsidRPr="00D156CF">
        <w:rPr>
          <w:rStyle w:val="ffline"/>
          <w:lang w:val="en-US"/>
        </w:rPr>
        <w:t xml:space="preserve"> </w:t>
      </w:r>
      <w:proofErr w:type="spellStart"/>
      <w:r w:rsidRPr="00D156CF">
        <w:rPr>
          <w:rStyle w:val="ffline"/>
          <w:lang w:val="en-US"/>
        </w:rPr>
        <w:t>lsaqldlpky</w:t>
      </w:r>
      <w:proofErr w:type="spellEnd"/>
      <w:r w:rsidRPr="00D156CF">
        <w:rPr>
          <w:rStyle w:val="ffline"/>
          <w:lang w:val="en-US"/>
        </w:rPr>
        <w:t xml:space="preserve"> </w:t>
      </w:r>
      <w:proofErr w:type="spellStart"/>
      <w:r w:rsidRPr="00D156CF">
        <w:rPr>
          <w:rStyle w:val="ffline"/>
          <w:lang w:val="en-US"/>
        </w:rPr>
        <w:t>tiikffqnqr</w:t>
      </w:r>
      <w:proofErr w:type="spellEnd"/>
      <w:r w:rsidRPr="00D156CF">
        <w:rPr>
          <w:lang w:val="en-US"/>
        </w:rPr>
        <w:t xml:space="preserve">       661 </w:t>
      </w:r>
      <w:proofErr w:type="spellStart"/>
      <w:r w:rsidRPr="00D156CF">
        <w:rPr>
          <w:rStyle w:val="ffline"/>
          <w:lang w:val="en-US"/>
        </w:rPr>
        <w:t>yylkhhgklk</w:t>
      </w:r>
      <w:proofErr w:type="spellEnd"/>
      <w:r w:rsidRPr="00D156CF">
        <w:rPr>
          <w:rStyle w:val="ffline"/>
          <w:lang w:val="en-US"/>
        </w:rPr>
        <w:t xml:space="preserve"> </w:t>
      </w:r>
      <w:proofErr w:type="spellStart"/>
      <w:r w:rsidRPr="00D156CF">
        <w:rPr>
          <w:rStyle w:val="ffline"/>
          <w:lang w:val="en-US"/>
        </w:rPr>
        <w:t>dnsglevdva</w:t>
      </w:r>
      <w:proofErr w:type="spellEnd"/>
      <w:r w:rsidRPr="00D156CF">
        <w:rPr>
          <w:rStyle w:val="ffline"/>
          <w:lang w:val="en-US"/>
        </w:rPr>
        <w:t xml:space="preserve"> </w:t>
      </w:r>
      <w:proofErr w:type="spellStart"/>
      <w:r w:rsidRPr="00D156CF">
        <w:rPr>
          <w:rStyle w:val="ffline"/>
          <w:lang w:val="en-US"/>
        </w:rPr>
        <w:t>eykeeellnd</w:t>
      </w:r>
      <w:proofErr w:type="spellEnd"/>
      <w:r w:rsidRPr="00D156CF">
        <w:rPr>
          <w:rStyle w:val="ffline"/>
          <w:lang w:val="en-US"/>
        </w:rPr>
        <w:t xml:space="preserve"> </w:t>
      </w:r>
      <w:proofErr w:type="spellStart"/>
      <w:r w:rsidRPr="00D156CF">
        <w:rPr>
          <w:rStyle w:val="ffline"/>
          <w:lang w:val="en-US"/>
        </w:rPr>
        <w:t>ledsiqdkna</w:t>
      </w:r>
      <w:proofErr w:type="spellEnd"/>
      <w:r w:rsidRPr="00D156CF">
        <w:rPr>
          <w:rStyle w:val="ffline"/>
          <w:lang w:val="en-US"/>
        </w:rPr>
        <w:t xml:space="preserve"> </w:t>
      </w:r>
      <w:proofErr w:type="spellStart"/>
      <w:r w:rsidRPr="00D156CF">
        <w:rPr>
          <w:rStyle w:val="ffline"/>
          <w:lang w:val="en-US"/>
        </w:rPr>
        <w:t>ntlfsvklee</w:t>
      </w:r>
      <w:proofErr w:type="spellEnd"/>
      <w:r w:rsidRPr="00D156CF">
        <w:rPr>
          <w:rStyle w:val="ffline"/>
          <w:lang w:val="en-US"/>
        </w:rPr>
        <w:t xml:space="preserve"> </w:t>
      </w:r>
      <w:proofErr w:type="spellStart"/>
      <w:r w:rsidRPr="00D156CF">
        <w:rPr>
          <w:rStyle w:val="ffline"/>
          <w:lang w:val="en-US"/>
        </w:rPr>
        <w:t>elsvegntel</w:t>
      </w:r>
      <w:proofErr w:type="spellEnd"/>
      <w:r w:rsidRPr="00D156CF">
        <w:rPr>
          <w:lang w:val="en-US"/>
        </w:rPr>
        <w:t xml:space="preserve">       721 </w:t>
      </w:r>
      <w:proofErr w:type="spellStart"/>
      <w:r w:rsidRPr="00D156CF">
        <w:rPr>
          <w:rStyle w:val="ffline"/>
          <w:lang w:val="en-US"/>
        </w:rPr>
        <w:t>ntelkd</w:t>
      </w:r>
      <w:proofErr w:type="spellEnd"/>
    </w:p>
    <w:p w14:paraId="70C8E6BC" w14:textId="77777777" w:rsidR="00B14F7E" w:rsidRDefault="00B14F7E" w:rsidP="00B14F7E">
      <w:pPr>
        <w:rPr>
          <w:rFonts w:ascii="Georgia" w:hAnsi="Georgia"/>
          <w:lang w:val="en-US"/>
        </w:rPr>
      </w:pPr>
    </w:p>
    <w:p w14:paraId="6648AA03"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 xml:space="preserve">human/ </w:t>
      </w:r>
      <w:r w:rsidRPr="00D156CF">
        <w:rPr>
          <w:rFonts w:asciiTheme="majorHAnsi" w:hAnsiTheme="majorHAnsi"/>
          <w:b/>
          <w:color w:val="FF6600"/>
          <w:lang w:val="en-US"/>
        </w:rPr>
        <w:t>alligator 98% sequence homology:</w:t>
      </w:r>
    </w:p>
    <w:p w14:paraId="0CAF2EB4"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379F5B4D" w14:textId="77777777" w:rsidR="00B14F7E" w:rsidRPr="00D156CF" w:rsidRDefault="00B14F7E" w:rsidP="00B14F7E">
      <w:pPr>
        <w:rPr>
          <w:rStyle w:val="ffline"/>
          <w:rFonts w:asciiTheme="majorHAnsi" w:hAnsiTheme="majorHAnsi"/>
          <w:color w:val="FF6600"/>
          <w:lang w:val="en-US"/>
        </w:rPr>
      </w:pPr>
      <w:proofErr w:type="spellStart"/>
      <w:r w:rsidRPr="00D156CF">
        <w:rPr>
          <w:rStyle w:val="ffline"/>
          <w:rFonts w:asciiTheme="majorHAnsi" w:hAnsiTheme="majorHAnsi"/>
          <w:color w:val="FF6600"/>
          <w:lang w:val="en-US"/>
        </w:rPr>
        <w:t>g</w:t>
      </w:r>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mlpvfcvv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ehyenaieyd</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0000FF"/>
          <w:lang w:val="en-US"/>
        </w:rPr>
        <w:t>s</w:t>
      </w:r>
      <w:r w:rsidRPr="00D156CF">
        <w:rPr>
          <w:rStyle w:val="ffline"/>
          <w:rFonts w:asciiTheme="majorHAnsi" w:hAnsiTheme="majorHAnsi"/>
          <w:color w:val="FF6600"/>
          <w:lang w:val="en-US"/>
        </w:rPr>
        <w:t>keehaefvl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vrkdmlfnql</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iemallslgy</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shssaaqakg</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liqvgkwnpv</w:t>
      </w:r>
      <w:proofErr w:type="spellEnd"/>
      <w:r w:rsidRPr="00D156CF">
        <w:rPr>
          <w:rStyle w:val="ffline"/>
          <w:rFonts w:asciiTheme="majorHAnsi" w:hAnsiTheme="majorHAnsi"/>
          <w:color w:val="FF6600"/>
          <w:lang w:val="en-US"/>
        </w:rPr>
        <w:t xml:space="preserve"> </w:t>
      </w:r>
      <w:proofErr w:type="spellStart"/>
      <w:r w:rsidRPr="00D156CF">
        <w:rPr>
          <w:rStyle w:val="ffline"/>
          <w:rFonts w:asciiTheme="majorHAnsi" w:hAnsiTheme="majorHAnsi"/>
          <w:color w:val="FF6600"/>
          <w:lang w:val="en-US"/>
        </w:rPr>
        <w:t>plsyvtdapd</w:t>
      </w:r>
      <w:proofErr w:type="spellEnd"/>
    </w:p>
    <w:p w14:paraId="777E5D61" w14:textId="77777777" w:rsidR="00B14F7E" w:rsidRPr="00FB0682" w:rsidRDefault="00B14F7E" w:rsidP="00B14F7E">
      <w:pPr>
        <w:rPr>
          <w:rFonts w:ascii="Georgia" w:hAnsi="Georgia"/>
          <w:lang w:val="en-US"/>
        </w:rPr>
      </w:pPr>
    </w:p>
    <w:p w14:paraId="45D14C39" w14:textId="77777777" w:rsidR="00B14F7E" w:rsidRDefault="00B14F7E" w:rsidP="00B14F7E">
      <w:pPr>
        <w:rPr>
          <w:b/>
          <w:lang w:val="en-US"/>
        </w:rPr>
      </w:pPr>
      <w:proofErr w:type="spellStart"/>
      <w:r>
        <w:rPr>
          <w:rFonts w:asciiTheme="majorHAnsi" w:hAnsiTheme="majorHAnsi"/>
          <w:lang w:val="en-US"/>
        </w:rPr>
        <w:t>at</w:t>
      </w:r>
      <w:r w:rsidRPr="00BC3B1A">
        <w:rPr>
          <w:rFonts w:asciiTheme="majorHAnsi" w:hAnsiTheme="majorHAnsi"/>
          <w:lang w:val="en-US"/>
        </w:rPr>
        <w:t>vadmlqdv</w:t>
      </w:r>
      <w:proofErr w:type="spellEnd"/>
      <w:r>
        <w:rPr>
          <w:rFonts w:asciiTheme="majorHAnsi" w:hAnsiTheme="majorHAnsi"/>
          <w:lang w:val="en-US"/>
        </w:rPr>
        <w:t xml:space="preserve"> </w:t>
      </w:r>
      <w:proofErr w:type="spellStart"/>
      <w:r>
        <w:rPr>
          <w:rFonts w:asciiTheme="majorHAnsi" w:hAnsiTheme="majorHAnsi"/>
          <w:lang w:val="en-US"/>
        </w:rPr>
        <w:t>yhvvtlk</w:t>
      </w:r>
      <w:r w:rsidRPr="00BC3B1A">
        <w:rPr>
          <w:rFonts w:asciiTheme="majorHAnsi" w:hAnsiTheme="majorHAnsi"/>
          <w:lang w:val="en-US"/>
        </w:rPr>
        <w:t>iql</w:t>
      </w:r>
      <w:proofErr w:type="spellEnd"/>
      <w:r>
        <w:rPr>
          <w:rFonts w:asciiTheme="majorHAnsi" w:hAnsiTheme="majorHAnsi"/>
          <w:lang w:val="en-US"/>
        </w:rPr>
        <w:t xml:space="preserve"> </w:t>
      </w:r>
      <w:proofErr w:type="spellStart"/>
      <w:r w:rsidRPr="00BC3B1A">
        <w:rPr>
          <w:rFonts w:asciiTheme="majorHAnsi" w:hAnsiTheme="majorHAnsi"/>
          <w:lang w:val="en-US"/>
        </w:rPr>
        <w:t>hs</w:t>
      </w:r>
      <w:proofErr w:type="spellEnd"/>
    </w:p>
    <w:p w14:paraId="0965F576" w14:textId="77777777" w:rsidR="00B14F7E" w:rsidRPr="00B33505" w:rsidRDefault="00B14F7E" w:rsidP="00B14F7E">
      <w:pPr>
        <w:rPr>
          <w:rFonts w:asciiTheme="majorHAnsi" w:hAnsiTheme="majorHAnsi"/>
          <w:color w:val="FF6600"/>
          <w:lang w:val="en-US"/>
        </w:rPr>
      </w:pPr>
      <w:proofErr w:type="spellStart"/>
      <w:r w:rsidRPr="00505330">
        <w:rPr>
          <w:rFonts w:asciiTheme="majorHAnsi" w:hAnsiTheme="majorHAnsi"/>
          <w:color w:val="FF6600"/>
          <w:lang w:val="en-US"/>
        </w:rPr>
        <w:t>atvadmlqdv</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yhvvtlkiql</w:t>
      </w:r>
      <w:proofErr w:type="spellEnd"/>
      <w:r w:rsidRPr="00505330">
        <w:rPr>
          <w:rFonts w:asciiTheme="majorHAnsi" w:hAnsiTheme="majorHAnsi"/>
          <w:color w:val="FF6600"/>
          <w:lang w:val="en-US"/>
        </w:rPr>
        <w:t xml:space="preserve"> </w:t>
      </w:r>
      <w:proofErr w:type="spellStart"/>
      <w:r w:rsidRPr="00505330">
        <w:rPr>
          <w:rFonts w:asciiTheme="majorHAnsi" w:hAnsiTheme="majorHAnsi"/>
          <w:color w:val="FF6600"/>
          <w:lang w:val="en-US"/>
        </w:rPr>
        <w:t>hs</w:t>
      </w:r>
      <w:proofErr w:type="spellEnd"/>
    </w:p>
    <w:p w14:paraId="27865FAC" w14:textId="77777777" w:rsidR="00B14F7E" w:rsidRDefault="00B14F7E" w:rsidP="00B14F7E">
      <w:pPr>
        <w:rPr>
          <w:rFonts w:ascii="Georgia" w:hAnsi="Georgia"/>
          <w:lang w:val="en-US"/>
        </w:rPr>
      </w:pPr>
      <w:r>
        <w:rPr>
          <w:rFonts w:ascii="Georgia" w:hAnsi="Georgia"/>
          <w:lang w:val="en-US"/>
        </w:rPr>
        <w:t>___ ____ ____ ____</w:t>
      </w:r>
    </w:p>
    <w:p w14:paraId="69111EFA" w14:textId="77777777" w:rsidR="00B14F7E" w:rsidRPr="00BD0083" w:rsidRDefault="00B14F7E" w:rsidP="00B14F7E">
      <w:pPr>
        <w:rPr>
          <w:rFonts w:asciiTheme="majorHAnsi" w:hAnsiTheme="majorHAnsi"/>
          <w:b/>
          <w:lang w:val="en-US"/>
        </w:rPr>
      </w:pPr>
      <w:r>
        <w:rPr>
          <w:rFonts w:asciiTheme="majorHAnsi" w:hAnsiTheme="majorHAnsi"/>
          <w:b/>
          <w:lang w:val="en-US"/>
        </w:rPr>
        <w:t>F</w:t>
      </w:r>
      <w:r w:rsidRPr="00B33505">
        <w:rPr>
          <w:rFonts w:asciiTheme="majorHAnsi" w:hAnsiTheme="majorHAnsi"/>
          <w:b/>
          <w:lang w:val="en-US"/>
        </w:rPr>
        <w:t xml:space="preserve">ish </w:t>
      </w:r>
    </w:p>
    <w:p w14:paraId="50DE4053" w14:textId="77777777" w:rsidR="00B14F7E" w:rsidRPr="00B33505" w:rsidRDefault="00B14F7E" w:rsidP="00B14F7E">
      <w:pPr>
        <w:rPr>
          <w:rFonts w:asciiTheme="majorHAnsi" w:hAnsiTheme="majorHAnsi"/>
          <w:lang w:val="en-US"/>
        </w:rPr>
      </w:pPr>
      <w:r w:rsidRPr="00B33505">
        <w:rPr>
          <w:rFonts w:asciiTheme="majorHAnsi" w:hAnsiTheme="majorHAnsi"/>
          <w:lang w:val="en-US"/>
        </w:rPr>
        <w:t>rainbow trout</w:t>
      </w:r>
      <w:r>
        <w:rPr>
          <w:rFonts w:asciiTheme="majorHAnsi" w:hAnsiTheme="majorHAnsi"/>
          <w:lang w:val="en-US"/>
        </w:rPr>
        <w:t>,</w:t>
      </w:r>
      <w:r w:rsidRPr="00B33505">
        <w:rPr>
          <w:rFonts w:asciiTheme="majorHAnsi" w:hAnsiTheme="majorHAnsi"/>
          <w:i/>
          <w:lang w:val="en-US"/>
        </w:rPr>
        <w:t xml:space="preserve"> Oncorhynchus mykiss</w:t>
      </w:r>
      <w:r w:rsidRPr="00B33505">
        <w:rPr>
          <w:rFonts w:asciiTheme="majorHAnsi" w:hAnsiTheme="majorHAnsi"/>
          <w:lang w:val="en-US"/>
        </w:rPr>
        <w:t xml:space="preserve">, DNA-binding protein SATB1-like isoform X6, (XP_021450053.1) with Seq. Identity 95% </w:t>
      </w:r>
    </w:p>
    <w:p w14:paraId="79569261" w14:textId="77777777" w:rsidR="00B14F7E" w:rsidRDefault="00B14F7E" w:rsidP="00B14F7E">
      <w:pPr>
        <w:rPr>
          <w:rFonts w:asciiTheme="majorHAnsi" w:hAnsiTheme="majorHAnsi"/>
          <w:lang w:val="en-US"/>
        </w:rPr>
      </w:pPr>
    </w:p>
    <w:p w14:paraId="093A9877" w14:textId="77777777" w:rsidR="00B14F7E" w:rsidRPr="00BD0083" w:rsidRDefault="00B14F7E" w:rsidP="00B14F7E">
      <w:pPr>
        <w:rPr>
          <w:rFonts w:asciiTheme="majorHAnsi" w:hAnsiTheme="majorHAnsi"/>
          <w:lang w:val="en-US"/>
        </w:rPr>
      </w:pPr>
      <w:r w:rsidRPr="00B33505">
        <w:rPr>
          <w:rFonts w:asciiTheme="majorHAnsi" w:hAnsiTheme="majorHAnsi"/>
          <w:lang w:val="en-US"/>
        </w:rPr>
        <w:lastRenderedPageBreak/>
        <w:t>DNA-binding protein SATB1-like isoform X6, XP_021450053.</w:t>
      </w:r>
      <w:proofErr w:type="gramStart"/>
      <w:r w:rsidRPr="00B33505">
        <w:rPr>
          <w:rFonts w:asciiTheme="majorHAnsi" w:hAnsiTheme="majorHAnsi"/>
          <w:lang w:val="en-US"/>
        </w:rPr>
        <w:t>1 ,</w:t>
      </w:r>
      <w:proofErr w:type="gramEnd"/>
      <w:r w:rsidRPr="00B33505">
        <w:rPr>
          <w:rFonts w:asciiTheme="majorHAnsi" w:hAnsiTheme="majorHAnsi"/>
          <w:lang w:val="en-US"/>
        </w:rPr>
        <w:t xml:space="preserve"> 95% Seq. Identity</w:t>
      </w:r>
    </w:p>
    <w:p w14:paraId="27F7BF36" w14:textId="77777777" w:rsidR="00B14F7E" w:rsidRPr="00D156CF" w:rsidRDefault="00B14F7E" w:rsidP="00B1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val="en-US"/>
        </w:rPr>
      </w:pPr>
      <w:r w:rsidRPr="00D156CF">
        <w:rPr>
          <w:rFonts w:ascii="Courier" w:hAnsi="Courier" w:cs="Courier"/>
          <w:sz w:val="20"/>
          <w:szCs w:val="20"/>
          <w:lang w:val="en-US"/>
        </w:rPr>
        <w:t xml:space="preserve">1   </w:t>
      </w:r>
      <w:proofErr w:type="spellStart"/>
      <w:r w:rsidRPr="00D156CF">
        <w:rPr>
          <w:rFonts w:ascii="Courier" w:hAnsi="Courier" w:cs="Courier"/>
          <w:sz w:val="20"/>
          <w:szCs w:val="20"/>
          <w:lang w:val="en-US"/>
        </w:rPr>
        <w:t>mmdhlseacl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gkencdlvns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mgdrdskapp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aklarleqng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splgrarlgs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tgaklagvpy</w:t>
      </w:r>
      <w:proofErr w:type="spellEnd"/>
      <w:r w:rsidRPr="00D156CF">
        <w:rPr>
          <w:rFonts w:ascii="Courier" w:hAnsi="Courier" w:cs="Courier"/>
          <w:sz w:val="20"/>
          <w:szCs w:val="20"/>
          <w:lang w:val="en-US"/>
        </w:rPr>
        <w:t xml:space="preserve">        61  </w:t>
      </w:r>
      <w:proofErr w:type="spellStart"/>
      <w:r w:rsidRPr="00D156CF">
        <w:rPr>
          <w:rFonts w:ascii="Courier" w:hAnsi="Courier" w:cs="Courier"/>
          <w:sz w:val="20"/>
          <w:szCs w:val="20"/>
          <w:lang w:val="en-US"/>
        </w:rPr>
        <w:t>kpsghllknc</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hkr</w:t>
      </w:r>
      <w:r w:rsidRPr="00D156CF">
        <w:rPr>
          <w:rFonts w:ascii="Courier" w:hAnsi="Courier" w:cs="Courier"/>
          <w:color w:val="FF6600"/>
          <w:sz w:val="20"/>
          <w:szCs w:val="20"/>
          <w:lang w:val="en-US"/>
        </w:rPr>
        <w:t>gnmlpvf</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cvvehyespi</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efdskeehae</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fvlvrkdmlf</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nqliemalls</w:t>
      </w:r>
      <w:proofErr w:type="spellEnd"/>
      <w:r w:rsidRPr="00D156CF">
        <w:rPr>
          <w:rFonts w:ascii="Courier" w:hAnsi="Courier" w:cs="Courier"/>
          <w:color w:val="FF6600"/>
          <w:sz w:val="20"/>
          <w:szCs w:val="20"/>
          <w:lang w:val="en-US"/>
        </w:rPr>
        <w:t xml:space="preserve">       121 </w:t>
      </w:r>
      <w:proofErr w:type="spellStart"/>
      <w:r w:rsidRPr="00D156CF">
        <w:rPr>
          <w:rFonts w:ascii="Courier" w:hAnsi="Courier" w:cs="Courier"/>
          <w:color w:val="FF6600"/>
          <w:sz w:val="20"/>
          <w:szCs w:val="20"/>
          <w:lang w:val="en-US"/>
        </w:rPr>
        <w:t>lgyshssaaq</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akgliqvgkw</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npvplsyvtd</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apdatvadml</w:t>
      </w:r>
      <w:proofErr w:type="spellEnd"/>
      <w:r w:rsidRPr="00D156CF">
        <w:rPr>
          <w:rFonts w:ascii="Courier" w:hAnsi="Courier" w:cs="Courier"/>
          <w:color w:val="FF6600"/>
          <w:sz w:val="20"/>
          <w:szCs w:val="20"/>
          <w:lang w:val="en-US"/>
        </w:rPr>
        <w:t xml:space="preserve"> </w:t>
      </w:r>
      <w:proofErr w:type="spellStart"/>
      <w:r w:rsidRPr="00D156CF">
        <w:rPr>
          <w:rFonts w:ascii="Courier" w:hAnsi="Courier" w:cs="Courier"/>
          <w:color w:val="FF6600"/>
          <w:sz w:val="20"/>
          <w:szCs w:val="20"/>
          <w:lang w:val="en-US"/>
        </w:rPr>
        <w:t>qdvyhvvtlk</w:t>
      </w:r>
      <w:proofErr w:type="spellEnd"/>
      <w:r w:rsidRPr="00D156CF">
        <w:rPr>
          <w:rFonts w:ascii="Courier" w:hAnsi="Courier" w:cs="Courier"/>
          <w:sz w:val="20"/>
          <w:szCs w:val="20"/>
          <w:lang w:val="en-US"/>
        </w:rPr>
        <w:t xml:space="preserve"> </w:t>
      </w:r>
      <w:proofErr w:type="spellStart"/>
      <w:r w:rsidRPr="00D156CF">
        <w:rPr>
          <w:rFonts w:ascii="Courier" w:hAnsi="Courier" w:cs="Courier"/>
          <w:color w:val="FF6600"/>
          <w:sz w:val="20"/>
          <w:szCs w:val="20"/>
          <w:lang w:val="en-US"/>
        </w:rPr>
        <w:t>iqlhs</w:t>
      </w:r>
      <w:r w:rsidRPr="00D156CF">
        <w:rPr>
          <w:rFonts w:ascii="Courier" w:hAnsi="Courier" w:cs="Courier"/>
          <w:sz w:val="20"/>
          <w:szCs w:val="20"/>
          <w:lang w:val="en-US"/>
        </w:rPr>
        <w:t>cpkle</w:t>
      </w:r>
      <w:proofErr w:type="spellEnd"/>
      <w:r w:rsidRPr="00D156CF">
        <w:rPr>
          <w:rFonts w:ascii="Courier" w:hAnsi="Courier" w:cs="Courier"/>
          <w:sz w:val="20"/>
          <w:szCs w:val="20"/>
          <w:lang w:val="en-US"/>
        </w:rPr>
        <w:t xml:space="preserve">       181 </w:t>
      </w:r>
      <w:proofErr w:type="spellStart"/>
      <w:r w:rsidRPr="00D156CF">
        <w:rPr>
          <w:rFonts w:ascii="Courier" w:hAnsi="Courier" w:cs="Courier"/>
          <w:sz w:val="20"/>
          <w:szCs w:val="20"/>
          <w:lang w:val="en-US"/>
        </w:rPr>
        <w:t>dlppeqwths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tvrnalkell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kdmnqsslak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ecplsqsmis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sivnstyyan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vsaakcqefg</w:t>
      </w:r>
      <w:proofErr w:type="spellEnd"/>
      <w:r w:rsidRPr="00D156CF">
        <w:rPr>
          <w:rFonts w:ascii="Courier" w:hAnsi="Courier" w:cs="Courier"/>
          <w:sz w:val="20"/>
          <w:szCs w:val="20"/>
          <w:lang w:val="en-US"/>
        </w:rPr>
        <w:t xml:space="preserve">       241 </w:t>
      </w:r>
      <w:proofErr w:type="spellStart"/>
      <w:r w:rsidRPr="00D156CF">
        <w:rPr>
          <w:rFonts w:ascii="Courier" w:hAnsi="Courier" w:cs="Courier"/>
          <w:sz w:val="20"/>
          <w:szCs w:val="20"/>
          <w:lang w:val="en-US"/>
        </w:rPr>
        <w:t>rwykhfkktk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dmmgmrqpsq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legylgtcvl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hdsprantla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dmdglsdhsp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pgpnhnhnhl</w:t>
      </w:r>
      <w:proofErr w:type="spellEnd"/>
      <w:r w:rsidRPr="00D156CF">
        <w:rPr>
          <w:rFonts w:ascii="Courier" w:hAnsi="Courier" w:cs="Courier"/>
          <w:sz w:val="20"/>
          <w:szCs w:val="20"/>
          <w:lang w:val="en-US"/>
        </w:rPr>
        <w:t xml:space="preserve">       301 </w:t>
      </w:r>
      <w:proofErr w:type="spellStart"/>
      <w:r w:rsidRPr="00D156CF">
        <w:rPr>
          <w:rFonts w:ascii="Courier" w:hAnsi="Courier" w:cs="Courier"/>
          <w:sz w:val="20"/>
          <w:szCs w:val="20"/>
          <w:lang w:val="en-US"/>
        </w:rPr>
        <w:t>tfsqqpipgn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taeqppsspv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pplpppshgg</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gqtpgrpaql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ppglhhpglv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stpispqlvn</w:t>
      </w:r>
      <w:proofErr w:type="spellEnd"/>
      <w:r w:rsidRPr="00D156CF">
        <w:rPr>
          <w:rFonts w:ascii="Courier" w:hAnsi="Courier" w:cs="Courier"/>
          <w:sz w:val="20"/>
          <w:szCs w:val="20"/>
          <w:lang w:val="en-US"/>
        </w:rPr>
        <w:t xml:space="preserve">       361 </w:t>
      </w:r>
      <w:proofErr w:type="spellStart"/>
      <w:r w:rsidRPr="00D156CF">
        <w:rPr>
          <w:rFonts w:ascii="Courier" w:hAnsi="Courier" w:cs="Courier"/>
          <w:sz w:val="20"/>
          <w:szCs w:val="20"/>
          <w:lang w:val="en-US"/>
        </w:rPr>
        <w:t>qqlvmaqiln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qqyavnrlla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qqslsqqyln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hppvnrnalt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kplepqvasn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tevsmeiyqw</w:t>
      </w:r>
      <w:proofErr w:type="spellEnd"/>
      <w:r w:rsidRPr="00D156CF">
        <w:rPr>
          <w:rFonts w:ascii="Courier" w:hAnsi="Courier" w:cs="Courier"/>
          <w:sz w:val="20"/>
          <w:szCs w:val="20"/>
          <w:lang w:val="en-US"/>
        </w:rPr>
        <w:t xml:space="preserve">       421 </w:t>
      </w:r>
      <w:proofErr w:type="spellStart"/>
      <w:r w:rsidRPr="00D156CF">
        <w:rPr>
          <w:rFonts w:ascii="Courier" w:hAnsi="Courier" w:cs="Courier"/>
          <w:sz w:val="20"/>
          <w:szCs w:val="20"/>
          <w:lang w:val="en-US"/>
        </w:rPr>
        <w:t>vrdelkragi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sqavfarvaf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nrtqgllsei</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lrkeedpkta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sqsllvnlra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mqnflqlpea</w:t>
      </w:r>
      <w:proofErr w:type="spellEnd"/>
      <w:r w:rsidRPr="00D156CF">
        <w:rPr>
          <w:rFonts w:ascii="Courier" w:hAnsi="Courier" w:cs="Courier"/>
          <w:sz w:val="20"/>
          <w:szCs w:val="20"/>
          <w:lang w:val="en-US"/>
        </w:rPr>
        <w:t xml:space="preserve">       481 </w:t>
      </w:r>
      <w:proofErr w:type="spellStart"/>
      <w:r w:rsidRPr="00D156CF">
        <w:rPr>
          <w:rFonts w:ascii="Courier" w:hAnsi="Courier" w:cs="Courier"/>
          <w:sz w:val="20"/>
          <w:szCs w:val="20"/>
          <w:lang w:val="en-US"/>
        </w:rPr>
        <w:t>erdriyqder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ersltaasam</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gpaplistpp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trpvqvwneq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qprredcnnv</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rpedwnprip</w:t>
      </w:r>
      <w:proofErr w:type="spellEnd"/>
      <w:r w:rsidRPr="00D156CF">
        <w:rPr>
          <w:rFonts w:ascii="Courier" w:hAnsi="Courier" w:cs="Courier"/>
          <w:sz w:val="20"/>
          <w:szCs w:val="20"/>
          <w:lang w:val="en-US"/>
        </w:rPr>
        <w:t xml:space="preserve">       541 </w:t>
      </w:r>
      <w:proofErr w:type="spellStart"/>
      <w:r w:rsidRPr="00D156CF">
        <w:rPr>
          <w:rFonts w:ascii="Courier" w:hAnsi="Courier" w:cs="Courier"/>
          <w:sz w:val="20"/>
          <w:szCs w:val="20"/>
          <w:lang w:val="en-US"/>
        </w:rPr>
        <w:t>vgispipesr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kpgsitlfsn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pfadtpypgq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vkasplpsew</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ngktesciln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inssiydeiq</w:t>
      </w:r>
      <w:proofErr w:type="spellEnd"/>
      <w:r w:rsidRPr="00D156CF">
        <w:rPr>
          <w:rFonts w:ascii="Courier" w:hAnsi="Courier" w:cs="Courier"/>
          <w:sz w:val="20"/>
          <w:szCs w:val="20"/>
          <w:lang w:val="en-US"/>
        </w:rPr>
        <w:t xml:space="preserve">       601 </w:t>
      </w:r>
      <w:proofErr w:type="spellStart"/>
      <w:r w:rsidRPr="00D156CF">
        <w:rPr>
          <w:rFonts w:ascii="Courier" w:hAnsi="Courier" w:cs="Courier"/>
          <w:sz w:val="20"/>
          <w:szCs w:val="20"/>
          <w:lang w:val="en-US"/>
        </w:rPr>
        <w:t>qemkrakvsq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alfakvaask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sqgwlcellr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wkedpspenr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tlwenlsmir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rflslaqger</w:t>
      </w:r>
      <w:proofErr w:type="spellEnd"/>
      <w:r w:rsidRPr="00D156CF">
        <w:rPr>
          <w:rFonts w:ascii="Courier" w:hAnsi="Courier" w:cs="Courier"/>
          <w:sz w:val="20"/>
          <w:szCs w:val="20"/>
          <w:lang w:val="en-US"/>
        </w:rPr>
        <w:t xml:space="preserve">       661 </w:t>
      </w:r>
      <w:proofErr w:type="spellStart"/>
      <w:r w:rsidRPr="00D156CF">
        <w:rPr>
          <w:rFonts w:ascii="Courier" w:hAnsi="Courier" w:cs="Courier"/>
          <w:sz w:val="20"/>
          <w:szCs w:val="20"/>
          <w:lang w:val="en-US"/>
        </w:rPr>
        <w:t>daiyeqesta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gqqqhhadrp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phmmhmstdp</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mqsqthqppq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qqqqhqppms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lqhpsqppls</w:t>
      </w:r>
      <w:proofErr w:type="spellEnd"/>
      <w:r w:rsidRPr="00D156CF">
        <w:rPr>
          <w:rFonts w:ascii="Courier" w:hAnsi="Courier" w:cs="Courier"/>
          <w:sz w:val="20"/>
          <w:szCs w:val="20"/>
          <w:lang w:val="en-US"/>
        </w:rPr>
        <w:t xml:space="preserve">       721 </w:t>
      </w:r>
      <w:proofErr w:type="spellStart"/>
      <w:r w:rsidRPr="00D156CF">
        <w:rPr>
          <w:rFonts w:ascii="Courier" w:hAnsi="Courier" w:cs="Courier"/>
          <w:sz w:val="20"/>
          <w:szCs w:val="20"/>
          <w:lang w:val="en-US"/>
        </w:rPr>
        <w:t>qqpmqqqqqq</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ppmgprlppr</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qpstaspaet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edqarggggt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karsgggkis</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qealgilqsf</w:t>
      </w:r>
      <w:proofErr w:type="spellEnd"/>
      <w:r w:rsidRPr="00D156CF">
        <w:rPr>
          <w:rFonts w:ascii="Courier" w:hAnsi="Courier" w:cs="Courier"/>
          <w:sz w:val="20"/>
          <w:szCs w:val="20"/>
          <w:lang w:val="en-US"/>
        </w:rPr>
        <w:t xml:space="preserve">       781 </w:t>
      </w:r>
      <w:proofErr w:type="spellStart"/>
      <w:r w:rsidRPr="00D156CF">
        <w:rPr>
          <w:rFonts w:ascii="Courier" w:hAnsi="Courier" w:cs="Courier"/>
          <w:sz w:val="20"/>
          <w:szCs w:val="20"/>
          <w:lang w:val="en-US"/>
        </w:rPr>
        <w:t>iqdvgmypde</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eaihtlsaql</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dlpkltiikf</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fqnqrfyvnh</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pakppkepsn</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ssssspafee</w:t>
      </w:r>
      <w:proofErr w:type="spellEnd"/>
      <w:r w:rsidRPr="00D156CF">
        <w:rPr>
          <w:rFonts w:ascii="Courier" w:hAnsi="Courier" w:cs="Courier"/>
          <w:sz w:val="20"/>
          <w:szCs w:val="20"/>
          <w:lang w:val="en-US"/>
        </w:rPr>
        <w:t xml:space="preserve">       841 </w:t>
      </w:r>
      <w:proofErr w:type="spellStart"/>
      <w:r w:rsidRPr="00D156CF">
        <w:rPr>
          <w:rFonts w:ascii="Courier" w:hAnsi="Courier" w:cs="Courier"/>
          <w:sz w:val="20"/>
          <w:szCs w:val="20"/>
          <w:lang w:val="en-US"/>
        </w:rPr>
        <w:t>elsdfragsa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ellkeleest</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qtnstifsik</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ieehlarsea</w:t>
      </w:r>
      <w:proofErr w:type="spellEnd"/>
      <w:r w:rsidRPr="00D156CF">
        <w:rPr>
          <w:rFonts w:ascii="Courier" w:hAnsi="Courier" w:cs="Courier"/>
          <w:sz w:val="20"/>
          <w:szCs w:val="20"/>
          <w:lang w:val="en-US"/>
        </w:rPr>
        <w:t xml:space="preserve"> </w:t>
      </w:r>
      <w:proofErr w:type="spellStart"/>
      <w:r w:rsidRPr="00D156CF">
        <w:rPr>
          <w:rFonts w:ascii="Courier" w:hAnsi="Courier" w:cs="Courier"/>
          <w:sz w:val="20"/>
          <w:szCs w:val="20"/>
          <w:lang w:val="en-US"/>
        </w:rPr>
        <w:t>lsesdhetke</w:t>
      </w:r>
      <w:proofErr w:type="spellEnd"/>
    </w:p>
    <w:p w14:paraId="666F3403" w14:textId="77777777" w:rsidR="00B14F7E" w:rsidRPr="00D156CF" w:rsidRDefault="00B14F7E" w:rsidP="00B14F7E">
      <w:pPr>
        <w:rPr>
          <w:rFonts w:asciiTheme="majorHAnsi" w:hAnsiTheme="majorHAnsi"/>
          <w:lang w:val="en-US"/>
        </w:rPr>
      </w:pPr>
    </w:p>
    <w:p w14:paraId="532B362C" w14:textId="77777777" w:rsidR="00B14F7E" w:rsidRPr="00D156CF" w:rsidRDefault="00B14F7E" w:rsidP="00B14F7E">
      <w:pPr>
        <w:rPr>
          <w:rFonts w:asciiTheme="majorHAnsi" w:hAnsiTheme="majorHAnsi"/>
          <w:b/>
          <w:lang w:val="en-US"/>
        </w:rPr>
      </w:pPr>
      <w:r w:rsidRPr="00D156CF">
        <w:rPr>
          <w:rFonts w:asciiTheme="majorHAnsi" w:hAnsiTheme="majorHAnsi"/>
          <w:b/>
          <w:lang w:val="en-US"/>
        </w:rPr>
        <w:t>human/</w:t>
      </w:r>
      <w:r w:rsidRPr="00D156CF">
        <w:rPr>
          <w:rFonts w:asciiTheme="majorHAnsi" w:hAnsiTheme="majorHAnsi"/>
          <w:b/>
          <w:color w:val="FF6600"/>
          <w:lang w:val="en-US"/>
        </w:rPr>
        <w:t>rainbow trout 95% sequence homology:</w:t>
      </w:r>
    </w:p>
    <w:p w14:paraId="3BCA2315" w14:textId="77777777" w:rsidR="00B14F7E" w:rsidRPr="00D156CF" w:rsidRDefault="00B14F7E" w:rsidP="00B14F7E">
      <w:pPr>
        <w:rPr>
          <w:rFonts w:asciiTheme="majorHAnsi" w:hAnsiTheme="majorHAnsi"/>
          <w:lang w:val="en-US"/>
        </w:rPr>
      </w:pPr>
      <w:proofErr w:type="spellStart"/>
      <w:r w:rsidRPr="00D156CF">
        <w:rPr>
          <w:rFonts w:asciiTheme="majorHAnsi" w:hAnsiTheme="majorHAnsi"/>
          <w:lang w:val="en-US"/>
        </w:rPr>
        <w:t>gtmlpvfcvv</w:t>
      </w:r>
      <w:proofErr w:type="spellEnd"/>
      <w:r w:rsidRPr="00D156CF">
        <w:rPr>
          <w:rFonts w:asciiTheme="majorHAnsi" w:hAnsiTheme="majorHAnsi"/>
          <w:lang w:val="en-US"/>
        </w:rPr>
        <w:t xml:space="preserve"> </w:t>
      </w:r>
      <w:proofErr w:type="spellStart"/>
      <w:r w:rsidRPr="00D156CF">
        <w:rPr>
          <w:rFonts w:asciiTheme="majorHAnsi" w:hAnsiTheme="majorHAnsi"/>
          <w:lang w:val="en-US"/>
        </w:rPr>
        <w:t>ehyenaieyd</w:t>
      </w:r>
      <w:proofErr w:type="spellEnd"/>
      <w:r w:rsidRPr="00D156CF">
        <w:rPr>
          <w:rFonts w:asciiTheme="majorHAnsi" w:hAnsiTheme="majorHAnsi"/>
          <w:lang w:val="en-US"/>
        </w:rPr>
        <w:t xml:space="preserve"> </w:t>
      </w:r>
      <w:proofErr w:type="spellStart"/>
      <w:r w:rsidRPr="00D156CF">
        <w:rPr>
          <w:rFonts w:asciiTheme="majorHAnsi" w:hAnsiTheme="majorHAnsi"/>
          <w:lang w:val="en-US"/>
        </w:rPr>
        <w:t>ckeehaefvl</w:t>
      </w:r>
      <w:proofErr w:type="spellEnd"/>
      <w:r w:rsidRPr="00D156CF">
        <w:rPr>
          <w:rFonts w:asciiTheme="majorHAnsi" w:hAnsiTheme="majorHAnsi"/>
          <w:lang w:val="en-US"/>
        </w:rPr>
        <w:t xml:space="preserve"> </w:t>
      </w:r>
      <w:proofErr w:type="spellStart"/>
      <w:r w:rsidRPr="00D156CF">
        <w:rPr>
          <w:rFonts w:asciiTheme="majorHAnsi" w:hAnsiTheme="majorHAnsi"/>
          <w:lang w:val="en-US"/>
        </w:rPr>
        <w:t>vrkdmlfnql</w:t>
      </w:r>
      <w:proofErr w:type="spellEnd"/>
      <w:r w:rsidRPr="00D156CF">
        <w:rPr>
          <w:rFonts w:asciiTheme="majorHAnsi" w:hAnsiTheme="majorHAnsi"/>
          <w:lang w:val="en-US"/>
        </w:rPr>
        <w:t xml:space="preserve"> </w:t>
      </w:r>
      <w:proofErr w:type="spellStart"/>
      <w:r w:rsidRPr="00D156CF">
        <w:rPr>
          <w:rFonts w:asciiTheme="majorHAnsi" w:hAnsiTheme="majorHAnsi"/>
          <w:lang w:val="en-US"/>
        </w:rPr>
        <w:t>iemallslgy</w:t>
      </w:r>
      <w:proofErr w:type="spellEnd"/>
      <w:r w:rsidRPr="00D156CF">
        <w:rPr>
          <w:rFonts w:asciiTheme="majorHAnsi" w:hAnsiTheme="majorHAnsi"/>
          <w:lang w:val="en-US"/>
        </w:rPr>
        <w:t xml:space="preserve"> </w:t>
      </w:r>
      <w:proofErr w:type="spellStart"/>
      <w:r w:rsidRPr="00D156CF">
        <w:rPr>
          <w:rFonts w:asciiTheme="majorHAnsi" w:hAnsiTheme="majorHAnsi"/>
          <w:lang w:val="en-US"/>
        </w:rPr>
        <w:t>shssaaqakg</w:t>
      </w:r>
      <w:proofErr w:type="spellEnd"/>
      <w:r w:rsidRPr="00D156CF">
        <w:rPr>
          <w:rFonts w:asciiTheme="majorHAnsi" w:hAnsiTheme="majorHAnsi"/>
          <w:lang w:val="en-US"/>
        </w:rPr>
        <w:t xml:space="preserve"> </w:t>
      </w:r>
      <w:proofErr w:type="spellStart"/>
      <w:r w:rsidRPr="00D156CF">
        <w:rPr>
          <w:rFonts w:asciiTheme="majorHAnsi" w:hAnsiTheme="majorHAnsi"/>
          <w:lang w:val="en-US"/>
        </w:rPr>
        <w:t>liqvgkwnpv</w:t>
      </w:r>
      <w:proofErr w:type="spellEnd"/>
      <w:r w:rsidRPr="00D156CF">
        <w:rPr>
          <w:rFonts w:asciiTheme="majorHAnsi" w:hAnsiTheme="majorHAnsi"/>
          <w:lang w:val="en-US"/>
        </w:rPr>
        <w:t xml:space="preserve"> </w:t>
      </w:r>
      <w:proofErr w:type="spellStart"/>
      <w:r w:rsidRPr="00D156CF">
        <w:rPr>
          <w:rFonts w:asciiTheme="majorHAnsi" w:hAnsiTheme="majorHAnsi"/>
          <w:lang w:val="en-US"/>
        </w:rPr>
        <w:t>plsyvtdapd</w:t>
      </w:r>
      <w:proofErr w:type="spellEnd"/>
      <w:r w:rsidRPr="00D156CF">
        <w:rPr>
          <w:rFonts w:asciiTheme="majorHAnsi" w:hAnsiTheme="majorHAnsi"/>
          <w:lang w:val="en-US"/>
        </w:rPr>
        <w:t xml:space="preserve"> </w:t>
      </w:r>
    </w:p>
    <w:p w14:paraId="54B0A216" w14:textId="77777777" w:rsidR="00B14F7E" w:rsidRPr="00FB0682" w:rsidRDefault="00B14F7E" w:rsidP="00B14F7E">
      <w:pPr>
        <w:rPr>
          <w:rFonts w:asciiTheme="majorHAnsi" w:hAnsiTheme="majorHAnsi"/>
          <w:lang w:val="en-US"/>
        </w:rPr>
      </w:pPr>
      <w:proofErr w:type="spellStart"/>
      <w:r w:rsidRPr="00D156CF">
        <w:rPr>
          <w:rFonts w:asciiTheme="majorHAnsi" w:hAnsiTheme="majorHAnsi" w:cs="Courier"/>
          <w:color w:val="FF6600"/>
          <w:lang w:val="en-US"/>
        </w:rPr>
        <w:t>g</w:t>
      </w:r>
      <w:r w:rsidRPr="00D156CF">
        <w:rPr>
          <w:rFonts w:asciiTheme="majorHAnsi" w:hAnsiTheme="majorHAnsi" w:cs="Courier"/>
          <w:color w:val="0000FF"/>
          <w:lang w:val="en-US"/>
        </w:rPr>
        <w:t>n</w:t>
      </w:r>
      <w:r w:rsidRPr="00D156CF">
        <w:rPr>
          <w:rFonts w:asciiTheme="majorHAnsi" w:hAnsiTheme="majorHAnsi" w:cs="Courier"/>
          <w:color w:val="FF6600"/>
          <w:lang w:val="en-US"/>
        </w:rPr>
        <w:t>mlpvfcvv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ehye</w:t>
      </w:r>
      <w:r w:rsidRPr="00D156CF">
        <w:rPr>
          <w:rFonts w:asciiTheme="majorHAnsi" w:hAnsiTheme="majorHAnsi" w:cs="Courier"/>
          <w:color w:val="0000FF"/>
          <w:lang w:val="en-US"/>
        </w:rPr>
        <w:t>sp</w:t>
      </w:r>
      <w:r w:rsidRPr="00D156CF">
        <w:rPr>
          <w:rFonts w:asciiTheme="majorHAnsi" w:hAnsiTheme="majorHAnsi" w:cs="Courier"/>
          <w:color w:val="FF6600"/>
          <w:lang w:val="en-US"/>
        </w:rPr>
        <w:t>ie</w:t>
      </w:r>
      <w:r w:rsidRPr="00D156CF">
        <w:rPr>
          <w:rFonts w:asciiTheme="majorHAnsi" w:hAnsiTheme="majorHAnsi" w:cs="Courier"/>
          <w:color w:val="0000FF"/>
          <w:lang w:val="en-US"/>
        </w:rPr>
        <w:t>f</w:t>
      </w:r>
      <w:r w:rsidRPr="00D156CF">
        <w:rPr>
          <w:rFonts w:asciiTheme="majorHAnsi" w:hAnsiTheme="majorHAnsi" w:cs="Courier"/>
          <w:color w:val="FF6600"/>
          <w:lang w:val="en-US"/>
        </w:rPr>
        <w:t>d</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0000FF"/>
          <w:lang w:val="en-US"/>
        </w:rPr>
        <w:t>s</w:t>
      </w:r>
      <w:r w:rsidRPr="00D156CF">
        <w:rPr>
          <w:rFonts w:asciiTheme="majorHAnsi" w:hAnsiTheme="majorHAnsi" w:cs="Courier"/>
          <w:color w:val="FF6600"/>
          <w:lang w:val="en-US"/>
        </w:rPr>
        <w:t>keehaefvl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vrkdmlfnql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iemallslgy</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shssaaqakg</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liqvgkwnpv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plsyvtdapd</w:t>
      </w:r>
      <w:proofErr w:type="spellEnd"/>
    </w:p>
    <w:p w14:paraId="17470E72" w14:textId="77777777" w:rsidR="00B14F7E" w:rsidRPr="00FB0682" w:rsidRDefault="00B14F7E" w:rsidP="00B14F7E">
      <w:pPr>
        <w:rPr>
          <w:rFonts w:asciiTheme="majorHAnsi" w:hAnsiTheme="majorHAnsi"/>
          <w:lang w:val="en-US"/>
        </w:rPr>
      </w:pPr>
    </w:p>
    <w:p w14:paraId="1C01E6D6" w14:textId="77777777" w:rsidR="00B14F7E" w:rsidRPr="009908D0" w:rsidRDefault="00B14F7E" w:rsidP="00B14F7E">
      <w:pPr>
        <w:rPr>
          <w:b/>
          <w:lang w:val="en-US"/>
        </w:rPr>
      </w:pPr>
      <w:proofErr w:type="spellStart"/>
      <w:r w:rsidRPr="000807E2">
        <w:rPr>
          <w:rFonts w:asciiTheme="majorHAnsi" w:hAnsiTheme="majorHAnsi"/>
          <w:lang w:val="en-US"/>
        </w:rPr>
        <w:t>atvadmlqdv</w:t>
      </w:r>
      <w:proofErr w:type="spellEnd"/>
      <w:r w:rsidRPr="000807E2">
        <w:rPr>
          <w:rFonts w:asciiTheme="majorHAnsi" w:hAnsiTheme="majorHAnsi"/>
          <w:lang w:val="en-US"/>
        </w:rPr>
        <w:t xml:space="preserve"> </w:t>
      </w:r>
      <w:proofErr w:type="spellStart"/>
      <w:r w:rsidRPr="009908D0">
        <w:rPr>
          <w:rFonts w:asciiTheme="majorHAnsi" w:hAnsiTheme="majorHAnsi"/>
          <w:lang w:val="en-US"/>
        </w:rPr>
        <w:t>yhvvtlkiql</w:t>
      </w:r>
      <w:proofErr w:type="spellEnd"/>
      <w:r w:rsidRPr="009908D0">
        <w:rPr>
          <w:rFonts w:asciiTheme="majorHAnsi" w:hAnsiTheme="majorHAnsi"/>
          <w:lang w:val="en-US"/>
        </w:rPr>
        <w:t xml:space="preserve"> </w:t>
      </w:r>
      <w:proofErr w:type="spellStart"/>
      <w:r w:rsidRPr="009908D0">
        <w:rPr>
          <w:rFonts w:asciiTheme="majorHAnsi" w:hAnsiTheme="majorHAnsi"/>
          <w:lang w:val="en-US"/>
        </w:rPr>
        <w:t>hs</w:t>
      </w:r>
      <w:proofErr w:type="spellEnd"/>
    </w:p>
    <w:p w14:paraId="100154CB" w14:textId="77777777" w:rsidR="00B14F7E" w:rsidRPr="00FB0682" w:rsidRDefault="00B14F7E" w:rsidP="00B14F7E">
      <w:pPr>
        <w:rPr>
          <w:rFonts w:ascii="Georgia" w:hAnsi="Georgia"/>
          <w:lang w:val="en-US"/>
        </w:rPr>
      </w:pPr>
      <w:proofErr w:type="spellStart"/>
      <w:r w:rsidRPr="00D156CF">
        <w:rPr>
          <w:rFonts w:asciiTheme="majorHAnsi" w:hAnsiTheme="majorHAnsi" w:cs="Courier"/>
          <w:color w:val="FF6600"/>
          <w:lang w:val="en-US"/>
        </w:rPr>
        <w:t>atvadmlqdv</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yhvvtlkiql</w:t>
      </w:r>
      <w:proofErr w:type="spellEnd"/>
      <w:r w:rsidRPr="00D156CF">
        <w:rPr>
          <w:rFonts w:asciiTheme="majorHAnsi" w:hAnsiTheme="majorHAnsi" w:cs="Courier"/>
          <w:color w:val="FF6600"/>
          <w:lang w:val="en-US"/>
        </w:rPr>
        <w:t xml:space="preserve"> </w:t>
      </w:r>
      <w:proofErr w:type="spellStart"/>
      <w:r w:rsidRPr="00D156CF">
        <w:rPr>
          <w:rFonts w:asciiTheme="majorHAnsi" w:hAnsiTheme="majorHAnsi" w:cs="Courier"/>
          <w:color w:val="FF6600"/>
          <w:lang w:val="en-US"/>
        </w:rPr>
        <w:t>hs</w:t>
      </w:r>
      <w:proofErr w:type="spellEnd"/>
    </w:p>
    <w:p w14:paraId="1E1EBA4D" w14:textId="77777777" w:rsidR="00B14F7E" w:rsidRPr="00BD0083" w:rsidRDefault="00B14F7E" w:rsidP="00B14F7E">
      <w:pPr>
        <w:rPr>
          <w:rFonts w:ascii="Georgia" w:hAnsi="Georgia"/>
          <w:lang w:val="en-US"/>
        </w:rPr>
      </w:pPr>
      <w:r>
        <w:rPr>
          <w:rFonts w:ascii="Georgia" w:hAnsi="Georgia"/>
          <w:lang w:val="en-US"/>
        </w:rPr>
        <w:t>___ ____ ____ ____</w:t>
      </w:r>
    </w:p>
    <w:p w14:paraId="52543F56" w14:textId="77777777" w:rsidR="00067C6D" w:rsidRPr="00F07AB2" w:rsidRDefault="00067C6D" w:rsidP="00067C6D">
      <w:pPr>
        <w:jc w:val="both"/>
        <w:rPr>
          <w:rFonts w:asciiTheme="majorHAnsi" w:hAnsiTheme="majorHAnsi" w:cstheme="majorHAnsi"/>
          <w:lang w:val="en-US"/>
        </w:rPr>
      </w:pPr>
    </w:p>
    <w:p w14:paraId="050EA22F" w14:textId="6FBD7F28" w:rsidR="00067C6D" w:rsidRDefault="00067C6D" w:rsidP="003228B4">
      <w:pPr>
        <w:pStyle w:val="berschrift3"/>
        <w:numPr>
          <w:ilvl w:val="0"/>
          <w:numId w:val="47"/>
        </w:numPr>
        <w:rPr>
          <w:ins w:id="96" w:author="anna.resch88@gmail.com" w:date="2022-01-04T10:04:00Z"/>
          <w:lang w:val="en-US"/>
        </w:rPr>
      </w:pPr>
      <w:bookmarkStart w:id="97" w:name="_Hlk29650375"/>
      <w:bookmarkStart w:id="98" w:name="_Toc92462533"/>
      <w:r w:rsidRPr="00F07AB2">
        <w:rPr>
          <w:lang w:val="en-US"/>
        </w:rPr>
        <w:t xml:space="preserve">Protein expression, </w:t>
      </w:r>
      <w:proofErr w:type="gramStart"/>
      <w:r w:rsidRPr="00F07AB2">
        <w:rPr>
          <w:lang w:val="en-US"/>
        </w:rPr>
        <w:t>purification</w:t>
      </w:r>
      <w:proofErr w:type="gramEnd"/>
      <w:r w:rsidRPr="00F07AB2">
        <w:rPr>
          <w:lang w:val="en-US"/>
        </w:rPr>
        <w:t xml:space="preserve"> </w:t>
      </w:r>
      <w:bookmarkEnd w:id="97"/>
      <w:r w:rsidRPr="00F07AB2">
        <w:rPr>
          <w:lang w:val="en-US"/>
        </w:rPr>
        <w:t>and quantification</w:t>
      </w:r>
      <w:bookmarkEnd w:id="98"/>
    </w:p>
    <w:p w14:paraId="53C411B3" w14:textId="54D4CF53" w:rsidR="006210AB" w:rsidRPr="006210AB" w:rsidRDefault="006210AB" w:rsidP="009E3BE9">
      <w:pPr>
        <w:pStyle w:val="berschrift4"/>
        <w:numPr>
          <w:ilvl w:val="1"/>
          <w:numId w:val="47"/>
        </w:numPr>
        <w:rPr>
          <w:lang w:val="en-US"/>
        </w:rPr>
      </w:pPr>
      <w:bookmarkStart w:id="99" w:name="_Toc92462534"/>
      <w:ins w:id="100" w:author="anna.resch88@gmail.com" w:date="2022-01-04T10:04:00Z">
        <w:r>
          <w:rPr>
            <w:lang w:val="en-US"/>
          </w:rPr>
          <w:t>Materials and Methods</w:t>
        </w:r>
      </w:ins>
      <w:bookmarkEnd w:id="99"/>
    </w:p>
    <w:p w14:paraId="1D7093AF" w14:textId="758D03B1" w:rsidR="00067C6D" w:rsidRDefault="00067C6D" w:rsidP="00067C6D">
      <w:pPr>
        <w:jc w:val="both"/>
        <w:rPr>
          <w:ins w:id="101" w:author="anna.resch88@gmail.com" w:date="2022-01-04T10:05:00Z"/>
          <w:rFonts w:asciiTheme="majorHAnsi" w:hAnsiTheme="majorHAnsi" w:cstheme="majorHAnsi"/>
          <w:lang w:val="en-US"/>
        </w:rPr>
      </w:pPr>
      <w:r w:rsidRPr="00F07AB2">
        <w:rPr>
          <w:rFonts w:asciiTheme="majorHAnsi" w:hAnsiTheme="majorHAnsi" w:cstheme="majorHAnsi"/>
          <w:lang w:val="en-US"/>
        </w:rPr>
        <w:t>We used</w:t>
      </w:r>
      <w:r w:rsidRPr="00F07AB2">
        <w:rPr>
          <w:rFonts w:asciiTheme="majorHAnsi" w:hAnsiTheme="majorHAnsi" w:cstheme="majorHAnsi"/>
          <w:i/>
          <w:lang w:val="en-US"/>
        </w:rPr>
        <w:t xml:space="preserve"> E.</w:t>
      </w:r>
      <w:r>
        <w:rPr>
          <w:rFonts w:asciiTheme="majorHAnsi" w:hAnsiTheme="majorHAnsi" w:cstheme="majorHAnsi"/>
          <w:i/>
          <w:lang w:val="en-US"/>
        </w:rPr>
        <w:t xml:space="preserve"> </w:t>
      </w:r>
      <w:r w:rsidRPr="00F07AB2">
        <w:rPr>
          <w:rFonts w:asciiTheme="majorHAnsi" w:hAnsiTheme="majorHAnsi" w:cstheme="majorHAnsi"/>
          <w:i/>
          <w:lang w:val="en-US"/>
        </w:rPr>
        <w:t>coli</w:t>
      </w:r>
      <w:r w:rsidRPr="00F07AB2">
        <w:rPr>
          <w:rFonts w:asciiTheme="majorHAnsi" w:hAnsiTheme="majorHAnsi" w:cstheme="majorHAnsi"/>
          <w:lang w:val="en-US"/>
        </w:rPr>
        <w:t xml:space="preserve"> strain BL21(DE3) for protein expression. Starter cultures of 2YT or Terrific Broth (TB) medium with 40 µg/mL </w:t>
      </w:r>
      <w:ins w:id="102" w:author="anna.resch88@gmail.com" w:date="2022-01-04T16:09:00Z">
        <w:r w:rsidR="0049319A">
          <w:rPr>
            <w:rFonts w:asciiTheme="majorHAnsi" w:hAnsiTheme="majorHAnsi" w:cstheme="majorHAnsi"/>
            <w:lang w:val="en-US"/>
          </w:rPr>
          <w:t>k</w:t>
        </w:r>
      </w:ins>
      <w:del w:id="103" w:author="anna.resch88@gmail.com" w:date="2022-01-04T16:09:00Z">
        <w:r w:rsidRPr="00F07AB2" w:rsidDel="0049319A">
          <w:rPr>
            <w:rFonts w:asciiTheme="majorHAnsi" w:hAnsiTheme="majorHAnsi" w:cstheme="majorHAnsi"/>
            <w:lang w:val="en-US"/>
          </w:rPr>
          <w:delText>K</w:delText>
        </w:r>
      </w:del>
      <w:r w:rsidRPr="00F07AB2">
        <w:rPr>
          <w:rFonts w:asciiTheme="majorHAnsi" w:hAnsiTheme="majorHAnsi" w:cstheme="majorHAnsi"/>
          <w:lang w:val="en-US"/>
        </w:rPr>
        <w:t xml:space="preserve">anamycin were inoculated with cells from glycerol stocks. We grew bacteria while shaking at 250 rpm and 37 °C overnight. The next morning, we centrifuged 2 mL starter culture for 4 min at 3,220 g and resuspended it in 1 mL fresh 2YT or TB medium as described by Quiroz and </w:t>
      </w:r>
      <w:r w:rsidRPr="003C0B8B">
        <w:rPr>
          <w:rFonts w:asciiTheme="majorHAnsi" w:hAnsiTheme="majorHAnsi" w:cstheme="majorHAnsi"/>
          <w:lang w:val="en-US"/>
        </w:rPr>
        <w:t>Chilkoti</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&lt;EndNote&gt;&lt;Cite&gt;&lt;Author&gt;Quiroz&lt;/Author&gt;&lt;Year&gt;2015&lt;/Year&gt;&lt;RecNum&gt;6&lt;/RecNum&gt;&lt;DisplayText&gt;&lt;style face="superscript"&gt;5&lt;/style&gt;&lt;/DisplayText&gt;&lt;record&gt;&lt;rec-number&gt;6&lt;/rec-number&gt;&lt;foreign-keys&gt;&lt;key app="EN" db-id="zvspev52q5sttqetatnpexxo02zdpswpztzw" timestamp="1602401589"&gt;6&lt;/key&gt;&lt;/foreign-keys&gt;&lt;ref-type name="Journal Article"&gt;17&lt;/ref-type&gt;&lt;contributors&gt;&lt;authors&gt;&lt;author&gt;Quiroz, Felipe Garcia&lt;/author&gt;&lt;author&gt;Chilkoti, Ashutosh&lt;/author&gt;&lt;/authors&gt;&lt;/contributors&gt;&lt;titles&gt;&lt;title&gt;Sequence heuristics to encode phase behaviour in intrinsically disordered protein polymers&lt;/title&gt;&lt;secondary-title&gt;Nature Materials&lt;/secondary-title&gt;&lt;/titles&gt;&lt;periodical&gt;&lt;full-title&gt;Nature Materials&lt;/full-title&gt;&lt;/periodical&gt;&lt;pages&gt;1164-1171&lt;/pages&gt;&lt;volume&gt;14&lt;/volume&gt;&lt;number&gt;11&lt;/number&gt;&lt;dates&gt;&lt;year&gt;2015&lt;/year&gt;&lt;/dates&gt;&lt;isbn&gt;1476-1122 (Electronic)\r1476-1122 (Linking)&lt;/isbn&gt;&lt;urls&gt;&lt;pdf-urls&gt;&lt;url&gt;file:///C:/Users/annar/Documents/Backup ZBSA Aug 2019/03_Literaturverzeichnis V.2/03_Methoden/09_enhance expression/Chilkoti_expression_protocol.pdf&lt;/url&gt;&lt;url&gt;file:///C:/Users/annar/AppData/Local/Mendeley Ltd./Mendeley Desktop/Downloaded/Quiroz, Chilkoti - 2015 - Sequence heuristics to encode phase behaviour in intrinsically disordered protein polymers.pdf&lt;/url&gt;&lt;/pdf-urls&gt;&lt;/urls&gt;&lt;electronic-resource-num&gt;10.1038/nmat4418&lt;/electronic-resource-num&gt;&lt;/record&gt;&lt;/Cite&gt;&lt;/EndNote&gt;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5</w:t>
      </w:r>
      <w:r>
        <w:rPr>
          <w:rFonts w:asciiTheme="majorHAnsi" w:hAnsiTheme="majorHAnsi" w:cstheme="majorHAnsi"/>
          <w:lang w:val="en-US"/>
        </w:rPr>
        <w:fldChar w:fldCharType="end"/>
      </w:r>
      <w:r w:rsidRPr="003C0B8B">
        <w:rPr>
          <w:rFonts w:asciiTheme="majorHAnsi" w:hAnsiTheme="majorHAnsi" w:cstheme="majorHAnsi"/>
          <w:lang w:val="en-US"/>
        </w:rPr>
        <w:t>.</w:t>
      </w:r>
      <w:r w:rsidRPr="00F07AB2">
        <w:rPr>
          <w:rFonts w:asciiTheme="majorHAnsi" w:hAnsiTheme="majorHAnsi" w:cstheme="majorHAnsi"/>
          <w:lang w:val="en-US"/>
        </w:rPr>
        <w:t xml:space="preserve"> 400 mL fresh medium was inoculated with the resuspended starter culture and bacteria were grown for ca. 8 hours at 37 °C while shaking at 180 rpm. We induced protein expression by adding IPTG to a final concentration of 1 mM and temperature was reduced to 20 °C. Cells were then harvested after approx. 20 hours by centrifugation at 3,220 g and 4 °C for 30 min. For cell lysis, we used a lysis buffer containing 50 mM Tris-HCl, 500 mM NaCl, 4 M urea and 20 mM imidazole, pH 7.5, to resuspend the cell pellet. We then added lysozyme to a final concentration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of 0.1 mg/mL, PMSF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TCEP (</w:t>
      </w:r>
      <w:proofErr w:type="spellStart"/>
      <w:r w:rsidRPr="00F07AB2">
        <w:rPr>
          <w:rFonts w:asciiTheme="majorHAnsi" w:hAnsiTheme="majorHAnsi" w:cstheme="majorHAnsi"/>
          <w:lang w:val="en-US"/>
        </w:rPr>
        <w:t>f.c.</w:t>
      </w:r>
      <w:proofErr w:type="spellEnd"/>
      <w:r w:rsidRPr="00F07AB2">
        <w:rPr>
          <w:rFonts w:asciiTheme="majorHAnsi" w:hAnsiTheme="majorHAnsi" w:cstheme="majorHAnsi"/>
          <w:lang w:val="en-US"/>
        </w:rPr>
        <w:t xml:space="preserve"> 1 mM) and incubated the resuspended cells for 30 min on ice. After 2 times of freezing the suspension in liquid nitrogen and thawing and incubation with </w:t>
      </w:r>
      <w:proofErr w:type="spellStart"/>
      <w:r w:rsidRPr="00F07AB2">
        <w:rPr>
          <w:rFonts w:asciiTheme="majorHAnsi" w:hAnsiTheme="majorHAnsi" w:cstheme="majorHAnsi"/>
          <w:lang w:val="en-US"/>
        </w:rPr>
        <w:t>DNAse</w:t>
      </w:r>
      <w:proofErr w:type="spellEnd"/>
      <w:r w:rsidRPr="00F07AB2">
        <w:rPr>
          <w:rFonts w:asciiTheme="majorHAnsi" w:hAnsiTheme="majorHAnsi" w:cstheme="majorHAnsi"/>
          <w:lang w:val="en-US"/>
        </w:rPr>
        <w:t xml:space="preserve"> I in between the freezing cycles, we </w:t>
      </w:r>
      <w:proofErr w:type="spellStart"/>
      <w:r w:rsidRPr="00F07AB2">
        <w:rPr>
          <w:rFonts w:asciiTheme="majorHAnsi" w:hAnsiTheme="majorHAnsi" w:cstheme="majorHAnsi"/>
          <w:lang w:val="en-US"/>
        </w:rPr>
        <w:t>sonified</w:t>
      </w:r>
      <w:proofErr w:type="spellEnd"/>
      <w:r w:rsidRPr="00F07AB2">
        <w:rPr>
          <w:rFonts w:asciiTheme="majorHAnsi" w:hAnsiTheme="majorHAnsi" w:cstheme="majorHAnsi"/>
          <w:lang w:val="en-US"/>
        </w:rPr>
        <w:t xml:space="preserve"> the suspension and centrifuged at 10,000 g and 4 °C for 30 min. The supernatant containing the desired protein was then purified on a </w:t>
      </w:r>
      <w:proofErr w:type="spellStart"/>
      <w:r w:rsidRPr="00F07AB2">
        <w:rPr>
          <w:rFonts w:asciiTheme="majorHAnsi" w:hAnsiTheme="majorHAnsi" w:cstheme="majorHAnsi"/>
          <w:lang w:val="en-US"/>
        </w:rPr>
        <w:t>HisTrap</w:t>
      </w:r>
      <w:proofErr w:type="spellEnd"/>
      <w:r w:rsidRPr="00F07AB2">
        <w:rPr>
          <w:rFonts w:asciiTheme="majorHAnsi" w:hAnsiTheme="majorHAnsi" w:cstheme="majorHAnsi"/>
          <w:lang w:val="en-US"/>
        </w:rPr>
        <w:t xml:space="preserve"> FF crude column using </w:t>
      </w:r>
      <w:proofErr w:type="spellStart"/>
      <w:r w:rsidRPr="00F07AB2">
        <w:rPr>
          <w:rFonts w:asciiTheme="majorHAnsi" w:hAnsiTheme="majorHAnsi" w:cstheme="majorHAnsi"/>
          <w:lang w:val="en-US"/>
        </w:rPr>
        <w:t>Äkta</w:t>
      </w:r>
      <w:proofErr w:type="spellEnd"/>
      <w:r w:rsidRPr="00F07AB2">
        <w:rPr>
          <w:rFonts w:asciiTheme="majorHAnsi" w:hAnsiTheme="majorHAnsi" w:cstheme="majorHAnsi"/>
          <w:lang w:val="en-US"/>
        </w:rPr>
        <w:t xml:space="preserve"> FPLC purifier system connected to a fraction collector (F9-R, GE Healthcare). Absorbance was measured at 280 nm and analyzed using Unicorn 6.3 software. The column was equilibrated with Tris-buffer (50 mM Tris-HCl, 500 mM NaCl, 4 M urea, 20 mM imidazole). Following the loading of the lysate, washing was performed (50 mM Tris-HCl, 500 mM NaCl, 4 M urea, 20 mM imidazole). His-</w:t>
      </w:r>
      <w:r w:rsidRPr="00F07AB2">
        <w:rPr>
          <w:rFonts w:asciiTheme="majorHAnsi" w:hAnsiTheme="majorHAnsi" w:cstheme="majorHAnsi"/>
          <w:lang w:val="en-US"/>
        </w:rPr>
        <w:lastRenderedPageBreak/>
        <w:t>tagged proteins were eluted using an elution buffer containing 500 mM imidazole and elution fractions were pooled. After dialysis of the pooled elution fractions into 1 mM Tris-HCl buffer pH 8 to remove salts and remaining compounds from His-tag purification, protein aliquots were lyophilized. For purity analysis and identification, standard SDS-PAGE (Tris/glycine,10 %) was performed. Lyophilized proteins were stored at -20 °C. For the most frequently used proteins we determined the protein concentration prior to dialysis via absorbance at 280 nm using the spectrophotometer Nanodrop 1,000 (</w:t>
      </w:r>
      <w:proofErr w:type="spellStart"/>
      <w:r w:rsidRPr="00F07AB2">
        <w:rPr>
          <w:rFonts w:asciiTheme="majorHAnsi" w:hAnsiTheme="majorHAnsi" w:cstheme="majorHAnsi"/>
          <w:lang w:val="en-US"/>
        </w:rPr>
        <w:t>Peqlab</w:t>
      </w:r>
      <w:proofErr w:type="spellEnd"/>
      <w:r w:rsidRPr="00F07AB2">
        <w:rPr>
          <w:rFonts w:asciiTheme="majorHAnsi" w:hAnsiTheme="majorHAnsi" w:cstheme="majorHAnsi"/>
          <w:lang w:val="en-US"/>
        </w:rPr>
        <w:t xml:space="preserve"> Biotechnology GmbH) and applying Beer-Lambert law. For all other proteins, required protein amounts were weighed immediately before hydrogel fabrication.</w:t>
      </w:r>
    </w:p>
    <w:p w14:paraId="626393EE" w14:textId="4AD7C2F0" w:rsidR="006210AB" w:rsidRDefault="006210AB" w:rsidP="003228B4">
      <w:pPr>
        <w:pStyle w:val="berschrift4"/>
        <w:numPr>
          <w:ilvl w:val="1"/>
          <w:numId w:val="47"/>
        </w:numPr>
        <w:rPr>
          <w:ins w:id="104" w:author="anna.resch88@gmail.com" w:date="2022-01-04T10:05:00Z"/>
          <w:lang w:val="en-US"/>
        </w:rPr>
      </w:pPr>
      <w:bookmarkStart w:id="105" w:name="_Toc92462535"/>
      <w:ins w:id="106" w:author="anna.resch88@gmail.com" w:date="2022-01-04T10:05:00Z">
        <w:r>
          <w:rPr>
            <w:lang w:val="en-US"/>
          </w:rPr>
          <w:t xml:space="preserve">Protein </w:t>
        </w:r>
        <w:r w:rsidR="003F21C1">
          <w:rPr>
            <w:lang w:val="en-US"/>
          </w:rPr>
          <w:t>purity and yield</w:t>
        </w:r>
        <w:bookmarkEnd w:id="105"/>
        <w:r w:rsidR="003F21C1">
          <w:rPr>
            <w:lang w:val="en-US"/>
          </w:rPr>
          <w:t xml:space="preserve"> </w:t>
        </w:r>
      </w:ins>
    </w:p>
    <w:p w14:paraId="525E543E" w14:textId="41D2B39E" w:rsidR="003F21C1" w:rsidRPr="004F69C9" w:rsidRDefault="003F21C1">
      <w:pPr>
        <w:jc w:val="both"/>
        <w:rPr>
          <w:ins w:id="107" w:author="anna.resch88@gmail.com" w:date="2022-01-04T10:05:00Z"/>
          <w:rFonts w:cstheme="majorHAnsi"/>
          <w:lang w:val="en-US"/>
        </w:rPr>
        <w:pPrChange w:id="108" w:author="anna.resch88@gmail.com" w:date="2022-01-04T10:06:00Z">
          <w:pPr>
            <w:pStyle w:val="berschrift4"/>
            <w:numPr>
              <w:ilvl w:val="1"/>
              <w:numId w:val="44"/>
            </w:numPr>
            <w:ind w:left="792" w:hanging="432"/>
          </w:pPr>
        </w:pPrChange>
      </w:pPr>
      <w:ins w:id="109" w:author="anna.resch88@gmail.com" w:date="2022-01-04T10:05:00Z">
        <w:r w:rsidRPr="003F21C1">
          <w:rPr>
            <w:rFonts w:asciiTheme="majorHAnsi" w:hAnsiTheme="majorHAnsi" w:cstheme="majorHAnsi"/>
            <w:lang w:val="en-US"/>
            <w:rPrChange w:id="110" w:author="anna.resch88@gmail.com" w:date="2022-01-04T10:06:00Z">
              <w:rPr>
                <w:i w:val="0"/>
                <w:iCs w:val="0"/>
                <w:lang w:val="en-US"/>
              </w:rPr>
            </w:rPrChange>
          </w:rPr>
          <w:t xml:space="preserve">SDS-PAGE of His-tag based purification via FPLC </w:t>
        </w:r>
      </w:ins>
      <w:ins w:id="111" w:author="anna.resch88@gmail.com" w:date="2022-01-04T10:06:00Z">
        <w:r w:rsidRPr="003F21C1">
          <w:rPr>
            <w:rFonts w:asciiTheme="majorHAnsi" w:hAnsiTheme="majorHAnsi" w:cstheme="majorHAnsi"/>
            <w:lang w:val="en-US"/>
            <w:rPrChange w:id="112" w:author="anna.resch88@gmail.com" w:date="2022-01-04T10:06:00Z">
              <w:rPr>
                <w:i w:val="0"/>
                <w:iCs w:val="0"/>
                <w:lang w:val="en-US"/>
              </w:rPr>
            </w:rPrChange>
          </w:rPr>
          <w:t>(</w:t>
        </w:r>
        <w:r w:rsidRPr="0049319A">
          <w:rPr>
            <w:rFonts w:asciiTheme="majorHAnsi" w:hAnsiTheme="majorHAnsi" w:cstheme="majorHAnsi"/>
            <w:b/>
            <w:bCs/>
            <w:highlight w:val="cyan"/>
            <w:lang w:val="en-US"/>
            <w:rPrChange w:id="113" w:author="anna.resch88@gmail.com" w:date="2022-01-04T16:07:00Z">
              <w:rPr>
                <w:i w:val="0"/>
                <w:iCs w:val="0"/>
                <w:lang w:val="en-US"/>
              </w:rPr>
            </w:rPrChange>
          </w:rPr>
          <w:t>Figure S-2</w:t>
        </w:r>
        <w:r w:rsidRPr="003F21C1">
          <w:rPr>
            <w:rFonts w:asciiTheme="majorHAnsi" w:hAnsiTheme="majorHAnsi" w:cstheme="majorHAnsi"/>
            <w:lang w:val="en-US"/>
            <w:rPrChange w:id="114" w:author="anna.resch88@gmail.com" w:date="2022-01-04T10:06:00Z">
              <w:rPr>
                <w:i w:val="0"/>
                <w:iCs w:val="0"/>
                <w:lang w:val="en-US"/>
              </w:rPr>
            </w:rPrChange>
          </w:rPr>
          <w:t xml:space="preserve">) </w:t>
        </w:r>
      </w:ins>
      <w:ins w:id="115" w:author="anna.resch88@gmail.com" w:date="2022-01-04T10:05:00Z">
        <w:r w:rsidRPr="003F21C1">
          <w:rPr>
            <w:rFonts w:asciiTheme="majorHAnsi" w:hAnsiTheme="majorHAnsi" w:cstheme="majorHAnsi"/>
            <w:lang w:val="en-US"/>
            <w:rPrChange w:id="116" w:author="anna.resch88@gmail.com" w:date="2022-01-04T10:06:00Z">
              <w:rPr>
                <w:i w:val="0"/>
                <w:iCs w:val="0"/>
                <w:lang w:val="en-US"/>
              </w:rPr>
            </w:rPrChange>
          </w:rPr>
          <w:t xml:space="preserve">shows resulting protein solutions of acceptable purity. For all elution fractions of ULD-V80-ULD, an additional band of approx. 30 </w:t>
        </w:r>
        <w:proofErr w:type="spellStart"/>
        <w:r w:rsidRPr="003F21C1">
          <w:rPr>
            <w:rFonts w:asciiTheme="majorHAnsi" w:hAnsiTheme="majorHAnsi" w:cstheme="majorHAnsi"/>
            <w:lang w:val="en-US"/>
            <w:rPrChange w:id="117" w:author="anna.resch88@gmail.com" w:date="2022-01-04T10:06:00Z">
              <w:rPr>
                <w:i w:val="0"/>
                <w:iCs w:val="0"/>
                <w:lang w:val="en-US"/>
              </w:rPr>
            </w:rPrChange>
          </w:rPr>
          <w:t>kDa</w:t>
        </w:r>
        <w:proofErr w:type="spellEnd"/>
        <w:r w:rsidRPr="003F21C1">
          <w:rPr>
            <w:rFonts w:asciiTheme="majorHAnsi" w:hAnsiTheme="majorHAnsi" w:cstheme="majorHAnsi"/>
            <w:lang w:val="en-US"/>
            <w:rPrChange w:id="118" w:author="anna.resch88@gmail.com" w:date="2022-01-04T10:06:00Z">
              <w:rPr>
                <w:i w:val="0"/>
                <w:iCs w:val="0"/>
                <w:lang w:val="en-US"/>
              </w:rPr>
            </w:rPrChange>
          </w:rPr>
          <w:t xml:space="preserve"> is visible. Mass spectrometry confirmed that this additional band contains ULD; ELP sequences cannot be distinguished by MS. Given the length of 80 ELP repeats and given the fact that no additional bands of this size are seen in other ULD-ELP-ULD products, we assume that ULD-V80-ULD </w:t>
        </w:r>
        <w:proofErr w:type="gramStart"/>
        <w:r w:rsidRPr="003F21C1">
          <w:rPr>
            <w:rFonts w:asciiTheme="majorHAnsi" w:hAnsiTheme="majorHAnsi" w:cstheme="majorHAnsi"/>
            <w:lang w:val="en-US"/>
            <w:rPrChange w:id="119" w:author="anna.resch88@gmail.com" w:date="2022-01-04T10:06:00Z">
              <w:rPr>
                <w:i w:val="0"/>
                <w:iCs w:val="0"/>
                <w:lang w:val="en-US"/>
              </w:rPr>
            </w:rPrChange>
          </w:rPr>
          <w:t>is able to</w:t>
        </w:r>
        <w:proofErr w:type="gramEnd"/>
        <w:r w:rsidRPr="003F21C1">
          <w:rPr>
            <w:rFonts w:asciiTheme="majorHAnsi" w:hAnsiTheme="majorHAnsi" w:cstheme="majorHAnsi"/>
            <w:lang w:val="en-US"/>
            <w:rPrChange w:id="120" w:author="anna.resch88@gmail.com" w:date="2022-01-04T10:06:00Z">
              <w:rPr>
                <w:i w:val="0"/>
                <w:iCs w:val="0"/>
                <w:lang w:val="en-US"/>
              </w:rPr>
            </w:rPrChange>
          </w:rPr>
          <w:t xml:space="preserve"> form a circular shape through intramolecular dimerization of both ULD tails. Such circular shapes are assumed to show divergent electrophoretic kinetics in SDS-PAGE. Chain lengths of 20 or 40 repeats in ULD-V20-ULD and ULD-V40-ULD might not provide enough flexibility to form such circular shapes.</w:t>
        </w:r>
      </w:ins>
    </w:p>
    <w:p w14:paraId="319DD5CF" w14:textId="4B419DAC" w:rsidR="006F1256" w:rsidRPr="00F07AB2" w:rsidDel="006F1256" w:rsidRDefault="0049319A">
      <w:pPr>
        <w:rPr>
          <w:del w:id="121" w:author="anna.resch88@gmail.com" w:date="2022-01-04T10:16:00Z"/>
          <w:moveTo w:id="122" w:author="anna.resch88@gmail.com" w:date="2022-01-04T10:13:00Z"/>
          <w:lang w:val="en-US"/>
        </w:rPr>
        <w:pPrChange w:id="123" w:author="anna.resch88@gmail.com" w:date="2022-01-05T11:10:00Z">
          <w:pPr>
            <w:pStyle w:val="berschrift4"/>
            <w:numPr>
              <w:ilvl w:val="1"/>
              <w:numId w:val="16"/>
            </w:numPr>
            <w:ind w:left="792" w:hanging="432"/>
            <w:jc w:val="both"/>
          </w:pPr>
        </w:pPrChange>
      </w:pPr>
      <w:ins w:id="124" w:author="anna.resch88@gmail.com" w:date="2022-01-04T16:11:00Z">
        <w:r>
          <w:rPr>
            <w:lang w:val="en-US"/>
          </w:rPr>
          <w:t xml:space="preserve">ULD-V20-ULD and ULD-V40-ULD provided the highest protein yield in shake flask culture, approximately 200 mg/L and 100 mg/L, respectively. </w:t>
        </w:r>
      </w:ins>
      <w:moveToRangeStart w:id="125" w:author="anna.resch88@gmail.com" w:date="2022-01-04T10:13:00Z" w:name="move92183636"/>
      <w:moveTo w:id="126" w:author="anna.resch88@gmail.com" w:date="2022-01-04T10:13:00Z">
        <w:del w:id="127" w:author="anna.resch88@gmail.com" w:date="2022-01-04T10:16:00Z">
          <w:r w:rsidR="006F1256" w:rsidRPr="00F07AB2" w:rsidDel="006F1256">
            <w:rPr>
              <w:lang w:val="en-US"/>
            </w:rPr>
            <w:delText>ULD tetramerization</w:delText>
          </w:r>
        </w:del>
      </w:moveTo>
    </w:p>
    <w:p w14:paraId="0F203A6C" w14:textId="4F06D4E2" w:rsidR="006F1256" w:rsidRPr="00F07AB2" w:rsidDel="006F1256" w:rsidRDefault="006F1256" w:rsidP="006F1256">
      <w:pPr>
        <w:jc w:val="both"/>
        <w:rPr>
          <w:del w:id="128" w:author="anna.resch88@gmail.com" w:date="2022-01-04T10:16:00Z"/>
          <w:moveTo w:id="129" w:author="anna.resch88@gmail.com" w:date="2022-01-04T10:13:00Z"/>
          <w:rFonts w:asciiTheme="majorHAnsi" w:hAnsiTheme="majorHAnsi" w:cstheme="majorHAnsi"/>
          <w:lang w:val="en-US"/>
        </w:rPr>
      </w:pPr>
      <w:moveTo w:id="130" w:author="anna.resch88@gmail.com" w:date="2022-01-04T10:13:00Z">
        <w:del w:id="131" w:author="anna.resch88@gmail.com" w:date="2022-01-04T10:15:00Z">
          <w:r w:rsidRPr="00F07AB2" w:rsidDel="006F1256">
            <w:rPr>
              <w:rFonts w:asciiTheme="majorHAnsi" w:hAnsiTheme="majorHAnsi" w:cstheme="majorHAnsi"/>
              <w:noProof/>
              <w:lang w:eastAsia="de-DE"/>
            </w:rPr>
            <w:drawing>
              <wp:inline distT="0" distB="0" distL="0" distR="0" wp14:anchorId="1CB8CC97" wp14:editId="55F736D4">
                <wp:extent cx="7115175" cy="2921000"/>
                <wp:effectExtent l="0" t="0" r="9525" b="0"/>
                <wp:docPr id="21" name="Grafik 21"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inline>
            </w:drawing>
          </w:r>
        </w:del>
        <w:del w:id="132" w:author="anna.resch88@gmail.com" w:date="2022-01-04T10:16:00Z">
          <w:r w:rsidRPr="00F07AB2" w:rsidDel="006F1256">
            <w:rPr>
              <w:rFonts w:asciiTheme="majorHAnsi" w:hAnsiTheme="majorHAnsi" w:cstheme="majorHAnsi"/>
              <w:lang w:val="en-US"/>
            </w:rPr>
            <w:delText>Wang and colleagues demonstrated that ULD peptides form stable tetramers, even under harsh conditions (2M NaCl and 10 % glycerol)</w:delText>
          </w:r>
          <w:r w:rsidDel="006F1256">
            <w:rPr>
              <w:rFonts w:asciiTheme="majorHAnsi" w:hAnsiTheme="majorHAnsi" w:cstheme="majorHAnsi"/>
              <w:lang w:val="en-US"/>
            </w:rPr>
            <w:fldChar w:fldCharType="begin"/>
          </w:r>
          <w:r w:rsidDel="006F1256">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6F1256">
            <w:rPr>
              <w:rFonts w:asciiTheme="majorHAnsi" w:hAnsiTheme="majorHAnsi" w:cstheme="majorHAnsi"/>
              <w:lang w:val="en-US"/>
            </w:rPr>
            <w:fldChar w:fldCharType="separate"/>
          </w:r>
          <w:r w:rsidRPr="0045341C" w:rsidDel="006F1256">
            <w:rPr>
              <w:rFonts w:asciiTheme="majorHAnsi" w:hAnsiTheme="majorHAnsi" w:cstheme="majorHAnsi"/>
              <w:noProof/>
              <w:vertAlign w:val="superscript"/>
              <w:lang w:val="en-US"/>
            </w:rPr>
            <w:delText>1</w:delText>
          </w:r>
          <w:r w:rsidDel="006F1256">
            <w:rPr>
              <w:rFonts w:asciiTheme="majorHAnsi" w:hAnsiTheme="majorHAnsi" w:cstheme="majorHAnsi"/>
              <w:lang w:val="en-US"/>
            </w:rPr>
            <w:fldChar w:fldCharType="end"/>
          </w:r>
          <w:r w:rsidRPr="00F07AB2" w:rsidDel="006F1256">
            <w:rPr>
              <w:rFonts w:asciiTheme="majorHAnsi" w:hAnsiTheme="majorHAnsi" w:cstheme="majorHAnsi"/>
              <w:lang w:val="en-US"/>
            </w:rPr>
            <w:delTex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delText>
          </w:r>
        </w:del>
        <w:del w:id="133" w:author="anna.resch88@gmail.com" w:date="2022-01-04T10:14:00Z">
          <w:r w:rsidRPr="00F07AB2" w:rsidDel="006F1256">
            <w:rPr>
              <w:rFonts w:asciiTheme="majorHAnsi" w:hAnsiTheme="majorHAnsi" w:cstheme="majorHAnsi"/>
              <w:lang w:val="en-US"/>
            </w:rPr>
            <w:delText>l</w:delText>
          </w:r>
        </w:del>
        <w:del w:id="134" w:author="anna.resch88@gmail.com" w:date="2022-01-04T10:16:00Z">
          <w:r w:rsidRPr="00F07AB2" w:rsidDel="006F1256">
            <w:rPr>
              <w:rFonts w:asciiTheme="majorHAnsi" w:hAnsiTheme="majorHAnsi" w:cstheme="majorHAnsi"/>
              <w:lang w:val="en-US"/>
            </w:rPr>
            <w:delText xml:space="preserve"> 5x SDS loading buffer was added (see Figure below: 4 µ</w:delText>
          </w:r>
        </w:del>
        <w:del w:id="135" w:author="anna.resch88@gmail.com" w:date="2022-01-04T10:14:00Z">
          <w:r w:rsidRPr="00F07AB2" w:rsidDel="006F1256">
            <w:rPr>
              <w:rFonts w:asciiTheme="majorHAnsi" w:hAnsiTheme="majorHAnsi" w:cstheme="majorHAnsi"/>
              <w:lang w:val="en-US"/>
            </w:rPr>
            <w:delText>l</w:delText>
          </w:r>
        </w:del>
        <w:del w:id="136" w:author="anna.resch88@gmail.com" w:date="2022-01-04T10:16:00Z">
          <w:r w:rsidRPr="00F07AB2" w:rsidDel="006F1256">
            <w:rPr>
              <w:rFonts w:asciiTheme="majorHAnsi" w:hAnsiTheme="majorHAnsi" w:cstheme="majorHAnsi"/>
              <w:lang w:val="en-US"/>
            </w:rPr>
            <w:delText xml:space="preserve"> in lanes 1-10; 1 µ</w:delText>
          </w:r>
        </w:del>
        <w:del w:id="137" w:author="anna.resch88@gmail.com" w:date="2022-01-04T10:14:00Z">
          <w:r w:rsidRPr="00F07AB2" w:rsidDel="006F1256">
            <w:rPr>
              <w:rFonts w:asciiTheme="majorHAnsi" w:hAnsiTheme="majorHAnsi" w:cstheme="majorHAnsi"/>
              <w:lang w:val="en-US"/>
            </w:rPr>
            <w:delText>l</w:delText>
          </w:r>
        </w:del>
        <w:del w:id="138" w:author="anna.resch88@gmail.com" w:date="2022-01-04T10:16:00Z">
          <w:r w:rsidRPr="00F07AB2" w:rsidDel="006F1256">
            <w:rPr>
              <w:rFonts w:asciiTheme="majorHAnsi" w:hAnsiTheme="majorHAnsi" w:cstheme="majorHAnsi"/>
              <w:lang w:val="en-US"/>
            </w:rPr>
            <w:delText xml:space="preserve"> in lanes 11-18). Loading buffer contained 0,02 % Bromophenol blue, 30 % glycerol, 250 mM Tris-HCl pH 6.8, 10 % SDS and 0.5M DTT. If 1µ</w:delText>
          </w:r>
        </w:del>
        <w:del w:id="139" w:author="anna.resch88@gmail.com" w:date="2022-01-04T10:14:00Z">
          <w:r w:rsidRPr="00F07AB2" w:rsidDel="006F1256">
            <w:rPr>
              <w:rFonts w:asciiTheme="majorHAnsi" w:hAnsiTheme="majorHAnsi" w:cstheme="majorHAnsi"/>
              <w:lang w:val="en-US"/>
            </w:rPr>
            <w:delText>l</w:delText>
          </w:r>
        </w:del>
        <w:del w:id="140" w:author="anna.resch88@gmail.com" w:date="2022-01-04T10:16:00Z">
          <w:r w:rsidRPr="00F07AB2" w:rsidDel="006F1256">
            <w:rPr>
              <w:rFonts w:asciiTheme="majorHAnsi" w:hAnsiTheme="majorHAnsi" w:cstheme="majorHAnsi"/>
              <w:lang w:val="en-US"/>
            </w:rPr>
            <w:delText xml:space="preserve"> 5x SDS LB was used, we added 0.5 µ</w:delText>
          </w:r>
        </w:del>
        <w:del w:id="141" w:author="anna.resch88@gmail.com" w:date="2022-01-04T10:14:00Z">
          <w:r w:rsidRPr="00F07AB2" w:rsidDel="006F1256">
            <w:rPr>
              <w:rFonts w:asciiTheme="majorHAnsi" w:hAnsiTheme="majorHAnsi" w:cstheme="majorHAnsi"/>
              <w:lang w:val="en-US"/>
            </w:rPr>
            <w:delText>l</w:delText>
          </w:r>
        </w:del>
        <w:del w:id="142" w:author="anna.resch88@gmail.com" w:date="2022-01-04T10:16:00Z">
          <w:r w:rsidRPr="00F07AB2" w:rsidDel="006F1256">
            <w:rPr>
              <w:rFonts w:asciiTheme="majorHAnsi" w:hAnsiTheme="majorHAnsi" w:cstheme="majorHAnsi"/>
              <w:lang w:val="en-US"/>
            </w:rPr>
            <w:delText xml:space="preserve"> 60 % Glycerol additionally. Selected samples were then heated and transferred to the SDS-PAGE immediately or after 2-24 hours of cooling. ULD in water without heating serve</w:delText>
          </w:r>
        </w:del>
        <w:del w:id="143" w:author="anna.resch88@gmail.com" w:date="2022-01-04T10:14:00Z">
          <w:r w:rsidRPr="00F07AB2" w:rsidDel="006F1256">
            <w:rPr>
              <w:rFonts w:asciiTheme="majorHAnsi" w:hAnsiTheme="majorHAnsi" w:cstheme="majorHAnsi"/>
              <w:lang w:val="en-US"/>
            </w:rPr>
            <w:delText>s</w:delText>
          </w:r>
        </w:del>
        <w:del w:id="144" w:author="anna.resch88@gmail.com" w:date="2022-01-04T10:16:00Z">
          <w:r w:rsidRPr="00F07AB2" w:rsidDel="006F1256">
            <w:rPr>
              <w:rFonts w:asciiTheme="majorHAnsi" w:hAnsiTheme="majorHAnsi" w:cstheme="majorHAnsi"/>
              <w:lang w:val="en-US"/>
            </w:rPr>
            <w:delText xml:space="preserve"> as control (lane 13). </w:delText>
          </w:r>
        </w:del>
        <w:del w:id="145" w:author="anna.resch88@gmail.com" w:date="2022-01-04T10:15:00Z">
          <w:r w:rsidRPr="00F07AB2" w:rsidDel="006F1256">
            <w:rPr>
              <w:rFonts w:asciiTheme="majorHAnsi" w:hAnsiTheme="majorHAnsi" w:cstheme="majorHAnsi"/>
              <w:lang w:val="en-US"/>
            </w:rPr>
            <w:delText xml:space="preserve">To disrupt ULD tetramers effectively - even in the presence of SDS - either heating to 98 °C in water, heating to 90 °C in 4 M urea or the addition of 30 % </w:delText>
          </w:r>
          <w:r w:rsidRPr="00F07AB2" w:rsidDel="006F1256">
            <w:rPr>
              <w:rFonts w:asciiTheme="majorHAnsi" w:hAnsiTheme="majorHAnsi" w:cstheme="majorHAnsi"/>
              <w:lang w:val="en-US"/>
            </w:rPr>
            <w:lastRenderedPageBreak/>
            <w:delText xml:space="preserve">ethanol to 4 M urea buffer was necessary. Neither up to 60 % glycerol, nor acidic or basic conditions rendered ULD monomers in aqueous solutions.    </w:delText>
          </w:r>
        </w:del>
      </w:moveTo>
    </w:p>
    <w:p w14:paraId="626DFB01" w14:textId="301F947F" w:rsidR="006F1256" w:rsidRPr="00F07AB2" w:rsidDel="006F1256" w:rsidRDefault="006F1256" w:rsidP="006F1256">
      <w:pPr>
        <w:jc w:val="both"/>
        <w:rPr>
          <w:del w:id="146" w:author="anna.resch88@gmail.com" w:date="2022-01-04T10:16:00Z"/>
          <w:moveTo w:id="147" w:author="anna.resch88@gmail.com" w:date="2022-01-04T10:13:00Z"/>
          <w:rFonts w:asciiTheme="majorHAnsi" w:hAnsiTheme="majorHAnsi" w:cstheme="majorHAnsi"/>
          <w:lang w:val="en-US"/>
        </w:rPr>
      </w:pPr>
    </w:p>
    <w:p w14:paraId="304330ED" w14:textId="507A0A95" w:rsidR="006F1256" w:rsidRPr="00D22AC5" w:rsidRDefault="006F1256" w:rsidP="006F1256">
      <w:pPr>
        <w:jc w:val="both"/>
        <w:rPr>
          <w:moveTo w:id="148" w:author="anna.resch88@gmail.com" w:date="2022-01-04T10:13:00Z"/>
          <w:rFonts w:asciiTheme="majorHAnsi" w:hAnsiTheme="majorHAnsi" w:cstheme="majorHAnsi"/>
          <w:lang w:val="en-US"/>
        </w:rPr>
      </w:pPr>
      <w:commentRangeStart w:id="149"/>
      <w:moveTo w:id="150" w:author="anna.resch88@gmail.com" w:date="2022-01-04T10:13:00Z">
        <w:del w:id="151" w:author="anna.resch88@gmail.com" w:date="2022-01-04T10:16:00Z">
          <w:r w:rsidRPr="00F07AB2" w:rsidDel="006F1256">
            <w:rPr>
              <w:rFonts w:asciiTheme="majorHAnsi" w:hAnsiTheme="majorHAnsi" w:cstheme="majorHAnsi"/>
              <w:b/>
              <w:bCs/>
              <w:i/>
              <w:iCs/>
              <w:lang w:val="en-US"/>
            </w:rPr>
            <w:delText xml:space="preserve">Figure </w:delText>
          </w:r>
          <w:commentRangeEnd w:id="149"/>
          <w:r w:rsidDel="006F1256">
            <w:rPr>
              <w:rStyle w:val="Kommentarzeichen"/>
            </w:rPr>
            <w:commentReference w:id="149"/>
          </w:r>
          <w:r w:rsidRPr="00F07AB2" w:rsidDel="006F1256">
            <w:rPr>
              <w:rFonts w:asciiTheme="majorHAnsi" w:hAnsiTheme="majorHAnsi" w:cstheme="majorHAnsi"/>
              <w:b/>
              <w:bCs/>
              <w:i/>
              <w:iCs/>
              <w:lang w:val="en-US"/>
            </w:rPr>
            <w:delText>S-</w:delText>
          </w:r>
        </w:del>
        <w:del w:id="152" w:author="anna.resch88@gmail.com" w:date="2022-01-04T10:15:00Z">
          <w:r w:rsidDel="006F1256">
            <w:rPr>
              <w:rFonts w:asciiTheme="majorHAnsi" w:hAnsiTheme="majorHAnsi" w:cstheme="majorHAnsi"/>
              <w:b/>
              <w:bCs/>
              <w:i/>
              <w:iCs/>
              <w:lang w:val="en-US"/>
            </w:rPr>
            <w:delText>8</w:delText>
          </w:r>
        </w:del>
        <w:del w:id="153" w:author="anna.resch88@gmail.com" w:date="2022-01-04T10:16:00Z">
          <w:r w:rsidRPr="00F07AB2" w:rsidDel="006F1256">
            <w:rPr>
              <w:rFonts w:asciiTheme="majorHAnsi" w:hAnsiTheme="majorHAnsi" w:cstheme="majorHAnsi"/>
              <w:b/>
              <w:bCs/>
              <w:i/>
              <w:iCs/>
              <w:lang w:val="en-US"/>
            </w:rPr>
            <w:delText>: ULD tetramers and tetramer disruption with heating or addition of ethanol and urea, visualized via SDS-PAGE.</w:delText>
          </w:r>
        </w:del>
      </w:moveTo>
    </w:p>
    <w:moveToRangeEnd w:id="125"/>
    <w:p w14:paraId="3FB577B9" w14:textId="77777777" w:rsidR="006210AB" w:rsidRDefault="006210AB" w:rsidP="00067C6D">
      <w:pPr>
        <w:jc w:val="both"/>
        <w:rPr>
          <w:ins w:id="154" w:author="anna.resch88@gmail.com" w:date="2022-01-04T10:03:00Z"/>
          <w:rFonts w:asciiTheme="majorHAnsi" w:hAnsiTheme="majorHAnsi" w:cstheme="majorHAnsi"/>
          <w:lang w:val="en-US"/>
        </w:rPr>
      </w:pPr>
    </w:p>
    <w:p w14:paraId="5CC976F0" w14:textId="77777777" w:rsidR="006210AB" w:rsidRPr="00F07AB2" w:rsidRDefault="006210AB" w:rsidP="006210AB">
      <w:pPr>
        <w:jc w:val="both"/>
        <w:rPr>
          <w:moveTo w:id="155" w:author="anna.resch88@gmail.com" w:date="2022-01-04T10:03:00Z"/>
          <w:rFonts w:asciiTheme="majorHAnsi" w:hAnsiTheme="majorHAnsi" w:cstheme="majorHAnsi"/>
        </w:rPr>
      </w:pPr>
      <w:moveToRangeStart w:id="156" w:author="anna.resch88@gmail.com" w:date="2022-01-04T10:03:00Z" w:name="move92183041"/>
      <w:moveTo w:id="157" w:author="anna.resch88@gmail.com" w:date="2022-01-04T10:03:00Z">
        <w:r w:rsidRPr="00F07AB2">
          <w:rPr>
            <w:rFonts w:asciiTheme="majorHAnsi" w:hAnsiTheme="majorHAnsi" w:cstheme="majorHAnsi"/>
            <w:noProof/>
            <w:lang w:eastAsia="de-DE"/>
          </w:rPr>
          <w:drawing>
            <wp:inline distT="0" distB="0" distL="0" distR="0" wp14:anchorId="5B0A31FD" wp14:editId="312CA907">
              <wp:extent cx="3857625" cy="3519236"/>
              <wp:effectExtent l="0" t="0" r="0"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moveTo>
    </w:p>
    <w:p w14:paraId="37E4AE94" w14:textId="0B59DC0C" w:rsidR="006210AB" w:rsidRDefault="006210AB" w:rsidP="006210AB">
      <w:pPr>
        <w:jc w:val="both"/>
        <w:rPr>
          <w:ins w:id="158" w:author="anna.resch88@gmail.com" w:date="2022-01-04T10:16:00Z"/>
          <w:rFonts w:asciiTheme="majorHAnsi" w:hAnsiTheme="majorHAnsi" w:cstheme="majorHAnsi"/>
          <w:b/>
          <w:bCs/>
          <w:i/>
          <w:lang w:val="en-US"/>
        </w:rPr>
      </w:pPr>
      <w:moveTo w:id="159" w:author="anna.resch88@gmail.com" w:date="2022-01-04T10:03:00Z">
        <w:r w:rsidRPr="008F3213">
          <w:rPr>
            <w:rFonts w:asciiTheme="majorHAnsi" w:hAnsiTheme="majorHAnsi" w:cstheme="majorHAnsi"/>
            <w:b/>
            <w:bCs/>
            <w:i/>
            <w:lang w:val="en-US"/>
          </w:rPr>
          <w:t>Figure S-</w:t>
        </w:r>
      </w:moveTo>
      <w:ins w:id="160" w:author="anna.resch88@gmail.com" w:date="2022-01-04T10:16:00Z">
        <w:r w:rsidR="006F1256">
          <w:rPr>
            <w:rFonts w:asciiTheme="majorHAnsi" w:hAnsiTheme="majorHAnsi" w:cstheme="majorHAnsi"/>
            <w:b/>
            <w:bCs/>
            <w:i/>
            <w:lang w:val="en-US"/>
          </w:rPr>
          <w:t>2</w:t>
        </w:r>
      </w:ins>
      <w:moveTo w:id="161" w:author="anna.resch88@gmail.com" w:date="2022-01-04T10:03:00Z">
        <w:del w:id="162" w:author="anna.resch88@gmail.com" w:date="2022-01-04T10:03:00Z">
          <w:r w:rsidRPr="008F3213" w:rsidDel="006210AB">
            <w:rPr>
              <w:rFonts w:asciiTheme="majorHAnsi" w:hAnsiTheme="majorHAnsi" w:cstheme="majorHAnsi"/>
              <w:b/>
              <w:bCs/>
              <w:i/>
              <w:lang w:val="en-US"/>
            </w:rPr>
            <w:delText>5</w:delText>
          </w:r>
        </w:del>
        <w:r w:rsidRPr="008F3213">
          <w:rPr>
            <w:rFonts w:asciiTheme="majorHAnsi" w:hAnsiTheme="majorHAnsi" w:cstheme="majorHAnsi"/>
            <w:b/>
            <w:bCs/>
            <w:i/>
            <w:lang w:val="en-US"/>
          </w:rPr>
          <w:t>: SDS-PAGE shows high purification yield of ULD-ELP-ULD fusion proteins via FPLC.</w:t>
        </w:r>
      </w:moveTo>
    </w:p>
    <w:p w14:paraId="115B69F7" w14:textId="77777777" w:rsidR="006F1256" w:rsidRPr="008F3213" w:rsidRDefault="006F1256" w:rsidP="006210AB">
      <w:pPr>
        <w:jc w:val="both"/>
        <w:rPr>
          <w:moveTo w:id="163" w:author="anna.resch88@gmail.com" w:date="2022-01-04T10:03:00Z"/>
          <w:rFonts w:asciiTheme="majorHAnsi" w:hAnsiTheme="majorHAnsi" w:cstheme="majorHAnsi"/>
          <w:b/>
          <w:bCs/>
          <w:i/>
          <w:lang w:val="en-US"/>
        </w:rPr>
      </w:pPr>
    </w:p>
    <w:p w14:paraId="08F5BCAD" w14:textId="3951FC47" w:rsidR="006210AB" w:rsidRPr="00F07AB2" w:rsidDel="006210AB" w:rsidRDefault="006210AB" w:rsidP="003228B4">
      <w:pPr>
        <w:numPr>
          <w:ilvl w:val="0"/>
          <w:numId w:val="47"/>
        </w:numPr>
        <w:jc w:val="both"/>
        <w:rPr>
          <w:del w:id="164" w:author="anna.resch88@gmail.com" w:date="2022-01-04T10:03:00Z"/>
          <w:rFonts w:asciiTheme="majorHAnsi" w:hAnsiTheme="majorHAnsi" w:cstheme="majorHAnsi"/>
          <w:lang w:val="en-US"/>
        </w:rPr>
      </w:pPr>
      <w:bookmarkStart w:id="165" w:name="_Toc92186561"/>
      <w:bookmarkStart w:id="166" w:name="_Toc92187253"/>
      <w:bookmarkStart w:id="167" w:name="_Toc92187945"/>
      <w:bookmarkStart w:id="168" w:name="_Toc92188635"/>
      <w:bookmarkStart w:id="169" w:name="_Toc92189325"/>
      <w:bookmarkStart w:id="170" w:name="_Toc92189981"/>
      <w:bookmarkStart w:id="171" w:name="_Toc92190637"/>
      <w:bookmarkStart w:id="172" w:name="_Toc92191299"/>
      <w:bookmarkStart w:id="173" w:name="_Toc92462498"/>
      <w:bookmarkStart w:id="174" w:name="_Toc92462536"/>
      <w:bookmarkEnd w:id="165"/>
      <w:bookmarkEnd w:id="166"/>
      <w:bookmarkEnd w:id="167"/>
      <w:bookmarkEnd w:id="168"/>
      <w:bookmarkEnd w:id="169"/>
      <w:bookmarkEnd w:id="170"/>
      <w:bookmarkEnd w:id="171"/>
      <w:bookmarkEnd w:id="172"/>
      <w:bookmarkEnd w:id="173"/>
      <w:bookmarkEnd w:id="174"/>
      <w:moveToRangeEnd w:id="156"/>
    </w:p>
    <w:p w14:paraId="2544FD89" w14:textId="77777777" w:rsidR="006F1256" w:rsidRPr="00F07AB2" w:rsidRDefault="006F1256" w:rsidP="003228B4">
      <w:pPr>
        <w:pStyle w:val="berschrift3"/>
        <w:numPr>
          <w:ilvl w:val="0"/>
          <w:numId w:val="47"/>
        </w:numPr>
        <w:rPr>
          <w:ins w:id="175" w:author="anna.resch88@gmail.com" w:date="2022-01-04T10:16:00Z"/>
          <w:lang w:val="en-US"/>
        </w:rPr>
      </w:pPr>
      <w:bookmarkStart w:id="176" w:name="_Toc92462537"/>
      <w:ins w:id="177" w:author="anna.resch88@gmail.com" w:date="2022-01-04T10:16:00Z">
        <w:r w:rsidRPr="00F07AB2">
          <w:rPr>
            <w:lang w:val="en-US"/>
          </w:rPr>
          <w:t>ULD tetramerization</w:t>
        </w:r>
        <w:bookmarkEnd w:id="176"/>
      </w:ins>
    </w:p>
    <w:p w14:paraId="62BF3DA5" w14:textId="4BDDE813" w:rsidR="006F1256" w:rsidRPr="00F07AB2" w:rsidRDefault="006F1256" w:rsidP="006F1256">
      <w:pPr>
        <w:jc w:val="both"/>
        <w:rPr>
          <w:ins w:id="178" w:author="anna.resch88@gmail.com" w:date="2022-01-04T10:16:00Z"/>
          <w:rFonts w:asciiTheme="majorHAnsi" w:hAnsiTheme="majorHAnsi" w:cstheme="majorHAnsi"/>
          <w:lang w:val="en-US"/>
        </w:rPr>
      </w:pPr>
      <w:ins w:id="179" w:author="anna.resch88@gmail.com" w:date="2022-01-04T10:16:00Z">
        <w:r w:rsidRPr="00F07AB2">
          <w:rPr>
            <w:rFonts w:asciiTheme="majorHAnsi" w:hAnsiTheme="majorHAnsi" w:cstheme="majorHAnsi"/>
            <w:lang w:val="en-US"/>
          </w:rPr>
          <w:t>Wang and colleagues demonstrated that ULD peptides form stable tetramers, even under harsh conditions (2M NaCl and 10 % glycerol)</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w:t>
        </w:r>
        <w:r>
          <w:rPr>
            <w:rFonts w:asciiTheme="majorHAnsi" w:hAnsiTheme="majorHAnsi" w:cstheme="majorHAnsi"/>
            <w:lang w:val="en-US"/>
          </w:rPr>
          <w:fldChar w:fldCharType="end"/>
        </w:r>
        <w:r w:rsidRPr="00F07AB2">
          <w:rPr>
            <w:rFonts w:asciiTheme="majorHAnsi" w:hAnsiTheme="majorHAnsi" w:cstheme="majorHAnsi"/>
            <w:lang w:val="en-US"/>
          </w:rPr>
          <w:t>.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w:t>
        </w:r>
        <w:r>
          <w:rPr>
            <w:rFonts w:asciiTheme="majorHAnsi" w:hAnsiTheme="majorHAnsi" w:cstheme="majorHAnsi"/>
            <w:lang w:val="en-US"/>
          </w:rPr>
          <w:t>L</w:t>
        </w:r>
        <w:r w:rsidRPr="00F07AB2">
          <w:rPr>
            <w:rFonts w:asciiTheme="majorHAnsi" w:hAnsiTheme="majorHAnsi" w:cstheme="majorHAnsi"/>
            <w:lang w:val="en-US"/>
          </w:rPr>
          <w:t xml:space="preserve"> 5x SDS loading buffer was added (see Figure below: 4 µ</w:t>
        </w:r>
        <w:r>
          <w:rPr>
            <w:rFonts w:asciiTheme="majorHAnsi" w:hAnsiTheme="majorHAnsi" w:cstheme="majorHAnsi"/>
            <w:lang w:val="en-US"/>
          </w:rPr>
          <w:t>L</w:t>
        </w:r>
        <w:r w:rsidRPr="00F07AB2">
          <w:rPr>
            <w:rFonts w:asciiTheme="majorHAnsi" w:hAnsiTheme="majorHAnsi" w:cstheme="majorHAnsi"/>
            <w:lang w:val="en-US"/>
          </w:rPr>
          <w:t xml:space="preserve"> in lanes 1-10; 1 µ</w:t>
        </w:r>
        <w:r>
          <w:rPr>
            <w:rFonts w:asciiTheme="majorHAnsi" w:hAnsiTheme="majorHAnsi" w:cstheme="majorHAnsi"/>
            <w:lang w:val="en-US"/>
          </w:rPr>
          <w:t>L</w:t>
        </w:r>
        <w:r w:rsidRPr="00F07AB2">
          <w:rPr>
            <w:rFonts w:asciiTheme="majorHAnsi" w:hAnsiTheme="majorHAnsi" w:cstheme="majorHAnsi"/>
            <w:lang w:val="en-US"/>
          </w:rPr>
          <w:t xml:space="preserve"> in lanes 11-18). Loading buffer contained 0,02 % Bromophenol blue, 30 % glycerol, 250 mM Tris-HCl pH 6.8, 10 % SDS and 0.5M DTT. If 1µ</w:t>
        </w:r>
        <w:r>
          <w:rPr>
            <w:rFonts w:asciiTheme="majorHAnsi" w:hAnsiTheme="majorHAnsi" w:cstheme="majorHAnsi"/>
            <w:lang w:val="en-US"/>
          </w:rPr>
          <w:t>L</w:t>
        </w:r>
        <w:r w:rsidRPr="00F07AB2">
          <w:rPr>
            <w:rFonts w:asciiTheme="majorHAnsi" w:hAnsiTheme="majorHAnsi" w:cstheme="majorHAnsi"/>
            <w:lang w:val="en-US"/>
          </w:rPr>
          <w:t xml:space="preserve"> 5x SDS LB was used, we added 0.5 µ</w:t>
        </w:r>
        <w:r>
          <w:rPr>
            <w:rFonts w:asciiTheme="majorHAnsi" w:hAnsiTheme="majorHAnsi" w:cstheme="majorHAnsi"/>
            <w:lang w:val="en-US"/>
          </w:rPr>
          <w:t>L</w:t>
        </w:r>
        <w:r w:rsidRPr="00F07AB2">
          <w:rPr>
            <w:rFonts w:asciiTheme="majorHAnsi" w:hAnsiTheme="majorHAnsi" w:cstheme="majorHAnsi"/>
            <w:lang w:val="en-US"/>
          </w:rPr>
          <w:t xml:space="preserve"> 60 % Glycerol additionally. Selected samples were then heated and transferred to the SDS-PAGE immediately or after 2-24 hours of cooling. ULD in water without heating serve</w:t>
        </w:r>
        <w:r>
          <w:rPr>
            <w:rFonts w:asciiTheme="majorHAnsi" w:hAnsiTheme="majorHAnsi" w:cstheme="majorHAnsi"/>
            <w:lang w:val="en-US"/>
          </w:rPr>
          <w:t>d</w:t>
        </w:r>
        <w:r w:rsidRPr="00F07AB2">
          <w:rPr>
            <w:rFonts w:asciiTheme="majorHAnsi" w:hAnsiTheme="majorHAnsi" w:cstheme="majorHAnsi"/>
            <w:lang w:val="en-US"/>
          </w:rPr>
          <w:t xml:space="preserve"> as control (</w:t>
        </w:r>
        <w:r w:rsidRPr="004A18E1">
          <w:rPr>
            <w:rFonts w:asciiTheme="majorHAnsi" w:hAnsiTheme="majorHAnsi" w:cstheme="majorHAnsi"/>
            <w:b/>
            <w:bCs/>
            <w:lang w:val="en-US"/>
          </w:rPr>
          <w:t>Figure S-</w:t>
        </w:r>
        <w:r>
          <w:rPr>
            <w:rFonts w:asciiTheme="majorHAnsi" w:hAnsiTheme="majorHAnsi" w:cstheme="majorHAnsi"/>
            <w:b/>
            <w:bCs/>
            <w:lang w:val="en-US"/>
          </w:rPr>
          <w:t>3</w:t>
        </w:r>
        <w:r>
          <w:rPr>
            <w:rFonts w:asciiTheme="majorHAnsi" w:hAnsiTheme="majorHAnsi" w:cstheme="majorHAnsi"/>
            <w:lang w:val="en-US"/>
          </w:rPr>
          <w:t xml:space="preserve">, </w:t>
        </w:r>
        <w:r w:rsidRPr="00F07AB2">
          <w:rPr>
            <w:rFonts w:asciiTheme="majorHAnsi" w:hAnsiTheme="majorHAnsi" w:cstheme="majorHAnsi"/>
            <w:lang w:val="en-US"/>
          </w:rPr>
          <w:t xml:space="preserve">lane 13). </w:t>
        </w:r>
      </w:ins>
    </w:p>
    <w:p w14:paraId="5DACCAB7" w14:textId="77777777" w:rsidR="006F1256" w:rsidRPr="00F07AB2" w:rsidRDefault="006F1256" w:rsidP="006F1256">
      <w:pPr>
        <w:jc w:val="both"/>
        <w:rPr>
          <w:ins w:id="180" w:author="anna.resch88@gmail.com" w:date="2022-01-04T10:16:00Z"/>
          <w:rFonts w:asciiTheme="majorHAnsi" w:hAnsiTheme="majorHAnsi" w:cstheme="majorHAnsi"/>
          <w:lang w:val="en-US"/>
        </w:rPr>
      </w:pPr>
      <w:ins w:id="181" w:author="anna.resch88@gmail.com" w:date="2022-01-04T10:16:00Z">
        <w:r w:rsidRPr="00F07AB2">
          <w:rPr>
            <w:rFonts w:asciiTheme="majorHAnsi" w:hAnsiTheme="majorHAnsi" w:cstheme="majorHAnsi"/>
            <w:noProof/>
            <w:lang w:eastAsia="de-DE"/>
          </w:rPr>
          <w:lastRenderedPageBreak/>
          <w:drawing>
            <wp:inline distT="0" distB="0" distL="0" distR="0" wp14:anchorId="4A355D91" wp14:editId="7C537138">
              <wp:extent cx="5760720" cy="2364954"/>
              <wp:effectExtent l="0" t="0" r="0" b="0"/>
              <wp:docPr id="22" name="Grafik 22" descr="Ein Bild, das Text, weiß, B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weiß, Bild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364954"/>
                      </a:xfrm>
                      <a:prstGeom prst="rect">
                        <a:avLst/>
                      </a:prstGeom>
                      <a:noFill/>
                      <a:ln>
                        <a:noFill/>
                      </a:ln>
                    </pic:spPr>
                  </pic:pic>
                </a:graphicData>
              </a:graphic>
            </wp:inline>
          </w:drawing>
        </w:r>
      </w:ins>
    </w:p>
    <w:p w14:paraId="48E9BE46" w14:textId="10B03FAE" w:rsidR="006F1256" w:rsidRPr="00F07AB2" w:rsidRDefault="006F1256" w:rsidP="006F1256">
      <w:pPr>
        <w:jc w:val="both"/>
        <w:rPr>
          <w:ins w:id="182" w:author="anna.resch88@gmail.com" w:date="2022-01-04T10:16:00Z"/>
          <w:rFonts w:asciiTheme="majorHAnsi" w:hAnsiTheme="majorHAnsi" w:cstheme="majorHAnsi"/>
          <w:lang w:val="en-US"/>
        </w:rPr>
      </w:pPr>
      <w:ins w:id="183" w:author="anna.resch88@gmail.com" w:date="2022-01-04T10:16:00Z">
        <w:r w:rsidRPr="00F07AB2">
          <w:rPr>
            <w:rFonts w:asciiTheme="majorHAnsi" w:hAnsiTheme="majorHAnsi" w:cstheme="majorHAnsi"/>
            <w:b/>
            <w:bCs/>
            <w:i/>
            <w:iCs/>
            <w:lang w:val="en-US"/>
          </w:rPr>
          <w:t>Figure S-</w:t>
        </w:r>
        <w:r>
          <w:rPr>
            <w:rFonts w:asciiTheme="majorHAnsi" w:hAnsiTheme="majorHAnsi" w:cstheme="majorHAnsi"/>
            <w:b/>
            <w:bCs/>
            <w:i/>
            <w:iCs/>
            <w:lang w:val="en-US"/>
          </w:rPr>
          <w:t>3</w:t>
        </w:r>
        <w:r w:rsidRPr="00F07AB2">
          <w:rPr>
            <w:rFonts w:asciiTheme="majorHAnsi" w:hAnsiTheme="majorHAnsi" w:cstheme="majorHAnsi"/>
            <w:b/>
            <w:bCs/>
            <w:i/>
            <w:iCs/>
            <w:lang w:val="en-US"/>
          </w:rPr>
          <w:t>: ULD tetramers and tetramer disruption with heating or addition of ethanol and urea, visualized via SDS-PAGE.</w:t>
        </w:r>
        <w:r>
          <w:rPr>
            <w:rFonts w:asciiTheme="majorHAnsi" w:hAnsiTheme="majorHAnsi" w:cstheme="majorHAnsi"/>
            <w:b/>
            <w:bCs/>
            <w:i/>
            <w:iCs/>
            <w:lang w:val="en-US"/>
          </w:rPr>
          <w:t xml:space="preserve"> </w:t>
        </w:r>
        <w:r w:rsidRPr="00F07AB2">
          <w:rPr>
            <w:rFonts w:asciiTheme="majorHAnsi" w:hAnsiTheme="majorHAnsi" w:cstheme="majorHAnsi"/>
            <w:lang w:val="en-US"/>
          </w:rPr>
          <w:t xml:space="preserve">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t>
        </w:r>
      </w:ins>
    </w:p>
    <w:p w14:paraId="02DE534E" w14:textId="77777777" w:rsidR="00067C6D" w:rsidRPr="00F07AB2" w:rsidRDefault="00067C6D" w:rsidP="00067C6D">
      <w:pPr>
        <w:jc w:val="both"/>
        <w:rPr>
          <w:rFonts w:asciiTheme="majorHAnsi" w:hAnsiTheme="majorHAnsi" w:cstheme="majorHAnsi"/>
          <w:lang w:val="en-US"/>
        </w:rPr>
      </w:pPr>
    </w:p>
    <w:p w14:paraId="51E57A65" w14:textId="2CB9861D" w:rsidR="00067C6D" w:rsidRPr="00F07AB2" w:rsidRDefault="00067C6D">
      <w:pPr>
        <w:pStyle w:val="berschrift3"/>
        <w:numPr>
          <w:ilvl w:val="0"/>
          <w:numId w:val="47"/>
        </w:numPr>
        <w:rPr>
          <w:lang w:val="en-US"/>
        </w:rPr>
        <w:pPrChange w:id="184" w:author="anna.resch88@gmail.com" w:date="2022-01-04T10:05:00Z">
          <w:pPr>
            <w:pStyle w:val="berschrift4"/>
            <w:numPr>
              <w:ilvl w:val="1"/>
              <w:numId w:val="13"/>
            </w:numPr>
            <w:ind w:left="792" w:hanging="432"/>
            <w:jc w:val="both"/>
          </w:pPr>
        </w:pPrChange>
      </w:pPr>
      <w:bookmarkStart w:id="185" w:name="_Toc92462538"/>
      <w:proofErr w:type="spellStart"/>
      <w:r w:rsidRPr="00F07AB2">
        <w:rPr>
          <w:lang w:val="en-US"/>
        </w:rPr>
        <w:t>PyMol</w:t>
      </w:r>
      <w:bookmarkEnd w:id="185"/>
      <w:proofErr w:type="spellEnd"/>
    </w:p>
    <w:p w14:paraId="690CD952" w14:textId="7AE72E23" w:rsidR="004F69C9" w:rsidRDefault="00067C6D">
      <w:pPr>
        <w:rPr>
          <w:ins w:id="186" w:author="anna.resch88@gmail.com" w:date="2022-01-05T10:57:00Z"/>
          <w:rFonts w:cstheme="majorHAnsi"/>
          <w:lang w:val="en-US"/>
        </w:rPr>
        <w:pPrChange w:id="187" w:author="anna.resch88@gmail.com" w:date="2022-01-05T10:57:00Z">
          <w:pPr>
            <w:pStyle w:val="berschrift3"/>
            <w:numPr>
              <w:numId w:val="47"/>
            </w:numPr>
            <w:ind w:left="360" w:hanging="360"/>
          </w:pPr>
        </w:pPrChange>
      </w:pPr>
      <w:r w:rsidRPr="00F07AB2">
        <w:rPr>
          <w:lang w:val="en-US"/>
        </w:rPr>
        <w:t>The crystallographic ULD structure was accessed via the Protein Data Bank with accession code 3TUO</w:t>
      </w:r>
      <w:r w:rsidRPr="00F07AB2">
        <w:fldChar w:fldCharType="begin" w:fldLock="1"/>
      </w:r>
      <w:r w:rsidRPr="00F07AB2">
        <w:rPr>
          <w:lang w:val="en-US"/>
        </w:rPr>
        <w:instrText>ADDIN CSL_CITATION {"citationItems":[{"id":"ITEM-1","itemData":{"DOI":"10.1093/nar/gkr1284","ISBN":"0305-1048","ISSN":"03051048","PMID":"22241778","abstract":"Special AT-rich sequence-binding protein 1 (SATB1) is a global chromatin organizer and gene expression regulator essential for T-cell development and breast cancer tumor growth and metastasis. The oligomerization of the N-terminal domain of SATB1 is critical for its biological function. We determined the crystal structure of the N-terminal domain of SATB1. Surprisingly, this domain resembles a ubiquitin domain instead of the previously proposed PDZ domain. Our results also reveal that SATB1 can form a tetramer through its N-terminal domain. The tetramerization of SATB1 plays an essential role in its binding to highly specialized DNA sequences. Furthermore, isothermal titration calorimetry results indicate that the SATB1 tetramer can bind simultaneously to two DNA targets. Based on these results, we propose a molecular model whereby SATB1 regulates the expression of multiple genes both locally and at a distance.","author":[{"dropping-particle":"","family":"Wang","given":"Zheng","non-dropping-particle":"","parse-names":false,"suffix":""},{"dropping-particle":"","family":"Yang","given":"Xue","non-dropping-particle":"","parse-names":false,"suffix":""},{"dropping-particle":"","family":"Chu","given":"Xinlei","non-dropping-particle":"","parse-names":false,"suffix":""},{"dropping-particle":"","family":"Zhang","given":"Jinxiu","non-dropping-particle":"","parse-names":false,"suffix":""},{"dropping-particle":"","family":"Zhou","given":"Hao","non-dropping-particle":"","parse-names":false,"suffix":""},{"dropping-particle":"","family":"Shen","given":"Yuequan","non-dropping-particle":"","parse-names":false,"suffix":""},{"dropping-particle":"","family":"Long","given":"Jiafu","non-dropping-particle":"","parse-names":false,"suffix":""}],"container-title":"Nucleic Acids Research","id":"ITEM-1","issue":"9","issued":{"date-parts":[["2012"]]},"page":"4193-4202","title":"The structural basis for the oligomerization of the N-terminal domain of SATB1","type":"article-journal","volume":"40"},"uris":["http://www.mendeley.com/documents/?uuid=1cb305ef-5e77-415b-8b35-94a879b1b844"]}],"mendeley":{"formattedCitation":"&lt;sup&gt;2&lt;/sup&gt;","plainTextFormattedCitation":"2","previouslyFormattedCitation":"&lt;sup&gt;2&lt;/sup&gt;"},"properties":{"noteIndex":0},"schema":"https://github.com/citation-style-language/schema/raw/master/csl-citation.json"}</w:instrText>
      </w:r>
      <w:r w:rsidRPr="00F07AB2">
        <w:fldChar w:fldCharType="separate"/>
      </w:r>
      <w:r w:rsidRPr="00F07AB2">
        <w:rPr>
          <w:noProof/>
          <w:vertAlign w:val="superscript"/>
          <w:lang w:val="en-US"/>
        </w:rPr>
        <w:t>2</w:t>
      </w:r>
      <w:r w:rsidRPr="00F07AB2">
        <w:fldChar w:fldCharType="end"/>
      </w:r>
      <w:r w:rsidRPr="00F07AB2">
        <w:rPr>
          <w:lang w:val="en-US"/>
        </w:rPr>
        <w:t xml:space="preserve"> and loaded into </w:t>
      </w:r>
      <w:proofErr w:type="spellStart"/>
      <w:r w:rsidRPr="00F07AB2">
        <w:rPr>
          <w:lang w:val="en-US"/>
        </w:rPr>
        <w:t>PyMOL</w:t>
      </w:r>
      <w:proofErr w:type="spellEnd"/>
      <w:r w:rsidRPr="00F07AB2">
        <w:rPr>
          <w:lang w:val="en-US"/>
        </w:rPr>
        <w:t xml:space="preserve"> v2.3.3, Schrodinger, LLC. Using the dot representation</w:t>
      </w:r>
      <w:r w:rsidR="003540E0">
        <w:rPr>
          <w:lang w:val="en-US"/>
        </w:rPr>
        <w:t>,</w:t>
      </w:r>
      <w:r w:rsidRPr="00F07AB2">
        <w:rPr>
          <w:lang w:val="en-US"/>
        </w:rPr>
        <w:t xml:space="preserve"> we visualized the estimated solvent accessible protein surface by increasing the van der Waals radii by 1.4</w:t>
      </w:r>
      <w:r w:rsidRPr="00370688">
        <w:rPr>
          <w:lang w:val="en-US"/>
        </w:rPr>
        <w:t> </w:t>
      </w:r>
      <w:proofErr w:type="spellStart"/>
      <w:r w:rsidR="00665516">
        <w:fldChar w:fldCharType="begin"/>
      </w:r>
      <w:r w:rsidR="00665516" w:rsidRPr="00832979">
        <w:rPr>
          <w:lang w:val="en-US"/>
          <w:rPrChange w:id="188" w:author="anna.resch88@gmail.com" w:date="2022-01-03T10:02:00Z">
            <w:rPr/>
          </w:rPrChange>
        </w:rPr>
        <w:instrText xml:space="preserve"> HYPERLINK "https://de.wikipedia.org/wiki/%C3%85" </w:instrText>
      </w:r>
      <w:r w:rsidR="00665516">
        <w:fldChar w:fldCharType="separate"/>
      </w:r>
      <w:r w:rsidRPr="00370688">
        <w:rPr>
          <w:lang w:val="en-US"/>
        </w:rPr>
        <w:t>Å</w:t>
      </w:r>
      <w:r w:rsidR="00665516">
        <w:rPr>
          <w:lang w:val="en-US"/>
        </w:rPr>
        <w:fldChar w:fldCharType="end"/>
      </w:r>
      <w:r w:rsidRPr="00370688">
        <w:rPr>
          <w:lang w:val="en-US"/>
        </w:rPr>
        <w:t>ngstr</w:t>
      </w:r>
      <w:r w:rsidRPr="00F07AB2">
        <w:rPr>
          <w:lang w:val="en-US"/>
        </w:rPr>
        <w:t>ö</w:t>
      </w:r>
      <w:r w:rsidRPr="00370688">
        <w:rPr>
          <w:lang w:val="en-US"/>
        </w:rPr>
        <w:t>m</w:t>
      </w:r>
      <w:proofErr w:type="spellEnd"/>
      <w:r w:rsidRPr="00F07AB2">
        <w:rPr>
          <w:lang w:val="en-US"/>
        </w:rPr>
        <w:t>, the approximate radius of a water molecule rolling over the molecule surface. Tyrosine pairs, i.e.</w:t>
      </w:r>
      <w:r w:rsidR="00062B86">
        <w:rPr>
          <w:lang w:val="en-US"/>
        </w:rPr>
        <w:t>,</w:t>
      </w:r>
      <w:r w:rsidRPr="00F07AB2">
        <w:rPr>
          <w:lang w:val="en-US"/>
        </w:rPr>
        <w:t xml:space="preserve"> two tyrosine residues in </w:t>
      </w:r>
      <w:proofErr w:type="gramStart"/>
      <w:r w:rsidRPr="00F07AB2">
        <w:rPr>
          <w:lang w:val="en-US"/>
        </w:rPr>
        <w:t>close proximity</w:t>
      </w:r>
      <w:proofErr w:type="gramEnd"/>
      <w:r w:rsidRPr="00F07AB2">
        <w:rPr>
          <w:lang w:val="en-US"/>
        </w:rPr>
        <w:t xml:space="preserve">, were colored to visualize solvent (and catalyst) accessible tyrosine pairs. </w:t>
      </w:r>
      <w:r w:rsidRPr="00F07AB2">
        <w:rPr>
          <w:rFonts w:cstheme="majorHAnsi"/>
          <w:lang w:val="en-US"/>
        </w:rPr>
        <w:t xml:space="preserve"> </w:t>
      </w:r>
    </w:p>
    <w:p w14:paraId="11E1FAD7" w14:textId="77777777" w:rsidR="004F69C9" w:rsidRPr="004F69C9" w:rsidRDefault="004F69C9">
      <w:pPr>
        <w:rPr>
          <w:ins w:id="189" w:author="anna.resch88@gmail.com" w:date="2022-01-05T10:57:00Z"/>
          <w:lang w:val="en-US"/>
        </w:rPr>
        <w:pPrChange w:id="190" w:author="anna.resch88@gmail.com" w:date="2022-01-05T10:57:00Z">
          <w:pPr>
            <w:pStyle w:val="berschrift3"/>
            <w:numPr>
              <w:numId w:val="47"/>
            </w:numPr>
            <w:ind w:left="360" w:hanging="360"/>
          </w:pPr>
        </w:pPrChange>
      </w:pPr>
    </w:p>
    <w:p w14:paraId="33A45F75" w14:textId="37418EB7" w:rsidR="00622DE5" w:rsidRDefault="00622DE5" w:rsidP="00622DE5">
      <w:pPr>
        <w:pStyle w:val="berschrift3"/>
        <w:numPr>
          <w:ilvl w:val="0"/>
          <w:numId w:val="47"/>
        </w:numPr>
        <w:rPr>
          <w:moveTo w:id="191" w:author="anna.resch88@gmail.com" w:date="2022-01-04T16:14:00Z"/>
          <w:lang w:val="en-US"/>
        </w:rPr>
      </w:pPr>
      <w:bookmarkStart w:id="192" w:name="_Toc92462539"/>
      <w:moveToRangeStart w:id="193" w:author="anna.resch88@gmail.com" w:date="2022-01-04T16:14:00Z" w:name="move92205268"/>
      <w:moveTo w:id="194" w:author="anna.resch88@gmail.com" w:date="2022-01-04T16:14:00Z">
        <w:r w:rsidRPr="00F07AB2">
          <w:rPr>
            <w:lang w:val="en-US"/>
          </w:rPr>
          <w:t>Dynamic Light Scattering (DLS)</w:t>
        </w:r>
        <w:bookmarkEnd w:id="192"/>
      </w:moveTo>
    </w:p>
    <w:p w14:paraId="43EED59C" w14:textId="77777777" w:rsidR="00622DE5" w:rsidRPr="005A3A19" w:rsidRDefault="00622DE5" w:rsidP="00622DE5">
      <w:pPr>
        <w:jc w:val="both"/>
        <w:rPr>
          <w:moveTo w:id="195" w:author="anna.resch88@gmail.com" w:date="2022-01-04T16:14:00Z"/>
          <w:lang w:val="en-US"/>
        </w:rPr>
      </w:pPr>
      <w:moveTo w:id="196" w:author="anna.resch88@gmail.com" w:date="2022-01-04T16:14:00Z">
        <w:r w:rsidRPr="005A3A19">
          <w:rPr>
            <w:rFonts w:asciiTheme="majorHAnsi" w:hAnsiTheme="majorHAnsi" w:cstheme="majorHAnsi"/>
            <w:lang w:val="en-US"/>
          </w:rPr>
          <w:t xml:space="preserve">A </w:t>
        </w:r>
        <w:proofErr w:type="spellStart"/>
        <w:r w:rsidRPr="005A3A19">
          <w:rPr>
            <w:rFonts w:asciiTheme="majorHAnsi" w:hAnsiTheme="majorHAnsi" w:cstheme="majorHAnsi"/>
            <w:lang w:val="en-US"/>
          </w:rPr>
          <w:t>Zetasizer</w:t>
        </w:r>
        <w:proofErr w:type="spellEnd"/>
        <w:r w:rsidRPr="005A3A19">
          <w:rPr>
            <w:rFonts w:asciiTheme="majorHAnsi" w:hAnsiTheme="majorHAnsi" w:cstheme="majorHAnsi"/>
            <w:lang w:val="en-US"/>
          </w:rPr>
          <w:t xml:space="preserve"> Nano, Malvern Instruments Ltd., was used for DLS measurements. Protein solutions of 2 g/L in </w:t>
        </w:r>
        <w:proofErr w:type="spellStart"/>
        <w:r w:rsidRPr="005A3A19">
          <w:rPr>
            <w:rFonts w:asciiTheme="majorHAnsi" w:hAnsiTheme="majorHAnsi" w:cstheme="majorHAnsi"/>
            <w:lang w:val="en-US"/>
          </w:rPr>
          <w:t>MilliQ</w:t>
        </w:r>
        <w:proofErr w:type="spellEnd"/>
        <w:r w:rsidRPr="005A3A19">
          <w:rPr>
            <w:rFonts w:asciiTheme="majorHAnsi" w:hAnsiTheme="majorHAnsi" w:cstheme="majorHAnsi"/>
            <w:lang w:val="en-US"/>
          </w:rPr>
          <w:t xml:space="preserve"> water or 4 M urea were freshly prepared and filtered prior to measuring the size-dependent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particles. </w:t>
        </w:r>
      </w:moveTo>
    </w:p>
    <w:p w14:paraId="3C858DCD" w14:textId="77777777" w:rsidR="00622DE5" w:rsidRPr="00F07AB2" w:rsidRDefault="00622DE5" w:rsidP="00622DE5">
      <w:pPr>
        <w:jc w:val="both"/>
        <w:rPr>
          <w:moveTo w:id="197" w:author="anna.resch88@gmail.com" w:date="2022-01-04T16:14:00Z"/>
          <w:rFonts w:asciiTheme="majorHAnsi" w:hAnsiTheme="majorHAnsi" w:cstheme="majorHAnsi"/>
          <w:lang w:val="en-US"/>
        </w:rPr>
      </w:pPr>
      <w:moveTo w:id="198" w:author="anna.resch88@gmail.com" w:date="2022-01-04T16:14:00Z">
        <w:r w:rsidRPr="00F07AB2">
          <w:rPr>
            <w:rFonts w:asciiTheme="majorHAnsi" w:hAnsiTheme="majorHAnsi" w:cstheme="majorHAnsi"/>
            <w:noProof/>
            <w:lang w:eastAsia="de-DE"/>
          </w:rPr>
          <w:lastRenderedPageBreak/>
          <w:drawing>
            <wp:anchor distT="0" distB="0" distL="114300" distR="114300" simplePos="0" relativeHeight="251659264" behindDoc="0" locked="0" layoutInCell="1" allowOverlap="1" wp14:anchorId="5BB3480D" wp14:editId="07E00520">
              <wp:simplePos x="0" y="0"/>
              <wp:positionH relativeFrom="column">
                <wp:posOffset>-116840</wp:posOffset>
              </wp:positionH>
              <wp:positionV relativeFrom="paragraph">
                <wp:posOffset>273050</wp:posOffset>
              </wp:positionV>
              <wp:extent cx="6174105" cy="3498850"/>
              <wp:effectExtent l="0" t="0" r="0" b="6350"/>
              <wp:wrapTopAndBottom/>
              <wp:docPr id="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To>
    </w:p>
    <w:p w14:paraId="6A9DB9ED" w14:textId="76ACCCD7" w:rsidR="00622DE5" w:rsidRPr="007B570D" w:rsidRDefault="00622DE5" w:rsidP="00622DE5">
      <w:pPr>
        <w:jc w:val="both"/>
        <w:rPr>
          <w:moveTo w:id="199" w:author="anna.resch88@gmail.com" w:date="2022-01-04T16:14:00Z"/>
          <w:rFonts w:asciiTheme="majorHAnsi" w:hAnsiTheme="majorHAnsi" w:cstheme="majorHAnsi"/>
          <w:i/>
          <w:iCs/>
          <w:noProof/>
          <w:lang w:val="en-US"/>
        </w:rPr>
      </w:pPr>
      <w:moveTo w:id="200" w:author="anna.resch88@gmail.com" w:date="2022-01-04T16:14:00Z">
        <w:r>
          <w:rPr>
            <w:rFonts w:asciiTheme="majorHAnsi" w:hAnsiTheme="majorHAnsi" w:cstheme="majorHAnsi"/>
            <w:b/>
            <w:bCs/>
            <w:i/>
            <w:iCs/>
            <w:lang w:val="en-US"/>
          </w:rPr>
          <w:t>Figure S-</w:t>
        </w:r>
      </w:moveTo>
      <w:ins w:id="201" w:author="anna.resch88@gmail.com" w:date="2022-01-04T16:15:00Z">
        <w:r>
          <w:rPr>
            <w:rFonts w:asciiTheme="majorHAnsi" w:hAnsiTheme="majorHAnsi" w:cstheme="majorHAnsi"/>
            <w:b/>
            <w:bCs/>
            <w:i/>
            <w:iCs/>
            <w:lang w:val="en-US"/>
          </w:rPr>
          <w:t>4</w:t>
        </w:r>
      </w:ins>
      <w:moveTo w:id="202" w:author="anna.resch88@gmail.com" w:date="2022-01-04T16:14:00Z">
        <w:del w:id="203" w:author="anna.resch88@gmail.com" w:date="2022-01-04T16:15:00Z">
          <w:r w:rsidDel="00622DE5">
            <w:rPr>
              <w:rFonts w:asciiTheme="majorHAnsi" w:hAnsiTheme="majorHAnsi" w:cstheme="majorHAnsi"/>
              <w:b/>
              <w:bCs/>
              <w:i/>
              <w:iCs/>
              <w:lang w:val="en-US"/>
            </w:rPr>
            <w:delText>7</w:delText>
          </w:r>
        </w:del>
        <w:r w:rsidRPr="00F07AB2">
          <w:rPr>
            <w:rFonts w:asciiTheme="majorHAnsi" w:hAnsiTheme="majorHAnsi" w:cstheme="majorHAnsi"/>
            <w:b/>
            <w:bCs/>
            <w:i/>
            <w:iCs/>
            <w:lang w:val="en-US"/>
          </w:rPr>
          <w:t>: Dynamic Light Scattering (DLS) of ULD and ULD-V20-ULD</w:t>
        </w:r>
        <w:r w:rsidRPr="00F07AB2">
          <w:rPr>
            <w:rFonts w:asciiTheme="majorHAnsi" w:hAnsiTheme="majorHAnsi" w:cstheme="majorHAnsi"/>
            <w:i/>
            <w:iCs/>
            <w:lang w:val="en-US"/>
          </w:rPr>
          <w:t xml:space="preserve">. </w:t>
        </w:r>
        <w:r w:rsidRPr="007B570D">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To>
    </w:p>
    <w:moveToRangeEnd w:id="193"/>
    <w:p w14:paraId="6B9544CA" w14:textId="3FF2ABBD" w:rsidR="00067C6D" w:rsidRPr="00F07AB2" w:rsidRDefault="00067C6D" w:rsidP="00067C6D">
      <w:pPr>
        <w:jc w:val="both"/>
        <w:rPr>
          <w:rFonts w:asciiTheme="majorHAnsi" w:hAnsiTheme="majorHAnsi" w:cstheme="majorHAnsi"/>
          <w:lang w:val="en-US"/>
        </w:rPr>
      </w:pPr>
    </w:p>
    <w:p w14:paraId="02C949E7" w14:textId="77777777" w:rsidR="00067C6D" w:rsidRPr="00B95229" w:rsidRDefault="00067C6D">
      <w:pPr>
        <w:pStyle w:val="berschrift3"/>
        <w:numPr>
          <w:ilvl w:val="0"/>
          <w:numId w:val="47"/>
        </w:numPr>
        <w:rPr>
          <w:lang w:val="en-US"/>
        </w:rPr>
        <w:pPrChange w:id="204" w:author="anna.resch88@gmail.com" w:date="2022-01-04T10:05:00Z">
          <w:pPr>
            <w:pStyle w:val="berschrift4"/>
            <w:numPr>
              <w:ilvl w:val="1"/>
              <w:numId w:val="13"/>
            </w:numPr>
            <w:ind w:left="792" w:hanging="432"/>
            <w:jc w:val="both"/>
          </w:pPr>
        </w:pPrChange>
      </w:pPr>
      <w:bookmarkStart w:id="205" w:name="_Toc92462540"/>
      <w:r w:rsidRPr="00F07AB2">
        <w:rPr>
          <w:lang w:val="en-US"/>
        </w:rPr>
        <w:t>Mass spectrometry</w:t>
      </w:r>
      <w:bookmarkEnd w:id="205"/>
    </w:p>
    <w:p w14:paraId="7F24C5C2" w14:textId="4D95E251" w:rsidR="00067C6D" w:rsidRPr="00F07AB2" w:rsidRDefault="00655359">
      <w:pPr>
        <w:pStyle w:val="berschrift4"/>
        <w:numPr>
          <w:ilvl w:val="1"/>
          <w:numId w:val="47"/>
        </w:numPr>
        <w:rPr>
          <w:lang w:val="en-GB"/>
        </w:rPr>
        <w:pPrChange w:id="206" w:author="anna.resch88@gmail.com" w:date="2022-01-04T10:05:00Z">
          <w:pPr>
            <w:pStyle w:val="berschrift5"/>
            <w:numPr>
              <w:ilvl w:val="2"/>
              <w:numId w:val="13"/>
            </w:numPr>
            <w:ind w:left="1224" w:hanging="504"/>
            <w:jc w:val="both"/>
          </w:pPr>
        </w:pPrChange>
      </w:pPr>
      <w:r>
        <w:rPr>
          <w:lang w:val="en-GB"/>
        </w:rPr>
        <w:t xml:space="preserve"> </w:t>
      </w:r>
      <w:bookmarkStart w:id="207" w:name="_Toc92462541"/>
      <w:r w:rsidR="00067C6D" w:rsidRPr="00F07AB2">
        <w:rPr>
          <w:lang w:val="en-GB"/>
        </w:rPr>
        <w:t>LC-MS-MS Analysis of tryptic peptides</w:t>
      </w:r>
      <w:bookmarkEnd w:id="207"/>
    </w:p>
    <w:p w14:paraId="40C38F14" w14:textId="73866B90"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Samples for LC-MS/MS analysis were prepared by trypsin digestion using a standard protein digestion protocol</w:t>
      </w:r>
      <w:r>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 </w:instrText>
      </w:r>
      <w:r w:rsidRPr="00622DE5">
        <w:rPr>
          <w:rFonts w:asciiTheme="majorHAnsi" w:hAnsiTheme="majorHAnsi" w:cstheme="majorHAnsi"/>
          <w:lang w:val="en-GB"/>
        </w:rPr>
        <w:fldChar w:fldCharType="begin">
          <w:fldData xml:space="preserve">PEVuZE5vdGU+PENpdGU+PEF1dGhvcj5TaGV2Y2hlbmtvPC9BdXRob3I+PFllYXI+MjAwNjwvWWVh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</w:fldData>
        </w:fldChar>
      </w:r>
      <w:r w:rsidRPr="00622DE5">
        <w:rPr>
          <w:rFonts w:asciiTheme="majorHAnsi" w:hAnsiTheme="majorHAnsi" w:cstheme="majorHAnsi"/>
          <w:lang w:val="en-GB"/>
        </w:rPr>
        <w:instrText xml:space="preserve"> ADDIN EN.CITE.DATA </w:instrText>
      </w:r>
      <w:r w:rsidRPr="00622DE5">
        <w:rPr>
          <w:rFonts w:asciiTheme="majorHAnsi" w:hAnsiTheme="majorHAnsi" w:cstheme="majorHAnsi"/>
          <w:lang w:val="en-GB"/>
        </w:rPr>
      </w:r>
      <w:r w:rsidRPr="00622DE5">
        <w:rPr>
          <w:rFonts w:asciiTheme="majorHAnsi" w:hAnsiTheme="majorHAnsi" w:cstheme="majorHAnsi"/>
          <w:lang w:val="en-GB"/>
        </w:rPr>
        <w:fldChar w:fldCharType="end"/>
      </w:r>
      <w:r>
        <w:rPr>
          <w:rFonts w:asciiTheme="majorHAnsi" w:hAnsiTheme="majorHAnsi" w:cstheme="majorHAnsi"/>
          <w:lang w:val="en-GB"/>
        </w:rPr>
      </w:r>
      <w:r>
        <w:rPr>
          <w:rFonts w:asciiTheme="majorHAnsi" w:hAnsiTheme="majorHAnsi" w:cstheme="majorHAnsi"/>
          <w:lang w:val="en-GB"/>
        </w:rPr>
        <w:fldChar w:fldCharType="separate"/>
      </w:r>
      <w:r w:rsidRPr="0045341C">
        <w:rPr>
          <w:rFonts w:asciiTheme="majorHAnsi" w:hAnsiTheme="majorHAnsi" w:cstheme="majorHAnsi"/>
          <w:noProof/>
          <w:vertAlign w:val="superscript"/>
          <w:lang w:val="en-GB"/>
        </w:rPr>
        <w:t>6-8</w:t>
      </w:r>
      <w:r>
        <w:rPr>
          <w:rFonts w:asciiTheme="majorHAnsi" w:hAnsiTheme="majorHAnsi" w:cstheme="majorHAnsi"/>
          <w:lang w:val="en-GB"/>
        </w:rPr>
        <w:fldChar w:fldCharType="end"/>
      </w:r>
      <w:r w:rsidRPr="00F07AB2">
        <w:rPr>
          <w:rFonts w:asciiTheme="majorHAnsi" w:hAnsiTheme="majorHAnsi" w:cstheme="majorHAnsi"/>
          <w:lang w:val="en-GB"/>
        </w:rPr>
        <w:t xml:space="preserve">. Extracted tryptic peptides were separated by LC chromatography (Agilent 1200 SL G1312B system) on C18 column </w:t>
      </w:r>
      <w:proofErr w:type="spellStart"/>
      <w:r w:rsidRPr="00F07AB2">
        <w:rPr>
          <w:rFonts w:asciiTheme="majorHAnsi" w:hAnsiTheme="majorHAnsi" w:cstheme="majorHAnsi"/>
          <w:lang w:val="en-GB"/>
        </w:rPr>
        <w:t>AdvanceBio</w:t>
      </w:r>
      <w:proofErr w:type="spellEnd"/>
      <w:r w:rsidRPr="00F07AB2">
        <w:rPr>
          <w:rFonts w:asciiTheme="majorHAnsi" w:hAnsiTheme="majorHAnsi" w:cstheme="majorHAnsi"/>
          <w:lang w:val="en-GB"/>
        </w:rPr>
        <w:t xml:space="preserve"> Peptide Mapping, 2.1 x 150 mm, 2.7 µm, LC column, kept at 45 °C. Peptides were separated over a linear gradient from 10-45 % acetonitrile in 0.1 % formic acid at a flow rate of 200 µl/min. Including column loading and washing steps, the total time for an LC-MS/MS run was 50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Pr="00F07AB2">
        <w:rPr>
          <w:rFonts w:asciiTheme="majorHAnsi" w:hAnsiTheme="majorHAnsi" w:cstheme="majorHAnsi"/>
          <w:lang w:val="en-GB"/>
        </w:rPr>
        <w:t xml:space="preserve">nd </w:t>
      </w:r>
      <w:r w:rsidR="007458E3">
        <w:rPr>
          <w:rFonts w:asciiTheme="majorHAnsi" w:hAnsiTheme="majorHAnsi" w:cstheme="majorHAnsi"/>
          <w:lang w:val="en-GB"/>
        </w:rPr>
        <w:t>p</w:t>
      </w:r>
      <w:r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Pr="00F07AB2">
        <w:rPr>
          <w:rFonts w:asciiTheme="majorHAnsi" w:hAnsiTheme="majorHAnsi" w:cstheme="majorHAnsi"/>
          <w:lang w:val="en-GB"/>
        </w:rPr>
        <w:t xml:space="preserve">200 °C. Peptides were </w:t>
      </w:r>
      <w:r>
        <w:rPr>
          <w:rFonts w:asciiTheme="majorHAnsi" w:hAnsiTheme="majorHAnsi" w:cstheme="majorHAnsi"/>
          <w:lang w:val="en-GB"/>
        </w:rPr>
        <w:t>measured</w:t>
      </w:r>
      <w:r w:rsidRPr="00F07AB2">
        <w:rPr>
          <w:rFonts w:asciiTheme="majorHAnsi" w:hAnsiTheme="majorHAnsi" w:cstheme="majorHAnsi"/>
          <w:lang w:val="en-GB"/>
        </w:rPr>
        <w:t xml:space="preserve"> in positive MS ion mode using an enhanced resolution scan in a mass range of 150 – 2800 m/z, MS-MS/MS cycle time was set to 3 sec with 0.5 sec for MS and 0.25 sec summation time for MS/MS spectra. </w:t>
      </w:r>
      <w:proofErr w:type="gramStart"/>
      <w:r w:rsidRPr="00F07AB2">
        <w:rPr>
          <w:rFonts w:asciiTheme="majorHAnsi" w:hAnsiTheme="majorHAnsi" w:cstheme="majorHAnsi"/>
          <w:lang w:val="en-GB"/>
        </w:rPr>
        <w:t>Singly-charged</w:t>
      </w:r>
      <w:proofErr w:type="gramEnd"/>
      <w:r w:rsidRPr="00F07AB2">
        <w:rPr>
          <w:rFonts w:asciiTheme="majorHAnsi" w:hAnsiTheme="majorHAnsi" w:cstheme="majorHAnsi"/>
          <w:lang w:val="en-GB"/>
        </w:rPr>
        <w:t xml:space="preserve"> ions were excluded from fragmentation. MS/MS spectra were obtained using CID fragmentation, recorded in mass range initiating at 150-2800 m/z. The collision energy was adjusted between 23–65 eV as a function of the m/z value. Absolute threshold for MS/MS fragmentation was set to 1755 counts and active exclusion was set to 2 spectra which were released again after 1 min or if peak intensity </w:t>
      </w:r>
      <w:r w:rsidRPr="00F07AB2">
        <w:rPr>
          <w:rFonts w:asciiTheme="majorHAnsi" w:hAnsiTheme="majorHAnsi" w:cstheme="majorHAnsi"/>
          <w:lang w:val="en-GB"/>
        </w:rPr>
        <w:lastRenderedPageBreak/>
        <w:t>increased 3-fold. Internal calibration via infusion of ESI Low Concentration Tune Mix was set at the start of the run.</w:t>
      </w:r>
    </w:p>
    <w:p w14:paraId="2954B687" w14:textId="7F0121E3" w:rsidR="00067C6D" w:rsidRPr="00F07AB2" w:rsidRDefault="00655359">
      <w:pPr>
        <w:pStyle w:val="berschrift4"/>
        <w:numPr>
          <w:ilvl w:val="1"/>
          <w:numId w:val="47"/>
        </w:numPr>
        <w:rPr>
          <w:lang w:val="en-GB"/>
        </w:rPr>
        <w:pPrChange w:id="208" w:author="anna.resch88@gmail.com" w:date="2022-01-04T10:05:00Z">
          <w:pPr>
            <w:pStyle w:val="berschrift5"/>
            <w:numPr>
              <w:ilvl w:val="2"/>
              <w:numId w:val="13"/>
            </w:numPr>
            <w:ind w:left="1224" w:hanging="504"/>
            <w:jc w:val="both"/>
          </w:pPr>
        </w:pPrChange>
      </w:pPr>
      <w:r>
        <w:rPr>
          <w:lang w:val="en-GB"/>
        </w:rPr>
        <w:t xml:space="preserve"> </w:t>
      </w:r>
      <w:bookmarkStart w:id="209" w:name="_Toc92462542"/>
      <w:ins w:id="210" w:author="anna.resch88@gmail.com" w:date="2022-01-04T10:07:00Z">
        <w:r w:rsidR="003F21C1">
          <w:rPr>
            <w:lang w:val="en-GB"/>
          </w:rPr>
          <w:t xml:space="preserve">Tryptic peptides: </w:t>
        </w:r>
      </w:ins>
      <w:r w:rsidR="00067C6D" w:rsidRPr="00F07AB2">
        <w:rPr>
          <w:lang w:val="en-GB"/>
        </w:rPr>
        <w:t>Data Processing and Bioinformatic Analysis</w:t>
      </w:r>
      <w:bookmarkEnd w:id="209"/>
    </w:p>
    <w:p w14:paraId="31EB1EBA" w14:textId="77777777"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Data were analysed after recalibration using Data Analysis 4.2 SR2, </w:t>
      </w:r>
      <w:proofErr w:type="spellStart"/>
      <w:r w:rsidRPr="00F07AB2">
        <w:rPr>
          <w:rFonts w:asciiTheme="majorHAnsi" w:hAnsiTheme="majorHAnsi" w:cstheme="majorHAnsi"/>
          <w:lang w:val="en-GB"/>
        </w:rPr>
        <w:t>Biotools</w:t>
      </w:r>
      <w:proofErr w:type="spellEnd"/>
      <w:r w:rsidRPr="00F07AB2">
        <w:rPr>
          <w:rFonts w:asciiTheme="majorHAnsi" w:hAnsiTheme="majorHAnsi" w:cstheme="majorHAnsi"/>
          <w:lang w:val="en-GB"/>
        </w:rPr>
        <w:t xml:space="preserve"> 3.2 Peptide Editor 3.2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Bremen) and MASCOT 2.5 (Matrix Science, London, UK) search engine. MASCOT 2.5 scored peptides for identification based on a search with an initial allowed mass deviation of the precursor ion of up to 15 ppm and allowed fragment mass deviation of 50 </w:t>
      </w:r>
      <w:proofErr w:type="spellStart"/>
      <w:r w:rsidRPr="00F07AB2">
        <w:rPr>
          <w:rFonts w:asciiTheme="majorHAnsi" w:hAnsiTheme="majorHAnsi" w:cstheme="majorHAnsi"/>
          <w:lang w:val="en-GB"/>
        </w:rPr>
        <w:t>mDa</w:t>
      </w:r>
      <w:proofErr w:type="spellEnd"/>
      <w:r w:rsidRPr="00F07AB2">
        <w:rPr>
          <w:rFonts w:asciiTheme="majorHAnsi" w:hAnsiTheme="majorHAnsi" w:cstheme="majorHAnsi"/>
          <w:lang w:val="en-GB"/>
        </w:rPr>
        <w:t xml:space="preserve">. The search engine was used for the MS/MS spectra search against the </w:t>
      </w:r>
      <w:proofErr w:type="spellStart"/>
      <w:r w:rsidRPr="00F07AB2">
        <w:rPr>
          <w:rFonts w:asciiTheme="majorHAnsi" w:hAnsiTheme="majorHAnsi" w:cstheme="majorHAnsi"/>
          <w:lang w:val="en-GB"/>
        </w:rPr>
        <w:t>UniProtKB</w:t>
      </w:r>
      <w:proofErr w:type="spellEnd"/>
      <w:r w:rsidRPr="00F07AB2">
        <w:rPr>
          <w:rFonts w:asciiTheme="majorHAnsi" w:hAnsiTheme="majorHAnsi" w:cstheme="majorHAnsi"/>
          <w:lang w:val="en-GB"/>
        </w:rPr>
        <w:t xml:space="preserve"> </w:t>
      </w:r>
      <w:r w:rsidRPr="004E27EC">
        <w:rPr>
          <w:rFonts w:asciiTheme="majorHAnsi" w:hAnsiTheme="majorHAnsi" w:cstheme="majorHAnsi"/>
          <w:i/>
          <w:lang w:val="en-GB"/>
        </w:rPr>
        <w:t>E. coli</w:t>
      </w:r>
      <w:r w:rsidRPr="00F07AB2">
        <w:rPr>
          <w:rFonts w:asciiTheme="majorHAnsi" w:hAnsiTheme="majorHAnsi" w:cstheme="majorHAnsi"/>
          <w:lang w:val="en-GB"/>
        </w:rPr>
        <w:t xml:space="preserve"> database (downloaded Dec 21, 2015, containing 4305 entries, 116 contaminants and the added target proteins). The contaminants list used was downloaded from </w:t>
      </w:r>
      <w:proofErr w:type="spellStart"/>
      <w:r w:rsidRPr="00F07AB2">
        <w:rPr>
          <w:rFonts w:asciiTheme="majorHAnsi" w:hAnsiTheme="majorHAnsi" w:cstheme="majorHAnsi"/>
          <w:lang w:val="en-GB"/>
        </w:rPr>
        <w:t>ftp.the</w:t>
      </w:r>
      <w:proofErr w:type="spellEnd"/>
      <w:r w:rsidRPr="00F07AB2">
        <w:rPr>
          <w:rFonts w:asciiTheme="majorHAnsi" w:hAnsiTheme="majorHAnsi" w:cstheme="majorHAnsi"/>
          <w:lang w:val="en-GB"/>
        </w:rPr>
        <w:t xml:space="preserve"> pgm.org as of Jan 21, 2016. To determine the number of false positive peptide hits, data were searched against the full-length decoy database using the MASCOT 2.5 percolator function. The false discovery rate was set below 1 % to exclude false positive hits. Enzyme specificity was set as C-terminal to Arg and Lys, also allowing cleavage at proline bonds and a maximum of two missed cleavages. Deamidation of asparagine and glutamine </w:t>
      </w:r>
      <w:proofErr w:type="spellStart"/>
      <w:r w:rsidRPr="00F07AB2">
        <w:rPr>
          <w:rFonts w:asciiTheme="majorHAnsi" w:hAnsiTheme="majorHAnsi" w:cstheme="majorHAnsi"/>
          <w:lang w:val="en-GB"/>
        </w:rPr>
        <w:t>carbamylation</w:t>
      </w:r>
      <w:proofErr w:type="spellEnd"/>
      <w:r w:rsidRPr="00F07AB2">
        <w:rPr>
          <w:rFonts w:asciiTheme="majorHAnsi" w:hAnsiTheme="majorHAnsi" w:cstheme="majorHAnsi"/>
          <w:lang w:val="en-GB"/>
        </w:rPr>
        <w:t xml:space="preserve"> of lysine residues and the N-terminus and methionine oxidation were set as variable modifications. </w:t>
      </w:r>
    </w:p>
    <w:p w14:paraId="24069C90" w14:textId="0ABBDEBC" w:rsidR="00067C6D" w:rsidRPr="00F07AB2" w:rsidRDefault="00655359">
      <w:pPr>
        <w:pStyle w:val="berschrift4"/>
        <w:numPr>
          <w:ilvl w:val="1"/>
          <w:numId w:val="47"/>
        </w:numPr>
        <w:rPr>
          <w:lang w:val="en-GB"/>
        </w:rPr>
        <w:pPrChange w:id="211" w:author="anna.resch88@gmail.com" w:date="2022-01-04T10:05:00Z">
          <w:pPr>
            <w:pStyle w:val="berschrift5"/>
            <w:numPr>
              <w:ilvl w:val="2"/>
              <w:numId w:val="13"/>
            </w:numPr>
            <w:ind w:left="1224" w:hanging="504"/>
            <w:jc w:val="both"/>
          </w:pPr>
        </w:pPrChange>
      </w:pPr>
      <w:r>
        <w:rPr>
          <w:lang w:val="en-GB"/>
        </w:rPr>
        <w:t xml:space="preserve"> </w:t>
      </w:r>
      <w:bookmarkStart w:id="212" w:name="_Toc92462543"/>
      <w:r w:rsidR="00067C6D" w:rsidRPr="00F07AB2">
        <w:rPr>
          <w:lang w:val="en-GB"/>
        </w:rPr>
        <w:t>LC-MS-MS Analysis of intact proteins</w:t>
      </w:r>
      <w:bookmarkEnd w:id="212"/>
      <w:r w:rsidR="00067C6D" w:rsidRPr="00F07AB2">
        <w:rPr>
          <w:lang w:val="en-GB"/>
        </w:rPr>
        <w:t xml:space="preserve"> </w:t>
      </w:r>
    </w:p>
    <w:p w14:paraId="2CB115BB" w14:textId="0F1F9B59" w:rsidR="00067C6D" w:rsidRPr="00F07AB2" w:rsidRDefault="00067C6D" w:rsidP="00067C6D">
      <w:pPr>
        <w:jc w:val="both"/>
        <w:rPr>
          <w:rFonts w:asciiTheme="majorHAnsi" w:hAnsiTheme="majorHAnsi" w:cstheme="majorHAnsi"/>
          <w:lang w:val="en-GB"/>
        </w:rPr>
      </w:pPr>
      <w:r w:rsidRPr="00F07AB2">
        <w:rPr>
          <w:rFonts w:asciiTheme="majorHAnsi" w:hAnsiTheme="majorHAnsi" w:cstheme="majorHAnsi"/>
          <w:lang w:val="en-GB"/>
        </w:rPr>
        <w:t xml:space="preserve">Intact proteins were separated by LC chromatography (Agilent 1200 SL G1312B system) XDB-C8 </w:t>
      </w:r>
      <w:proofErr w:type="spellStart"/>
      <w:r w:rsidRPr="00F07AB2">
        <w:rPr>
          <w:rFonts w:asciiTheme="majorHAnsi" w:hAnsiTheme="majorHAnsi" w:cstheme="majorHAnsi"/>
          <w:lang w:val="en-GB"/>
        </w:rPr>
        <w:t>Zorbax</w:t>
      </w:r>
      <w:proofErr w:type="spellEnd"/>
      <w:r w:rsidRPr="00F07AB2">
        <w:rPr>
          <w:rFonts w:asciiTheme="majorHAnsi" w:hAnsiTheme="majorHAnsi" w:cstheme="majorHAnsi"/>
          <w:lang w:val="en-GB"/>
        </w:rPr>
        <w:t xml:space="preserve"> Eclipse 4.6 mm × 30 mm, 3.5 </w:t>
      </w:r>
      <w:proofErr w:type="spellStart"/>
      <w:r w:rsidRPr="00F07AB2">
        <w:rPr>
          <w:rFonts w:asciiTheme="majorHAnsi" w:hAnsiTheme="majorHAnsi" w:cstheme="majorHAnsi"/>
          <w:lang w:val="en-GB"/>
        </w:rPr>
        <w:t>μm</w:t>
      </w:r>
      <w:proofErr w:type="spellEnd"/>
      <w:r w:rsidRPr="00F07AB2">
        <w:rPr>
          <w:rFonts w:asciiTheme="majorHAnsi" w:hAnsiTheme="majorHAnsi" w:cstheme="majorHAnsi"/>
          <w:lang w:val="en-GB"/>
        </w:rPr>
        <w:t>, LC column, kept at 60 °C. Proteins were separated over a linear acetonitrile gradient in 0.1 % for</w:t>
      </w:r>
      <w:r>
        <w:rPr>
          <w:rFonts w:asciiTheme="majorHAnsi" w:hAnsiTheme="majorHAnsi" w:cstheme="majorHAnsi"/>
          <w:lang w:val="en-GB"/>
        </w:rPr>
        <w:t>mic acid from 5-24 % over 3 min</w:t>
      </w:r>
      <w:r w:rsidRPr="00F07AB2">
        <w:rPr>
          <w:rFonts w:asciiTheme="majorHAnsi" w:hAnsiTheme="majorHAnsi" w:cstheme="majorHAnsi"/>
          <w:lang w:val="en-GB"/>
        </w:rPr>
        <w:t xml:space="preserve"> and 24 </w:t>
      </w:r>
      <w:r>
        <w:rPr>
          <w:rFonts w:asciiTheme="majorHAnsi" w:hAnsiTheme="majorHAnsi" w:cstheme="majorHAnsi"/>
          <w:lang w:val="en-GB"/>
        </w:rPr>
        <w:t>–</w:t>
      </w:r>
      <w:r w:rsidRPr="00F07AB2">
        <w:rPr>
          <w:rFonts w:asciiTheme="majorHAnsi" w:hAnsiTheme="majorHAnsi" w:cstheme="majorHAnsi"/>
          <w:lang w:val="en-GB"/>
        </w:rPr>
        <w:t xml:space="preserve"> 40% over 30 min at a flow rate of 250 µl/min. Including column loading and washing steps, the total time for an LC-MS/MS run was 66 min. Online MS analysis was performed on Impact HD UHR Time-of Flight Mass Spectrometer System ion trap (Bruker </w:t>
      </w:r>
      <w:proofErr w:type="spellStart"/>
      <w:r w:rsidRPr="00F07AB2">
        <w:rPr>
          <w:rFonts w:asciiTheme="majorHAnsi" w:hAnsiTheme="majorHAnsi" w:cstheme="majorHAnsi"/>
          <w:lang w:val="en-GB"/>
        </w:rPr>
        <w:t>Daltonics</w:t>
      </w:r>
      <w:proofErr w:type="spellEnd"/>
      <w:r w:rsidRPr="00F07AB2">
        <w:rPr>
          <w:rFonts w:asciiTheme="majorHAnsi" w:hAnsiTheme="majorHAnsi" w:cstheme="majorHAnsi"/>
          <w:lang w:val="en-GB"/>
        </w:rPr>
        <w:t xml:space="preserve">) equipped with Apollo II ion funnel electrospray source. </w:t>
      </w:r>
      <w:r w:rsidR="007458E3">
        <w:rPr>
          <w:rFonts w:asciiTheme="majorHAnsi" w:hAnsiTheme="majorHAnsi" w:cstheme="majorHAnsi"/>
          <w:lang w:val="en-GB"/>
        </w:rPr>
        <w:t>The v</w:t>
      </w:r>
      <w:r w:rsidR="007458E3" w:rsidRPr="00F07AB2">
        <w:rPr>
          <w:rFonts w:asciiTheme="majorHAnsi" w:hAnsiTheme="majorHAnsi" w:cstheme="majorHAnsi"/>
          <w:lang w:val="en-GB"/>
        </w:rPr>
        <w:t xml:space="preserve">oltage applied to </w:t>
      </w:r>
      <w:r w:rsidR="007458E3">
        <w:rPr>
          <w:rFonts w:asciiTheme="majorHAnsi" w:hAnsiTheme="majorHAnsi" w:cstheme="majorHAnsi"/>
          <w:lang w:val="en-GB"/>
        </w:rPr>
        <w:t xml:space="preserve">the </w:t>
      </w:r>
      <w:r w:rsidR="007458E3" w:rsidRPr="00F07AB2">
        <w:rPr>
          <w:rFonts w:asciiTheme="majorHAnsi" w:hAnsiTheme="majorHAnsi" w:cstheme="majorHAnsi"/>
          <w:lang w:val="en-GB"/>
        </w:rPr>
        <w:t xml:space="preserve">capillary was set to 4.5 kV, </w:t>
      </w:r>
      <w:r w:rsidR="007458E3">
        <w:rPr>
          <w:rFonts w:asciiTheme="majorHAnsi" w:hAnsiTheme="majorHAnsi" w:cstheme="majorHAnsi"/>
          <w:lang w:val="en-GB"/>
        </w:rPr>
        <w:t>the e</w:t>
      </w:r>
      <w:r w:rsidR="007458E3" w:rsidRPr="00F07AB2">
        <w:rPr>
          <w:rFonts w:asciiTheme="majorHAnsi" w:hAnsiTheme="majorHAnsi" w:cstheme="majorHAnsi"/>
          <w:lang w:val="en-GB"/>
        </w:rPr>
        <w:t xml:space="preserve">nd </w:t>
      </w:r>
      <w:r w:rsidR="007458E3">
        <w:rPr>
          <w:rFonts w:asciiTheme="majorHAnsi" w:hAnsiTheme="majorHAnsi" w:cstheme="majorHAnsi"/>
          <w:lang w:val="en-GB"/>
        </w:rPr>
        <w:t>p</w:t>
      </w:r>
      <w:r w:rsidR="007458E3" w:rsidRPr="00F07AB2">
        <w:rPr>
          <w:rFonts w:asciiTheme="majorHAnsi" w:hAnsiTheme="majorHAnsi" w:cstheme="majorHAnsi"/>
          <w:lang w:val="en-GB"/>
        </w:rPr>
        <w:t xml:space="preserve">late offset </w:t>
      </w:r>
      <w:r w:rsidR="007458E3">
        <w:rPr>
          <w:rFonts w:asciiTheme="majorHAnsi" w:hAnsiTheme="majorHAnsi" w:cstheme="majorHAnsi"/>
          <w:lang w:val="en-GB"/>
        </w:rPr>
        <w:t xml:space="preserve">was </w:t>
      </w:r>
      <w:r w:rsidR="007458E3" w:rsidRPr="00F07AB2">
        <w:rPr>
          <w:rFonts w:asciiTheme="majorHAnsi" w:hAnsiTheme="majorHAnsi" w:cstheme="majorHAnsi"/>
          <w:lang w:val="en-GB"/>
        </w:rPr>
        <w:t xml:space="preserve">500 V, </w:t>
      </w:r>
      <w:r w:rsidR="007458E3">
        <w:rPr>
          <w:rFonts w:asciiTheme="majorHAnsi" w:hAnsiTheme="majorHAnsi" w:cstheme="majorHAnsi"/>
          <w:lang w:val="en-GB"/>
        </w:rPr>
        <w:t>the n</w:t>
      </w:r>
      <w:r w:rsidR="007458E3" w:rsidRPr="00F07AB2">
        <w:rPr>
          <w:rFonts w:asciiTheme="majorHAnsi" w:hAnsiTheme="majorHAnsi" w:cstheme="majorHAnsi"/>
          <w:lang w:val="en-GB"/>
        </w:rPr>
        <w:t xml:space="preserve">ebulizer </w:t>
      </w:r>
      <w:r w:rsidR="007458E3">
        <w:rPr>
          <w:rFonts w:asciiTheme="majorHAnsi" w:hAnsiTheme="majorHAnsi" w:cstheme="majorHAnsi"/>
          <w:lang w:val="en-GB"/>
        </w:rPr>
        <w:t>pressure</w:t>
      </w:r>
      <w:r w:rsidR="007458E3" w:rsidRPr="00F07AB2">
        <w:rPr>
          <w:rFonts w:asciiTheme="majorHAnsi" w:hAnsiTheme="majorHAnsi" w:cstheme="majorHAnsi"/>
          <w:lang w:val="en-GB"/>
        </w:rPr>
        <w:t xml:space="preserve"> 1.8 bar dry gas 8 l/min and </w:t>
      </w:r>
      <w:r w:rsidR="007458E3">
        <w:rPr>
          <w:rFonts w:asciiTheme="majorHAnsi" w:hAnsiTheme="majorHAnsi" w:cstheme="majorHAnsi"/>
          <w:lang w:val="en-GB"/>
        </w:rPr>
        <w:t xml:space="preserve">a </w:t>
      </w:r>
      <w:r w:rsidR="007458E3" w:rsidRPr="00F07AB2">
        <w:rPr>
          <w:rFonts w:asciiTheme="majorHAnsi" w:hAnsiTheme="majorHAnsi" w:cstheme="majorHAnsi"/>
          <w:lang w:val="en-GB"/>
        </w:rPr>
        <w:t xml:space="preserve">dry temperature </w:t>
      </w:r>
      <w:r w:rsidR="007458E3">
        <w:rPr>
          <w:rFonts w:asciiTheme="majorHAnsi" w:hAnsiTheme="majorHAnsi" w:cstheme="majorHAnsi"/>
          <w:lang w:val="en-GB"/>
        </w:rPr>
        <w:t xml:space="preserve">of </w:t>
      </w:r>
      <w:r w:rsidR="007458E3" w:rsidRPr="00F07AB2">
        <w:rPr>
          <w:rFonts w:asciiTheme="majorHAnsi" w:hAnsiTheme="majorHAnsi" w:cstheme="majorHAnsi"/>
          <w:lang w:val="en-GB"/>
        </w:rPr>
        <w:t xml:space="preserve">200 °C. </w:t>
      </w:r>
      <w:r w:rsidRPr="00F07AB2">
        <w:rPr>
          <w:rFonts w:asciiTheme="majorHAnsi" w:hAnsiTheme="majorHAnsi" w:cstheme="majorHAnsi"/>
          <w:lang w:val="en-GB"/>
        </w:rPr>
        <w:t xml:space="preserve">Internal calibration via infusion of ESI Low Concentration Tune Mix was set at the start of each run. </w:t>
      </w:r>
    </w:p>
    <w:p w14:paraId="209B8379" w14:textId="6F2D49B5" w:rsidR="00067C6D" w:rsidRPr="00F07AB2" w:rsidRDefault="00655359">
      <w:pPr>
        <w:pStyle w:val="berschrift4"/>
        <w:numPr>
          <w:ilvl w:val="1"/>
          <w:numId w:val="47"/>
        </w:numPr>
        <w:rPr>
          <w:lang w:val="en-GB"/>
        </w:rPr>
        <w:pPrChange w:id="213" w:author="anna.resch88@gmail.com" w:date="2022-01-04T10:05:00Z">
          <w:pPr>
            <w:pStyle w:val="berschrift5"/>
            <w:numPr>
              <w:ilvl w:val="2"/>
              <w:numId w:val="13"/>
            </w:numPr>
            <w:ind w:left="1224" w:hanging="504"/>
            <w:jc w:val="both"/>
          </w:pPr>
        </w:pPrChange>
      </w:pPr>
      <w:r>
        <w:rPr>
          <w:lang w:val="en-GB"/>
        </w:rPr>
        <w:t xml:space="preserve"> </w:t>
      </w:r>
      <w:bookmarkStart w:id="214" w:name="_Toc92462544"/>
      <w:ins w:id="215" w:author="anna.resch88@gmail.com" w:date="2022-01-04T10:07:00Z">
        <w:r w:rsidR="003F21C1">
          <w:rPr>
            <w:lang w:val="en-GB"/>
          </w:rPr>
          <w:t xml:space="preserve">Intact proteins: </w:t>
        </w:r>
      </w:ins>
      <w:r w:rsidR="00067C6D" w:rsidRPr="00F07AB2">
        <w:rPr>
          <w:lang w:val="en-GB"/>
        </w:rPr>
        <w:t>Data Processing and Bioinformatic Analysis</w:t>
      </w:r>
      <w:bookmarkEnd w:id="214"/>
    </w:p>
    <w:p w14:paraId="090F78F3" w14:textId="2F8944CF" w:rsidR="00067C6D" w:rsidRDefault="00067C6D" w:rsidP="00067C6D">
      <w:pPr>
        <w:jc w:val="both"/>
        <w:rPr>
          <w:ins w:id="216" w:author="anna.resch88@gmail.com" w:date="2022-01-04T10:07:00Z"/>
          <w:rFonts w:asciiTheme="majorHAnsi" w:hAnsiTheme="majorHAnsi" w:cstheme="majorHAnsi"/>
          <w:lang w:val="en-GB"/>
        </w:rPr>
      </w:pPr>
      <w:r w:rsidRPr="00F07AB2">
        <w:rPr>
          <w:rFonts w:asciiTheme="majorHAnsi" w:hAnsiTheme="majorHAnsi" w:cstheme="majorHAnsi"/>
          <w:lang w:val="en-GB"/>
        </w:rPr>
        <w:t>After automated internal calibration, data were processed, and protein peaks were searched based on the 214 nm UV chromatogram and as extracted ion chromatograms. Subsequently, identified protein peaks were deconvoluted in the range of 30,000 – 40,000 Da using Bruker software Maximum Entropy Data Analysis 4.2 SR 2. Based on the given amino acid sequence the average mass and the isotopic pattern of ULD-V20-ULD and ULD-V40-ULD proteins were generated using Bruker data analysis.</w:t>
      </w:r>
    </w:p>
    <w:p w14:paraId="40217AB0" w14:textId="201FBFD6" w:rsidR="003F21C1" w:rsidRDefault="003F21C1" w:rsidP="003228B4">
      <w:pPr>
        <w:pStyle w:val="berschrift4"/>
        <w:numPr>
          <w:ilvl w:val="1"/>
          <w:numId w:val="47"/>
        </w:numPr>
        <w:rPr>
          <w:ins w:id="217" w:author="anna.resch88@gmail.com" w:date="2022-01-04T10:08:00Z"/>
          <w:rFonts w:cstheme="majorHAnsi"/>
          <w:lang w:val="en-US"/>
        </w:rPr>
      </w:pPr>
      <w:bookmarkStart w:id="218" w:name="_Toc92462545"/>
      <w:ins w:id="219" w:author="anna.resch88@gmail.com" w:date="2022-01-04T10:08:00Z">
        <w:r w:rsidRPr="00F07AB2">
          <w:rPr>
            <w:rFonts w:cstheme="majorHAnsi"/>
            <w:lang w:val="en-US"/>
          </w:rPr>
          <w:t xml:space="preserve">LC-MS²-characterization </w:t>
        </w:r>
      </w:ins>
      <w:ins w:id="220" w:author="anna.resch88@gmail.com" w:date="2022-01-04T10:12:00Z">
        <w:r w:rsidR="006F1256">
          <w:rPr>
            <w:rFonts w:cstheme="majorHAnsi"/>
            <w:lang w:val="en-US"/>
          </w:rPr>
          <w:t xml:space="preserve">results </w:t>
        </w:r>
      </w:ins>
      <w:ins w:id="221" w:author="anna.resch88@gmail.com" w:date="2022-01-04T10:08:00Z">
        <w:r w:rsidRPr="00F07AB2">
          <w:rPr>
            <w:rFonts w:cstheme="majorHAnsi"/>
            <w:lang w:val="en-US"/>
          </w:rPr>
          <w:t>of building blocks</w:t>
        </w:r>
        <w:bookmarkEnd w:id="218"/>
      </w:ins>
    </w:p>
    <w:p w14:paraId="67353D4D" w14:textId="686487F4" w:rsidR="003F21C1" w:rsidRDefault="003F21C1" w:rsidP="003F21C1">
      <w:pPr>
        <w:rPr>
          <w:ins w:id="222" w:author="anna.resch88@gmail.com" w:date="2022-01-04T10:08:00Z"/>
          <w:lang w:val="en-US"/>
        </w:rPr>
      </w:pPr>
    </w:p>
    <w:p w14:paraId="346EFF12" w14:textId="7552D967" w:rsidR="003F21C1" w:rsidRPr="00D156CF" w:rsidRDefault="003F21C1" w:rsidP="003F21C1">
      <w:pPr>
        <w:jc w:val="both"/>
        <w:rPr>
          <w:moveTo w:id="223" w:author="anna.resch88@gmail.com" w:date="2022-01-04T10:08:00Z"/>
          <w:rFonts w:asciiTheme="majorHAnsi" w:hAnsiTheme="majorHAnsi" w:cstheme="majorHAnsi"/>
          <w:lang w:val="en-US"/>
        </w:rPr>
      </w:pPr>
      <w:moveToRangeStart w:id="224" w:author="anna.resch88@gmail.com" w:date="2022-01-04T10:08:00Z" w:name="move92183323"/>
      <w:moveTo w:id="225" w:author="anna.resch88@gmail.com" w:date="2022-01-04T10:08:00Z">
        <w:r w:rsidRPr="00D156CF">
          <w:rPr>
            <w:rFonts w:asciiTheme="majorHAnsi" w:hAnsiTheme="majorHAnsi" w:cstheme="majorHAnsi"/>
            <w:lang w:val="en-US"/>
          </w:rPr>
          <w: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w:t>
        </w:r>
      </w:moveTo>
      <w:ins w:id="226" w:author="anna.resch88@gmail.com" w:date="2022-01-04T10:11:00Z">
        <w:r>
          <w:rPr>
            <w:rFonts w:asciiTheme="majorHAnsi" w:hAnsiTheme="majorHAnsi" w:cstheme="majorHAnsi"/>
            <w:lang w:val="en-US"/>
          </w:rPr>
          <w:t>ay</w:t>
        </w:r>
      </w:ins>
      <w:moveTo w:id="227" w:author="anna.resch88@gmail.com" w:date="2022-01-04T10:08:00Z">
        <w:del w:id="228" w:author="anna.resch88@gmail.com" w:date="2022-01-04T10:11:00Z">
          <w:r w:rsidRPr="00D156CF" w:rsidDel="003F21C1">
            <w:rPr>
              <w:rFonts w:asciiTheme="majorHAnsi" w:hAnsiTheme="majorHAnsi" w:cstheme="majorHAnsi"/>
              <w:lang w:val="en-US"/>
            </w:rPr>
            <w:delText>ie</w:delText>
          </w:r>
        </w:del>
        <w:del w:id="229" w:author="anna.resch88@gmail.com" w:date="2022-01-04T10:09:00Z">
          <w:r w:rsidRPr="00D156CF" w:rsidDel="003F21C1">
            <w:rPr>
              <w:rFonts w:asciiTheme="majorHAnsi" w:hAnsiTheme="majorHAnsi" w:cstheme="majorHAnsi"/>
              <w:lang w:val="en-US"/>
            </w:rPr>
            <w:delText>s</w:delText>
          </w:r>
        </w:del>
        <w:r w:rsidRPr="00D156CF">
          <w:rPr>
            <w:rFonts w:asciiTheme="majorHAnsi" w:hAnsiTheme="majorHAnsi" w:cstheme="majorHAnsi"/>
            <w:lang w:val="en-US"/>
          </w:rPr>
          <w:t xml:space="preserve"> within an acceptable range of 4.9 ppm for ULD-V40-ULD and 12.3 ppm for ULD-V20-ULD. The mass difference of 43 Dalton found in both proteins indicates </w:t>
        </w:r>
        <w:proofErr w:type="spellStart"/>
        <w:r w:rsidRPr="00D156CF">
          <w:rPr>
            <w:rFonts w:asciiTheme="majorHAnsi" w:hAnsiTheme="majorHAnsi" w:cstheme="majorHAnsi"/>
            <w:lang w:val="en-US"/>
          </w:rPr>
          <w:t>carbamylation</w:t>
        </w:r>
        <w:proofErr w:type="spellEnd"/>
        <w:r w:rsidRPr="00D156CF">
          <w:rPr>
            <w:rFonts w:asciiTheme="majorHAnsi" w:hAnsiTheme="majorHAnsi" w:cstheme="majorHAnsi"/>
            <w:lang w:val="en-US"/>
          </w:rPr>
          <w:t xml:space="preserve"> of one lysine residue in the ULD linker and </w:t>
        </w:r>
      </w:moveTo>
      <w:ins w:id="230" w:author="anna.resch88@gmail.com" w:date="2022-01-04T10:11:00Z">
        <w:r>
          <w:rPr>
            <w:rFonts w:asciiTheme="majorHAnsi" w:hAnsiTheme="majorHAnsi" w:cstheme="majorHAnsi"/>
            <w:lang w:val="en-US"/>
          </w:rPr>
          <w:t>wa</w:t>
        </w:r>
      </w:ins>
      <w:moveTo w:id="231" w:author="anna.resch88@gmail.com" w:date="2022-01-04T10:08:00Z">
        <w:del w:id="232" w:author="anna.resch88@gmail.com" w:date="2022-01-04T10:11:00Z">
          <w:r w:rsidRPr="00D156CF" w:rsidDel="003F21C1">
            <w:rPr>
              <w:rFonts w:asciiTheme="majorHAnsi" w:hAnsiTheme="majorHAnsi" w:cstheme="majorHAnsi"/>
              <w:lang w:val="en-US"/>
            </w:rPr>
            <w:delText>i</w:delText>
          </w:r>
        </w:del>
        <w:r w:rsidRPr="00D156CF">
          <w:rPr>
            <w:rFonts w:asciiTheme="majorHAnsi" w:hAnsiTheme="majorHAnsi" w:cstheme="majorHAnsi"/>
            <w:lang w:val="en-US"/>
          </w:rPr>
          <w:t>s accounting for about 10 % for ULD-V20-ULD and below 10 % for ULD-V40-ULD, as confirmed via LC-MS/MS measurement.</w:t>
        </w:r>
        <w:r>
          <w:rPr>
            <w:rFonts w:asciiTheme="majorHAnsi" w:hAnsiTheme="majorHAnsi" w:cstheme="majorHAnsi"/>
            <w:lang w:val="en-US"/>
          </w:rPr>
          <w:t xml:space="preserve"> </w:t>
        </w:r>
        <w:r w:rsidRPr="00686D6A">
          <w:rPr>
            <w:rFonts w:asciiTheme="majorHAnsi" w:hAnsiTheme="majorHAnsi" w:cstheme="majorHAnsi"/>
            <w:lang w:val="en-US"/>
          </w:rPr>
          <w:t>According to MS analysis, the tryptic peptide 67-104 exhibit</w:t>
        </w:r>
      </w:moveTo>
      <w:ins w:id="233" w:author="anna.resch88@gmail.com" w:date="2022-01-04T10:08:00Z">
        <w:r>
          <w:rPr>
            <w:rFonts w:asciiTheme="majorHAnsi" w:hAnsiTheme="majorHAnsi" w:cstheme="majorHAnsi"/>
            <w:lang w:val="en-US"/>
          </w:rPr>
          <w:t>ed</w:t>
        </w:r>
      </w:ins>
      <w:moveTo w:id="234" w:author="anna.resch88@gmail.com" w:date="2022-01-04T10:08:00Z">
        <w:del w:id="235" w:author="anna.resch88@gmail.com" w:date="2022-01-04T10:08:00Z">
          <w:r w:rsidRPr="00686D6A" w:rsidDel="003F21C1">
            <w:rPr>
              <w:rFonts w:asciiTheme="majorHAnsi" w:hAnsiTheme="majorHAnsi" w:cstheme="majorHAnsi"/>
              <w:lang w:val="en-US"/>
            </w:rPr>
            <w:delText>s</w:delText>
          </w:r>
        </w:del>
        <w:r w:rsidRPr="00686D6A">
          <w:rPr>
            <w:rFonts w:asciiTheme="majorHAnsi" w:hAnsiTheme="majorHAnsi" w:cstheme="majorHAnsi"/>
            <w:lang w:val="en-US"/>
          </w:rPr>
          <w:t xml:space="preserve"> various modifications, such as deamidation of the glutamine residues, </w:t>
        </w:r>
        <w:proofErr w:type="spellStart"/>
        <w:r w:rsidRPr="00686D6A">
          <w:rPr>
            <w:rFonts w:asciiTheme="majorHAnsi" w:hAnsiTheme="majorHAnsi" w:cstheme="majorHAnsi"/>
            <w:lang w:val="en-US"/>
          </w:rPr>
          <w:t>carbamylation</w:t>
        </w:r>
        <w:proofErr w:type="spellEnd"/>
        <w:r w:rsidRPr="00686D6A">
          <w:rPr>
            <w:rFonts w:asciiTheme="majorHAnsi" w:hAnsiTheme="majorHAnsi" w:cstheme="majorHAnsi"/>
            <w:lang w:val="en-US"/>
          </w:rPr>
          <w:t xml:space="preserve"> of lysine residues and oxidation of methionine residues to varying extents (</w:t>
        </w:r>
        <w:r w:rsidRPr="004172A0">
          <w:rPr>
            <w:rFonts w:asciiTheme="majorHAnsi" w:hAnsiTheme="majorHAnsi" w:cstheme="majorHAnsi"/>
            <w:b/>
            <w:bCs/>
            <w:highlight w:val="cyan"/>
            <w:lang w:val="en-US"/>
            <w:rPrChange w:id="236" w:author="anna.resch88@gmail.com" w:date="2022-01-04T10:17:00Z">
              <w:rPr>
                <w:rFonts w:asciiTheme="majorHAnsi" w:hAnsiTheme="majorHAnsi" w:cstheme="majorHAnsi"/>
                <w:lang w:val="en-US"/>
              </w:rPr>
            </w:rPrChange>
          </w:rPr>
          <w:t>Figure S-</w:t>
        </w:r>
      </w:moveTo>
      <w:ins w:id="237" w:author="anna.resch88@gmail.com" w:date="2022-01-04T10:17:00Z">
        <w:r w:rsidR="004172A0" w:rsidRPr="004172A0">
          <w:rPr>
            <w:rFonts w:asciiTheme="majorHAnsi" w:hAnsiTheme="majorHAnsi" w:cstheme="majorHAnsi"/>
            <w:b/>
            <w:bCs/>
            <w:highlight w:val="cyan"/>
            <w:lang w:val="en-US"/>
            <w:rPrChange w:id="238" w:author="anna.resch88@gmail.com" w:date="2022-01-04T10:17:00Z">
              <w:rPr>
                <w:rFonts w:asciiTheme="majorHAnsi" w:hAnsiTheme="majorHAnsi" w:cstheme="majorHAnsi"/>
                <w:lang w:val="en-US"/>
              </w:rPr>
            </w:rPrChange>
          </w:rPr>
          <w:t>5</w:t>
        </w:r>
      </w:ins>
      <w:moveTo w:id="239" w:author="anna.resch88@gmail.com" w:date="2022-01-04T10:08:00Z">
        <w:del w:id="240" w:author="anna.resch88@gmail.com" w:date="2022-01-04T10:11:00Z">
          <w:r w:rsidRPr="00686D6A" w:rsidDel="003F21C1">
            <w:rPr>
              <w:rFonts w:asciiTheme="majorHAnsi" w:hAnsiTheme="majorHAnsi" w:cstheme="majorHAnsi"/>
              <w:lang w:val="en-US"/>
            </w:rPr>
            <w:delText>6</w:delText>
          </w:r>
        </w:del>
        <w:r w:rsidRPr="00686D6A">
          <w:rPr>
            <w:rFonts w:asciiTheme="majorHAnsi" w:hAnsiTheme="majorHAnsi" w:cstheme="majorHAnsi"/>
            <w:lang w:val="en-US"/>
          </w:rPr>
          <w:t xml:space="preserve">). These modifications might influence the crosslink reactivity of tyrosine 81 and therefore the homogeneity of the crosslinked protein gel. As presented in </w:t>
        </w:r>
        <w:r w:rsidRPr="003F21C1">
          <w:rPr>
            <w:rFonts w:asciiTheme="majorHAnsi" w:hAnsiTheme="majorHAnsi" w:cstheme="majorHAnsi"/>
            <w:highlight w:val="cyan"/>
            <w:lang w:val="en-US"/>
            <w:rPrChange w:id="241" w:author="anna.resch88@gmail.com" w:date="2022-01-04T10:09:00Z">
              <w:rPr>
                <w:rFonts w:asciiTheme="majorHAnsi" w:hAnsiTheme="majorHAnsi" w:cstheme="majorHAnsi"/>
                <w:lang w:val="en-US"/>
              </w:rPr>
            </w:rPrChange>
          </w:rPr>
          <w:t>Figure 2 (I) and (III)</w:t>
        </w:r>
        <w:r w:rsidRPr="00686D6A">
          <w:rPr>
            <w:rFonts w:asciiTheme="majorHAnsi" w:hAnsiTheme="majorHAnsi" w:cstheme="majorHAnsi"/>
            <w:lang w:val="en-US"/>
          </w:rPr>
          <w:t>, tyrosine 81 plays the main role in hydrogel crosslinking.</w:t>
        </w:r>
      </w:moveTo>
    </w:p>
    <w:p w14:paraId="213C2304" w14:textId="77777777" w:rsidR="003F21C1" w:rsidRPr="00F07AB2" w:rsidRDefault="003F21C1" w:rsidP="003F21C1">
      <w:pPr>
        <w:jc w:val="both"/>
        <w:rPr>
          <w:moveTo w:id="242" w:author="anna.resch88@gmail.com" w:date="2022-01-04T10:08:00Z"/>
          <w:rFonts w:asciiTheme="majorHAnsi" w:hAnsiTheme="majorHAnsi" w:cstheme="majorHAnsi"/>
          <w:lang w:val="en-US"/>
        </w:rPr>
      </w:pPr>
      <w:moveTo w:id="243" w:author="anna.resch88@gmail.com" w:date="2022-01-04T10:08:00Z">
        <w:r w:rsidRPr="00F07AB2">
          <w:rPr>
            <w:rFonts w:asciiTheme="majorHAnsi" w:hAnsiTheme="majorHAnsi" w:cstheme="majorHAnsi"/>
            <w:noProof/>
            <w:lang w:eastAsia="de-DE"/>
          </w:rPr>
          <w:lastRenderedPageBreak/>
          <w:drawing>
            <wp:inline distT="0" distB="0" distL="0" distR="0" wp14:anchorId="1CB1C71E" wp14:editId="6B3094D3">
              <wp:extent cx="5760720" cy="5027930"/>
              <wp:effectExtent l="0" t="0" r="0" b="1270"/>
              <wp:docPr id="15" name="Picture 3"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5" name="Picture 3" descr="Ein Bild, das Tisch enthält.&#10;&#10;Automatisch generierte Beschreibung"/>
                      <pic:cNvPicPr/>
                    </pic:nvPicPr>
                    <pic:blipFill>
                      <a:blip r:embed="rId17"/>
                      <a:stretch>
                        <a:fillRect/>
                      </a:stretch>
                    </pic:blipFill>
                    <pic:spPr>
                      <a:xfrm>
                        <a:off x="0" y="0"/>
                        <a:ext cx="5760720" cy="5027930"/>
                      </a:xfrm>
                      <a:prstGeom prst="rect">
                        <a:avLst/>
                      </a:prstGeom>
                    </pic:spPr>
                  </pic:pic>
                </a:graphicData>
              </a:graphic>
            </wp:inline>
          </w:drawing>
        </w:r>
      </w:moveTo>
    </w:p>
    <w:p w14:paraId="1B182340" w14:textId="77777777" w:rsidR="003F21C1" w:rsidRPr="00F07AB2" w:rsidRDefault="003F21C1" w:rsidP="003F21C1">
      <w:pPr>
        <w:jc w:val="both"/>
        <w:rPr>
          <w:moveTo w:id="244" w:author="anna.resch88@gmail.com" w:date="2022-01-04T10:08:00Z"/>
          <w:rFonts w:asciiTheme="majorHAnsi" w:hAnsiTheme="majorHAnsi" w:cstheme="majorHAnsi"/>
          <w:lang w:val="en-US"/>
        </w:rPr>
      </w:pPr>
      <w:moveTo w:id="245" w:author="anna.resch88@gmail.com" w:date="2022-01-04T10:08:00Z">
        <w:r w:rsidRPr="00F07AB2">
          <w:rPr>
            <w:rFonts w:asciiTheme="majorHAnsi" w:hAnsiTheme="majorHAnsi" w:cstheme="majorHAnsi"/>
            <w:noProof/>
            <w:lang w:eastAsia="de-DE"/>
          </w:rPr>
          <w:drawing>
            <wp:inline distT="0" distB="0" distL="0" distR="0" wp14:anchorId="41CA5511" wp14:editId="0A2E551B">
              <wp:extent cx="5760720" cy="2019935"/>
              <wp:effectExtent l="0" t="0" r="0" b="0"/>
              <wp:docPr id="16" name="Picture 6"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6" name="Picture 6" descr="Ein Bild, das Tisch enthält.&#10;&#10;Automatisch generierte Beschreibung"/>
                      <pic:cNvPicPr/>
                    </pic:nvPicPr>
                    <pic:blipFill>
                      <a:blip r:embed="rId18"/>
                      <a:stretch>
                        <a:fillRect/>
                      </a:stretch>
                    </pic:blipFill>
                    <pic:spPr>
                      <a:xfrm>
                        <a:off x="0" y="0"/>
                        <a:ext cx="5760720" cy="2019935"/>
                      </a:xfrm>
                      <a:prstGeom prst="rect">
                        <a:avLst/>
                      </a:prstGeom>
                    </pic:spPr>
                  </pic:pic>
                </a:graphicData>
              </a:graphic>
            </wp:inline>
          </w:drawing>
        </w:r>
      </w:moveTo>
    </w:p>
    <w:p w14:paraId="080D1D14" w14:textId="77777777" w:rsidR="003F21C1" w:rsidRPr="00F07AB2" w:rsidRDefault="003F21C1" w:rsidP="003F21C1">
      <w:pPr>
        <w:jc w:val="both"/>
        <w:rPr>
          <w:moveTo w:id="246" w:author="anna.resch88@gmail.com" w:date="2022-01-04T10:08:00Z"/>
          <w:rFonts w:asciiTheme="majorHAnsi" w:hAnsiTheme="majorHAnsi" w:cstheme="majorHAnsi"/>
          <w:lang w:val="en-US"/>
        </w:rPr>
      </w:pPr>
      <w:moveTo w:id="247" w:author="anna.resch88@gmail.com" w:date="2022-01-04T10:08:00Z">
        <w:r w:rsidRPr="00F07AB2">
          <w:rPr>
            <w:rFonts w:asciiTheme="majorHAnsi" w:hAnsiTheme="majorHAnsi" w:cstheme="majorHAnsi"/>
            <w:noProof/>
            <w:lang w:eastAsia="de-DE"/>
          </w:rPr>
          <w:lastRenderedPageBreak/>
          <w:drawing>
            <wp:inline distT="0" distB="0" distL="0" distR="0" wp14:anchorId="2E839DD0" wp14:editId="0A4A0676">
              <wp:extent cx="5760720" cy="1853565"/>
              <wp:effectExtent l="0" t="0" r="0" b="0"/>
              <wp:docPr id="19" name="Picture 8"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9" name="Picture 8" descr="Ein Bild, das Tisch enthält.&#10;&#10;Automatisch generierte Beschreibung"/>
                      <pic:cNvPicPr/>
                    </pic:nvPicPr>
                    <pic:blipFill>
                      <a:blip r:embed="rId19"/>
                      <a:stretch>
                        <a:fillRect/>
                      </a:stretch>
                    </pic:blipFill>
                    <pic:spPr>
                      <a:xfrm>
                        <a:off x="0" y="0"/>
                        <a:ext cx="5760720" cy="1853565"/>
                      </a:xfrm>
                      <a:prstGeom prst="rect">
                        <a:avLst/>
                      </a:prstGeom>
                    </pic:spPr>
                  </pic:pic>
                </a:graphicData>
              </a:graphic>
            </wp:inline>
          </w:drawing>
        </w:r>
      </w:moveTo>
    </w:p>
    <w:p w14:paraId="7A213F09" w14:textId="5FFDB60D" w:rsidR="003F21C1" w:rsidRPr="00F07AB2" w:rsidRDefault="003F21C1" w:rsidP="003F21C1">
      <w:pPr>
        <w:jc w:val="both"/>
        <w:rPr>
          <w:moveTo w:id="248" w:author="anna.resch88@gmail.com" w:date="2022-01-04T10:08:00Z"/>
          <w:rFonts w:asciiTheme="majorHAnsi" w:hAnsiTheme="majorHAnsi" w:cstheme="majorHAnsi"/>
          <w:i/>
          <w:iCs/>
          <w:lang w:val="en-GB"/>
        </w:rPr>
      </w:pPr>
      <w:moveTo w:id="249" w:author="anna.resch88@gmail.com" w:date="2022-01-04T10:08:00Z">
        <w:r w:rsidRPr="00F07AB2">
          <w:rPr>
            <w:rFonts w:asciiTheme="majorHAnsi" w:hAnsiTheme="majorHAnsi" w:cstheme="majorHAnsi"/>
            <w:b/>
            <w:bCs/>
            <w:i/>
            <w:iCs/>
            <w:lang w:val="en-GB"/>
          </w:rPr>
          <w:t>Figure S-</w:t>
        </w:r>
      </w:moveTo>
      <w:ins w:id="250" w:author="anna.resch88@gmail.com" w:date="2022-01-04T10:17:00Z">
        <w:r w:rsidR="006F1256">
          <w:rPr>
            <w:rFonts w:asciiTheme="majorHAnsi" w:hAnsiTheme="majorHAnsi" w:cstheme="majorHAnsi"/>
            <w:b/>
            <w:bCs/>
            <w:i/>
            <w:iCs/>
            <w:lang w:val="en-GB"/>
          </w:rPr>
          <w:t>5</w:t>
        </w:r>
      </w:ins>
      <w:moveTo w:id="251" w:author="anna.resch88@gmail.com" w:date="2022-01-04T10:08:00Z">
        <w:del w:id="252" w:author="anna.resch88@gmail.com" w:date="2022-01-04T10:11:00Z">
          <w:r w:rsidDel="003F21C1">
            <w:rPr>
              <w:rFonts w:asciiTheme="majorHAnsi" w:hAnsiTheme="majorHAnsi" w:cstheme="majorHAnsi"/>
              <w:b/>
              <w:bCs/>
              <w:i/>
              <w:iCs/>
              <w:lang w:val="en-GB"/>
            </w:rPr>
            <w:delText>6</w:delText>
          </w:r>
        </w:del>
        <w:r w:rsidRPr="00F07AB2">
          <w:rPr>
            <w:rFonts w:asciiTheme="majorHAnsi" w:hAnsiTheme="majorHAnsi" w:cstheme="majorHAnsi"/>
            <w:b/>
            <w:bCs/>
            <w:i/>
            <w:iCs/>
            <w:lang w:val="en-GB"/>
          </w:rPr>
          <w:t xml:space="preserve">: LC-MS/MS identification results for ULD-V40-ULD. </w:t>
        </w:r>
        <w:r w:rsidRPr="00F07AB2">
          <w:rPr>
            <w:rFonts w:asciiTheme="majorHAnsi" w:hAnsiTheme="majorHAnsi" w:cstheme="majorHAnsi"/>
            <w:i/>
            <w:iCs/>
            <w:lang w:val="en-GB"/>
          </w:rPr>
          <w:t xml:space="preserve">Depicted are mascot search results for the LC-MS/MS analysis of the tryptic peptides obtained after tryptic digest of the ULD-V40-ULD protein. Identified peptides of the ULD-V40-ULD sequence are marked in red. Variable modifications during the mascot search were oxidation of methionine,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of lysine residues and deamidation of glutamine and asparagine residues. Among other tryptic pe</w:t>
        </w:r>
        <w:r>
          <w:rPr>
            <w:rFonts w:asciiTheme="majorHAnsi" w:hAnsiTheme="majorHAnsi" w:cstheme="majorHAnsi"/>
            <w:i/>
            <w:iCs/>
            <w:lang w:val="en-GB"/>
          </w:rPr>
          <w:t>p</w:t>
        </w:r>
        <w:r w:rsidRPr="00F07AB2">
          <w:rPr>
            <w:rFonts w:asciiTheme="majorHAnsi" w:hAnsiTheme="majorHAnsi" w:cstheme="majorHAnsi"/>
            <w:i/>
            <w:iCs/>
            <w:lang w:val="en-GB"/>
          </w:rPr>
          <w:t>tides, peptide 67-104 show</w:t>
        </w:r>
      </w:moveTo>
      <w:ins w:id="253" w:author="anna.resch88@gmail.com" w:date="2022-01-04T10:11:00Z">
        <w:r>
          <w:rPr>
            <w:rFonts w:asciiTheme="majorHAnsi" w:hAnsiTheme="majorHAnsi" w:cstheme="majorHAnsi"/>
            <w:i/>
            <w:iCs/>
            <w:lang w:val="en-GB"/>
          </w:rPr>
          <w:t>ed</w:t>
        </w:r>
      </w:ins>
      <w:moveTo w:id="254" w:author="anna.resch88@gmail.com" w:date="2022-01-04T10:08:00Z">
        <w:del w:id="255" w:author="anna.resch88@gmail.com" w:date="2022-01-04T10:11:00Z">
          <w:r w:rsidRPr="00F07AB2" w:rsidDel="003F21C1">
            <w:rPr>
              <w:rFonts w:asciiTheme="majorHAnsi" w:hAnsiTheme="majorHAnsi" w:cstheme="majorHAnsi"/>
              <w:i/>
              <w:iCs/>
              <w:lang w:val="en-GB"/>
            </w:rPr>
            <w:delText>s</w:delText>
          </w:r>
        </w:del>
        <w:r w:rsidRPr="00F07AB2">
          <w:rPr>
            <w:rFonts w:asciiTheme="majorHAnsi" w:hAnsiTheme="majorHAnsi" w:cstheme="majorHAnsi"/>
            <w:i/>
            <w:iCs/>
            <w:lang w:val="en-GB"/>
          </w:rPr>
          <w:t xml:space="preserve"> deamidation, </w:t>
        </w:r>
        <w:proofErr w:type="spellStart"/>
        <w:r w:rsidRPr="00F07AB2">
          <w:rPr>
            <w:rFonts w:asciiTheme="majorHAnsi" w:hAnsiTheme="majorHAnsi" w:cstheme="majorHAnsi"/>
            <w:i/>
            <w:iCs/>
            <w:lang w:val="en-GB"/>
          </w:rPr>
          <w:t>carbamylation</w:t>
        </w:r>
        <w:proofErr w:type="spellEnd"/>
        <w:r w:rsidRPr="00F07AB2">
          <w:rPr>
            <w:rFonts w:asciiTheme="majorHAnsi" w:hAnsiTheme="majorHAnsi" w:cstheme="majorHAnsi"/>
            <w:i/>
            <w:iCs/>
            <w:lang w:val="en-GB"/>
          </w:rPr>
          <w:t xml:space="preserve"> and oxidation as variable modification</w:t>
        </w:r>
      </w:moveTo>
      <w:ins w:id="256" w:author="anna.resch88@gmail.com" w:date="2022-01-04T10:12:00Z">
        <w:r>
          <w:rPr>
            <w:rFonts w:asciiTheme="majorHAnsi" w:hAnsiTheme="majorHAnsi" w:cstheme="majorHAnsi"/>
            <w:i/>
            <w:iCs/>
            <w:lang w:val="en-GB"/>
          </w:rPr>
          <w:t>s</w:t>
        </w:r>
      </w:ins>
      <w:moveTo w:id="257" w:author="anna.resch88@gmail.com" w:date="2022-01-04T10:08:00Z">
        <w:r w:rsidRPr="00F07AB2">
          <w:rPr>
            <w:rFonts w:asciiTheme="majorHAnsi" w:hAnsiTheme="majorHAnsi" w:cstheme="majorHAnsi"/>
            <w:i/>
            <w:iCs/>
            <w:lang w:val="en-GB"/>
          </w:rPr>
          <w:t xml:space="preserve"> upon storage in 4 M urea lysis buffer for 4 days. The repetitive ELP regions are not covered due to a lack of lysine and arginine residues. Therefore, the LC-MS/MS identification results for ULD-V20-UL</w:t>
        </w:r>
        <w:r>
          <w:rPr>
            <w:rFonts w:asciiTheme="majorHAnsi" w:hAnsiTheme="majorHAnsi" w:cstheme="majorHAnsi"/>
            <w:i/>
            <w:iCs/>
            <w:lang w:val="en-GB"/>
          </w:rPr>
          <w:t xml:space="preserve">D </w:t>
        </w:r>
      </w:moveTo>
      <w:ins w:id="258" w:author="anna.resch88@gmail.com" w:date="2022-01-04T10:12:00Z">
        <w:r>
          <w:rPr>
            <w:rFonts w:asciiTheme="majorHAnsi" w:hAnsiTheme="majorHAnsi" w:cstheme="majorHAnsi"/>
            <w:i/>
            <w:iCs/>
            <w:lang w:val="en-GB"/>
          </w:rPr>
          <w:t>we</w:t>
        </w:r>
      </w:ins>
      <w:moveTo w:id="259" w:author="anna.resch88@gmail.com" w:date="2022-01-04T10:08:00Z">
        <w:del w:id="260" w:author="anna.resch88@gmail.com" w:date="2022-01-04T10:12:00Z">
          <w:r w:rsidDel="003F21C1">
            <w:rPr>
              <w:rFonts w:asciiTheme="majorHAnsi" w:hAnsiTheme="majorHAnsi" w:cstheme="majorHAnsi"/>
              <w:i/>
              <w:iCs/>
              <w:lang w:val="en-GB"/>
            </w:rPr>
            <w:delText>a</w:delText>
          </w:r>
        </w:del>
        <w:r>
          <w:rPr>
            <w:rFonts w:asciiTheme="majorHAnsi" w:hAnsiTheme="majorHAnsi" w:cstheme="majorHAnsi"/>
            <w:i/>
            <w:iCs/>
            <w:lang w:val="en-GB"/>
          </w:rPr>
          <w:t>re almost identical and therefore</w:t>
        </w:r>
        <w:r w:rsidRPr="00F07AB2">
          <w:rPr>
            <w:rFonts w:asciiTheme="majorHAnsi" w:hAnsiTheme="majorHAnsi" w:cstheme="majorHAnsi"/>
            <w:i/>
            <w:iCs/>
            <w:lang w:val="en-GB"/>
          </w:rPr>
          <w:t xml:space="preserve"> not shown.</w:t>
        </w:r>
      </w:moveTo>
    </w:p>
    <w:p w14:paraId="687C3401" w14:textId="77777777" w:rsidR="003F21C1" w:rsidRPr="00F07AB2" w:rsidRDefault="003F21C1" w:rsidP="003F21C1">
      <w:pPr>
        <w:jc w:val="both"/>
        <w:rPr>
          <w:moveTo w:id="261" w:author="anna.resch88@gmail.com" w:date="2022-01-04T10:08:00Z"/>
          <w:rFonts w:asciiTheme="majorHAnsi" w:hAnsiTheme="majorHAnsi" w:cstheme="majorHAnsi"/>
          <w:i/>
          <w:iCs/>
          <w:lang w:val="en-GB"/>
        </w:rPr>
      </w:pPr>
    </w:p>
    <w:p w14:paraId="7FE3EE64" w14:textId="77777777" w:rsidR="003F21C1" w:rsidRPr="00F07AB2" w:rsidRDefault="003F21C1" w:rsidP="003F21C1">
      <w:pPr>
        <w:jc w:val="both"/>
        <w:rPr>
          <w:moveTo w:id="262" w:author="anna.resch88@gmail.com" w:date="2022-01-04T10:08:00Z"/>
          <w:rFonts w:asciiTheme="majorHAnsi" w:hAnsiTheme="majorHAnsi" w:cstheme="majorHAnsi"/>
          <w:i/>
          <w:iCs/>
          <w:lang w:val="en-GB"/>
        </w:rPr>
      </w:pPr>
    </w:p>
    <w:p w14:paraId="663D5EF9" w14:textId="77777777" w:rsidR="003F21C1" w:rsidRPr="00F07AB2" w:rsidRDefault="003F21C1" w:rsidP="003F21C1">
      <w:pPr>
        <w:jc w:val="both"/>
        <w:rPr>
          <w:moveTo w:id="263" w:author="anna.resch88@gmail.com" w:date="2022-01-04T10:08:00Z"/>
          <w:rFonts w:asciiTheme="majorHAnsi" w:hAnsiTheme="majorHAnsi" w:cstheme="majorHAnsi"/>
          <w:i/>
          <w:iCs/>
          <w:lang w:val="en-GB"/>
        </w:rPr>
      </w:pPr>
      <w:moveTo w:id="264" w:author="anna.resch88@gmail.com" w:date="2022-01-04T10:08:00Z">
        <w:r w:rsidRPr="00F07AB2">
          <w:rPr>
            <w:rFonts w:asciiTheme="majorHAnsi" w:hAnsiTheme="majorHAnsi" w:cstheme="majorHAnsi"/>
            <w:i/>
            <w:iCs/>
            <w:noProof/>
            <w:lang w:eastAsia="de-DE"/>
          </w:rPr>
          <w:drawing>
            <wp:inline distT="0" distB="0" distL="0" distR="0" wp14:anchorId="54E6A4CC" wp14:editId="2F4D0E56">
              <wp:extent cx="5753735" cy="17856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moveTo>
    </w:p>
    <w:p w14:paraId="5B715EFB" w14:textId="341B1229" w:rsidR="003F21C1" w:rsidRPr="00F07AB2" w:rsidDel="004172A0" w:rsidRDefault="003F21C1" w:rsidP="003F21C1">
      <w:pPr>
        <w:jc w:val="both"/>
        <w:rPr>
          <w:del w:id="265" w:author="anna.resch88@gmail.com" w:date="2022-01-04T10:17:00Z"/>
          <w:moveTo w:id="266" w:author="anna.resch88@gmail.com" w:date="2022-01-04T10:08:00Z"/>
          <w:rFonts w:asciiTheme="majorHAnsi" w:hAnsiTheme="majorHAnsi" w:cstheme="majorHAnsi"/>
          <w:lang w:val="en-GB"/>
        </w:rPr>
      </w:pPr>
    </w:p>
    <w:p w14:paraId="2755ABEF" w14:textId="774F0E17" w:rsidR="003F21C1" w:rsidRPr="00F07AB2" w:rsidRDefault="003F21C1" w:rsidP="003F21C1">
      <w:pPr>
        <w:jc w:val="both"/>
        <w:rPr>
          <w:moveTo w:id="267" w:author="anna.resch88@gmail.com" w:date="2022-01-04T10:08:00Z"/>
          <w:rFonts w:asciiTheme="majorHAnsi" w:hAnsiTheme="majorHAnsi" w:cstheme="majorHAnsi"/>
          <w:lang w:val="en-US"/>
        </w:rPr>
      </w:pPr>
      <w:moveTo w:id="268" w:author="anna.resch88@gmail.com" w:date="2022-01-04T10:08:00Z">
        <w:r w:rsidRPr="00F07AB2">
          <w:rPr>
            <w:rFonts w:asciiTheme="majorHAnsi" w:hAnsiTheme="majorHAnsi" w:cstheme="majorHAnsi"/>
            <w:b/>
            <w:bCs/>
            <w:i/>
            <w:iCs/>
            <w:lang w:val="en-US"/>
          </w:rPr>
          <w:t>Figure S-</w:t>
        </w:r>
      </w:moveTo>
      <w:ins w:id="269" w:author="anna.resch88@gmail.com" w:date="2022-01-04T10:17:00Z">
        <w:r w:rsidR="006F1256">
          <w:rPr>
            <w:rFonts w:asciiTheme="majorHAnsi" w:hAnsiTheme="majorHAnsi" w:cstheme="majorHAnsi"/>
            <w:b/>
            <w:bCs/>
            <w:i/>
            <w:iCs/>
            <w:lang w:val="en-US"/>
          </w:rPr>
          <w:t>6</w:t>
        </w:r>
      </w:ins>
      <w:moveTo w:id="270" w:author="anna.resch88@gmail.com" w:date="2022-01-04T10:08:00Z">
        <w:del w:id="271" w:author="anna.resch88@gmail.com" w:date="2022-01-04T10:12:00Z">
          <w:r w:rsidDel="003F21C1">
            <w:rPr>
              <w:rFonts w:asciiTheme="majorHAnsi" w:hAnsiTheme="majorHAnsi" w:cstheme="majorHAnsi"/>
              <w:b/>
              <w:bCs/>
              <w:i/>
              <w:iCs/>
              <w:lang w:val="en-US"/>
            </w:rPr>
            <w:delText>7</w:delText>
          </w:r>
        </w:del>
        <w:r w:rsidRPr="00F07AB2">
          <w:rPr>
            <w:rFonts w:asciiTheme="majorHAnsi" w:hAnsiTheme="majorHAnsi" w:cstheme="majorHAnsi"/>
            <w:b/>
            <w:bCs/>
            <w:i/>
            <w:iCs/>
            <w:lang w:val="en-US"/>
          </w:rPr>
          <w:t xml:space="preserve">: MS spectra of intact ULD-V20-ULD and ULD-V40-ULD confirm sequence identity and show high purity. </w:t>
        </w:r>
        <w:r w:rsidRPr="00F07AB2">
          <w:rPr>
            <w:rFonts w:asciiTheme="majorHAnsi" w:hAnsiTheme="majorHAnsi" w:cstheme="majorHAnsi"/>
            <w:i/>
            <w:iCs/>
            <w:lang w:val="en-US"/>
          </w:rPr>
          <w:t>The simulated and measured masses deviate to a negligible extent (4.9 ppm for ULD-V40-ULD and 12.4 ppm for ULD-V20-</w:t>
        </w:r>
        <w:r>
          <w:rPr>
            <w:rFonts w:asciiTheme="majorHAnsi" w:hAnsiTheme="majorHAnsi" w:cstheme="majorHAnsi"/>
            <w:i/>
            <w:iCs/>
            <w:lang w:val="en-US"/>
          </w:rPr>
          <w:t>ULD). An additional, small peak/</w:t>
        </w:r>
        <w:r w:rsidRPr="00F07AB2">
          <w:rPr>
            <w:rFonts w:asciiTheme="majorHAnsi" w:hAnsiTheme="majorHAnsi" w:cstheme="majorHAnsi"/>
            <w:i/>
            <w:iCs/>
            <w:lang w:val="en-US"/>
          </w:rPr>
          <w:t xml:space="preserve">shoulder at a +43 Da shift indicates lysine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as confirmed via LC-MS/MS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xml:space="preserve">. Longer exposure time to 4 M urea lysis buffer promotes </w:t>
        </w:r>
        <w:proofErr w:type="spellStart"/>
        <w:r w:rsidRPr="00F07AB2">
          <w:rPr>
            <w:rFonts w:asciiTheme="majorHAnsi" w:hAnsiTheme="majorHAnsi" w:cstheme="majorHAnsi"/>
            <w:i/>
            <w:iCs/>
            <w:lang w:val="en-US"/>
          </w:rPr>
          <w:t>carbamylation</w:t>
        </w:r>
        <w:proofErr w:type="spellEnd"/>
        <w:r w:rsidRPr="00F07AB2">
          <w:rPr>
            <w:rFonts w:asciiTheme="majorHAnsi" w:hAnsiTheme="majorHAnsi" w:cstheme="majorHAnsi"/>
            <w:i/>
            <w:iCs/>
            <w:lang w:val="en-US"/>
          </w:rPr>
          <w:t xml:space="preserve">, as was seen after evaluation of MS/MS measurements of both the tryptic </w:t>
        </w:r>
        <w:r>
          <w:rPr>
            <w:rFonts w:asciiTheme="majorHAnsi" w:hAnsiTheme="majorHAnsi" w:cstheme="majorHAnsi"/>
            <w:i/>
            <w:iCs/>
            <w:lang w:val="en-US"/>
          </w:rPr>
          <w:t>peptides (Figure S-5</w:t>
        </w:r>
        <w:r w:rsidRPr="00370688">
          <w:rPr>
            <w:rFonts w:asciiTheme="majorHAnsi" w:hAnsiTheme="majorHAnsi" w:cstheme="majorHAnsi"/>
            <w:i/>
            <w:iCs/>
            <w:lang w:val="en-US"/>
          </w:rPr>
          <w:t>) and the intact proteins after 4 days of exposure in urea buffer (data not shown). Therefore, an uninterrupted</w:t>
        </w:r>
        <w:r w:rsidRPr="00F07AB2">
          <w:rPr>
            <w:rFonts w:asciiTheme="majorHAnsi" w:hAnsiTheme="majorHAnsi" w:cstheme="majorHAnsi"/>
            <w:i/>
            <w:iCs/>
            <w:lang w:val="en-US"/>
          </w:rPr>
          <w:t xml:space="preserve"> purification procedure making use of ammonium containing buffers is recommended to prevent undesired protein modifications</w:t>
        </w:r>
        <w:r>
          <w:rPr>
            <w:rFonts w:asciiTheme="majorHAnsi" w:hAnsiTheme="majorHAnsi" w:cstheme="majorHAnsi"/>
            <w:iCs/>
            <w:lang w:val="en-US"/>
          </w:rPr>
          <w:fldChar w:fldCharType="begin"/>
        </w:r>
        <w:r>
          <w:rPr>
            <w:rFonts w:asciiTheme="majorHAnsi" w:hAnsiTheme="majorHAnsi" w:cstheme="majorHAnsi"/>
            <w:iCs/>
            <w:lang w:val="en-US"/>
          </w:rPr>
          <w: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instrText>
        </w:r>
        <w:r>
          <w:rPr>
            <w:rFonts w:asciiTheme="majorHAnsi" w:hAnsiTheme="majorHAnsi" w:cstheme="majorHAnsi"/>
            <w:iCs/>
            <w:lang w:val="en-US"/>
          </w:rPr>
          <w:fldChar w:fldCharType="separate"/>
        </w:r>
        <w:r w:rsidRPr="002937E1">
          <w:rPr>
            <w:rFonts w:asciiTheme="majorHAnsi" w:hAnsiTheme="majorHAnsi" w:cstheme="majorHAnsi"/>
            <w:iCs/>
            <w:noProof/>
            <w:vertAlign w:val="superscript"/>
            <w:lang w:val="en-US"/>
          </w:rPr>
          <w:t>22</w:t>
        </w:r>
        <w:r>
          <w:rPr>
            <w:rFonts w:asciiTheme="majorHAnsi" w:hAnsiTheme="majorHAnsi" w:cstheme="majorHAnsi"/>
            <w:iCs/>
            <w:lang w:val="en-US"/>
          </w:rPr>
          <w:fldChar w:fldCharType="end"/>
        </w:r>
        <w:r w:rsidRPr="00F07AB2">
          <w:rPr>
            <w:rFonts w:asciiTheme="majorHAnsi" w:hAnsiTheme="majorHAnsi" w:cstheme="majorHAnsi"/>
            <w:i/>
            <w:iCs/>
            <w:lang w:val="en-US"/>
          </w:rPr>
          <w:t>. Besides the target fusion proteins, no other peptides were found in the UV 214 nm chromatogram, confirming high-grade target protein purity.</w:t>
        </w:r>
      </w:moveTo>
    </w:p>
    <w:p w14:paraId="034C3A8F" w14:textId="465EC864" w:rsidR="007B570D" w:rsidDel="00622DE5" w:rsidRDefault="007B570D" w:rsidP="007B570D">
      <w:pPr>
        <w:pStyle w:val="berschrift3"/>
        <w:numPr>
          <w:ilvl w:val="0"/>
          <w:numId w:val="47"/>
        </w:numPr>
        <w:rPr>
          <w:moveFrom w:id="272" w:author="anna.resch88@gmail.com" w:date="2022-01-04T16:14:00Z"/>
          <w:lang w:val="en-US"/>
        </w:rPr>
      </w:pPr>
      <w:bookmarkStart w:id="273" w:name="_Toc92273404"/>
      <w:bookmarkStart w:id="274" w:name="_Toc92273459"/>
      <w:moveFromRangeStart w:id="275" w:author="anna.resch88@gmail.com" w:date="2022-01-04T16:14:00Z" w:name="move92205268"/>
      <w:moveToRangeEnd w:id="224"/>
      <w:moveFrom w:id="276" w:author="anna.resch88@gmail.com" w:date="2022-01-04T16:14:00Z">
        <w:r w:rsidRPr="00F07AB2" w:rsidDel="00622DE5">
          <w:rPr>
            <w:lang w:val="en-US"/>
          </w:rPr>
          <w:t>Dynamic Light Scattering (DLS)</w:t>
        </w:r>
        <w:bookmarkEnd w:id="273"/>
        <w:bookmarkEnd w:id="274"/>
      </w:moveFrom>
    </w:p>
    <w:p w14:paraId="6BD9AB4F" w14:textId="68E6CA29" w:rsidR="005A3A19" w:rsidRPr="005A3A19" w:rsidDel="00622DE5" w:rsidRDefault="005A3A19" w:rsidP="005A3A19">
      <w:pPr>
        <w:jc w:val="both"/>
        <w:rPr>
          <w:moveFrom w:id="277" w:author="anna.resch88@gmail.com" w:date="2022-01-04T16:14:00Z"/>
          <w:lang w:val="en-US"/>
        </w:rPr>
      </w:pPr>
      <w:moveFrom w:id="278" w:author="anna.resch88@gmail.com" w:date="2022-01-04T16:14:00Z">
        <w:r w:rsidRPr="005A3A19" w:rsidDel="00622DE5">
          <w:rPr>
            <w:rFonts w:asciiTheme="majorHAnsi" w:hAnsiTheme="majorHAnsi" w:cstheme="majorHAnsi"/>
            <w:lang w:val="en-US"/>
          </w:rPr>
          <w:t>A Zetasizer Nano, Malvern Instruments Ltd., was used for DLS measurements. Protein solutions of 2 g/L in MilliQ water or 4 M urea were freshly prepared and filtered prior to measuring the size-</w:t>
        </w:r>
        <w:r w:rsidRPr="005A3A19" w:rsidDel="00622DE5">
          <w:rPr>
            <w:rFonts w:asciiTheme="majorHAnsi" w:hAnsiTheme="majorHAnsi" w:cstheme="majorHAnsi"/>
            <w:lang w:val="en-US"/>
          </w:rPr>
          <w:lastRenderedPageBreak/>
          <w:t xml:space="preserve">dependent intensity distribution to demonstrate the influence of urea on ULD tetramer formation. As the intensity distribution is weighted according to the scattering intensity and is proportional to the square of the molecular weight, larger particle species give higher intensity signals. Hence, the intensity distribution is a sensitive detector for the presence of larger particles, in this case ULD tetramers, but does not give an accurate estimate of the concentrations of differently sized particles. </w:t>
        </w:r>
        <w:bookmarkStart w:id="279" w:name="_Toc92186566"/>
        <w:bookmarkStart w:id="280" w:name="_Toc92187258"/>
        <w:bookmarkStart w:id="281" w:name="_Toc92187950"/>
        <w:bookmarkStart w:id="282" w:name="_Toc92188640"/>
        <w:bookmarkStart w:id="283" w:name="_Toc92189330"/>
        <w:bookmarkStart w:id="284" w:name="_Toc92189986"/>
        <w:bookmarkStart w:id="285" w:name="_Toc92190642"/>
        <w:bookmarkStart w:id="286" w:name="_Toc92191304"/>
        <w:bookmarkEnd w:id="279"/>
        <w:bookmarkEnd w:id="280"/>
        <w:bookmarkEnd w:id="281"/>
        <w:bookmarkEnd w:id="282"/>
        <w:bookmarkEnd w:id="283"/>
        <w:bookmarkEnd w:id="284"/>
        <w:bookmarkEnd w:id="285"/>
        <w:bookmarkEnd w:id="286"/>
      </w:moveFrom>
    </w:p>
    <w:p w14:paraId="28BBE94D" w14:textId="1C65E1A7" w:rsidR="007B570D" w:rsidRPr="00F07AB2" w:rsidDel="00622DE5" w:rsidRDefault="007B570D" w:rsidP="007B570D">
      <w:pPr>
        <w:jc w:val="both"/>
        <w:rPr>
          <w:moveFrom w:id="287" w:author="anna.resch88@gmail.com" w:date="2022-01-04T16:14:00Z"/>
          <w:rFonts w:asciiTheme="majorHAnsi" w:hAnsiTheme="majorHAnsi" w:cstheme="majorHAnsi"/>
          <w:lang w:val="en-US"/>
        </w:rPr>
      </w:pPr>
      <w:moveFrom w:id="288" w:author="anna.resch88@gmail.com" w:date="2022-01-04T16:14:00Z">
        <w:r w:rsidRPr="00F07AB2" w:rsidDel="00622DE5">
          <w:rPr>
            <w:rFonts w:asciiTheme="majorHAnsi" w:hAnsiTheme="majorHAnsi" w:cstheme="majorHAnsi"/>
            <w:noProof/>
            <w:lang w:eastAsia="de-DE"/>
          </w:rPr>
          <w:drawing>
            <wp:anchor distT="0" distB="0" distL="114300" distR="114300" simplePos="0" relativeHeight="251657216" behindDoc="0" locked="0" layoutInCell="1" allowOverlap="1" wp14:anchorId="1F8262A6" wp14:editId="680F4DFF">
              <wp:simplePos x="0" y="0"/>
              <wp:positionH relativeFrom="column">
                <wp:posOffset>-116840</wp:posOffset>
              </wp:positionH>
              <wp:positionV relativeFrom="paragraph">
                <wp:posOffset>273050</wp:posOffset>
              </wp:positionV>
              <wp:extent cx="6174105" cy="3498850"/>
              <wp:effectExtent l="0" t="0" r="0" b="6350"/>
              <wp:wrapTopAndBottom/>
              <wp:docPr id="1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498850"/>
                      </a:xfrm>
                      <a:prstGeom prst="rect">
                        <a:avLst/>
                      </a:prstGeom>
                      <a:noFill/>
                    </pic:spPr>
                  </pic:pic>
                </a:graphicData>
              </a:graphic>
              <wp14:sizeRelH relativeFrom="margin">
                <wp14:pctWidth>0</wp14:pctWidth>
              </wp14:sizeRelH>
              <wp14:sizeRelV relativeFrom="margin">
                <wp14:pctHeight>0</wp14:pctHeight>
              </wp14:sizeRelV>
            </wp:anchor>
          </w:drawing>
        </w:r>
      </w:moveFrom>
    </w:p>
    <w:p w14:paraId="3897FD6B" w14:textId="7E8446FD" w:rsidR="007B570D" w:rsidRPr="007B570D" w:rsidDel="00622DE5" w:rsidRDefault="007B570D" w:rsidP="007B570D">
      <w:pPr>
        <w:jc w:val="both"/>
        <w:rPr>
          <w:moveFrom w:id="289" w:author="anna.resch88@gmail.com" w:date="2022-01-04T16:14:00Z"/>
          <w:rFonts w:asciiTheme="majorHAnsi" w:hAnsiTheme="majorHAnsi" w:cstheme="majorHAnsi"/>
          <w:i/>
          <w:iCs/>
          <w:noProof/>
          <w:lang w:val="en-US"/>
        </w:rPr>
      </w:pPr>
      <w:moveFrom w:id="290" w:author="anna.resch88@gmail.com" w:date="2022-01-04T16:14:00Z">
        <w:r w:rsidDel="00622DE5">
          <w:rPr>
            <w:rFonts w:asciiTheme="majorHAnsi" w:hAnsiTheme="majorHAnsi" w:cstheme="majorHAnsi"/>
            <w:b/>
            <w:bCs/>
            <w:i/>
            <w:iCs/>
            <w:lang w:val="en-US"/>
          </w:rPr>
          <w:t>Figure S-</w:t>
        </w:r>
        <w:r w:rsidR="005A3A19" w:rsidDel="00622DE5">
          <w:rPr>
            <w:rFonts w:asciiTheme="majorHAnsi" w:hAnsiTheme="majorHAnsi" w:cstheme="majorHAnsi"/>
            <w:b/>
            <w:bCs/>
            <w:i/>
            <w:iCs/>
            <w:lang w:val="en-US"/>
          </w:rPr>
          <w:t>7</w:t>
        </w:r>
        <w:r w:rsidRPr="00F07AB2" w:rsidDel="00622DE5">
          <w:rPr>
            <w:rFonts w:asciiTheme="majorHAnsi" w:hAnsiTheme="majorHAnsi" w:cstheme="majorHAnsi"/>
            <w:b/>
            <w:bCs/>
            <w:i/>
            <w:iCs/>
            <w:lang w:val="en-US"/>
          </w:rPr>
          <w:t>: Dynamic Light Scattering (DLS) of ULD and ULD-V20-ULD</w:t>
        </w:r>
        <w:r w:rsidRPr="00F07AB2" w:rsidDel="00622DE5">
          <w:rPr>
            <w:rFonts w:asciiTheme="majorHAnsi" w:hAnsiTheme="majorHAnsi" w:cstheme="majorHAnsi"/>
            <w:i/>
            <w:iCs/>
            <w:lang w:val="en-US"/>
          </w:rPr>
          <w:t xml:space="preserve">. </w:t>
        </w:r>
        <w:r w:rsidRPr="007B570D" w:rsidDel="00622DE5">
          <w:rPr>
            <w:rFonts w:asciiTheme="majorHAnsi" w:hAnsiTheme="majorHAnsi" w:cstheme="majorHAnsi"/>
            <w:i/>
            <w:iCs/>
            <w:lang w:val="en-US"/>
          </w:rPr>
          <w:t xml:space="preserve">In contrast to solutions in water at 25 °C, ULD and ULD-V20-ULD solutions in 4 M urea, as well as heated solutions in water, show additional peaks at considerably smaller particle sizes. DLS results suggest that 4 M urea and heating to 90 °C induces disruption of ULD tetramers to some extent, yet not completely. Due to the disordered, flexible secondary and tertiary structure of ELP protein chains, particle sizes are to be interpreted relatively to each other, rather than absolute particle sizes. </w:t>
        </w:r>
      </w:moveFrom>
    </w:p>
    <w:moveFromRangeEnd w:id="275"/>
    <w:p w14:paraId="4BF20A4F" w14:textId="39E1B874" w:rsidR="007B570D" w:rsidRPr="00D45239" w:rsidRDefault="007B570D" w:rsidP="007B570D">
      <w:pPr>
        <w:jc w:val="both"/>
        <w:rPr>
          <w:rFonts w:asciiTheme="majorHAnsi" w:hAnsiTheme="majorHAnsi" w:cstheme="majorHAnsi"/>
          <w:i/>
          <w:iCs/>
          <w:lang w:val="en-US"/>
        </w:rPr>
      </w:pPr>
    </w:p>
    <w:p w14:paraId="4162C436" w14:textId="77777777" w:rsidR="00622DE5" w:rsidRPr="00F07AB2" w:rsidRDefault="00622DE5" w:rsidP="00622DE5">
      <w:pPr>
        <w:pStyle w:val="berschrift3"/>
        <w:numPr>
          <w:ilvl w:val="0"/>
          <w:numId w:val="47"/>
        </w:numPr>
        <w:rPr>
          <w:ins w:id="291" w:author="anna.resch88@gmail.com" w:date="2022-01-04T16:13:00Z"/>
          <w:lang w:val="en-US"/>
        </w:rPr>
      </w:pPr>
      <w:bookmarkStart w:id="292" w:name="_Toc92462546"/>
      <w:ins w:id="293" w:author="anna.resch88@gmail.com" w:date="2022-01-04T16:13:00Z">
        <w:r w:rsidRPr="00F07AB2">
          <w:rPr>
            <w:lang w:val="en-US"/>
          </w:rPr>
          <w:t>Hydrogel fabrication</w:t>
        </w:r>
        <w:r>
          <w:rPr>
            <w:lang w:val="en-US"/>
          </w:rPr>
          <w:t xml:space="preserve"> and crosslinking</w:t>
        </w:r>
        <w:bookmarkEnd w:id="292"/>
      </w:ins>
    </w:p>
    <w:p w14:paraId="050E1B6B" w14:textId="77777777" w:rsidR="00622DE5" w:rsidRDefault="00622DE5" w:rsidP="00622DE5">
      <w:pPr>
        <w:jc w:val="both"/>
        <w:rPr>
          <w:ins w:id="294" w:author="anna.resch88@gmail.com" w:date="2022-01-04T16:13:00Z"/>
          <w:rFonts w:asciiTheme="majorHAnsi" w:hAnsiTheme="majorHAnsi" w:cstheme="majorHAnsi"/>
          <w:lang w:val="en-US"/>
        </w:rPr>
      </w:pPr>
      <w:ins w:id="295" w:author="anna.resch88@gmail.com" w:date="2022-01-04T16:13:00Z">
        <w:r w:rsidRPr="00F07AB2">
          <w:rPr>
            <w:rFonts w:asciiTheme="majorHAnsi" w:hAnsiTheme="majorHAnsi" w:cstheme="majorHAnsi"/>
            <w:lang w:val="en-US"/>
          </w:rPr>
          <w:t xml:space="preserve">Lyophilized protein aliquots with known protein quantities were dissolved in </w:t>
        </w:r>
        <w:r>
          <w:rPr>
            <w:rFonts w:asciiTheme="majorHAnsi" w:hAnsiTheme="majorHAnsi" w:cstheme="majorHAnsi"/>
            <w:lang w:val="en-US"/>
          </w:rPr>
          <w:t>ddH</w:t>
        </w:r>
        <w:r w:rsidRPr="00E33AEB">
          <w:rPr>
            <w:rFonts w:asciiTheme="majorHAnsi" w:hAnsiTheme="majorHAnsi" w:cstheme="majorHAnsi"/>
            <w:vertAlign w:val="subscript"/>
            <w:lang w:val="en-US"/>
          </w:rPr>
          <w:t>2</w:t>
        </w:r>
        <w:r>
          <w:rPr>
            <w:rFonts w:asciiTheme="majorHAnsi" w:hAnsiTheme="majorHAnsi" w:cstheme="majorHAnsi"/>
            <w:lang w:val="en-US"/>
          </w:rPr>
          <w:t>O</w:t>
        </w:r>
        <w:r w:rsidRPr="00F07AB2">
          <w:rPr>
            <w:rFonts w:asciiTheme="majorHAnsi" w:hAnsiTheme="majorHAnsi" w:cstheme="majorHAnsi"/>
            <w:lang w:val="en-US"/>
          </w:rPr>
          <w:t xml:space="preserve">, 4 M urea or PBS, depending on the protein and the desired application. In case of hydrogel pads for nanoindentation, </w:t>
        </w:r>
        <w:r>
          <w:rPr>
            <w:rFonts w:asciiTheme="majorHAnsi" w:hAnsiTheme="majorHAnsi" w:cstheme="majorHAnsi"/>
            <w:lang w:val="en-US"/>
          </w:rPr>
          <w:t>ddH</w:t>
        </w:r>
        <w:r w:rsidRPr="000D5FDB">
          <w:rPr>
            <w:rFonts w:asciiTheme="majorHAnsi" w:hAnsiTheme="majorHAnsi" w:cstheme="majorHAnsi"/>
            <w:vertAlign w:val="subscript"/>
            <w:lang w:val="en-US"/>
          </w:rPr>
          <w:t>2</w:t>
        </w:r>
        <w:proofErr w:type="gramStart"/>
        <w:r>
          <w:rPr>
            <w:rFonts w:asciiTheme="majorHAnsi" w:hAnsiTheme="majorHAnsi" w:cstheme="majorHAnsi"/>
            <w:lang w:val="en-US"/>
          </w:rPr>
          <w:t>O</w:t>
        </w:r>
        <w:r w:rsidRPr="00F07AB2">
          <w:rPr>
            <w:rFonts w:asciiTheme="majorHAnsi" w:hAnsiTheme="majorHAnsi" w:cstheme="majorHAnsi"/>
            <w:lang w:val="en-US"/>
          </w:rPr>
          <w:t>(</w:t>
        </w:r>
        <w:proofErr w:type="gramEnd"/>
        <w:r w:rsidRPr="00F07AB2">
          <w:rPr>
            <w:rFonts w:asciiTheme="majorHAnsi" w:hAnsiTheme="majorHAnsi" w:cstheme="majorHAnsi"/>
            <w:lang w:val="en-US"/>
          </w:rPr>
          <w:t xml:space="preserve">for ULD-V20-ULD and ULD-V40-ULD) or 4 M urea (for ULD-V80-ULD and ULD-V120-ULD) was used. For corneal sealing experiments, </w:t>
        </w:r>
        <w:r>
          <w:rPr>
            <w:rFonts w:asciiTheme="majorHAnsi" w:hAnsiTheme="majorHAnsi" w:cstheme="majorHAnsi"/>
            <w:lang w:val="en-US"/>
          </w:rPr>
          <w:t>ddH</w:t>
        </w:r>
        <w:r w:rsidRPr="000D5FDB">
          <w:rPr>
            <w:rFonts w:asciiTheme="majorHAnsi" w:hAnsiTheme="majorHAnsi" w:cstheme="majorHAnsi"/>
            <w:vertAlign w:val="subscript"/>
            <w:lang w:val="en-US"/>
          </w:rPr>
          <w:t>2</w:t>
        </w:r>
        <w:r>
          <w:rPr>
            <w:rFonts w:asciiTheme="majorHAnsi" w:hAnsiTheme="majorHAnsi" w:cstheme="majorHAnsi"/>
            <w:lang w:val="en-US"/>
          </w:rPr>
          <w:t xml:space="preserve">O </w:t>
        </w:r>
        <w:r w:rsidRPr="00F07AB2">
          <w:rPr>
            <w:rFonts w:asciiTheme="majorHAnsi" w:hAnsiTheme="majorHAnsi" w:cstheme="majorHAnsi"/>
            <w:lang w:val="en-US"/>
          </w:rPr>
          <w:t>or PBS was used. As soon as the protein was dissolved homogeneously, riboflavin-phosphate (stock solution 50 mM) or Tris(bipyridine)</w:t>
        </w:r>
        <w:proofErr w:type="gramStart"/>
        <w:r w:rsidRPr="00F07AB2">
          <w:rPr>
            <w:rFonts w:asciiTheme="majorHAnsi" w:hAnsiTheme="majorHAnsi" w:cstheme="majorHAnsi"/>
            <w:lang w:val="en-US"/>
          </w:rPr>
          <w:t>ruthenium(</w:t>
        </w:r>
        <w:proofErr w:type="gramEnd"/>
        <w:r w:rsidRPr="00F07AB2">
          <w:rPr>
            <w:rFonts w:asciiTheme="majorHAnsi" w:hAnsiTheme="majorHAnsi" w:cstheme="majorHAnsi"/>
            <w:lang w:val="en-US"/>
          </w:rPr>
          <w:t>II) chloride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stock solution 10 mM) was added to a final concentration of 2.5 mM riboflavin or 0.1 mM </w:t>
        </w:r>
        <w:proofErr w:type="spell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 xml:space="preserve">, followed by brief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then ammonium </w:t>
        </w:r>
        <w:proofErr w:type="spellStart"/>
        <w:r w:rsidRPr="00F07AB2">
          <w:rPr>
            <w:rFonts w:asciiTheme="majorHAnsi" w:hAnsiTheme="majorHAnsi" w:cstheme="majorHAnsi"/>
            <w:lang w:val="en-US"/>
          </w:rPr>
          <w:t>per</w:t>
        </w:r>
        <w:r>
          <w:rPr>
            <w:rFonts w:asciiTheme="majorHAnsi" w:hAnsiTheme="majorHAnsi" w:cstheme="majorHAnsi"/>
            <w:lang w:val="en-US"/>
          </w:rPr>
          <w:t>oxodi</w:t>
        </w:r>
        <w:r w:rsidRPr="00F07AB2">
          <w:rPr>
            <w:rFonts w:asciiTheme="majorHAnsi" w:hAnsiTheme="majorHAnsi" w:cstheme="majorHAnsi"/>
            <w:lang w:val="en-US"/>
          </w:rPr>
          <w:t>sulfate</w:t>
        </w:r>
        <w:proofErr w:type="spellEnd"/>
        <w:r w:rsidRPr="00F07AB2">
          <w:rPr>
            <w:rFonts w:asciiTheme="majorHAnsi" w:hAnsiTheme="majorHAnsi" w:cstheme="majorHAnsi"/>
            <w:lang w:val="en-US"/>
          </w:rPr>
          <w:t xml:space="preserve"> (APS) (stock solution 1 M) was added to a final concentration of 30 mM, again followed by </w:t>
        </w:r>
        <w:proofErr w:type="spellStart"/>
        <w:r w:rsidRPr="00F07AB2">
          <w:rPr>
            <w:rFonts w:asciiTheme="majorHAnsi" w:hAnsiTheme="majorHAnsi" w:cstheme="majorHAnsi"/>
            <w:lang w:val="en-US"/>
          </w:rPr>
          <w:t>vortexing</w:t>
        </w:r>
        <w:proofErr w:type="spellEnd"/>
        <w:r w:rsidRPr="00F07AB2">
          <w:rPr>
            <w:rFonts w:asciiTheme="majorHAnsi" w:hAnsiTheme="majorHAnsi" w:cstheme="majorHAnsi"/>
            <w:lang w:val="en-US"/>
          </w:rPr>
          <w:t xml:space="preserve"> and centrifugation. For exposure of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 xml:space="preserve">-solution and subsequent crosslinking, we used the </w:t>
        </w:r>
        <w:proofErr w:type="spellStart"/>
        <w:r w:rsidRPr="00F07AB2">
          <w:rPr>
            <w:rFonts w:asciiTheme="majorHAnsi" w:hAnsiTheme="majorHAnsi" w:cstheme="majorHAnsi"/>
            <w:lang w:val="en-US"/>
          </w:rPr>
          <w:t>Prizmatix</w:t>
        </w:r>
        <w:proofErr w:type="spellEnd"/>
        <w:r w:rsidRPr="00F07AB2">
          <w:rPr>
            <w:rFonts w:asciiTheme="majorHAnsi" w:hAnsiTheme="majorHAnsi" w:cstheme="majorHAnsi"/>
            <w:lang w:val="en-US"/>
          </w:rPr>
          <w:t xml:space="preserve"> / Mountain Photonics UHP-T-DI LED, a </w:t>
        </w:r>
        <w:proofErr w:type="gramStart"/>
        <w:r w:rsidRPr="00F07AB2">
          <w:rPr>
            <w:rFonts w:asciiTheme="majorHAnsi" w:hAnsiTheme="majorHAnsi" w:cstheme="majorHAnsi"/>
            <w:lang w:val="en-US"/>
          </w:rPr>
          <w:t>high power</w:t>
        </w:r>
        <w:proofErr w:type="gramEnd"/>
        <w:r w:rsidRPr="00F07AB2">
          <w:rPr>
            <w:rFonts w:asciiTheme="majorHAnsi" w:hAnsiTheme="majorHAnsi" w:cstheme="majorHAnsi"/>
            <w:lang w:val="en-US"/>
          </w:rPr>
          <w:t xml:space="preserve"> LED light source with a power of 5.5 W and a collimated light beam of 460 nm wavelength that is connected to a power control element to adjust the desired intensity. Exposure time, distance to the light source and light </w:t>
        </w:r>
        <w:r w:rsidRPr="00F07AB2">
          <w:rPr>
            <w:rFonts w:asciiTheme="majorHAnsi" w:hAnsiTheme="majorHAnsi" w:cstheme="majorHAnsi"/>
            <w:lang w:val="en-US"/>
          </w:rPr>
          <w:lastRenderedPageBreak/>
          <w:t xml:space="preserve">intensity were chosen according to the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w:t>
        </w:r>
        <w:r w:rsidRPr="00F07AB2">
          <w:rPr>
            <w:rFonts w:asciiTheme="majorHAnsi" w:hAnsiTheme="majorHAnsi" w:cstheme="majorHAnsi"/>
            <w:lang w:val="en-US"/>
          </w:rPr>
          <w:t>-solution’s requirements and desired application. The exposure energy density can be calculated using</w:t>
        </w:r>
        <w:r>
          <w:rPr>
            <w:rFonts w:asciiTheme="majorHAnsi" w:hAnsiTheme="majorHAnsi" w:cstheme="majorHAnsi"/>
            <w:lang w:val="en-US"/>
          </w:rPr>
          <w:t xml:space="preserve">  </w:t>
        </w:r>
      </w:ins>
      <m:oMath>
        <m:f>
          <m:fPr>
            <m:ctrlPr>
              <w:ins w:id="296" w:author="anna.resch88@gmail.com" w:date="2022-01-04T16:13:00Z">
                <w:rPr>
                  <w:rFonts w:ascii="Cambria Math" w:hAnsi="Cambria Math" w:cstheme="majorHAnsi"/>
                  <w:i/>
                </w:rPr>
              </w:ins>
            </m:ctrlPr>
          </m:fPr>
          <m:num>
            <m:r>
              <w:ins w:id="297" w:author="anna.resch88@gmail.com" w:date="2022-01-04T16:13:00Z">
                <w:rPr>
                  <w:rFonts w:ascii="Cambria Math" w:hAnsi="Cambria Math" w:cstheme="majorHAnsi"/>
                </w:rPr>
                <m:t>E</m:t>
              </w:ins>
            </m:r>
          </m:num>
          <m:den>
            <m:r>
              <w:ins w:id="298" w:author="anna.resch88@gmail.com" w:date="2022-01-04T16:13:00Z">
                <w:rPr>
                  <w:rFonts w:ascii="Cambria Math" w:hAnsi="Cambria Math" w:cstheme="majorHAnsi"/>
                </w:rPr>
                <m:t>A</m:t>
              </w:ins>
            </m:r>
          </m:den>
        </m:f>
        <m:r>
          <w:ins w:id="299" w:author="anna.resch88@gmail.com" w:date="2022-01-04T16:13:00Z">
            <w:rPr>
              <w:rFonts w:ascii="Cambria Math" w:hAnsi="Cambria Math" w:cstheme="majorHAnsi"/>
              <w:lang w:val="en-US"/>
            </w:rPr>
            <m:t>=</m:t>
          </w:ins>
        </m:r>
        <m:r>
          <w:ins w:id="300" w:author="anna.resch88@gmail.com" w:date="2022-01-04T16:13:00Z">
            <w:rPr>
              <w:rFonts w:ascii="Cambria Math" w:hAnsi="Cambria Math" w:cstheme="majorHAnsi"/>
            </w:rPr>
            <m:t>I</m:t>
          </w:ins>
        </m:r>
        <m:r>
          <w:ins w:id="301" w:author="anna.resch88@gmail.com" w:date="2022-01-04T16:13:00Z">
            <w:rPr>
              <w:rFonts w:ascii="Cambria Math" w:hAnsi="Cambria Math" w:cstheme="majorHAnsi"/>
              <w:lang w:val="en-US"/>
            </w:rPr>
            <m:t>*</m:t>
          </w:ins>
        </m:r>
        <m:r>
          <w:ins w:id="302" w:author="anna.resch88@gmail.com" w:date="2022-01-04T16:13:00Z">
            <w:rPr>
              <w:rFonts w:ascii="Cambria Math" w:hAnsi="Cambria Math" w:cstheme="majorHAnsi"/>
            </w:rPr>
            <m:t>t</m:t>
          </w:ins>
        </m:r>
        <m:r>
          <w:ins w:id="303" w:author="anna.resch88@gmail.com" w:date="2022-01-04T16:13:00Z">
            <w:rPr>
              <w:rFonts w:ascii="Cambria Math" w:hAnsi="Cambria Math" w:cstheme="majorHAnsi"/>
              <w:lang w:val="en-US"/>
            </w:rPr>
            <m:t>*</m:t>
          </w:ins>
        </m:r>
        <m:f>
          <m:fPr>
            <m:ctrlPr>
              <w:ins w:id="304" w:author="anna.resch88@gmail.com" w:date="2022-01-04T16:13:00Z">
                <w:rPr>
                  <w:rFonts w:ascii="Cambria Math" w:hAnsi="Cambria Math" w:cstheme="majorHAnsi"/>
                  <w:i/>
                </w:rPr>
              </w:ins>
            </m:ctrlPr>
          </m:fPr>
          <m:num>
            <m:r>
              <w:ins w:id="305" w:author="anna.resch88@gmail.com" w:date="2022-01-04T16:13:00Z">
                <w:rPr>
                  <w:rFonts w:ascii="Cambria Math" w:hAnsi="Cambria Math" w:cstheme="majorHAnsi"/>
                  <w:lang w:val="en-US"/>
                </w:rPr>
                <m:t xml:space="preserve">5.5 </m:t>
              </w:ins>
            </m:r>
            <m:r>
              <w:ins w:id="306" w:author="anna.resch88@gmail.com" w:date="2022-01-04T16:13:00Z">
                <w:rPr>
                  <w:rFonts w:ascii="Cambria Math" w:hAnsi="Cambria Math" w:cstheme="majorHAnsi"/>
                </w:rPr>
                <m:t>W</m:t>
              </w:ins>
            </m:r>
          </m:num>
          <m:den>
            <m:r>
              <w:ins w:id="307" w:author="anna.resch88@gmail.com" w:date="2022-01-04T16:13:00Z">
                <w:rPr>
                  <w:rFonts w:ascii="Cambria Math" w:hAnsi="Cambria Math" w:cstheme="majorHAnsi"/>
                </w:rPr>
                <m:t>A</m:t>
              </w:ins>
            </m:r>
          </m:den>
        </m:f>
      </m:oMath>
      <w:ins w:id="308" w:author="anna.resch88@gmail.com" w:date="2022-01-04T16:13:00Z">
        <w:r w:rsidRPr="00F07AB2">
          <w:rPr>
            <w:rFonts w:asciiTheme="majorHAnsi" w:hAnsiTheme="majorHAnsi" w:cstheme="majorHAnsi"/>
            <w:lang w:val="en-US"/>
          </w:rPr>
          <w:t xml:space="preserve"> , </w:t>
        </w:r>
      </w:ins>
    </w:p>
    <w:p w14:paraId="093E9C82" w14:textId="77777777" w:rsidR="00622DE5" w:rsidRPr="00F07AB2" w:rsidRDefault="00622DE5" w:rsidP="00622DE5">
      <w:pPr>
        <w:jc w:val="both"/>
        <w:rPr>
          <w:ins w:id="309" w:author="anna.resch88@gmail.com" w:date="2022-01-04T16:13:00Z"/>
          <w:rFonts w:asciiTheme="majorHAnsi" w:hAnsiTheme="majorHAnsi" w:cstheme="majorHAnsi"/>
          <w:lang w:val="en-US"/>
        </w:rPr>
      </w:pPr>
      <w:ins w:id="310" w:author="anna.resch88@gmail.com" w:date="2022-01-04T16:13:00Z">
        <w:r w:rsidRPr="00F07AB2">
          <w:rPr>
            <w:rFonts w:asciiTheme="majorHAnsi" w:hAnsiTheme="majorHAnsi" w:cstheme="majorHAnsi"/>
            <w:lang w:val="en-US"/>
          </w:rPr>
          <w:t xml:space="preserve">where </w:t>
        </w:r>
        <w:r w:rsidRPr="007458E3">
          <w:rPr>
            <w:rFonts w:asciiTheme="majorHAnsi" w:hAnsiTheme="majorHAnsi" w:cstheme="majorHAnsi"/>
            <w:i/>
            <w:iCs/>
            <w:lang w:val="en-US"/>
          </w:rPr>
          <w:t>E</w:t>
        </w:r>
        <w:r w:rsidRPr="00F07AB2">
          <w:rPr>
            <w:rFonts w:asciiTheme="majorHAnsi" w:hAnsiTheme="majorHAnsi" w:cstheme="majorHAnsi"/>
            <w:lang w:val="en-US"/>
          </w:rPr>
          <w:t xml:space="preserve"> is the exposure energy, </w:t>
        </w:r>
        <w:r w:rsidRPr="007458E3">
          <w:rPr>
            <w:rFonts w:asciiTheme="majorHAnsi" w:hAnsiTheme="majorHAnsi" w:cstheme="majorHAnsi"/>
            <w:i/>
            <w:iCs/>
            <w:lang w:val="en-US"/>
          </w:rPr>
          <w:t>A</w:t>
        </w:r>
        <w:r w:rsidRPr="00F07AB2">
          <w:rPr>
            <w:rFonts w:asciiTheme="majorHAnsi" w:hAnsiTheme="majorHAnsi" w:cstheme="majorHAnsi"/>
            <w:lang w:val="en-US"/>
          </w:rPr>
          <w:t xml:space="preserve"> is the </w:t>
        </w:r>
        <w:r>
          <w:rPr>
            <w:rFonts w:asciiTheme="majorHAnsi" w:hAnsiTheme="majorHAnsi" w:cstheme="majorHAnsi"/>
            <w:lang w:val="en-US"/>
          </w:rPr>
          <w:t>exposed</w:t>
        </w:r>
        <w:r w:rsidRPr="00F07AB2">
          <w:rPr>
            <w:rFonts w:asciiTheme="majorHAnsi" w:hAnsiTheme="majorHAnsi" w:cstheme="majorHAnsi"/>
            <w:lang w:val="en-US"/>
          </w:rPr>
          <w:t xml:space="preserve"> area, </w:t>
        </w:r>
        <w:r w:rsidRPr="007458E3">
          <w:rPr>
            <w:rFonts w:asciiTheme="majorHAnsi" w:hAnsiTheme="majorHAnsi" w:cstheme="majorHAnsi"/>
            <w:i/>
            <w:iCs/>
            <w:lang w:val="en-US"/>
          </w:rPr>
          <w:t>I</w:t>
        </w:r>
        <w:r w:rsidRPr="00F07AB2">
          <w:rPr>
            <w:rFonts w:asciiTheme="majorHAnsi" w:hAnsiTheme="majorHAnsi" w:cstheme="majorHAnsi"/>
            <w:lang w:val="en-US"/>
          </w:rPr>
          <w:t xml:space="preserve"> </w:t>
        </w:r>
        <w:proofErr w:type="gramStart"/>
        <w:r w:rsidRPr="00F07AB2">
          <w:rPr>
            <w:rFonts w:asciiTheme="majorHAnsi" w:hAnsiTheme="majorHAnsi" w:cstheme="majorHAnsi"/>
            <w:lang w:val="en-US"/>
          </w:rPr>
          <w:t>is</w:t>
        </w:r>
        <w:proofErr w:type="gramEnd"/>
        <w:r w:rsidRPr="00F07AB2">
          <w:rPr>
            <w:rFonts w:asciiTheme="majorHAnsi" w:hAnsiTheme="majorHAnsi" w:cstheme="majorHAnsi"/>
            <w:lang w:val="en-US"/>
          </w:rPr>
          <w:t xml:space="preserve"> the chosen intensity, and </w:t>
        </w:r>
        <w:r w:rsidRPr="007458E3">
          <w:rPr>
            <w:rFonts w:asciiTheme="majorHAnsi" w:hAnsiTheme="majorHAnsi" w:cstheme="majorHAnsi"/>
            <w:i/>
            <w:iCs/>
            <w:lang w:val="en-US"/>
          </w:rPr>
          <w:t>t</w:t>
        </w:r>
        <w:r w:rsidRPr="00F07AB2">
          <w:rPr>
            <w:rFonts w:asciiTheme="majorHAnsi" w:hAnsiTheme="majorHAnsi" w:cstheme="majorHAnsi"/>
            <w:lang w:val="en-US"/>
          </w:rPr>
          <w:t xml:space="preserve"> is the exposure time. The exposed area was calculated based on the sample-lamp distance and the LED diameter. The set intensity ranged from 40 % to 80 %, depending on the gel composition.</w:t>
        </w:r>
      </w:ins>
    </w:p>
    <w:p w14:paraId="4206E963" w14:textId="77777777" w:rsidR="00622DE5" w:rsidRPr="0056794D" w:rsidRDefault="00622DE5" w:rsidP="00622DE5">
      <w:pPr>
        <w:jc w:val="both"/>
        <w:rPr>
          <w:ins w:id="311" w:author="anna.resch88@gmail.com" w:date="2022-01-04T16:13:00Z"/>
          <w:rFonts w:asciiTheme="majorHAnsi" w:hAnsiTheme="majorHAnsi" w:cstheme="majorHAnsi"/>
          <w:lang w:val="en-US"/>
        </w:rPr>
      </w:pPr>
    </w:p>
    <w:p w14:paraId="1E3463B8" w14:textId="77777777" w:rsidR="00622DE5" w:rsidRDefault="00622DE5" w:rsidP="00622DE5">
      <w:pPr>
        <w:jc w:val="center"/>
        <w:rPr>
          <w:ins w:id="312" w:author="anna.resch88@gmail.com" w:date="2022-01-04T16:13:00Z"/>
          <w:rFonts w:asciiTheme="majorHAnsi" w:hAnsiTheme="majorHAnsi" w:cstheme="majorHAnsi"/>
          <w:b/>
          <w:bCs/>
          <w:i/>
          <w:lang w:val="en-US"/>
        </w:rPr>
      </w:pPr>
      <w:ins w:id="313" w:author="anna.resch88@gmail.com" w:date="2022-01-04T16:13:00Z">
        <w:r>
          <w:rPr>
            <w:noProof/>
          </w:rPr>
          <w:drawing>
            <wp:inline distT="0" distB="0" distL="0" distR="0" wp14:anchorId="33F588DC" wp14:editId="6D902BF9">
              <wp:extent cx="3581400" cy="2392319"/>
              <wp:effectExtent l="0" t="0" r="0" b="8255"/>
              <wp:docPr id="57" name="Grafik 57" descr="Ein Bild, das Text, Königin, Computer, Schreib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Königin, Computer, Schreibtisch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8343" cy="2396957"/>
                      </a:xfrm>
                      <a:prstGeom prst="rect">
                        <a:avLst/>
                      </a:prstGeom>
                      <a:noFill/>
                      <a:ln>
                        <a:noFill/>
                      </a:ln>
                    </pic:spPr>
                  </pic:pic>
                </a:graphicData>
              </a:graphic>
            </wp:inline>
          </w:drawing>
        </w:r>
      </w:ins>
    </w:p>
    <w:p w14:paraId="5AE23AC5" w14:textId="53FC1306" w:rsidR="00622DE5" w:rsidRPr="00F07AB2" w:rsidRDefault="00622DE5" w:rsidP="00622DE5">
      <w:pPr>
        <w:jc w:val="both"/>
        <w:rPr>
          <w:ins w:id="314" w:author="anna.resch88@gmail.com" w:date="2022-01-04T16:13:00Z"/>
          <w:rFonts w:asciiTheme="majorHAnsi" w:hAnsiTheme="majorHAnsi" w:cstheme="majorHAnsi"/>
          <w:lang w:val="en-US"/>
        </w:rPr>
      </w:pPr>
      <w:ins w:id="315" w:author="anna.resch88@gmail.com" w:date="2022-01-04T16:13:00Z">
        <w:r w:rsidRPr="00B95229">
          <w:rPr>
            <w:rFonts w:asciiTheme="majorHAnsi" w:hAnsiTheme="majorHAnsi" w:cstheme="majorHAnsi"/>
            <w:b/>
            <w:bCs/>
            <w:i/>
            <w:lang w:val="en-US"/>
          </w:rPr>
          <w:t>Figure S-</w:t>
        </w:r>
      </w:ins>
      <w:r w:rsidR="00AD376B">
        <w:rPr>
          <w:rFonts w:asciiTheme="majorHAnsi" w:hAnsiTheme="majorHAnsi" w:cstheme="majorHAnsi"/>
          <w:b/>
          <w:bCs/>
          <w:i/>
          <w:lang w:val="en-US"/>
        </w:rPr>
        <w:t>7</w:t>
      </w:r>
      <w:ins w:id="316" w:author="anna.resch88@gmail.com" w:date="2022-01-04T16:13:00Z">
        <w:r w:rsidRPr="00B95229">
          <w:rPr>
            <w:rFonts w:asciiTheme="majorHAnsi" w:hAnsiTheme="majorHAnsi" w:cstheme="majorHAnsi"/>
            <w:b/>
            <w:bCs/>
            <w:i/>
            <w:lang w:val="en-US"/>
          </w:rPr>
          <w:t xml:space="preserve">: </w:t>
        </w:r>
        <w:r>
          <w:rPr>
            <w:rFonts w:asciiTheme="majorHAnsi" w:hAnsiTheme="majorHAnsi" w:cstheme="majorHAnsi"/>
            <w:b/>
            <w:bCs/>
            <w:i/>
            <w:lang w:val="en-US"/>
          </w:rPr>
          <w:t>Preparation of hydrogel samples for characterization</w:t>
        </w:r>
        <w:r w:rsidRPr="00B95229">
          <w:rPr>
            <w:rFonts w:asciiTheme="majorHAnsi" w:hAnsiTheme="majorHAnsi" w:cstheme="majorHAnsi"/>
            <w:i/>
            <w:lang w:val="en-US"/>
          </w:rPr>
          <w:t>.</w:t>
        </w:r>
        <w:r>
          <w:rPr>
            <w:rFonts w:asciiTheme="majorHAnsi" w:hAnsiTheme="majorHAnsi" w:cstheme="majorHAnsi"/>
            <w:i/>
            <w:lang w:val="en-US"/>
          </w:rPr>
          <w:t xml:space="preserve"> </w:t>
        </w:r>
        <w:r w:rsidRPr="00F07AB2">
          <w:rPr>
            <w:rFonts w:asciiTheme="majorHAnsi" w:hAnsiTheme="majorHAnsi" w:cstheme="majorHAnsi"/>
            <w:lang w:val="en-US"/>
          </w:rPr>
          <w:t xml:space="preserve">For nanoindentation </w:t>
        </w:r>
        <w:r>
          <w:rPr>
            <w:rFonts w:asciiTheme="majorHAnsi" w:hAnsiTheme="majorHAnsi" w:cstheme="majorHAnsi"/>
            <w:lang w:val="en-US"/>
          </w:rPr>
          <w:t xml:space="preserve">(A) </w:t>
        </w:r>
        <w:r w:rsidRPr="00F07AB2">
          <w:rPr>
            <w:rFonts w:asciiTheme="majorHAnsi" w:hAnsiTheme="majorHAnsi" w:cstheme="majorHAnsi"/>
            <w:lang w:val="en-US"/>
          </w:rPr>
          <w:t>and dynamic stretch experiments</w:t>
        </w:r>
        <w:r>
          <w:rPr>
            <w:rFonts w:asciiTheme="majorHAnsi" w:hAnsiTheme="majorHAnsi" w:cstheme="majorHAnsi"/>
            <w:lang w:val="en-US"/>
          </w:rPr>
          <w:t xml:space="preserve"> (B)</w:t>
        </w:r>
        <w:r w:rsidRPr="00F07AB2">
          <w:rPr>
            <w:rFonts w:asciiTheme="majorHAnsi" w:hAnsiTheme="majorHAnsi" w:cstheme="majorHAnsi"/>
            <w:lang w:val="en-US"/>
          </w:rPr>
          <w:t>, we casted the</w:t>
        </w:r>
        <w:r w:rsidRPr="007458E3">
          <w:rPr>
            <w:rFonts w:asciiTheme="majorHAnsi" w:hAnsiTheme="majorHAnsi" w:cstheme="majorHAnsi"/>
            <w:lang w:val="en-US"/>
          </w:rPr>
          <w:t xml:space="preserve"> </w:t>
        </w:r>
        <w:r>
          <w:rPr>
            <w:rFonts w:asciiTheme="majorHAnsi" w:hAnsiTheme="majorHAnsi" w:cstheme="majorHAnsi"/>
            <w:lang w:val="en-US"/>
          </w:rPr>
          <w:t>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w:t>
        </w:r>
        <w:r w:rsidRPr="00F07AB2">
          <w:rPr>
            <w:rFonts w:asciiTheme="majorHAnsi" w:hAnsiTheme="majorHAnsi" w:cstheme="majorHAnsi"/>
            <w:lang w:val="en-US"/>
          </w:rPr>
          <w:t xml:space="preserve">solution between two microscope slides and exposed the solution from both sides. To prevent sticking to the glass, the microscope slides were coated with a tetrafluoroethylene hexafluoropropylene copolymer foil. </w:t>
        </w:r>
        <w:r>
          <w:rPr>
            <w:rFonts w:asciiTheme="majorHAnsi" w:hAnsiTheme="majorHAnsi" w:cstheme="majorHAnsi"/>
            <w:lang w:val="en-US"/>
          </w:rPr>
          <w:t>For fluorospectrometric measurements, we pipetted the non-</w:t>
        </w:r>
        <w:proofErr w:type="spellStart"/>
        <w:r>
          <w:rPr>
            <w:rFonts w:asciiTheme="majorHAnsi" w:hAnsiTheme="majorHAnsi" w:cstheme="majorHAnsi"/>
            <w:lang w:val="en-US"/>
          </w:rPr>
          <w:t>photocrosslinked</w:t>
        </w:r>
        <w:proofErr w:type="spellEnd"/>
        <w:r>
          <w:rPr>
            <w:rFonts w:asciiTheme="majorHAnsi" w:hAnsiTheme="majorHAnsi" w:cstheme="majorHAnsi"/>
            <w:lang w:val="en-US"/>
          </w:rPr>
          <w:t xml:space="preserve"> protein solution in a black 384-well plate. </w:t>
        </w:r>
      </w:ins>
    </w:p>
    <w:p w14:paraId="73C08D87" w14:textId="77777777" w:rsidR="003F21C1" w:rsidRPr="003F21C1" w:rsidRDefault="003F21C1">
      <w:pPr>
        <w:rPr>
          <w:lang w:val="en-US"/>
          <w:rPrChange w:id="317" w:author="anna.resch88@gmail.com" w:date="2022-01-04T10:08:00Z">
            <w:rPr>
              <w:lang w:val="en-GB"/>
            </w:rPr>
          </w:rPrChange>
        </w:rPr>
        <w:pPrChange w:id="318" w:author="anna.resch88@gmail.com" w:date="2022-01-04T10:08:00Z">
          <w:pPr>
            <w:jc w:val="both"/>
          </w:pPr>
        </w:pPrChange>
      </w:pPr>
    </w:p>
    <w:p w14:paraId="319FBA66" w14:textId="2BA8A598" w:rsidR="00067C6D" w:rsidRDefault="00067C6D" w:rsidP="003228B4">
      <w:pPr>
        <w:pStyle w:val="berschrift3"/>
        <w:numPr>
          <w:ilvl w:val="0"/>
          <w:numId w:val="47"/>
        </w:numPr>
        <w:rPr>
          <w:ins w:id="319" w:author="anna.resch88@gmail.com" w:date="2022-01-04T10:18:00Z"/>
          <w:lang w:val="en-US"/>
        </w:rPr>
      </w:pPr>
      <w:bookmarkStart w:id="320" w:name="_Toc92462547"/>
      <w:proofErr w:type="spellStart"/>
      <w:r w:rsidRPr="00F07AB2">
        <w:rPr>
          <w:lang w:val="en-US"/>
        </w:rPr>
        <w:t>Dityrosine</w:t>
      </w:r>
      <w:proofErr w:type="spellEnd"/>
      <w:r w:rsidRPr="00F07AB2">
        <w:rPr>
          <w:lang w:val="en-US"/>
        </w:rPr>
        <w:t xml:space="preserve"> content</w:t>
      </w:r>
      <w:bookmarkEnd w:id="320"/>
    </w:p>
    <w:p w14:paraId="7FE57116" w14:textId="65372D00" w:rsidR="004172A0" w:rsidRPr="004172A0" w:rsidDel="004172A0" w:rsidRDefault="004172A0">
      <w:pPr>
        <w:pStyle w:val="berschrift4"/>
        <w:numPr>
          <w:ilvl w:val="1"/>
          <w:numId w:val="13"/>
        </w:numPr>
        <w:rPr>
          <w:del w:id="321" w:author="anna.resch88@gmail.com" w:date="2022-01-04T10:20:00Z"/>
          <w:lang w:val="en-US"/>
        </w:rPr>
        <w:pPrChange w:id="322" w:author="anna.resch88@gmail.com" w:date="2022-01-04T10:19:00Z">
          <w:pPr>
            <w:pStyle w:val="berschrift4"/>
            <w:numPr>
              <w:ilvl w:val="1"/>
              <w:numId w:val="13"/>
            </w:numPr>
            <w:ind w:left="792" w:hanging="432"/>
            <w:jc w:val="both"/>
          </w:pPr>
        </w:pPrChange>
      </w:pPr>
      <w:bookmarkStart w:id="323" w:name="_Toc92273407"/>
      <w:bookmarkStart w:id="324" w:name="_Toc92273462"/>
      <w:bookmarkEnd w:id="323"/>
      <w:bookmarkEnd w:id="324"/>
    </w:p>
    <w:p w14:paraId="4A7663A1" w14:textId="2BA3D784" w:rsidR="00067C6D" w:rsidRPr="00F07AB2" w:rsidDel="005B2AA7" w:rsidRDefault="00067C6D" w:rsidP="00A21F16">
      <w:pPr>
        <w:jc w:val="both"/>
        <w:rPr>
          <w:del w:id="325" w:author="anna.resch88@gmail.com" w:date="2022-01-03T20:07:00Z"/>
          <w:rFonts w:asciiTheme="majorHAnsi" w:hAnsiTheme="majorHAnsi" w:cstheme="majorHAnsi"/>
          <w:lang w:val="en-US"/>
        </w:rPr>
      </w:pPr>
      <w:r w:rsidRPr="00F07AB2">
        <w:rPr>
          <w:rFonts w:asciiTheme="majorHAnsi" w:hAnsiTheme="majorHAnsi" w:cstheme="majorHAnsi"/>
          <w:lang w:val="en-US"/>
        </w:rPr>
        <w:t xml:space="preserve">We determined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formation by utilizing its autofluorescence properties</w: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 </w:instrText>
      </w:r>
      <w:r>
        <w:rPr>
          <w:rFonts w:asciiTheme="majorHAnsi" w:hAnsiTheme="majorHAnsi" w:cstheme="majorHAnsi"/>
          <w:lang w:val="en-US"/>
        </w:rPr>
        <w:fldChar w:fldCharType="begin">
          <w:fldData xml:space="preserve">PEVuZE5vdGU+PENpdGU+PEF1dGhvcj5IYXJtczwvQXV0aG9yPjxZZWFyPjE5OTc8L1llYXI+PFJl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</w:fldData>
        </w:fldChar>
      </w:r>
      <w:r>
        <w:rPr>
          <w:rFonts w:asciiTheme="majorHAnsi" w:hAnsiTheme="majorHAnsi" w:cstheme="majorHAnsi"/>
          <w:lang w:val="en-US"/>
        </w:rPr>
        <w:instrText xml:space="preserve"> ADDIN EN.CITE.DATA </w:instrText>
      </w:r>
      <w:r>
        <w:rPr>
          <w:rFonts w:asciiTheme="majorHAnsi" w:hAnsiTheme="majorHAnsi" w:cstheme="majorHAnsi"/>
          <w:lang w:val="en-US"/>
        </w:rPr>
      </w:r>
      <w:r>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9-10</w:t>
      </w:r>
      <w:r>
        <w:rPr>
          <w:rFonts w:asciiTheme="majorHAnsi" w:hAnsiTheme="majorHAnsi" w:cstheme="majorHAnsi"/>
          <w:lang w:val="en-US"/>
        </w:rPr>
        <w:fldChar w:fldCharType="end"/>
      </w:r>
      <w:r w:rsidRPr="00F07AB2">
        <w:rPr>
          <w:rFonts w:asciiTheme="majorHAnsi" w:hAnsiTheme="majorHAnsi" w:cstheme="majorHAnsi"/>
          <w:lang w:val="en-US"/>
        </w:rPr>
        <w:t xml:space="preserve">. Fluorescence spectroscopy was performed using the </w:t>
      </w:r>
      <w:proofErr w:type="spellStart"/>
      <w:r w:rsidRPr="00F07AB2">
        <w:rPr>
          <w:rFonts w:asciiTheme="majorHAnsi" w:hAnsiTheme="majorHAnsi" w:cstheme="majorHAnsi"/>
          <w:lang w:val="en-US"/>
        </w:rPr>
        <w:t>SpectraMax</w:t>
      </w:r>
      <w:proofErr w:type="spellEnd"/>
      <w:r w:rsidRPr="00F07AB2">
        <w:rPr>
          <w:rFonts w:asciiTheme="majorHAnsi" w:hAnsiTheme="majorHAnsi" w:cstheme="majorHAnsi"/>
          <w:lang w:val="en-US"/>
        </w:rPr>
        <w:t xml:space="preserve"> iD5 Microplate Reader (Molecular Devices, LCC). 6 µ</w:t>
      </w:r>
      <w:ins w:id="326" w:author="anna.resch88@gmail.com" w:date="2022-01-04T10:18:00Z">
        <w:r w:rsidR="004172A0">
          <w:rPr>
            <w:rFonts w:asciiTheme="majorHAnsi" w:hAnsiTheme="majorHAnsi" w:cstheme="majorHAnsi"/>
            <w:lang w:val="en-US"/>
          </w:rPr>
          <w:t>L</w:t>
        </w:r>
      </w:ins>
      <w:del w:id="327" w:author="anna.resch88@gmail.com" w:date="2022-01-04T10:18:00Z">
        <w:r w:rsidRPr="00F07AB2" w:rsidDel="004172A0">
          <w:rPr>
            <w:rFonts w:asciiTheme="majorHAnsi" w:hAnsiTheme="majorHAnsi" w:cstheme="majorHAnsi"/>
            <w:lang w:val="en-US"/>
          </w:rPr>
          <w:delText>l</w:delText>
        </w:r>
      </w:del>
      <w:r w:rsidRPr="00F07AB2">
        <w:rPr>
          <w:rFonts w:asciiTheme="majorHAnsi" w:hAnsiTheme="majorHAnsi" w:cstheme="majorHAnsi"/>
          <w:lang w:val="en-US"/>
        </w:rPr>
        <w:t xml:space="preserve"> of </w:t>
      </w:r>
      <w:r w:rsidR="007458E3">
        <w:rPr>
          <w:rFonts w:asciiTheme="majorHAnsi" w:hAnsiTheme="majorHAnsi" w:cstheme="majorHAnsi"/>
          <w:lang w:val="en-US"/>
        </w:rPr>
        <w:t>non-</w:t>
      </w:r>
      <w:proofErr w:type="spellStart"/>
      <w:r w:rsidR="007458E3">
        <w:rPr>
          <w:rFonts w:asciiTheme="majorHAnsi" w:hAnsiTheme="majorHAnsi" w:cstheme="majorHAnsi"/>
          <w:lang w:val="en-US"/>
        </w:rPr>
        <w:t>photocrosslinked</w:t>
      </w:r>
      <w:proofErr w:type="spellEnd"/>
      <w:r w:rsidR="007458E3">
        <w:rPr>
          <w:rFonts w:asciiTheme="majorHAnsi" w:hAnsiTheme="majorHAnsi" w:cstheme="majorHAnsi"/>
          <w:lang w:val="en-US"/>
        </w:rPr>
        <w:t xml:space="preserve"> protein</w:t>
      </w:r>
      <w:ins w:id="328" w:author="anna.resch88@gmail.com" w:date="2022-01-04T10:18:00Z">
        <w:r w:rsidR="004172A0">
          <w:rPr>
            <w:rFonts w:asciiTheme="majorHAnsi" w:hAnsiTheme="majorHAnsi" w:cstheme="majorHAnsi"/>
            <w:lang w:val="en-US"/>
          </w:rPr>
          <w:t xml:space="preserve"> </w:t>
        </w:r>
      </w:ins>
      <w:del w:id="329" w:author="anna.resch88@gmail.com" w:date="2022-01-04T10:18:00Z">
        <w:r w:rsidRPr="00F07AB2" w:rsidDel="004172A0">
          <w:rPr>
            <w:rFonts w:asciiTheme="majorHAnsi" w:hAnsiTheme="majorHAnsi" w:cstheme="majorHAnsi"/>
            <w:lang w:val="en-US"/>
          </w:rPr>
          <w:delText>-</w:delText>
        </w:r>
      </w:del>
      <w:r w:rsidRPr="00F07AB2">
        <w:rPr>
          <w:rFonts w:asciiTheme="majorHAnsi" w:hAnsiTheme="majorHAnsi" w:cstheme="majorHAnsi"/>
          <w:lang w:val="en-US"/>
        </w:rPr>
        <w:t xml:space="preserve">solution </w:t>
      </w:r>
      <w:proofErr w:type="gramStart"/>
      <w:r w:rsidRPr="00F07AB2">
        <w:rPr>
          <w:rFonts w:asciiTheme="majorHAnsi" w:hAnsiTheme="majorHAnsi" w:cstheme="majorHAnsi"/>
          <w:lang w:val="en-US"/>
        </w:rPr>
        <w:t>were</w:t>
      </w:r>
      <w:proofErr w:type="gramEnd"/>
      <w:r w:rsidRPr="00F07AB2">
        <w:rPr>
          <w:rFonts w:asciiTheme="majorHAnsi" w:hAnsiTheme="majorHAnsi" w:cstheme="majorHAnsi"/>
          <w:lang w:val="en-US"/>
        </w:rPr>
        <w:t xml:space="preserve"> pipetted in each well of a 384 well plate and subsequently exposed to </w:t>
      </w:r>
      <w:r>
        <w:rPr>
          <w:rFonts w:asciiTheme="majorHAnsi" w:hAnsiTheme="majorHAnsi" w:cstheme="majorHAnsi"/>
          <w:lang w:val="en-US"/>
        </w:rPr>
        <w:t xml:space="preserve">light to induce </w:t>
      </w:r>
      <w:r w:rsidRPr="00F07AB2">
        <w:rPr>
          <w:rFonts w:asciiTheme="majorHAnsi" w:hAnsiTheme="majorHAnsi" w:cstheme="majorHAnsi"/>
          <w:lang w:val="en-US"/>
        </w:rPr>
        <w:t>crosslink</w:t>
      </w:r>
      <w:r>
        <w:rPr>
          <w:rFonts w:asciiTheme="majorHAnsi" w:hAnsiTheme="majorHAnsi" w:cstheme="majorHAnsi"/>
          <w:lang w:val="en-US"/>
        </w:rPr>
        <w:t>ing</w:t>
      </w:r>
      <w:r w:rsidRPr="00F07AB2">
        <w:rPr>
          <w:rFonts w:asciiTheme="majorHAnsi" w:hAnsiTheme="majorHAnsi" w:cstheme="majorHAnsi"/>
          <w:lang w:val="en-US"/>
        </w:rPr>
        <w:t xml:space="preserve">. </w:t>
      </w:r>
      <w:bookmarkStart w:id="330" w:name="_Hlk45957889"/>
      <w:r w:rsidRPr="00F07AB2">
        <w:rPr>
          <w:rFonts w:asciiTheme="majorHAnsi" w:hAnsiTheme="majorHAnsi" w:cstheme="majorHAnsi"/>
          <w:lang w:val="en-US"/>
        </w:rPr>
        <w:t>Suitable excitation and emission wavelengths were identified based on a series of emission sweeps at excitation wavelengths of 260 nm to 340 nm</w:t>
      </w:r>
      <w:del w:id="331" w:author="anna.resch88@gmail.com" w:date="2022-01-03T20:07:00Z">
        <w:r w:rsidRPr="00F07AB2" w:rsidDel="005B2AA7">
          <w:rPr>
            <w:rFonts w:asciiTheme="majorHAnsi" w:hAnsiTheme="majorHAnsi" w:cstheme="majorHAnsi"/>
            <w:lang w:val="en-US"/>
          </w:rPr>
          <w:delText xml:space="preserve"> with incremental steps of 20 nm</w:delText>
        </w:r>
      </w:del>
      <w:ins w:id="332" w:author="anna.resch88@gmail.com" w:date="2022-01-03T20:05:00Z">
        <w:r w:rsidR="005B2AA7">
          <w:rPr>
            <w:rFonts w:asciiTheme="majorHAnsi" w:hAnsiTheme="majorHAnsi" w:cstheme="majorHAnsi"/>
            <w:lang w:val="en-US"/>
          </w:rPr>
          <w:t>, using a sample of ULD-V20-ULD, 20</w:t>
        </w:r>
      </w:ins>
      <w:ins w:id="333" w:author="anna.resch88@gmail.com" w:date="2022-01-03T20:06:00Z">
        <w:r w:rsidR="005B2AA7">
          <w:rPr>
            <w:rFonts w:asciiTheme="majorHAnsi" w:hAnsiTheme="majorHAnsi" w:cstheme="majorHAnsi"/>
            <w:lang w:val="en-US"/>
          </w:rPr>
          <w:t xml:space="preserve"> % (w/v) protein in ddH</w:t>
        </w:r>
        <w:r w:rsidR="005B2AA7" w:rsidRPr="005B2AA7">
          <w:rPr>
            <w:rFonts w:asciiTheme="majorHAnsi" w:hAnsiTheme="majorHAnsi" w:cstheme="majorHAnsi"/>
            <w:vertAlign w:val="subscript"/>
            <w:lang w:val="en-US"/>
          </w:rPr>
          <w:t>2</w:t>
        </w:r>
        <w:r w:rsidR="005B2AA7">
          <w:rPr>
            <w:rFonts w:asciiTheme="majorHAnsi" w:hAnsiTheme="majorHAnsi" w:cstheme="majorHAnsi"/>
            <w:lang w:val="en-US"/>
          </w:rPr>
          <w:t>O, 2.5 mM riboflavin and 30 mM APS</w:t>
        </w:r>
      </w:ins>
      <w:r w:rsidRPr="00F07AB2">
        <w:rPr>
          <w:rFonts w:asciiTheme="majorHAnsi" w:hAnsiTheme="majorHAnsi" w:cstheme="majorHAnsi"/>
          <w:lang w:val="en-US"/>
        </w:rPr>
        <w:t xml:space="preserve">. </w:t>
      </w:r>
      <w:ins w:id="334" w:author="anna.resch88@gmail.com" w:date="2022-01-03T20:07:00Z">
        <w:r w:rsidR="005B2AA7">
          <w:rPr>
            <w:rFonts w:asciiTheme="majorHAnsi" w:hAnsiTheme="majorHAnsi" w:cstheme="majorHAnsi"/>
            <w:lang w:val="en-US"/>
          </w:rPr>
          <w:t xml:space="preserve">As a result, </w:t>
        </w:r>
      </w:ins>
      <w:ins w:id="335" w:author="anna.resch88@gmail.com" w:date="2022-01-03T20:08:00Z">
        <w:r w:rsidR="005B2AA7">
          <w:rPr>
            <w:rFonts w:asciiTheme="majorHAnsi" w:hAnsiTheme="majorHAnsi" w:cstheme="majorHAnsi"/>
            <w:lang w:val="en-US"/>
          </w:rPr>
          <w:t xml:space="preserve">we identified </w:t>
        </w:r>
      </w:ins>
      <w:ins w:id="336" w:author="anna.resch88@gmail.com" w:date="2022-01-03T20:09:00Z">
        <w:r w:rsidR="005B2AA7">
          <w:rPr>
            <w:rFonts w:asciiTheme="majorHAnsi" w:hAnsiTheme="majorHAnsi" w:cstheme="majorHAnsi"/>
            <w:lang w:val="en-US"/>
          </w:rPr>
          <w:t>appropriate</w:t>
        </w:r>
      </w:ins>
      <w:ins w:id="337" w:author="anna.resch88@gmail.com" w:date="2022-01-03T20:08:00Z">
        <w:r w:rsidR="005B2AA7">
          <w:rPr>
            <w:rFonts w:asciiTheme="majorHAnsi" w:hAnsiTheme="majorHAnsi" w:cstheme="majorHAnsi"/>
            <w:lang w:val="en-US"/>
          </w:rPr>
          <w:t xml:space="preserve"> excitation </w:t>
        </w:r>
      </w:ins>
      <w:ins w:id="338" w:author="anna.resch88@gmail.com" w:date="2022-01-03T20:09:00Z">
        <w:r w:rsidR="005B2AA7">
          <w:rPr>
            <w:rFonts w:asciiTheme="majorHAnsi" w:hAnsiTheme="majorHAnsi" w:cstheme="majorHAnsi"/>
            <w:lang w:val="en-US"/>
          </w:rPr>
          <w:t xml:space="preserve">and emission </w:t>
        </w:r>
      </w:ins>
      <w:ins w:id="339" w:author="anna.resch88@gmail.com" w:date="2022-01-03T20:08:00Z">
        <w:r w:rsidR="005B2AA7">
          <w:rPr>
            <w:rFonts w:asciiTheme="majorHAnsi" w:hAnsiTheme="majorHAnsi" w:cstheme="majorHAnsi"/>
            <w:lang w:val="en-US"/>
          </w:rPr>
          <w:t>wavelength</w:t>
        </w:r>
      </w:ins>
      <w:ins w:id="340" w:author="anna.resch88@gmail.com" w:date="2022-01-03T20:09:00Z">
        <w:r w:rsidR="005B2AA7">
          <w:rPr>
            <w:rFonts w:asciiTheme="majorHAnsi" w:hAnsiTheme="majorHAnsi" w:cstheme="majorHAnsi"/>
            <w:lang w:val="en-US"/>
          </w:rPr>
          <w:t>s at</w:t>
        </w:r>
      </w:ins>
      <w:ins w:id="341" w:author="anna.resch88@gmail.com" w:date="2022-01-03T20:08:00Z">
        <w:r w:rsidR="005B2AA7">
          <w:rPr>
            <w:rFonts w:asciiTheme="majorHAnsi" w:hAnsiTheme="majorHAnsi" w:cstheme="majorHAnsi"/>
            <w:lang w:val="en-US"/>
          </w:rPr>
          <w:t xml:space="preserve"> </w:t>
        </w:r>
      </w:ins>
    </w:p>
    <w:bookmarkEnd w:id="330"/>
    <w:p w14:paraId="3AD8FCF1" w14:textId="7DB292C9" w:rsidR="00067C6D" w:rsidRPr="00F07AB2" w:rsidDel="00584543" w:rsidRDefault="00067C6D" w:rsidP="00A21F16">
      <w:pPr>
        <w:jc w:val="both"/>
        <w:rPr>
          <w:del w:id="342" w:author="anna.resch88@gmail.com" w:date="2022-01-03T20:05:00Z"/>
          <w:rFonts w:asciiTheme="majorHAnsi" w:hAnsiTheme="majorHAnsi" w:cstheme="majorHAnsi"/>
          <w:lang w:val="en-US"/>
        </w:rPr>
      </w:pPr>
      <w:del w:id="343" w:author="anna.resch88@gmail.com" w:date="2022-01-03T20:05:00Z">
        <w:r w:rsidRPr="00370688" w:rsidDel="00584543">
          <w:rPr>
            <w:rFonts w:asciiTheme="majorHAnsi" w:hAnsiTheme="majorHAnsi" w:cstheme="majorHAnsi"/>
            <w:noProof/>
            <w:lang w:val="en-US"/>
          </w:rPr>
          <w:lastRenderedPageBreak/>
          <w:delText xml:space="preserve"> </w:delText>
        </w:r>
        <w:r w:rsidRPr="00F07AB2" w:rsidDel="00584543">
          <w:rPr>
            <w:rFonts w:asciiTheme="majorHAnsi" w:hAnsiTheme="majorHAnsi" w:cstheme="majorHAnsi"/>
            <w:noProof/>
            <w:lang w:eastAsia="de-DE"/>
          </w:rPr>
          <w:drawing>
            <wp:inline distT="0" distB="0" distL="0" distR="0" wp14:anchorId="7C63B9CA" wp14:editId="18DB751E">
              <wp:extent cx="6053455" cy="2545715"/>
              <wp:effectExtent l="0" t="0" r="17145" b="19685"/>
              <wp:docPr id="17" name="Diagramm 17">
                <a:extLst xmlns:a="http://schemas.openxmlformats.org/drawingml/2006/main">
                  <a:ext uri="{FF2B5EF4-FFF2-40B4-BE49-F238E27FC236}">
                    <a16:creationId xmlns:a16="http://schemas.microsoft.com/office/drawing/2014/main" id="{117184A1-8D81-4882-BB94-0E42C6026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p>
    <w:p w14:paraId="316C8125" w14:textId="57E6468E" w:rsidR="00067C6D" w:rsidRPr="00F07AB2" w:rsidDel="00584543" w:rsidRDefault="00067C6D" w:rsidP="00A21F16">
      <w:pPr>
        <w:jc w:val="both"/>
        <w:rPr>
          <w:del w:id="344" w:author="anna.resch88@gmail.com" w:date="2022-01-03T20:05:00Z"/>
          <w:rFonts w:asciiTheme="majorHAnsi" w:hAnsiTheme="majorHAnsi" w:cstheme="majorHAnsi"/>
          <w:i/>
          <w:iCs/>
          <w:lang w:val="en-US"/>
        </w:rPr>
      </w:pPr>
      <w:del w:id="345" w:author="anna.resch88@gmail.com" w:date="2022-01-03T20:05:00Z">
        <w:r w:rsidDel="00584543">
          <w:rPr>
            <w:rFonts w:asciiTheme="majorHAnsi" w:hAnsiTheme="majorHAnsi" w:cstheme="majorHAnsi"/>
            <w:b/>
            <w:bCs/>
            <w:i/>
            <w:iCs/>
            <w:lang w:val="en-US"/>
          </w:rPr>
          <w:delText>Figure S-3</w:delText>
        </w:r>
        <w:r w:rsidRPr="00F07AB2" w:rsidDel="00584543">
          <w:rPr>
            <w:rFonts w:asciiTheme="majorHAnsi" w:hAnsiTheme="majorHAnsi" w:cstheme="majorHAnsi"/>
            <w:b/>
            <w:bCs/>
            <w:i/>
            <w:iCs/>
            <w:lang w:val="en-US"/>
          </w:rPr>
          <w:delText>: Emission of the crosslinked hydrogel and respective controls at different excitation wavelengths (exemplary graph for the conditions chosen)</w:delText>
        </w:r>
        <w:r w:rsidRPr="00F07AB2" w:rsidDel="00584543">
          <w:rPr>
            <w:rFonts w:asciiTheme="majorHAnsi" w:hAnsiTheme="majorHAnsi" w:cstheme="majorHAnsi"/>
            <w:i/>
            <w:iCs/>
            <w:lang w:val="en-US"/>
          </w:rPr>
          <w:delText>. A hydrogel of ULD-V20-ULD, 20 % protein prepared in water and crosslinked with 2.5 mM riboflavin / 30 mM APS at 18.8 J/cm² was used. A non-</w:delText>
        </w:r>
        <w:r w:rsidR="007458E3" w:rsidDel="00584543">
          <w:rPr>
            <w:rFonts w:asciiTheme="majorHAnsi" w:hAnsiTheme="majorHAnsi" w:cstheme="majorHAnsi"/>
            <w:i/>
            <w:iCs/>
            <w:lang w:val="en-US"/>
          </w:rPr>
          <w:delText>photo</w:delText>
        </w:r>
        <w:r w:rsidRPr="00F07AB2" w:rsidDel="00584543">
          <w:rPr>
            <w:rFonts w:asciiTheme="majorHAnsi" w:hAnsiTheme="majorHAnsi" w:cstheme="majorHAnsi"/>
            <w:i/>
            <w:iCs/>
            <w:lang w:val="en-US"/>
          </w:rPr>
          <w:delText xml:space="preserve">crosslinked </w:delText>
        </w:r>
        <w:r w:rsidR="007458E3" w:rsidDel="00584543">
          <w:rPr>
            <w:rFonts w:asciiTheme="majorHAnsi" w:hAnsiTheme="majorHAnsi" w:cstheme="majorHAnsi"/>
            <w:i/>
            <w:iCs/>
            <w:lang w:val="en-US"/>
          </w:rPr>
          <w:delText>protein</w:delText>
        </w:r>
        <w:r w:rsidRPr="00F07AB2" w:rsidDel="00584543">
          <w:rPr>
            <w:rFonts w:asciiTheme="majorHAnsi" w:hAnsiTheme="majorHAnsi" w:cstheme="majorHAnsi"/>
            <w:i/>
            <w:iCs/>
            <w:lang w:val="en-US"/>
          </w:rPr>
          <w:delText xml:space="preserve">-solution of identical composition (without crosslinking </w:delText>
        </w:r>
        <w:r w:rsidDel="00584543">
          <w:rPr>
            <w:rFonts w:asciiTheme="majorHAnsi" w:hAnsiTheme="majorHAnsi" w:cstheme="majorHAnsi"/>
            <w:i/>
            <w:iCs/>
            <w:lang w:val="en-US"/>
          </w:rPr>
          <w:delText xml:space="preserve">light </w:delText>
        </w:r>
        <w:r w:rsidRPr="00F07AB2" w:rsidDel="00584543">
          <w:rPr>
            <w:rFonts w:asciiTheme="majorHAnsi" w:hAnsiTheme="majorHAnsi" w:cstheme="majorHAnsi"/>
            <w:i/>
            <w:iCs/>
            <w:lang w:val="en-US"/>
          </w:rPr>
          <w:delText xml:space="preserve">exposure) served as a control.  </w:delText>
        </w:r>
      </w:del>
    </w:p>
    <w:p w14:paraId="2AA328E2" w14:textId="0F662492" w:rsidR="00067C6D" w:rsidDel="004172A0" w:rsidRDefault="00067C6D" w:rsidP="00067C6D">
      <w:pPr>
        <w:jc w:val="both"/>
        <w:rPr>
          <w:del w:id="346" w:author="anna.resch88@gmail.com" w:date="2022-01-03T20:10:00Z"/>
          <w:rFonts w:asciiTheme="majorHAnsi" w:hAnsiTheme="majorHAnsi" w:cstheme="majorHAnsi"/>
          <w:lang w:val="en-US"/>
        </w:rPr>
      </w:pPr>
      <w:del w:id="347" w:author="anna.resch88@gmail.com" w:date="2022-01-03T20:07:00Z">
        <w:r w:rsidRPr="00F07AB2" w:rsidDel="005B2AA7">
          <w:rPr>
            <w:rFonts w:asciiTheme="majorHAnsi" w:hAnsiTheme="majorHAnsi" w:cstheme="majorHAnsi"/>
            <w:lang w:val="en-US"/>
          </w:rPr>
          <w:delText>W</w:delText>
        </w:r>
      </w:del>
      <w:del w:id="348" w:author="anna.resch88@gmail.com" w:date="2022-01-03T20:08:00Z">
        <w:r w:rsidRPr="00F07AB2" w:rsidDel="005B2AA7">
          <w:rPr>
            <w:rFonts w:asciiTheme="majorHAnsi" w:hAnsiTheme="majorHAnsi" w:cstheme="majorHAnsi"/>
            <w:lang w:val="en-US"/>
          </w:rPr>
          <w:delText xml:space="preserve">e chose </w:delText>
        </w:r>
      </w:del>
      <w:r w:rsidRPr="00F07AB2">
        <w:rPr>
          <w:rFonts w:asciiTheme="majorHAnsi" w:hAnsiTheme="majorHAnsi" w:cstheme="majorHAnsi"/>
          <w:lang w:val="en-US"/>
        </w:rPr>
        <w:t xml:space="preserve">320 nm </w:t>
      </w:r>
      <w:del w:id="349" w:author="anna.resch88@gmail.com" w:date="2022-01-03T20:08:00Z">
        <w:r w:rsidDel="005B2AA7">
          <w:rPr>
            <w:rFonts w:asciiTheme="majorHAnsi" w:hAnsiTheme="majorHAnsi" w:cstheme="majorHAnsi"/>
            <w:lang w:val="en-US"/>
          </w:rPr>
          <w:delText xml:space="preserve">as </w:delText>
        </w:r>
        <w:r w:rsidRPr="00F07AB2" w:rsidDel="005B2AA7">
          <w:rPr>
            <w:rFonts w:asciiTheme="majorHAnsi" w:hAnsiTheme="majorHAnsi" w:cstheme="majorHAnsi"/>
            <w:lang w:val="en-US"/>
          </w:rPr>
          <w:delText>w</w:delText>
        </w:r>
      </w:del>
      <w:ins w:id="350" w:author="anna.resch88@gmail.com" w:date="2022-01-03T20:09:00Z">
        <w:r w:rsidR="005B2AA7">
          <w:rPr>
            <w:rFonts w:asciiTheme="majorHAnsi" w:hAnsiTheme="majorHAnsi" w:cstheme="majorHAnsi"/>
            <w:lang w:val="en-US"/>
          </w:rPr>
          <w:t>and</w:t>
        </w:r>
      </w:ins>
      <w:del w:id="351" w:author="anna.resch88@gmail.com" w:date="2022-01-03T20:09:00Z">
        <w:r w:rsidRPr="00F07AB2" w:rsidDel="005B2AA7">
          <w:rPr>
            <w:rFonts w:asciiTheme="majorHAnsi" w:hAnsiTheme="majorHAnsi" w:cstheme="majorHAnsi"/>
            <w:lang w:val="en-US"/>
          </w:rPr>
          <w:delText>avelength for excitation and determined the emission at</w:delText>
        </w:r>
      </w:del>
      <w:r w:rsidRPr="00F07AB2">
        <w:rPr>
          <w:rFonts w:asciiTheme="majorHAnsi" w:hAnsiTheme="majorHAnsi" w:cstheme="majorHAnsi"/>
          <w:lang w:val="en-US"/>
        </w:rPr>
        <w:t xml:space="preserve"> 455 nm</w:t>
      </w:r>
      <w:ins w:id="352" w:author="anna.resch88@gmail.com" w:date="2022-01-03T20:09:00Z">
        <w:r w:rsidR="005B2AA7">
          <w:rPr>
            <w:rFonts w:asciiTheme="majorHAnsi" w:hAnsiTheme="majorHAnsi" w:cstheme="majorHAnsi"/>
            <w:lang w:val="en-US"/>
          </w:rPr>
          <w:t>, respectively</w:t>
        </w:r>
      </w:ins>
      <w:r w:rsidRPr="00F07AB2">
        <w:rPr>
          <w:rFonts w:asciiTheme="majorHAnsi" w:hAnsiTheme="majorHAnsi" w:cstheme="majorHAnsi"/>
          <w:lang w:val="en-US"/>
        </w:rPr>
        <w:t xml:space="preserve">. </w:t>
      </w:r>
      <w:del w:id="353" w:author="anna.resch88@gmail.com" w:date="2022-01-03T20:09:00Z">
        <w:r w:rsidRPr="00F07AB2" w:rsidDel="005B2AA7">
          <w:rPr>
            <w:rFonts w:asciiTheme="majorHAnsi" w:hAnsiTheme="majorHAnsi" w:cstheme="majorHAnsi"/>
            <w:lang w:val="en-US"/>
          </w:rPr>
          <w:delText xml:space="preserve">At these settings, the crosslinked hydrogel exhibits an emission maximum. At the same time, the control (identical </w:delText>
        </w:r>
        <w:r w:rsidR="007458E3" w:rsidRPr="00F07AB2" w:rsidDel="005B2AA7">
          <w:rPr>
            <w:rFonts w:asciiTheme="majorHAnsi" w:hAnsiTheme="majorHAnsi" w:cstheme="majorHAnsi"/>
            <w:i/>
            <w:iCs/>
            <w:lang w:val="en-US"/>
          </w:rPr>
          <w:delText>non-</w:delText>
        </w:r>
        <w:r w:rsidR="007458E3" w:rsidDel="005B2AA7">
          <w:rPr>
            <w:rFonts w:asciiTheme="majorHAnsi" w:hAnsiTheme="majorHAnsi" w:cstheme="majorHAnsi"/>
            <w:i/>
            <w:iCs/>
            <w:lang w:val="en-US"/>
          </w:rPr>
          <w:delText>photo</w:delText>
        </w:r>
        <w:r w:rsidR="007458E3" w:rsidRPr="00F07AB2" w:rsidDel="005B2AA7">
          <w:rPr>
            <w:rFonts w:asciiTheme="majorHAnsi" w:hAnsiTheme="majorHAnsi" w:cstheme="majorHAnsi"/>
            <w:i/>
            <w:iCs/>
            <w:lang w:val="en-US"/>
          </w:rPr>
          <w:delText xml:space="preserve">crosslinked </w:delText>
        </w:r>
        <w:r w:rsidR="007458E3" w:rsidDel="005B2AA7">
          <w:rPr>
            <w:rFonts w:asciiTheme="majorHAnsi" w:hAnsiTheme="majorHAnsi" w:cstheme="majorHAnsi"/>
            <w:i/>
            <w:iCs/>
            <w:lang w:val="en-US"/>
          </w:rPr>
          <w:delText>protein</w:delText>
        </w:r>
        <w:r w:rsidR="007458E3" w:rsidRPr="00F07AB2" w:rsidDel="005B2AA7">
          <w:rPr>
            <w:rFonts w:asciiTheme="majorHAnsi" w:hAnsiTheme="majorHAnsi" w:cstheme="majorHAnsi"/>
            <w:i/>
            <w:iCs/>
            <w:lang w:val="en-US"/>
          </w:rPr>
          <w:delText>-solution</w:delText>
        </w:r>
        <w:r w:rsidRPr="00F07AB2" w:rsidDel="005B2AA7">
          <w:rPr>
            <w:rFonts w:asciiTheme="majorHAnsi" w:hAnsiTheme="majorHAnsi" w:cstheme="majorHAnsi"/>
            <w:lang w:val="en-US"/>
          </w:rPr>
          <w:delText>) shows an emission minimum</w:delText>
        </w:r>
        <w:r w:rsidDel="005B2AA7">
          <w:rPr>
            <w:rFonts w:asciiTheme="majorHAnsi" w:hAnsiTheme="majorHAnsi" w:cstheme="majorHAnsi"/>
            <w:lang w:val="en-US"/>
          </w:rPr>
          <w:delText xml:space="preserve"> (Figure S-3</w:delText>
        </w:r>
        <w:r w:rsidRPr="00F07AB2" w:rsidDel="005B2AA7">
          <w:rPr>
            <w:rFonts w:asciiTheme="majorHAnsi" w:hAnsiTheme="majorHAnsi" w:cstheme="majorHAnsi"/>
            <w:lang w:val="en-US"/>
          </w:rPr>
          <w:delText xml:space="preserve">). </w:delText>
        </w:r>
      </w:del>
      <w:r w:rsidRPr="00F07AB2">
        <w:rPr>
          <w:rFonts w:asciiTheme="majorHAnsi" w:hAnsiTheme="majorHAnsi" w:cstheme="majorHAnsi"/>
          <w:lang w:val="en-US"/>
        </w:rPr>
        <w:t xml:space="preserve">Applying these wavelengths, we determined relative amounts of </w:t>
      </w:r>
      <w:proofErr w:type="spellStart"/>
      <w:r w:rsidRPr="00F07AB2">
        <w:rPr>
          <w:rFonts w:asciiTheme="majorHAnsi" w:hAnsiTheme="majorHAnsi" w:cstheme="majorHAnsi"/>
          <w:lang w:val="en-US"/>
        </w:rPr>
        <w:t>dityrosine</w:t>
      </w:r>
      <w:proofErr w:type="spellEnd"/>
      <w:r w:rsidRPr="00F07AB2">
        <w:rPr>
          <w:rFonts w:asciiTheme="majorHAnsi" w:hAnsiTheme="majorHAnsi" w:cstheme="majorHAnsi"/>
          <w:lang w:val="en-US"/>
        </w:rPr>
        <w:t xml:space="preserve"> </w:t>
      </w:r>
      <w:ins w:id="354" w:author="anna.resch88@gmail.com" w:date="2022-01-03T20:10:00Z">
        <w:r w:rsidR="005B2AA7">
          <w:rPr>
            <w:rFonts w:asciiTheme="majorHAnsi" w:hAnsiTheme="majorHAnsi" w:cstheme="majorHAnsi"/>
            <w:lang w:val="en-US"/>
          </w:rPr>
          <w:t xml:space="preserve">bonds </w:t>
        </w:r>
      </w:ins>
      <w:r w:rsidRPr="00F07AB2">
        <w:rPr>
          <w:rFonts w:asciiTheme="majorHAnsi" w:hAnsiTheme="majorHAnsi" w:cstheme="majorHAnsi"/>
          <w:lang w:val="en-US"/>
        </w:rPr>
        <w:t xml:space="preserve">within crosslinked hydrogels to identify targets for adjustment of the hydrogel’s </w:t>
      </w:r>
      <w:r w:rsidRPr="003C0B8B">
        <w:rPr>
          <w:rFonts w:asciiTheme="majorHAnsi" w:hAnsiTheme="majorHAnsi" w:cstheme="majorHAnsi"/>
          <w:lang w:val="en-US"/>
        </w:rPr>
        <w:t>properties</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&lt;EndNote&gt;&lt;Cite&gt;&lt;Author&gt;Fang&lt;/Author&gt;&lt;Year&gt;2012&lt;/Year&gt;&lt;RecNum&gt;70&lt;/RecNum&gt;&lt;DisplayText&gt;&lt;style face="superscript"&gt;11&lt;/style&gt;&lt;/DisplayText&gt;&lt;record&gt;&lt;rec-number&gt;70&lt;/rec-number&gt;&lt;foreign-keys&gt;&lt;key app="EN" db-id="zvspev52q5sttqetatnpexxo02zdpswpztzw" timestamp="1602401589"&gt;70&lt;/key&gt;&lt;/foreign-keys&gt;&lt;ref-type name="Journal Article"&gt;17&lt;/ref-type&gt;&lt;contributors&gt;&lt;authors&gt;&lt;author&gt;Fang, Jie&lt;/author&gt;&lt;author&gt;Li, Hongbin&lt;/author&gt;&lt;/authors&gt;&lt;/contributors&gt;&lt;titles&gt;&lt;title&gt;A facile way to tune mechanical properties of artificial elastomeric proteins-based hydrogels&lt;/title&gt;&lt;secondary-title&gt;Langmuir&lt;/secondary-title&gt;&lt;/titles&gt;&lt;periodical&gt;&lt;full-title&gt;Langmuir&lt;/full-title&gt;&lt;/periodical&gt;&lt;pages&gt;8260-8265&lt;/pages&gt;&lt;volume&gt;28&lt;/volume&gt;&lt;number&gt;21&lt;/number&gt;&lt;dates&gt;&lt;year&gt;2012&lt;/year&gt;&lt;/dates&gt;&lt;urls&gt;&lt;pdf-urls&gt;&lt;url&gt;file:///C:/Users/annar/Documents/Backup ZBSA Aug 2019/03_Literaturverzeichnis V.2/03_Methoden/17_Protein crosslinking/la301225w.pdf&lt;/url&gt;&lt;/pdf-urls&gt;&lt;/urls&gt;&lt;electronic-resource-num&gt;10.1021/la301225w&lt;/electronic-resource-num&gt;&lt;/record&gt;&lt;/Cite&gt;&lt;/EndNote&gt;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11</w:t>
      </w:r>
      <w:r>
        <w:rPr>
          <w:rFonts w:asciiTheme="majorHAnsi" w:hAnsiTheme="majorHAnsi" w:cstheme="majorHAnsi"/>
          <w:lang w:val="en-US"/>
        </w:rPr>
        <w:fldChar w:fldCharType="end"/>
      </w:r>
      <w:ins w:id="355" w:author="anna.resch88@gmail.com" w:date="2022-01-04T10:20:00Z">
        <w:r w:rsidR="004172A0">
          <w:rPr>
            <w:rFonts w:asciiTheme="majorHAnsi" w:hAnsiTheme="majorHAnsi" w:cstheme="majorHAnsi"/>
            <w:lang w:val="en-US"/>
          </w:rPr>
          <w:t xml:space="preserve"> (</w:t>
        </w:r>
        <w:r w:rsidR="004172A0" w:rsidRPr="004172A0">
          <w:rPr>
            <w:rFonts w:asciiTheme="majorHAnsi" w:hAnsiTheme="majorHAnsi" w:cstheme="majorHAnsi"/>
            <w:b/>
            <w:bCs/>
            <w:highlight w:val="cyan"/>
            <w:lang w:val="en-US"/>
            <w:rPrChange w:id="356" w:author="anna.resch88@gmail.com" w:date="2022-01-04T10:20:00Z">
              <w:rPr>
                <w:rFonts w:asciiTheme="majorHAnsi" w:hAnsiTheme="majorHAnsi" w:cstheme="majorHAnsi"/>
                <w:lang w:val="en-US"/>
              </w:rPr>
            </w:rPrChange>
          </w:rPr>
          <w:t>Figure S-7</w:t>
        </w:r>
        <w:r w:rsidR="004172A0">
          <w:rPr>
            <w:rFonts w:asciiTheme="majorHAnsi" w:hAnsiTheme="majorHAnsi" w:cstheme="majorHAnsi"/>
            <w:lang w:val="en-US"/>
          </w:rPr>
          <w:t>)</w:t>
        </w:r>
      </w:ins>
      <w:r w:rsidRPr="00F07AB2">
        <w:rPr>
          <w:rFonts w:asciiTheme="majorHAnsi" w:hAnsiTheme="majorHAnsi" w:cstheme="majorHAnsi"/>
          <w:lang w:val="en-US"/>
        </w:rPr>
        <w:t xml:space="preserve">. </w:t>
      </w:r>
      <w:del w:id="357" w:author="anna.resch88@gmail.com" w:date="2022-01-03T20:10:00Z">
        <w:r w:rsidRPr="00F07AB2" w:rsidDel="00A21F16">
          <w:rPr>
            <w:rFonts w:asciiTheme="majorHAnsi" w:hAnsiTheme="majorHAnsi" w:cstheme="majorHAnsi"/>
            <w:lang w:val="en-US"/>
          </w:rPr>
          <w:delText>Each sample was prepared and measured in triplicates. A single sample was measured at 32 spots within the well. However, due to the convex topology of the gel drop, only the 12 spots at the center of the well were taken into account for relative quantifications (as presented in Figure S-</w:delText>
        </w:r>
        <w:r w:rsidR="00F659F2" w:rsidDel="00A21F16">
          <w:rPr>
            <w:rFonts w:asciiTheme="majorHAnsi" w:hAnsiTheme="majorHAnsi" w:cstheme="majorHAnsi"/>
            <w:lang w:val="en-US"/>
          </w:rPr>
          <w:delText>10</w:delText>
        </w:r>
        <w:r w:rsidRPr="00F07AB2" w:rsidDel="00A21F16">
          <w:rPr>
            <w:rFonts w:asciiTheme="majorHAnsi" w:hAnsiTheme="majorHAnsi" w:cstheme="majorHAnsi"/>
            <w:lang w:val="en-US"/>
          </w:rPr>
          <w:delText xml:space="preserve">). </w:delText>
        </w:r>
      </w:del>
    </w:p>
    <w:p w14:paraId="34568560" w14:textId="27775A71" w:rsidR="004172A0" w:rsidRDefault="004172A0" w:rsidP="00067C6D">
      <w:pPr>
        <w:jc w:val="both"/>
        <w:rPr>
          <w:ins w:id="358" w:author="anna.resch88@gmail.com" w:date="2022-01-04T10:19:00Z"/>
          <w:rFonts w:asciiTheme="majorHAnsi" w:hAnsiTheme="majorHAnsi" w:cstheme="majorHAnsi"/>
          <w:lang w:val="en-US"/>
        </w:rPr>
      </w:pPr>
    </w:p>
    <w:p w14:paraId="502BE3EF" w14:textId="329C688A" w:rsidR="004172A0" w:rsidRDefault="004172A0" w:rsidP="004172A0">
      <w:pPr>
        <w:rPr>
          <w:ins w:id="359" w:author="anna.resch88@gmail.com" w:date="2022-01-04T10:19:00Z"/>
          <w:lang w:val="en-US"/>
        </w:rPr>
      </w:pPr>
    </w:p>
    <w:p w14:paraId="298A1FA1" w14:textId="77777777" w:rsidR="004172A0" w:rsidRDefault="004172A0" w:rsidP="004172A0">
      <w:pPr>
        <w:jc w:val="both"/>
        <w:rPr>
          <w:ins w:id="360" w:author="anna.resch88@gmail.com" w:date="2022-01-04T10:20:00Z"/>
          <w:rFonts w:asciiTheme="majorHAnsi" w:hAnsiTheme="majorHAnsi" w:cstheme="majorHAnsi"/>
          <w:b/>
          <w:bCs/>
          <w:i/>
          <w:iCs/>
          <w:lang w:val="en-US"/>
        </w:rPr>
      </w:pPr>
      <w:ins w:id="361" w:author="anna.resch88@gmail.com" w:date="2022-01-04T10:20:00Z">
        <w:r>
          <w:rPr>
            <w:rFonts w:asciiTheme="majorHAnsi" w:hAnsiTheme="majorHAnsi" w:cstheme="majorHAnsi"/>
            <w:b/>
            <w:bCs/>
            <w:i/>
            <w:iCs/>
            <w:noProof/>
            <w:lang w:val="en-US"/>
          </w:rPr>
          <w:lastRenderedPageBreak/>
          <w:drawing>
            <wp:inline distT="0" distB="0" distL="0" distR="0" wp14:anchorId="288FB881" wp14:editId="2CA5F911">
              <wp:extent cx="5679875" cy="63817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0851" cy="6382847"/>
                      </a:xfrm>
                      <a:prstGeom prst="rect">
                        <a:avLst/>
                      </a:prstGeom>
                      <a:noFill/>
                    </pic:spPr>
                  </pic:pic>
                </a:graphicData>
              </a:graphic>
            </wp:inline>
          </w:drawing>
        </w:r>
      </w:ins>
    </w:p>
    <w:p w14:paraId="506421AB" w14:textId="267506E9" w:rsidR="00067C6D" w:rsidDel="004172A0" w:rsidRDefault="004172A0" w:rsidP="00067C6D">
      <w:pPr>
        <w:jc w:val="both"/>
        <w:rPr>
          <w:del w:id="362" w:author="anna.resch88@gmail.com" w:date="2022-01-04T10:20:00Z"/>
          <w:rFonts w:asciiTheme="majorHAnsi" w:hAnsiTheme="majorHAnsi" w:cstheme="majorHAnsi"/>
          <w:lang w:val="en-US"/>
        </w:rPr>
      </w:pPr>
      <w:commentRangeStart w:id="363"/>
      <w:ins w:id="364" w:author="anna.resch88@gmail.com" w:date="2022-01-04T10:20:00Z">
        <w:r w:rsidRPr="00F07AB2">
          <w:rPr>
            <w:rFonts w:asciiTheme="majorHAnsi" w:hAnsiTheme="majorHAnsi" w:cstheme="majorHAnsi"/>
            <w:b/>
            <w:bCs/>
            <w:i/>
            <w:iCs/>
            <w:lang w:val="en-US"/>
          </w:rPr>
          <w:t xml:space="preserve">Figure </w:t>
        </w:r>
        <w:commentRangeEnd w:id="363"/>
        <w:r>
          <w:rPr>
            <w:rStyle w:val="Kommentarzeichen"/>
          </w:rPr>
          <w:commentReference w:id="363"/>
        </w:r>
        <w:r w:rsidRPr="00F07AB2">
          <w:rPr>
            <w:rFonts w:asciiTheme="majorHAnsi" w:hAnsiTheme="majorHAnsi" w:cstheme="majorHAnsi"/>
            <w:b/>
            <w:bCs/>
            <w:i/>
            <w:iCs/>
            <w:lang w:val="en-US"/>
          </w:rPr>
          <w:t>S-</w:t>
        </w:r>
      </w:ins>
      <w:ins w:id="365" w:author="anna.resch88@gmail.com" w:date="2022-01-04T16:04:00Z">
        <w:r w:rsidR="005A3A19">
          <w:rPr>
            <w:rFonts w:asciiTheme="majorHAnsi" w:hAnsiTheme="majorHAnsi" w:cstheme="majorHAnsi"/>
            <w:b/>
            <w:bCs/>
            <w:i/>
            <w:iCs/>
            <w:lang w:val="en-US"/>
          </w:rPr>
          <w:t>8</w:t>
        </w:r>
      </w:ins>
      <w:ins w:id="366" w:author="anna.resch88@gmail.com" w:date="2022-01-04T10:20:00Z">
        <w:r w:rsidRPr="00F07AB2">
          <w:rPr>
            <w:rFonts w:asciiTheme="majorHAnsi" w:hAnsiTheme="majorHAnsi" w:cstheme="majorHAnsi"/>
            <w:b/>
            <w:bCs/>
            <w:i/>
            <w:iCs/>
            <w:lang w:val="en-US"/>
          </w:rPr>
          <w:t xml:space="preserve">: </w:t>
        </w:r>
        <w:proofErr w:type="spellStart"/>
        <w:r w:rsidRPr="00F07AB2">
          <w:rPr>
            <w:rFonts w:asciiTheme="majorHAnsi" w:hAnsiTheme="majorHAnsi" w:cstheme="majorHAnsi"/>
            <w:b/>
            <w:bCs/>
            <w:i/>
            <w:iCs/>
            <w:lang w:val="en-US"/>
          </w:rPr>
          <w:t>Dityrosine</w:t>
        </w:r>
        <w:proofErr w:type="spellEnd"/>
        <w:r w:rsidRPr="00F07AB2">
          <w:rPr>
            <w:rFonts w:asciiTheme="majorHAnsi" w:hAnsiTheme="majorHAnsi" w:cstheme="majorHAnsi"/>
            <w:b/>
            <w:bCs/>
            <w:i/>
            <w:iCs/>
            <w:lang w:val="en-US"/>
          </w:rPr>
          <w:t xml:space="preserve"> crosslink formation </w:t>
        </w:r>
        <w:r>
          <w:rPr>
            <w:rFonts w:asciiTheme="majorHAnsi" w:hAnsiTheme="majorHAnsi" w:cstheme="majorHAnsi"/>
            <w:b/>
            <w:bCs/>
            <w:i/>
            <w:iCs/>
            <w:lang w:val="en-US"/>
          </w:rPr>
          <w:t xml:space="preserve">in ULD-Linker-ULD hydrogels </w:t>
        </w:r>
        <w:r w:rsidRPr="00F07AB2">
          <w:rPr>
            <w:rFonts w:asciiTheme="majorHAnsi" w:hAnsiTheme="majorHAnsi" w:cstheme="majorHAnsi"/>
            <w:b/>
            <w:bCs/>
            <w:i/>
            <w:iCs/>
            <w:lang w:val="en-US"/>
          </w:rPr>
          <w:t>depends on illumination energy</w:t>
        </w:r>
        <w:r>
          <w:rPr>
            <w:rFonts w:asciiTheme="majorHAnsi" w:hAnsiTheme="majorHAnsi" w:cstheme="majorHAnsi"/>
            <w:b/>
            <w:bCs/>
            <w:i/>
            <w:iCs/>
            <w:lang w:val="en-US"/>
          </w:rPr>
          <w:t xml:space="preserve">, </w:t>
        </w:r>
        <w:r w:rsidRPr="00F07AB2">
          <w:rPr>
            <w:rFonts w:asciiTheme="majorHAnsi" w:hAnsiTheme="majorHAnsi" w:cstheme="majorHAnsi"/>
            <w:b/>
            <w:bCs/>
            <w:i/>
            <w:iCs/>
            <w:lang w:val="en-US"/>
          </w:rPr>
          <w:t>APS concentration and hydrogel composition</w:t>
        </w:r>
        <w:r w:rsidRPr="00F07AB2">
          <w:rPr>
            <w:rFonts w:asciiTheme="majorHAnsi" w:hAnsiTheme="majorHAnsi" w:cstheme="majorHAnsi"/>
            <w:i/>
            <w:iCs/>
            <w:lang w:val="en-US"/>
          </w:rPr>
          <w:t xml:space="preserve">. </w:t>
        </w:r>
        <w:r>
          <w:rPr>
            <w:rFonts w:asciiTheme="majorHAnsi" w:hAnsiTheme="majorHAnsi" w:cstheme="majorHAnsi"/>
            <w:i/>
            <w:iCs/>
            <w:lang w:val="en-US"/>
          </w:rPr>
          <w:t>For each measurement, 3-6 samples were prepared independently</w:t>
        </w:r>
        <w:r w:rsidRPr="00F07AB2">
          <w:rPr>
            <w:rFonts w:asciiTheme="majorHAnsi" w:hAnsiTheme="majorHAnsi" w:cstheme="majorHAnsi"/>
            <w:i/>
            <w:iCs/>
            <w:lang w:val="en-US"/>
          </w:rPr>
          <w:t>.</w:t>
        </w:r>
        <w:r>
          <w:rPr>
            <w:rFonts w:asciiTheme="majorHAnsi" w:hAnsiTheme="majorHAnsi" w:cstheme="majorHAnsi"/>
            <w:i/>
            <w:iCs/>
            <w:lang w:val="en-US"/>
          </w:rPr>
          <w:t xml:space="preserve"> The fluorescence intensity gain was measured at 12 central spots of each sample, as defined by a fixed matrix</w:t>
        </w:r>
        <w:r w:rsidRPr="00F07AB2">
          <w:rPr>
            <w:rFonts w:asciiTheme="majorHAnsi" w:hAnsiTheme="majorHAnsi" w:cstheme="majorHAnsi"/>
            <w:i/>
            <w:iCs/>
            <w:lang w:val="en-US"/>
          </w:rPr>
          <w:t>. a)</w:t>
        </w:r>
        <w:r w:rsidRPr="00F07AB2">
          <w:rPr>
            <w:rFonts w:asciiTheme="majorHAnsi" w:hAnsiTheme="majorHAnsi" w:cstheme="majorHAnsi"/>
            <w:b/>
            <w:bCs/>
            <w:i/>
            <w:iCs/>
            <w:lang w:val="en-US"/>
          </w:rPr>
          <w:t xml:space="preserve"> </w:t>
        </w:r>
        <w:r w:rsidRPr="00F07AB2">
          <w:rPr>
            <w:rFonts w:asciiTheme="majorHAnsi" w:hAnsiTheme="majorHAnsi" w:cstheme="majorHAnsi"/>
            <w:i/>
            <w:iCs/>
            <w:lang w:val="en-US"/>
          </w:rPr>
          <w:t xml:space="preserve">ULD-V20-ULD (20 % </w:t>
        </w:r>
        <w:r>
          <w:rPr>
            <w:rFonts w:asciiTheme="majorHAnsi" w:hAnsiTheme="majorHAnsi" w:cstheme="majorHAnsi"/>
            <w:i/>
            <w:iCs/>
            <w:lang w:val="en-US"/>
          </w:rPr>
          <w:t xml:space="preserve">(w/v) </w:t>
        </w:r>
        <w:r w:rsidRPr="00F07AB2">
          <w:rPr>
            <w:rFonts w:asciiTheme="majorHAnsi" w:hAnsiTheme="majorHAnsi" w:cstheme="majorHAnsi"/>
            <w:i/>
            <w:iCs/>
            <w:lang w:val="en-US"/>
          </w:rPr>
          <w:t xml:space="preserve">protein prepared in </w:t>
        </w:r>
        <w:r>
          <w:rPr>
            <w:rFonts w:asciiTheme="majorHAnsi" w:hAnsiTheme="majorHAnsi" w:cstheme="majorHAnsi"/>
            <w:i/>
            <w:iCs/>
            <w:lang w:val="en-US"/>
          </w:rPr>
          <w:t>ddH</w:t>
        </w:r>
        <w:r w:rsidRPr="00410EFE">
          <w:rPr>
            <w:rFonts w:asciiTheme="majorHAnsi" w:hAnsiTheme="majorHAnsi" w:cstheme="majorHAnsi"/>
            <w:i/>
            <w:iCs/>
            <w:vertAlign w:val="subscript"/>
            <w:lang w:val="en-US"/>
          </w:rPr>
          <w:t>2</w:t>
        </w:r>
        <w:r>
          <w:rPr>
            <w:rFonts w:asciiTheme="majorHAnsi" w:hAnsiTheme="majorHAnsi" w:cstheme="majorHAnsi"/>
            <w:i/>
            <w:iCs/>
            <w:lang w:val="en-US"/>
          </w:rPr>
          <w:t>O</w:t>
        </w:r>
        <w:r w:rsidRPr="00F07AB2">
          <w:rPr>
            <w:rFonts w:asciiTheme="majorHAnsi" w:hAnsiTheme="majorHAnsi" w:cstheme="majorHAnsi"/>
            <w:i/>
            <w:iCs/>
            <w:lang w:val="en-US"/>
          </w:rPr>
          <w:t xml:space="preserve">, 2.5 mM riboflavin, 30 mM APS) was exposed at 10 cm sample-lamp distance and exposure intensity 40 % for 15 to </w:t>
        </w:r>
        <w:r>
          <w:rPr>
            <w:rFonts w:asciiTheme="majorHAnsi" w:hAnsiTheme="majorHAnsi" w:cstheme="majorHAnsi"/>
            <w:i/>
            <w:iCs/>
            <w:lang w:val="en-US"/>
          </w:rPr>
          <w:t>18</w:t>
        </w:r>
        <w:r w:rsidRPr="00F07AB2">
          <w:rPr>
            <w:rFonts w:asciiTheme="majorHAnsi" w:hAnsiTheme="majorHAnsi" w:cstheme="majorHAnsi"/>
            <w:i/>
            <w:iCs/>
            <w:lang w:val="en-US"/>
          </w:rPr>
          <w:t xml:space="preserve">0 seconds (equivalent to </w:t>
        </w:r>
        <w:r>
          <w:rPr>
            <w:rFonts w:asciiTheme="majorHAnsi" w:hAnsiTheme="majorHAnsi" w:cstheme="majorHAnsi"/>
            <w:i/>
            <w:iCs/>
            <w:lang w:val="en-US"/>
          </w:rPr>
          <w:t xml:space="preserve">a total exposure energy density of </w:t>
        </w:r>
        <w:r w:rsidRPr="00F07AB2">
          <w:rPr>
            <w:rFonts w:asciiTheme="majorHAnsi" w:hAnsiTheme="majorHAnsi" w:cstheme="majorHAnsi"/>
            <w:i/>
            <w:iCs/>
            <w:lang w:val="en-US"/>
          </w:rPr>
          <w:t xml:space="preserve">2.9 J/cm² to </w:t>
        </w:r>
        <w:r>
          <w:rPr>
            <w:rFonts w:asciiTheme="majorHAnsi" w:hAnsiTheme="majorHAnsi" w:cstheme="majorHAnsi"/>
            <w:i/>
            <w:iCs/>
            <w:lang w:val="en-US"/>
          </w:rPr>
          <w:t>34.9</w:t>
        </w:r>
        <w:r w:rsidRPr="00F07AB2">
          <w:rPr>
            <w:rFonts w:asciiTheme="majorHAnsi" w:hAnsiTheme="majorHAnsi" w:cstheme="majorHAnsi"/>
            <w:i/>
            <w:iCs/>
            <w:lang w:val="en-US"/>
          </w:rPr>
          <w:t xml:space="preserve"> J/cm²). b) ULD-V20-ULD (20 % protein prepared in </w:t>
        </w:r>
        <w:r>
          <w:rPr>
            <w:rFonts w:asciiTheme="majorHAnsi" w:hAnsiTheme="majorHAnsi" w:cstheme="majorHAnsi"/>
            <w:i/>
            <w:iCs/>
            <w:lang w:val="en-US"/>
          </w:rPr>
          <w:t>ddH</w:t>
        </w:r>
        <w:r w:rsidRPr="00370688">
          <w:rPr>
            <w:rFonts w:asciiTheme="majorHAnsi" w:hAnsiTheme="majorHAnsi" w:cstheme="majorHAnsi"/>
            <w:i/>
            <w:iCs/>
            <w:vertAlign w:val="subscript"/>
            <w:lang w:val="en-US"/>
          </w:rPr>
          <w:t>2</w:t>
        </w:r>
        <w:r>
          <w:rPr>
            <w:rFonts w:asciiTheme="majorHAnsi" w:hAnsiTheme="majorHAnsi" w:cstheme="majorHAnsi"/>
            <w:i/>
            <w:iCs/>
            <w:lang w:val="en-US"/>
          </w:rPr>
          <w:t xml:space="preserve">O </w:t>
        </w:r>
        <w:r w:rsidRPr="00F07AB2">
          <w:rPr>
            <w:rFonts w:asciiTheme="majorHAnsi" w:hAnsiTheme="majorHAnsi" w:cstheme="majorHAnsi"/>
            <w:i/>
            <w:iCs/>
            <w:lang w:val="en-US"/>
          </w:rPr>
          <w:t>water, 2.5 mM riboflavin, exposed to 5.8 J/cm²</w:t>
        </w:r>
        <w:r>
          <w:rPr>
            <w:rFonts w:asciiTheme="majorHAnsi" w:hAnsiTheme="majorHAnsi" w:cstheme="majorHAnsi"/>
            <w:i/>
            <w:iCs/>
            <w:lang w:val="en-US"/>
          </w:rPr>
          <w:t xml:space="preserve">, </w:t>
        </w:r>
        <w:r w:rsidRPr="00F07AB2">
          <w:rPr>
            <w:rFonts w:asciiTheme="majorHAnsi" w:hAnsiTheme="majorHAnsi" w:cstheme="majorHAnsi"/>
            <w:i/>
            <w:iCs/>
            <w:lang w:val="en-US"/>
          </w:rPr>
          <w:t xml:space="preserve">10 cm sample-lamp distance, exposure intensity 40 %, 30 sec) was crosslinked at different APS concentrations. </w:t>
        </w:r>
        <w:proofErr w:type="spellStart"/>
        <w:r w:rsidRPr="00F07AB2">
          <w:rPr>
            <w:rFonts w:asciiTheme="majorHAnsi" w:hAnsiTheme="majorHAnsi" w:cstheme="majorHAnsi"/>
            <w:i/>
            <w:iCs/>
            <w:lang w:val="en-US"/>
          </w:rPr>
          <w:t>Dityrosine</w:t>
        </w:r>
        <w:proofErr w:type="spellEnd"/>
        <w:r w:rsidRPr="00F07AB2">
          <w:rPr>
            <w:rFonts w:asciiTheme="majorHAnsi" w:hAnsiTheme="majorHAnsi" w:cstheme="majorHAnsi"/>
            <w:i/>
            <w:iCs/>
            <w:lang w:val="en-US"/>
          </w:rPr>
          <w:t xml:space="preserve"> formation benefits from rising APS concentrations up to 40 mM, higher APS concentrations seem to be detrimental. </w:t>
        </w:r>
        <w:r>
          <w:rPr>
            <w:rFonts w:asciiTheme="majorHAnsi" w:hAnsiTheme="majorHAnsi" w:cstheme="majorHAnsi"/>
            <w:i/>
            <w:iCs/>
            <w:lang w:val="en-US"/>
          </w:rPr>
          <w:t>c</w:t>
        </w:r>
        <w:r w:rsidRPr="00F07AB2">
          <w:rPr>
            <w:rFonts w:asciiTheme="majorHAnsi" w:hAnsiTheme="majorHAnsi" w:cstheme="majorHAnsi"/>
            <w:i/>
            <w:iCs/>
            <w:lang w:val="en-US"/>
          </w:rPr>
          <w:t xml:space="preserve">) All hydrogel variants contained 2.5 mM riboflavin, 30 mM APS and were exposed to 5.8 J/cm². </w:t>
        </w:r>
        <w:r>
          <w:rPr>
            <w:rFonts w:asciiTheme="majorHAnsi" w:hAnsiTheme="majorHAnsi" w:cstheme="majorHAnsi"/>
            <w:i/>
            <w:iCs/>
            <w:lang w:val="en-US"/>
          </w:rPr>
          <w:t xml:space="preserve">Mixed gels were composed of a 2:1 or 1:1 ratio of ULD-V20-ULD and ULD-V40-ULD, resulting in 20 % protein (w/v) in total. </w:t>
        </w:r>
      </w:ins>
    </w:p>
    <w:p w14:paraId="2C6C8679" w14:textId="77777777" w:rsidR="00067C6D" w:rsidRPr="00F07AB2" w:rsidRDefault="00067C6D" w:rsidP="00067C6D">
      <w:pPr>
        <w:jc w:val="both"/>
        <w:rPr>
          <w:rFonts w:asciiTheme="majorHAnsi" w:hAnsiTheme="majorHAnsi" w:cstheme="majorHAnsi"/>
          <w:lang w:val="en-US"/>
        </w:rPr>
      </w:pPr>
    </w:p>
    <w:p w14:paraId="5A6F9244" w14:textId="795A1FA8" w:rsidR="00067C6D" w:rsidRPr="00F07AB2" w:rsidDel="006210AB" w:rsidRDefault="00067C6D">
      <w:pPr>
        <w:pStyle w:val="berschrift3"/>
        <w:numPr>
          <w:ilvl w:val="0"/>
          <w:numId w:val="13"/>
        </w:numPr>
        <w:jc w:val="both"/>
        <w:rPr>
          <w:del w:id="367" w:author="anna.resch88@gmail.com" w:date="2022-01-04T10:02:00Z"/>
          <w:rFonts w:cstheme="majorHAnsi"/>
          <w:lang w:val="en-US"/>
        </w:rPr>
        <w:pPrChange w:id="368" w:author="anna.resch88@gmail.com" w:date="2022-01-04T10:05:00Z">
          <w:pPr>
            <w:pStyle w:val="berschrift3"/>
            <w:numPr>
              <w:numId w:val="44"/>
            </w:numPr>
            <w:ind w:left="360" w:hanging="360"/>
            <w:jc w:val="both"/>
          </w:pPr>
        </w:pPrChange>
      </w:pPr>
      <w:bookmarkStart w:id="369" w:name="_Toc92273408"/>
      <w:bookmarkStart w:id="370" w:name="_Toc92273463"/>
      <w:del w:id="371" w:author="anna.resch88@gmail.com" w:date="2022-01-04T10:02:00Z">
        <w:r w:rsidRPr="00F07AB2" w:rsidDel="006210AB">
          <w:rPr>
            <w:rFonts w:cstheme="majorHAnsi"/>
            <w:lang w:val="en-US"/>
          </w:rPr>
          <w:lastRenderedPageBreak/>
          <w:delText>Characterization of mechanical properties</w:delText>
        </w:r>
        <w:bookmarkEnd w:id="369"/>
        <w:bookmarkEnd w:id="370"/>
      </w:del>
    </w:p>
    <w:p w14:paraId="054B3165" w14:textId="72656E65" w:rsidR="00067C6D" w:rsidRPr="00F07AB2" w:rsidDel="006210AB" w:rsidRDefault="00067C6D" w:rsidP="00067C6D">
      <w:pPr>
        <w:jc w:val="both"/>
        <w:rPr>
          <w:del w:id="372" w:author="anna.resch88@gmail.com" w:date="2022-01-04T10:02:00Z"/>
          <w:rFonts w:asciiTheme="majorHAnsi" w:hAnsiTheme="majorHAnsi" w:cstheme="majorHAnsi"/>
          <w:lang w:val="en-US"/>
        </w:rPr>
      </w:pPr>
      <w:del w:id="373" w:author="anna.resch88@gmail.com" w:date="2022-01-04T10:02:00Z">
        <w:r w:rsidRPr="00F07AB2" w:rsidDel="006210AB">
          <w:rPr>
            <w:rFonts w:asciiTheme="majorHAnsi" w:hAnsiTheme="majorHAnsi" w:cstheme="majorHAnsi"/>
            <w:lang w:val="en-US"/>
          </w:rPr>
          <w:delText>One of the major challenges in terms of investigating mechanical properties of hydrogels is the need to perform the respective experiments with the hydrogel being submerged in liquid, as hydrogels become brittle upon drying.</w:delText>
        </w:r>
      </w:del>
    </w:p>
    <w:p w14:paraId="30B29861" w14:textId="77777777" w:rsidR="00067C6D" w:rsidRPr="00F07AB2" w:rsidRDefault="00067C6D" w:rsidP="00067C6D">
      <w:pPr>
        <w:jc w:val="both"/>
        <w:rPr>
          <w:rFonts w:asciiTheme="majorHAnsi" w:hAnsiTheme="majorHAnsi" w:cstheme="majorHAnsi"/>
          <w:lang w:val="en-US"/>
        </w:rPr>
      </w:pPr>
    </w:p>
    <w:p w14:paraId="4E8C8CEA" w14:textId="77777777" w:rsidR="00067C6D" w:rsidRPr="00F07AB2" w:rsidRDefault="00067C6D">
      <w:pPr>
        <w:pStyle w:val="berschrift3"/>
        <w:numPr>
          <w:ilvl w:val="0"/>
          <w:numId w:val="47"/>
        </w:numPr>
        <w:rPr>
          <w:lang w:val="en-US"/>
        </w:rPr>
        <w:pPrChange w:id="374" w:author="anna.resch88@gmail.com" w:date="2022-01-04T10:05:00Z">
          <w:pPr>
            <w:pStyle w:val="berschrift4"/>
            <w:numPr>
              <w:ilvl w:val="1"/>
              <w:numId w:val="13"/>
            </w:numPr>
            <w:ind w:left="792" w:hanging="432"/>
            <w:jc w:val="both"/>
          </w:pPr>
        </w:pPrChange>
      </w:pPr>
      <w:bookmarkStart w:id="375" w:name="_Toc92462548"/>
      <w:r w:rsidRPr="00F07AB2">
        <w:rPr>
          <w:lang w:val="en-US"/>
        </w:rPr>
        <w:t>Water content</w:t>
      </w:r>
      <w:bookmarkEnd w:id="375"/>
    </w:p>
    <w:p w14:paraId="0106D862" w14:textId="5D466BEC"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19 µ</w:t>
      </w:r>
      <w:ins w:id="376" w:author="anna.resch88@gmail.com" w:date="2022-01-04T10:20:00Z">
        <w:r w:rsidR="004172A0">
          <w:rPr>
            <w:rFonts w:asciiTheme="majorHAnsi" w:hAnsiTheme="majorHAnsi" w:cstheme="majorHAnsi"/>
            <w:lang w:val="en-US"/>
          </w:rPr>
          <w:t>L</w:t>
        </w:r>
      </w:ins>
      <w:del w:id="377" w:author="anna.resch88@gmail.com" w:date="2022-01-04T10:20:00Z">
        <w:r w:rsidRPr="00F07AB2" w:rsidDel="004172A0">
          <w:rPr>
            <w:rFonts w:asciiTheme="majorHAnsi" w:hAnsiTheme="majorHAnsi" w:cstheme="majorHAnsi"/>
            <w:lang w:val="en-US"/>
          </w:rPr>
          <w:delText>l</w:delText>
        </w:r>
      </w:del>
      <w:r w:rsidR="0082361F" w:rsidRPr="0082361F">
        <w:rPr>
          <w:rFonts w:asciiTheme="majorHAnsi" w:hAnsiTheme="majorHAnsi" w:cstheme="majorHAnsi"/>
          <w:i/>
          <w:iCs/>
          <w:lang w:val="en-US"/>
        </w:rPr>
        <w:t xml:space="preserve"> </w:t>
      </w:r>
      <w:r w:rsidR="002937E1">
        <w:rPr>
          <w:rFonts w:asciiTheme="majorHAnsi" w:hAnsiTheme="majorHAnsi" w:cstheme="majorHAnsi"/>
          <w:iCs/>
          <w:lang w:val="en-US"/>
        </w:rPr>
        <w:t>protein</w:t>
      </w:r>
      <w:r w:rsidR="0082361F" w:rsidRPr="00606D75">
        <w:rPr>
          <w:rFonts w:asciiTheme="majorHAnsi" w:hAnsiTheme="majorHAnsi" w:cstheme="majorHAnsi"/>
          <w:iCs/>
          <w:lang w:val="en-US"/>
        </w:rPr>
        <w:t xml:space="preserve"> solutio</w:t>
      </w:r>
      <w:r w:rsidR="0082361F" w:rsidRPr="0082361F">
        <w:rPr>
          <w:rFonts w:asciiTheme="majorHAnsi" w:hAnsiTheme="majorHAnsi" w:cstheme="majorHAnsi"/>
          <w:iCs/>
          <w:lang w:val="en-US"/>
        </w:rPr>
        <w:t>n</w:t>
      </w:r>
      <w:r w:rsidRPr="00F07AB2">
        <w:rPr>
          <w:rFonts w:asciiTheme="majorHAnsi" w:hAnsiTheme="majorHAnsi" w:cstheme="majorHAnsi"/>
          <w:lang w:val="en-US"/>
        </w:rPr>
        <w:t xml:space="preserve"> </w:t>
      </w:r>
      <w:proofErr w:type="gramStart"/>
      <w:r w:rsidRPr="00F07AB2">
        <w:rPr>
          <w:rFonts w:asciiTheme="majorHAnsi" w:hAnsiTheme="majorHAnsi" w:cstheme="majorHAnsi"/>
          <w:lang w:val="en-US"/>
        </w:rPr>
        <w:t>w</w:t>
      </w:r>
      <w:ins w:id="378" w:author="anna.resch88@gmail.com" w:date="2022-01-04T10:21:00Z">
        <w:r w:rsidR="004172A0">
          <w:rPr>
            <w:rFonts w:asciiTheme="majorHAnsi" w:hAnsiTheme="majorHAnsi" w:cstheme="majorHAnsi"/>
            <w:lang w:val="en-US"/>
          </w:rPr>
          <w:t>ere</w:t>
        </w:r>
      </w:ins>
      <w:proofErr w:type="gramEnd"/>
      <w:del w:id="379" w:author="anna.resch88@gmail.com" w:date="2022-01-04T10:21:00Z">
        <w:r w:rsidRPr="00F07AB2" w:rsidDel="004172A0">
          <w:rPr>
            <w:rFonts w:asciiTheme="majorHAnsi" w:hAnsiTheme="majorHAnsi" w:cstheme="majorHAnsi"/>
            <w:lang w:val="en-US"/>
          </w:rPr>
          <w:delText>as</w:delText>
        </w:r>
      </w:del>
      <w:r w:rsidRPr="00F07AB2">
        <w:rPr>
          <w:rFonts w:asciiTheme="majorHAnsi" w:hAnsiTheme="majorHAnsi" w:cstheme="majorHAnsi"/>
          <w:lang w:val="en-US"/>
        </w:rPr>
        <w:t xml:space="preserve"> pipetted on a coverslip, placed between two microscope slides with spacers and exposed </w:t>
      </w:r>
      <w:r>
        <w:rPr>
          <w:rFonts w:asciiTheme="majorHAnsi" w:hAnsiTheme="majorHAnsi" w:cstheme="majorHAnsi"/>
          <w:lang w:val="en-US"/>
        </w:rPr>
        <w:t xml:space="preserve">to light </w:t>
      </w:r>
      <w:r w:rsidRPr="00F07AB2">
        <w:rPr>
          <w:rFonts w:asciiTheme="majorHAnsi" w:hAnsiTheme="majorHAnsi" w:cstheme="majorHAnsi"/>
          <w:lang w:val="en-US"/>
        </w:rPr>
        <w:t xml:space="preserve">from both sides. After letting the gels equilibrate in water for at least one day, we weighed the coverslip with the adherent gel after removing excess water using a lint-free cloth. The gel was then lyophilized, weighed </w:t>
      </w:r>
      <w:proofErr w:type="gramStart"/>
      <w:r w:rsidRPr="00F07AB2">
        <w:rPr>
          <w:rFonts w:asciiTheme="majorHAnsi" w:hAnsiTheme="majorHAnsi" w:cstheme="majorHAnsi"/>
          <w:lang w:val="en-US"/>
        </w:rPr>
        <w:t>again</w:t>
      </w:r>
      <w:proofErr w:type="gramEnd"/>
      <w:r w:rsidRPr="00F07AB2">
        <w:rPr>
          <w:rFonts w:asciiTheme="majorHAnsi" w:hAnsiTheme="majorHAnsi" w:cstheme="majorHAnsi"/>
          <w:lang w:val="en-US"/>
        </w:rPr>
        <w:t xml:space="preserve"> and removed from the coverslip to determine the coverslip’s weight. Water content </w:t>
      </w:r>
      <w:del w:id="380" w:author="anna.resch88@gmail.com" w:date="2022-01-03T20:19:00Z">
        <w:r w:rsidRPr="00F07AB2" w:rsidDel="001352B5">
          <w:rPr>
            <w:rFonts w:asciiTheme="majorHAnsi" w:hAnsiTheme="majorHAnsi" w:cstheme="majorHAnsi"/>
            <w:lang w:val="en-US"/>
          </w:rPr>
          <w:delText>can be</w:delText>
        </w:r>
      </w:del>
      <w:ins w:id="381" w:author="anna.resch88@gmail.com" w:date="2022-01-03T20:19:00Z">
        <w:r w:rsidR="001352B5">
          <w:rPr>
            <w:rFonts w:asciiTheme="majorHAnsi" w:hAnsiTheme="majorHAnsi" w:cstheme="majorHAnsi"/>
            <w:lang w:val="en-US"/>
          </w:rPr>
          <w:t>was then</w:t>
        </w:r>
      </w:ins>
      <w:r w:rsidRPr="00F07AB2">
        <w:rPr>
          <w:rFonts w:asciiTheme="majorHAnsi" w:hAnsiTheme="majorHAnsi" w:cstheme="majorHAnsi"/>
          <w:lang w:val="en-US"/>
        </w:rPr>
        <w:t xml:space="preserve"> calculated as </w:t>
      </w:r>
    </w:p>
    <w:p w14:paraId="7EA7E63D" w14:textId="3DDDB705" w:rsidR="00067C6D" w:rsidRDefault="00067C6D" w:rsidP="00067C6D">
      <w:pPr>
        <w:jc w:val="both"/>
        <w:rPr>
          <w:ins w:id="382" w:author="anna.resch88@gmail.com" w:date="2022-01-04T10:21:00Z"/>
          <w:rFonts w:asciiTheme="majorHAnsi" w:hAnsiTheme="majorHAnsi" w:cstheme="majorHAnsi"/>
          <w:lang w:val="en-US"/>
        </w:rPr>
      </w:pPr>
      <m:oMath>
        <m:r>
          <w:rPr>
            <w:rFonts w:ascii="Cambria Math" w:hAnsi="Cambria Math" w:cstheme="majorHAnsi"/>
          </w:rPr>
          <m:t>water</m:t>
        </m:r>
        <m:r>
          <w:rPr>
            <w:rFonts w:ascii="Cambria Math" w:hAnsi="Cambria Math" w:cstheme="majorHAnsi"/>
            <w:lang w:val="en-US"/>
          </w:rPr>
          <m:t xml:space="preserve"> </m:t>
        </m:r>
        <m:r>
          <w:rPr>
            <w:rFonts w:ascii="Cambria Math" w:hAnsi="Cambria Math" w:cstheme="majorHAnsi"/>
          </w:rPr>
          <m:t>content</m:t>
        </m:r>
        <m:r>
          <w:rPr>
            <w:rFonts w:ascii="Cambria Math" w:hAnsi="Cambria Math" w:cstheme="majorHAnsi"/>
            <w:lang w:val="en-US"/>
          </w:rPr>
          <m:t xml:space="preserve"> </m:t>
        </m:r>
        <m:d>
          <m:dPr>
            <m:begChr m:val="["/>
            <m:endChr m:val="]"/>
            <m:ctrlPr>
              <w:rPr>
                <w:rFonts w:ascii="Cambria Math" w:hAnsi="Cambria Math" w:cstheme="majorHAnsi"/>
                <w:i/>
              </w:rPr>
            </m:ctrlPr>
          </m:dPr>
          <m:e>
            <m:r>
              <w:rPr>
                <w:rFonts w:ascii="Cambria Math" w:hAnsi="Cambria Math" w:cstheme="majorHAnsi"/>
                <w:lang w:val="en-US"/>
              </w:rPr>
              <m:t>%</m:t>
            </m:r>
          </m:e>
        </m:d>
        <m:r>
          <w:rPr>
            <w:rFonts w:ascii="Cambria Math" w:hAnsi="Cambria Math" w:cstheme="majorHAnsi"/>
            <w:lang w:val="en-US"/>
          </w:rPr>
          <m:t>=</m:t>
        </m:r>
        <m:f>
          <m:fPr>
            <m:ctrlPr>
              <w:rPr>
                <w:rFonts w:ascii="Cambria Math" w:hAnsi="Cambria Math" w:cstheme="majorHAnsi"/>
                <w:i/>
              </w:rPr>
            </m:ctrlPr>
          </m:fPr>
          <m:num>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h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wit</m:t>
            </m:r>
            <m:r>
              <w:rPr>
                <w:rFonts w:ascii="Cambria Math" w:hAnsi="Cambria Math" w:cstheme="majorHAnsi"/>
                <w:lang w:val="en-US"/>
              </w:rPr>
              <m:t xml:space="preserve">h </m:t>
            </m:r>
            <m:r>
              <w:rPr>
                <w:rFonts w:ascii="Cambria Math" w:hAnsi="Cambria Math" w:cstheme="majorHAnsi"/>
              </w:rPr>
              <m:t>lyop</m:t>
            </m:r>
            <m:r>
              <w:rPr>
                <w:rFonts w:ascii="Cambria Math" w:hAnsi="Cambria Math" w:cstheme="majorHAnsi"/>
                <w:lang w:val="en-US"/>
              </w:rPr>
              <m:t>h</m:t>
            </m:r>
            <m:r>
              <w:rPr>
                <w:rFonts w:ascii="Cambria Math" w:hAnsi="Cambria Math" w:cstheme="majorHAnsi"/>
              </w:rPr>
              <m:t>ilized</m:t>
            </m:r>
            <m:r>
              <w:rPr>
                <w:rFonts w:ascii="Cambria Math" w:hAnsi="Cambria Math" w:cstheme="majorHAnsi"/>
                <w:lang w:val="en-US"/>
              </w:rPr>
              <m:t xml:space="preserve"> </m:t>
            </m:r>
            <m:r>
              <w:rPr>
                <w:rFonts w:ascii="Cambria Math" w:hAnsi="Cambria Math" w:cstheme="majorHAnsi"/>
              </w:rPr>
              <m:t>gel</m:t>
            </m:r>
          </m:num>
          <m:den>
            <m:r>
              <w:rPr>
                <w:rFonts w:ascii="Cambria Math" w:hAnsi="Cambria Math" w:cstheme="majorHAnsi"/>
              </w:rPr>
              <m:t>coverslip</m:t>
            </m:r>
            <m:r>
              <w:rPr>
                <w:rFonts w:ascii="Cambria Math" w:hAnsi="Cambria Math" w:cstheme="majorHAnsi"/>
                <w:lang w:val="en-US"/>
              </w:rPr>
              <m:t xml:space="preserve"> </m:t>
            </m:r>
            <m:r>
              <w:rPr>
                <w:rFonts w:ascii="Cambria Math" w:hAnsi="Cambria Math" w:cstheme="majorHAnsi"/>
              </w:rPr>
              <m:t>and</m:t>
            </m:r>
            <m:r>
              <w:rPr>
                <w:rFonts w:ascii="Cambria Math" w:hAnsi="Cambria Math" w:cstheme="majorHAnsi"/>
                <w:lang w:val="en-US"/>
              </w:rPr>
              <m:t xml:space="preserve"> h</m:t>
            </m:r>
            <m:r>
              <w:rPr>
                <w:rFonts w:ascii="Cambria Math" w:hAnsi="Cambria Math" w:cstheme="majorHAnsi"/>
              </w:rPr>
              <m:t>ydrated</m:t>
            </m:r>
            <m:r>
              <w:rPr>
                <w:rFonts w:ascii="Cambria Math" w:hAnsi="Cambria Math" w:cstheme="majorHAnsi"/>
                <w:lang w:val="en-US"/>
              </w:rPr>
              <m:t xml:space="preserve"> </m:t>
            </m:r>
            <m:r>
              <w:rPr>
                <w:rFonts w:ascii="Cambria Math" w:hAnsi="Cambria Math" w:cstheme="majorHAnsi"/>
              </w:rPr>
              <m:t>gel</m:t>
            </m:r>
            <m:r>
              <w:rPr>
                <w:rFonts w:ascii="Cambria Math" w:hAnsi="Cambria Math" w:cstheme="majorHAnsi"/>
                <w:lang w:val="en-US"/>
              </w:rPr>
              <m:t>-</m:t>
            </m:r>
            <m:r>
              <w:rPr>
                <w:rFonts w:ascii="Cambria Math" w:hAnsi="Cambria Math" w:cstheme="majorHAnsi"/>
              </w:rPr>
              <m:t>coverslip</m:t>
            </m:r>
          </m:den>
        </m:f>
        <m:r>
          <w:rPr>
            <w:rFonts w:ascii="Cambria Math" w:hAnsi="Cambria Math" w:cstheme="majorHAnsi"/>
            <w:lang w:val="en-US"/>
          </w:rPr>
          <m:t>*100</m:t>
        </m:r>
      </m:oMath>
      <w:r w:rsidRPr="00F07AB2">
        <w:rPr>
          <w:rFonts w:asciiTheme="majorHAnsi" w:hAnsiTheme="majorHAnsi" w:cstheme="majorHAnsi"/>
          <w:lang w:val="en-US"/>
        </w:rPr>
        <w:t xml:space="preserve"> .</w:t>
      </w:r>
    </w:p>
    <w:p w14:paraId="7DC31B78" w14:textId="77777777" w:rsidR="004172A0" w:rsidRPr="00F07AB2" w:rsidRDefault="004172A0" w:rsidP="00067C6D">
      <w:pPr>
        <w:jc w:val="both"/>
        <w:rPr>
          <w:rFonts w:asciiTheme="majorHAnsi" w:hAnsiTheme="majorHAnsi" w:cstheme="majorHAnsi"/>
          <w:lang w:val="en-US"/>
        </w:rPr>
      </w:pPr>
    </w:p>
    <w:p w14:paraId="41703997" w14:textId="77777777" w:rsidR="004172A0" w:rsidRDefault="004172A0" w:rsidP="004172A0">
      <w:pPr>
        <w:jc w:val="both"/>
        <w:rPr>
          <w:ins w:id="383" w:author="anna.resch88@gmail.com" w:date="2022-01-04T10:21:00Z"/>
          <w:rFonts w:asciiTheme="majorHAnsi" w:hAnsiTheme="majorHAnsi" w:cstheme="majorHAnsi"/>
          <w:b/>
          <w:bCs/>
          <w:i/>
          <w:iCs/>
          <w:lang w:val="en-US"/>
        </w:rPr>
      </w:pPr>
      <w:ins w:id="384" w:author="anna.resch88@gmail.com" w:date="2022-01-04T10:21:00Z">
        <w:r>
          <w:rPr>
            <w:rFonts w:asciiTheme="majorHAnsi" w:hAnsiTheme="majorHAnsi" w:cstheme="majorHAnsi"/>
            <w:b/>
            <w:bCs/>
            <w:i/>
            <w:iCs/>
            <w:noProof/>
            <w:lang w:val="en-US"/>
          </w:rPr>
          <w:drawing>
            <wp:inline distT="0" distB="0" distL="0" distR="0" wp14:anchorId="7A8FB168" wp14:editId="7595D4BF">
              <wp:extent cx="5755005" cy="3804285"/>
              <wp:effectExtent l="0" t="0" r="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005" cy="3804285"/>
                      </a:xfrm>
                      <a:prstGeom prst="rect">
                        <a:avLst/>
                      </a:prstGeom>
                      <a:noFill/>
                    </pic:spPr>
                  </pic:pic>
                </a:graphicData>
              </a:graphic>
            </wp:inline>
          </w:drawing>
        </w:r>
      </w:ins>
    </w:p>
    <w:p w14:paraId="095E1D1E" w14:textId="4948DBFD" w:rsidR="004172A0" w:rsidRPr="00F07AB2" w:rsidRDefault="004172A0" w:rsidP="004172A0">
      <w:pPr>
        <w:jc w:val="both"/>
        <w:rPr>
          <w:ins w:id="385" w:author="anna.resch88@gmail.com" w:date="2022-01-04T10:21:00Z"/>
          <w:rFonts w:asciiTheme="majorHAnsi" w:hAnsiTheme="majorHAnsi" w:cstheme="majorHAnsi"/>
          <w:b/>
          <w:bCs/>
          <w:i/>
          <w:iCs/>
          <w:lang w:val="en-US"/>
        </w:rPr>
      </w:pPr>
      <w:commentRangeStart w:id="386"/>
      <w:ins w:id="387" w:author="anna.resch88@gmail.com" w:date="2022-01-04T10:21:00Z">
        <w:r w:rsidRPr="00F07AB2">
          <w:rPr>
            <w:rFonts w:asciiTheme="majorHAnsi" w:hAnsiTheme="majorHAnsi" w:cstheme="majorHAnsi"/>
            <w:b/>
            <w:bCs/>
            <w:i/>
            <w:iCs/>
            <w:lang w:val="en-US"/>
          </w:rPr>
          <w:t xml:space="preserve">Figure </w:t>
        </w:r>
        <w:commentRangeEnd w:id="386"/>
        <w:r>
          <w:rPr>
            <w:rStyle w:val="Kommentarzeichen"/>
          </w:rPr>
          <w:commentReference w:id="386"/>
        </w:r>
        <w:r w:rsidRPr="00F07AB2">
          <w:rPr>
            <w:rFonts w:asciiTheme="majorHAnsi" w:hAnsiTheme="majorHAnsi" w:cstheme="majorHAnsi"/>
            <w:b/>
            <w:bCs/>
            <w:i/>
            <w:iCs/>
            <w:lang w:val="en-US"/>
          </w:rPr>
          <w:t>S-</w:t>
        </w:r>
      </w:ins>
      <w:ins w:id="388" w:author="anna.resch88@gmail.com" w:date="2022-01-04T16:04:00Z">
        <w:r w:rsidR="005A3A19">
          <w:rPr>
            <w:rFonts w:asciiTheme="majorHAnsi" w:hAnsiTheme="majorHAnsi" w:cstheme="majorHAnsi"/>
            <w:b/>
            <w:bCs/>
            <w:i/>
            <w:iCs/>
            <w:lang w:val="en-US"/>
          </w:rPr>
          <w:t>9</w:t>
        </w:r>
      </w:ins>
      <w:ins w:id="389" w:author="anna.resch88@gmail.com" w:date="2022-01-04T10:21:00Z">
        <w:r w:rsidRPr="00F07AB2">
          <w:rPr>
            <w:rFonts w:asciiTheme="majorHAnsi" w:hAnsiTheme="majorHAnsi" w:cstheme="majorHAnsi"/>
            <w:b/>
            <w:bCs/>
            <w:i/>
            <w:iCs/>
            <w:lang w:val="en-US"/>
          </w:rPr>
          <w:t xml:space="preserve">: Water content of different ULD-ELP-ULD hydrogels, </w:t>
        </w:r>
        <w:r>
          <w:rPr>
            <w:rFonts w:asciiTheme="majorHAnsi" w:hAnsiTheme="majorHAnsi" w:cstheme="majorHAnsi"/>
            <w:b/>
            <w:bCs/>
            <w:i/>
            <w:iCs/>
            <w:lang w:val="en-US"/>
          </w:rPr>
          <w:t xml:space="preserve">crosslinked with riboflavin or </w:t>
        </w:r>
        <w:proofErr w:type="spellStart"/>
        <w:proofErr w:type="gramStart"/>
        <w:r>
          <w:rPr>
            <w:rFonts w:asciiTheme="majorHAnsi" w:hAnsiTheme="majorHAnsi" w:cstheme="majorHAnsi"/>
            <w:b/>
            <w:bCs/>
            <w:i/>
            <w:iCs/>
            <w:lang w:val="en-US"/>
          </w:rPr>
          <w:t>r</w:t>
        </w:r>
        <w:r w:rsidRPr="00F07AB2">
          <w:rPr>
            <w:rFonts w:asciiTheme="majorHAnsi" w:hAnsiTheme="majorHAnsi" w:cstheme="majorHAnsi"/>
            <w:b/>
            <w:bCs/>
            <w:i/>
            <w:iCs/>
            <w:lang w:val="en-US"/>
          </w:rPr>
          <w:t>u</w:t>
        </w:r>
        <w:proofErr w:type="spellEnd"/>
        <w:r w:rsidRPr="00F07AB2">
          <w:rPr>
            <w:rFonts w:asciiTheme="majorHAnsi" w:hAnsiTheme="majorHAnsi" w:cstheme="majorHAnsi"/>
            <w:b/>
            <w:bCs/>
            <w:i/>
            <w:iCs/>
            <w:lang w:val="en-US"/>
          </w:rPr>
          <w:t>(</w:t>
        </w:r>
        <w:proofErr w:type="gramEnd"/>
        <w:r w:rsidRPr="00F07AB2">
          <w:rPr>
            <w:rFonts w:asciiTheme="majorHAnsi" w:hAnsiTheme="majorHAnsi" w:cstheme="majorHAnsi"/>
            <w:b/>
            <w:bCs/>
            <w:i/>
            <w:iCs/>
            <w:lang w:val="en-US"/>
          </w:rPr>
          <w:t>II)</w:t>
        </w:r>
        <w:proofErr w:type="spellStart"/>
        <w:r w:rsidRPr="00F07AB2">
          <w:rPr>
            <w:rFonts w:asciiTheme="majorHAnsi" w:hAnsiTheme="majorHAnsi" w:cstheme="majorHAnsi"/>
            <w:b/>
            <w:bCs/>
            <w:i/>
            <w:iCs/>
            <w:lang w:val="en-US"/>
          </w:rPr>
          <w:t>bpy</w:t>
        </w:r>
        <w:proofErr w:type="spellEnd"/>
        <w:r w:rsidRPr="00F07AB2">
          <w:rPr>
            <w:rFonts w:asciiTheme="majorHAnsi" w:hAnsiTheme="majorHAnsi" w:cstheme="majorHAnsi"/>
            <w:b/>
            <w:bCs/>
            <w:i/>
            <w:iCs/>
            <w:lang w:val="en-US"/>
          </w:rPr>
          <w:t xml:space="preserve">. </w:t>
        </w:r>
        <w:r>
          <w:rPr>
            <w:rFonts w:asciiTheme="majorHAnsi" w:hAnsiTheme="majorHAnsi" w:cstheme="majorHAnsi"/>
            <w:lang w:val="en-US"/>
          </w:rPr>
          <w:t xml:space="preserve">For each linker type, 3-4 hydrogel samples were prepared and weighed in the hydrated and lyophilized state. </w:t>
        </w:r>
        <w:r w:rsidRPr="00F07AB2">
          <w:rPr>
            <w:rFonts w:asciiTheme="majorHAnsi" w:hAnsiTheme="majorHAnsi" w:cstheme="majorHAnsi"/>
            <w:lang w:val="en-US"/>
          </w:rPr>
          <w:t xml:space="preserve">There </w:t>
        </w:r>
        <w:r>
          <w:rPr>
            <w:rFonts w:asciiTheme="majorHAnsi" w:hAnsiTheme="majorHAnsi" w:cstheme="majorHAnsi"/>
            <w:lang w:val="en-US"/>
          </w:rPr>
          <w:t>wa</w:t>
        </w:r>
        <w:r w:rsidRPr="00F07AB2">
          <w:rPr>
            <w:rFonts w:asciiTheme="majorHAnsi" w:hAnsiTheme="majorHAnsi" w:cstheme="majorHAnsi"/>
            <w:lang w:val="en-US"/>
          </w:rPr>
          <w:t xml:space="preserve">s no considerable difference in water content between gels crosslinked with riboflavin and with </w:t>
        </w:r>
        <w:proofErr w:type="spellStart"/>
        <w:proofErr w:type="gramStart"/>
        <w:r>
          <w:rPr>
            <w:rFonts w:asciiTheme="majorHAnsi" w:hAnsiTheme="majorHAnsi" w:cstheme="majorHAnsi"/>
            <w:lang w:val="en-US"/>
          </w:rPr>
          <w:t>r</w:t>
        </w:r>
        <w:r w:rsidRPr="00F07AB2">
          <w:rPr>
            <w:rFonts w:asciiTheme="majorHAnsi" w:hAnsiTheme="majorHAnsi" w:cstheme="majorHAnsi"/>
            <w:lang w:val="en-US"/>
          </w:rPr>
          <w:t>u</w:t>
        </w:r>
        <w:proofErr w:type="spellEnd"/>
        <w:r w:rsidRPr="00F07AB2">
          <w:rPr>
            <w:rFonts w:asciiTheme="majorHAnsi" w:hAnsiTheme="majorHAnsi" w:cstheme="majorHAnsi"/>
            <w:lang w:val="en-US"/>
          </w:rPr>
          <w:t>(</w:t>
        </w:r>
        <w:proofErr w:type="gramEnd"/>
        <w:r w:rsidRPr="00F07AB2">
          <w:rPr>
            <w:rFonts w:asciiTheme="majorHAnsi" w:hAnsiTheme="majorHAnsi" w:cstheme="majorHAnsi"/>
            <w:lang w:val="en-US"/>
          </w:rPr>
          <w:t>II)</w:t>
        </w:r>
        <w:proofErr w:type="spellStart"/>
        <w:r w:rsidRPr="00F07AB2">
          <w:rPr>
            <w:rFonts w:asciiTheme="majorHAnsi" w:hAnsiTheme="majorHAnsi" w:cstheme="majorHAnsi"/>
            <w:lang w:val="en-US"/>
          </w:rPr>
          <w:t>bpy</w:t>
        </w:r>
        <w:proofErr w:type="spellEnd"/>
        <w:r w:rsidRPr="00F07AB2">
          <w:rPr>
            <w:rFonts w:asciiTheme="majorHAnsi" w:hAnsiTheme="majorHAnsi" w:cstheme="majorHAnsi"/>
            <w:lang w:val="en-US"/>
          </w:rPr>
          <w:t>.</w:t>
        </w:r>
      </w:ins>
    </w:p>
    <w:p w14:paraId="0A38ACAC" w14:textId="77777777" w:rsidR="00067C6D" w:rsidRPr="00F07AB2" w:rsidRDefault="00067C6D" w:rsidP="00067C6D">
      <w:pPr>
        <w:jc w:val="both"/>
        <w:rPr>
          <w:rFonts w:asciiTheme="majorHAnsi" w:hAnsiTheme="majorHAnsi" w:cstheme="majorHAnsi"/>
          <w:lang w:val="en-US"/>
        </w:rPr>
      </w:pPr>
    </w:p>
    <w:p w14:paraId="3B4500E6" w14:textId="77777777" w:rsidR="00067C6D" w:rsidRPr="00F07AB2" w:rsidRDefault="00067C6D">
      <w:pPr>
        <w:pStyle w:val="berschrift3"/>
        <w:numPr>
          <w:ilvl w:val="0"/>
          <w:numId w:val="47"/>
        </w:numPr>
        <w:rPr>
          <w:lang w:val="en-US"/>
        </w:rPr>
        <w:pPrChange w:id="390" w:author="anna.resch88@gmail.com" w:date="2022-01-04T10:05:00Z">
          <w:pPr>
            <w:pStyle w:val="berschrift4"/>
            <w:numPr>
              <w:ilvl w:val="1"/>
              <w:numId w:val="13"/>
            </w:numPr>
            <w:ind w:left="792" w:hanging="432"/>
            <w:jc w:val="both"/>
          </w:pPr>
        </w:pPrChange>
      </w:pPr>
      <w:bookmarkStart w:id="391" w:name="_Toc92462549"/>
      <w:r w:rsidRPr="00F07AB2">
        <w:rPr>
          <w:lang w:val="en-US"/>
        </w:rPr>
        <w:t>Nanoindentation</w:t>
      </w:r>
      <w:bookmarkEnd w:id="391"/>
    </w:p>
    <w:p w14:paraId="61405D28" w14:textId="443EAC86" w:rsidR="00067C6D" w:rsidRPr="00F07AB2" w:rsidRDefault="00067C6D" w:rsidP="00067C6D">
      <w:pPr>
        <w:jc w:val="both"/>
        <w:rPr>
          <w:rFonts w:asciiTheme="majorHAnsi" w:hAnsiTheme="majorHAnsi" w:cstheme="majorHAnsi"/>
          <w:lang w:val="en-US"/>
        </w:rPr>
      </w:pPr>
      <w:r w:rsidRPr="00F07AB2">
        <w:rPr>
          <w:rFonts w:asciiTheme="majorHAnsi" w:hAnsiTheme="majorHAnsi" w:cstheme="majorHAnsi"/>
          <w:lang w:val="en-US"/>
        </w:rPr>
        <w:t xml:space="preserve">For nanoindentation experiments, 19 µl </w:t>
      </w:r>
      <w:r w:rsidR="002937E1">
        <w:rPr>
          <w:rFonts w:asciiTheme="majorHAnsi" w:hAnsiTheme="majorHAnsi" w:cstheme="majorHAnsi"/>
          <w:iCs/>
          <w:lang w:val="en-US"/>
        </w:rPr>
        <w:t>protein</w:t>
      </w:r>
      <w:r w:rsidR="00451998" w:rsidRPr="00B92802">
        <w:rPr>
          <w:rFonts w:asciiTheme="majorHAnsi" w:hAnsiTheme="majorHAnsi" w:cstheme="majorHAnsi"/>
          <w:iCs/>
          <w:lang w:val="en-US"/>
        </w:rPr>
        <w:t xml:space="preserve"> solutio</w:t>
      </w:r>
      <w:r w:rsidR="00451998" w:rsidRPr="0082361F">
        <w:rPr>
          <w:rFonts w:asciiTheme="majorHAnsi" w:hAnsiTheme="majorHAnsi" w:cstheme="majorHAnsi"/>
          <w:iCs/>
          <w:lang w:val="en-US"/>
        </w:rPr>
        <w:t>n</w:t>
      </w:r>
      <w:r w:rsidR="00451998" w:rsidRPr="00F07AB2">
        <w:rPr>
          <w:rFonts w:asciiTheme="majorHAnsi" w:hAnsiTheme="majorHAnsi" w:cstheme="majorHAnsi"/>
          <w:lang w:val="en-US"/>
        </w:rPr>
        <w:t xml:space="preserve"> </w:t>
      </w:r>
      <w:r w:rsidRPr="00F07AB2">
        <w:rPr>
          <w:rFonts w:asciiTheme="majorHAnsi" w:hAnsiTheme="majorHAnsi" w:cstheme="majorHAnsi"/>
          <w:lang w:val="en-US"/>
        </w:rPr>
        <w:t xml:space="preserve">was pipetted on a coverslip, placed between two microscope slides with spacers and exposed from both sides. The fabricated gel pads were 810 µm high and had a diameter of </w:t>
      </w:r>
      <w:r>
        <w:rPr>
          <w:rFonts w:asciiTheme="majorHAnsi" w:hAnsiTheme="majorHAnsi" w:cstheme="majorHAnsi"/>
          <w:lang w:val="en-US"/>
        </w:rPr>
        <w:pgNum/>
      </w:r>
      <w:r>
        <w:rPr>
          <w:rFonts w:asciiTheme="majorHAnsi" w:hAnsiTheme="majorHAnsi" w:cstheme="majorHAnsi"/>
          <w:lang w:val="en-US"/>
        </w:rPr>
        <w:t>approx</w:t>
      </w:r>
      <w:r w:rsidRPr="00F07AB2">
        <w:rPr>
          <w:rFonts w:asciiTheme="majorHAnsi" w:hAnsiTheme="majorHAnsi" w:cstheme="majorHAnsi"/>
          <w:lang w:val="en-US"/>
        </w:rPr>
        <w:t xml:space="preserve">. 5.4 mm. Hydrogel pads on coverslips were measured while being submerged in water at ambient temperature using the </w:t>
      </w:r>
      <w:proofErr w:type="spellStart"/>
      <w:r w:rsidRPr="00F07AB2">
        <w:rPr>
          <w:rFonts w:asciiTheme="majorHAnsi" w:hAnsiTheme="majorHAnsi" w:cstheme="majorHAnsi"/>
          <w:lang w:val="en-US"/>
        </w:rPr>
        <w:t>Bioindenter</w:t>
      </w:r>
      <w:proofErr w:type="spellEnd"/>
      <w:r w:rsidRPr="00F07AB2">
        <w:rPr>
          <w:rFonts w:asciiTheme="majorHAnsi" w:hAnsiTheme="majorHAnsi" w:cstheme="majorHAnsi"/>
          <w:lang w:val="en-US"/>
        </w:rPr>
        <w:t xml:space="preserve"> </w:t>
      </w:r>
      <w:bookmarkStart w:id="392" w:name="_Hlk45958154"/>
      <w:r w:rsidRPr="003C0B8B">
        <w:rPr>
          <w:rFonts w:asciiTheme="majorHAnsi" w:hAnsiTheme="majorHAnsi" w:cstheme="majorHAnsi"/>
          <w:lang w:val="en-US"/>
        </w:rPr>
        <w:t>(UNHT³</w:t>
      </w:r>
      <w:r w:rsidRPr="00F07AB2">
        <w:rPr>
          <w:rFonts w:asciiTheme="majorHAnsi" w:hAnsiTheme="majorHAnsi" w:cstheme="majorHAnsi"/>
          <w:lang w:val="en-US"/>
        </w:rPr>
        <w:t xml:space="preserve"> Bio, Anton </w:t>
      </w:r>
      <w:proofErr w:type="spellStart"/>
      <w:r w:rsidRPr="00F07AB2">
        <w:rPr>
          <w:rFonts w:asciiTheme="majorHAnsi" w:hAnsiTheme="majorHAnsi" w:cstheme="majorHAnsi"/>
          <w:lang w:val="en-US"/>
        </w:rPr>
        <w:t>Paar</w:t>
      </w:r>
      <w:proofErr w:type="spellEnd"/>
      <w:r w:rsidRPr="00F07AB2">
        <w:rPr>
          <w:rFonts w:asciiTheme="majorHAnsi" w:hAnsiTheme="majorHAnsi" w:cstheme="majorHAnsi"/>
          <w:lang w:val="en-US"/>
        </w:rPr>
        <w:t xml:space="preserve"> </w:t>
      </w:r>
      <w:r w:rsidRPr="00F07AB2">
        <w:rPr>
          <w:rFonts w:asciiTheme="majorHAnsi" w:hAnsiTheme="majorHAnsi" w:cstheme="majorHAnsi"/>
          <w:lang w:val="en-US"/>
        </w:rPr>
        <w:lastRenderedPageBreak/>
        <w:t xml:space="preserve">GmbH, </w:t>
      </w:r>
      <w:proofErr w:type="spellStart"/>
      <w:r w:rsidRPr="00F07AB2">
        <w:rPr>
          <w:rFonts w:asciiTheme="majorHAnsi" w:hAnsiTheme="majorHAnsi" w:cstheme="majorHAnsi"/>
          <w:lang w:val="en-US"/>
        </w:rPr>
        <w:t>Peseux</w:t>
      </w:r>
      <w:bookmarkEnd w:id="392"/>
      <w:proofErr w:type="spellEnd"/>
      <w:r w:rsidRPr="00F07AB2">
        <w:rPr>
          <w:rFonts w:asciiTheme="majorHAnsi" w:hAnsiTheme="majorHAnsi" w:cstheme="majorHAnsi"/>
          <w:lang w:val="en-US"/>
        </w:rPr>
        <w:t xml:space="preserve">, Switzerland) equipped with a ruby spherical tipped indenter (radius 500 µm). A load-controlled mode was chosen with nominal maximum load of 100 – 300 µN and constant loading and unloading rates of 300 µN/min, with or without a hold period of 60 s to observe creep behavior (time-dependent flow of incorporated fluid). The surface contact point was determined </w:t>
      </w:r>
      <w:proofErr w:type="gramStart"/>
      <w:r w:rsidRPr="00F07AB2">
        <w:rPr>
          <w:rFonts w:asciiTheme="majorHAnsi" w:hAnsiTheme="majorHAnsi" w:cstheme="majorHAnsi"/>
          <w:lang w:val="en-US"/>
        </w:rPr>
        <w:t>automatically, if</w:t>
      </w:r>
      <w:proofErr w:type="gramEnd"/>
      <w:r w:rsidRPr="00F07AB2">
        <w:rPr>
          <w:rFonts w:asciiTheme="majorHAnsi" w:hAnsiTheme="majorHAnsi" w:cstheme="majorHAnsi"/>
          <w:lang w:val="en-US"/>
        </w:rPr>
        <w:t xml:space="preserve"> a stiffness threshold of 2 µN/µm was exceeded and the measured normal force was at least 25 µN at the same time. For every measurement, correct determination of the contact point was confirmed and corrected manually, where necessary. For ULD-V20-ULD (10 %, 15 % and 20 % protein) as well as ULD-V40-ULD and ULD-V80-ULD (20 % each), measurements were carried out in triplicates. Every sample was measured at least 15 times in total. For each sample, 5 different surface contact points were determined based on a programmed matrix, and 3 indentation measurements were recorded in </w:t>
      </w:r>
      <w:proofErr w:type="gramStart"/>
      <w:r w:rsidRPr="00F07AB2">
        <w:rPr>
          <w:rFonts w:asciiTheme="majorHAnsi" w:hAnsiTheme="majorHAnsi" w:cstheme="majorHAnsi"/>
          <w:lang w:val="en-US"/>
        </w:rPr>
        <w:t>close proximity</w:t>
      </w:r>
      <w:proofErr w:type="gramEnd"/>
      <w:r w:rsidRPr="00F07AB2">
        <w:rPr>
          <w:rFonts w:asciiTheme="majorHAnsi" w:hAnsiTheme="majorHAnsi" w:cstheme="majorHAnsi"/>
          <w:lang w:val="en-US"/>
        </w:rPr>
        <w:t xml:space="preserve"> of each contact reference (matrix dimensions 1 mm x 1 mm, distance between measurements and respective contact reference 200 µm). Measurements were discarded, if no onset was evident (i.e.</w:t>
      </w:r>
      <w:r w:rsidR="00062B86">
        <w:rPr>
          <w:rFonts w:asciiTheme="majorHAnsi" w:hAnsiTheme="majorHAnsi" w:cstheme="majorHAnsi"/>
          <w:lang w:val="en-US"/>
        </w:rPr>
        <w:t>,</w:t>
      </w:r>
      <w:r w:rsidRPr="00F07AB2">
        <w:rPr>
          <w:rFonts w:asciiTheme="majorHAnsi" w:hAnsiTheme="majorHAnsi" w:cstheme="majorHAnsi"/>
          <w:lang w:val="en-US"/>
        </w:rPr>
        <w:t xml:space="preserve"> if measurement started after having already reached the sample surface), or if disturbances were </w:t>
      </w:r>
      <w:r>
        <w:rPr>
          <w:rFonts w:asciiTheme="majorHAnsi" w:hAnsiTheme="majorHAnsi" w:cstheme="majorHAnsi"/>
          <w:lang w:val="en-US"/>
        </w:rPr>
        <w:t>noticed</w:t>
      </w:r>
      <w:r w:rsidRPr="00F07AB2">
        <w:rPr>
          <w:rFonts w:asciiTheme="majorHAnsi" w:hAnsiTheme="majorHAnsi" w:cstheme="majorHAnsi"/>
          <w:lang w:val="en-US"/>
        </w:rPr>
        <w:t xml:space="preserve"> (e.g., if measurements were distorted by air bubbles or if the tip slipped off the edge of the gel pad). </w:t>
      </w:r>
      <w:bookmarkStart w:id="393" w:name="_Hlk45958211"/>
      <w:r w:rsidRPr="00F07AB2">
        <w:rPr>
          <w:rFonts w:asciiTheme="majorHAnsi" w:hAnsiTheme="majorHAnsi" w:cstheme="majorHAnsi"/>
          <w:lang w:val="en-US"/>
        </w:rPr>
        <w:t xml:space="preserve">Young’s moduli were analyzed by the built-in Indentation software (v7.2.6) using the Hertz fit </w:t>
      </w:r>
      <w:r w:rsidRPr="003C0B8B">
        <w:rPr>
          <w:rFonts w:asciiTheme="majorHAnsi" w:hAnsiTheme="majorHAnsi" w:cstheme="majorHAnsi"/>
          <w:lang w:val="en-US"/>
        </w:rPr>
        <w:t>method</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&lt;EndNote&gt;&lt;Cite&gt;&lt;Author&gt;Hertz&lt;/Author&gt;&lt;Year&gt;1881&lt;/Year&gt;&lt;RecNum&gt;28&lt;/RecNum&gt;&lt;DisplayText&gt;&lt;style face="superscript"&gt;12&lt;/style&gt;&lt;/DisplayText&gt;&lt;record&gt;&lt;rec-number&gt;28&lt;/rec-number&gt;&lt;foreign-keys&gt;&lt;key app="EN" db-id="zvspev52q5sttqetatnpexxo02zdpswpztzw" timestamp="1602401589"&gt;28&lt;/key&gt;&lt;/foreign-keys&gt;&lt;ref-type name="Journal Article"&gt;17&lt;/ref-type&gt;&lt;contributors&gt;&lt;authors&gt;&lt;author&gt;Hertz, H.&lt;/author&gt;&lt;/authors&gt;&lt;/contributors&gt;&lt;titles&gt;&lt;title&gt;H. Hertz, Über die Berührung fester elastischer Körper, Journal für die reine und angewandte Mathematik 92, 156-171 (1881)&lt;/title&gt;&lt;secondary-title&gt;Journal für die reine und angewandte Mathematik&lt;/secondary-title&gt;&lt;/titles&gt;&lt;periodical&gt;&lt;full-title&gt;Journal für die reine und angewandte Mathematik&lt;/full-title&gt;&lt;/periodical&gt;&lt;pages&gt;156-171&lt;/pages&gt;&lt;volume&gt;171&lt;/volume&gt;&lt;keywords&gt;&lt;keyword&gt;Elasticity&lt;/keyword&gt;&lt;keyword&gt;analytical model&lt;/keyword&gt;&lt;keyword&gt;elastic behavior&lt;/keyword&gt;&lt;keyword&gt;soft matter&lt;/keyword&gt;&lt;/keywords&gt;&lt;dates&gt;&lt;year&gt;1881&lt;/year&gt;&lt;/dates&gt;&lt;urls&gt;&lt;pdf-urls&gt;&lt;url&gt;file:///C:/Users/annar/Documents/Backup ZBSA Aug 2019/03_Literaturverzeichnis V.2/03_Methoden/20_Nanoindentation/Hertz1881, J Reine Angew Math.pdf&lt;/url&gt;&lt;/pdf-urls&gt;&lt;/urls&gt;&lt;/record&gt;&lt;/Cite&gt;&lt;/EndNote&gt;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12</w:t>
      </w:r>
      <w:r>
        <w:rPr>
          <w:rFonts w:asciiTheme="majorHAnsi" w:hAnsiTheme="majorHAnsi" w:cstheme="majorHAnsi"/>
          <w:lang w:val="en-US"/>
        </w:rPr>
        <w:fldChar w:fldCharType="end"/>
      </w:r>
      <w:r w:rsidRPr="00F07AB2">
        <w:rPr>
          <w:rFonts w:asciiTheme="majorHAnsi" w:hAnsiTheme="majorHAnsi" w:cstheme="majorHAnsi"/>
          <w:lang w:val="en-US"/>
        </w:rPr>
        <w:t xml:space="preserve"> for the loading portion of each load-displacement indentation curve </w:t>
      </w:r>
      <w:bookmarkEnd w:id="393"/>
      <w:r w:rsidRPr="00F07AB2">
        <w:rPr>
          <w:rFonts w:asciiTheme="majorHAnsi" w:hAnsiTheme="majorHAnsi" w:cstheme="majorHAnsi"/>
          <w:lang w:val="en-US"/>
        </w:rPr>
        <w:t>and standard settings (fitting between 10 % and 98 % of maximum load (</w:t>
      </w:r>
      <w:r w:rsidRPr="00D156CF">
        <w:rPr>
          <w:rFonts w:asciiTheme="majorHAnsi" w:hAnsiTheme="majorHAnsi" w:cstheme="majorHAnsi"/>
          <w:i/>
          <w:iCs/>
          <w:lang w:val="en-US"/>
        </w:rPr>
        <w:t>F</w:t>
      </w:r>
      <w:r w:rsidRPr="00D156CF">
        <w:rPr>
          <w:rFonts w:asciiTheme="majorHAnsi" w:hAnsiTheme="majorHAnsi" w:cstheme="majorHAnsi"/>
          <w:vertAlign w:val="subscript"/>
          <w:lang w:val="en-US"/>
        </w:rPr>
        <w:t>max</w:t>
      </w:r>
      <w:r w:rsidRPr="00F07AB2">
        <w:rPr>
          <w:rFonts w:asciiTheme="majorHAnsi" w:hAnsiTheme="majorHAnsi" w:cstheme="majorHAnsi"/>
          <w:lang w:val="en-US"/>
        </w:rPr>
        <w:t xml:space="preserve">)). The Hertz formula yields the </w:t>
      </w:r>
      <w:r w:rsidR="0066041F" w:rsidRPr="00F07AB2">
        <w:rPr>
          <w:rFonts w:asciiTheme="majorHAnsi" w:hAnsiTheme="majorHAnsi" w:cstheme="majorHAnsi"/>
          <w:lang w:val="en-US"/>
        </w:rPr>
        <w:t>Young’s</w:t>
      </w:r>
      <w:r w:rsidRPr="00F07AB2">
        <w:rPr>
          <w:rFonts w:asciiTheme="majorHAnsi" w:hAnsiTheme="majorHAnsi" w:cstheme="majorHAnsi"/>
          <w:lang w:val="en-US"/>
        </w:rPr>
        <w:t xml:space="preserve"> modulus according to the </w:t>
      </w:r>
      <w:r w:rsidRPr="003C0B8B">
        <w:rPr>
          <w:rFonts w:asciiTheme="majorHAnsi" w:hAnsiTheme="majorHAnsi" w:cstheme="majorHAnsi"/>
          <w:lang w:val="en-US"/>
        </w:rPr>
        <w:t>formula</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&lt;EndNote&gt;&lt;Cite&gt;&lt;Author&gt;Nohava&lt;/Author&gt;&lt;Year&gt;2018&lt;/Year&gt;&lt;RecNum&gt;73&lt;/RecNum&gt;&lt;DisplayText&gt;&lt;style face="superscript"&gt;13&lt;/style&gt;&lt;/DisplayText&gt;&lt;record&gt;&lt;rec-number&gt;73&lt;/rec-number&gt;&lt;foreign-keys&gt;&lt;key app="EN" db-id="zvspev52q5sttqetatnpexxo02zdpswpztzw" timestamp="1602401589"&gt;73&lt;/key&gt;&lt;/foreign-keys&gt;&lt;ref-type name="Journal Article"&gt;17&lt;/ref-type&gt;&lt;contributors&gt;&lt;authors&gt;&lt;author&gt;Nohava, Jiri&lt;/author&gt;&lt;author&gt;Swain, Michael&lt;/author&gt;&lt;author&gt;Lang, Stefan J.&lt;/author&gt;&lt;author&gt;Maier, Philip&lt;/author&gt;&lt;author&gt;Heinzelmann, Sonja&lt;/author&gt;&lt;author&gt;Reinhard, Thomas&lt;/author&gt;&lt;author&gt;Eberwein, Philipp&lt;/author&gt;&lt;/authors&gt;&lt;/contributors&gt;&lt;titles&gt;&lt;title&gt;Instrumented indentation for determination of mechanical properties of human cornea after ultraviolet-A crosslinking&lt;/title&gt;&lt;secondary-title&gt;Journal of Biomedical Materials Research - Part A&lt;/secondary-title&gt;&lt;/titles&gt;&lt;periodical&gt;&lt;full-title&gt;Journal of Biomedical Materials Research - Part A&lt;/full-title&gt;&lt;/periodical&gt;&lt;pages&gt;1413-1420&lt;/pages&gt;&lt;volume&gt;106&lt;/volume&gt;&lt;number&gt;5&lt;/number&gt;&lt;keywords&gt;&lt;keyword&gt;cornea&lt;/keyword&gt;&lt;keyword&gt;corneal crosslinking&lt;/keyword&gt;&lt;keyword&gt;creep&lt;/keyword&gt;&lt;keyword&gt;elastic modulus&lt;/keyword&gt;&lt;keyword&gt;indentation&lt;/keyword&gt;&lt;/keywords&gt;&lt;dates&gt;&lt;year&gt;2018&lt;/year&gt;&lt;/dates&gt;&lt;urls&gt;&lt;pdf-urls&gt;&lt;url&gt;file:///C:/Users/annar/Documents/Backup ZBSA Aug 2019/05_Paper/Paper NatMat ULD/Nohava_et_al-2018-Journal_of_Biomedical_Materials_Research_Part_A(1).pdf&lt;/url&gt;&lt;/pdf-urls&gt;&lt;/urls&gt;&lt;electronic-resource-num&gt;10.1002/jbm.a.36337&lt;/electronic-resource-num&gt;&lt;/record&gt;&lt;/Cite&gt;&lt;/EndNote&gt;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13</w:t>
      </w:r>
      <w:r>
        <w:rPr>
          <w:rFonts w:asciiTheme="majorHAnsi" w:hAnsiTheme="majorHAnsi" w:cstheme="majorHAnsi"/>
          <w:lang w:val="en-US"/>
        </w:rPr>
        <w:fldChar w:fldCharType="end"/>
      </w:r>
      <w:r w:rsidRPr="003C0B8B">
        <w:rPr>
          <w:rFonts w:asciiTheme="majorHAnsi" w:hAnsiTheme="majorHAnsi" w:cstheme="majorHAnsi"/>
          <w:lang w:val="en-US"/>
        </w:rPr>
        <w:t>:</w:t>
      </w:r>
    </w:p>
    <w:p w14:paraId="7D42AD0E" w14:textId="77777777" w:rsidR="00067C6D" w:rsidRPr="002937E1" w:rsidRDefault="00067C6D" w:rsidP="00067C6D">
      <w:pPr>
        <w:jc w:val="both"/>
        <w:rPr>
          <w:rFonts w:asciiTheme="majorHAnsi" w:eastAsiaTheme="minorEastAsia" w:hAnsiTheme="majorHAnsi" w:cstheme="majorHAnsi"/>
          <w:lang w:val="en-US"/>
        </w:rPr>
      </w:pPr>
      <m:oMathPara>
        <m:oMathParaPr>
          <m:jc m:val="center"/>
        </m:oMathParaPr>
        <m:oMath>
          <m:r>
            <w:rPr>
              <w:rFonts w:ascii="Cambria Math" w:hAnsi="Cambria Math" w:cstheme="majorHAnsi"/>
              <w:lang w:val="en-US"/>
            </w:rPr>
            <m:t>F=</m:t>
          </m:r>
          <m:f>
            <m:fPr>
              <m:ctrlPr>
                <w:rPr>
                  <w:rFonts w:ascii="Cambria Math" w:hAnsi="Cambria Math" w:cstheme="majorHAnsi"/>
                  <w:i/>
                  <w:lang w:val="en-US"/>
                </w:rPr>
              </m:ctrlPr>
            </m:fPr>
            <m:num>
              <m:r>
                <w:rPr>
                  <w:rFonts w:ascii="Cambria Math" w:hAnsi="Cambria Math" w:cstheme="majorHAnsi"/>
                  <w:lang w:val="en-US"/>
                </w:rPr>
                <m:t>4</m:t>
              </m:r>
            </m:num>
            <m:den>
              <m:r>
                <w:rPr>
                  <w:rFonts w:ascii="Cambria Math" w:hAnsi="Cambria Math" w:cstheme="majorHAnsi"/>
                  <w:lang w:val="en-US"/>
                </w:rPr>
                <m:t>3</m:t>
              </m:r>
            </m:den>
          </m:f>
          <m:r>
            <w:rPr>
              <w:rFonts w:ascii="Cambria Math" w:hAnsi="Cambria Math" w:cstheme="majorHAnsi"/>
              <w:lang w:val="en-US"/>
            </w:rPr>
            <m:t>E</m:t>
          </m:r>
          <m:rad>
            <m:radPr>
              <m:degHide m:val="1"/>
              <m:ctrlPr>
                <w:rPr>
                  <w:rFonts w:ascii="Cambria Math" w:hAnsi="Cambria Math" w:cstheme="majorHAnsi"/>
                  <w:i/>
                  <w:lang w:val="en-US"/>
                </w:rPr>
              </m:ctrlPr>
            </m:radPr>
            <m:deg/>
            <m:e>
              <m:r>
                <w:rPr>
                  <w:rFonts w:ascii="Cambria Math" w:hAnsi="Cambria Math" w:cstheme="majorHAnsi"/>
                  <w:lang w:val="en-US"/>
                </w:rPr>
                <m:t>R</m:t>
              </m:r>
            </m:e>
          </m:rad>
          <m:r>
            <w:rPr>
              <w:rFonts w:ascii="Cambria Math" w:hAnsi="Cambria Math" w:cstheme="majorHAnsi"/>
              <w:lang w:val="en-US"/>
            </w:rPr>
            <m:t>*</m:t>
          </m:r>
          <m:sSup>
            <m:sSupPr>
              <m:ctrlPr>
                <w:rPr>
                  <w:rFonts w:ascii="Cambria Math" w:hAnsi="Cambria Math" w:cstheme="majorHAnsi"/>
                  <w:i/>
                  <w:lang w:val="en-US"/>
                </w:rPr>
              </m:ctrlPr>
            </m:sSupPr>
            <m:e>
              <m:r>
                <w:rPr>
                  <w:rFonts w:ascii="Cambria Math" w:hAnsi="Cambria Math" w:cstheme="majorHAnsi"/>
                  <w:lang w:val="en-US"/>
                </w:rPr>
                <m:t>h</m:t>
              </m:r>
            </m:e>
            <m:sup>
              <m:r>
                <w:rPr>
                  <w:rFonts w:ascii="Cambria Math" w:hAnsi="Cambria Math" w:cstheme="majorHAnsi"/>
                  <w:lang w:val="en-US"/>
                </w:rPr>
                <m:t>3/2</m:t>
              </m:r>
            </m:sup>
          </m:sSup>
        </m:oMath>
      </m:oMathPara>
    </w:p>
    <w:p w14:paraId="77978883" w14:textId="77777777" w:rsidR="004172A0" w:rsidRDefault="00067C6D" w:rsidP="004172A0">
      <w:pPr>
        <w:jc w:val="both"/>
        <w:rPr>
          <w:ins w:id="394" w:author="anna.resch88@gmail.com" w:date="2022-01-04T10:22:00Z"/>
          <w:rFonts w:asciiTheme="majorHAnsi" w:eastAsiaTheme="minorEastAsia" w:hAnsiTheme="majorHAnsi" w:cstheme="majorHAnsi"/>
          <w:lang w:val="en-US"/>
        </w:rPr>
      </w:pPr>
      <w:r w:rsidRPr="00F07AB2">
        <w:rPr>
          <w:rFonts w:asciiTheme="majorHAnsi" w:eastAsiaTheme="minorEastAsia" w:hAnsiTheme="majorHAnsi" w:cstheme="majorHAnsi"/>
          <w:lang w:val="en-US"/>
        </w:rPr>
        <w:t xml:space="preserve">Where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is the (reduced) </w:t>
      </w:r>
      <w:r w:rsidR="0066041F" w:rsidRPr="00F07AB2">
        <w:rPr>
          <w:rFonts w:asciiTheme="majorHAnsi" w:hAnsiTheme="majorHAnsi" w:cstheme="majorHAnsi"/>
          <w:lang w:val="en-US"/>
        </w:rPr>
        <w:t>Young’s</w:t>
      </w:r>
      <w:r w:rsidRPr="00F07AB2">
        <w:rPr>
          <w:rFonts w:asciiTheme="majorHAnsi" w:eastAsiaTheme="minorEastAsia" w:hAnsiTheme="majorHAnsi" w:cstheme="majorHAnsi"/>
          <w:lang w:val="en-US"/>
        </w:rPr>
        <w:t xml:space="preserve"> modulus, </w:t>
      </w:r>
      <w:r w:rsidRPr="00F07AB2">
        <w:rPr>
          <w:rFonts w:asciiTheme="majorHAnsi" w:eastAsiaTheme="minorEastAsia" w:hAnsiTheme="majorHAnsi" w:cstheme="majorHAnsi"/>
          <w:i/>
          <w:iCs/>
          <w:lang w:val="en-US"/>
        </w:rPr>
        <w:t xml:space="preserve">F </w:t>
      </w:r>
      <w:r w:rsidRPr="00F07AB2">
        <w:rPr>
          <w:rFonts w:asciiTheme="majorHAnsi" w:eastAsiaTheme="minorEastAsia" w:hAnsiTheme="majorHAnsi" w:cstheme="majorHAnsi"/>
          <w:lang w:val="en-US"/>
        </w:rPr>
        <w:t xml:space="preserve">is the indentation load, </w:t>
      </w:r>
      <w:r w:rsidRPr="00F07AB2">
        <w:rPr>
          <w:rFonts w:asciiTheme="majorHAnsi" w:eastAsiaTheme="minorEastAsia" w:hAnsiTheme="majorHAnsi" w:cstheme="majorHAnsi"/>
          <w:i/>
          <w:iCs/>
          <w:lang w:val="en-US"/>
        </w:rPr>
        <w:t>R</w:t>
      </w:r>
      <w:r w:rsidRPr="00F07AB2">
        <w:rPr>
          <w:rFonts w:asciiTheme="majorHAnsi" w:eastAsiaTheme="minorEastAsia" w:hAnsiTheme="majorHAnsi" w:cstheme="majorHAnsi"/>
          <w:lang w:val="en-US"/>
        </w:rPr>
        <w:t xml:space="preserve"> is the radius of the indenter tip, and </w:t>
      </w:r>
      <w:r w:rsidRPr="00F07AB2">
        <w:rPr>
          <w:rFonts w:asciiTheme="majorHAnsi" w:eastAsiaTheme="minorEastAsia" w:hAnsiTheme="majorHAnsi" w:cstheme="majorHAnsi"/>
          <w:i/>
          <w:iCs/>
          <w:lang w:val="en-US"/>
        </w:rPr>
        <w:t>h</w:t>
      </w:r>
      <w:r w:rsidRPr="00F07AB2">
        <w:rPr>
          <w:rFonts w:asciiTheme="majorHAnsi" w:eastAsiaTheme="minorEastAsia" w:hAnsiTheme="majorHAnsi" w:cstheme="majorHAnsi"/>
          <w:lang w:val="en-US"/>
        </w:rPr>
        <w:t xml:space="preserve"> is the indentation depth. As the ruby tip is non-compressible, </w:t>
      </w:r>
      <w:r w:rsidRPr="00F07AB2">
        <w:rPr>
          <w:rFonts w:asciiTheme="majorHAnsi" w:eastAsiaTheme="minorEastAsia" w:hAnsiTheme="majorHAnsi" w:cstheme="majorHAnsi"/>
          <w:i/>
          <w:iCs/>
          <w:lang w:val="en-US"/>
        </w:rPr>
        <w:t>E</w:t>
      </w:r>
      <w:r w:rsidRPr="00F07AB2">
        <w:rPr>
          <w:rFonts w:asciiTheme="majorHAnsi" w:eastAsiaTheme="minorEastAsia" w:hAnsiTheme="majorHAnsi" w:cstheme="majorHAnsi"/>
          <w:lang w:val="en-US"/>
        </w:rPr>
        <w:t xml:space="preserve"> equals the </w:t>
      </w:r>
      <w:proofErr w:type="gramStart"/>
      <w:r w:rsidRPr="00F07AB2">
        <w:rPr>
          <w:rFonts w:asciiTheme="majorHAnsi" w:eastAsiaTheme="minorEastAsia" w:hAnsiTheme="majorHAnsi" w:cstheme="majorHAnsi"/>
          <w:lang w:val="en-US"/>
        </w:rPr>
        <w:t>Young’s</w:t>
      </w:r>
      <w:proofErr w:type="gramEnd"/>
      <w:r w:rsidRPr="00F07AB2">
        <w:rPr>
          <w:rFonts w:asciiTheme="majorHAnsi" w:eastAsiaTheme="minorEastAsia" w:hAnsiTheme="majorHAnsi" w:cstheme="majorHAnsi"/>
          <w:lang w:val="en-US"/>
        </w:rPr>
        <w:t xml:space="preserve"> modulus. </w:t>
      </w:r>
    </w:p>
    <w:p w14:paraId="3564F2BA" w14:textId="2DC19C57" w:rsidR="004172A0" w:rsidRPr="00CA34EE" w:rsidRDefault="004172A0" w:rsidP="004172A0">
      <w:pPr>
        <w:jc w:val="both"/>
        <w:rPr>
          <w:ins w:id="395" w:author="anna.resch88@gmail.com" w:date="2022-01-04T10:22:00Z"/>
          <w:rFonts w:asciiTheme="majorHAnsi" w:hAnsiTheme="majorHAnsi" w:cstheme="majorHAnsi"/>
          <w:b/>
          <w:bCs/>
          <w:i/>
          <w:lang w:val="en-US"/>
        </w:rPr>
      </w:pPr>
      <w:commentRangeStart w:id="396"/>
      <w:ins w:id="397" w:author="anna.resch88@gmail.com" w:date="2022-01-04T10:22:00Z">
        <w:r w:rsidRPr="004172A0">
          <w:rPr>
            <w:rFonts w:asciiTheme="majorHAnsi" w:hAnsiTheme="majorHAnsi" w:cstheme="majorHAnsi"/>
            <w:b/>
            <w:bCs/>
            <w:i/>
            <w:highlight w:val="magenta"/>
            <w:lang w:val="en-US"/>
            <w:rPrChange w:id="398" w:author="anna.resch88@gmail.com" w:date="2022-01-04T10:22:00Z">
              <w:rPr>
                <w:rFonts w:asciiTheme="majorHAnsi" w:hAnsiTheme="majorHAnsi" w:cstheme="majorHAnsi"/>
                <w:b/>
                <w:bCs/>
                <w:i/>
                <w:lang w:val="en-US"/>
              </w:rPr>
            </w:rPrChange>
          </w:rPr>
          <w:t xml:space="preserve">Table </w:t>
        </w:r>
        <w:commentRangeEnd w:id="396"/>
        <w:r w:rsidRPr="004172A0">
          <w:rPr>
            <w:rStyle w:val="Kommentarzeichen"/>
            <w:highlight w:val="magenta"/>
            <w:rPrChange w:id="399" w:author="anna.resch88@gmail.com" w:date="2022-01-04T10:22:00Z">
              <w:rPr>
                <w:rStyle w:val="Kommentarzeichen"/>
              </w:rPr>
            </w:rPrChange>
          </w:rPr>
          <w:commentReference w:id="396"/>
        </w:r>
        <w:r w:rsidRPr="004172A0">
          <w:rPr>
            <w:rFonts w:asciiTheme="majorHAnsi" w:hAnsiTheme="majorHAnsi" w:cstheme="majorHAnsi"/>
            <w:b/>
            <w:bCs/>
            <w:i/>
            <w:highlight w:val="magenta"/>
            <w:lang w:val="en-US"/>
            <w:rPrChange w:id="400" w:author="anna.resch88@gmail.com" w:date="2022-01-04T10:22:00Z">
              <w:rPr>
                <w:rFonts w:asciiTheme="majorHAnsi" w:hAnsiTheme="majorHAnsi" w:cstheme="majorHAnsi"/>
                <w:b/>
                <w:bCs/>
                <w:i/>
                <w:lang w:val="en-US"/>
              </w:rPr>
            </w:rPrChange>
          </w:rPr>
          <w:t xml:space="preserve">S-3: Fabrication parameters of ULD-ELP-ULD hydrogels measured via nanoindentation, number of measurements and resulting </w:t>
        </w:r>
        <w:proofErr w:type="gramStart"/>
        <w:r w:rsidRPr="004172A0">
          <w:rPr>
            <w:rFonts w:asciiTheme="majorHAnsi" w:hAnsiTheme="majorHAnsi" w:cstheme="majorHAnsi"/>
            <w:b/>
            <w:bCs/>
            <w:i/>
            <w:highlight w:val="magenta"/>
            <w:lang w:val="en-US"/>
            <w:rPrChange w:id="401" w:author="anna.resch88@gmail.com" w:date="2022-01-04T10:22:00Z">
              <w:rPr>
                <w:rFonts w:asciiTheme="majorHAnsi" w:hAnsiTheme="majorHAnsi" w:cstheme="majorHAnsi"/>
                <w:b/>
                <w:bCs/>
                <w:i/>
                <w:lang w:val="en-US"/>
              </w:rPr>
            </w:rPrChange>
          </w:rPr>
          <w:t>Young’s</w:t>
        </w:r>
        <w:proofErr w:type="gramEnd"/>
        <w:r w:rsidRPr="004172A0">
          <w:rPr>
            <w:rFonts w:asciiTheme="majorHAnsi" w:hAnsiTheme="majorHAnsi" w:cstheme="majorHAnsi"/>
            <w:b/>
            <w:bCs/>
            <w:i/>
            <w:highlight w:val="magenta"/>
            <w:lang w:val="en-US"/>
            <w:rPrChange w:id="402" w:author="anna.resch88@gmail.com" w:date="2022-01-04T10:22:00Z">
              <w:rPr>
                <w:rFonts w:asciiTheme="majorHAnsi" w:hAnsiTheme="majorHAnsi" w:cstheme="majorHAnsi"/>
                <w:b/>
                <w:bCs/>
                <w:i/>
                <w:lang w:val="en-US"/>
              </w:rPr>
            </w:rPrChange>
          </w:rPr>
          <w:t xml:space="preserve"> moduli from </w:t>
        </w:r>
        <w:proofErr w:type="spellStart"/>
        <w:r w:rsidRPr="004172A0">
          <w:rPr>
            <w:rFonts w:asciiTheme="majorHAnsi" w:hAnsiTheme="majorHAnsi" w:cstheme="majorHAnsi"/>
            <w:b/>
            <w:bCs/>
            <w:i/>
            <w:highlight w:val="magenta"/>
            <w:lang w:val="en-US"/>
            <w:rPrChange w:id="403" w:author="anna.resch88@gmail.com" w:date="2022-01-04T10:22:00Z">
              <w:rPr>
                <w:rFonts w:asciiTheme="majorHAnsi" w:hAnsiTheme="majorHAnsi" w:cstheme="majorHAnsi"/>
                <w:b/>
                <w:bCs/>
                <w:i/>
                <w:lang w:val="en-US"/>
              </w:rPr>
            </w:rPrChange>
          </w:rPr>
          <w:t>nanoindenter</w:t>
        </w:r>
        <w:proofErr w:type="spellEnd"/>
        <w:r w:rsidRPr="004172A0">
          <w:rPr>
            <w:rFonts w:asciiTheme="majorHAnsi" w:hAnsiTheme="majorHAnsi" w:cstheme="majorHAnsi"/>
            <w:b/>
            <w:bCs/>
            <w:i/>
            <w:highlight w:val="magenta"/>
            <w:lang w:val="en-US"/>
            <w:rPrChange w:id="404" w:author="anna.resch88@gmail.com" w:date="2022-01-04T10:22:00Z">
              <w:rPr>
                <w:rFonts w:asciiTheme="majorHAnsi" w:hAnsiTheme="majorHAnsi" w:cstheme="majorHAnsi"/>
                <w:b/>
                <w:bCs/>
                <w:i/>
                <w:lang w:val="en-US"/>
              </w:rPr>
            </w:rPrChange>
          </w:rPr>
          <w:t xml:space="preserve"> measurements.</w:t>
        </w:r>
      </w:ins>
    </w:p>
    <w:p w14:paraId="5411EA8E" w14:textId="7CC09C83" w:rsidR="00067C6D" w:rsidRPr="00F07AB2" w:rsidRDefault="00067C6D" w:rsidP="00067C6D">
      <w:pPr>
        <w:jc w:val="both"/>
        <w:rPr>
          <w:rFonts w:asciiTheme="majorHAnsi" w:hAnsiTheme="majorHAnsi" w:cstheme="majorHAnsi"/>
          <w:lang w:val="en-US"/>
        </w:rPr>
      </w:pPr>
    </w:p>
    <w:p w14:paraId="28C307C4" w14:textId="2B790D14" w:rsidR="004172A0" w:rsidRPr="004172A0" w:rsidDel="004172A0" w:rsidRDefault="00067C6D">
      <w:pPr>
        <w:rPr>
          <w:del w:id="405" w:author="anna.resch88@gmail.com" w:date="2022-01-04T10:22:00Z"/>
          <w:lang w:val="en-US"/>
        </w:rPr>
        <w:pPrChange w:id="406" w:author="anna.resch88@gmail.com" w:date="2022-01-04T10:22:00Z">
          <w:pPr>
            <w:pStyle w:val="berschrift4"/>
            <w:numPr>
              <w:ilvl w:val="1"/>
              <w:numId w:val="13"/>
            </w:numPr>
            <w:ind w:left="792" w:hanging="432"/>
            <w:jc w:val="both"/>
          </w:pPr>
        </w:pPrChange>
      </w:pPr>
      <w:del w:id="407" w:author="anna.resch88@gmail.com" w:date="2022-01-04T18:06:00Z">
        <w:r w:rsidRPr="00F07AB2" w:rsidDel="0032297A">
          <w:rPr>
            <w:lang w:val="en-US"/>
          </w:rPr>
          <w:delText>Dynamic Mechanical Analysis</w:delText>
        </w:r>
        <w:r w:rsidR="00A42681" w:rsidDel="0032297A">
          <w:rPr>
            <w:lang w:val="en-US"/>
          </w:rPr>
          <w:delText xml:space="preserve"> (DMA)</w:delText>
        </w:r>
      </w:del>
      <w:bookmarkStart w:id="408" w:name="_Toc92462512"/>
      <w:bookmarkStart w:id="409" w:name="_Toc92462550"/>
      <w:bookmarkEnd w:id="408"/>
      <w:bookmarkEnd w:id="409"/>
    </w:p>
    <w:p w14:paraId="5C976E9A" w14:textId="59358D4C" w:rsidR="00067C6D" w:rsidRPr="00F07AB2" w:rsidDel="0032297A" w:rsidRDefault="00067C6D" w:rsidP="00067C6D">
      <w:pPr>
        <w:jc w:val="both"/>
        <w:rPr>
          <w:del w:id="410" w:author="anna.resch88@gmail.com" w:date="2022-01-04T18:06:00Z"/>
          <w:rFonts w:asciiTheme="majorHAnsi" w:hAnsiTheme="majorHAnsi" w:cstheme="majorHAnsi"/>
          <w:lang w:val="en-US"/>
        </w:rPr>
      </w:pPr>
      <w:bookmarkStart w:id="411" w:name="_Hlk45958238"/>
      <w:del w:id="412" w:author="anna.resch88@gmail.com" w:date="2022-01-04T18:06:00Z">
        <w:r w:rsidRPr="00F07AB2" w:rsidDel="0032297A">
          <w:rPr>
            <w:rFonts w:asciiTheme="majorHAnsi" w:hAnsiTheme="majorHAnsi" w:cstheme="majorHAnsi"/>
            <w:lang w:val="en-US"/>
          </w:rPr>
          <w:delText xml:space="preserve">Uniaxial tensile stretch experiments were carried out </w:delText>
        </w:r>
        <w:bookmarkEnd w:id="411"/>
        <w:r w:rsidRPr="00F07AB2" w:rsidDel="0032297A">
          <w:rPr>
            <w:rFonts w:asciiTheme="majorHAnsi" w:hAnsiTheme="majorHAnsi" w:cstheme="majorHAnsi"/>
            <w:lang w:val="en-US"/>
          </w:rPr>
          <w:delText xml:space="preserve">for </w:delText>
        </w:r>
      </w:del>
      <w:del w:id="413" w:author="anna.resch88@gmail.com" w:date="2022-01-04T10:23:00Z">
        <w:r w:rsidRPr="00F07AB2" w:rsidDel="00E6648A">
          <w:rPr>
            <w:rFonts w:asciiTheme="majorHAnsi" w:hAnsiTheme="majorHAnsi" w:cstheme="majorHAnsi"/>
            <w:lang w:val="en-US"/>
          </w:rPr>
          <w:delText xml:space="preserve">triplicates of </w:delText>
        </w:r>
      </w:del>
      <w:del w:id="414" w:author="anna.resch88@gmail.com" w:date="2022-01-04T18:06:00Z">
        <w:r w:rsidRPr="00F07AB2" w:rsidDel="0032297A">
          <w:rPr>
            <w:rFonts w:asciiTheme="majorHAnsi" w:hAnsiTheme="majorHAnsi" w:cstheme="majorHAnsi"/>
            <w:lang w:val="en-US"/>
          </w:rPr>
          <w:delText>ULD-V20-ULD</w:delText>
        </w:r>
      </w:del>
      <w:del w:id="415" w:author="anna.resch88@gmail.com" w:date="2022-01-04T10:23:00Z">
        <w:r w:rsidRPr="00F07AB2" w:rsidDel="00E6648A">
          <w:rPr>
            <w:rFonts w:asciiTheme="majorHAnsi" w:hAnsiTheme="majorHAnsi" w:cstheme="majorHAnsi"/>
            <w:lang w:val="en-US"/>
          </w:rPr>
          <w:delText xml:space="preserve"> (10 % and 20 %) and</w:delText>
        </w:r>
      </w:del>
      <w:del w:id="416" w:author="anna.resch88@gmail.com" w:date="2022-01-04T18:06:00Z">
        <w:r w:rsidRPr="00F07AB2" w:rsidDel="0032297A">
          <w:rPr>
            <w:rFonts w:asciiTheme="majorHAnsi" w:hAnsiTheme="majorHAnsi" w:cstheme="majorHAnsi"/>
            <w:lang w:val="en-US"/>
          </w:rPr>
          <w:delText xml:space="preserve"> ULD-V40-ULD (20 %), crosslinked with 2</w:delText>
        </w:r>
      </w:del>
      <w:del w:id="417" w:author="anna.resch88@gmail.com" w:date="2022-01-04T10:24:00Z">
        <w:r w:rsidRPr="00F07AB2" w:rsidDel="00E6648A">
          <w:rPr>
            <w:rFonts w:asciiTheme="majorHAnsi" w:hAnsiTheme="majorHAnsi" w:cstheme="majorHAnsi"/>
            <w:lang w:val="en-US"/>
          </w:rPr>
          <w:delText>,</w:delText>
        </w:r>
      </w:del>
      <w:del w:id="418" w:author="anna.resch88@gmail.com" w:date="2022-01-04T18:06:00Z">
        <w:r w:rsidRPr="00F07AB2" w:rsidDel="0032297A">
          <w:rPr>
            <w:rFonts w:asciiTheme="majorHAnsi" w:hAnsiTheme="majorHAnsi" w:cstheme="majorHAnsi"/>
            <w:lang w:val="en-US"/>
          </w:rPr>
          <w:delText xml:space="preserve">5 mM riboflavin and 30 mM APS. As high amounts of protein were required to cast these gels, proteins were dissolved in 4 M urea to ensure fast and homogeneous dissolving. 580 µm thick gel films were cut to pieces of </w:delText>
        </w:r>
        <w:r w:rsidDel="0032297A">
          <w:rPr>
            <w:rFonts w:asciiTheme="majorHAnsi" w:hAnsiTheme="majorHAnsi" w:cstheme="majorHAnsi"/>
            <w:lang w:val="en-US"/>
          </w:rPr>
          <w:delText>approx.</w:delText>
        </w:r>
        <w:r w:rsidRPr="00F07AB2" w:rsidDel="0032297A">
          <w:rPr>
            <w:rFonts w:asciiTheme="majorHAnsi" w:hAnsiTheme="majorHAnsi" w:cstheme="majorHAnsi"/>
            <w:lang w:val="en-US"/>
          </w:rPr>
          <w:delText xml:space="preserve"> 10 mm x 5 mm and measured at 37 °C in PBS buffer using the incubator-housed ElectroForce 5210 BioDynamic-Test-System (Texas Instruments, Dallas, Texas, USA; formerly Bose, Minnesota, USA). After placing the gel film between the clamps, the width and length (space between clamps) of the gel were measured. </w:delText>
        </w:r>
      </w:del>
      <w:del w:id="419" w:author="anna.resch88@gmail.com" w:date="2022-01-04T10:24:00Z">
        <w:r w:rsidRPr="00F07AB2" w:rsidDel="00E6648A">
          <w:rPr>
            <w:rFonts w:asciiTheme="majorHAnsi" w:hAnsiTheme="majorHAnsi" w:cstheme="majorHAnsi"/>
            <w:lang w:val="en-US"/>
          </w:rPr>
          <w:delText>T</w:delText>
        </w:r>
      </w:del>
      <w:del w:id="420" w:author="anna.resch88@gmail.com" w:date="2022-01-04T18:06:00Z">
        <w:r w:rsidRPr="00F07AB2" w:rsidDel="0032297A">
          <w:rPr>
            <w:rFonts w:asciiTheme="majorHAnsi" w:hAnsiTheme="majorHAnsi" w:cstheme="majorHAnsi"/>
            <w:lang w:val="en-US"/>
          </w:rPr>
          <w:delText xml:space="preserve">ensile </w:delText>
        </w:r>
      </w:del>
      <w:del w:id="421" w:author="anna.resch88@gmail.com" w:date="2022-01-04T10:29:00Z">
        <w:r w:rsidRPr="00F07AB2" w:rsidDel="002413AA">
          <w:rPr>
            <w:rFonts w:asciiTheme="majorHAnsi" w:hAnsiTheme="majorHAnsi" w:cstheme="majorHAnsi"/>
            <w:lang w:val="en-US"/>
          </w:rPr>
          <w:delText xml:space="preserve">stretch </w:delText>
        </w:r>
      </w:del>
      <w:del w:id="422" w:author="anna.resch88@gmail.com" w:date="2022-01-04T18:06:00Z">
        <w:r w:rsidRPr="00F07AB2" w:rsidDel="0032297A">
          <w:rPr>
            <w:rFonts w:asciiTheme="majorHAnsi" w:hAnsiTheme="majorHAnsi" w:cstheme="majorHAnsi"/>
            <w:lang w:val="en-US"/>
          </w:rPr>
          <w:delText xml:space="preserve">was then applied </w:delText>
        </w:r>
      </w:del>
      <w:del w:id="423" w:author="anna.resch88@gmail.com" w:date="2022-01-04T10:25:00Z">
        <w:r w:rsidRPr="00F07AB2" w:rsidDel="00E6648A">
          <w:rPr>
            <w:rFonts w:asciiTheme="majorHAnsi" w:hAnsiTheme="majorHAnsi" w:cstheme="majorHAnsi"/>
            <w:lang w:val="en-US"/>
          </w:rPr>
          <w:delText xml:space="preserve">in a cyclic manner where the </w:delText>
        </w:r>
      </w:del>
      <w:del w:id="424" w:author="anna.resch88@gmail.com" w:date="2022-01-04T18:06:00Z">
        <w:r w:rsidRPr="00F07AB2" w:rsidDel="0032297A">
          <w:rPr>
            <w:rFonts w:asciiTheme="majorHAnsi" w:hAnsiTheme="majorHAnsi" w:cstheme="majorHAnsi"/>
            <w:lang w:val="en-US"/>
          </w:rPr>
          <w:delText xml:space="preserve">maximum displacement </w:delText>
        </w:r>
      </w:del>
      <w:del w:id="425" w:author="anna.resch88@gmail.com" w:date="2022-01-04T10:25:00Z">
        <w:r w:rsidRPr="00F07AB2" w:rsidDel="00E6648A">
          <w:rPr>
            <w:rFonts w:asciiTheme="majorHAnsi" w:hAnsiTheme="majorHAnsi" w:cstheme="majorHAnsi"/>
            <w:lang w:val="en-US"/>
          </w:rPr>
          <w:delText xml:space="preserve">was </w:delText>
        </w:r>
      </w:del>
      <w:del w:id="426" w:author="anna.resch88@gmail.com" w:date="2022-01-04T18:06:00Z">
        <w:r w:rsidRPr="00F07AB2" w:rsidDel="0032297A">
          <w:rPr>
            <w:rFonts w:asciiTheme="majorHAnsi" w:hAnsiTheme="majorHAnsi" w:cstheme="majorHAnsi"/>
            <w:lang w:val="en-US"/>
          </w:rPr>
          <w:delText>set to 20 % of the measured gel length</w:delText>
        </w:r>
      </w:del>
      <w:del w:id="427" w:author="anna.resch88@gmail.com" w:date="2022-01-04T10:25:00Z">
        <w:r w:rsidRPr="00F07AB2" w:rsidDel="00E6648A">
          <w:rPr>
            <w:rFonts w:asciiTheme="majorHAnsi" w:hAnsiTheme="majorHAnsi" w:cstheme="majorHAnsi"/>
            <w:lang w:val="en-US"/>
          </w:rPr>
          <w:delText xml:space="preserve"> and the frequency was set to 1 Hz</w:delText>
        </w:r>
        <w:r w:rsidDel="00E6648A">
          <w:rPr>
            <w:rFonts w:asciiTheme="majorHAnsi" w:hAnsiTheme="majorHAnsi" w:cstheme="majorHAnsi"/>
            <w:lang w:val="en-US"/>
          </w:rPr>
          <w:delText xml:space="preserve"> </w:delText>
        </w:r>
      </w:del>
      <w:del w:id="428" w:author="anna.resch88@gmail.com" w:date="2022-01-04T18:06:00Z">
        <w:r w:rsidRPr="00F07AB2" w:rsidDel="0032297A">
          <w:rPr>
            <w:rFonts w:asciiTheme="majorHAnsi" w:hAnsiTheme="majorHAnsi" w:cstheme="majorHAnsi"/>
            <w:lang w:val="en-US"/>
          </w:rPr>
          <w:delText>To determine ultimate tensile stress and strain, gel pads were stretched until rupture</w:delText>
        </w:r>
      </w:del>
      <w:del w:id="429" w:author="anna.resch88@gmail.com" w:date="2022-01-04T10:25:00Z">
        <w:r w:rsidRPr="00F07AB2" w:rsidDel="00275363">
          <w:rPr>
            <w:rFonts w:asciiTheme="majorHAnsi" w:hAnsiTheme="majorHAnsi" w:cstheme="majorHAnsi"/>
            <w:lang w:val="en-US"/>
          </w:rPr>
          <w:delText xml:space="preserve"> (maximum displacement was set </w:delText>
        </w:r>
      </w:del>
      <w:del w:id="430" w:author="anna.resch88@gmail.com" w:date="2022-01-04T10:26:00Z">
        <w:r w:rsidRPr="00F07AB2" w:rsidDel="00275363">
          <w:rPr>
            <w:rFonts w:asciiTheme="majorHAnsi" w:hAnsiTheme="majorHAnsi" w:cstheme="majorHAnsi"/>
            <w:lang w:val="en-US"/>
          </w:rPr>
          <w:delText>to 5 mm, frequency 0</w:delText>
        </w:r>
      </w:del>
      <w:del w:id="431" w:author="anna.resch88@gmail.com" w:date="2022-01-04T10:25:00Z">
        <w:r w:rsidRPr="00F07AB2" w:rsidDel="00E6648A">
          <w:rPr>
            <w:rFonts w:asciiTheme="majorHAnsi" w:hAnsiTheme="majorHAnsi" w:cstheme="majorHAnsi"/>
            <w:lang w:val="en-US"/>
          </w:rPr>
          <w:delText>,</w:delText>
        </w:r>
      </w:del>
      <w:del w:id="432" w:author="anna.resch88@gmail.com" w:date="2022-01-04T10:26:00Z">
        <w:r w:rsidRPr="00F07AB2" w:rsidDel="00275363">
          <w:rPr>
            <w:rFonts w:asciiTheme="majorHAnsi" w:hAnsiTheme="majorHAnsi" w:cstheme="majorHAnsi"/>
            <w:lang w:val="en-US"/>
          </w:rPr>
          <w:delText>01 Hz)</w:delText>
        </w:r>
      </w:del>
      <w:del w:id="433" w:author="anna.resch88@gmail.com" w:date="2022-01-04T18:06:00Z">
        <w:r w:rsidRPr="00F07AB2" w:rsidDel="0032297A">
          <w:rPr>
            <w:rFonts w:asciiTheme="majorHAnsi" w:hAnsiTheme="majorHAnsi" w:cstheme="majorHAnsi"/>
            <w:lang w:val="en-US"/>
          </w:rPr>
          <w:delText xml:space="preserve">. </w:delText>
        </w:r>
        <w:bookmarkStart w:id="434" w:name="_Toc92462513"/>
        <w:bookmarkStart w:id="435" w:name="_Toc92462551"/>
        <w:bookmarkEnd w:id="434"/>
        <w:bookmarkEnd w:id="435"/>
      </w:del>
    </w:p>
    <w:p w14:paraId="387AFC10" w14:textId="1BDF9DCD" w:rsidR="00067C6D" w:rsidRPr="00F07AB2" w:rsidDel="0032297A" w:rsidRDefault="00067C6D">
      <w:pPr>
        <w:pStyle w:val="berschrift4"/>
        <w:numPr>
          <w:ilvl w:val="1"/>
          <w:numId w:val="47"/>
        </w:numPr>
        <w:rPr>
          <w:del w:id="436" w:author="anna.resch88@gmail.com" w:date="2022-01-04T18:06:00Z"/>
          <w:lang w:val="en-US"/>
        </w:rPr>
        <w:pPrChange w:id="437" w:author="anna.resch88@gmail.com" w:date="2022-01-04T10:05:00Z">
          <w:pPr>
            <w:pStyle w:val="berschrift5"/>
            <w:numPr>
              <w:ilvl w:val="2"/>
              <w:numId w:val="13"/>
            </w:numPr>
            <w:ind w:left="1224" w:hanging="504"/>
            <w:jc w:val="both"/>
          </w:pPr>
        </w:pPrChange>
      </w:pPr>
      <w:bookmarkStart w:id="438" w:name="_Toc92273411"/>
      <w:bookmarkStart w:id="439" w:name="_Toc92273466"/>
      <w:del w:id="440" w:author="anna.resch88@gmail.com" w:date="2022-01-04T18:06:00Z">
        <w:r w:rsidRPr="00F07AB2" w:rsidDel="0032297A">
          <w:rPr>
            <w:lang w:val="en-US"/>
          </w:rPr>
          <w:delText xml:space="preserve">DMA </w:delText>
        </w:r>
      </w:del>
      <w:del w:id="441" w:author="anna.resch88@gmail.com" w:date="2022-01-04T10:22:00Z">
        <w:r w:rsidRPr="00F07AB2" w:rsidDel="00E6648A">
          <w:rPr>
            <w:lang w:val="en-US"/>
          </w:rPr>
          <w:delText>D</w:delText>
        </w:r>
      </w:del>
      <w:del w:id="442" w:author="anna.resch88@gmail.com" w:date="2022-01-04T18:06:00Z">
        <w:r w:rsidRPr="00F07AB2" w:rsidDel="0032297A">
          <w:rPr>
            <w:lang w:val="en-US"/>
          </w:rPr>
          <w:delText xml:space="preserve">ata </w:delText>
        </w:r>
      </w:del>
      <w:del w:id="443" w:author="anna.resch88@gmail.com" w:date="2022-01-04T10:22:00Z">
        <w:r w:rsidRPr="00F07AB2" w:rsidDel="00E6648A">
          <w:rPr>
            <w:lang w:val="en-US"/>
          </w:rPr>
          <w:delText>P</w:delText>
        </w:r>
      </w:del>
      <w:del w:id="444" w:author="anna.resch88@gmail.com" w:date="2022-01-04T18:06:00Z">
        <w:r w:rsidRPr="00F07AB2" w:rsidDel="0032297A">
          <w:rPr>
            <w:lang w:val="en-US"/>
          </w:rPr>
          <w:delText xml:space="preserve">rocessing and </w:delText>
        </w:r>
      </w:del>
      <w:del w:id="445" w:author="anna.resch88@gmail.com" w:date="2022-01-04T10:23:00Z">
        <w:r w:rsidRPr="00F07AB2" w:rsidDel="00E6648A">
          <w:rPr>
            <w:lang w:val="en-US"/>
          </w:rPr>
          <w:delText>E</w:delText>
        </w:r>
      </w:del>
      <w:del w:id="446" w:author="anna.resch88@gmail.com" w:date="2022-01-04T18:06:00Z">
        <w:r w:rsidRPr="00F07AB2" w:rsidDel="0032297A">
          <w:rPr>
            <w:lang w:val="en-US"/>
          </w:rPr>
          <w:delText>valuation</w:delText>
        </w:r>
        <w:bookmarkStart w:id="447" w:name="_Toc92462514"/>
        <w:bookmarkStart w:id="448" w:name="_Toc92462552"/>
        <w:bookmarkEnd w:id="438"/>
        <w:bookmarkEnd w:id="439"/>
        <w:bookmarkEnd w:id="447"/>
        <w:bookmarkEnd w:id="448"/>
      </w:del>
    </w:p>
    <w:p w14:paraId="6124BDCA" w14:textId="05BA7C4D" w:rsidR="00067C6D" w:rsidRPr="00F07AB2" w:rsidDel="0032297A" w:rsidRDefault="00067C6D" w:rsidP="00067C6D">
      <w:pPr>
        <w:jc w:val="both"/>
        <w:rPr>
          <w:del w:id="449" w:author="anna.resch88@gmail.com" w:date="2022-01-04T18:06:00Z"/>
          <w:rFonts w:asciiTheme="majorHAnsi" w:hAnsiTheme="majorHAnsi" w:cstheme="majorHAnsi"/>
          <w:lang w:val="en-US"/>
        </w:rPr>
      </w:pPr>
      <w:del w:id="450" w:author="anna.resch88@gmail.com" w:date="2022-01-04T18:06:00Z">
        <w:r w:rsidRPr="00F07AB2" w:rsidDel="0032297A">
          <w:rPr>
            <w:rFonts w:asciiTheme="majorHAnsi" w:hAnsiTheme="majorHAnsi" w:cstheme="majorHAnsi"/>
            <w:lang w:val="en-US"/>
          </w:rPr>
          <w:delText xml:space="preserve">Both the rupture experiment data and the dynamical stretch data were provided as raw data in csv-format, containing strain data as the independent variable and noisy stress data as the dependent variable. Measured force (stress) values were </w:delText>
        </w:r>
      </w:del>
      <w:del w:id="451" w:author="anna.resch88@gmail.com" w:date="2022-01-04T10:30:00Z">
        <w:r w:rsidRPr="00F07AB2" w:rsidDel="002413AA">
          <w:rPr>
            <w:rFonts w:asciiTheme="majorHAnsi" w:hAnsiTheme="majorHAnsi" w:cstheme="majorHAnsi"/>
            <w:lang w:val="en-US"/>
          </w:rPr>
          <w:delText xml:space="preserve">extremely </w:delText>
        </w:r>
      </w:del>
      <w:del w:id="452" w:author="anna.resch88@gmail.com" w:date="2022-01-04T18:06:00Z">
        <w:r w:rsidRPr="00F07AB2" w:rsidDel="0032297A">
          <w:rPr>
            <w:rFonts w:asciiTheme="majorHAnsi" w:hAnsiTheme="majorHAnsi" w:cstheme="majorHAnsi"/>
            <w:lang w:val="en-US"/>
          </w:rPr>
          <w:delText xml:space="preserve">low, resulting in a low signal-to-noise ratio and requiring a denoising process to allow for data visualization and analysis. Data </w:delText>
        </w:r>
      </w:del>
      <w:del w:id="453" w:author="anna.resch88@gmail.com" w:date="2022-01-04T10:30:00Z">
        <w:r w:rsidRPr="00F07AB2" w:rsidDel="002413AA">
          <w:rPr>
            <w:rFonts w:asciiTheme="majorHAnsi" w:hAnsiTheme="majorHAnsi" w:cstheme="majorHAnsi"/>
            <w:lang w:val="en-US"/>
          </w:rPr>
          <w:delText xml:space="preserve">derived from rupture experiments </w:delText>
        </w:r>
      </w:del>
      <w:del w:id="454" w:author="anna.resch88@gmail.com" w:date="2022-01-04T18:06:00Z">
        <w:r w:rsidRPr="00F07AB2" w:rsidDel="0032297A">
          <w:rPr>
            <w:rFonts w:asciiTheme="majorHAnsi" w:hAnsiTheme="majorHAnsi" w:cstheme="majorHAnsi"/>
            <w:lang w:val="en-US"/>
          </w:rPr>
          <w:delText xml:space="preserve">were denoised using a Savitzky-Golay Filter of window size </w:delText>
        </w:r>
      </w:del>
      <m:oMath>
        <m:sSub>
          <m:sSubPr>
            <m:ctrlPr>
              <w:del w:id="455" w:author="anna.resch88@gmail.com" w:date="2022-01-04T18:06:00Z">
                <w:rPr>
                  <w:rFonts w:ascii="Cambria Math" w:hAnsi="Cambria Math" w:cstheme="majorHAnsi"/>
                  <w:i/>
                </w:rPr>
              </w:del>
            </m:ctrlPr>
          </m:sSubPr>
          <m:e>
            <m:r>
              <w:del w:id="456" w:author="anna.resch88@gmail.com" w:date="2022-01-04T18:06:00Z">
                <w:rPr>
                  <w:rFonts w:ascii="Cambria Math" w:hAnsi="Cambria Math" w:cstheme="majorHAnsi"/>
                </w:rPr>
                <m:t>n</m:t>
              </w:del>
            </m:r>
          </m:e>
          <m:sub>
            <m:r>
              <w:del w:id="457" w:author="anna.resch88@gmail.com" w:date="2022-01-04T18:06:00Z">
                <w:rPr>
                  <w:rFonts w:ascii="Cambria Math" w:hAnsi="Cambria Math" w:cstheme="majorHAnsi"/>
                </w:rPr>
                <m:t>w</m:t>
              </w:del>
            </m:r>
          </m:sub>
        </m:sSub>
        <m:r>
          <w:del w:id="458" w:author="anna.resch88@gmail.com" w:date="2022-01-04T18:06:00Z">
            <w:rPr>
              <w:rFonts w:ascii="Cambria Math" w:hAnsi="Cambria Math" w:cstheme="majorHAnsi"/>
              <w:lang w:val="en-US"/>
            </w:rPr>
            <m:t xml:space="preserve">= 21 </m:t>
          </w:del>
        </m:r>
      </m:oMath>
      <w:del w:id="459" w:author="anna.resch88@gmail.com" w:date="2022-01-04T18:06:00Z">
        <w:r w:rsidRPr="00F07AB2" w:rsidDel="0032297A">
          <w:rPr>
            <w:rFonts w:asciiTheme="majorHAnsi" w:hAnsiTheme="majorHAnsi" w:cstheme="majorHAnsi"/>
            <w:lang w:val="en-US"/>
          </w:rPr>
          <w:delText xml:space="preserve">and order </w:delText>
        </w:r>
      </w:del>
      <m:oMath>
        <m:sSub>
          <m:sSubPr>
            <m:ctrlPr>
              <w:del w:id="460" w:author="anna.resch88@gmail.com" w:date="2022-01-04T18:06:00Z">
                <w:rPr>
                  <w:rFonts w:ascii="Cambria Math" w:hAnsi="Cambria Math" w:cstheme="majorHAnsi"/>
                  <w:i/>
                  <w:vertAlign w:val="subscript"/>
                </w:rPr>
              </w:del>
            </m:ctrlPr>
          </m:sSubPr>
          <m:e>
            <m:r>
              <w:del w:id="461" w:author="anna.resch88@gmail.com" w:date="2022-01-04T18:06:00Z">
                <w:rPr>
                  <w:rFonts w:ascii="Cambria Math" w:hAnsi="Cambria Math" w:cstheme="majorHAnsi"/>
                </w:rPr>
                <m:t>n</m:t>
              </w:del>
            </m:r>
            <m:ctrlPr>
              <w:del w:id="462" w:author="anna.resch88@gmail.com" w:date="2022-01-04T18:06:00Z">
                <w:rPr>
                  <w:rFonts w:ascii="Cambria Math" w:hAnsi="Cambria Math" w:cstheme="majorHAnsi"/>
                  <w:i/>
                </w:rPr>
              </w:del>
            </m:ctrlPr>
          </m:e>
          <m:sub>
            <m:r>
              <w:del w:id="463" w:author="anna.resch88@gmail.com" w:date="2022-01-04T18:06:00Z">
                <w:rPr>
                  <w:rFonts w:ascii="Cambria Math" w:hAnsi="Cambria Math" w:cstheme="majorHAnsi"/>
                  <w:vertAlign w:val="subscript"/>
                </w:rPr>
                <m:t>o</m:t>
              </w:del>
            </m:r>
          </m:sub>
        </m:sSub>
        <m:r>
          <w:del w:id="464" w:author="anna.resch88@gmail.com" w:date="2022-01-04T18:06:00Z">
            <w:rPr>
              <w:rFonts w:ascii="Cambria Math" w:hAnsi="Cambria Math" w:cstheme="majorHAnsi"/>
              <w:lang w:val="en-US"/>
            </w:rPr>
            <m:t>= 1</m:t>
          </w:del>
        </m:r>
      </m:oMath>
      <w:del w:id="465" w:author="anna.resch88@gmail.com" w:date="2022-01-04T18:06:00Z">
        <w:r w:rsidRPr="00F07AB2" w:rsidDel="0032297A">
          <w:rPr>
            <w:rFonts w:asciiTheme="majorHAnsi" w:hAnsiTheme="majorHAnsi" w:cstheme="majorHAnsi"/>
            <w:lang w:val="en-US"/>
          </w:rPr>
          <w:delText>. This specific filter type was chosen due to its extrema-preserving nature</w:delText>
        </w:r>
        <w:r w:rsidDel="0032297A">
          <w:rPr>
            <w:rFonts w:asciiTheme="majorHAnsi" w:hAnsiTheme="majorHAnsi" w:cstheme="majorHAnsi"/>
            <w:lang w:val="en-US"/>
          </w:rPr>
          <w:fldChar w:fldCharType="begin"/>
        </w:r>
        <w:r w:rsidDel="0032297A">
          <w:rPr>
            <w:rFonts w:asciiTheme="majorHAnsi" w:hAnsiTheme="majorHAnsi" w:cstheme="majorHAnsi"/>
            <w:lang w:val="en-US"/>
          </w:rPr>
          <w:del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delInstrText>
        </w:r>
        <w:r w:rsidDel="0032297A">
          <w:rPr>
            <w:rFonts w:asciiTheme="majorHAnsi" w:hAnsiTheme="majorHAnsi" w:cstheme="majorHAnsi"/>
            <w:lang w:val="en-US"/>
          </w:rPr>
          <w:fldChar w:fldCharType="separate"/>
        </w:r>
        <w:r w:rsidRPr="0045341C" w:rsidDel="0032297A">
          <w:rPr>
            <w:rFonts w:asciiTheme="majorHAnsi" w:hAnsiTheme="majorHAnsi" w:cstheme="majorHAnsi"/>
            <w:noProof/>
            <w:vertAlign w:val="superscript"/>
            <w:lang w:val="en-US"/>
          </w:rPr>
          <w:delText>14</w:delText>
        </w:r>
        <w:r w:rsidDel="0032297A">
          <w:rPr>
            <w:rFonts w:asciiTheme="majorHAnsi" w:hAnsiTheme="majorHAnsi" w:cstheme="majorHAnsi"/>
            <w:lang w:val="en-US"/>
          </w:rPr>
          <w:fldChar w:fldCharType="end"/>
        </w:r>
      </w:del>
      <w:del w:id="466" w:author="anna.resch88@gmail.com" w:date="2022-01-04T10:31:00Z">
        <w:r w:rsidRPr="00F07AB2" w:rsidDel="002413AA">
          <w:rPr>
            <w:rFonts w:asciiTheme="majorHAnsi" w:hAnsiTheme="majorHAnsi" w:cstheme="majorHAnsi"/>
            <w:lang w:val="en-US"/>
          </w:rPr>
          <w:delText xml:space="preserve"> –</w:delText>
        </w:r>
      </w:del>
      <w:del w:id="467" w:author="anna.resch88@gmail.com" w:date="2022-01-04T10:30:00Z">
        <w:r w:rsidRPr="00F07AB2" w:rsidDel="002413AA">
          <w:rPr>
            <w:rFonts w:asciiTheme="majorHAnsi" w:hAnsiTheme="majorHAnsi" w:cstheme="majorHAnsi"/>
            <w:lang w:val="en-US"/>
          </w:rPr>
          <w:delText xml:space="preserve"> a desirable characteristic for exact identification of the rupture point</w:delText>
        </w:r>
      </w:del>
      <w:del w:id="468" w:author="anna.resch88@gmail.com" w:date="2022-01-04T18:06:00Z">
        <w:r w:rsidRPr="00F07AB2" w:rsidDel="0032297A">
          <w:rPr>
            <w:rFonts w:asciiTheme="majorHAnsi" w:hAnsiTheme="majorHAnsi" w:cstheme="majorHAnsi"/>
            <w:lang w:val="en-US"/>
          </w:rPr>
          <w:delText xml:space="preserve">. </w:delText>
        </w:r>
      </w:del>
      <w:del w:id="469" w:author="anna.resch88@gmail.com" w:date="2022-01-04T10:31:00Z">
        <w:r w:rsidRPr="00F07AB2" w:rsidDel="002413AA">
          <w:rPr>
            <w:rFonts w:asciiTheme="majorHAnsi" w:hAnsiTheme="majorHAnsi" w:cstheme="majorHAnsi"/>
            <w:lang w:val="en-US"/>
          </w:rPr>
          <w:delText>T</w:delText>
        </w:r>
      </w:del>
      <w:del w:id="470" w:author="anna.resch88@gmail.com" w:date="2022-01-04T18:06:00Z">
        <w:r w:rsidRPr="00F07AB2" w:rsidDel="0032297A">
          <w:rPr>
            <w:rFonts w:asciiTheme="majorHAnsi" w:hAnsiTheme="majorHAnsi" w:cstheme="majorHAnsi"/>
            <w:lang w:val="en-US"/>
          </w:rPr>
          <w:delText xml:space="preserve">he corresponding exact maximum strain </w:delText>
        </w:r>
        <w:r w:rsidRPr="00F07AB2" w:rsidDel="0032297A">
          <w:rPr>
            <w:rFonts w:asciiTheme="majorHAnsi" w:hAnsiTheme="majorHAnsi" w:cstheme="majorHAnsi"/>
            <w:lang w:val="en-US"/>
          </w:rPr>
          <w:lastRenderedPageBreak/>
          <w:delText xml:space="preserve">value was then extracted by identifying the maximum index of the denoised stress data and allocating the corresponding strain value. </w:delText>
        </w:r>
        <w:bookmarkStart w:id="471" w:name="_Toc92462515"/>
        <w:bookmarkStart w:id="472" w:name="_Toc92462553"/>
        <w:bookmarkEnd w:id="471"/>
        <w:bookmarkEnd w:id="472"/>
      </w:del>
    </w:p>
    <w:p w14:paraId="5991CF44" w14:textId="0341E81B" w:rsidR="00067C6D" w:rsidRPr="00F07AB2" w:rsidDel="00A32DE8" w:rsidRDefault="00067C6D" w:rsidP="00A32DE8">
      <w:pPr>
        <w:spacing w:after="0" w:line="240" w:lineRule="auto"/>
        <w:jc w:val="both"/>
        <w:rPr>
          <w:del w:id="473" w:author="anna.resch88@gmail.com" w:date="2022-01-04T10:35:00Z"/>
          <w:rFonts w:asciiTheme="majorHAnsi" w:hAnsiTheme="majorHAnsi" w:cstheme="majorHAnsi"/>
          <w:lang w:val="en-US"/>
        </w:rPr>
      </w:pPr>
      <w:del w:id="474" w:author="anna.resch88@gmail.com" w:date="2022-01-04T10:33:00Z">
        <w:r w:rsidRPr="00F07AB2" w:rsidDel="00A32DE8">
          <w:rPr>
            <w:rFonts w:asciiTheme="majorHAnsi" w:hAnsiTheme="majorHAnsi" w:cstheme="majorHAnsi"/>
            <w:lang w:val="en-US"/>
          </w:rPr>
          <w:delText>T</w:delText>
        </w:r>
      </w:del>
      <w:del w:id="475" w:author="anna.resch88@gmail.com" w:date="2022-01-04T18:06:00Z">
        <w:r w:rsidRPr="00F07AB2" w:rsidDel="0032297A">
          <w:rPr>
            <w:rFonts w:asciiTheme="majorHAnsi" w:hAnsiTheme="majorHAnsi" w:cstheme="majorHAnsi"/>
            <w:lang w:val="en-US"/>
          </w:rPr>
          <w:delText xml:space="preserve">he sinusoidal dynamic stretch experiment data </w:delText>
        </w:r>
      </w:del>
      <w:del w:id="476" w:author="anna.resch88@gmail.com" w:date="2022-01-04T10:34:00Z">
        <w:r w:rsidRPr="00F07AB2" w:rsidDel="00A32DE8">
          <w:rPr>
            <w:rFonts w:asciiTheme="majorHAnsi" w:hAnsiTheme="majorHAnsi" w:cstheme="majorHAnsi"/>
            <w:lang w:val="en-US"/>
          </w:rPr>
          <w:delText xml:space="preserve">were denoised by performing 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cancelling out all spectral parts associated with sensor and background noise. This was achieved by visually inspecting the spectral plots, sorting for descending power density, fixing a small interval of neighboring frequencies around the frequency of highest power magnitude, zeroing all other frequencies and transforming back into time-domain. T</w:delText>
        </w:r>
      </w:del>
      <w:del w:id="477" w:author="anna.resch88@gmail.com" w:date="2022-01-04T18:06:00Z">
        <w:r w:rsidRPr="00F07AB2" w:rsidDel="0032297A">
          <w:rPr>
            <w:rFonts w:asciiTheme="majorHAnsi" w:hAnsiTheme="majorHAnsi" w:cstheme="majorHAnsi"/>
            <w:lang w:val="en-US"/>
          </w:rPr>
          <w:delText xml:space="preserve">he initial 4000 points were dropped for each data set to discard the mechanical setup phase (including calibration steps) and to allow gel samples to equilibrate in terms of protein chain re-arrangements and entanglements. This resulted in </w:delText>
        </w:r>
        <w:r w:rsidRPr="00A32DE8" w:rsidDel="0032297A">
          <w:rPr>
            <w:rFonts w:asciiTheme="majorHAnsi" w:hAnsiTheme="majorHAnsi" w:cstheme="majorHAnsi"/>
            <w:highlight w:val="magenta"/>
            <w:lang w:val="en-US"/>
            <w:rPrChange w:id="478" w:author="anna.resch88@gmail.com" w:date="2022-01-04T10:35:00Z">
              <w:rPr>
                <w:rFonts w:asciiTheme="majorHAnsi" w:hAnsiTheme="majorHAnsi" w:cstheme="majorHAnsi"/>
                <w:lang w:val="en-US"/>
              </w:rPr>
            </w:rPrChange>
          </w:rPr>
          <w:delText>a total of 8000 data points per measurement, summing up to 200 stretching cycles</w:delText>
        </w:r>
        <w:r w:rsidRPr="00F07AB2" w:rsidDel="0032297A">
          <w:rPr>
            <w:rFonts w:asciiTheme="majorHAnsi" w:hAnsiTheme="majorHAnsi" w:cstheme="majorHAnsi"/>
            <w:lang w:val="en-US"/>
          </w:rPr>
          <w:delText xml:space="preserve">. </w:delText>
        </w:r>
      </w:del>
      <w:del w:id="479" w:author="anna.resch88@gmail.com" w:date="2022-01-04T10:34:00Z">
        <w:r w:rsidRPr="00F07AB2" w:rsidDel="00A32DE8">
          <w:rPr>
            <w:rFonts w:asciiTheme="majorHAnsi" w:hAnsiTheme="majorHAnsi" w:cstheme="majorHAnsi"/>
            <w:lang w:val="en-US"/>
          </w:rPr>
          <w:delText xml:space="preserve">Subgroups of 50 cycles were isolated from their respective complete datasets and denoised separately.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calculates and returns one single amplitude per sinusoidal frequency. Assuming there was mechanical fatigue present in the unfiltered measurement data, denoising it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have removed any of the corresponding shrinking effects in the measured force data. Therefore, each dataset was split up into 4 subgroups before denoising via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This process ensured that possible fatigue, if present in the force measurement data, would still be caught. </w:delText>
        </w:r>
      </w:del>
      <w:del w:id="480" w:author="anna.resch88@gmail.com" w:date="2022-01-04T18:06:00Z">
        <w:r w:rsidRPr="00F07AB2" w:rsidDel="0032297A">
          <w:rPr>
            <w:rFonts w:asciiTheme="majorHAnsi" w:hAnsiTheme="majorHAnsi" w:cstheme="majorHAnsi"/>
            <w:lang w:val="en-US"/>
          </w:rPr>
          <w:delText>The mean Young’s modulus was calculated for each subgroup based on the slope of the secant connecting the zero point and the maximum points in the stress-st</w:delText>
        </w:r>
        <w:r w:rsidDel="0032297A">
          <w:rPr>
            <w:rFonts w:asciiTheme="majorHAnsi" w:hAnsiTheme="majorHAnsi" w:cstheme="majorHAnsi"/>
            <w:lang w:val="en-US"/>
          </w:rPr>
          <w:delText xml:space="preserve">rain curve. </w:delText>
        </w:r>
      </w:del>
      <w:del w:id="481" w:author="anna.resch88@gmail.com" w:date="2022-01-04T10:35:00Z">
        <w:r w:rsidDel="00A32DE8">
          <w:rPr>
            <w:rFonts w:asciiTheme="majorHAnsi" w:hAnsiTheme="majorHAnsi" w:cstheme="majorHAnsi"/>
            <w:lang w:val="en-US"/>
          </w:rPr>
          <w:delText>Considering Figure 4</w:delText>
        </w:r>
        <w:r w:rsidRPr="00F07AB2" w:rsidDel="00A32DE8">
          <w:rPr>
            <w:rFonts w:asciiTheme="majorHAnsi" w:hAnsiTheme="majorHAnsi" w:cstheme="majorHAnsi"/>
            <w:lang w:val="en-US"/>
          </w:rPr>
          <w:delText>, each gel type shows multiple, non-identical ellipsoids, corresponding to the respective subgroups,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“fanning” of ellipsoids around the zero point. This behavior can be explained as follows: real measurement data contains the desired signal of interest, as well as drift and noise. In this specific case, a low frequency response due to the dynamical excitation is of interest. This represents the real </w:delText>
        </w:r>
        <w:r w:rsidDel="00A32DE8">
          <w:rPr>
            <w:rFonts w:asciiTheme="majorHAnsi" w:hAnsiTheme="majorHAnsi" w:cstheme="majorHAnsi"/>
            <w:lang w:val="en-US"/>
          </w:rPr>
          <w:delText xml:space="preserve">macroscopic </w:delText>
        </w:r>
        <w:r w:rsidRPr="00F07AB2" w:rsidDel="00A32DE8">
          <w:rPr>
            <w:rFonts w:asciiTheme="majorHAnsi" w:hAnsiTheme="majorHAnsi" w:cstheme="majorHAnsi"/>
            <w:lang w:val="en-US"/>
          </w:rPr>
          <w:delText>mechanical properties of the gel. Even when noise and drift are subtracted, this data can show non-stationary behavior and vary over time,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show small variations in measured stress values.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decomposes a signal of interest into its spectral parts. It does not preserve the information whether a periodical signal’s amplitude was at some point slightly larger or smaller, as compared to its mean, but rather returns an average power density for that spectral part.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a signal to remove unwanted spectral parts like noise and drift and transforming back via inverse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would hence have eliminated this information. Thus, newly obtained, and filtered signals would only show constant amplitude.</w:delText>
        </w:r>
        <w:bookmarkStart w:id="482" w:name="_Toc92462516"/>
        <w:bookmarkStart w:id="483" w:name="_Toc92462554"/>
        <w:bookmarkEnd w:id="482"/>
        <w:bookmarkEnd w:id="483"/>
      </w:del>
    </w:p>
    <w:p w14:paraId="49C93839" w14:textId="1271F441" w:rsidR="00067C6D" w:rsidRPr="00F07AB2" w:rsidDel="0032297A" w:rsidRDefault="00067C6D" w:rsidP="00A32DE8">
      <w:pPr>
        <w:spacing w:after="0" w:line="240" w:lineRule="auto"/>
        <w:jc w:val="both"/>
        <w:rPr>
          <w:del w:id="484" w:author="anna.resch88@gmail.com" w:date="2022-01-04T18:06:00Z"/>
          <w:rFonts w:asciiTheme="majorHAnsi" w:hAnsiTheme="majorHAnsi" w:cstheme="majorHAnsi"/>
          <w:lang w:val="en-US"/>
        </w:rPr>
      </w:pPr>
      <w:del w:id="485" w:author="anna.resch88@gmail.com" w:date="2022-01-04T10:35:00Z">
        <w:r w:rsidRPr="00F07AB2" w:rsidDel="00A32DE8">
          <w:rPr>
            <w:rFonts w:asciiTheme="majorHAnsi" w:hAnsiTheme="majorHAnsi" w:cstheme="majorHAnsi"/>
            <w:lang w:val="en-US"/>
          </w:rPr>
          <w:delText xml:space="preserve">Therefore, applying the fast </w:delText>
        </w:r>
        <w:r w:rsidR="003540E0" w:rsidDel="00A32DE8">
          <w:rPr>
            <w:rFonts w:asciiTheme="majorHAnsi" w:hAnsiTheme="majorHAnsi" w:cstheme="majorHAnsi"/>
            <w:lang w:val="en-US"/>
          </w:rPr>
          <w:delText>Fourier</w:delText>
        </w:r>
        <w:r w:rsidRPr="00F07AB2" w:rsidDel="00A32DE8">
          <w:rPr>
            <w:rFonts w:asciiTheme="majorHAnsi" w:hAnsiTheme="majorHAnsi" w:cstheme="majorHAnsi"/>
            <w:lang w:val="en-US"/>
          </w:rPr>
          <w:delText xml:space="preserve"> transform to two subsequent subgroups would lead to jumps in between subsequent stress-strain curves, i.e.</w:delText>
        </w:r>
        <w:r w:rsidR="00062B86" w:rsidDel="00A32DE8">
          <w:rPr>
            <w:rFonts w:asciiTheme="majorHAnsi" w:hAnsiTheme="majorHAnsi" w:cstheme="majorHAnsi"/>
            <w:lang w:val="en-US"/>
          </w:rPr>
          <w:delText>,</w:delText>
        </w:r>
        <w:r w:rsidRPr="00F07AB2" w:rsidDel="00A32DE8">
          <w:rPr>
            <w:rFonts w:asciiTheme="majorHAnsi" w:hAnsiTheme="majorHAnsi" w:cstheme="majorHAnsi"/>
            <w:lang w:val="en-US"/>
          </w:rPr>
          <w:delText xml:space="preserve"> the “fanning” of ellipsoids in </w:delText>
        </w:r>
        <w:r w:rsidDel="00A32DE8">
          <w:rPr>
            <w:rFonts w:asciiTheme="majorHAnsi" w:hAnsiTheme="majorHAnsi" w:cstheme="majorHAnsi"/>
            <w:lang w:val="en-US"/>
          </w:rPr>
          <w:delText>Figure 4</w:delText>
        </w:r>
        <w:r w:rsidRPr="00F07AB2" w:rsidDel="00A32DE8">
          <w:rPr>
            <w:rFonts w:asciiTheme="majorHAnsi" w:hAnsiTheme="majorHAnsi" w:cstheme="majorHAnsi"/>
            <w:lang w:val="en-US"/>
          </w:rPr>
          <w:delText>, if the corresponding real data showed variations in the measured stress values.</w:delText>
        </w:r>
      </w:del>
      <w:bookmarkStart w:id="486" w:name="_Toc92462517"/>
      <w:bookmarkStart w:id="487" w:name="_Toc92462555"/>
      <w:bookmarkEnd w:id="486"/>
      <w:bookmarkEnd w:id="487"/>
    </w:p>
    <w:p w14:paraId="477EB85A" w14:textId="38B42E0B" w:rsidR="00067C6D" w:rsidRPr="00F07AB2" w:rsidDel="0032297A" w:rsidRDefault="00067C6D" w:rsidP="00067C6D">
      <w:pPr>
        <w:jc w:val="both"/>
        <w:rPr>
          <w:del w:id="488" w:author="anna.resch88@gmail.com" w:date="2022-01-04T18:06:00Z"/>
          <w:rFonts w:asciiTheme="majorHAnsi" w:hAnsiTheme="majorHAnsi" w:cstheme="majorHAnsi"/>
          <w:lang w:val="en-US"/>
        </w:rPr>
      </w:pPr>
      <w:bookmarkStart w:id="489" w:name="_Toc92462518"/>
      <w:bookmarkStart w:id="490" w:name="_Toc92462556"/>
      <w:bookmarkEnd w:id="489"/>
      <w:bookmarkEnd w:id="490"/>
    </w:p>
    <w:p w14:paraId="63731FC6" w14:textId="72FE4CD1" w:rsidR="00067C6D" w:rsidRPr="00F86424" w:rsidDel="0032297A" w:rsidRDefault="00067C6D" w:rsidP="00067C6D">
      <w:pPr>
        <w:jc w:val="both"/>
        <w:rPr>
          <w:del w:id="491" w:author="anna.resch88@gmail.com" w:date="2022-01-04T18:06:00Z"/>
          <w:rFonts w:asciiTheme="majorHAnsi" w:hAnsiTheme="majorHAnsi" w:cstheme="majorHAnsi"/>
          <w:lang w:val="en-US"/>
          <w:rPrChange w:id="492" w:author="anna.resch88@gmail.com" w:date="2022-01-04T09:35:00Z">
            <w:rPr>
              <w:del w:id="493" w:author="anna.resch88@gmail.com" w:date="2022-01-04T18:06:00Z"/>
              <w:rFonts w:asciiTheme="majorHAnsi" w:hAnsiTheme="majorHAnsi" w:cstheme="majorHAnsi"/>
            </w:rPr>
          </w:rPrChange>
        </w:rPr>
      </w:pPr>
      <w:del w:id="494" w:author="anna.resch88@gmail.com" w:date="2022-01-04T18:06:00Z">
        <w:r w:rsidRPr="00F07AB2" w:rsidDel="0032297A">
          <w:rPr>
            <w:rFonts w:asciiTheme="majorHAnsi" w:hAnsiTheme="majorHAnsi" w:cstheme="majorHAnsi"/>
            <w:lang w:val="en-US"/>
          </w:rPr>
          <w:lastRenderedPageBreak/>
          <w:delText xml:space="preserve"> </w:delText>
        </w:r>
      </w:del>
      <w:del w:id="495" w:author="anna.resch88@gmail.com" w:date="2022-01-03T18:46:00Z">
        <w:r w:rsidRPr="00F07AB2" w:rsidDel="001F497B">
          <w:rPr>
            <w:rFonts w:asciiTheme="majorHAnsi" w:hAnsiTheme="majorHAnsi" w:cstheme="majorHAnsi"/>
            <w:noProof/>
            <w:lang w:eastAsia="de-DE"/>
          </w:rPr>
          <w:drawing>
            <wp:inline distT="0" distB="0" distL="0" distR="0" wp14:anchorId="3628C7C1" wp14:editId="116BB087">
              <wp:extent cx="5760720" cy="5589270"/>
              <wp:effectExtent l="0" t="0" r="0" b="0"/>
              <wp:docPr id="1"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inline>
          </w:drawing>
        </w:r>
      </w:del>
      <w:bookmarkStart w:id="496" w:name="_Toc92462519"/>
      <w:bookmarkStart w:id="497" w:name="_Toc92462557"/>
      <w:bookmarkEnd w:id="496"/>
      <w:bookmarkEnd w:id="497"/>
    </w:p>
    <w:p w14:paraId="158822D4" w14:textId="6792854D" w:rsidR="00A32DE8" w:rsidDel="0032297A" w:rsidRDefault="00067C6D" w:rsidP="00067C6D">
      <w:pPr>
        <w:jc w:val="both"/>
        <w:rPr>
          <w:del w:id="498" w:author="anna.resch88@gmail.com" w:date="2022-01-04T18:06:00Z"/>
          <w:rFonts w:asciiTheme="majorHAnsi" w:hAnsiTheme="majorHAnsi" w:cstheme="majorHAnsi"/>
          <w:i/>
          <w:iCs/>
          <w:lang w:val="en-US"/>
        </w:rPr>
      </w:pPr>
      <w:commentRangeStart w:id="499"/>
      <w:del w:id="500" w:author="anna.resch88@gmail.com" w:date="2022-01-04T18:06:00Z">
        <w:r w:rsidRPr="00A32DE8" w:rsidDel="0032297A">
          <w:rPr>
            <w:rFonts w:asciiTheme="majorHAnsi" w:hAnsiTheme="majorHAnsi" w:cstheme="majorHAnsi"/>
            <w:b/>
            <w:bCs/>
            <w:i/>
            <w:iCs/>
            <w:highlight w:val="magenta"/>
            <w:lang w:val="en-US"/>
            <w:rPrChange w:id="501" w:author="anna.resch88@gmail.com" w:date="2022-01-04T10:36:00Z">
              <w:rPr>
                <w:rFonts w:asciiTheme="majorHAnsi" w:hAnsiTheme="majorHAnsi" w:cstheme="majorHAnsi"/>
                <w:b/>
                <w:bCs/>
                <w:i/>
                <w:iCs/>
                <w:lang w:val="en-US"/>
              </w:rPr>
            </w:rPrChange>
          </w:rPr>
          <w:delText xml:space="preserve">Figure </w:delText>
        </w:r>
        <w:commentRangeEnd w:id="499"/>
        <w:r w:rsidR="00A32DE8" w:rsidRPr="00A32DE8" w:rsidDel="0032297A">
          <w:rPr>
            <w:rStyle w:val="Kommentarzeichen"/>
            <w:highlight w:val="magenta"/>
            <w:rPrChange w:id="502" w:author="anna.resch88@gmail.com" w:date="2022-01-04T10:36:00Z">
              <w:rPr>
                <w:rStyle w:val="Kommentarzeichen"/>
              </w:rPr>
            </w:rPrChange>
          </w:rPr>
          <w:commentReference w:id="499"/>
        </w:r>
        <w:r w:rsidRPr="00A32DE8" w:rsidDel="0032297A">
          <w:rPr>
            <w:rFonts w:asciiTheme="majorHAnsi" w:hAnsiTheme="majorHAnsi" w:cstheme="majorHAnsi"/>
            <w:b/>
            <w:bCs/>
            <w:i/>
            <w:iCs/>
            <w:highlight w:val="magenta"/>
            <w:lang w:val="en-US"/>
            <w:rPrChange w:id="503" w:author="anna.resch88@gmail.com" w:date="2022-01-04T10:36:00Z">
              <w:rPr>
                <w:rFonts w:asciiTheme="majorHAnsi" w:hAnsiTheme="majorHAnsi" w:cstheme="majorHAnsi"/>
                <w:b/>
                <w:bCs/>
                <w:i/>
                <w:iCs/>
                <w:lang w:val="en-US"/>
              </w:rPr>
            </w:rPrChange>
          </w:rPr>
          <w:delText>S-</w:delText>
        </w:r>
      </w:del>
      <w:del w:id="504" w:author="anna.resch88@gmail.com" w:date="2022-01-04T16:04:00Z">
        <w:r w:rsidRPr="00A32DE8" w:rsidDel="005A3A19">
          <w:rPr>
            <w:rFonts w:asciiTheme="majorHAnsi" w:hAnsiTheme="majorHAnsi" w:cstheme="majorHAnsi"/>
            <w:b/>
            <w:bCs/>
            <w:i/>
            <w:iCs/>
            <w:highlight w:val="magenta"/>
            <w:lang w:val="en-US"/>
            <w:rPrChange w:id="505" w:author="anna.resch88@gmail.com" w:date="2022-01-04T10:36:00Z">
              <w:rPr>
                <w:rFonts w:asciiTheme="majorHAnsi" w:hAnsiTheme="majorHAnsi" w:cstheme="majorHAnsi"/>
                <w:b/>
                <w:bCs/>
                <w:i/>
                <w:iCs/>
                <w:lang w:val="en-US"/>
              </w:rPr>
            </w:rPrChange>
          </w:rPr>
          <w:delText>4</w:delText>
        </w:r>
      </w:del>
      <w:del w:id="506" w:author="anna.resch88@gmail.com" w:date="2022-01-04T18:06:00Z">
        <w:r w:rsidRPr="00A32DE8" w:rsidDel="0032297A">
          <w:rPr>
            <w:rFonts w:asciiTheme="majorHAnsi" w:hAnsiTheme="majorHAnsi" w:cstheme="majorHAnsi"/>
            <w:b/>
            <w:bCs/>
            <w:i/>
            <w:iCs/>
            <w:highlight w:val="magenta"/>
            <w:lang w:val="en-US"/>
            <w:rPrChange w:id="507" w:author="anna.resch88@gmail.com" w:date="2022-01-04T10:36:00Z">
              <w:rPr>
                <w:rFonts w:asciiTheme="majorHAnsi" w:hAnsiTheme="majorHAnsi" w:cstheme="majorHAnsi"/>
                <w:b/>
                <w:bCs/>
                <w:i/>
                <w:iCs/>
                <w:lang w:val="en-US"/>
              </w:rPr>
            </w:rPrChange>
          </w:rPr>
          <w:delText>:</w:delText>
        </w:r>
        <w:r w:rsidRPr="00A32DE8" w:rsidDel="0032297A">
          <w:rPr>
            <w:rFonts w:asciiTheme="majorHAnsi" w:hAnsiTheme="majorHAnsi" w:cstheme="majorHAnsi"/>
            <w:i/>
            <w:iCs/>
            <w:highlight w:val="magenta"/>
            <w:lang w:val="en-US"/>
            <w:rPrChange w:id="508" w:author="anna.resch88@gmail.com" w:date="2022-01-04T10:36:00Z">
              <w:rPr>
                <w:rFonts w:asciiTheme="majorHAnsi" w:hAnsiTheme="majorHAnsi" w:cstheme="majorHAnsi"/>
                <w:i/>
                <w:iCs/>
                <w:lang w:val="en-US"/>
              </w:rPr>
            </w:rPrChange>
          </w:rPr>
          <w:delText xml:space="preserve"> </w:delText>
        </w:r>
        <w:r w:rsidRPr="00A32DE8" w:rsidDel="0032297A">
          <w:rPr>
            <w:rFonts w:asciiTheme="majorHAnsi" w:hAnsiTheme="majorHAnsi" w:cstheme="majorHAnsi"/>
            <w:b/>
            <w:bCs/>
            <w:i/>
            <w:iCs/>
            <w:highlight w:val="magenta"/>
            <w:lang w:val="en-US"/>
            <w:rPrChange w:id="509" w:author="anna.resch88@gmail.com" w:date="2022-01-04T10:36:00Z">
              <w:rPr>
                <w:rFonts w:asciiTheme="majorHAnsi" w:hAnsiTheme="majorHAnsi" w:cstheme="majorHAnsi"/>
                <w:b/>
                <w:bCs/>
                <w:i/>
                <w:iCs/>
                <w:lang w:val="en-US"/>
              </w:rPr>
            </w:rPrChange>
          </w:rPr>
          <w:delText>Sequence of data processing</w:delText>
        </w:r>
        <w:r w:rsidRPr="00A32DE8" w:rsidDel="0032297A">
          <w:rPr>
            <w:rFonts w:asciiTheme="majorHAnsi" w:hAnsiTheme="majorHAnsi" w:cstheme="majorHAnsi"/>
            <w:i/>
            <w:iCs/>
            <w:highlight w:val="magenta"/>
            <w:lang w:val="en-US"/>
            <w:rPrChange w:id="510" w:author="anna.resch88@gmail.com" w:date="2022-01-04T10:36:00Z">
              <w:rPr>
                <w:rFonts w:asciiTheme="majorHAnsi" w:hAnsiTheme="majorHAnsi" w:cstheme="majorHAnsi"/>
                <w:i/>
                <w:iCs/>
                <w:lang w:val="en-US"/>
              </w:rPr>
            </w:rPrChange>
          </w:rPr>
          <w:delText xml:space="preserve">.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w:delText>
        </w:r>
        <w:r w:rsidR="003540E0" w:rsidRPr="00A32DE8" w:rsidDel="0032297A">
          <w:rPr>
            <w:rFonts w:asciiTheme="majorHAnsi" w:hAnsiTheme="majorHAnsi" w:cstheme="majorHAnsi"/>
            <w:i/>
            <w:iCs/>
            <w:highlight w:val="magenta"/>
            <w:lang w:val="en-US"/>
            <w:rPrChange w:id="511" w:author="anna.resch88@gmail.com" w:date="2022-01-04T10:36:00Z">
              <w:rPr>
                <w:rFonts w:asciiTheme="majorHAnsi" w:hAnsiTheme="majorHAnsi" w:cstheme="majorHAnsi"/>
                <w:i/>
                <w:iCs/>
                <w:lang w:val="en-US"/>
              </w:rPr>
            </w:rPrChange>
          </w:rPr>
          <w:delText>Fourier</w:delText>
        </w:r>
        <w:r w:rsidRPr="00A32DE8" w:rsidDel="0032297A">
          <w:rPr>
            <w:rFonts w:asciiTheme="majorHAnsi" w:hAnsiTheme="majorHAnsi" w:cstheme="majorHAnsi"/>
            <w:i/>
            <w:iCs/>
            <w:highlight w:val="magenta"/>
            <w:lang w:val="en-US"/>
            <w:rPrChange w:id="512" w:author="anna.resch88@gmail.com" w:date="2022-01-04T10:36:00Z">
              <w:rPr>
                <w:rFonts w:asciiTheme="majorHAnsi" w:hAnsiTheme="majorHAnsi" w:cstheme="majorHAnsi"/>
                <w:i/>
                <w:iCs/>
                <w:lang w:val="en-US"/>
              </w:rPr>
            </w:rPrChange>
          </w:rPr>
          <w:delText xml:space="preserve">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calculated based on the slope of the secant of the resulting stress-strain curve for each subgroup of a given sample. Mean Young’s moduli (average of Young’s moduli of the four subgroups) are shown for each hydrogel sample in Table 1.</w:delText>
        </w:r>
      </w:del>
      <w:moveToRangeStart w:id="513" w:author="anna.resch88@gmail.com" w:date="2022-01-04T10:36:00Z" w:name="move92185020"/>
      <w:commentRangeStart w:id="514"/>
      <w:moveTo w:id="515" w:author="anna.resch88@gmail.com" w:date="2022-01-04T10:36:00Z">
        <w:del w:id="516" w:author="anna.resch88@gmail.com" w:date="2022-01-04T18:06:00Z">
          <w:r w:rsidR="00A32DE8" w:rsidRPr="00A32DE8" w:rsidDel="0032297A">
            <w:rPr>
              <w:rFonts w:asciiTheme="majorHAnsi" w:hAnsiTheme="majorHAnsi" w:cstheme="majorHAnsi"/>
              <w:highlight w:val="magenta"/>
              <w:lang w:val="en-US"/>
              <w:rPrChange w:id="517" w:author="anna.resch88@gmail.com" w:date="2022-01-04T10:36:00Z">
                <w:rPr>
                  <w:rFonts w:asciiTheme="majorHAnsi" w:hAnsiTheme="majorHAnsi" w:cstheme="majorHAnsi"/>
                  <w:lang w:val="en-US"/>
                </w:rPr>
              </w:rPrChange>
            </w:rPr>
            <w:delText xml:space="preserve">After </w:delText>
          </w:r>
        </w:del>
      </w:moveTo>
      <w:commentRangeEnd w:id="514"/>
      <w:del w:id="518" w:author="anna.resch88@gmail.com" w:date="2022-01-04T18:06:00Z">
        <w:r w:rsidR="00A32DE8" w:rsidDel="0032297A">
          <w:rPr>
            <w:rStyle w:val="Kommentarzeichen"/>
          </w:rPr>
          <w:commentReference w:id="514"/>
        </w:r>
      </w:del>
      <w:moveTo w:id="519" w:author="anna.resch88@gmail.com" w:date="2022-01-04T10:36:00Z">
        <w:del w:id="520" w:author="anna.resch88@gmail.com" w:date="2022-01-04T18:06:00Z">
          <w:r w:rsidR="00A32DE8" w:rsidRPr="00A32DE8" w:rsidDel="0032297A">
            <w:rPr>
              <w:rFonts w:asciiTheme="majorHAnsi" w:hAnsiTheme="majorHAnsi" w:cstheme="majorHAnsi"/>
              <w:highlight w:val="magenta"/>
              <w:lang w:val="en-US"/>
              <w:rPrChange w:id="521" w:author="anna.resch88@gmail.com" w:date="2022-01-04T10:36:00Z">
                <w:rPr>
                  <w:rFonts w:asciiTheme="majorHAnsi" w:hAnsiTheme="majorHAnsi" w:cstheme="majorHAnsi"/>
                  <w:lang w:val="en-US"/>
                </w:rPr>
              </w:rPrChange>
            </w:rPr>
            <w:delText>200 stretch cycles, only slight deviations in the Young’s modulus were observed. Proceeding in time, both deviations to higher and to lower Young’s moduli have been observed, giving rise to the assumption that it’s not physical fatigue being shown, but rather external effects.</w:delText>
          </w:r>
        </w:del>
      </w:moveTo>
      <w:bookmarkStart w:id="522" w:name="_Toc92462520"/>
      <w:bookmarkStart w:id="523" w:name="_Toc92462558"/>
      <w:bookmarkEnd w:id="522"/>
      <w:bookmarkEnd w:id="523"/>
      <w:moveToRangeEnd w:id="513"/>
    </w:p>
    <w:p w14:paraId="7DA6BEFA" w14:textId="01743B3A" w:rsidR="00067C6D" w:rsidRPr="00F07AB2" w:rsidDel="0032297A" w:rsidRDefault="00067C6D" w:rsidP="00067C6D">
      <w:pPr>
        <w:jc w:val="both"/>
        <w:rPr>
          <w:del w:id="524" w:author="anna.resch88@gmail.com" w:date="2022-01-04T18:06:00Z"/>
          <w:rFonts w:asciiTheme="majorHAnsi" w:hAnsiTheme="majorHAnsi" w:cstheme="majorHAnsi"/>
          <w:lang w:val="en-US"/>
        </w:rPr>
      </w:pPr>
      <w:bookmarkStart w:id="525" w:name="_Toc92462521"/>
      <w:bookmarkStart w:id="526" w:name="_Toc92462559"/>
      <w:bookmarkEnd w:id="525"/>
      <w:bookmarkEnd w:id="526"/>
    </w:p>
    <w:p w14:paraId="00F97456" w14:textId="2F738900" w:rsidR="00067C6D" w:rsidRPr="00B04F30" w:rsidRDefault="00067C6D">
      <w:pPr>
        <w:pStyle w:val="berschrift3"/>
        <w:numPr>
          <w:ilvl w:val="0"/>
          <w:numId w:val="47"/>
        </w:numPr>
        <w:rPr>
          <w:lang w:val="en-US"/>
        </w:rPr>
        <w:pPrChange w:id="527" w:author="anna.resch88@gmail.com" w:date="2022-01-04T10:53:00Z">
          <w:pPr>
            <w:pStyle w:val="berschrift4"/>
            <w:numPr>
              <w:ilvl w:val="1"/>
              <w:numId w:val="13"/>
            </w:numPr>
            <w:ind w:left="792" w:hanging="432"/>
            <w:jc w:val="both"/>
          </w:pPr>
        </w:pPrChange>
      </w:pPr>
      <w:bookmarkStart w:id="528" w:name="_Toc92462560"/>
      <w:r w:rsidRPr="00B04F30">
        <w:rPr>
          <w:lang w:val="en-US"/>
        </w:rPr>
        <w:lastRenderedPageBreak/>
        <w:t xml:space="preserve">AFM Analysis of Mechanical Properties </w:t>
      </w:r>
      <w:r w:rsidRPr="00D830B0">
        <w:rPr>
          <w:lang w:val="en-US"/>
        </w:rPr>
        <w:t xml:space="preserve">- Young's Modulus </w:t>
      </w:r>
      <w:r w:rsidR="004F1E69">
        <w:rPr>
          <w:lang w:val="en-US"/>
        </w:rPr>
        <w:t>and</w:t>
      </w:r>
      <w:r w:rsidRPr="00D830B0">
        <w:rPr>
          <w:lang w:val="en-US"/>
        </w:rPr>
        <w:t xml:space="preserve"> Resilience</w:t>
      </w:r>
      <w:bookmarkEnd w:id="528"/>
    </w:p>
    <w:p w14:paraId="4B1F9F7C" w14:textId="2DD5B08D" w:rsidR="00676591" w:rsidRDefault="00A42681" w:rsidP="00466CAA">
      <w:pPr>
        <w:spacing w:after="0" w:line="240" w:lineRule="auto"/>
        <w:contextualSpacing/>
        <w:jc w:val="both"/>
        <w:rPr>
          <w:rFonts w:asciiTheme="majorHAnsi" w:hAnsiTheme="majorHAnsi" w:cstheme="majorHAnsi"/>
          <w:lang w:val="en-US"/>
        </w:rPr>
      </w:pPr>
      <w:r>
        <w:rPr>
          <w:rFonts w:asciiTheme="majorHAnsi" w:hAnsiTheme="majorHAnsi" w:cstheme="majorHAnsi"/>
          <w:lang w:val="en-US"/>
        </w:rPr>
        <w:t>Atomic force microscopy (</w:t>
      </w:r>
      <w:r w:rsidR="00466CAA" w:rsidRPr="00466CAA">
        <w:rPr>
          <w:rFonts w:asciiTheme="majorHAnsi" w:hAnsiTheme="majorHAnsi" w:cstheme="majorHAnsi"/>
          <w:lang w:val="en-US"/>
        </w:rPr>
        <w:t>AFM</w:t>
      </w:r>
      <w:r>
        <w:rPr>
          <w:rFonts w:asciiTheme="majorHAnsi" w:hAnsiTheme="majorHAnsi" w:cstheme="majorHAnsi"/>
          <w:lang w:val="en-US"/>
        </w:rPr>
        <w:t>)</w:t>
      </w:r>
      <w:r w:rsidR="00466CAA" w:rsidRPr="00466CAA">
        <w:rPr>
          <w:rFonts w:asciiTheme="majorHAnsi" w:hAnsiTheme="majorHAnsi" w:cstheme="majorHAnsi"/>
          <w:lang w:val="en-US"/>
        </w:rPr>
        <w:t xml:space="preserve"> measurements were performed with </w:t>
      </w:r>
      <w:proofErr w:type="gramStart"/>
      <w:r w:rsidR="00466CAA" w:rsidRPr="00466CAA">
        <w:rPr>
          <w:rFonts w:asciiTheme="majorHAnsi" w:hAnsiTheme="majorHAnsi" w:cstheme="majorHAnsi"/>
          <w:lang w:val="en-US"/>
        </w:rPr>
        <w:t>a</w:t>
      </w:r>
      <w:proofErr w:type="gramEnd"/>
      <w:r w:rsidR="00466CAA" w:rsidRPr="00466CAA">
        <w:rPr>
          <w:rFonts w:asciiTheme="majorHAnsi" w:hAnsiTheme="majorHAnsi" w:cstheme="majorHAnsi"/>
          <w:lang w:val="en-US"/>
        </w:rPr>
        <w:t xml:space="preserve"> MFP-3D-Bio (Asylum Research, an Oxford Instruments Company, Santa Barbara, USA)</w:t>
      </w:r>
      <w:r w:rsidR="00466CAA">
        <w:rPr>
          <w:rFonts w:asciiTheme="majorHAnsi" w:hAnsiTheme="majorHAnsi" w:cstheme="majorHAnsi"/>
          <w:lang w:val="en-US"/>
        </w:rPr>
        <w:t>. The</w:t>
      </w:r>
      <w:r w:rsidR="00466CAA" w:rsidRPr="00466CAA">
        <w:rPr>
          <w:rFonts w:asciiTheme="majorHAnsi" w:hAnsiTheme="majorHAnsi" w:cstheme="majorHAnsi"/>
          <w:lang w:val="en-US"/>
        </w:rPr>
        <w:t xml:space="preserve"> samples were fixed in a fluid cell which is compatible for experiments in liquid with the solvent resistant and transparent UV-glue NOA63 (Edmund Optics GmbH, Mainz, Germany).</w:t>
      </w:r>
      <w:r w:rsidR="00466CAA">
        <w:rPr>
          <w:rFonts w:asciiTheme="majorHAnsi" w:hAnsiTheme="majorHAnsi" w:cstheme="majorHAnsi"/>
          <w:lang w:val="en-US"/>
        </w:rPr>
        <w:t xml:space="preserve"> </w:t>
      </w:r>
      <w:r w:rsidR="00466CAA" w:rsidRPr="00466CAA">
        <w:rPr>
          <w:rFonts w:asciiTheme="majorHAnsi" w:hAnsiTheme="majorHAnsi" w:cstheme="majorHAnsi"/>
          <w:lang w:val="en-US"/>
        </w:rPr>
        <w:t>The experiments were</w:t>
      </w:r>
      <w:r w:rsidR="00466CAA">
        <w:rPr>
          <w:rFonts w:asciiTheme="majorHAnsi" w:hAnsiTheme="majorHAnsi" w:cstheme="majorHAnsi"/>
          <w:lang w:val="en-US"/>
        </w:rPr>
        <w:t xml:space="preserve"> performed in</w:t>
      </w:r>
      <w:r w:rsidR="00466CAA" w:rsidRPr="00466CAA">
        <w:rPr>
          <w:rFonts w:asciiTheme="majorHAnsi" w:hAnsiTheme="majorHAnsi" w:cstheme="majorHAnsi"/>
          <w:lang w:val="en-US"/>
        </w:rPr>
        <w:t xml:space="preserve"> ultrapure water (18.2 MΩ cm, </w:t>
      </w:r>
      <w:proofErr w:type="spellStart"/>
      <w:r w:rsidR="00466CAA" w:rsidRPr="00466CAA">
        <w:rPr>
          <w:rFonts w:asciiTheme="majorHAnsi" w:hAnsiTheme="majorHAnsi" w:cstheme="majorHAnsi"/>
          <w:lang w:val="en-US"/>
        </w:rPr>
        <w:t>Purelab</w:t>
      </w:r>
      <w:proofErr w:type="spellEnd"/>
      <w:r w:rsidR="00466CAA" w:rsidRPr="00466CAA">
        <w:rPr>
          <w:rFonts w:asciiTheme="majorHAnsi" w:hAnsiTheme="majorHAnsi" w:cstheme="majorHAnsi"/>
          <w:lang w:val="en-US"/>
        </w:rPr>
        <w:t xml:space="preserve"> Chorus 1, </w:t>
      </w:r>
      <w:proofErr w:type="spellStart"/>
      <w:r w:rsidR="00466CAA" w:rsidRPr="00466CAA">
        <w:rPr>
          <w:rFonts w:asciiTheme="majorHAnsi" w:hAnsiTheme="majorHAnsi" w:cstheme="majorHAnsi"/>
          <w:lang w:val="en-US"/>
        </w:rPr>
        <w:t>Elga</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LabWater</w:t>
      </w:r>
      <w:proofErr w:type="spellEnd"/>
      <w:r w:rsidR="00466CAA" w:rsidRPr="00466CAA">
        <w:rPr>
          <w:rFonts w:asciiTheme="majorHAnsi" w:hAnsiTheme="majorHAnsi" w:cstheme="majorHAnsi"/>
          <w:lang w:val="en-US"/>
        </w:rPr>
        <w:t>, Celle, Germany). Between experiments the samples were dried or stored in 0.1% NaN</w:t>
      </w:r>
      <w:r w:rsidR="00466CAA" w:rsidRPr="00466CAA">
        <w:rPr>
          <w:rFonts w:asciiTheme="majorHAnsi" w:hAnsiTheme="majorHAnsi" w:cstheme="majorHAnsi"/>
          <w:vertAlign w:val="subscript"/>
          <w:lang w:val="en-US"/>
        </w:rPr>
        <w:t>3</w:t>
      </w:r>
      <w:r w:rsidR="00466CAA" w:rsidRPr="00466CAA">
        <w:rPr>
          <w:rFonts w:asciiTheme="majorHAnsi" w:hAnsiTheme="majorHAnsi" w:cstheme="majorHAnsi"/>
          <w:lang w:val="en-US"/>
        </w:rPr>
        <w:t xml:space="preserve"> (Sodium </w:t>
      </w:r>
      <w:proofErr w:type="spellStart"/>
      <w:r w:rsidR="00466CAA" w:rsidRPr="00466CAA">
        <w:rPr>
          <w:rFonts w:asciiTheme="majorHAnsi" w:hAnsiTheme="majorHAnsi" w:cstheme="majorHAnsi"/>
          <w:lang w:val="en-US"/>
        </w:rPr>
        <w:t>azide</w:t>
      </w:r>
      <w:proofErr w:type="spellEnd"/>
      <w:r w:rsidR="00466CAA" w:rsidRPr="00466CAA">
        <w:rPr>
          <w:rFonts w:asciiTheme="majorHAnsi" w:hAnsiTheme="majorHAnsi" w:cstheme="majorHAnsi"/>
          <w:lang w:val="en-US"/>
        </w:rPr>
        <w:t xml:space="preserve">, 99%, </w:t>
      </w:r>
      <w:proofErr w:type="spellStart"/>
      <w:r w:rsidR="00466CAA" w:rsidRPr="00466CAA">
        <w:rPr>
          <w:rFonts w:asciiTheme="majorHAnsi" w:hAnsiTheme="majorHAnsi" w:cstheme="majorHAnsi"/>
          <w:lang w:val="en-US"/>
        </w:rPr>
        <w:t>Ferak</w:t>
      </w:r>
      <w:proofErr w:type="spellEnd"/>
      <w:r w:rsidR="00466CAA" w:rsidRPr="00466CAA">
        <w:rPr>
          <w:rFonts w:asciiTheme="majorHAnsi" w:hAnsiTheme="majorHAnsi" w:cstheme="majorHAnsi"/>
          <w:lang w:val="en-US"/>
        </w:rPr>
        <w:t xml:space="preserve"> </w:t>
      </w:r>
      <w:proofErr w:type="spellStart"/>
      <w:r w:rsidR="00466CAA" w:rsidRPr="00466CAA">
        <w:rPr>
          <w:rFonts w:asciiTheme="majorHAnsi" w:hAnsiTheme="majorHAnsi" w:cstheme="majorHAnsi"/>
          <w:lang w:val="en-US"/>
        </w:rPr>
        <w:t>laborant</w:t>
      </w:r>
      <w:proofErr w:type="spellEnd"/>
      <w:r w:rsidR="00466CAA" w:rsidRPr="00466CAA">
        <w:rPr>
          <w:rFonts w:asciiTheme="majorHAnsi" w:hAnsiTheme="majorHAnsi" w:cstheme="majorHAnsi"/>
          <w:lang w:val="en-US"/>
        </w:rPr>
        <w:t xml:space="preserve"> GmbH, Berlin, Germany) solution at 4 °C.</w:t>
      </w:r>
      <w:r w:rsidR="00466CAA">
        <w:rPr>
          <w:rFonts w:asciiTheme="majorHAnsi" w:hAnsiTheme="majorHAnsi" w:cstheme="majorHAnsi"/>
          <w:lang w:val="en-US"/>
        </w:rPr>
        <w:t xml:space="preserve"> </w:t>
      </w:r>
      <w:r w:rsidR="00466CAA" w:rsidRPr="00466CAA">
        <w:rPr>
          <w:rFonts w:asciiTheme="majorHAnsi" w:hAnsiTheme="majorHAnsi" w:cstheme="majorHAnsi"/>
          <w:lang w:val="en-US"/>
        </w:rPr>
        <w:t xml:space="preserve">Indentation experiments were performed using </w:t>
      </w:r>
      <w:r w:rsidR="00DF2C67" w:rsidRPr="00D156CF">
        <w:rPr>
          <w:rFonts w:asciiTheme="majorHAnsi" w:hAnsiTheme="majorHAnsi" w:cstheme="majorHAnsi"/>
          <w:lang w:val="en-US"/>
        </w:rPr>
        <w:t>biosphere B1000-NCH (40.000 N/m)</w:t>
      </w:r>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cantilevers </w:t>
      </w:r>
      <w:r w:rsidR="00466CAA" w:rsidRPr="00466CAA">
        <w:rPr>
          <w:rFonts w:asciiTheme="majorHAnsi" w:hAnsiTheme="majorHAnsi" w:cstheme="majorHAnsi"/>
          <w:lang w:val="en-US"/>
        </w:rPr>
        <w:t>(nanotools GmbH,</w:t>
      </w:r>
      <w:r w:rsidR="00466CAA">
        <w:rPr>
          <w:rFonts w:asciiTheme="majorHAnsi" w:hAnsiTheme="majorHAnsi" w:cstheme="majorHAnsi"/>
          <w:lang w:val="en-US"/>
        </w:rPr>
        <w:t xml:space="preserve"> </w:t>
      </w:r>
      <w:r w:rsidR="00466CAA" w:rsidRPr="00466CAA">
        <w:rPr>
          <w:rFonts w:asciiTheme="majorHAnsi" w:hAnsiTheme="majorHAnsi" w:cstheme="majorHAnsi"/>
          <w:lang w:val="en-US"/>
        </w:rPr>
        <w:t xml:space="preserve">München, Germany) comprising a spherical tip with a </w:t>
      </w:r>
      <w:r>
        <w:rPr>
          <w:rFonts w:asciiTheme="majorHAnsi" w:hAnsiTheme="majorHAnsi" w:cstheme="majorHAnsi"/>
          <w:lang w:val="en-US"/>
        </w:rPr>
        <w:t>radius</w:t>
      </w:r>
      <w:r w:rsidR="00466CAA" w:rsidRPr="00466CAA">
        <w:rPr>
          <w:rFonts w:asciiTheme="majorHAnsi" w:hAnsiTheme="majorHAnsi" w:cstheme="majorHAnsi"/>
          <w:lang w:val="en-US"/>
        </w:rPr>
        <w:t xml:space="preserve"> of 1 µm consisting of diamond like carbon (DLC). Before each experiment, the cantilever was calibrated by obtaining the inverse optical lever sensitivity (</w:t>
      </w:r>
      <w:proofErr w:type="spellStart"/>
      <w:r w:rsidR="00466CAA" w:rsidRPr="00466CAA">
        <w:rPr>
          <w:rFonts w:asciiTheme="majorHAnsi" w:hAnsiTheme="majorHAnsi" w:cstheme="majorHAnsi"/>
          <w:lang w:val="en-US"/>
        </w:rPr>
        <w:t>InvOLS</w:t>
      </w:r>
      <w:proofErr w:type="spellEnd"/>
      <w:r w:rsidR="00466CAA" w:rsidRPr="00466CAA">
        <w:rPr>
          <w:rFonts w:asciiTheme="majorHAnsi" w:hAnsiTheme="majorHAnsi" w:cstheme="majorHAnsi"/>
          <w:lang w:val="en-US"/>
        </w:rPr>
        <w:t xml:space="preserve">) </w:t>
      </w:r>
      <w:r w:rsidR="00DF2C67">
        <w:rPr>
          <w:rFonts w:asciiTheme="majorHAnsi" w:hAnsiTheme="majorHAnsi" w:cstheme="majorHAnsi"/>
          <w:lang w:val="en-US"/>
        </w:rPr>
        <w:t xml:space="preserve">against a solid surface such as shown in </w:t>
      </w:r>
      <w:proofErr w:type="spellStart"/>
      <w:r w:rsidR="00DF2C67">
        <w:rPr>
          <w:rFonts w:asciiTheme="majorHAnsi" w:hAnsiTheme="majorHAnsi" w:cstheme="majorHAnsi"/>
          <w:lang w:val="en-US"/>
        </w:rPr>
        <w:t>Kolberg</w:t>
      </w:r>
      <w:proofErr w:type="spellEnd"/>
      <w:r w:rsidR="00DF2C67">
        <w:rPr>
          <w:rFonts w:asciiTheme="majorHAnsi" w:hAnsiTheme="majorHAnsi" w:cstheme="majorHAnsi"/>
          <w:lang w:val="en-US"/>
        </w:rPr>
        <w:t xml:space="preserve"> et al.</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&lt;EndNote&gt;&lt;Cite&gt;&lt;Author&gt;Kolberg&lt;/Author&gt;&lt;Year&gt;2020&lt;/Year&gt;&lt;RecNum&gt;228&lt;/RecNum&gt;&lt;DisplayText&gt;&lt;style face="superscript"&gt;15&lt;/style&gt;&lt;/DisplayText&gt;&lt;record&gt;&lt;rec-number&gt;228&lt;/rec-number&gt;&lt;foreign-keys&gt;&lt;key app="EN" db-id="zvspev52q5sttqetatnpexxo02zdpswpztzw" timestamp="1616013453"&gt;228&lt;/key&gt;&lt;/foreign-keys&gt;&lt;ref-type name="Journal Article"&gt;17&lt;/ref-type&gt;&lt;contributors&gt;&lt;authors&gt;&lt;author&gt;Kolberg, A.&lt;/author&gt;&lt;author&gt;Wenzel, C.&lt;/author&gt;&lt;author&gt;Hugel, T.&lt;/author&gt;&lt;author&gt;Gallei, M.&lt;/author&gt;&lt;author&gt;Balzer, B. N.&lt;/author&gt;&lt;/authors&gt;&lt;/contributors&gt;&lt;titles&gt;&lt;title&gt;Covalent Attachment of Single Molecules for AFM-based Force Spectroscopy&lt;/title&gt;&lt;secondary-title&gt;Journal of Visualized Experiments&lt;/secondary-title&gt;&lt;/titles&gt;&lt;periodical&gt;&lt;full-title&gt;Journal of Visualized Experiments&lt;/full-title&gt;&lt;/periodical&gt;&lt;pages&gt;e60934&lt;/pages&gt;&lt;volume&gt;157&lt;/volume&gt;&lt;dates&gt;&lt;year&gt;2020&lt;/year&gt;&lt;/dates&gt;&lt;urls&gt;&lt;/urls&gt;&lt;electronic-resource-num&gt;doi: 10.3791/60934&lt;/electronic-resource-num&gt;&lt;/record&gt;&lt;/Cite&gt;&lt;/EndNote&gt;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15</w:t>
      </w:r>
      <w:r w:rsidR="00655359">
        <w:rPr>
          <w:rFonts w:asciiTheme="majorHAnsi" w:hAnsiTheme="majorHAnsi" w:cstheme="majorHAnsi"/>
          <w:lang w:val="en-US"/>
        </w:rPr>
        <w:fldChar w:fldCharType="end"/>
      </w:r>
      <w:r w:rsidR="00DF2C67">
        <w:rPr>
          <w:rFonts w:asciiTheme="majorHAnsi" w:hAnsiTheme="majorHAnsi" w:cstheme="majorHAnsi"/>
          <w:lang w:val="en-US"/>
        </w:rPr>
        <w:t xml:space="preserve">, while the nominal force constant of </w:t>
      </w:r>
      <w:r w:rsidR="00DF2C67" w:rsidRPr="003B2D57">
        <w:rPr>
          <w:rFonts w:asciiTheme="majorHAnsi" w:hAnsiTheme="majorHAnsi" w:cstheme="majorHAnsi"/>
          <w:lang w:val="en-US"/>
        </w:rPr>
        <w:t>40.000 N/m</w:t>
      </w:r>
      <w:r w:rsidR="00DF2C67">
        <w:rPr>
          <w:rFonts w:asciiTheme="majorHAnsi" w:hAnsiTheme="majorHAnsi" w:cstheme="majorHAnsi"/>
          <w:lang w:val="en-US"/>
        </w:rPr>
        <w:t xml:space="preserve"> was taken</w:t>
      </w:r>
      <w:r w:rsidR="00466CAA" w:rsidRPr="00466CAA">
        <w:rPr>
          <w:rFonts w:asciiTheme="majorHAnsi" w:hAnsiTheme="majorHAnsi" w:cstheme="majorHAnsi"/>
          <w:lang w:val="en-US"/>
        </w:rPr>
        <w:t xml:space="preserve">. </w:t>
      </w:r>
      <w:proofErr w:type="spellStart"/>
      <w:r w:rsidR="00676591">
        <w:rPr>
          <w:rFonts w:asciiTheme="majorHAnsi" w:hAnsiTheme="majorHAnsi" w:cstheme="majorHAnsi"/>
          <w:lang w:val="en-US"/>
        </w:rPr>
        <w:t>SiOx</w:t>
      </w:r>
      <w:proofErr w:type="spellEnd"/>
      <w:r w:rsidR="00676591">
        <w:rPr>
          <w:rFonts w:asciiTheme="majorHAnsi" w:hAnsiTheme="majorHAnsi" w:cstheme="majorHAnsi"/>
          <w:lang w:val="en-US"/>
        </w:rPr>
        <w:t xml:space="preserve"> was taken from a wafer </w:t>
      </w:r>
      <w:r w:rsidR="00676591" w:rsidRPr="00D156CF">
        <w:rPr>
          <w:rFonts w:asciiTheme="majorHAnsi" w:hAnsiTheme="majorHAnsi" w:cstheme="majorHAnsi"/>
          <w:lang w:val="en-US"/>
        </w:rPr>
        <w:t xml:space="preserve">(Prime CZ-Si wafer, n-type (Phosphor) TTV&lt;10 </w:t>
      </w:r>
      <w:proofErr w:type="gramStart"/>
      <w:r w:rsidR="00F659F2">
        <w:rPr>
          <w:rFonts w:asciiTheme="majorHAnsi" w:hAnsiTheme="majorHAnsi" w:cstheme="majorHAnsi"/>
          <w:lang w:val="en-US"/>
        </w:rPr>
        <w:t>µm</w:t>
      </w:r>
      <w:r w:rsidR="00F659F2" w:rsidRPr="00D156CF" w:rsidDel="00F659F2">
        <w:rPr>
          <w:rFonts w:asciiTheme="majorHAnsi" w:hAnsiTheme="majorHAnsi" w:cstheme="majorHAnsi"/>
          <w:lang w:val="en-US"/>
        </w:rPr>
        <w:t xml:space="preserve"> </w:t>
      </w:r>
      <w:r w:rsidR="00676591" w:rsidRPr="00D156CF">
        <w:rPr>
          <w:rFonts w:asciiTheme="majorHAnsi" w:hAnsiTheme="majorHAnsi" w:cstheme="majorHAnsi"/>
          <w:lang w:val="en-US"/>
        </w:rPr>
        <w:t>,</w:t>
      </w:r>
      <w:proofErr w:type="gramEnd"/>
      <w:r w:rsidR="00676591" w:rsidRPr="00D156CF">
        <w:rPr>
          <w:rFonts w:asciiTheme="majorHAnsi" w:hAnsiTheme="majorHAnsi" w:cstheme="majorHAnsi"/>
          <w:lang w:val="en-US"/>
        </w:rPr>
        <w:t xml:space="preserve"> </w:t>
      </w:r>
      <w:proofErr w:type="spellStart"/>
      <w:r w:rsidR="00676591" w:rsidRPr="00D156CF">
        <w:rPr>
          <w:rFonts w:asciiTheme="majorHAnsi" w:hAnsiTheme="majorHAnsi" w:cstheme="majorHAnsi"/>
          <w:lang w:val="en-US"/>
        </w:rPr>
        <w:t>MicroChem</w:t>
      </w:r>
      <w:proofErr w:type="spellEnd"/>
      <w:r w:rsidR="00676591" w:rsidRPr="00D156CF">
        <w:rPr>
          <w:rFonts w:asciiTheme="majorHAnsi" w:hAnsiTheme="majorHAnsi" w:cstheme="majorHAnsi"/>
          <w:lang w:val="en-US"/>
        </w:rPr>
        <w:t xml:space="preserve">- </w:t>
      </w:r>
      <w:proofErr w:type="spellStart"/>
      <w:r w:rsidR="00676591" w:rsidRPr="00D156CF">
        <w:rPr>
          <w:rFonts w:asciiTheme="majorHAnsi" w:hAnsiTheme="majorHAnsi" w:cstheme="majorHAnsi"/>
          <w:lang w:val="en-US"/>
        </w:rPr>
        <w:t>icals</w:t>
      </w:r>
      <w:proofErr w:type="spellEnd"/>
      <w:r w:rsidR="00676591" w:rsidRPr="00D156CF">
        <w:rPr>
          <w:rFonts w:asciiTheme="majorHAnsi" w:hAnsiTheme="majorHAnsi" w:cstheme="majorHAnsi"/>
          <w:lang w:val="en-US"/>
        </w:rPr>
        <w:t xml:space="preserve"> GmbH, Ulm, Germany) </w:t>
      </w:r>
      <w:r w:rsidR="00676591">
        <w:rPr>
          <w:rFonts w:asciiTheme="majorHAnsi" w:hAnsiTheme="majorHAnsi" w:cstheme="majorHAnsi"/>
          <w:lang w:val="en-US"/>
        </w:rPr>
        <w:t xml:space="preserve">and </w:t>
      </w:r>
      <w:r w:rsidR="00676591" w:rsidRPr="00D156CF">
        <w:rPr>
          <w:rFonts w:asciiTheme="majorHAnsi" w:hAnsiTheme="majorHAnsi" w:cstheme="majorHAnsi"/>
          <w:lang w:val="en-US"/>
        </w:rPr>
        <w:t>was cut into pieces using a diamond knife and immersed separately in microcentrifuge tubes filled with ethanol. The silicon oxide wafer pieces were sonicated (</w:t>
      </w:r>
      <w:proofErr w:type="spellStart"/>
      <w:r w:rsidR="00676591" w:rsidRPr="00D156CF">
        <w:rPr>
          <w:rFonts w:asciiTheme="majorHAnsi" w:hAnsiTheme="majorHAnsi" w:cstheme="majorHAnsi"/>
          <w:lang w:val="en-US"/>
        </w:rPr>
        <w:t>Elmasonic</w:t>
      </w:r>
      <w:proofErr w:type="spellEnd"/>
      <w:r w:rsidR="00676591" w:rsidRPr="00D156CF">
        <w:rPr>
          <w:rFonts w:asciiTheme="majorHAnsi" w:hAnsiTheme="majorHAnsi" w:cstheme="majorHAnsi"/>
          <w:lang w:val="en-US"/>
        </w:rPr>
        <w:t xml:space="preserve"> S15, Elma, </w:t>
      </w:r>
      <w:proofErr w:type="spellStart"/>
      <w:r w:rsidR="00676591" w:rsidRPr="00D156CF">
        <w:rPr>
          <w:rFonts w:asciiTheme="majorHAnsi" w:hAnsiTheme="majorHAnsi" w:cstheme="majorHAnsi"/>
          <w:lang w:val="en-US"/>
        </w:rPr>
        <w:t>Singen</w:t>
      </w:r>
      <w:proofErr w:type="spellEnd"/>
      <w:r w:rsidR="00676591" w:rsidRPr="00D156CF">
        <w:rPr>
          <w:rFonts w:asciiTheme="majorHAnsi" w:hAnsiTheme="majorHAnsi" w:cstheme="majorHAnsi"/>
          <w:lang w:val="en-US"/>
        </w:rPr>
        <w:t xml:space="preserve">, Germany) for 10 min, rinsed twice in ethanol and dried under a nitrogen flow. The surfaces were cleaned just before the experiment started and used immediately. </w:t>
      </w:r>
    </w:p>
    <w:p w14:paraId="7CF0AFED" w14:textId="785A9ACB" w:rsidR="00067C6D" w:rsidRDefault="00466CAA" w:rsidP="000807E2">
      <w:pPr>
        <w:jc w:val="both"/>
        <w:rPr>
          <w:rFonts w:asciiTheme="majorHAnsi" w:hAnsiTheme="majorHAnsi" w:cstheme="majorHAnsi"/>
          <w:lang w:val="en-US"/>
        </w:rPr>
      </w:pPr>
      <w:r w:rsidRPr="00466CAA">
        <w:rPr>
          <w:rFonts w:asciiTheme="majorHAnsi" w:hAnsiTheme="majorHAnsi" w:cstheme="majorHAnsi"/>
          <w:lang w:val="en-US"/>
        </w:rPr>
        <w:t xml:space="preserve">For obtaining the Young’s modulus, </w:t>
      </w:r>
      <w:r>
        <w:rPr>
          <w:rFonts w:asciiTheme="majorHAnsi" w:hAnsiTheme="majorHAnsi" w:cstheme="majorHAnsi"/>
          <w:lang w:val="en-US"/>
        </w:rPr>
        <w:t>up to two</w:t>
      </w:r>
      <w:r w:rsidRPr="00466CAA">
        <w:rPr>
          <w:rFonts w:asciiTheme="majorHAnsi" w:hAnsiTheme="majorHAnsi" w:cstheme="majorHAnsi"/>
          <w:lang w:val="en-US"/>
        </w:rPr>
        <w:t xml:space="preserve"> force maps (a grid of 10 x 10 points covering an area of </w:t>
      </w:r>
      <w:r w:rsidR="008F44B7">
        <w:rPr>
          <w:rFonts w:asciiTheme="majorHAnsi" w:hAnsiTheme="majorHAnsi" w:cstheme="majorHAnsi"/>
          <w:lang w:val="en-US"/>
        </w:rPr>
        <w:t>10</w:t>
      </w:r>
      <w:r w:rsidRPr="00466CAA">
        <w:rPr>
          <w:rFonts w:asciiTheme="majorHAnsi" w:hAnsiTheme="majorHAnsi" w:cstheme="majorHAnsi"/>
          <w:lang w:val="en-US"/>
        </w:rPr>
        <w:t xml:space="preserve"> µm x </w:t>
      </w:r>
      <w:r w:rsidR="008F44B7">
        <w:rPr>
          <w:rFonts w:asciiTheme="majorHAnsi" w:hAnsiTheme="majorHAnsi" w:cstheme="majorHAnsi"/>
          <w:lang w:val="en-US"/>
        </w:rPr>
        <w:t>10</w:t>
      </w:r>
      <w:r w:rsidRPr="00466CAA">
        <w:rPr>
          <w:rFonts w:asciiTheme="majorHAnsi" w:hAnsiTheme="majorHAnsi" w:cstheme="majorHAnsi"/>
          <w:lang w:val="en-US"/>
        </w:rPr>
        <w:t> µm</w:t>
      </w:r>
      <w:r w:rsidR="0066041F">
        <w:rPr>
          <w:rFonts w:asciiTheme="majorHAnsi" w:hAnsiTheme="majorHAnsi" w:cstheme="majorHAnsi"/>
          <w:lang w:val="en-US"/>
        </w:rPr>
        <w:t>, velocities of 1 µm/s and 2 µm/s</w:t>
      </w:r>
      <w:r w:rsidRPr="00466CAA">
        <w:rPr>
          <w:rFonts w:asciiTheme="majorHAnsi" w:hAnsiTheme="majorHAnsi" w:cstheme="majorHAnsi"/>
          <w:lang w:val="en-US"/>
        </w:rPr>
        <w:t xml:space="preserve">) </w:t>
      </w:r>
      <w:r w:rsidR="0066041F">
        <w:rPr>
          <w:rFonts w:asciiTheme="majorHAnsi" w:hAnsiTheme="majorHAnsi" w:cstheme="majorHAnsi"/>
          <w:lang w:val="en-US"/>
        </w:rPr>
        <w:t>as well as force-extension curves at the same sport (</w:t>
      </w:r>
      <w:r w:rsidR="002937E1">
        <w:rPr>
          <w:rFonts w:asciiTheme="majorHAnsi" w:hAnsiTheme="majorHAnsi" w:cstheme="majorHAnsi"/>
          <w:lang w:val="en-US"/>
        </w:rPr>
        <w:t xml:space="preserve">at least </w:t>
      </w:r>
      <w:r w:rsidR="0066041F">
        <w:rPr>
          <w:rFonts w:asciiTheme="majorHAnsi" w:hAnsiTheme="majorHAnsi" w:cstheme="majorHAnsi"/>
          <w:lang w:val="en-US"/>
        </w:rPr>
        <w:t xml:space="preserve">100 curves </w:t>
      </w:r>
      <w:r w:rsidR="002937E1">
        <w:rPr>
          <w:rFonts w:asciiTheme="majorHAnsi" w:hAnsiTheme="majorHAnsi" w:cstheme="majorHAnsi"/>
          <w:lang w:val="en-US"/>
        </w:rPr>
        <w:t xml:space="preserve">covering </w:t>
      </w:r>
      <w:r w:rsidR="0066041F">
        <w:rPr>
          <w:rFonts w:asciiTheme="majorHAnsi" w:hAnsiTheme="majorHAnsi" w:cstheme="majorHAnsi"/>
          <w:lang w:val="en-US"/>
        </w:rPr>
        <w:t>a velocity range of 0.1 to 10 µm/s)</w:t>
      </w:r>
      <w:r w:rsidR="0066041F" w:rsidRPr="00466CAA">
        <w:rPr>
          <w:rFonts w:asciiTheme="majorHAnsi" w:hAnsiTheme="majorHAnsi" w:cstheme="majorHAnsi"/>
          <w:lang w:val="en-US"/>
        </w:rPr>
        <w:t xml:space="preserve"> </w:t>
      </w:r>
      <w:r w:rsidRPr="00466CAA">
        <w:rPr>
          <w:rFonts w:asciiTheme="majorHAnsi" w:hAnsiTheme="majorHAnsi" w:cstheme="majorHAnsi"/>
          <w:lang w:val="en-US"/>
        </w:rPr>
        <w:t xml:space="preserve">were taken on different spots of the respective </w:t>
      </w:r>
      <w:r>
        <w:rPr>
          <w:rFonts w:asciiTheme="majorHAnsi" w:hAnsiTheme="majorHAnsi" w:cstheme="majorHAnsi"/>
          <w:lang w:val="en-US"/>
        </w:rPr>
        <w:t>sample</w:t>
      </w:r>
      <w:r w:rsidRPr="00466CAA">
        <w:rPr>
          <w:rFonts w:asciiTheme="majorHAnsi" w:hAnsiTheme="majorHAnsi" w:cstheme="majorHAnsi"/>
          <w:lang w:val="en-US"/>
        </w:rPr>
        <w:t xml:space="preserve"> </w:t>
      </w:r>
      <w:r>
        <w:rPr>
          <w:rFonts w:asciiTheme="majorHAnsi" w:hAnsiTheme="majorHAnsi" w:cstheme="majorHAnsi"/>
          <w:lang w:val="en-US"/>
        </w:rPr>
        <w:t>using</w:t>
      </w:r>
      <w:r w:rsidRPr="00466CAA">
        <w:rPr>
          <w:rFonts w:asciiTheme="majorHAnsi" w:hAnsiTheme="majorHAnsi" w:cstheme="majorHAnsi"/>
          <w:lang w:val="en-US"/>
        </w:rPr>
        <w:t xml:space="preserve"> a trigger force of </w:t>
      </w:r>
      <w:r w:rsidR="00676591" w:rsidRPr="00D156CF">
        <w:rPr>
          <w:rFonts w:asciiTheme="majorHAnsi" w:hAnsiTheme="majorHAnsi" w:cstheme="majorHAnsi"/>
          <w:lang w:val="en-US"/>
        </w:rPr>
        <w:t>1 µN</w:t>
      </w:r>
      <w:r w:rsidR="002937E1">
        <w:rPr>
          <w:rFonts w:asciiTheme="majorHAnsi" w:hAnsiTheme="majorHAnsi" w:cstheme="majorHAnsi"/>
          <w:lang w:val="en-US"/>
        </w:rPr>
        <w:t>, a dwell time of</w:t>
      </w:r>
      <w:r w:rsidR="00A42681" w:rsidRPr="00676591">
        <w:rPr>
          <w:rFonts w:asciiTheme="majorHAnsi" w:hAnsiTheme="majorHAnsi" w:cstheme="majorHAnsi"/>
          <w:lang w:val="en-US"/>
        </w:rPr>
        <w:t xml:space="preserve"> </w:t>
      </w:r>
      <w:r w:rsidR="002937E1">
        <w:rPr>
          <w:rFonts w:asciiTheme="majorHAnsi" w:hAnsiTheme="majorHAnsi" w:cstheme="majorHAnsi"/>
          <w:lang w:val="en-US"/>
        </w:rPr>
        <w:t>0,</w:t>
      </w:r>
      <w:r w:rsidRPr="008F44B7">
        <w:rPr>
          <w:rFonts w:asciiTheme="majorHAnsi" w:hAnsiTheme="majorHAnsi" w:cstheme="majorHAnsi"/>
          <w:lang w:val="en-US"/>
        </w:rPr>
        <w:t xml:space="preserve"> a sampling rate of 5 kHz</w:t>
      </w:r>
      <w:r w:rsidR="002937E1">
        <w:rPr>
          <w:rFonts w:asciiTheme="majorHAnsi" w:hAnsiTheme="majorHAnsi" w:cstheme="majorHAnsi"/>
          <w:lang w:val="en-US"/>
        </w:rPr>
        <w:t xml:space="preserve"> and </w:t>
      </w:r>
      <w:r w:rsidR="002937E1" w:rsidRPr="00A73A17">
        <w:rPr>
          <w:rFonts w:asciiTheme="majorHAnsi" w:hAnsiTheme="majorHAnsi" w:cstheme="majorHAnsi"/>
          <w:lang w:val="en-US"/>
        </w:rPr>
        <w:t>approx. 25°C</w:t>
      </w:r>
      <w:r w:rsidRPr="00466CAA">
        <w:rPr>
          <w:rFonts w:asciiTheme="majorHAnsi" w:hAnsiTheme="majorHAnsi" w:cstheme="majorHAnsi"/>
          <w:lang w:val="en-US"/>
        </w:rPr>
        <w:t>. The Young’s modulus was determined by applying a Hertz fit for a spherical indenter</w: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 </w:instrText>
      </w:r>
      <w:r w:rsidR="00655359">
        <w:rPr>
          <w:rFonts w:asciiTheme="majorHAnsi" w:hAnsiTheme="majorHAnsi" w:cstheme="majorHAnsi"/>
          <w:lang w:val="en-US"/>
        </w:rPr>
        <w:fldChar w:fldCharType="begin">
          <w:fldData xml:space="preserve">PEVuZE5vdGU+PENpdGU+PEF1dGhvcj5IZXJ0ejwvQXV0aG9yPjxZZWFyPjE4ODE8L1llYXI+PFJl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==
</w:fldData>
        </w:fldChar>
      </w:r>
      <w:r w:rsidR="00655359">
        <w:rPr>
          <w:rFonts w:asciiTheme="majorHAnsi" w:hAnsiTheme="majorHAnsi" w:cstheme="majorHAnsi"/>
          <w:lang w:val="en-US"/>
        </w:rPr>
        <w:instrText xml:space="preserve"> ADDIN EN.CITE.DATA </w:instrText>
      </w:r>
      <w:r w:rsidR="00655359">
        <w:rPr>
          <w:rFonts w:asciiTheme="majorHAnsi" w:hAnsiTheme="majorHAnsi" w:cstheme="majorHAnsi"/>
          <w:lang w:val="en-US"/>
        </w:rPr>
      </w:r>
      <w:r w:rsidR="00655359">
        <w:rPr>
          <w:rFonts w:asciiTheme="majorHAnsi" w:hAnsiTheme="majorHAnsi" w:cstheme="majorHAnsi"/>
          <w:lang w:val="en-US"/>
        </w:rPr>
        <w:fldChar w:fldCharType="end"/>
      </w:r>
      <w:r w:rsidR="00655359">
        <w:rPr>
          <w:rFonts w:asciiTheme="majorHAnsi" w:hAnsiTheme="majorHAnsi" w:cstheme="majorHAnsi"/>
          <w:lang w:val="en-US"/>
        </w:rPr>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12, 16</w:t>
      </w:r>
      <w:r w:rsidR="00655359">
        <w:rPr>
          <w:rFonts w:asciiTheme="majorHAnsi" w:hAnsiTheme="majorHAnsi" w:cstheme="majorHAnsi"/>
          <w:lang w:val="en-US"/>
        </w:rPr>
        <w:fldChar w:fldCharType="end"/>
      </w:r>
      <w:r w:rsidR="007E7904">
        <w:rPr>
          <w:rFonts w:asciiTheme="majorHAnsi" w:hAnsiTheme="majorHAnsi" w:cstheme="majorHAnsi"/>
          <w:lang w:val="en-US"/>
        </w:rPr>
        <w:t xml:space="preserve"> </w:t>
      </w:r>
      <w:r w:rsidRPr="00466CAA">
        <w:rPr>
          <w:rFonts w:asciiTheme="majorHAnsi" w:hAnsiTheme="majorHAnsi" w:cstheme="majorHAnsi"/>
          <w:lang w:val="en-US"/>
        </w:rPr>
        <w:t>to the approach part of the force-extension curve representing an indentation of the cantilever tip into the underlying material. The Poisson ratio of the cantilever was set to 0.2 for the DLC tip</w:t>
      </w:r>
      <w:r w:rsidR="00655359">
        <w:rPr>
          <w:rFonts w:asciiTheme="majorHAnsi" w:hAnsiTheme="majorHAnsi" w:cstheme="majorHAnsi"/>
          <w:lang w:val="en-US"/>
        </w:rPr>
        <w:fldChar w:fldCharType="begin"/>
      </w:r>
      <w:r w:rsidR="00655359">
        <w:rPr>
          <w:rFonts w:asciiTheme="majorHAnsi" w:hAnsiTheme="majorHAnsi" w:cstheme="majorHAnsi"/>
          <w:lang w:val="en-US"/>
        </w:rPr>
        <w:instrText xml:space="preserve"> ADDIN EN.CITE &lt;EndNote&gt;&lt;Cite&gt;&lt;Author&gt;Miyoshi&lt;/Author&gt;&lt;Year&gt;1998&lt;/Year&gt;&lt;RecNum&gt;229&lt;/RecNum&gt;&lt;DisplayText&gt;&lt;style face="superscript"&gt;17&lt;/style&gt;&lt;/DisplayText&gt;&lt;record&gt;&lt;rec-number&gt;229&lt;/rec-number&gt;&lt;foreign-keys&gt;&lt;key app="EN" db-id="zvspev52q5sttqetatnpexxo02zdpswpztzw" timestamp="1616014108"&gt;229&lt;/key&gt;&lt;/foreign-keys&gt;&lt;ref-type name="Book"&gt;6&lt;/ref-type&gt;&lt;contributors&gt;&lt;authors&gt;&lt;author&gt;Miyoshi, K.&lt;/author&gt;&lt;/authors&gt;&lt;/contributors&gt;&lt;titles&gt;&lt;title&gt;Structures and mechanical properties of natural and synthetic diamonds.&lt;/title&gt;&lt;/titles&gt;&lt;section&gt;Chapter 8&lt;/section&gt;&lt;dates&gt;&lt;year&gt;1998&lt;/year&gt;&lt;/dates&gt;&lt;pub-location&gt;Cleveland OH: Lewis Research Center&lt;/pub-location&gt;&lt;publisher&gt;NASA/TM--107249&lt;/publisher&gt;&lt;urls&gt;&lt;related-urls&gt;&lt;url&gt;https://ntrs.nasa.gov/api/citations/19980210770/downloads/19980210770.pdf&lt;/url&gt;&lt;/related-urls&gt;&lt;/urls&gt;&lt;/record&gt;&lt;/Cite&gt;&lt;/EndNote&gt;</w:instrText>
      </w:r>
      <w:r w:rsidR="00655359">
        <w:rPr>
          <w:rFonts w:asciiTheme="majorHAnsi" w:hAnsiTheme="majorHAnsi" w:cstheme="majorHAnsi"/>
          <w:lang w:val="en-US"/>
        </w:rPr>
        <w:fldChar w:fldCharType="separate"/>
      </w:r>
      <w:r w:rsidR="00655359" w:rsidRPr="00655359">
        <w:rPr>
          <w:rFonts w:asciiTheme="majorHAnsi" w:hAnsiTheme="majorHAnsi" w:cstheme="majorHAnsi"/>
          <w:noProof/>
          <w:vertAlign w:val="superscript"/>
          <w:lang w:val="en-US"/>
        </w:rPr>
        <w:t>17</w:t>
      </w:r>
      <w:r w:rsidR="00655359">
        <w:rPr>
          <w:rFonts w:asciiTheme="majorHAnsi" w:hAnsiTheme="majorHAnsi" w:cstheme="majorHAnsi"/>
          <w:lang w:val="en-US"/>
        </w:rPr>
        <w:fldChar w:fldCharType="end"/>
      </w:r>
      <w:r w:rsidRPr="00466CAA">
        <w:rPr>
          <w:rFonts w:asciiTheme="majorHAnsi" w:hAnsiTheme="majorHAnsi" w:cstheme="majorHAnsi"/>
          <w:lang w:val="en-US"/>
        </w:rPr>
        <w:t>.</w:t>
      </w:r>
      <w:r>
        <w:rPr>
          <w:rFonts w:asciiTheme="majorHAnsi" w:hAnsiTheme="majorHAnsi" w:cstheme="majorHAnsi"/>
          <w:lang w:val="en-US"/>
        </w:rPr>
        <w:t xml:space="preserve"> </w:t>
      </w:r>
      <w:r w:rsidR="0066041F">
        <w:rPr>
          <w:rFonts w:asciiTheme="majorHAnsi" w:hAnsiTheme="majorHAnsi" w:cstheme="majorHAnsi"/>
          <w:lang w:val="en-US"/>
        </w:rPr>
        <w:t xml:space="preserve">For each sample </w:t>
      </w:r>
      <w:r w:rsidR="002937E1">
        <w:rPr>
          <w:rFonts w:asciiTheme="majorHAnsi" w:hAnsiTheme="majorHAnsi" w:cstheme="majorHAnsi"/>
          <w:lang w:val="en-US"/>
        </w:rPr>
        <w:t xml:space="preserve">altogether </w:t>
      </w:r>
      <w:r w:rsidR="0066041F" w:rsidRPr="006D41E4">
        <w:rPr>
          <w:rFonts w:asciiTheme="majorHAnsi" w:hAnsiTheme="majorHAnsi" w:cstheme="majorHAnsi"/>
          <w:lang w:val="en-US"/>
        </w:rPr>
        <w:t>3</w:t>
      </w:r>
      <w:r w:rsidRPr="006D41E4">
        <w:rPr>
          <w:rFonts w:asciiTheme="majorHAnsi" w:hAnsiTheme="majorHAnsi" w:cstheme="majorHAnsi"/>
          <w:lang w:val="en-US"/>
        </w:rPr>
        <w:t>00</w:t>
      </w:r>
      <w:r w:rsidR="00A32139" w:rsidRPr="006D41E4">
        <w:rPr>
          <w:rFonts w:asciiTheme="majorHAnsi" w:hAnsiTheme="majorHAnsi" w:cstheme="majorHAnsi"/>
          <w:lang w:val="en-US"/>
        </w:rPr>
        <w:t xml:space="preserve"> </w:t>
      </w:r>
      <w:r w:rsidR="00A42681" w:rsidRPr="006D41E4">
        <w:rPr>
          <w:rFonts w:asciiTheme="majorHAnsi" w:hAnsiTheme="majorHAnsi" w:cstheme="majorHAnsi"/>
          <w:lang w:val="en-US"/>
        </w:rPr>
        <w:t xml:space="preserve">indentation </w:t>
      </w:r>
      <w:r w:rsidRPr="006D41E4">
        <w:rPr>
          <w:rFonts w:asciiTheme="majorHAnsi" w:hAnsiTheme="majorHAnsi" w:cstheme="majorHAnsi"/>
          <w:lang w:val="en-US"/>
        </w:rPr>
        <w:t>curves</w:t>
      </w:r>
      <w:r w:rsidRPr="00DF77B9">
        <w:rPr>
          <w:rFonts w:asciiTheme="majorHAnsi" w:hAnsiTheme="majorHAnsi" w:cstheme="majorHAnsi"/>
          <w:lang w:val="en-US"/>
        </w:rPr>
        <w:t xml:space="preserve"> were taken for evaluation, </w:t>
      </w:r>
      <w:r w:rsidRPr="006D41E4">
        <w:rPr>
          <w:rFonts w:asciiTheme="majorHAnsi" w:hAnsiTheme="majorHAnsi" w:cstheme="majorHAnsi"/>
          <w:lang w:val="en-US"/>
        </w:rPr>
        <w:t xml:space="preserve">fitting </w:t>
      </w:r>
      <w:r w:rsidR="002937E1">
        <w:rPr>
          <w:rFonts w:asciiTheme="majorHAnsi" w:hAnsiTheme="majorHAnsi" w:cstheme="majorHAnsi"/>
          <w:lang w:val="en-US"/>
        </w:rPr>
        <w:t>the first approx. 200 nm</w:t>
      </w:r>
      <w:r w:rsidRPr="006D41E4">
        <w:rPr>
          <w:rFonts w:asciiTheme="majorHAnsi" w:hAnsiTheme="majorHAnsi" w:cstheme="majorHAnsi"/>
          <w:lang w:val="en-US"/>
        </w:rPr>
        <w:t xml:space="preserve"> of the indentation curve (approach curve), which accounts to about 200-</w:t>
      </w:r>
      <w:r w:rsidR="00676591" w:rsidRPr="006D41E4">
        <w:rPr>
          <w:rFonts w:asciiTheme="majorHAnsi" w:hAnsiTheme="majorHAnsi" w:cstheme="majorHAnsi"/>
          <w:lang w:val="en-US"/>
        </w:rPr>
        <w:t>40</w:t>
      </w:r>
      <w:r w:rsidRPr="006D41E4">
        <w:rPr>
          <w:rFonts w:asciiTheme="majorHAnsi" w:hAnsiTheme="majorHAnsi" w:cstheme="majorHAnsi"/>
          <w:lang w:val="en-US"/>
        </w:rPr>
        <w:t>0 nm of indentation. Th</w:t>
      </w:r>
      <w:r w:rsidR="00A42681" w:rsidRPr="006D41E4">
        <w:rPr>
          <w:rFonts w:asciiTheme="majorHAnsi" w:hAnsiTheme="majorHAnsi" w:cstheme="majorHAnsi"/>
          <w:lang w:val="en-US"/>
        </w:rPr>
        <w:t>is</w:t>
      </w:r>
      <w:r w:rsidRPr="006D41E4">
        <w:rPr>
          <w:rFonts w:asciiTheme="majorHAnsi" w:hAnsiTheme="majorHAnsi" w:cstheme="majorHAnsi"/>
          <w:lang w:val="en-US"/>
        </w:rPr>
        <w:t xml:space="preserve"> evaluation was performed by the</w:t>
      </w:r>
      <w:r w:rsidR="002937E1">
        <w:rPr>
          <w:rFonts w:asciiTheme="majorHAnsi" w:hAnsiTheme="majorHAnsi" w:cstheme="majorHAnsi"/>
          <w:lang w:val="en-US"/>
        </w:rPr>
        <w:t xml:space="preserve"> custom-written procedures based in Igor Pro (Wave Metrics, USA) using </w:t>
      </w:r>
      <w:r w:rsidR="002937E1" w:rsidRPr="00A73A17">
        <w:rPr>
          <w:rFonts w:asciiTheme="majorHAnsi" w:hAnsiTheme="majorHAnsi" w:cstheme="majorHAnsi"/>
          <w:lang w:val="en-US"/>
        </w:rPr>
        <w:t>a sequential search scheme via χ</w:t>
      </w:r>
      <w:r w:rsidR="002937E1" w:rsidRPr="00A73A17">
        <w:rPr>
          <w:rFonts w:asciiTheme="majorHAnsi" w:hAnsiTheme="majorHAnsi" w:cstheme="majorHAnsi"/>
          <w:vertAlign w:val="superscript"/>
          <w:lang w:val="en-US"/>
        </w:rPr>
        <w:t>2</w:t>
      </w:r>
      <w:r w:rsidR="002937E1" w:rsidRPr="00A73A17">
        <w:rPr>
          <w:rFonts w:asciiTheme="majorHAnsi" w:hAnsiTheme="majorHAnsi" w:cstheme="majorHAnsi"/>
          <w:lang w:val="en-US"/>
        </w:rPr>
        <w:t>-minimization for finding the contact point</w:t>
      </w:r>
      <w:r w:rsidR="002937E1">
        <w:rPr>
          <w:rFonts w:asciiTheme="majorHAnsi" w:hAnsiTheme="majorHAnsi" w:cstheme="majorHAnsi"/>
          <w:lang w:val="en-US"/>
        </w:rPr>
        <w:t xml:space="preserve"> as given in </w:t>
      </w:r>
      <w:proofErr w:type="spellStart"/>
      <w:r w:rsidR="002937E1">
        <w:rPr>
          <w:rFonts w:asciiTheme="majorHAnsi" w:hAnsiTheme="majorHAnsi" w:cstheme="majorHAnsi"/>
          <w:lang w:val="en-US"/>
        </w:rPr>
        <w:t>Tschaikowsky</w:t>
      </w:r>
      <w:proofErr w:type="spellEnd"/>
      <w:r w:rsidR="002937E1">
        <w:rPr>
          <w:rFonts w:asciiTheme="majorHAnsi" w:hAnsiTheme="majorHAnsi" w:cstheme="majorHAnsi"/>
          <w:lang w:val="en-US"/>
        </w:rPr>
        <w:t xml:space="preserve"> et al.</w:t>
      </w:r>
      <w:r w:rsidR="002937E1">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18</w:t>
      </w:r>
      <w:r w:rsidR="002937E1">
        <w:rPr>
          <w:rFonts w:asciiTheme="majorHAnsi" w:hAnsiTheme="majorHAnsi" w:cstheme="majorHAnsi"/>
          <w:lang w:val="en-US"/>
        </w:rPr>
        <w:fldChar w:fldCharType="end"/>
      </w:r>
      <w:r w:rsidR="002937E1">
        <w:rPr>
          <w:rFonts w:asciiTheme="majorHAnsi" w:hAnsiTheme="majorHAnsi" w:cstheme="majorHAnsi"/>
          <w:lang w:val="en-US"/>
        </w:rPr>
        <w:t xml:space="preserve"> </w:t>
      </w:r>
      <w:r w:rsidR="002937E1" w:rsidRPr="00606D75">
        <w:rPr>
          <w:rFonts w:asciiTheme="majorHAnsi" w:hAnsiTheme="majorHAnsi" w:cstheme="majorHAnsi"/>
          <w:lang w:val="en-US"/>
        </w:rPr>
        <w:t xml:space="preserve">Proof-of-concept for the detection of early osteoarthritis pathology by clinically applicable endomicroscopy and quantitative AI-supported optical biopsy, </w:t>
      </w:r>
      <w:proofErr w:type="spellStart"/>
      <w:r w:rsidR="002937E1" w:rsidRPr="00606D75">
        <w:rPr>
          <w:rFonts w:asciiTheme="majorHAnsi" w:hAnsiTheme="majorHAnsi" w:cstheme="majorHAnsi"/>
          <w:lang w:val="en-US"/>
        </w:rPr>
        <w:t>Tschaikowsky</w:t>
      </w:r>
      <w:proofErr w:type="spellEnd"/>
      <w:r w:rsidR="002937E1" w:rsidRPr="00606D75">
        <w:rPr>
          <w:rFonts w:asciiTheme="majorHAnsi" w:hAnsiTheme="majorHAnsi" w:cstheme="majorHAnsi"/>
          <w:lang w:val="en-US"/>
        </w:rPr>
        <w:t>, M. et al.</w:t>
      </w:r>
      <w:r w:rsidR="002937E1" w:rsidRPr="00606D75">
        <w:rPr>
          <w:rFonts w:asciiTheme="majorHAnsi" w:hAnsiTheme="majorHAnsi" w:cstheme="majorHAnsi"/>
          <w:lang w:val="en-US"/>
        </w:rPr>
        <w:fldChar w:fldCharType="begin"/>
      </w:r>
      <w:r w:rsidR="002937E1" w:rsidRPr="00606D75">
        <w:rPr>
          <w:rFonts w:asciiTheme="majorHAnsi" w:hAnsiTheme="majorHAnsi" w:cstheme="majorHAnsi"/>
          <w:lang w:val="en-US"/>
        </w:rPr>
        <w:instrText xml:space="preserve"> ADDIN EN.CITE &lt;EndNote&gt;&lt;Cite&gt;&lt;Author&gt;Tschaikowsky&lt;/Author&gt;&lt;Year&gt;2021&lt;/Year&gt;&lt;RecNum&gt;230&lt;/RecNum&gt;&lt;DisplayText&gt;&lt;style face="superscript"&gt;18&lt;/style&gt;&lt;/DisplayText&gt;&lt;record&gt;&lt;rec-number&gt;230&lt;/rec-number&gt;&lt;foreign-keys&gt;&lt;key app="EN" db-id="zvspev52q5sttqetatnpexxo02zdpswpztzw" timestamp="1616527138"&gt;230&lt;/key&gt;&lt;/foreign-keys&gt;&lt;ref-type name="Journal Article"&gt;17&lt;/ref-type&gt;&lt;contributors&gt;&lt;authors&gt;&lt;author&gt;Tschaikowsky, M.&lt;/author&gt;&lt;author&gt;Selig, M.&lt;/author&gt;&lt;author&gt;Brander, S.&lt;/author&gt;&lt;author&gt;Balzer, B. N.&lt;/author&gt;&lt;author&gt;Hugel, T.&lt;/author&gt;&lt;author&gt;Rolauffs, B.&lt;/author&gt;&lt;/authors&gt;&lt;/contributors&gt;&lt;titles&gt;&lt;title&gt;Proof-of-concept for the detection of early osteoarthritis pathology by clinically applicable endomicroscopy and quantitative AI-supported optical biopsy&lt;/title&gt;&lt;secondary-title&gt;Osteoarthritis and Cartilage&lt;/secondary-title&gt;&lt;/titles&gt;&lt;periodical&gt;&lt;full-title&gt;Osteoarthritis and Cartilage&lt;/full-title&gt;&lt;/periodical&gt;&lt;pages&gt;269-279&lt;/pages&gt;&lt;volume&gt;29&lt;/volume&gt;&lt;number&gt;2&lt;/number&gt;&lt;keywords&gt;&lt;keyword&gt;Early osteoarthritis&lt;/keyword&gt;&lt;keyword&gt;Early diagnosis&lt;/keyword&gt;&lt;keyword&gt;Articular cartilage&lt;/keyword&gt;&lt;keyword&gt;Nanoscale stiffness&lt;/keyword&gt;&lt;keyword&gt;Cell organization&lt;/keyword&gt;&lt;keyword&gt;Superficial zone chondrocyte organization (SCSO)&lt;/keyword&gt;&lt;keyword&gt;Optical biopsy&lt;/keyword&gt;&lt;/keywords&gt;&lt;dates&gt;&lt;year&gt;2021&lt;/year&gt;&lt;pub-dates&gt;&lt;date&gt;2021/02/01/&lt;/date&gt;&lt;/pub-dates&gt;&lt;/dates&gt;&lt;isbn&gt;1063-4584&lt;/isbn&gt;&lt;urls&gt;&lt;related-urls&gt;&lt;url&gt;https://www.sciencedirect.com/science/article/pii/S1063458420311675&lt;/url&gt;&lt;/related-urls&gt;&lt;/urls&gt;&lt;electronic-resource-num&gt;https://doi.org/10.1016/j.joca.2020.10.003&lt;/electronic-resource-num&gt;&lt;/record&gt;&lt;/Cite&gt;&lt;/EndNote&gt;</w:instrText>
      </w:r>
      <w:r w:rsidR="002937E1" w:rsidRPr="00606D75">
        <w:rPr>
          <w:rFonts w:asciiTheme="majorHAnsi" w:hAnsiTheme="majorHAnsi" w:cstheme="majorHAnsi"/>
          <w:lang w:val="en-US"/>
        </w:rPr>
        <w:fldChar w:fldCharType="separate"/>
      </w:r>
      <w:r w:rsidR="002937E1" w:rsidRPr="00606D75">
        <w:rPr>
          <w:rFonts w:asciiTheme="majorHAnsi" w:hAnsiTheme="majorHAnsi" w:cstheme="majorHAnsi"/>
          <w:noProof/>
          <w:vertAlign w:val="superscript"/>
          <w:lang w:val="en-US"/>
        </w:rPr>
        <w:t>18</w:t>
      </w:r>
      <w:r w:rsidR="002937E1" w:rsidRPr="00606D75">
        <w:rPr>
          <w:rFonts w:asciiTheme="majorHAnsi" w:hAnsiTheme="majorHAnsi" w:cstheme="majorHAnsi"/>
          <w:lang w:val="en-US"/>
        </w:rPr>
        <w:fldChar w:fldCharType="end"/>
      </w:r>
      <w:r w:rsidRPr="002937E1">
        <w:rPr>
          <w:rFonts w:asciiTheme="majorHAnsi" w:hAnsiTheme="majorHAnsi" w:cstheme="majorHAnsi"/>
          <w:lang w:val="en-US"/>
        </w:rPr>
        <w:t>.</w:t>
      </w:r>
      <w:r>
        <w:rPr>
          <w:rFonts w:asciiTheme="majorHAnsi" w:hAnsiTheme="majorHAnsi" w:cstheme="majorHAnsi"/>
          <w:lang w:val="en-US"/>
        </w:rPr>
        <w:t xml:space="preserve"> </w:t>
      </w:r>
      <w:r w:rsidRPr="00466CAA">
        <w:rPr>
          <w:rFonts w:asciiTheme="majorHAnsi" w:hAnsiTheme="majorHAnsi" w:cstheme="majorHAnsi"/>
          <w:lang w:val="en-US"/>
        </w:rPr>
        <w:t>The resilience was determined by calculating the ratio of the areas under the approach (indentation portion) and retraction curve as described in</w:t>
      </w:r>
      <w:r w:rsidR="00655359">
        <w:rPr>
          <w:rFonts w:asciiTheme="majorHAnsi" w:hAnsiTheme="majorHAnsi" w:cstheme="majorHAnsi"/>
          <w:lang w:val="en-US"/>
        </w:rPr>
        <w:fldChar w:fldCharType="begin"/>
      </w:r>
      <w:r w:rsidR="002937E1">
        <w:rPr>
          <w:rFonts w:asciiTheme="majorHAnsi" w:hAnsiTheme="majorHAnsi" w:cstheme="majorHAnsi"/>
          <w:lang w:val="en-US"/>
        </w:rPr>
        <w:instrText xml:space="preserve"> ADDIN EN.CITE &lt;EndNote&gt;&lt;Cite&gt;&lt;Author&gt;Huson&lt;/Author&gt;&lt;Year&gt;2006&lt;/Year&gt;&lt;RecNum&gt;227&lt;/RecNum&gt;&lt;DisplayText&gt;&lt;style face="superscript"&gt;19&lt;/style&gt;&lt;/DisplayText&gt;&lt;record&gt;&lt;rec-number&gt;227&lt;/rec-number&gt;&lt;foreign-keys&gt;&lt;key app="EN" db-id="zvspev52q5sttqetatnpexxo02zdpswpztzw" timestamp="1615995361"&gt;227&lt;/key&gt;&lt;/foreign-keys&gt;&lt;ref-type name="Journal Article"&gt;17&lt;/ref-type&gt;&lt;contributors&gt;&lt;authors&gt;&lt;author&gt;Huson, M. G.&lt;/author&gt;&lt;author&gt;Maxwell, J. M.&lt;/author&gt;&lt;/authors&gt;&lt;/contributors&gt;&lt;titles&gt;&lt;title&gt;The measurement of resilience with a scanning probe microscope&lt;/title&gt;&lt;secondary-title&gt;Polymer Testing&lt;/secondary-title&gt;&lt;/titles&gt;&lt;periodical&gt;&lt;full-title&gt;Polymer Testing&lt;/full-title&gt;&lt;/periodical&gt;&lt;pages&gt;2-11&lt;/pages&gt;&lt;volume&gt;25&lt;/volume&gt;&lt;number&gt;1&lt;/number&gt;&lt;keywords&gt;&lt;keyword&gt;SPM&lt;/keyword&gt;&lt;keyword&gt;AFM&lt;/keyword&gt;&lt;keyword&gt;Resilience&lt;/keyword&gt;&lt;keyword&gt;Elastomers&lt;/keyword&gt;&lt;keyword&gt;Nanomechanical properties&lt;/keyword&gt;&lt;keyword&gt;Force curves&lt;/keyword&gt;&lt;/keywords&gt;&lt;dates&gt;&lt;year&gt;2006&lt;/year&gt;&lt;pub-dates&gt;&lt;date&gt;2006/02/01/&lt;/date&gt;&lt;/pub-dates&gt;&lt;/dates&gt;&lt;isbn&gt;0142-9418&lt;/isbn&gt;&lt;urls&gt;&lt;related-urls&gt;&lt;url&gt;https://www.sciencedirect.com/science/article/pii/S0142941805001601&lt;/url&gt;&lt;/related-urls&gt;&lt;/urls&gt;&lt;electronic-resource-num&gt;https://doi.org/10.1016/j.polymertesting.2005.09.014&lt;/electronic-resource-num&gt;&lt;/record&gt;&lt;/Cite&gt;&lt;/EndNote&gt;</w:instrText>
      </w:r>
      <w:r w:rsidR="00655359">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19</w:t>
      </w:r>
      <w:r w:rsidR="00655359">
        <w:rPr>
          <w:rFonts w:asciiTheme="majorHAnsi" w:hAnsiTheme="majorHAnsi" w:cstheme="majorHAnsi"/>
          <w:lang w:val="en-US"/>
        </w:rPr>
        <w:fldChar w:fldCharType="end"/>
      </w:r>
      <w:r w:rsidRPr="006D41E4">
        <w:rPr>
          <w:rFonts w:asciiTheme="majorHAnsi" w:hAnsiTheme="majorHAnsi" w:cstheme="majorHAnsi"/>
          <w:lang w:val="en-US"/>
        </w:rPr>
        <w:t>.</w:t>
      </w:r>
      <w:r>
        <w:rPr>
          <w:rFonts w:asciiTheme="majorHAnsi" w:hAnsiTheme="majorHAnsi" w:cstheme="majorHAnsi"/>
          <w:lang w:val="en-US"/>
        </w:rPr>
        <w:t xml:space="preserve"> </w:t>
      </w:r>
      <w:r w:rsidR="002937E1">
        <w:rPr>
          <w:rFonts w:asciiTheme="majorHAnsi" w:hAnsiTheme="majorHAnsi" w:cstheme="majorHAnsi"/>
          <w:lang w:val="en-US"/>
        </w:rPr>
        <w:t xml:space="preserve">Differences in the (reduced) </w:t>
      </w:r>
      <w:r w:rsidR="0066041F" w:rsidRPr="00F07AB2">
        <w:rPr>
          <w:rFonts w:asciiTheme="majorHAnsi" w:hAnsiTheme="majorHAnsi" w:cstheme="majorHAnsi"/>
          <w:lang w:val="en-US"/>
        </w:rPr>
        <w:t>Young’s</w:t>
      </w:r>
      <w:r w:rsidR="0066041F">
        <w:rPr>
          <w:rFonts w:asciiTheme="majorHAnsi" w:hAnsiTheme="majorHAnsi" w:cstheme="majorHAnsi"/>
          <w:lang w:val="en-US"/>
        </w:rPr>
        <w:t xml:space="preserve"> moduli </w:t>
      </w:r>
      <w:r w:rsidR="002937E1">
        <w:rPr>
          <w:rFonts w:asciiTheme="majorHAnsi" w:hAnsiTheme="majorHAnsi" w:cstheme="majorHAnsi"/>
          <w:lang w:val="en-US"/>
        </w:rPr>
        <w:t xml:space="preserve">reflected velocity dependencies and local variations (force maps). The </w:t>
      </w:r>
      <w:r w:rsidR="00470BC2">
        <w:rPr>
          <w:rFonts w:asciiTheme="majorHAnsi" w:hAnsiTheme="majorHAnsi" w:cstheme="majorHAnsi"/>
          <w:lang w:val="en-US"/>
        </w:rPr>
        <w:t xml:space="preserve">resilience values were constant for </w:t>
      </w:r>
      <w:r w:rsidR="002937E1">
        <w:rPr>
          <w:rFonts w:asciiTheme="majorHAnsi" w:hAnsiTheme="majorHAnsi" w:cstheme="majorHAnsi"/>
          <w:lang w:val="en-US"/>
        </w:rPr>
        <w:t>the investigated</w:t>
      </w:r>
      <w:r w:rsidR="00470BC2">
        <w:rPr>
          <w:rFonts w:asciiTheme="majorHAnsi" w:hAnsiTheme="majorHAnsi" w:cstheme="majorHAnsi"/>
          <w:lang w:val="en-US"/>
        </w:rPr>
        <w:t xml:space="preserve"> velocity range </w:t>
      </w:r>
      <w:r w:rsidR="002937E1">
        <w:rPr>
          <w:rFonts w:asciiTheme="majorHAnsi" w:hAnsiTheme="majorHAnsi" w:cstheme="majorHAnsi"/>
          <w:lang w:val="en-US"/>
        </w:rPr>
        <w:t>and part of the sample</w:t>
      </w:r>
      <w:r w:rsidR="00320FBC">
        <w:rPr>
          <w:rFonts w:asciiTheme="majorHAnsi" w:hAnsiTheme="majorHAnsi" w:cstheme="majorHAnsi"/>
          <w:lang w:val="en-US"/>
        </w:rPr>
        <w:t>.</w:t>
      </w:r>
      <w:r w:rsidR="00470BC2">
        <w:rPr>
          <w:rFonts w:asciiTheme="majorHAnsi" w:hAnsiTheme="majorHAnsi" w:cstheme="majorHAnsi"/>
          <w:lang w:val="en-US"/>
        </w:rPr>
        <w:t xml:space="preserve"> </w:t>
      </w:r>
    </w:p>
    <w:p w14:paraId="70256D03" w14:textId="77777777" w:rsidR="00320FBC" w:rsidRPr="008F3213" w:rsidRDefault="00320FBC" w:rsidP="000807E2">
      <w:pPr>
        <w:spacing w:after="0" w:line="240" w:lineRule="auto"/>
        <w:contextualSpacing/>
        <w:jc w:val="both"/>
        <w:rPr>
          <w:rFonts w:asciiTheme="majorHAnsi" w:hAnsiTheme="majorHAnsi" w:cstheme="majorHAnsi"/>
          <w:i/>
          <w:iCs/>
          <w:lang w:val="en-US"/>
        </w:rPr>
      </w:pPr>
    </w:p>
    <w:p w14:paraId="648D7D1C" w14:textId="27E386A6" w:rsidR="0056794D" w:rsidRDefault="002937E1" w:rsidP="0056794D">
      <w:pPr>
        <w:jc w:val="both"/>
        <w:rPr>
          <w:lang w:val="en-US"/>
        </w:rPr>
      </w:pPr>
      <w:r w:rsidRPr="002937E1">
        <w:rPr>
          <w:rFonts w:asciiTheme="majorHAnsi" w:hAnsiTheme="majorHAnsi"/>
          <w:b/>
          <w:i/>
          <w:lang w:val="en-US"/>
        </w:rPr>
        <w:t xml:space="preserve"> </w:t>
      </w:r>
      <w:r w:rsidRPr="00D830B0">
        <w:rPr>
          <w:rFonts w:asciiTheme="majorHAnsi" w:hAnsiTheme="majorHAnsi"/>
          <w:b/>
          <w:i/>
          <w:lang w:val="en-US"/>
        </w:rPr>
        <w:t>Table S-2</w:t>
      </w:r>
      <w:r>
        <w:rPr>
          <w:rFonts w:asciiTheme="majorHAnsi" w:hAnsiTheme="majorHAnsi"/>
          <w:b/>
          <w:i/>
          <w:lang w:val="en-US"/>
        </w:rPr>
        <w:t>:</w:t>
      </w:r>
      <w:r w:rsidRPr="00D830B0">
        <w:rPr>
          <w:rFonts w:asciiTheme="majorHAnsi" w:hAnsiTheme="majorHAnsi"/>
          <w:i/>
          <w:lang w:val="en-US"/>
        </w:rPr>
        <w:t xml:space="preserve"> </w:t>
      </w:r>
      <w:r w:rsidRPr="000807E2">
        <w:rPr>
          <w:rFonts w:asciiTheme="majorHAnsi" w:hAnsiTheme="majorHAnsi"/>
          <w:b/>
          <w:bCs/>
          <w:i/>
          <w:lang w:val="en-US"/>
        </w:rPr>
        <w:t xml:space="preserve">AFM Data for </w:t>
      </w:r>
      <w:r>
        <w:rPr>
          <w:rFonts w:asciiTheme="majorHAnsi" w:hAnsiTheme="majorHAnsi"/>
          <w:b/>
          <w:bCs/>
          <w:i/>
          <w:lang w:val="en-US"/>
        </w:rPr>
        <w:t xml:space="preserve">the (reduced) </w:t>
      </w:r>
      <w:r w:rsidRPr="000807E2">
        <w:rPr>
          <w:rFonts w:asciiTheme="majorHAnsi" w:hAnsiTheme="majorHAnsi"/>
          <w:b/>
          <w:bCs/>
          <w:i/>
          <w:lang w:val="en-US"/>
        </w:rPr>
        <w:t>Young’s modulus and resilience of ULD-V20-ULD (</w:t>
      </w:r>
      <w:proofErr w:type="spellStart"/>
      <w:ins w:id="529" w:author="anna.resch88@gmail.com" w:date="2022-01-03T16:09:00Z">
        <w:r w:rsidR="002739DA">
          <w:rPr>
            <w:rFonts w:asciiTheme="majorHAnsi" w:hAnsiTheme="majorHAnsi"/>
            <w:b/>
            <w:bCs/>
            <w:i/>
            <w:lang w:val="en-US"/>
          </w:rPr>
          <w:t>r</w:t>
        </w:r>
      </w:ins>
      <w:del w:id="530" w:author="anna.resch88@gmail.com" w:date="2022-01-03T16:09:00Z">
        <w:r w:rsidRPr="000807E2" w:rsidDel="002739DA">
          <w:rPr>
            <w:rFonts w:asciiTheme="majorHAnsi" w:hAnsiTheme="majorHAnsi"/>
            <w:b/>
            <w:bCs/>
            <w:i/>
            <w:lang w:val="en-US"/>
          </w:rPr>
          <w:delText>R</w:delText>
        </w:r>
      </w:del>
      <w:r w:rsidRPr="000807E2">
        <w:rPr>
          <w:rFonts w:asciiTheme="majorHAnsi" w:hAnsiTheme="majorHAnsi"/>
          <w:b/>
          <w:bCs/>
          <w:i/>
          <w:lang w:val="en-US"/>
        </w:rPr>
        <w:t>u</w:t>
      </w:r>
      <w:proofErr w:type="spellEnd"/>
      <w:ins w:id="531" w:author="anna.resch88@gmail.com" w:date="2022-01-03T16:09:00Z">
        <w:r w:rsidR="002739DA">
          <w:rPr>
            <w:rFonts w:asciiTheme="majorHAnsi" w:hAnsiTheme="majorHAnsi"/>
            <w:b/>
            <w:bCs/>
            <w:i/>
            <w:lang w:val="en-US"/>
          </w:rPr>
          <w:t>(II)</w:t>
        </w:r>
        <w:proofErr w:type="spellStart"/>
        <w:r w:rsidR="002739DA">
          <w:rPr>
            <w:rFonts w:asciiTheme="majorHAnsi" w:hAnsiTheme="majorHAnsi"/>
            <w:b/>
            <w:bCs/>
            <w:i/>
            <w:lang w:val="en-US"/>
          </w:rPr>
          <w:t>bpy</w:t>
        </w:r>
      </w:ins>
      <w:proofErr w:type="spellEnd"/>
      <w:r w:rsidRPr="000807E2">
        <w:rPr>
          <w:rFonts w:asciiTheme="majorHAnsi" w:hAnsiTheme="majorHAnsi"/>
          <w:b/>
          <w:bCs/>
          <w:i/>
          <w:lang w:val="en-US"/>
        </w:rPr>
        <w:t xml:space="preserve"> or riboflavin as catalyst)</w:t>
      </w:r>
      <w:r w:rsidRPr="000807E2">
        <w:rPr>
          <w:rFonts w:asciiTheme="majorHAnsi" w:hAnsiTheme="majorHAnsi"/>
          <w:i/>
          <w:lang w:val="en-US"/>
        </w:rPr>
        <w:t>. The error represents the sample standard deviation.</w:t>
      </w:r>
    </w:p>
    <w:tbl>
      <w:tblPr>
        <w:tblStyle w:val="Tabellenraster"/>
        <w:tblW w:w="0" w:type="auto"/>
        <w:tblLook w:val="04A0" w:firstRow="1" w:lastRow="0" w:firstColumn="1" w:lastColumn="0" w:noHBand="0" w:noVBand="1"/>
      </w:tblPr>
      <w:tblGrid>
        <w:gridCol w:w="3020"/>
        <w:gridCol w:w="3021"/>
        <w:gridCol w:w="3021"/>
      </w:tblGrid>
      <w:tr w:rsidR="002937E1" w14:paraId="2CCF0D2D" w14:textId="77777777" w:rsidTr="002937E1">
        <w:tc>
          <w:tcPr>
            <w:tcW w:w="3020" w:type="dxa"/>
          </w:tcPr>
          <w:p w14:paraId="739E0ECB" w14:textId="77777777" w:rsidR="002937E1" w:rsidRDefault="002937E1" w:rsidP="0056794D">
            <w:pPr>
              <w:rPr>
                <w:lang w:val="en-US"/>
              </w:rPr>
            </w:pPr>
            <w:r w:rsidRPr="004064F2">
              <w:rPr>
                <w:b/>
              </w:rPr>
              <w:t>ULD-Linker-ULD</w:t>
            </w:r>
          </w:p>
        </w:tc>
        <w:tc>
          <w:tcPr>
            <w:tcW w:w="3021" w:type="dxa"/>
          </w:tcPr>
          <w:p w14:paraId="11AA71D8" w14:textId="77777777" w:rsidR="002937E1" w:rsidRDefault="002937E1" w:rsidP="0056794D">
            <w:pPr>
              <w:rPr>
                <w:lang w:val="en-US"/>
              </w:rPr>
            </w:pPr>
            <w:r w:rsidRPr="00D156CF">
              <w:rPr>
                <w:b/>
                <w:lang w:val="en-US"/>
              </w:rPr>
              <w:t>Young’s Modulus</w:t>
            </w:r>
            <w:r>
              <w:rPr>
                <w:b/>
                <w:lang w:val="en-US"/>
              </w:rPr>
              <w:t xml:space="preserve"> (kPa)</w:t>
            </w:r>
          </w:p>
        </w:tc>
        <w:tc>
          <w:tcPr>
            <w:tcW w:w="3021" w:type="dxa"/>
          </w:tcPr>
          <w:p w14:paraId="52DE14C1" w14:textId="77777777" w:rsidR="002937E1" w:rsidRDefault="002937E1" w:rsidP="0056794D">
            <w:pPr>
              <w:rPr>
                <w:lang w:val="en-US"/>
              </w:rPr>
            </w:pPr>
            <w:proofErr w:type="spellStart"/>
            <w:r w:rsidRPr="004064F2">
              <w:rPr>
                <w:b/>
              </w:rPr>
              <w:t>Resilience</w:t>
            </w:r>
            <w:proofErr w:type="spellEnd"/>
            <w:r w:rsidRPr="004064F2">
              <w:rPr>
                <w:b/>
              </w:rPr>
              <w:t xml:space="preserve"> </w:t>
            </w:r>
            <w:r>
              <w:rPr>
                <w:b/>
              </w:rPr>
              <w:t>(%)</w:t>
            </w:r>
          </w:p>
        </w:tc>
      </w:tr>
      <w:tr w:rsidR="002937E1" w:rsidRPr="009E3BE9" w14:paraId="37E0C7C5" w14:textId="77777777" w:rsidTr="002937E1">
        <w:tc>
          <w:tcPr>
            <w:tcW w:w="3020" w:type="dxa"/>
          </w:tcPr>
          <w:p w14:paraId="1E3941C1" w14:textId="77777777" w:rsidR="002937E1" w:rsidRDefault="002937E1" w:rsidP="0056794D">
            <w:pPr>
              <w:rPr>
                <w:lang w:val="en-US"/>
              </w:rPr>
            </w:pPr>
            <w:r w:rsidRPr="00D830B0">
              <w:rPr>
                <w:lang w:val="en-US"/>
              </w:rPr>
              <w:t>ULD-V20-ULD Ru cat</w:t>
            </w:r>
          </w:p>
        </w:tc>
        <w:tc>
          <w:tcPr>
            <w:tcW w:w="3021" w:type="dxa"/>
          </w:tcPr>
          <w:p w14:paraId="159C4AC1" w14:textId="77777777" w:rsidR="002937E1" w:rsidRPr="00A73A17" w:rsidRDefault="002937E1" w:rsidP="0056794D">
            <w:pPr>
              <w:rPr>
                <w:iCs/>
                <w:lang w:val="en-US"/>
              </w:rPr>
            </w:pPr>
          </w:p>
        </w:tc>
        <w:tc>
          <w:tcPr>
            <w:tcW w:w="3021" w:type="dxa"/>
          </w:tcPr>
          <w:p w14:paraId="27EC8616" w14:textId="77777777" w:rsidR="002937E1" w:rsidRPr="00A73A17" w:rsidRDefault="002937E1" w:rsidP="0056794D">
            <w:pPr>
              <w:rPr>
                <w:iCs/>
                <w:lang w:val="en-US"/>
              </w:rPr>
            </w:pPr>
          </w:p>
        </w:tc>
      </w:tr>
      <w:tr w:rsidR="002937E1" w14:paraId="6614802F" w14:textId="77777777" w:rsidTr="002937E1">
        <w:tc>
          <w:tcPr>
            <w:tcW w:w="3020" w:type="dxa"/>
          </w:tcPr>
          <w:p w14:paraId="455C98DF" w14:textId="77777777" w:rsidR="002937E1" w:rsidRPr="00A73A17" w:rsidRDefault="002937E1" w:rsidP="0056794D">
            <w:pPr>
              <w:rPr>
                <w:iCs/>
                <w:lang w:val="en-US"/>
              </w:rPr>
            </w:pPr>
            <w:r w:rsidRPr="00A73A17">
              <w:rPr>
                <w:iCs/>
                <w:lang w:val="en-US"/>
              </w:rPr>
              <w:t>0.1 µm/s</w:t>
            </w:r>
          </w:p>
        </w:tc>
        <w:tc>
          <w:tcPr>
            <w:tcW w:w="3021" w:type="dxa"/>
            <w:vAlign w:val="center"/>
          </w:tcPr>
          <w:p w14:paraId="0C6187B8" w14:textId="77777777" w:rsidR="002937E1" w:rsidRPr="00A73A17" w:rsidRDefault="002937E1" w:rsidP="0056794D">
            <w:pPr>
              <w:rPr>
                <w:rFonts w:ascii="Calibri" w:hAnsi="Calibri" w:cs="Calibri"/>
                <w:iCs/>
                <w:color w:val="000000"/>
              </w:rPr>
            </w:pPr>
            <w:r>
              <w:rPr>
                <w:rFonts w:ascii="Calibri Light" w:hAnsi="Calibri Light" w:cs="Calibri Light"/>
                <w:color w:val="000000"/>
              </w:rPr>
              <w:t>226 (</w:t>
            </w:r>
            <w:bookmarkStart w:id="532" w:name="_Hlk92118646"/>
            <w:r>
              <w:rPr>
                <w:rFonts w:ascii="Calibri Light" w:hAnsi="Calibri Light" w:cs="Calibri Light"/>
                <w:color w:val="000000"/>
              </w:rPr>
              <w:t>±</w:t>
            </w:r>
            <w:bookmarkEnd w:id="532"/>
            <w:r>
              <w:rPr>
                <w:rFonts w:ascii="Calibri Light" w:hAnsi="Calibri Light" w:cs="Calibri Light"/>
                <w:color w:val="000000"/>
              </w:rPr>
              <w:t xml:space="preserve"> 33)</w:t>
            </w:r>
          </w:p>
        </w:tc>
        <w:tc>
          <w:tcPr>
            <w:tcW w:w="3021" w:type="dxa"/>
          </w:tcPr>
          <w:p w14:paraId="14A0561E" w14:textId="77777777" w:rsidR="002937E1" w:rsidRPr="00A73A17" w:rsidRDefault="002937E1" w:rsidP="0056794D">
            <w:pPr>
              <w:rPr>
                <w:iCs/>
                <w:lang w:val="en-US"/>
              </w:rPr>
            </w:pPr>
            <w:r>
              <w:rPr>
                <w:iCs/>
                <w:lang w:val="en-US"/>
              </w:rPr>
              <w:t>79 (± 1)</w:t>
            </w:r>
          </w:p>
        </w:tc>
      </w:tr>
      <w:tr w:rsidR="002937E1" w14:paraId="62CC2FEE" w14:textId="77777777" w:rsidTr="002937E1">
        <w:tc>
          <w:tcPr>
            <w:tcW w:w="3020" w:type="dxa"/>
          </w:tcPr>
          <w:p w14:paraId="3B866942" w14:textId="77777777" w:rsidR="002937E1" w:rsidRPr="00A73A17" w:rsidRDefault="002937E1" w:rsidP="0056794D">
            <w:pPr>
              <w:rPr>
                <w:iCs/>
                <w:lang w:val="en-US"/>
              </w:rPr>
            </w:pPr>
            <w:r w:rsidRPr="00A73A17">
              <w:rPr>
                <w:iCs/>
                <w:lang w:val="en-US"/>
              </w:rPr>
              <w:t>0.5 µm/s</w:t>
            </w:r>
          </w:p>
        </w:tc>
        <w:tc>
          <w:tcPr>
            <w:tcW w:w="3021" w:type="dxa"/>
            <w:vAlign w:val="center"/>
          </w:tcPr>
          <w:p w14:paraId="2E80EF2E" w14:textId="77777777" w:rsidR="002937E1" w:rsidRPr="00A73A17" w:rsidRDefault="002937E1" w:rsidP="0056794D">
            <w:pPr>
              <w:rPr>
                <w:iCs/>
                <w:lang w:val="en-US"/>
              </w:rPr>
            </w:pPr>
            <w:r>
              <w:rPr>
                <w:rFonts w:ascii="Calibri Light" w:hAnsi="Calibri Light" w:cs="Calibri Light"/>
                <w:color w:val="000000"/>
              </w:rPr>
              <w:t>260 (± 37)</w:t>
            </w:r>
          </w:p>
        </w:tc>
        <w:tc>
          <w:tcPr>
            <w:tcW w:w="3021" w:type="dxa"/>
          </w:tcPr>
          <w:p w14:paraId="23648843" w14:textId="77777777" w:rsidR="002937E1" w:rsidRPr="00A73A17" w:rsidRDefault="002937E1" w:rsidP="0056794D">
            <w:pPr>
              <w:rPr>
                <w:iCs/>
                <w:lang w:val="en-US"/>
              </w:rPr>
            </w:pPr>
            <w:r>
              <w:rPr>
                <w:iCs/>
                <w:lang w:val="en-US"/>
              </w:rPr>
              <w:t>80 (± 1)</w:t>
            </w:r>
          </w:p>
        </w:tc>
      </w:tr>
      <w:tr w:rsidR="002937E1" w14:paraId="25A7D825" w14:textId="77777777" w:rsidTr="002937E1">
        <w:tc>
          <w:tcPr>
            <w:tcW w:w="3020" w:type="dxa"/>
          </w:tcPr>
          <w:p w14:paraId="4E57A323" w14:textId="77777777" w:rsidR="002937E1" w:rsidRPr="00A73A17" w:rsidRDefault="002937E1" w:rsidP="0056794D">
            <w:pPr>
              <w:rPr>
                <w:iCs/>
                <w:lang w:val="en-US"/>
              </w:rPr>
            </w:pPr>
            <w:r w:rsidRPr="00A73A17">
              <w:rPr>
                <w:iCs/>
                <w:lang w:val="en-US"/>
              </w:rPr>
              <w:t>1.0 µm/s</w:t>
            </w:r>
          </w:p>
        </w:tc>
        <w:tc>
          <w:tcPr>
            <w:tcW w:w="3021" w:type="dxa"/>
            <w:vAlign w:val="center"/>
          </w:tcPr>
          <w:p w14:paraId="131A6237" w14:textId="77777777" w:rsidR="002937E1" w:rsidRPr="00A73A17" w:rsidRDefault="002937E1" w:rsidP="0056794D">
            <w:pPr>
              <w:rPr>
                <w:iCs/>
                <w:lang w:val="en-US"/>
              </w:rPr>
            </w:pPr>
            <w:r>
              <w:rPr>
                <w:rFonts w:ascii="Calibri Light" w:hAnsi="Calibri Light" w:cs="Calibri Light"/>
                <w:color w:val="000000"/>
              </w:rPr>
              <w:t>263 (± 27)</w:t>
            </w:r>
          </w:p>
        </w:tc>
        <w:tc>
          <w:tcPr>
            <w:tcW w:w="3021" w:type="dxa"/>
          </w:tcPr>
          <w:p w14:paraId="76368C0D" w14:textId="77777777" w:rsidR="002937E1" w:rsidRPr="00A73A17" w:rsidRDefault="002937E1" w:rsidP="0056794D">
            <w:pPr>
              <w:rPr>
                <w:iCs/>
                <w:lang w:val="en-US"/>
              </w:rPr>
            </w:pPr>
            <w:r>
              <w:rPr>
                <w:iCs/>
                <w:lang w:val="en-US"/>
              </w:rPr>
              <w:t>78 (± 1)</w:t>
            </w:r>
          </w:p>
        </w:tc>
      </w:tr>
      <w:tr w:rsidR="002937E1" w14:paraId="2495B3FB" w14:textId="77777777" w:rsidTr="002937E1">
        <w:tc>
          <w:tcPr>
            <w:tcW w:w="3020" w:type="dxa"/>
          </w:tcPr>
          <w:p w14:paraId="331BBC03" w14:textId="77777777" w:rsidR="002937E1" w:rsidRPr="00A73A17" w:rsidRDefault="002937E1" w:rsidP="0056794D">
            <w:pPr>
              <w:rPr>
                <w:iCs/>
                <w:lang w:val="en-US"/>
              </w:rPr>
            </w:pPr>
            <w:r w:rsidRPr="00A73A17">
              <w:rPr>
                <w:iCs/>
                <w:lang w:val="en-US"/>
              </w:rPr>
              <w:t>5.0 µm/s</w:t>
            </w:r>
          </w:p>
        </w:tc>
        <w:tc>
          <w:tcPr>
            <w:tcW w:w="3021" w:type="dxa"/>
            <w:vAlign w:val="center"/>
          </w:tcPr>
          <w:p w14:paraId="4A089E40" w14:textId="77777777" w:rsidR="002937E1" w:rsidRPr="00A73A17" w:rsidRDefault="002937E1" w:rsidP="0056794D">
            <w:pPr>
              <w:rPr>
                <w:iCs/>
                <w:lang w:val="en-US"/>
              </w:rPr>
            </w:pPr>
            <w:r>
              <w:rPr>
                <w:rFonts w:ascii="Calibri Light" w:hAnsi="Calibri Light" w:cs="Calibri Light"/>
                <w:color w:val="000000"/>
              </w:rPr>
              <w:t>317 (± 40)</w:t>
            </w:r>
          </w:p>
        </w:tc>
        <w:tc>
          <w:tcPr>
            <w:tcW w:w="3021" w:type="dxa"/>
          </w:tcPr>
          <w:p w14:paraId="47ABCAF3" w14:textId="77777777" w:rsidR="002937E1" w:rsidRPr="00A73A17" w:rsidRDefault="002937E1" w:rsidP="0056794D">
            <w:pPr>
              <w:rPr>
                <w:iCs/>
                <w:lang w:val="en-US"/>
              </w:rPr>
            </w:pPr>
            <w:r>
              <w:rPr>
                <w:iCs/>
                <w:lang w:val="en-US"/>
              </w:rPr>
              <w:t>80 (± 1)</w:t>
            </w:r>
          </w:p>
        </w:tc>
      </w:tr>
      <w:tr w:rsidR="002937E1" w14:paraId="2152A275" w14:textId="77777777" w:rsidTr="002937E1">
        <w:tc>
          <w:tcPr>
            <w:tcW w:w="3020" w:type="dxa"/>
          </w:tcPr>
          <w:p w14:paraId="1E2666A6" w14:textId="77777777" w:rsidR="002937E1" w:rsidRPr="00A73A17" w:rsidRDefault="002937E1" w:rsidP="0056794D">
            <w:pPr>
              <w:rPr>
                <w:iCs/>
                <w:lang w:val="en-US"/>
              </w:rPr>
            </w:pPr>
            <w:r w:rsidRPr="00A73A17">
              <w:rPr>
                <w:iCs/>
                <w:lang w:val="en-US"/>
              </w:rPr>
              <w:t>10.0 µm/s</w:t>
            </w:r>
          </w:p>
        </w:tc>
        <w:tc>
          <w:tcPr>
            <w:tcW w:w="3021" w:type="dxa"/>
            <w:vAlign w:val="center"/>
          </w:tcPr>
          <w:p w14:paraId="423CA634" w14:textId="77777777" w:rsidR="002937E1" w:rsidRPr="00A73A17" w:rsidRDefault="002937E1" w:rsidP="0056794D">
            <w:pPr>
              <w:rPr>
                <w:iCs/>
                <w:lang w:val="en-US"/>
              </w:rPr>
            </w:pPr>
            <w:r>
              <w:rPr>
                <w:rFonts w:ascii="Calibri Light" w:hAnsi="Calibri Light" w:cs="Calibri Light"/>
                <w:color w:val="000000"/>
              </w:rPr>
              <w:t xml:space="preserve">337 </w:t>
            </w:r>
            <w:bookmarkStart w:id="533" w:name="_Hlk92118721"/>
            <w:r>
              <w:rPr>
                <w:rFonts w:ascii="Calibri Light" w:hAnsi="Calibri Light" w:cs="Calibri Light"/>
                <w:color w:val="000000"/>
              </w:rPr>
              <w:t>(± 62</w:t>
            </w:r>
            <w:bookmarkEnd w:id="533"/>
            <w:r>
              <w:rPr>
                <w:rFonts w:ascii="Calibri Light" w:hAnsi="Calibri Light" w:cs="Calibri Light"/>
                <w:color w:val="000000"/>
              </w:rPr>
              <w:t>)</w:t>
            </w:r>
          </w:p>
        </w:tc>
        <w:tc>
          <w:tcPr>
            <w:tcW w:w="3021" w:type="dxa"/>
          </w:tcPr>
          <w:p w14:paraId="2BC0DFB3" w14:textId="77777777" w:rsidR="002937E1" w:rsidRPr="00A73A17" w:rsidRDefault="002937E1" w:rsidP="0056794D">
            <w:pPr>
              <w:rPr>
                <w:iCs/>
                <w:lang w:val="en-US"/>
              </w:rPr>
            </w:pPr>
            <w:r>
              <w:rPr>
                <w:iCs/>
                <w:lang w:val="en-US"/>
              </w:rPr>
              <w:t>79 (± 1)</w:t>
            </w:r>
          </w:p>
        </w:tc>
      </w:tr>
      <w:tr w:rsidR="002937E1" w14:paraId="31E75DB5" w14:textId="77777777" w:rsidTr="002937E1">
        <w:tc>
          <w:tcPr>
            <w:tcW w:w="3020" w:type="dxa"/>
          </w:tcPr>
          <w:p w14:paraId="7A2F2077" w14:textId="77777777" w:rsidR="002937E1" w:rsidRPr="00A73A17" w:rsidRDefault="002937E1" w:rsidP="0056794D">
            <w:pPr>
              <w:rPr>
                <w:iCs/>
                <w:lang w:val="en-US"/>
              </w:rPr>
            </w:pPr>
            <w:r w:rsidRPr="00A73A17">
              <w:rPr>
                <w:iCs/>
                <w:lang w:val="en-US"/>
              </w:rPr>
              <w:t>Force Map (1.0 µm/s)</w:t>
            </w:r>
          </w:p>
        </w:tc>
        <w:tc>
          <w:tcPr>
            <w:tcW w:w="3021" w:type="dxa"/>
            <w:vAlign w:val="center"/>
          </w:tcPr>
          <w:p w14:paraId="7CFD7DBF" w14:textId="77777777" w:rsidR="002937E1" w:rsidRPr="00A73A17" w:rsidRDefault="002937E1" w:rsidP="0056794D">
            <w:pPr>
              <w:rPr>
                <w:iCs/>
                <w:lang w:val="en-US"/>
              </w:rPr>
            </w:pPr>
            <w:r>
              <w:rPr>
                <w:rFonts w:ascii="Calibri Light" w:hAnsi="Calibri Light" w:cs="Calibri Light"/>
                <w:color w:val="000000"/>
              </w:rPr>
              <w:t>302 (± 43)</w:t>
            </w:r>
          </w:p>
        </w:tc>
        <w:tc>
          <w:tcPr>
            <w:tcW w:w="3021" w:type="dxa"/>
          </w:tcPr>
          <w:p w14:paraId="23CE06CB" w14:textId="77777777" w:rsidR="002937E1" w:rsidRPr="00A73A17" w:rsidRDefault="002937E1" w:rsidP="0056794D">
            <w:pPr>
              <w:rPr>
                <w:iCs/>
                <w:lang w:val="en-US"/>
              </w:rPr>
            </w:pPr>
            <w:r>
              <w:rPr>
                <w:iCs/>
                <w:lang w:val="en-US"/>
              </w:rPr>
              <w:t>79 (± 1)</w:t>
            </w:r>
          </w:p>
        </w:tc>
      </w:tr>
    </w:tbl>
    <w:p w14:paraId="7DA53535" w14:textId="25A90CB8" w:rsidR="00606D75" w:rsidDel="0033452D" w:rsidRDefault="00606D75" w:rsidP="0056794D">
      <w:pPr>
        <w:rPr>
          <w:del w:id="534" w:author="anna.resch88@gmail.com" w:date="2022-01-04T10:52:00Z"/>
        </w:rPr>
      </w:pPr>
    </w:p>
    <w:p w14:paraId="135ADB71" w14:textId="16089E5F" w:rsidR="00606D75" w:rsidDel="0033452D" w:rsidRDefault="00606D75" w:rsidP="0056794D">
      <w:pPr>
        <w:rPr>
          <w:del w:id="535" w:author="anna.resch88@gmail.com" w:date="2022-01-04T10:52:00Z"/>
        </w:rPr>
      </w:pPr>
    </w:p>
    <w:p w14:paraId="4DED9A48" w14:textId="46242C52" w:rsidR="00606D75" w:rsidDel="0033452D" w:rsidRDefault="00606D75" w:rsidP="0056794D">
      <w:pPr>
        <w:rPr>
          <w:del w:id="536" w:author="anna.resch88@gmail.com" w:date="2022-01-04T10:52:00Z"/>
        </w:rPr>
      </w:pPr>
    </w:p>
    <w:p w14:paraId="2F449313" w14:textId="4652AEFE" w:rsidR="00606D75" w:rsidDel="0033452D" w:rsidRDefault="00606D75" w:rsidP="0056794D">
      <w:pPr>
        <w:rPr>
          <w:del w:id="537" w:author="anna.resch88@gmail.com" w:date="2022-01-04T10:52:00Z"/>
        </w:rPr>
      </w:pPr>
    </w:p>
    <w:tbl>
      <w:tblPr>
        <w:tblStyle w:val="Tabellenraster"/>
        <w:tblW w:w="0" w:type="auto"/>
        <w:tblLook w:val="04A0" w:firstRow="1" w:lastRow="0" w:firstColumn="1" w:lastColumn="0" w:noHBand="0" w:noVBand="1"/>
      </w:tblPr>
      <w:tblGrid>
        <w:gridCol w:w="3020"/>
        <w:gridCol w:w="3021"/>
        <w:gridCol w:w="3021"/>
      </w:tblGrid>
      <w:tr w:rsidR="002937E1" w:rsidRPr="009E3BE9" w14:paraId="2950E8CC" w14:textId="77777777" w:rsidTr="002937E1">
        <w:tc>
          <w:tcPr>
            <w:tcW w:w="3020" w:type="dxa"/>
          </w:tcPr>
          <w:p w14:paraId="1AD3CE32" w14:textId="77777777" w:rsidR="002937E1" w:rsidRDefault="002937E1" w:rsidP="0056794D">
            <w:pPr>
              <w:rPr>
                <w:lang w:val="en-US"/>
              </w:rPr>
            </w:pPr>
            <w:r w:rsidRPr="00D830B0">
              <w:rPr>
                <w:lang w:val="en-US"/>
              </w:rPr>
              <w:t>ULD-V20-ULD Riboflavin cat</w:t>
            </w:r>
          </w:p>
        </w:tc>
        <w:tc>
          <w:tcPr>
            <w:tcW w:w="3021" w:type="dxa"/>
            <w:vAlign w:val="center"/>
          </w:tcPr>
          <w:p w14:paraId="4A9A04CB" w14:textId="77777777" w:rsidR="002937E1" w:rsidRPr="00A73A17" w:rsidRDefault="002937E1" w:rsidP="0056794D">
            <w:pPr>
              <w:rPr>
                <w:iCs/>
                <w:lang w:val="en-US"/>
              </w:rPr>
            </w:pPr>
            <w:r w:rsidRPr="001201F9">
              <w:rPr>
                <w:rFonts w:ascii="Calibri Light" w:hAnsi="Calibri Light" w:cs="Calibri Light"/>
                <w:color w:val="000000"/>
                <w:lang w:val="en-US"/>
                <w:rPrChange w:id="538" w:author="anna.resch88@gmail.com" w:date="2022-01-03T10:03:00Z">
                  <w:rPr>
                    <w:rFonts w:ascii="Calibri Light" w:hAnsi="Calibri Light" w:cs="Calibri Light"/>
                    <w:color w:val="000000"/>
                  </w:rPr>
                </w:rPrChange>
              </w:rPr>
              <w:t> </w:t>
            </w:r>
          </w:p>
        </w:tc>
        <w:tc>
          <w:tcPr>
            <w:tcW w:w="3021" w:type="dxa"/>
          </w:tcPr>
          <w:p w14:paraId="11B6B52B" w14:textId="77777777" w:rsidR="002937E1" w:rsidRPr="00A73A17" w:rsidRDefault="002937E1" w:rsidP="0056794D">
            <w:pPr>
              <w:rPr>
                <w:iCs/>
                <w:lang w:val="en-US"/>
              </w:rPr>
            </w:pPr>
          </w:p>
        </w:tc>
      </w:tr>
      <w:tr w:rsidR="002937E1" w14:paraId="7E328163" w14:textId="77777777" w:rsidTr="002937E1">
        <w:tc>
          <w:tcPr>
            <w:tcW w:w="3020" w:type="dxa"/>
          </w:tcPr>
          <w:p w14:paraId="1FFF9A1A" w14:textId="77777777" w:rsidR="002937E1" w:rsidRPr="00A73A17" w:rsidRDefault="002937E1" w:rsidP="0056794D">
            <w:pPr>
              <w:rPr>
                <w:iCs/>
                <w:lang w:val="en-US"/>
              </w:rPr>
            </w:pPr>
            <w:r w:rsidRPr="00A73A17">
              <w:rPr>
                <w:iCs/>
                <w:lang w:val="en-US"/>
              </w:rPr>
              <w:t>0.1 µm/s</w:t>
            </w:r>
          </w:p>
        </w:tc>
        <w:tc>
          <w:tcPr>
            <w:tcW w:w="3021" w:type="dxa"/>
            <w:vAlign w:val="center"/>
          </w:tcPr>
          <w:p w14:paraId="2BC78F91" w14:textId="77777777" w:rsidR="002937E1" w:rsidRPr="00A73A17" w:rsidRDefault="002937E1" w:rsidP="0056794D">
            <w:pPr>
              <w:rPr>
                <w:iCs/>
                <w:lang w:val="en-US"/>
              </w:rPr>
            </w:pPr>
            <w:r>
              <w:rPr>
                <w:rFonts w:ascii="Calibri Light" w:hAnsi="Calibri Light" w:cs="Calibri Light"/>
                <w:color w:val="000000"/>
              </w:rPr>
              <w:t>148 (± 40)</w:t>
            </w:r>
          </w:p>
        </w:tc>
        <w:tc>
          <w:tcPr>
            <w:tcW w:w="3021" w:type="dxa"/>
          </w:tcPr>
          <w:p w14:paraId="21DB8964" w14:textId="77777777" w:rsidR="002937E1" w:rsidRPr="00A73A17" w:rsidRDefault="002937E1" w:rsidP="0056794D">
            <w:pPr>
              <w:rPr>
                <w:iCs/>
                <w:lang w:val="en-US"/>
              </w:rPr>
            </w:pPr>
            <w:r w:rsidRPr="00CE66BC">
              <w:rPr>
                <w:iCs/>
                <w:lang w:val="en-US"/>
              </w:rPr>
              <w:t>78 (± 1)</w:t>
            </w:r>
          </w:p>
        </w:tc>
      </w:tr>
      <w:tr w:rsidR="002937E1" w14:paraId="7B619684" w14:textId="77777777" w:rsidTr="002937E1">
        <w:tc>
          <w:tcPr>
            <w:tcW w:w="3020" w:type="dxa"/>
          </w:tcPr>
          <w:p w14:paraId="729ABEC7" w14:textId="77777777" w:rsidR="002937E1" w:rsidRPr="00A73A17" w:rsidRDefault="002937E1" w:rsidP="0056794D">
            <w:pPr>
              <w:rPr>
                <w:iCs/>
                <w:lang w:val="en-US"/>
              </w:rPr>
            </w:pPr>
            <w:r w:rsidRPr="00A73A17">
              <w:rPr>
                <w:iCs/>
                <w:lang w:val="en-US"/>
              </w:rPr>
              <w:t>0.5 µm/s</w:t>
            </w:r>
          </w:p>
        </w:tc>
        <w:tc>
          <w:tcPr>
            <w:tcW w:w="3021" w:type="dxa"/>
            <w:vAlign w:val="center"/>
          </w:tcPr>
          <w:p w14:paraId="3595D666" w14:textId="77777777" w:rsidR="002937E1" w:rsidRPr="00A73A17" w:rsidRDefault="002937E1" w:rsidP="0056794D">
            <w:pPr>
              <w:rPr>
                <w:iCs/>
                <w:lang w:val="en-US"/>
              </w:rPr>
            </w:pPr>
            <w:r>
              <w:rPr>
                <w:rFonts w:ascii="Calibri Light" w:hAnsi="Calibri Light" w:cs="Calibri Light"/>
                <w:color w:val="000000"/>
              </w:rPr>
              <w:t>205 (± 7)</w:t>
            </w:r>
          </w:p>
        </w:tc>
        <w:tc>
          <w:tcPr>
            <w:tcW w:w="3021" w:type="dxa"/>
          </w:tcPr>
          <w:p w14:paraId="504ED581" w14:textId="77777777" w:rsidR="002937E1" w:rsidRPr="00A73A17" w:rsidRDefault="002937E1" w:rsidP="0056794D">
            <w:pPr>
              <w:rPr>
                <w:iCs/>
                <w:lang w:val="en-US"/>
              </w:rPr>
            </w:pPr>
            <w:r w:rsidRPr="00CE66BC">
              <w:rPr>
                <w:iCs/>
                <w:lang w:val="en-US"/>
              </w:rPr>
              <w:t>76 (± 1)</w:t>
            </w:r>
          </w:p>
        </w:tc>
      </w:tr>
      <w:tr w:rsidR="002937E1" w14:paraId="15BF0520" w14:textId="77777777" w:rsidTr="002937E1">
        <w:tc>
          <w:tcPr>
            <w:tcW w:w="3020" w:type="dxa"/>
          </w:tcPr>
          <w:p w14:paraId="69D8524B" w14:textId="77777777" w:rsidR="002937E1" w:rsidRPr="00A73A17" w:rsidRDefault="002937E1" w:rsidP="0056794D">
            <w:pPr>
              <w:rPr>
                <w:iCs/>
                <w:lang w:val="en-US"/>
              </w:rPr>
            </w:pPr>
            <w:r w:rsidRPr="00A73A17">
              <w:rPr>
                <w:iCs/>
                <w:lang w:val="en-US"/>
              </w:rPr>
              <w:t>1.0 µm/s</w:t>
            </w:r>
          </w:p>
        </w:tc>
        <w:tc>
          <w:tcPr>
            <w:tcW w:w="3021" w:type="dxa"/>
            <w:vAlign w:val="center"/>
          </w:tcPr>
          <w:p w14:paraId="2AD9E954" w14:textId="77777777" w:rsidR="002937E1" w:rsidRPr="00A73A17" w:rsidRDefault="002937E1" w:rsidP="0056794D">
            <w:pPr>
              <w:rPr>
                <w:iCs/>
                <w:lang w:val="en-US"/>
              </w:rPr>
            </w:pPr>
            <w:r>
              <w:rPr>
                <w:rFonts w:ascii="Calibri Light" w:hAnsi="Calibri Light" w:cs="Calibri Light"/>
                <w:color w:val="000000"/>
              </w:rPr>
              <w:t>199 (± 42)</w:t>
            </w:r>
          </w:p>
        </w:tc>
        <w:tc>
          <w:tcPr>
            <w:tcW w:w="3021" w:type="dxa"/>
          </w:tcPr>
          <w:p w14:paraId="04D90C71" w14:textId="77777777" w:rsidR="002937E1" w:rsidRPr="00A73A17" w:rsidRDefault="002937E1" w:rsidP="0056794D">
            <w:pPr>
              <w:rPr>
                <w:iCs/>
                <w:lang w:val="en-US"/>
              </w:rPr>
            </w:pPr>
            <w:r>
              <w:rPr>
                <w:iCs/>
                <w:lang w:val="en-US"/>
              </w:rPr>
              <w:t>79 (± 1)</w:t>
            </w:r>
          </w:p>
        </w:tc>
      </w:tr>
      <w:tr w:rsidR="002937E1" w14:paraId="3D547463" w14:textId="77777777" w:rsidTr="002937E1">
        <w:tc>
          <w:tcPr>
            <w:tcW w:w="3020" w:type="dxa"/>
          </w:tcPr>
          <w:p w14:paraId="5C344755" w14:textId="77777777" w:rsidR="002937E1" w:rsidRPr="00A73A17" w:rsidRDefault="002937E1" w:rsidP="0056794D">
            <w:pPr>
              <w:rPr>
                <w:iCs/>
                <w:lang w:val="en-US"/>
              </w:rPr>
            </w:pPr>
            <w:r w:rsidRPr="00A73A17">
              <w:rPr>
                <w:iCs/>
                <w:lang w:val="en-US"/>
              </w:rPr>
              <w:t>5.0 µm/s</w:t>
            </w:r>
          </w:p>
        </w:tc>
        <w:tc>
          <w:tcPr>
            <w:tcW w:w="3021" w:type="dxa"/>
            <w:vAlign w:val="center"/>
          </w:tcPr>
          <w:p w14:paraId="5CA1763F" w14:textId="77777777" w:rsidR="002937E1" w:rsidRPr="00A73A17" w:rsidRDefault="002937E1" w:rsidP="0056794D">
            <w:pPr>
              <w:rPr>
                <w:iCs/>
                <w:lang w:val="en-US"/>
              </w:rPr>
            </w:pPr>
            <w:r>
              <w:rPr>
                <w:rFonts w:ascii="Calibri Light" w:hAnsi="Calibri Light" w:cs="Calibri Light"/>
                <w:color w:val="000000"/>
              </w:rPr>
              <w:t>301 (± 14)</w:t>
            </w:r>
          </w:p>
        </w:tc>
        <w:tc>
          <w:tcPr>
            <w:tcW w:w="3021" w:type="dxa"/>
          </w:tcPr>
          <w:p w14:paraId="39423E15" w14:textId="77777777" w:rsidR="002937E1" w:rsidRPr="00A73A17" w:rsidRDefault="002937E1" w:rsidP="0056794D">
            <w:pPr>
              <w:rPr>
                <w:iCs/>
                <w:lang w:val="en-US"/>
              </w:rPr>
            </w:pPr>
            <w:r w:rsidRPr="00A73A17">
              <w:rPr>
                <w:iCs/>
                <w:lang w:val="en-US"/>
              </w:rPr>
              <w:t>80 (±1)</w:t>
            </w:r>
          </w:p>
        </w:tc>
      </w:tr>
      <w:tr w:rsidR="002937E1" w14:paraId="77CB9D67" w14:textId="77777777" w:rsidTr="002937E1">
        <w:tc>
          <w:tcPr>
            <w:tcW w:w="3020" w:type="dxa"/>
          </w:tcPr>
          <w:p w14:paraId="6C01BBC0" w14:textId="77777777" w:rsidR="002937E1" w:rsidRPr="00A73A17" w:rsidRDefault="002937E1" w:rsidP="0056794D">
            <w:pPr>
              <w:rPr>
                <w:iCs/>
                <w:lang w:val="en-US"/>
              </w:rPr>
            </w:pPr>
            <w:r w:rsidRPr="00A73A17">
              <w:rPr>
                <w:iCs/>
                <w:lang w:val="en-US"/>
              </w:rPr>
              <w:t>10.0 µm/s</w:t>
            </w:r>
          </w:p>
        </w:tc>
        <w:tc>
          <w:tcPr>
            <w:tcW w:w="3021" w:type="dxa"/>
            <w:vAlign w:val="center"/>
          </w:tcPr>
          <w:p w14:paraId="198CA106" w14:textId="77777777" w:rsidR="002937E1" w:rsidRPr="00A73A17" w:rsidRDefault="002937E1" w:rsidP="0056794D">
            <w:pPr>
              <w:rPr>
                <w:iCs/>
                <w:lang w:val="en-US"/>
              </w:rPr>
            </w:pPr>
            <w:r>
              <w:rPr>
                <w:rFonts w:ascii="Calibri Light" w:hAnsi="Calibri Light" w:cs="Calibri Light"/>
                <w:color w:val="000000"/>
              </w:rPr>
              <w:t>298 (± 13)</w:t>
            </w:r>
          </w:p>
        </w:tc>
        <w:tc>
          <w:tcPr>
            <w:tcW w:w="3021" w:type="dxa"/>
          </w:tcPr>
          <w:p w14:paraId="430A28CA" w14:textId="77777777" w:rsidR="002937E1" w:rsidRPr="00A73A17" w:rsidRDefault="002937E1" w:rsidP="0056794D">
            <w:pPr>
              <w:rPr>
                <w:iCs/>
                <w:lang w:val="en-US"/>
              </w:rPr>
            </w:pPr>
            <w:r>
              <w:rPr>
                <w:iCs/>
                <w:lang w:val="en-US"/>
              </w:rPr>
              <w:t>80 (±1)</w:t>
            </w:r>
          </w:p>
        </w:tc>
      </w:tr>
      <w:tr w:rsidR="002937E1" w14:paraId="4377F7C9" w14:textId="77777777" w:rsidTr="002937E1">
        <w:tc>
          <w:tcPr>
            <w:tcW w:w="3020" w:type="dxa"/>
          </w:tcPr>
          <w:p w14:paraId="59627852" w14:textId="77777777" w:rsidR="002937E1" w:rsidRPr="00A73A17" w:rsidRDefault="002937E1" w:rsidP="0056794D">
            <w:pPr>
              <w:rPr>
                <w:iCs/>
                <w:lang w:val="en-US"/>
              </w:rPr>
            </w:pPr>
            <w:r w:rsidRPr="00A73A17">
              <w:rPr>
                <w:iCs/>
                <w:lang w:val="en-US"/>
              </w:rPr>
              <w:t>Force Map (</w:t>
            </w:r>
            <w:r>
              <w:rPr>
                <w:iCs/>
                <w:lang w:val="en-US"/>
              </w:rPr>
              <w:t>2</w:t>
            </w:r>
            <w:r w:rsidRPr="00A73A17">
              <w:rPr>
                <w:iCs/>
                <w:lang w:val="en-US"/>
              </w:rPr>
              <w:t xml:space="preserve"> µm/s)</w:t>
            </w:r>
          </w:p>
        </w:tc>
        <w:tc>
          <w:tcPr>
            <w:tcW w:w="3021" w:type="dxa"/>
            <w:vAlign w:val="center"/>
          </w:tcPr>
          <w:p w14:paraId="31AEBE07" w14:textId="77777777" w:rsidR="002937E1" w:rsidRPr="00A73A17" w:rsidRDefault="002937E1" w:rsidP="0056794D">
            <w:pPr>
              <w:rPr>
                <w:iCs/>
                <w:lang w:val="en-US"/>
              </w:rPr>
            </w:pPr>
            <w:r>
              <w:rPr>
                <w:rFonts w:ascii="Calibri Light" w:hAnsi="Calibri Light" w:cs="Calibri Light"/>
                <w:color w:val="000000"/>
              </w:rPr>
              <w:t>137 (± 53)</w:t>
            </w:r>
          </w:p>
        </w:tc>
        <w:tc>
          <w:tcPr>
            <w:tcW w:w="3021" w:type="dxa"/>
          </w:tcPr>
          <w:p w14:paraId="17BCDD06" w14:textId="77777777" w:rsidR="002937E1" w:rsidRPr="00A73A17" w:rsidRDefault="002937E1" w:rsidP="0056794D">
            <w:pPr>
              <w:rPr>
                <w:iCs/>
                <w:lang w:val="en-US"/>
              </w:rPr>
            </w:pPr>
            <w:r>
              <w:rPr>
                <w:iCs/>
                <w:lang w:val="en-US"/>
              </w:rPr>
              <w:t>79 (±1)</w:t>
            </w:r>
          </w:p>
        </w:tc>
      </w:tr>
    </w:tbl>
    <w:p w14:paraId="773B2CCD" w14:textId="17DDC686" w:rsidR="00067C6D" w:rsidRPr="00FB0682" w:rsidRDefault="00067C6D" w:rsidP="000807E2">
      <w:pPr>
        <w:jc w:val="both"/>
        <w:rPr>
          <w:rFonts w:asciiTheme="majorHAnsi" w:hAnsiTheme="majorHAnsi"/>
          <w:i/>
          <w:lang w:val="en-US"/>
        </w:rPr>
      </w:pPr>
    </w:p>
    <w:p w14:paraId="412229C1" w14:textId="77777777" w:rsidR="0032297A" w:rsidRDefault="0032297A" w:rsidP="0032297A">
      <w:pPr>
        <w:pStyle w:val="berschrift3"/>
        <w:numPr>
          <w:ilvl w:val="0"/>
          <w:numId w:val="47"/>
        </w:numPr>
        <w:rPr>
          <w:ins w:id="539" w:author="anna.resch88@gmail.com" w:date="2022-01-04T18:06:00Z"/>
          <w:lang w:val="en-US"/>
        </w:rPr>
      </w:pPr>
      <w:bookmarkStart w:id="540" w:name="_Toc92462561"/>
      <w:ins w:id="541" w:author="anna.resch88@gmail.com" w:date="2022-01-04T18:06:00Z">
        <w:r w:rsidRPr="00F07AB2">
          <w:rPr>
            <w:lang w:val="en-US"/>
          </w:rPr>
          <w:t>Dynamic Mechanical Analysis</w:t>
        </w:r>
        <w:r>
          <w:rPr>
            <w:lang w:val="en-US"/>
          </w:rPr>
          <w:t xml:space="preserve"> (DMA)</w:t>
        </w:r>
        <w:bookmarkEnd w:id="540"/>
      </w:ins>
    </w:p>
    <w:p w14:paraId="56A89A78" w14:textId="77777777" w:rsidR="0032297A" w:rsidRPr="00F07AB2" w:rsidRDefault="0032297A" w:rsidP="0032297A">
      <w:pPr>
        <w:pStyle w:val="berschrift4"/>
        <w:numPr>
          <w:ilvl w:val="1"/>
          <w:numId w:val="47"/>
        </w:numPr>
        <w:rPr>
          <w:ins w:id="542" w:author="anna.resch88@gmail.com" w:date="2022-01-04T18:06:00Z"/>
          <w:lang w:val="en-US"/>
        </w:rPr>
      </w:pPr>
      <w:bookmarkStart w:id="543" w:name="_Toc92462562"/>
      <w:ins w:id="544" w:author="anna.resch88@gmail.com" w:date="2022-01-04T18:06:00Z">
        <w:r>
          <w:rPr>
            <w:lang w:val="en-US"/>
          </w:rPr>
          <w:t>Experimental settings</w:t>
        </w:r>
        <w:bookmarkEnd w:id="543"/>
      </w:ins>
    </w:p>
    <w:p w14:paraId="1D3AC0C4" w14:textId="6132673C" w:rsidR="0032297A" w:rsidRPr="00F07AB2" w:rsidRDefault="0032297A" w:rsidP="0032297A">
      <w:pPr>
        <w:jc w:val="both"/>
        <w:rPr>
          <w:ins w:id="545" w:author="anna.resch88@gmail.com" w:date="2022-01-04T18:06:00Z"/>
          <w:rFonts w:asciiTheme="majorHAnsi" w:hAnsiTheme="majorHAnsi" w:cstheme="majorHAnsi"/>
          <w:lang w:val="en-US"/>
        </w:rPr>
      </w:pPr>
      <w:ins w:id="546" w:author="anna.resch88@gmail.com" w:date="2022-01-04T18:06:00Z">
        <w:r w:rsidRPr="00F07AB2">
          <w:rPr>
            <w:rFonts w:asciiTheme="majorHAnsi" w:hAnsiTheme="majorHAnsi" w:cstheme="majorHAnsi"/>
            <w:lang w:val="en-US"/>
          </w:rPr>
          <w:t>Uniaxial tensile stretch experiments were carried out for ULD-V20-ULD</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 xml:space="preserve">ULD-V20-RGD-ULD, </w:t>
        </w:r>
        <w:r w:rsidRPr="00F07AB2">
          <w:rPr>
            <w:rFonts w:asciiTheme="majorHAnsi" w:hAnsiTheme="majorHAnsi" w:cstheme="majorHAnsi"/>
            <w:lang w:val="en-US"/>
          </w:rPr>
          <w:t xml:space="preserve">ULD-V40-ULD </w:t>
        </w:r>
        <w:r>
          <w:rPr>
            <w:rFonts w:asciiTheme="majorHAnsi" w:hAnsiTheme="majorHAnsi" w:cstheme="majorHAnsi"/>
            <w:lang w:val="en-US"/>
          </w:rPr>
          <w:t xml:space="preserve">and ULD-V40-RGD-ULD </w:t>
        </w:r>
        <w:r w:rsidRPr="00F07AB2">
          <w:rPr>
            <w:rFonts w:asciiTheme="majorHAnsi" w:hAnsiTheme="majorHAnsi" w:cstheme="majorHAnsi"/>
            <w:lang w:val="en-US"/>
          </w:rPr>
          <w:t>(20 %</w:t>
        </w:r>
        <w:r>
          <w:rPr>
            <w:rFonts w:asciiTheme="majorHAnsi" w:hAnsiTheme="majorHAnsi" w:cstheme="majorHAnsi"/>
            <w:lang w:val="en-US"/>
          </w:rPr>
          <w:t xml:space="preserve"> (w/v) protein each</w:t>
        </w:r>
        <w:r w:rsidRPr="00F07AB2">
          <w:rPr>
            <w:rFonts w:asciiTheme="majorHAnsi" w:hAnsiTheme="majorHAnsi" w:cstheme="majorHAnsi"/>
            <w:lang w:val="en-US"/>
          </w:rPr>
          <w:t>), crosslinked with 2</w:t>
        </w:r>
        <w:r>
          <w:rPr>
            <w:rFonts w:asciiTheme="majorHAnsi" w:hAnsiTheme="majorHAnsi" w:cstheme="majorHAnsi"/>
            <w:lang w:val="en-US"/>
          </w:rPr>
          <w:t>.</w:t>
        </w:r>
        <w:r w:rsidRPr="00F07AB2">
          <w:rPr>
            <w:rFonts w:asciiTheme="majorHAnsi" w:hAnsiTheme="majorHAnsi" w:cstheme="majorHAnsi"/>
            <w:lang w:val="en-US"/>
          </w:rPr>
          <w:t>5 mM riboflavin and 30 mM APS</w:t>
        </w:r>
      </w:ins>
      <w:r w:rsidR="00AD376B">
        <w:rPr>
          <w:rFonts w:asciiTheme="majorHAnsi" w:hAnsiTheme="majorHAnsi" w:cstheme="majorHAnsi"/>
          <w:lang w:val="en-US"/>
        </w:rPr>
        <w:t xml:space="preserve"> and 67.7 J/cm²</w:t>
      </w:r>
      <w:ins w:id="547" w:author="anna.resch88@gmail.com" w:date="2022-01-04T18:06:00Z">
        <w:r w:rsidRPr="00F07AB2">
          <w:rPr>
            <w:rFonts w:asciiTheme="majorHAnsi" w:hAnsiTheme="majorHAnsi" w:cstheme="majorHAnsi"/>
            <w:lang w:val="en-US"/>
          </w:rPr>
          <w:t xml:space="preserve">. As high amounts of protein were required to cast these gels, proteins were dissolved in 4 M urea to ensure fast and homogeneous dissolving. </w:t>
        </w:r>
        <w:r>
          <w:rPr>
            <w:rFonts w:asciiTheme="majorHAnsi" w:hAnsiTheme="majorHAnsi" w:cstheme="majorHAnsi"/>
            <w:lang w:val="en-US"/>
          </w:rPr>
          <w:t xml:space="preserve">For each of the four linker types, 5-6 samples were prepared independently. </w:t>
        </w:r>
        <w:r w:rsidRPr="00F07AB2">
          <w:rPr>
            <w:rFonts w:asciiTheme="majorHAnsi" w:hAnsiTheme="majorHAnsi" w:cstheme="majorHAnsi"/>
            <w:lang w:val="en-US"/>
          </w:rPr>
          <w:t xml:space="preserve">580 µm thick gel films were cut to pieces of </w:t>
        </w:r>
        <w:r>
          <w:rPr>
            <w:rFonts w:asciiTheme="majorHAnsi" w:hAnsiTheme="majorHAnsi" w:cstheme="majorHAnsi"/>
            <w:lang w:val="en-US"/>
          </w:rPr>
          <w:t>approx.</w:t>
        </w:r>
        <w:r w:rsidRPr="00F07AB2">
          <w:rPr>
            <w:rFonts w:asciiTheme="majorHAnsi" w:hAnsiTheme="majorHAnsi" w:cstheme="majorHAnsi"/>
            <w:lang w:val="en-US"/>
          </w:rPr>
          <w:t xml:space="preserve"> 10 mm x </w:t>
        </w:r>
        <w:r>
          <w:rPr>
            <w:rFonts w:asciiTheme="majorHAnsi" w:hAnsiTheme="majorHAnsi" w:cstheme="majorHAnsi"/>
            <w:lang w:val="en-US"/>
          </w:rPr>
          <w:t>3-</w:t>
        </w:r>
        <w:r w:rsidRPr="00F07AB2">
          <w:rPr>
            <w:rFonts w:asciiTheme="majorHAnsi" w:hAnsiTheme="majorHAnsi" w:cstheme="majorHAnsi"/>
            <w:lang w:val="en-US"/>
          </w:rPr>
          <w:t xml:space="preserve">5 mm and measured at 37 °C in PBS buffer using the incubator-housed </w:t>
        </w:r>
        <w:proofErr w:type="spellStart"/>
        <w:r w:rsidRPr="00F07AB2">
          <w:rPr>
            <w:rFonts w:asciiTheme="majorHAnsi" w:hAnsiTheme="majorHAnsi" w:cstheme="majorHAnsi"/>
            <w:lang w:val="en-US"/>
          </w:rPr>
          <w:t>ElectroForce</w:t>
        </w:r>
        <w:proofErr w:type="spellEnd"/>
        <w:r w:rsidRPr="00F07AB2">
          <w:rPr>
            <w:rFonts w:asciiTheme="majorHAnsi" w:hAnsiTheme="majorHAnsi" w:cstheme="majorHAnsi"/>
            <w:lang w:val="en-US"/>
          </w:rPr>
          <w:t xml:space="preserve"> 5210 </w:t>
        </w:r>
        <w:proofErr w:type="spellStart"/>
        <w:r w:rsidRPr="00F07AB2">
          <w:rPr>
            <w:rFonts w:asciiTheme="majorHAnsi" w:hAnsiTheme="majorHAnsi" w:cstheme="majorHAnsi"/>
            <w:lang w:val="en-US"/>
          </w:rPr>
          <w:t>BioDynamic</w:t>
        </w:r>
        <w:proofErr w:type="spellEnd"/>
        <w:r w:rsidRPr="00F07AB2">
          <w:rPr>
            <w:rFonts w:asciiTheme="majorHAnsi" w:hAnsiTheme="majorHAnsi" w:cstheme="majorHAnsi"/>
            <w:lang w:val="en-US"/>
          </w:rPr>
          <w:t xml:space="preserve">-Test-System (Texas Instruments, Dallas, Texas, USA; formerly Bose, Minnesota, USA). </w:t>
        </w:r>
        <w:r>
          <w:rPr>
            <w:rFonts w:asciiTheme="majorHAnsi" w:hAnsiTheme="majorHAnsi" w:cstheme="majorHAnsi"/>
            <w:lang w:val="en-US"/>
          </w:rPr>
          <w:t>Measurements were started 5 minutes after fixing the sample chamber to the test system inside the incubator, to allow for temperature equilibration. Oscillating t</w:t>
        </w:r>
        <w:r w:rsidRPr="00F07AB2">
          <w:rPr>
            <w:rFonts w:asciiTheme="majorHAnsi" w:hAnsiTheme="majorHAnsi" w:cstheme="majorHAnsi"/>
            <w:lang w:val="en-US"/>
          </w:rPr>
          <w:t xml:space="preserve">ensile </w:t>
        </w:r>
        <w:r>
          <w:rPr>
            <w:rFonts w:asciiTheme="majorHAnsi" w:hAnsiTheme="majorHAnsi" w:cstheme="majorHAnsi"/>
            <w:lang w:val="en-US"/>
          </w:rPr>
          <w:t>stress</w:t>
        </w:r>
        <w:r w:rsidRPr="00F07AB2">
          <w:rPr>
            <w:rFonts w:asciiTheme="majorHAnsi" w:hAnsiTheme="majorHAnsi" w:cstheme="majorHAnsi"/>
            <w:lang w:val="en-US"/>
          </w:rPr>
          <w:t xml:space="preserve"> was then applied </w:t>
        </w:r>
        <w:r>
          <w:rPr>
            <w:rFonts w:asciiTheme="majorHAnsi" w:hAnsiTheme="majorHAnsi" w:cstheme="majorHAnsi"/>
            <w:lang w:val="en-US"/>
          </w:rPr>
          <w:t>at frequencies of 0.1 Hz</w:t>
        </w:r>
      </w:ins>
      <w:r w:rsidR="00AD376B">
        <w:rPr>
          <w:rFonts w:asciiTheme="majorHAnsi" w:hAnsiTheme="majorHAnsi" w:cstheme="majorHAnsi"/>
          <w:lang w:val="en-US"/>
        </w:rPr>
        <w:t xml:space="preserve"> (5 cycles)</w:t>
      </w:r>
      <w:ins w:id="548" w:author="anna.resch88@gmail.com" w:date="2022-01-04T18:06:00Z">
        <w:r>
          <w:rPr>
            <w:rFonts w:asciiTheme="majorHAnsi" w:hAnsiTheme="majorHAnsi" w:cstheme="majorHAnsi"/>
            <w:lang w:val="en-US"/>
          </w:rPr>
          <w:t xml:space="preserve"> and 1 Hz</w:t>
        </w:r>
      </w:ins>
      <w:r w:rsidR="00AD376B">
        <w:rPr>
          <w:rFonts w:asciiTheme="majorHAnsi" w:hAnsiTheme="majorHAnsi" w:cstheme="majorHAnsi"/>
          <w:lang w:val="en-US"/>
        </w:rPr>
        <w:t xml:space="preserve"> (50 cycles)</w:t>
      </w:r>
      <w:ins w:id="549" w:author="anna.resch88@gmail.com" w:date="2022-01-04T18:06:00Z">
        <w:r>
          <w:rPr>
            <w:rFonts w:asciiTheme="majorHAnsi" w:hAnsiTheme="majorHAnsi" w:cstheme="majorHAnsi"/>
            <w:lang w:val="en-US"/>
          </w:rPr>
          <w:t xml:space="preserve">, with the </w:t>
        </w:r>
        <w:r w:rsidRPr="00F07AB2">
          <w:rPr>
            <w:rFonts w:asciiTheme="majorHAnsi" w:hAnsiTheme="majorHAnsi" w:cstheme="majorHAnsi"/>
            <w:lang w:val="en-US"/>
          </w:rPr>
          <w:t>maximum displacement set to 20 %</w:t>
        </w:r>
        <w:r>
          <w:rPr>
            <w:rFonts w:asciiTheme="majorHAnsi" w:hAnsiTheme="majorHAnsi" w:cstheme="majorHAnsi"/>
            <w:lang w:val="en-US"/>
          </w:rPr>
          <w:t xml:space="preserve">. </w:t>
        </w:r>
        <w:r w:rsidRPr="00F07AB2">
          <w:rPr>
            <w:rFonts w:asciiTheme="majorHAnsi" w:hAnsiTheme="majorHAnsi" w:cstheme="majorHAnsi"/>
            <w:lang w:val="en-US"/>
          </w:rPr>
          <w:t xml:space="preserve">To determine ultimate tensile stress and strain, gel pads were stretched </w:t>
        </w:r>
      </w:ins>
      <w:r w:rsidR="0007752A">
        <w:rPr>
          <w:rFonts w:asciiTheme="majorHAnsi" w:hAnsiTheme="majorHAnsi" w:cstheme="majorHAnsi"/>
          <w:lang w:val="en-US"/>
        </w:rPr>
        <w:t xml:space="preserve">at 50 µm/s </w:t>
      </w:r>
      <w:ins w:id="550" w:author="anna.resch88@gmail.com" w:date="2022-01-04T18:06:00Z">
        <w:r w:rsidRPr="00F07AB2">
          <w:rPr>
            <w:rFonts w:asciiTheme="majorHAnsi" w:hAnsiTheme="majorHAnsi" w:cstheme="majorHAnsi"/>
            <w:lang w:val="en-US"/>
          </w:rPr>
          <w:t xml:space="preserve">until rupture. </w:t>
        </w:r>
      </w:ins>
    </w:p>
    <w:p w14:paraId="7201EA81" w14:textId="77777777" w:rsidR="0032297A" w:rsidRPr="00F07AB2" w:rsidRDefault="0032297A" w:rsidP="0032297A">
      <w:pPr>
        <w:pStyle w:val="berschrift4"/>
        <w:numPr>
          <w:ilvl w:val="1"/>
          <w:numId w:val="47"/>
        </w:numPr>
        <w:rPr>
          <w:ins w:id="551" w:author="anna.resch88@gmail.com" w:date="2022-01-04T18:06:00Z"/>
          <w:lang w:val="en-US"/>
        </w:rPr>
      </w:pPr>
      <w:bookmarkStart w:id="552" w:name="_Toc92462563"/>
      <w:ins w:id="553" w:author="anna.resch88@gmail.com" w:date="2022-01-04T18:06:00Z">
        <w:r w:rsidRPr="00F07AB2">
          <w:rPr>
            <w:lang w:val="en-US"/>
          </w:rPr>
          <w:t xml:space="preserve">DMA </w:t>
        </w:r>
        <w:r>
          <w:rPr>
            <w:lang w:val="en-US"/>
          </w:rPr>
          <w:t>d</w:t>
        </w:r>
        <w:r w:rsidRPr="00F07AB2">
          <w:rPr>
            <w:lang w:val="en-US"/>
          </w:rPr>
          <w:t xml:space="preserve">ata </w:t>
        </w:r>
        <w:r>
          <w:rPr>
            <w:lang w:val="en-US"/>
          </w:rPr>
          <w:t>p</w:t>
        </w:r>
        <w:r w:rsidRPr="00F07AB2">
          <w:rPr>
            <w:lang w:val="en-US"/>
          </w:rPr>
          <w:t xml:space="preserve">rocessing and </w:t>
        </w:r>
        <w:r>
          <w:rPr>
            <w:lang w:val="en-US"/>
          </w:rPr>
          <w:t>e</w:t>
        </w:r>
        <w:r w:rsidRPr="00F07AB2">
          <w:rPr>
            <w:lang w:val="en-US"/>
          </w:rPr>
          <w:t>valuation</w:t>
        </w:r>
        <w:bookmarkEnd w:id="552"/>
      </w:ins>
    </w:p>
    <w:p w14:paraId="4E8E45C2" w14:textId="77777777" w:rsidR="0032297A" w:rsidRPr="00F07AB2" w:rsidRDefault="0032297A" w:rsidP="0032297A">
      <w:pPr>
        <w:jc w:val="both"/>
        <w:rPr>
          <w:ins w:id="554" w:author="anna.resch88@gmail.com" w:date="2022-01-04T18:06:00Z"/>
          <w:rFonts w:asciiTheme="majorHAnsi" w:hAnsiTheme="majorHAnsi" w:cstheme="majorHAnsi"/>
          <w:lang w:val="en-US"/>
        </w:rPr>
      </w:pPr>
      <w:ins w:id="555" w:author="anna.resch88@gmail.com" w:date="2022-01-04T18:06:00Z">
        <w:r w:rsidRPr="00F07AB2">
          <w:rPr>
            <w:rFonts w:asciiTheme="majorHAnsi" w:hAnsiTheme="majorHAnsi" w:cstheme="majorHAnsi"/>
            <w:lang w:val="en-US"/>
          </w:rPr>
          <w:t xml:space="preserve">Both the rupture experiment data and the dynamical stretch data were provided as raw data in csv-format, containing strain data as the independent variable and noisy stress data as the dependent variable. Measured force (stress) values were low, resulting in a low signal-to-noise ratio and requiring a denoising process to allow for data visualization and analysis. Data were denoised using a </w:t>
        </w:r>
        <w:proofErr w:type="spellStart"/>
        <w:r w:rsidRPr="00F07AB2">
          <w:rPr>
            <w:rFonts w:asciiTheme="majorHAnsi" w:hAnsiTheme="majorHAnsi" w:cstheme="majorHAnsi"/>
            <w:lang w:val="en-US"/>
          </w:rPr>
          <w:t>Savitzky-Golay</w:t>
        </w:r>
        <w:proofErr w:type="spellEnd"/>
        <w:r w:rsidRPr="00F07AB2">
          <w:rPr>
            <w:rFonts w:asciiTheme="majorHAnsi" w:hAnsiTheme="majorHAnsi" w:cstheme="majorHAnsi"/>
            <w:lang w:val="en-US"/>
          </w:rPr>
          <w:t xml:space="preserve"> Filter of window size </w:t>
        </w:r>
      </w:ins>
      <m:oMath>
        <m:sSub>
          <m:sSubPr>
            <m:ctrlPr>
              <w:ins w:id="556" w:author="anna.resch88@gmail.com" w:date="2022-01-04T18:06:00Z">
                <w:rPr>
                  <w:rFonts w:ascii="Cambria Math" w:hAnsi="Cambria Math" w:cstheme="majorHAnsi"/>
                  <w:i/>
                </w:rPr>
              </w:ins>
            </m:ctrlPr>
          </m:sSubPr>
          <m:e>
            <m:r>
              <w:ins w:id="557" w:author="anna.resch88@gmail.com" w:date="2022-01-04T18:06:00Z">
                <w:rPr>
                  <w:rFonts w:ascii="Cambria Math" w:hAnsi="Cambria Math" w:cstheme="majorHAnsi"/>
                </w:rPr>
                <m:t>n</m:t>
              </w:ins>
            </m:r>
          </m:e>
          <m:sub>
            <m:r>
              <w:ins w:id="558" w:author="anna.resch88@gmail.com" w:date="2022-01-04T18:06:00Z">
                <w:rPr>
                  <w:rFonts w:ascii="Cambria Math" w:hAnsi="Cambria Math" w:cstheme="majorHAnsi"/>
                </w:rPr>
                <m:t>w</m:t>
              </w:ins>
            </m:r>
          </m:sub>
        </m:sSub>
        <m:r>
          <w:ins w:id="559" w:author="anna.resch88@gmail.com" w:date="2022-01-04T18:06:00Z">
            <w:rPr>
              <w:rFonts w:ascii="Cambria Math" w:hAnsi="Cambria Math" w:cstheme="majorHAnsi"/>
              <w:lang w:val="en-US"/>
            </w:rPr>
            <m:t xml:space="preserve">= 21 </m:t>
          </w:ins>
        </m:r>
      </m:oMath>
      <w:ins w:id="560" w:author="anna.resch88@gmail.com" w:date="2022-01-04T18:06:00Z">
        <w:r w:rsidRPr="00F07AB2">
          <w:rPr>
            <w:rFonts w:asciiTheme="majorHAnsi" w:hAnsiTheme="majorHAnsi" w:cstheme="majorHAnsi"/>
            <w:lang w:val="en-US"/>
          </w:rPr>
          <w:t xml:space="preserve">and order </w:t>
        </w:r>
      </w:ins>
      <m:oMath>
        <m:sSub>
          <m:sSubPr>
            <m:ctrlPr>
              <w:ins w:id="561" w:author="anna.resch88@gmail.com" w:date="2022-01-04T18:06:00Z">
                <w:rPr>
                  <w:rFonts w:ascii="Cambria Math" w:hAnsi="Cambria Math" w:cstheme="majorHAnsi"/>
                  <w:i/>
                  <w:vertAlign w:val="subscript"/>
                </w:rPr>
              </w:ins>
            </m:ctrlPr>
          </m:sSubPr>
          <m:e>
            <m:r>
              <w:ins w:id="562" w:author="anna.resch88@gmail.com" w:date="2022-01-04T18:06:00Z">
                <w:rPr>
                  <w:rFonts w:ascii="Cambria Math" w:hAnsi="Cambria Math" w:cstheme="majorHAnsi"/>
                </w:rPr>
                <m:t>n</m:t>
              </w:ins>
            </m:r>
            <m:ctrlPr>
              <w:ins w:id="563" w:author="anna.resch88@gmail.com" w:date="2022-01-04T18:06:00Z">
                <w:rPr>
                  <w:rFonts w:ascii="Cambria Math" w:hAnsi="Cambria Math" w:cstheme="majorHAnsi"/>
                  <w:i/>
                </w:rPr>
              </w:ins>
            </m:ctrlPr>
          </m:e>
          <m:sub>
            <m:r>
              <w:ins w:id="564" w:author="anna.resch88@gmail.com" w:date="2022-01-04T18:06:00Z">
                <w:rPr>
                  <w:rFonts w:ascii="Cambria Math" w:hAnsi="Cambria Math" w:cstheme="majorHAnsi"/>
                  <w:vertAlign w:val="subscript"/>
                </w:rPr>
                <m:t>o</m:t>
              </w:ins>
            </m:r>
          </m:sub>
        </m:sSub>
        <m:r>
          <w:ins w:id="565" w:author="anna.resch88@gmail.com" w:date="2022-01-04T18:06:00Z">
            <w:rPr>
              <w:rFonts w:ascii="Cambria Math" w:hAnsi="Cambria Math" w:cstheme="majorHAnsi"/>
              <w:lang w:val="en-US"/>
            </w:rPr>
            <m:t>= 1</m:t>
          </w:ins>
        </m:r>
      </m:oMath>
      <w:ins w:id="566" w:author="anna.resch88@gmail.com" w:date="2022-01-04T18:06:00Z">
        <w:r w:rsidRPr="00F07AB2">
          <w:rPr>
            <w:rFonts w:asciiTheme="majorHAnsi" w:hAnsiTheme="majorHAnsi" w:cstheme="majorHAnsi"/>
            <w:lang w:val="en-US"/>
          </w:rPr>
          <w:t>. This specific filter type was chosen due to its extrema-preserving nature</w:t>
        </w:r>
        <w:r>
          <w:rPr>
            <w:rFonts w:asciiTheme="majorHAnsi" w:hAnsiTheme="majorHAnsi" w:cstheme="majorHAnsi"/>
            <w:lang w:val="en-US"/>
          </w:rPr>
          <w:fldChar w:fldCharType="begin"/>
        </w:r>
        <w:r>
          <w:rPr>
            <w:rFonts w:asciiTheme="majorHAnsi" w:hAnsiTheme="majorHAnsi" w:cstheme="majorHAnsi"/>
            <w:lang w:val="en-US"/>
          </w:rPr>
          <w:instrText xml:space="preserve"> ADDIN EN.CITE &lt;EndNote&gt;&lt;Cite&gt;&lt;Author&gt;Savitzky&lt;/Author&gt;&lt;Year&gt;1964&lt;/Year&gt;&lt;RecNum&gt;34&lt;/RecNum&gt;&lt;DisplayText&gt;&lt;style face="superscript"&gt;14&lt;/style&gt;&lt;/DisplayText&gt;&lt;record&gt;&lt;rec-number&gt;34&lt;/rec-number&gt;&lt;foreign-keys&gt;&lt;key app="EN" db-id="zvspev52q5sttqetatnpexxo02zdpswpztzw" timestamp="1602401589"&gt;34&lt;/key&gt;&lt;/foreign-keys&gt;&lt;ref-type name="Journal Article"&gt;17&lt;/ref-type&gt;&lt;contributors&gt;&lt;authors&gt;&lt;author&gt;Savitzky, Abraham&lt;/author&gt;&lt;author&gt;Golay, Marcel J. E.&lt;/author&gt;&lt;/authors&gt;&lt;/contributors&gt;&lt;titles&gt;&lt;title&gt;Smoothing and Differentiation of Data by Simplified Least Squares Procedures&lt;/title&gt;&lt;secondary-title&gt;Analytical Chemistry&lt;/secondary-title&gt;&lt;/titles&gt;&lt;periodical&gt;&lt;full-title&gt;Analytical Chemistry&lt;/full-title&gt;&lt;/periodical&gt;&lt;pages&gt;1627-1639&lt;/pages&gt;&lt;volume&gt;36&lt;/volume&gt;&lt;number&gt;8&lt;/number&gt;&lt;dates&gt;&lt;year&gt;1964&lt;/year&gt;&lt;/dates&gt;&lt;urls&gt;&lt;/urls&gt;&lt;electronic-resource-num&gt;10.1021/ac60214a047&lt;/electronic-resource-num&gt;&lt;/record&gt;&lt;/Cite&gt;&lt;/EndNote&gt;</w:instrText>
        </w:r>
        <w:r>
          <w:rPr>
            <w:rFonts w:asciiTheme="majorHAnsi" w:hAnsiTheme="majorHAnsi" w:cstheme="majorHAnsi"/>
            <w:lang w:val="en-US"/>
          </w:rPr>
          <w:fldChar w:fldCharType="separate"/>
        </w:r>
        <w:r w:rsidRPr="0045341C">
          <w:rPr>
            <w:rFonts w:asciiTheme="majorHAnsi" w:hAnsiTheme="majorHAnsi" w:cstheme="majorHAnsi"/>
            <w:noProof/>
            <w:vertAlign w:val="superscript"/>
            <w:lang w:val="en-US"/>
          </w:rPr>
          <w:t>14</w:t>
        </w:r>
        <w:r>
          <w:rPr>
            <w:rFonts w:asciiTheme="majorHAnsi" w:hAnsiTheme="majorHAnsi" w:cstheme="majorHAnsi"/>
            <w:lang w:val="en-US"/>
          </w:rPr>
          <w:fldChar w:fldCharType="end"/>
        </w:r>
        <w:r w:rsidRPr="00F07AB2">
          <w:rPr>
            <w:rFonts w:asciiTheme="majorHAnsi" w:hAnsiTheme="majorHAnsi" w:cstheme="majorHAnsi"/>
            <w:lang w:val="en-US"/>
          </w:rPr>
          <w:t xml:space="preserve">. </w:t>
        </w:r>
        <w:r>
          <w:rPr>
            <w:rFonts w:asciiTheme="majorHAnsi" w:hAnsiTheme="majorHAnsi" w:cstheme="majorHAnsi"/>
            <w:lang w:val="en-US"/>
          </w:rPr>
          <w:t>In the context of rupture experiments, t</w:t>
        </w:r>
        <w:r w:rsidRPr="00F07AB2">
          <w:rPr>
            <w:rFonts w:asciiTheme="majorHAnsi" w:hAnsiTheme="majorHAnsi" w:cstheme="majorHAnsi"/>
            <w:lang w:val="en-US"/>
          </w:rPr>
          <w:t xml:space="preserve">he corresponding exact maximum strain value was then extracted by identifying the maximum index of the denoised stress data and allocating the corresponding strain value. </w:t>
        </w:r>
      </w:ins>
    </w:p>
    <w:p w14:paraId="4316F6B9" w14:textId="77777777" w:rsidR="0032297A" w:rsidRDefault="0032297A" w:rsidP="0032297A">
      <w:pPr>
        <w:spacing w:after="0" w:line="240" w:lineRule="auto"/>
        <w:jc w:val="both"/>
        <w:rPr>
          <w:ins w:id="567" w:author="anna.resch88@gmail.com" w:date="2022-01-04T18:06:00Z"/>
          <w:rFonts w:asciiTheme="majorHAnsi" w:hAnsiTheme="majorHAnsi" w:cstheme="majorHAnsi"/>
          <w:lang w:val="en-US"/>
        </w:rPr>
      </w:pPr>
      <w:proofErr w:type="gramStart"/>
      <w:ins w:id="568" w:author="anna.resch88@gmail.com" w:date="2022-01-04T18:06:00Z">
        <w:r>
          <w:rPr>
            <w:rFonts w:asciiTheme="majorHAnsi" w:hAnsiTheme="majorHAnsi" w:cstheme="majorHAnsi"/>
            <w:lang w:val="en-US"/>
          </w:rPr>
          <w:t>With regard to</w:t>
        </w:r>
        <w:proofErr w:type="gramEnd"/>
        <w:r>
          <w:rPr>
            <w:rFonts w:asciiTheme="majorHAnsi" w:hAnsiTheme="majorHAnsi" w:cstheme="majorHAnsi"/>
            <w:lang w:val="en-US"/>
          </w:rPr>
          <w:t xml:space="preserve"> t</w:t>
        </w:r>
        <w:r w:rsidRPr="00F07AB2">
          <w:rPr>
            <w:rFonts w:asciiTheme="majorHAnsi" w:hAnsiTheme="majorHAnsi" w:cstheme="majorHAnsi"/>
            <w:lang w:val="en-US"/>
          </w:rPr>
          <w:t>he sinusoidal dynamic stretch experiment data</w:t>
        </w:r>
        <w:r>
          <w:rPr>
            <w:rFonts w:asciiTheme="majorHAnsi" w:hAnsiTheme="majorHAnsi" w:cstheme="majorHAnsi"/>
            <w:lang w:val="en-US"/>
          </w:rPr>
          <w:t>,</w:t>
        </w:r>
        <w:r w:rsidRPr="00F07AB2">
          <w:rPr>
            <w:rFonts w:asciiTheme="majorHAnsi" w:hAnsiTheme="majorHAnsi" w:cstheme="majorHAnsi"/>
            <w:lang w:val="en-US"/>
          </w:rPr>
          <w:t xml:space="preserve"> </w:t>
        </w:r>
        <w:r>
          <w:rPr>
            <w:rFonts w:asciiTheme="majorHAnsi" w:hAnsiTheme="majorHAnsi" w:cstheme="majorHAnsi"/>
            <w:lang w:val="en-US"/>
          </w:rPr>
          <w:t>t</w:t>
        </w:r>
        <w:r w:rsidRPr="00F07AB2">
          <w:rPr>
            <w:rFonts w:asciiTheme="majorHAnsi" w:hAnsiTheme="majorHAnsi" w:cstheme="majorHAnsi"/>
            <w:lang w:val="en-US"/>
          </w:rPr>
          <w:t xml:space="preserve">he initial 4000 points were dropped for each data set to discard the mechanical setup phase (including calibration steps) and to allow gel samples to equilibrate in terms of protein chain re-arrangements and entanglements. This resulted in </w:t>
        </w:r>
        <w:r w:rsidRPr="000D5FDB">
          <w:rPr>
            <w:rFonts w:asciiTheme="majorHAnsi" w:hAnsiTheme="majorHAnsi" w:cstheme="majorHAnsi"/>
            <w:highlight w:val="magenta"/>
            <w:lang w:val="en-US"/>
          </w:rPr>
          <w:t>a total of 8000 data points per measurement, summing up to 200 stretching cycles</w:t>
        </w:r>
        <w:r w:rsidRPr="00F07AB2">
          <w:rPr>
            <w:rFonts w:asciiTheme="majorHAnsi" w:hAnsiTheme="majorHAnsi" w:cstheme="majorHAnsi"/>
            <w:lang w:val="en-US"/>
          </w:rPr>
          <w:t xml:space="preserve">. </w:t>
        </w:r>
      </w:ins>
    </w:p>
    <w:p w14:paraId="6303E97A" w14:textId="77777777" w:rsidR="0032297A" w:rsidRPr="00F07AB2" w:rsidRDefault="0032297A" w:rsidP="0032297A">
      <w:pPr>
        <w:spacing w:after="0" w:line="240" w:lineRule="auto"/>
        <w:jc w:val="both"/>
        <w:rPr>
          <w:ins w:id="569" w:author="anna.resch88@gmail.com" w:date="2022-01-04T18:06:00Z"/>
          <w:rFonts w:asciiTheme="majorHAnsi" w:hAnsiTheme="majorHAnsi" w:cstheme="majorHAnsi"/>
          <w:lang w:val="en-US"/>
        </w:rPr>
      </w:pPr>
      <w:ins w:id="570" w:author="anna.resch88@gmail.com" w:date="2022-01-04T18:06:00Z">
        <w:r w:rsidRPr="00F07AB2">
          <w:rPr>
            <w:rFonts w:asciiTheme="majorHAnsi" w:hAnsiTheme="majorHAnsi" w:cstheme="majorHAnsi"/>
            <w:lang w:val="en-US"/>
          </w:rPr>
          <w:t xml:space="preserve">The mean </w:t>
        </w:r>
        <w:proofErr w:type="gramStart"/>
        <w:r w:rsidRPr="00F07AB2">
          <w:rPr>
            <w:rFonts w:asciiTheme="majorHAnsi" w:hAnsiTheme="majorHAnsi" w:cstheme="majorHAnsi"/>
            <w:lang w:val="en-US"/>
          </w:rPr>
          <w:t>Young’s</w:t>
        </w:r>
        <w:proofErr w:type="gramEnd"/>
        <w:r w:rsidRPr="00F07AB2">
          <w:rPr>
            <w:rFonts w:asciiTheme="majorHAnsi" w:hAnsiTheme="majorHAnsi" w:cstheme="majorHAnsi"/>
            <w:lang w:val="en-US"/>
          </w:rPr>
          <w:t xml:space="preserve"> modulus was calculated for each subgroup based on the slope of the secant connecting the zero point and the maximum points in the stress-st</w:t>
        </w:r>
        <w:r>
          <w:rPr>
            <w:rFonts w:asciiTheme="majorHAnsi" w:hAnsiTheme="majorHAnsi" w:cstheme="majorHAnsi"/>
            <w:lang w:val="en-US"/>
          </w:rPr>
          <w:t xml:space="preserve">rain curve. </w:t>
        </w:r>
      </w:ins>
    </w:p>
    <w:p w14:paraId="2820D818" w14:textId="77777777" w:rsidR="0032297A" w:rsidRPr="00F07AB2" w:rsidRDefault="0032297A" w:rsidP="0032297A">
      <w:pPr>
        <w:jc w:val="both"/>
        <w:rPr>
          <w:ins w:id="571" w:author="anna.resch88@gmail.com" w:date="2022-01-04T18:06:00Z"/>
          <w:rFonts w:asciiTheme="majorHAnsi" w:hAnsiTheme="majorHAnsi" w:cstheme="majorHAnsi"/>
          <w:lang w:val="en-US"/>
        </w:rPr>
      </w:pPr>
    </w:p>
    <w:p w14:paraId="0F0EE458" w14:textId="77777777" w:rsidR="0032297A" w:rsidRPr="000D5FDB" w:rsidRDefault="0032297A" w:rsidP="0032297A">
      <w:pPr>
        <w:jc w:val="both"/>
        <w:rPr>
          <w:ins w:id="572" w:author="anna.resch88@gmail.com" w:date="2022-01-04T18:06:00Z"/>
          <w:rFonts w:asciiTheme="majorHAnsi" w:hAnsiTheme="majorHAnsi" w:cstheme="majorHAnsi"/>
          <w:lang w:val="en-US"/>
        </w:rPr>
      </w:pPr>
      <w:ins w:id="573" w:author="anna.resch88@gmail.com" w:date="2022-01-04T18:06:00Z">
        <w:r w:rsidRPr="00F07AB2" w:rsidDel="00026998">
          <w:rPr>
            <w:rFonts w:asciiTheme="majorHAnsi" w:hAnsiTheme="majorHAnsi" w:cstheme="majorHAnsi"/>
            <w:lang w:val="en-US"/>
          </w:rPr>
          <w:t xml:space="preserve"> </w:t>
        </w:r>
      </w:ins>
    </w:p>
    <w:p w14:paraId="495AAC5B" w14:textId="77777777" w:rsidR="0032297A" w:rsidRDefault="0032297A" w:rsidP="0032297A">
      <w:pPr>
        <w:jc w:val="both"/>
        <w:rPr>
          <w:ins w:id="574" w:author="anna.resch88@gmail.com" w:date="2022-01-04T18:06:00Z"/>
          <w:rFonts w:asciiTheme="majorHAnsi" w:hAnsiTheme="majorHAnsi" w:cstheme="majorHAnsi"/>
          <w:i/>
          <w:iCs/>
          <w:lang w:val="en-US"/>
        </w:rPr>
      </w:pPr>
      <w:commentRangeStart w:id="575"/>
      <w:ins w:id="576" w:author="anna.resch88@gmail.com" w:date="2022-01-04T18:06:00Z">
        <w:r w:rsidRPr="000D5FDB">
          <w:rPr>
            <w:rFonts w:asciiTheme="majorHAnsi" w:hAnsiTheme="majorHAnsi" w:cstheme="majorHAnsi"/>
            <w:b/>
            <w:bCs/>
            <w:i/>
            <w:iCs/>
            <w:highlight w:val="magenta"/>
            <w:lang w:val="en-US"/>
          </w:rPr>
          <w:t xml:space="preserve">Figure </w:t>
        </w:r>
        <w:commentRangeEnd w:id="575"/>
        <w:r w:rsidRPr="000D5FDB">
          <w:rPr>
            <w:rStyle w:val="Kommentarzeichen"/>
            <w:highlight w:val="magenta"/>
          </w:rPr>
          <w:commentReference w:id="575"/>
        </w:r>
        <w:r w:rsidRPr="000D5FDB">
          <w:rPr>
            <w:rFonts w:asciiTheme="majorHAnsi" w:hAnsiTheme="majorHAnsi" w:cstheme="majorHAnsi"/>
            <w:b/>
            <w:bCs/>
            <w:i/>
            <w:iCs/>
            <w:highlight w:val="magenta"/>
            <w:lang w:val="en-US"/>
          </w:rPr>
          <w:t>S-</w:t>
        </w:r>
        <w:r>
          <w:rPr>
            <w:rFonts w:asciiTheme="majorHAnsi" w:hAnsiTheme="majorHAnsi" w:cstheme="majorHAnsi"/>
            <w:b/>
            <w:bCs/>
            <w:i/>
            <w:iCs/>
            <w:highlight w:val="magenta"/>
            <w:lang w:val="en-US"/>
          </w:rPr>
          <w:t>10</w:t>
        </w:r>
        <w:r w:rsidRPr="000D5FDB">
          <w:rPr>
            <w:rFonts w:asciiTheme="majorHAnsi" w:hAnsiTheme="majorHAnsi" w:cstheme="majorHAnsi"/>
            <w:b/>
            <w:bCs/>
            <w:i/>
            <w:iCs/>
            <w:highlight w:val="magenta"/>
            <w:lang w:val="en-US"/>
          </w:rPr>
          <w:t>:</w:t>
        </w:r>
        <w:r w:rsidRPr="000D5FDB">
          <w:rPr>
            <w:rFonts w:asciiTheme="majorHAnsi" w:hAnsiTheme="majorHAnsi" w:cstheme="majorHAnsi"/>
            <w:i/>
            <w:iCs/>
            <w:highlight w:val="magenta"/>
            <w:lang w:val="en-US"/>
          </w:rPr>
          <w:t xml:space="preserve"> </w:t>
        </w:r>
        <w:r w:rsidRPr="000D5FDB">
          <w:rPr>
            <w:rFonts w:asciiTheme="majorHAnsi" w:hAnsiTheme="majorHAnsi" w:cstheme="majorHAnsi"/>
            <w:b/>
            <w:bCs/>
            <w:i/>
            <w:iCs/>
            <w:highlight w:val="magenta"/>
            <w:lang w:val="en-US"/>
          </w:rPr>
          <w:t>Sequence of data processing</w:t>
        </w:r>
        <w:r w:rsidRPr="000D5FDB">
          <w:rPr>
            <w:rFonts w:asciiTheme="majorHAnsi" w:hAnsiTheme="majorHAnsi" w:cstheme="majorHAnsi"/>
            <w:i/>
            <w:iCs/>
            <w:highlight w:val="magenta"/>
            <w:lang w:val="en-US"/>
          </w:rPr>
          <w:t xml:space="preserve">. Data sets for each measurement contained at least 12,000 data points, including the data points already recorded during the calibration and equilibration phase. The initial 4000 data points were hence discarded, leaving 4 subgroups of 2000 data points each, corresponding to 50 cycles per subgroup. Recorded force values were denoised via fast Fourier transform for each subgroup. Based on denoised force values, the corresponding stress was calculated and plotted as a function of the given displacement (= strain). Thus, for every recorded force-strain data point, the corresponding stress-strain value was plotted accordingly. Young’s modulus was </w:t>
        </w:r>
        <w:r w:rsidRPr="000D5FDB">
          <w:rPr>
            <w:rFonts w:asciiTheme="majorHAnsi" w:hAnsiTheme="majorHAnsi" w:cstheme="majorHAnsi"/>
            <w:i/>
            <w:iCs/>
            <w:highlight w:val="magenta"/>
            <w:lang w:val="en-US"/>
          </w:rPr>
          <w:lastRenderedPageBreak/>
          <w:t xml:space="preserve">calculated based on the slope of the secant of the resulting stress-strain curve for each subgroup of a given sample. Mean Young’s moduli (average of </w:t>
        </w:r>
        <w:proofErr w:type="gramStart"/>
        <w:r w:rsidRPr="000D5FDB">
          <w:rPr>
            <w:rFonts w:asciiTheme="majorHAnsi" w:hAnsiTheme="majorHAnsi" w:cstheme="majorHAnsi"/>
            <w:i/>
            <w:iCs/>
            <w:highlight w:val="magenta"/>
            <w:lang w:val="en-US"/>
          </w:rPr>
          <w:t>Young’s</w:t>
        </w:r>
        <w:proofErr w:type="gramEnd"/>
        <w:r w:rsidRPr="000D5FDB">
          <w:rPr>
            <w:rFonts w:asciiTheme="majorHAnsi" w:hAnsiTheme="majorHAnsi" w:cstheme="majorHAnsi"/>
            <w:i/>
            <w:iCs/>
            <w:highlight w:val="magenta"/>
            <w:lang w:val="en-US"/>
          </w:rPr>
          <w:t xml:space="preserve"> moduli of the four subgroups) are shown for each hydrogel sample in Table 1.</w:t>
        </w:r>
      </w:ins>
    </w:p>
    <w:p w14:paraId="3692F53A" w14:textId="77777777" w:rsidR="0032297A" w:rsidRDefault="0032297A" w:rsidP="0032297A">
      <w:pPr>
        <w:jc w:val="both"/>
        <w:rPr>
          <w:ins w:id="577" w:author="anna.resch88@gmail.com" w:date="2022-01-04T18:06:00Z"/>
          <w:rFonts w:asciiTheme="majorHAnsi" w:hAnsiTheme="majorHAnsi" w:cstheme="majorHAnsi"/>
          <w:lang w:val="en-US"/>
        </w:rPr>
      </w:pPr>
    </w:p>
    <w:p w14:paraId="3ED68790" w14:textId="7DA03479" w:rsidR="0032297A" w:rsidRDefault="0032297A" w:rsidP="0032297A">
      <w:pPr>
        <w:jc w:val="both"/>
        <w:rPr>
          <w:rFonts w:asciiTheme="majorHAnsi" w:hAnsiTheme="majorHAnsi" w:cstheme="majorHAnsi"/>
          <w:lang w:val="en-US"/>
        </w:rPr>
      </w:pPr>
      <w:commentRangeStart w:id="578"/>
      <w:ins w:id="579" w:author="anna.resch88@gmail.com" w:date="2022-01-04T18:06:00Z">
        <w:r w:rsidRPr="000D5FDB">
          <w:rPr>
            <w:rFonts w:asciiTheme="majorHAnsi" w:hAnsiTheme="majorHAnsi" w:cstheme="majorHAnsi"/>
            <w:highlight w:val="magenta"/>
            <w:lang w:val="en-US"/>
          </w:rPr>
          <w:t xml:space="preserve">After </w:t>
        </w:r>
        <w:commentRangeEnd w:id="578"/>
        <w:r>
          <w:rPr>
            <w:rStyle w:val="Kommentarzeichen"/>
          </w:rPr>
          <w:commentReference w:id="578"/>
        </w:r>
        <w:r w:rsidRPr="000D5FDB">
          <w:rPr>
            <w:rFonts w:asciiTheme="majorHAnsi" w:hAnsiTheme="majorHAnsi" w:cstheme="majorHAnsi"/>
            <w:highlight w:val="magenta"/>
            <w:lang w:val="en-US"/>
          </w:rPr>
          <w:t xml:space="preserve">200 stretch cycles, only slight deviations in the </w:t>
        </w:r>
        <w:proofErr w:type="gramStart"/>
        <w:r w:rsidRPr="000D5FDB">
          <w:rPr>
            <w:rFonts w:asciiTheme="majorHAnsi" w:hAnsiTheme="majorHAnsi" w:cstheme="majorHAnsi"/>
            <w:highlight w:val="magenta"/>
            <w:lang w:val="en-US"/>
          </w:rPr>
          <w:t>Young’s</w:t>
        </w:r>
        <w:proofErr w:type="gramEnd"/>
        <w:r w:rsidRPr="000D5FDB">
          <w:rPr>
            <w:rFonts w:asciiTheme="majorHAnsi" w:hAnsiTheme="majorHAnsi" w:cstheme="majorHAnsi"/>
            <w:highlight w:val="magenta"/>
            <w:lang w:val="en-US"/>
          </w:rPr>
          <w:t xml:space="preserve"> modulus were observed. Proceeding in time, both deviations </w:t>
        </w:r>
        <w:proofErr w:type="gramStart"/>
        <w:r w:rsidRPr="000D5FDB">
          <w:rPr>
            <w:rFonts w:asciiTheme="majorHAnsi" w:hAnsiTheme="majorHAnsi" w:cstheme="majorHAnsi"/>
            <w:highlight w:val="magenta"/>
            <w:lang w:val="en-US"/>
          </w:rPr>
          <w:t>to</w:t>
        </w:r>
        <w:proofErr w:type="gramEnd"/>
        <w:r w:rsidRPr="000D5FDB">
          <w:rPr>
            <w:rFonts w:asciiTheme="majorHAnsi" w:hAnsiTheme="majorHAnsi" w:cstheme="majorHAnsi"/>
            <w:highlight w:val="magenta"/>
            <w:lang w:val="en-US"/>
          </w:rPr>
          <w:t xml:space="preserve"> higher and to lower Young’s moduli have been observed, giving rise to the assumption that it’s not physical fatigue being shown, but rather external effects.</w:t>
        </w:r>
      </w:ins>
    </w:p>
    <w:p w14:paraId="4B950DE1" w14:textId="77777777" w:rsidR="008E46FE" w:rsidRPr="00B04F30" w:rsidRDefault="008E46FE">
      <w:pPr>
        <w:pStyle w:val="berschrift3"/>
        <w:numPr>
          <w:ilvl w:val="0"/>
          <w:numId w:val="47"/>
        </w:numPr>
        <w:jc w:val="both"/>
        <w:rPr>
          <w:rFonts w:cstheme="majorHAnsi"/>
          <w:lang w:val="en-US"/>
        </w:rPr>
        <w:pPrChange w:id="580" w:author="anna.resch88@gmail.com" w:date="2022-01-04T10:53:00Z">
          <w:pPr>
            <w:pStyle w:val="berschrift3"/>
            <w:numPr>
              <w:numId w:val="44"/>
            </w:numPr>
            <w:ind w:left="360" w:hanging="360"/>
            <w:jc w:val="both"/>
          </w:pPr>
        </w:pPrChange>
      </w:pPr>
      <w:r>
        <w:rPr>
          <w:rFonts w:cstheme="majorHAnsi"/>
          <w:lang w:val="en-US"/>
        </w:rPr>
        <w:t>Statistical analyses</w:t>
      </w:r>
    </w:p>
    <w:p w14:paraId="060A135A" w14:textId="2F946968" w:rsidR="008E46FE" w:rsidRPr="008E46FE" w:rsidRDefault="008E46FE" w:rsidP="0032297A">
      <w:pPr>
        <w:jc w:val="both"/>
        <w:rPr>
          <w:ins w:id="581" w:author="anna.resch88@gmail.com" w:date="2022-01-04T18:06:00Z"/>
          <w:rFonts w:asciiTheme="majorHAnsi" w:hAnsiTheme="majorHAnsi" w:cstheme="majorHAnsi"/>
          <w:lang w:val="en-US"/>
        </w:rPr>
      </w:pPr>
      <w:r w:rsidRPr="008E46FE">
        <w:rPr>
          <w:rFonts w:asciiTheme="majorHAnsi" w:hAnsiTheme="majorHAnsi" w:cstheme="majorHAnsi"/>
          <w:lang w:val="en-US"/>
        </w:rPr>
        <w:t>Statistical analyses were performed using GraphPad Prism v9.2.0 or higher. Nanoindentation data were analyzed via nested one-way ANOVA</w:t>
      </w:r>
      <w:r>
        <w:rPr>
          <w:rFonts w:asciiTheme="majorHAnsi" w:hAnsiTheme="majorHAnsi" w:cstheme="majorHAnsi"/>
          <w:lang w:val="en-US"/>
        </w:rPr>
        <w:t xml:space="preserve"> (individual samples were nested per hydrogel type).</w:t>
      </w:r>
      <w:r w:rsidRPr="008E46FE">
        <w:rPr>
          <w:rFonts w:asciiTheme="majorHAnsi" w:hAnsiTheme="majorHAnsi" w:cstheme="majorHAnsi"/>
          <w:lang w:val="en-US"/>
        </w:rPr>
        <w:t xml:space="preserve"> </w:t>
      </w:r>
      <w:proofErr w:type="spellStart"/>
      <w:r w:rsidRPr="008E46FE">
        <w:rPr>
          <w:rFonts w:asciiTheme="majorHAnsi" w:hAnsiTheme="majorHAnsi" w:cstheme="majorHAnsi"/>
          <w:lang w:val="en-US"/>
        </w:rPr>
        <w:t>Šídák’s</w:t>
      </w:r>
      <w:proofErr w:type="spellEnd"/>
      <w:r w:rsidRPr="008E46FE">
        <w:rPr>
          <w:rFonts w:asciiTheme="majorHAnsi" w:hAnsiTheme="majorHAnsi" w:cstheme="majorHAnsi"/>
          <w:lang w:val="en-US"/>
        </w:rPr>
        <w:t xml:space="preserve"> post-hoc multiple comparison test</w:t>
      </w:r>
      <w:r>
        <w:rPr>
          <w:rFonts w:asciiTheme="majorHAnsi" w:hAnsiTheme="majorHAnsi" w:cstheme="majorHAnsi"/>
          <w:lang w:val="en-US"/>
        </w:rPr>
        <w:t xml:space="preserve"> was performed for prespecified group pairs to assess inter-group differences</w:t>
      </w:r>
      <w:r w:rsidRPr="008E46FE">
        <w:rPr>
          <w:rFonts w:asciiTheme="majorHAnsi" w:hAnsiTheme="majorHAnsi" w:cstheme="majorHAnsi"/>
          <w:lang w:val="en-US"/>
        </w:rPr>
        <w:t xml:space="preserve">. DMA data were </w:t>
      </w:r>
      <w:r w:rsidR="0025716F">
        <w:rPr>
          <w:rFonts w:asciiTheme="majorHAnsi" w:hAnsiTheme="majorHAnsi" w:cstheme="majorHAnsi"/>
          <w:lang w:val="en-US"/>
        </w:rPr>
        <w:t xml:space="preserve">first </w:t>
      </w:r>
      <w:r>
        <w:rPr>
          <w:rFonts w:asciiTheme="majorHAnsi" w:hAnsiTheme="majorHAnsi" w:cstheme="majorHAnsi"/>
          <w:lang w:val="en-US"/>
        </w:rPr>
        <w:t xml:space="preserve">analyzed via two-way ANOVA to assess the effect </w:t>
      </w:r>
      <w:r w:rsidR="0025716F">
        <w:rPr>
          <w:rFonts w:asciiTheme="majorHAnsi" w:hAnsiTheme="majorHAnsi" w:cstheme="majorHAnsi"/>
          <w:lang w:val="en-US"/>
        </w:rPr>
        <w:t xml:space="preserve">of different oscillatory frequencies (0.1 Hz and 1 Hz) and linker types (V20 vs. V40 vs. V20-RGD vs. V40-RGD). While the linker type yielded a significant difference (p=0.0078), the frequency did not (p=0.401), with </w:t>
      </w:r>
      <w:proofErr w:type="spellStart"/>
      <w:r w:rsidR="0025716F">
        <w:rPr>
          <w:rFonts w:asciiTheme="majorHAnsi" w:hAnsiTheme="majorHAnsi" w:cstheme="majorHAnsi"/>
          <w:lang w:val="en-US"/>
        </w:rPr>
        <w:t>p</w:t>
      </w:r>
      <w:r w:rsidR="0025716F" w:rsidRPr="0025716F">
        <w:rPr>
          <w:rFonts w:asciiTheme="majorHAnsi" w:hAnsiTheme="majorHAnsi" w:cstheme="majorHAnsi"/>
          <w:vertAlign w:val="subscript"/>
          <w:lang w:val="en-US"/>
        </w:rPr>
        <w:t>interaction</w:t>
      </w:r>
      <w:proofErr w:type="spellEnd"/>
      <w:r w:rsidR="0025716F">
        <w:rPr>
          <w:rFonts w:asciiTheme="majorHAnsi" w:hAnsiTheme="majorHAnsi" w:cstheme="majorHAnsi"/>
          <w:lang w:val="en-US"/>
        </w:rPr>
        <w:t xml:space="preserve">=0.370. Therefore, Young’s moduli obtained under different frequencies were pooled per linker type and data were </w:t>
      </w:r>
      <w:r w:rsidRPr="008E46FE">
        <w:rPr>
          <w:rFonts w:asciiTheme="majorHAnsi" w:hAnsiTheme="majorHAnsi" w:cstheme="majorHAnsi"/>
          <w:lang w:val="en-US"/>
        </w:rPr>
        <w:t>analyzed via one-way ANOVA employing a Welch test and Dunnett’s T3 post-hoc multiple comparison test.</w:t>
      </w:r>
    </w:p>
    <w:p w14:paraId="16BA9480" w14:textId="77777777" w:rsidR="00067C6D" w:rsidRDefault="00067C6D" w:rsidP="00D156CF">
      <w:pPr>
        <w:rPr>
          <w:lang w:val="en-US"/>
        </w:rPr>
      </w:pPr>
    </w:p>
    <w:p w14:paraId="0EDFA2E8" w14:textId="77777777" w:rsidR="00067C6D" w:rsidRPr="00B04F30" w:rsidRDefault="00067C6D">
      <w:pPr>
        <w:pStyle w:val="berschrift3"/>
        <w:numPr>
          <w:ilvl w:val="0"/>
          <w:numId w:val="47"/>
        </w:numPr>
        <w:jc w:val="both"/>
        <w:rPr>
          <w:rFonts w:cstheme="majorHAnsi"/>
          <w:lang w:val="en-US"/>
        </w:rPr>
        <w:pPrChange w:id="582" w:author="anna.resch88@gmail.com" w:date="2022-01-04T10:53:00Z">
          <w:pPr>
            <w:pStyle w:val="berschrift3"/>
            <w:numPr>
              <w:numId w:val="44"/>
            </w:numPr>
            <w:ind w:left="360" w:hanging="360"/>
            <w:jc w:val="both"/>
          </w:pPr>
        </w:pPrChange>
      </w:pPr>
      <w:bookmarkStart w:id="583" w:name="_Toc92462564"/>
      <w:r w:rsidRPr="00B04F30">
        <w:rPr>
          <w:rFonts w:cstheme="majorHAnsi"/>
          <w:lang w:val="en-US"/>
        </w:rPr>
        <w:t>Sealing of corneal tissue ruptures and stromal defects</w:t>
      </w:r>
      <w:bookmarkEnd w:id="583"/>
    </w:p>
    <w:p w14:paraId="5D2FE7AB" w14:textId="77777777" w:rsidR="00067C6D" w:rsidRPr="00F07AB2" w:rsidRDefault="00067C6D">
      <w:pPr>
        <w:pStyle w:val="berschrift4"/>
        <w:numPr>
          <w:ilvl w:val="1"/>
          <w:numId w:val="47"/>
        </w:numPr>
        <w:jc w:val="both"/>
        <w:rPr>
          <w:rFonts w:cstheme="majorHAnsi"/>
          <w:lang w:val="en-US"/>
        </w:rPr>
        <w:pPrChange w:id="584" w:author="anna.resch88@gmail.com" w:date="2022-01-04T10:53:00Z">
          <w:pPr>
            <w:pStyle w:val="berschrift4"/>
            <w:numPr>
              <w:ilvl w:val="1"/>
              <w:numId w:val="44"/>
            </w:numPr>
            <w:ind w:left="792" w:hanging="432"/>
            <w:jc w:val="both"/>
          </w:pPr>
        </w:pPrChange>
      </w:pPr>
      <w:bookmarkStart w:id="585" w:name="_Toc92462565"/>
      <w:r w:rsidRPr="00F07AB2">
        <w:rPr>
          <w:rFonts w:cstheme="majorHAnsi"/>
          <w:lang w:val="en-US"/>
        </w:rPr>
        <w:t>Filling and sealing of cornea defects in porcine eyes</w:t>
      </w:r>
      <w:bookmarkEnd w:id="585"/>
    </w:p>
    <w:p w14:paraId="4668EB7F" w14:textId="16E27566" w:rsidR="009862E1" w:rsidRDefault="00067C6D" w:rsidP="009862E1">
      <w:pPr>
        <w:jc w:val="both"/>
        <w:rPr>
          <w:ins w:id="586" w:author="anna.resch88@gmail.com" w:date="2022-01-04T10:54:00Z"/>
          <w:rFonts w:asciiTheme="majorHAnsi" w:hAnsiTheme="majorHAnsi" w:cstheme="majorHAnsi"/>
          <w:lang w:val="en-US"/>
        </w:rPr>
      </w:pPr>
      <w:r w:rsidRPr="00F07AB2">
        <w:rPr>
          <w:rFonts w:asciiTheme="majorHAnsi" w:hAnsiTheme="majorHAnsi" w:cstheme="majorHAnsi"/>
          <w:lang w:val="en-US"/>
        </w:rPr>
        <w:t>Extracted porcine eyes were obtained from a local butcher and were either frozen and thaw</w:t>
      </w:r>
      <w:r w:rsidR="00846C51">
        <w:rPr>
          <w:rFonts w:asciiTheme="majorHAnsi" w:hAnsiTheme="majorHAnsi" w:cstheme="majorHAnsi"/>
          <w:lang w:val="en-US"/>
        </w:rPr>
        <w:t>ed</w:t>
      </w:r>
      <w:r w:rsidRPr="00F07AB2">
        <w:rPr>
          <w:rFonts w:asciiTheme="majorHAnsi" w:hAnsiTheme="majorHAnsi" w:cstheme="majorHAnsi"/>
          <w:lang w:val="en-US"/>
        </w:rPr>
        <w:t xml:space="preserve"> or were used on the day of slaughter. Fresh eyes were de-epithelialized before the procedure. The cornea was either incised with a scalpel or lamellar defects were introduced. To prevent liquid from leaking out through the applied incision, a 1 % solution of sodium hyaluronate (Z-HYALIN®) was injected directly underneath the cornea. Next, a paracentesis was set, and a small amount of air was injected into the anterior chamber, right behind the incision. Protein aliquots of ULD-V20-ULD and ULD-V40-ULD were dissolved in PBS buffer with 2.5 mM riboflavin and 30 mM APS, 2-</w:t>
      </w:r>
      <w:r w:rsidR="0007752A">
        <w:rPr>
          <w:rFonts w:asciiTheme="majorHAnsi" w:hAnsiTheme="majorHAnsi" w:cstheme="majorHAnsi"/>
          <w:lang w:val="en-US"/>
        </w:rPr>
        <w:t>4</w:t>
      </w:r>
      <w:r w:rsidRPr="00F07AB2">
        <w:rPr>
          <w:rFonts w:asciiTheme="majorHAnsi" w:hAnsiTheme="majorHAnsi" w:cstheme="majorHAnsi"/>
          <w:lang w:val="en-US"/>
        </w:rPr>
        <w:t xml:space="preserve"> µ</w:t>
      </w:r>
      <w:r w:rsidR="0007752A">
        <w:rPr>
          <w:rFonts w:asciiTheme="majorHAnsi" w:hAnsiTheme="majorHAnsi" w:cstheme="majorHAnsi"/>
          <w:lang w:val="en-US"/>
        </w:rPr>
        <w:t>L</w:t>
      </w:r>
      <w:r w:rsidRPr="00F07AB2">
        <w:rPr>
          <w:rFonts w:asciiTheme="majorHAnsi" w:hAnsiTheme="majorHAnsi" w:cstheme="majorHAnsi"/>
          <w:lang w:val="en-US"/>
        </w:rPr>
        <w:t xml:space="preserve"> of the freshly prepared </w:t>
      </w:r>
      <w:r w:rsidR="005F4A65">
        <w:rPr>
          <w:rFonts w:asciiTheme="majorHAnsi" w:hAnsiTheme="majorHAnsi" w:cstheme="majorHAnsi"/>
          <w:lang w:val="en-US"/>
        </w:rPr>
        <w:t>non-</w:t>
      </w:r>
      <w:proofErr w:type="spellStart"/>
      <w:r w:rsidR="005F4A65">
        <w:rPr>
          <w:rFonts w:asciiTheme="majorHAnsi" w:hAnsiTheme="majorHAnsi" w:cstheme="majorHAnsi"/>
          <w:lang w:val="en-US"/>
        </w:rPr>
        <w:t>photocrosslinked</w:t>
      </w:r>
      <w:proofErr w:type="spellEnd"/>
      <w:r w:rsidR="005F4A65">
        <w:rPr>
          <w:rFonts w:asciiTheme="majorHAnsi" w:hAnsiTheme="majorHAnsi" w:cstheme="majorHAnsi"/>
          <w:lang w:val="en-US"/>
        </w:rPr>
        <w:t xml:space="preserve"> protein</w:t>
      </w:r>
      <w:r w:rsidRPr="00F07AB2">
        <w:rPr>
          <w:rFonts w:asciiTheme="majorHAnsi" w:hAnsiTheme="majorHAnsi" w:cstheme="majorHAnsi"/>
          <w:lang w:val="en-US"/>
        </w:rPr>
        <w:t xml:space="preserve">-solution were pipetted onto the corneal defect and illuminated with a </w:t>
      </w:r>
      <w:bookmarkStart w:id="587" w:name="_Hlk45959159"/>
      <w:r w:rsidRPr="00F07AB2">
        <w:rPr>
          <w:rFonts w:asciiTheme="majorHAnsi" w:hAnsiTheme="majorHAnsi" w:cstheme="majorHAnsi"/>
          <w:lang w:val="en-US"/>
        </w:rPr>
        <w:t xml:space="preserve">total exposure energy density of 5.8 J/cm², </w:t>
      </w:r>
      <w:bookmarkEnd w:id="587"/>
      <w:r w:rsidRPr="00F07AB2">
        <w:rPr>
          <w:rFonts w:asciiTheme="majorHAnsi" w:hAnsiTheme="majorHAnsi" w:cstheme="majorHAnsi"/>
          <w:lang w:val="en-US"/>
        </w:rPr>
        <w:t>comparable to values that are reported to be applied during keratoconus treatments</w:t>
      </w:r>
      <w:r>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 </w:instrText>
      </w:r>
      <w:r w:rsidR="002937E1">
        <w:rPr>
          <w:rFonts w:asciiTheme="majorHAnsi" w:hAnsiTheme="majorHAnsi" w:cstheme="majorHAnsi"/>
          <w:lang w:val="en-US"/>
        </w:rPr>
        <w:fldChar w:fldCharType="begin">
          <w:fldData xml:space="preserve">PEVuZE5vdGU+PENpdGU+PEF1dGhvcj5Xb2xsZW5zYWs8L0F1dGhvcj48WWVhcj4yMDA2PC9ZZWFy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</w:fldData>
        </w:fldChar>
      </w:r>
      <w:r w:rsidR="002937E1">
        <w:rPr>
          <w:rFonts w:asciiTheme="majorHAnsi" w:hAnsiTheme="majorHAnsi" w:cstheme="majorHAnsi"/>
          <w:lang w:val="en-US"/>
        </w:rPr>
        <w:instrText xml:space="preserve"> ADDIN EN.CITE.DATA </w:instrText>
      </w:r>
      <w:r w:rsidR="002937E1">
        <w:rPr>
          <w:rFonts w:asciiTheme="majorHAnsi" w:hAnsiTheme="majorHAnsi" w:cstheme="majorHAnsi"/>
          <w:lang w:val="en-US"/>
        </w:rPr>
      </w:r>
      <w:r w:rsidR="002937E1">
        <w:rPr>
          <w:rFonts w:asciiTheme="majorHAnsi" w:hAnsiTheme="majorHAnsi" w:cstheme="majorHAnsi"/>
          <w:lang w:val="en-US"/>
        </w:rPr>
        <w:fldChar w:fldCharType="end"/>
      </w:r>
      <w:r>
        <w:rPr>
          <w:rFonts w:asciiTheme="majorHAnsi" w:hAnsiTheme="majorHAnsi" w:cstheme="majorHAnsi"/>
          <w:lang w:val="en-US"/>
        </w:rPr>
      </w:r>
      <w:r>
        <w:rPr>
          <w:rFonts w:asciiTheme="majorHAnsi" w:hAnsiTheme="majorHAnsi" w:cstheme="majorHAnsi"/>
          <w:lang w:val="en-US"/>
        </w:rPr>
        <w:fldChar w:fldCharType="separate"/>
      </w:r>
      <w:r w:rsidR="002937E1" w:rsidRPr="002937E1">
        <w:rPr>
          <w:rFonts w:asciiTheme="majorHAnsi" w:hAnsiTheme="majorHAnsi" w:cstheme="majorHAnsi"/>
          <w:noProof/>
          <w:vertAlign w:val="superscript"/>
          <w:lang w:val="en-US"/>
        </w:rPr>
        <w:t>20-21</w:t>
      </w:r>
      <w:r>
        <w:rPr>
          <w:rFonts w:asciiTheme="majorHAnsi" w:hAnsiTheme="majorHAnsi" w:cstheme="majorHAnsi"/>
          <w:lang w:val="en-US"/>
        </w:rPr>
        <w:fldChar w:fldCharType="end"/>
      </w:r>
      <w:r w:rsidRPr="00F07AB2">
        <w:rPr>
          <w:rFonts w:asciiTheme="majorHAnsi" w:hAnsiTheme="majorHAnsi" w:cstheme="majorHAnsi"/>
          <w:lang w:val="en-US"/>
        </w:rPr>
        <w:t xml:space="preserve">. An infusion bag was connected to an intraocular pressure sensor to measure and control intraocular pressures by varying the height of the infusion bag. </w:t>
      </w:r>
    </w:p>
    <w:p w14:paraId="11998128" w14:textId="77777777" w:rsidR="009862E1" w:rsidRDefault="009862E1" w:rsidP="009862E1">
      <w:pPr>
        <w:jc w:val="both"/>
        <w:rPr>
          <w:ins w:id="588" w:author="anna.resch88@gmail.com" w:date="2022-01-04T10:54:00Z"/>
          <w:rFonts w:asciiTheme="majorHAnsi" w:hAnsiTheme="majorHAnsi" w:cstheme="majorHAnsi"/>
          <w:lang w:val="en-US"/>
        </w:rPr>
      </w:pPr>
    </w:p>
    <w:p w14:paraId="566A6528" w14:textId="436B9755" w:rsidR="009862E1" w:rsidRPr="00F07AB2" w:rsidRDefault="009862E1" w:rsidP="009862E1">
      <w:pPr>
        <w:jc w:val="both"/>
        <w:rPr>
          <w:moveTo w:id="589" w:author="anna.resch88@gmail.com" w:date="2022-01-04T10:54:00Z"/>
          <w:rFonts w:asciiTheme="majorHAnsi" w:hAnsiTheme="majorHAnsi" w:cstheme="majorHAnsi"/>
          <w:lang w:val="en-US"/>
        </w:rPr>
      </w:pPr>
      <w:moveToRangeStart w:id="590" w:author="anna.resch88@gmail.com" w:date="2022-01-04T10:54:00Z" w:name="move92186105"/>
      <w:moveTo w:id="591" w:author="anna.resch88@gmail.com" w:date="2022-01-04T10:54:00Z">
        <w:r w:rsidRPr="00F07AB2">
          <w:rPr>
            <w:rFonts w:asciiTheme="majorHAnsi" w:hAnsiTheme="majorHAnsi" w:cstheme="majorHAnsi"/>
            <w:b/>
            <w:bCs/>
            <w:lang w:val="en-US"/>
          </w:rPr>
          <w:t>Movie S-1: Removal of crosslinked hydrogel from cornea surface results in tearing of the hydrogel patch.</w:t>
        </w:r>
        <w:r w:rsidRPr="00F07AB2">
          <w:rPr>
            <w:rFonts w:asciiTheme="majorHAnsi" w:hAnsiTheme="majorHAnsi" w:cstheme="majorHAnsi"/>
            <w:lang w:val="en-US"/>
          </w:rPr>
          <w:t xml:space="preserve"> ULD-V40-ULD, 20 % protein crosslinked with 2.5 mM riboflavin and 30 mM APS was crosslinked at a total exposure energy density of 5.8 J/cm².</w:t>
        </w:r>
      </w:moveTo>
    </w:p>
    <w:p w14:paraId="4AB79F66" w14:textId="77777777" w:rsidR="009862E1" w:rsidRPr="00F07AB2" w:rsidRDefault="009862E1" w:rsidP="009862E1">
      <w:pPr>
        <w:jc w:val="both"/>
        <w:rPr>
          <w:moveTo w:id="592" w:author="anna.resch88@gmail.com" w:date="2022-01-04T10:54:00Z"/>
          <w:rFonts w:asciiTheme="majorHAnsi" w:hAnsiTheme="majorHAnsi" w:cstheme="majorHAnsi"/>
          <w:lang w:val="en-US"/>
        </w:rPr>
      </w:pPr>
    </w:p>
    <w:p w14:paraId="016AED2A" w14:textId="77777777" w:rsidR="009862E1" w:rsidRPr="00F07AB2" w:rsidRDefault="009862E1" w:rsidP="009862E1">
      <w:pPr>
        <w:jc w:val="both"/>
        <w:rPr>
          <w:moveTo w:id="593" w:author="anna.resch88@gmail.com" w:date="2022-01-04T10:54:00Z"/>
          <w:rFonts w:asciiTheme="majorHAnsi" w:hAnsiTheme="majorHAnsi" w:cstheme="majorHAnsi"/>
          <w:lang w:val="en-US"/>
        </w:rPr>
      </w:pPr>
      <w:moveTo w:id="594" w:author="anna.resch88@gmail.com" w:date="2022-01-04T10:54:00Z">
        <w:r w:rsidRPr="00F07AB2">
          <w:rPr>
            <w:rFonts w:asciiTheme="majorHAnsi" w:hAnsiTheme="majorHAnsi" w:cstheme="majorHAnsi"/>
            <w:b/>
            <w:bCs/>
            <w:lang w:val="en-US"/>
          </w:rPr>
          <w:t>Movie S-2: ULD-ELP-ULD hydrogel patches can withstand intraocular pressures of 100 mmHg without breaking</w:t>
        </w:r>
        <w:r w:rsidRPr="00F07AB2">
          <w:rPr>
            <w:rFonts w:asciiTheme="majorHAnsi" w:hAnsiTheme="majorHAnsi" w:cstheme="majorHAnsi"/>
            <w:lang w:val="en-US"/>
          </w:rPr>
          <w:t xml:space="preserve"> (higher pressures could not be applied in this setting). Mechanical squeezing of the eye led to liquid leakage through the paracentesis, the hydrogel patch remained intact and sealed a cross-shaped incision efficiently.</w:t>
        </w:r>
      </w:moveTo>
    </w:p>
    <w:p w14:paraId="7E192751" w14:textId="77777777" w:rsidR="009862E1" w:rsidRPr="00F07AB2" w:rsidRDefault="009862E1" w:rsidP="009862E1">
      <w:pPr>
        <w:jc w:val="both"/>
        <w:rPr>
          <w:moveTo w:id="595" w:author="anna.resch88@gmail.com" w:date="2022-01-04T10:54:00Z"/>
          <w:rFonts w:asciiTheme="majorHAnsi" w:hAnsiTheme="majorHAnsi" w:cstheme="majorHAnsi"/>
          <w:lang w:val="en-US"/>
        </w:rPr>
      </w:pPr>
    </w:p>
    <w:p w14:paraId="26063E12" w14:textId="77777777" w:rsidR="009862E1" w:rsidRPr="00F07AB2" w:rsidRDefault="009862E1" w:rsidP="009862E1">
      <w:pPr>
        <w:jc w:val="both"/>
        <w:rPr>
          <w:moveTo w:id="596" w:author="anna.resch88@gmail.com" w:date="2022-01-04T10:54:00Z"/>
          <w:rFonts w:asciiTheme="majorHAnsi" w:hAnsiTheme="majorHAnsi" w:cstheme="majorHAnsi"/>
          <w:lang w:val="en-US"/>
        </w:rPr>
      </w:pPr>
      <w:moveTo w:id="597" w:author="anna.resch88@gmail.com" w:date="2022-01-04T10:54:00Z">
        <w:r w:rsidRPr="00F07AB2">
          <w:rPr>
            <w:rFonts w:asciiTheme="majorHAnsi" w:hAnsiTheme="majorHAnsi" w:cstheme="majorHAnsi"/>
            <w:noProof/>
            <w:lang w:eastAsia="de-DE"/>
          </w:rPr>
          <w:lastRenderedPageBreak/>
          <w:drawing>
            <wp:inline distT="0" distB="0" distL="0" distR="0" wp14:anchorId="59E80318" wp14:editId="34CB99E5">
              <wp:extent cx="5462270" cy="1566545"/>
              <wp:effectExtent l="0" t="0" r="508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moveTo>
    </w:p>
    <w:p w14:paraId="58881047" w14:textId="7777E6A6" w:rsidR="009862E1" w:rsidRPr="00F07AB2" w:rsidRDefault="009862E1" w:rsidP="009862E1">
      <w:pPr>
        <w:jc w:val="both"/>
        <w:rPr>
          <w:moveTo w:id="598" w:author="anna.resch88@gmail.com" w:date="2022-01-04T10:54:00Z"/>
          <w:rFonts w:asciiTheme="majorHAnsi" w:hAnsiTheme="majorHAnsi" w:cstheme="majorHAnsi"/>
          <w:lang w:val="en-US"/>
        </w:rPr>
      </w:pPr>
      <w:moveTo w:id="599" w:author="anna.resch88@gmail.com" w:date="2022-01-04T10:54:00Z">
        <w:r w:rsidRPr="005A3A19">
          <w:rPr>
            <w:rFonts w:asciiTheme="majorHAnsi" w:hAnsiTheme="majorHAnsi" w:cstheme="majorHAnsi"/>
            <w:b/>
            <w:bCs/>
            <w:highlight w:val="magenta"/>
            <w:lang w:val="en-US"/>
            <w:rPrChange w:id="600" w:author="anna.resch88@gmail.com" w:date="2022-01-04T16:05:00Z">
              <w:rPr>
                <w:rFonts w:asciiTheme="majorHAnsi" w:hAnsiTheme="majorHAnsi" w:cstheme="majorHAnsi"/>
                <w:b/>
                <w:bCs/>
                <w:lang w:val="en-US"/>
              </w:rPr>
            </w:rPrChange>
          </w:rPr>
          <w:t>Figure S-1</w:t>
        </w:r>
      </w:moveTo>
      <w:ins w:id="601" w:author="anna.resch88@gmail.com" w:date="2022-01-04T16:04:00Z">
        <w:r w:rsidR="005A3A19" w:rsidRPr="005A3A19">
          <w:rPr>
            <w:rFonts w:asciiTheme="majorHAnsi" w:hAnsiTheme="majorHAnsi" w:cstheme="majorHAnsi"/>
            <w:b/>
            <w:bCs/>
            <w:highlight w:val="magenta"/>
            <w:lang w:val="en-US"/>
            <w:rPrChange w:id="602" w:author="anna.resch88@gmail.com" w:date="2022-01-04T16:05:00Z">
              <w:rPr>
                <w:rFonts w:asciiTheme="majorHAnsi" w:hAnsiTheme="majorHAnsi" w:cstheme="majorHAnsi"/>
                <w:b/>
                <w:bCs/>
                <w:lang w:val="en-US"/>
              </w:rPr>
            </w:rPrChange>
          </w:rPr>
          <w:t>1</w:t>
        </w:r>
      </w:ins>
      <w:moveTo w:id="603" w:author="anna.resch88@gmail.com" w:date="2022-01-04T10:54:00Z">
        <w:del w:id="604" w:author="anna.resch88@gmail.com" w:date="2022-01-04T16:04:00Z">
          <w:r w:rsidDel="005A3A19">
            <w:rPr>
              <w:rFonts w:asciiTheme="majorHAnsi" w:hAnsiTheme="majorHAnsi" w:cstheme="majorHAnsi"/>
              <w:b/>
              <w:bCs/>
              <w:lang w:val="en-US"/>
            </w:rPr>
            <w:delText>2</w:delText>
          </w:r>
        </w:del>
        <w:r w:rsidRPr="00F07AB2">
          <w:rPr>
            <w:rFonts w:asciiTheme="majorHAnsi" w:hAnsiTheme="majorHAnsi" w:cstheme="majorHAnsi"/>
            <w:b/>
            <w:bCs/>
            <w:lang w:val="en-US"/>
          </w:rPr>
          <w:t xml:space="preserve">: Creating adherent hydrogel patches to seal full-thickness corneal incisions, utilizing a </w:t>
        </w:r>
        <w:r>
          <w:rPr>
            <w:rFonts w:asciiTheme="majorHAnsi" w:hAnsiTheme="majorHAnsi" w:cstheme="majorHAnsi"/>
            <w:b/>
            <w:bCs/>
            <w:lang w:val="en-US"/>
          </w:rPr>
          <w:t xml:space="preserve">ULD-ELP-ULD </w:t>
        </w:r>
        <w:r w:rsidRPr="00F07AB2">
          <w:rPr>
            <w:rFonts w:asciiTheme="majorHAnsi" w:hAnsiTheme="majorHAnsi" w:cstheme="majorHAnsi"/>
            <w:b/>
            <w:bCs/>
            <w:lang w:val="en-US"/>
          </w:rPr>
          <w:t>hydrogel mold to prevent the liquid solution from flowing away.</w:t>
        </w:r>
        <w:r w:rsidRPr="00F07AB2">
          <w:rPr>
            <w:rFonts w:asciiTheme="majorHAnsi" w:hAnsiTheme="majorHAnsi" w:cstheme="majorHAnsi"/>
            <w:lang w:val="en-US"/>
          </w:rPr>
          <w:t xml:space="preserve"> A pre-polymerized hydrogel film with a punched hole of about 5 mm diameter – serving as a mold – was positioned around the incision and filled with </w:t>
        </w:r>
        <w:r w:rsidRPr="0056457C">
          <w:rPr>
            <w:rFonts w:asciiTheme="majorHAnsi" w:hAnsiTheme="majorHAnsi" w:cstheme="majorHAnsi"/>
            <w:lang w:val="en-US"/>
          </w:rPr>
          <w:t xml:space="preserve">a </w:t>
        </w:r>
        <w:r>
          <w:rPr>
            <w:rFonts w:asciiTheme="majorHAnsi" w:hAnsiTheme="majorHAnsi" w:cstheme="majorHAnsi"/>
            <w:lang w:val="en-US"/>
          </w:rPr>
          <w:t>Pregel</w:t>
        </w:r>
        <w:r w:rsidRPr="0056457C">
          <w:rPr>
            <w:rFonts w:asciiTheme="majorHAnsi" w:hAnsiTheme="majorHAnsi" w:cstheme="majorHAnsi"/>
            <w:lang w:val="en-US"/>
          </w:rPr>
          <w:t>-solution of ULD-V40-ULD (2.5 mM riboflavin, 30 mM APS). The hydrogel was crosslinked for 30 seconds. The pre-polymerized hydrogel mold was then removed, leaving behind an adherent</w:t>
        </w:r>
        <w:r w:rsidRPr="00F07AB2">
          <w:rPr>
            <w:rFonts w:asciiTheme="majorHAnsi" w:hAnsiTheme="majorHAnsi" w:cstheme="majorHAnsi"/>
            <w:lang w:val="en-US"/>
          </w:rPr>
          <w:t xml:space="preserve"> hydrogel patch sealing the incision. </w:t>
        </w:r>
      </w:moveTo>
    </w:p>
    <w:moveToRangeEnd w:id="590"/>
    <w:p w14:paraId="13149754" w14:textId="76E56887" w:rsidR="00067C6D" w:rsidRPr="00F07AB2" w:rsidRDefault="00067C6D" w:rsidP="00067C6D">
      <w:pPr>
        <w:jc w:val="both"/>
        <w:rPr>
          <w:rFonts w:asciiTheme="majorHAnsi" w:hAnsiTheme="majorHAnsi" w:cstheme="majorHAnsi"/>
          <w:lang w:val="en-US"/>
        </w:rPr>
      </w:pPr>
    </w:p>
    <w:p w14:paraId="17FE3F12" w14:textId="77777777" w:rsidR="00067C6D" w:rsidRPr="00F07AB2" w:rsidRDefault="00067C6D">
      <w:pPr>
        <w:pStyle w:val="berschrift4"/>
        <w:numPr>
          <w:ilvl w:val="1"/>
          <w:numId w:val="47"/>
        </w:numPr>
        <w:jc w:val="both"/>
        <w:rPr>
          <w:rFonts w:cstheme="majorHAnsi"/>
          <w:lang w:val="en-US"/>
        </w:rPr>
        <w:pPrChange w:id="605" w:author="anna.resch88@gmail.com" w:date="2022-01-04T10:53:00Z">
          <w:pPr>
            <w:pStyle w:val="berschrift4"/>
            <w:numPr>
              <w:ilvl w:val="1"/>
              <w:numId w:val="44"/>
            </w:numPr>
            <w:ind w:left="792" w:hanging="432"/>
            <w:jc w:val="both"/>
          </w:pPr>
        </w:pPrChange>
      </w:pPr>
      <w:bookmarkStart w:id="606" w:name="_Toc92462566"/>
      <w:r w:rsidRPr="00F07AB2">
        <w:rPr>
          <w:rFonts w:cstheme="majorHAnsi"/>
          <w:lang w:val="en-US"/>
        </w:rPr>
        <w:t>Filling and sealing of human corneal explants</w:t>
      </w:r>
      <w:bookmarkEnd w:id="606"/>
    </w:p>
    <w:p w14:paraId="72FDA4C5" w14:textId="58FDEBCB" w:rsidR="009862E1" w:rsidRPr="00F07AB2" w:rsidRDefault="00067C6D" w:rsidP="009862E1">
      <w:pPr>
        <w:jc w:val="both"/>
        <w:rPr>
          <w:rFonts w:asciiTheme="majorHAnsi" w:hAnsiTheme="majorHAnsi" w:cstheme="majorHAnsi"/>
          <w:lang w:val="en-US"/>
        </w:rPr>
      </w:pPr>
      <w:bookmarkStart w:id="607" w:name="_Hlk48995334"/>
      <w:r w:rsidRPr="00F07AB2">
        <w:rPr>
          <w:rFonts w:asciiTheme="majorHAnsi" w:hAnsiTheme="majorHAnsi" w:cstheme="majorHAnsi"/>
          <w:lang w:val="en-US"/>
        </w:rPr>
        <w:t xml:space="preserve">Human </w:t>
      </w:r>
      <w:proofErr w:type="spellStart"/>
      <w:r w:rsidRPr="00F07AB2">
        <w:rPr>
          <w:rFonts w:asciiTheme="majorHAnsi" w:hAnsiTheme="majorHAnsi" w:cstheme="majorHAnsi"/>
          <w:lang w:val="en-US"/>
        </w:rPr>
        <w:t>cornea</w:t>
      </w:r>
      <w:r>
        <w:rPr>
          <w:rFonts w:asciiTheme="majorHAnsi" w:hAnsiTheme="majorHAnsi" w:cstheme="majorHAnsi"/>
          <w:lang w:val="en-US"/>
        </w:rPr>
        <w:t>e</w:t>
      </w:r>
      <w:proofErr w:type="spellEnd"/>
      <w:r w:rsidRPr="00F07AB2">
        <w:rPr>
          <w:rFonts w:asciiTheme="majorHAnsi" w:hAnsiTheme="majorHAnsi" w:cstheme="majorHAnsi"/>
          <w:lang w:val="en-US"/>
        </w:rPr>
        <w:t xml:space="preserve"> were received from the Lions Cornea Bank Baden-Württemberg (Freiburg, Germany)</w:t>
      </w:r>
      <w:r w:rsidR="009862E1">
        <w:rPr>
          <w:rFonts w:asciiTheme="majorHAnsi" w:hAnsiTheme="majorHAnsi" w:cstheme="majorHAnsi"/>
          <w:lang w:val="en-US"/>
        </w:rPr>
        <w:t xml:space="preserve"> and </w:t>
      </w:r>
      <w:r w:rsidR="009862E1" w:rsidRPr="00F07AB2">
        <w:rPr>
          <w:rFonts w:asciiTheme="majorHAnsi" w:hAnsiTheme="majorHAnsi" w:cstheme="majorHAnsi"/>
          <w:lang w:val="en-US"/>
        </w:rPr>
        <w:t>were kindly provided by the Ophthalmology Department of the University Hospital Freiburg</w:t>
      </w:r>
      <w:r w:rsidRPr="00F07AB2">
        <w:rPr>
          <w:rFonts w:asciiTheme="majorHAnsi" w:hAnsiTheme="majorHAnsi" w:cstheme="majorHAnsi"/>
          <w:lang w:val="en-US"/>
        </w:rPr>
        <w:t xml:space="preserve">. Ethics approval for the use of corneal tissue was granted by the local Ethics Committee (Research Ethics Committee of </w:t>
      </w:r>
      <w:r>
        <w:rPr>
          <w:rFonts w:asciiTheme="majorHAnsi" w:hAnsiTheme="majorHAnsi" w:cstheme="majorHAnsi"/>
          <w:lang w:val="en-US"/>
        </w:rPr>
        <w:t xml:space="preserve">the </w:t>
      </w:r>
      <w:r w:rsidRPr="00F07AB2">
        <w:rPr>
          <w:rFonts w:asciiTheme="majorHAnsi" w:hAnsiTheme="majorHAnsi" w:cstheme="majorHAnsi"/>
          <w:lang w:val="en-US"/>
        </w:rPr>
        <w:t>University of Freiburg).</w:t>
      </w:r>
      <w:r w:rsidR="009862E1" w:rsidRPr="00F07AB2">
        <w:rPr>
          <w:rFonts w:asciiTheme="majorHAnsi" w:hAnsiTheme="majorHAnsi" w:cstheme="majorHAnsi"/>
          <w:lang w:val="en-US"/>
        </w:rPr>
        <w:t xml:space="preserve"> Explants were obtained from donors who had voluntarily agreed to donate organs, including eyes and parts thereof. Explants were only used for these experiments, if they were not fit for transplantation due to a low endothelial cell count</w:t>
      </w:r>
      <w:r w:rsidR="009862E1">
        <w:rPr>
          <w:rFonts w:asciiTheme="majorHAnsi" w:hAnsiTheme="majorHAnsi" w:cstheme="majorHAnsi"/>
          <w:lang w:val="en-US"/>
        </w:rPr>
        <w:t>, but otherwise intact</w:t>
      </w:r>
      <w:r w:rsidR="009862E1" w:rsidRPr="00F07AB2">
        <w:rPr>
          <w:rFonts w:asciiTheme="majorHAnsi" w:hAnsiTheme="majorHAnsi" w:cstheme="majorHAnsi"/>
          <w:lang w:val="en-US"/>
        </w:rPr>
        <w:t>.</w:t>
      </w:r>
    </w:p>
    <w:bookmarkEnd w:id="607"/>
    <w:p w14:paraId="0FC648F1" w14:textId="3E507E1E" w:rsidR="00067C6D" w:rsidRDefault="00067C6D" w:rsidP="00067C6D">
      <w:pPr>
        <w:jc w:val="both"/>
        <w:rPr>
          <w:rFonts w:asciiTheme="majorHAnsi" w:hAnsiTheme="majorHAnsi" w:cstheme="majorHAnsi"/>
          <w:lang w:val="en-US"/>
        </w:rPr>
      </w:pPr>
      <w:r w:rsidRPr="00F07AB2">
        <w:rPr>
          <w:rFonts w:asciiTheme="majorHAnsi" w:hAnsiTheme="majorHAnsi" w:cstheme="majorHAnsi"/>
          <w:lang w:val="en-US"/>
        </w:rPr>
        <w:t>Cornea explants were mounted on an artificial anterior eye chamber. Ulcer-like surface abrasions or penetrating vertical incisions were inflicted and subsequently sealed with ULD-V40-ULD with the catalyst riboflavin and</w:t>
      </w:r>
      <w:r>
        <w:rPr>
          <w:rFonts w:asciiTheme="majorHAnsi" w:hAnsiTheme="majorHAnsi" w:cstheme="majorHAnsi"/>
          <w:lang w:val="en-US"/>
        </w:rPr>
        <w:t xml:space="preserve"> crosslinked at a total exposure energy density of</w:t>
      </w:r>
      <w:r w:rsidRPr="00F07AB2">
        <w:rPr>
          <w:rFonts w:asciiTheme="majorHAnsi" w:hAnsiTheme="majorHAnsi" w:cstheme="majorHAnsi"/>
          <w:lang w:val="en-US"/>
        </w:rPr>
        <w:t xml:space="preserve"> 5.8 J/cm². Sealed cornea explants were then kept in Modified Eagle’s Medium culture for 7 days (MEM, containing 10 % fetal bovine serum and penicillin/streptomycin). Cornea were embedded in paraffin and microtome cuts were prepared. The cuts underwent hematoxylin-eosin</w:t>
      </w:r>
      <w:r>
        <w:rPr>
          <w:rFonts w:asciiTheme="majorHAnsi" w:hAnsiTheme="majorHAnsi" w:cstheme="majorHAnsi"/>
          <w:lang w:val="en-US"/>
        </w:rPr>
        <w:t xml:space="preserve"> (HE)</w:t>
      </w:r>
      <w:r w:rsidRPr="00F07AB2">
        <w:rPr>
          <w:rFonts w:asciiTheme="majorHAnsi" w:hAnsiTheme="majorHAnsi" w:cstheme="majorHAnsi"/>
          <w:lang w:val="en-US"/>
        </w:rPr>
        <w:t xml:space="preserve"> staining and were subsequently scanned to visualize cellular and extracellular matrix structures as well as the hydrogel filling.</w:t>
      </w:r>
      <w:del w:id="608" w:author="anna.resch88@gmail.com" w:date="2022-01-04T10:53:00Z">
        <w:r w:rsidRPr="00F07AB2" w:rsidDel="009862E1">
          <w:rPr>
            <w:rFonts w:asciiTheme="majorHAnsi" w:hAnsiTheme="majorHAnsi" w:cstheme="majorHAnsi"/>
            <w:lang w:val="en-US"/>
          </w:rPr>
          <w:delText xml:space="preserve"> </w:delText>
        </w:r>
        <w:r w:rsidRPr="00F07AB2" w:rsidDel="009862E1">
          <w:rPr>
            <w:rFonts w:asciiTheme="majorHAnsi" w:hAnsiTheme="majorHAnsi" w:cstheme="majorHAnsi"/>
            <w:lang w:val="en-US"/>
          </w:rPr>
          <w:br w:type="page"/>
        </w:r>
      </w:del>
    </w:p>
    <w:p w14:paraId="3103293B" w14:textId="77777777" w:rsidR="008E46FE" w:rsidRPr="00C26FAF" w:rsidDel="009862E1" w:rsidRDefault="008E46FE" w:rsidP="00067C6D">
      <w:pPr>
        <w:jc w:val="both"/>
        <w:rPr>
          <w:del w:id="609" w:author="anna.resch88@gmail.com" w:date="2022-01-04T10:53:00Z"/>
          <w:rFonts w:asciiTheme="majorHAnsi" w:hAnsiTheme="majorHAnsi" w:cstheme="majorHAnsi"/>
          <w:lang w:val="en-US"/>
        </w:rPr>
      </w:pPr>
    </w:p>
    <w:p w14:paraId="44E91041" w14:textId="352D9720" w:rsidR="00067C6D" w:rsidRPr="00F07AB2" w:rsidDel="006210AB" w:rsidRDefault="00067C6D" w:rsidP="00067C6D">
      <w:pPr>
        <w:pStyle w:val="berschrift1"/>
        <w:jc w:val="both"/>
        <w:rPr>
          <w:del w:id="610" w:author="anna.resch88@gmail.com" w:date="2022-01-04T10:03:00Z"/>
          <w:rFonts w:cstheme="majorHAnsi"/>
          <w:lang w:val="en-US"/>
        </w:rPr>
      </w:pPr>
      <w:del w:id="611" w:author="anna.resch88@gmail.com" w:date="2022-01-04T10:03:00Z">
        <w:r w:rsidRPr="00F07AB2" w:rsidDel="006210AB">
          <w:rPr>
            <w:rFonts w:cstheme="majorHAnsi"/>
            <w:lang w:val="en-US"/>
          </w:rPr>
          <w:delText>Supplementary Data, Figures and Tables</w:delText>
        </w:r>
      </w:del>
    </w:p>
    <w:p w14:paraId="3C216B20" w14:textId="310B6C29" w:rsidR="00067C6D" w:rsidRPr="00F07AB2" w:rsidDel="006210AB" w:rsidRDefault="00067C6D" w:rsidP="00067C6D">
      <w:pPr>
        <w:jc w:val="both"/>
        <w:rPr>
          <w:del w:id="612" w:author="anna.resch88@gmail.com" w:date="2022-01-04T10:03:00Z"/>
          <w:rFonts w:asciiTheme="majorHAnsi" w:hAnsiTheme="majorHAnsi" w:cstheme="majorHAnsi"/>
          <w:lang w:val="en-US"/>
        </w:rPr>
      </w:pPr>
    </w:p>
    <w:p w14:paraId="69177879" w14:textId="416E6202" w:rsidR="00067C6D" w:rsidRPr="00F07AB2" w:rsidDel="006210AB" w:rsidRDefault="00067C6D" w:rsidP="00067C6D">
      <w:pPr>
        <w:pStyle w:val="berschrift3"/>
        <w:numPr>
          <w:ilvl w:val="0"/>
          <w:numId w:val="16"/>
        </w:numPr>
        <w:jc w:val="both"/>
        <w:rPr>
          <w:del w:id="613" w:author="anna.resch88@gmail.com" w:date="2022-01-04T10:03:00Z"/>
          <w:rFonts w:cstheme="majorHAnsi"/>
          <w:lang w:val="en-US"/>
        </w:rPr>
      </w:pPr>
      <w:bookmarkStart w:id="614" w:name="_Toc92273419"/>
      <w:bookmarkStart w:id="615" w:name="_Toc92273474"/>
      <w:del w:id="616" w:author="anna.resch88@gmail.com" w:date="2022-01-04T10:03:00Z">
        <w:r w:rsidRPr="00F07AB2" w:rsidDel="006210AB">
          <w:rPr>
            <w:rFonts w:cstheme="majorHAnsi"/>
            <w:lang w:val="en-US"/>
          </w:rPr>
          <w:delText>Design of hydrogel building blocks and molecular characterization</w:delText>
        </w:r>
        <w:bookmarkEnd w:id="614"/>
        <w:bookmarkEnd w:id="615"/>
        <w:r w:rsidRPr="00F07AB2" w:rsidDel="006210AB">
          <w:rPr>
            <w:rFonts w:cstheme="majorHAnsi"/>
            <w:lang w:val="en-US"/>
          </w:rPr>
          <w:delText xml:space="preserve"> </w:delText>
        </w:r>
      </w:del>
    </w:p>
    <w:p w14:paraId="4475AF98" w14:textId="42B2B40D" w:rsidR="00067C6D" w:rsidRPr="00F07AB2" w:rsidDel="006210AB" w:rsidRDefault="00067C6D" w:rsidP="00067C6D">
      <w:pPr>
        <w:jc w:val="both"/>
        <w:rPr>
          <w:del w:id="617" w:author="anna.resch88@gmail.com" w:date="2022-01-04T10:03:00Z"/>
          <w:rFonts w:asciiTheme="majorHAnsi" w:hAnsiTheme="majorHAnsi" w:cstheme="majorHAnsi"/>
          <w:lang w:val="en-US"/>
        </w:rPr>
      </w:pPr>
    </w:p>
    <w:p w14:paraId="71DE3ACC" w14:textId="38894C9D" w:rsidR="00067C6D" w:rsidRPr="00F07AB2" w:rsidDel="006210AB" w:rsidRDefault="00067C6D" w:rsidP="00067C6D">
      <w:pPr>
        <w:pStyle w:val="berschrift4"/>
        <w:numPr>
          <w:ilvl w:val="1"/>
          <w:numId w:val="16"/>
        </w:numPr>
        <w:jc w:val="both"/>
        <w:rPr>
          <w:del w:id="618" w:author="anna.resch88@gmail.com" w:date="2022-01-04T10:03:00Z"/>
          <w:rFonts w:cstheme="majorHAnsi"/>
          <w:lang w:val="en-US"/>
        </w:rPr>
      </w:pPr>
      <w:bookmarkStart w:id="619" w:name="_Toc92273420"/>
      <w:bookmarkStart w:id="620" w:name="_Toc92273475"/>
      <w:del w:id="621" w:author="anna.resch88@gmail.com" w:date="2022-01-04T10:03:00Z">
        <w:r w:rsidRPr="00F07AB2" w:rsidDel="006210AB">
          <w:rPr>
            <w:rFonts w:cstheme="majorHAnsi"/>
            <w:lang w:val="en-US"/>
          </w:rPr>
          <w:delText>Protein expression, purification and yield</w:delText>
        </w:r>
        <w:bookmarkEnd w:id="619"/>
        <w:bookmarkEnd w:id="620"/>
      </w:del>
    </w:p>
    <w:p w14:paraId="7582A97B" w14:textId="13E8958E" w:rsidR="00067C6D" w:rsidRPr="00F07AB2" w:rsidDel="003F21C1" w:rsidRDefault="00067C6D" w:rsidP="00067C6D">
      <w:pPr>
        <w:jc w:val="both"/>
        <w:rPr>
          <w:del w:id="622" w:author="anna.resch88@gmail.com" w:date="2022-01-04T10:07:00Z"/>
          <w:rFonts w:asciiTheme="majorHAnsi" w:hAnsiTheme="majorHAnsi" w:cstheme="majorHAnsi"/>
          <w:lang w:val="en-US"/>
        </w:rPr>
      </w:pPr>
      <w:del w:id="623" w:author="anna.resch88@gmail.com" w:date="2022-01-04T10:07:00Z">
        <w:r w:rsidDel="003F21C1">
          <w:rPr>
            <w:rFonts w:asciiTheme="majorHAnsi" w:hAnsiTheme="majorHAnsi" w:cstheme="majorHAnsi"/>
            <w:lang w:val="en-US"/>
          </w:rPr>
          <w:delText>SDS-PAGE of H</w:delText>
        </w:r>
        <w:r w:rsidRPr="00F07AB2" w:rsidDel="003F21C1">
          <w:rPr>
            <w:rFonts w:asciiTheme="majorHAnsi" w:hAnsiTheme="majorHAnsi" w:cstheme="majorHAnsi"/>
            <w:lang w:val="en-US"/>
          </w:rPr>
          <w:delText>is-tag based purification via FPLC shows resulting protein solutions of acceptable purity. For all elution fractions of ULD-V80-ULD, an additional band of approx. 30 kDa is visible. Mass spectrometry confirmed that this additional band contains ULD; ELP sequences cannot be distinguished by MS. Given the length of 80 ELP repeats and given the fact that no additional bands of this size are seen in other ULD-ELP-ULD products, we assume that ULD-V80-ULD is able to form a circular shape through intramolecular dimerization of both ULD tails. Such circular shapes are assumed to show divergent electrophoretic kinetics in SDS-PAGE. Chain lengths of 20 or 40 repeats in ULD-V20-ULD and ULD</w:delText>
        </w:r>
      </w:del>
      <w:del w:id="624" w:author="anna.resch88@gmail.com" w:date="2022-01-03T10:06:00Z">
        <w:r w:rsidRPr="00F07AB2" w:rsidDel="001201F9">
          <w:rPr>
            <w:rFonts w:asciiTheme="majorHAnsi" w:hAnsiTheme="majorHAnsi" w:cstheme="majorHAnsi"/>
            <w:lang w:val="en-US"/>
          </w:rPr>
          <w:delText>_</w:delText>
        </w:r>
      </w:del>
      <w:del w:id="625" w:author="anna.resch88@gmail.com" w:date="2022-01-04T10:07:00Z">
        <w:r w:rsidRPr="00F07AB2" w:rsidDel="003F21C1">
          <w:rPr>
            <w:rFonts w:asciiTheme="majorHAnsi" w:hAnsiTheme="majorHAnsi" w:cstheme="majorHAnsi"/>
            <w:lang w:val="en-US"/>
          </w:rPr>
          <w:delText>V40-ULD might not provide enough flexibility to form such circular shapes.</w:delText>
        </w:r>
      </w:del>
    </w:p>
    <w:p w14:paraId="30ACB9D0" w14:textId="47026436" w:rsidR="00067C6D" w:rsidRPr="00F07AB2" w:rsidDel="009862E1" w:rsidRDefault="00067C6D" w:rsidP="00067C6D">
      <w:pPr>
        <w:jc w:val="both"/>
        <w:rPr>
          <w:del w:id="626" w:author="anna.resch88@gmail.com" w:date="2022-01-04T10:53:00Z"/>
          <w:rFonts w:asciiTheme="majorHAnsi" w:hAnsiTheme="majorHAnsi" w:cstheme="majorHAnsi"/>
          <w:lang w:val="en-US"/>
        </w:rPr>
      </w:pPr>
    </w:p>
    <w:p w14:paraId="6D612A37" w14:textId="6D93DF54" w:rsidR="00067C6D" w:rsidRPr="0056794D" w:rsidDel="006210AB" w:rsidRDefault="00067C6D" w:rsidP="00067C6D">
      <w:pPr>
        <w:jc w:val="both"/>
        <w:rPr>
          <w:moveFrom w:id="627" w:author="anna.resch88@gmail.com" w:date="2022-01-04T10:03:00Z"/>
          <w:rFonts w:asciiTheme="majorHAnsi" w:hAnsiTheme="majorHAnsi" w:cstheme="majorHAnsi"/>
          <w:lang w:val="en-US"/>
        </w:rPr>
      </w:pPr>
      <w:moveFromRangeStart w:id="628" w:author="anna.resch88@gmail.com" w:date="2022-01-04T10:03:00Z" w:name="move92183041"/>
      <w:moveFrom w:id="629" w:author="anna.resch88@gmail.com" w:date="2022-01-04T10:03:00Z">
        <w:del w:id="630" w:author="anna.resch88@gmail.com" w:date="2022-01-04T10:07:00Z">
          <w:r w:rsidRPr="00F07AB2" w:rsidDel="003F21C1">
            <w:rPr>
              <w:rFonts w:asciiTheme="majorHAnsi" w:hAnsiTheme="majorHAnsi" w:cstheme="majorHAnsi"/>
              <w:noProof/>
              <w:lang w:eastAsia="de-DE"/>
            </w:rPr>
            <w:drawing>
              <wp:inline distT="0" distB="0" distL="0" distR="0" wp14:anchorId="47A7C582" wp14:editId="5CEB9273">
                <wp:extent cx="3857625" cy="3519236"/>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724" cy="3529361"/>
                        </a:xfrm>
                        <a:prstGeom prst="rect">
                          <a:avLst/>
                        </a:prstGeom>
                        <a:noFill/>
                        <a:ln>
                          <a:noFill/>
                        </a:ln>
                      </pic:spPr>
                    </pic:pic>
                  </a:graphicData>
                </a:graphic>
              </wp:inline>
            </w:drawing>
          </w:r>
        </w:del>
      </w:moveFrom>
    </w:p>
    <w:p w14:paraId="439D6F06" w14:textId="021B9417" w:rsidR="00067C6D" w:rsidRPr="008F3213" w:rsidDel="006210AB" w:rsidRDefault="00067C6D" w:rsidP="00067C6D">
      <w:pPr>
        <w:jc w:val="both"/>
        <w:rPr>
          <w:moveFrom w:id="631" w:author="anna.resch88@gmail.com" w:date="2022-01-04T10:03:00Z"/>
          <w:rFonts w:asciiTheme="majorHAnsi" w:hAnsiTheme="majorHAnsi" w:cstheme="majorHAnsi"/>
          <w:b/>
          <w:bCs/>
          <w:i/>
          <w:lang w:val="en-US"/>
        </w:rPr>
      </w:pPr>
      <w:moveFrom w:id="632" w:author="anna.resch88@gmail.com" w:date="2022-01-04T10:03:00Z">
        <w:r w:rsidRPr="008F3213" w:rsidDel="006210AB">
          <w:rPr>
            <w:rFonts w:asciiTheme="majorHAnsi" w:hAnsiTheme="majorHAnsi" w:cstheme="majorHAnsi"/>
            <w:b/>
            <w:bCs/>
            <w:i/>
            <w:lang w:val="en-US"/>
          </w:rPr>
          <w:t>Figure S-5: SDS-PAGE shows high purification yield of ULD-ELP-ULD fusion proteins via FPLC.</w:t>
        </w:r>
      </w:moveFrom>
    </w:p>
    <w:moveFromRangeEnd w:id="628"/>
    <w:p w14:paraId="09B91A84" w14:textId="6F5855A8" w:rsidR="00067C6D" w:rsidRPr="00F07AB2" w:rsidDel="009862E1" w:rsidRDefault="00067C6D" w:rsidP="00067C6D">
      <w:pPr>
        <w:jc w:val="both"/>
        <w:rPr>
          <w:del w:id="633" w:author="anna.resch88@gmail.com" w:date="2022-01-04T10:53:00Z"/>
          <w:rFonts w:asciiTheme="majorHAnsi" w:hAnsiTheme="majorHAnsi" w:cstheme="majorHAnsi"/>
          <w:b/>
          <w:bCs/>
          <w:lang w:val="en-US"/>
        </w:rPr>
      </w:pPr>
    </w:p>
    <w:p w14:paraId="1D3AEB8F" w14:textId="62D948A6" w:rsidR="00067C6D" w:rsidRPr="00F07AB2" w:rsidDel="009862E1" w:rsidRDefault="00067C6D" w:rsidP="00067C6D">
      <w:pPr>
        <w:jc w:val="both"/>
        <w:rPr>
          <w:del w:id="634" w:author="anna.resch88@gmail.com" w:date="2022-01-04T10:53:00Z"/>
          <w:rFonts w:asciiTheme="majorHAnsi" w:hAnsiTheme="majorHAnsi" w:cstheme="majorHAnsi"/>
          <w:b/>
          <w:bCs/>
          <w:lang w:val="en-US"/>
        </w:rPr>
      </w:pPr>
    </w:p>
    <w:p w14:paraId="786B89DD" w14:textId="71966A27" w:rsidR="00067C6D" w:rsidRPr="00F07AB2" w:rsidDel="009862E1" w:rsidRDefault="00067C6D" w:rsidP="00067C6D">
      <w:pPr>
        <w:jc w:val="both"/>
        <w:rPr>
          <w:del w:id="635" w:author="anna.resch88@gmail.com" w:date="2022-01-04T10:53:00Z"/>
          <w:rFonts w:asciiTheme="majorHAnsi" w:hAnsiTheme="majorHAnsi" w:cstheme="majorHAnsi"/>
          <w:b/>
          <w:bCs/>
          <w:lang w:val="en-US"/>
        </w:rPr>
      </w:pPr>
    </w:p>
    <w:p w14:paraId="5094D6F9" w14:textId="6BB916B5" w:rsidR="00067C6D" w:rsidRPr="00F07AB2" w:rsidDel="009862E1" w:rsidRDefault="00067C6D" w:rsidP="00067C6D">
      <w:pPr>
        <w:jc w:val="both"/>
        <w:rPr>
          <w:del w:id="636" w:author="anna.resch88@gmail.com" w:date="2022-01-04T10:53:00Z"/>
          <w:rFonts w:asciiTheme="majorHAnsi" w:hAnsiTheme="majorHAnsi" w:cstheme="majorHAnsi"/>
          <w:b/>
          <w:bCs/>
          <w:lang w:val="en-US"/>
        </w:rPr>
      </w:pPr>
    </w:p>
    <w:p w14:paraId="7907F9AD" w14:textId="36A91843" w:rsidR="00067C6D" w:rsidRPr="00F07AB2" w:rsidDel="009862E1" w:rsidRDefault="00067C6D" w:rsidP="00067C6D">
      <w:pPr>
        <w:jc w:val="both"/>
        <w:rPr>
          <w:del w:id="637" w:author="anna.resch88@gmail.com" w:date="2022-01-04T10:53:00Z"/>
          <w:rFonts w:asciiTheme="majorHAnsi" w:hAnsiTheme="majorHAnsi" w:cstheme="majorHAnsi"/>
          <w:b/>
          <w:bCs/>
          <w:lang w:val="en-US"/>
        </w:rPr>
      </w:pPr>
    </w:p>
    <w:p w14:paraId="42025F47" w14:textId="7F9D493A" w:rsidR="00067C6D" w:rsidRPr="00F07AB2" w:rsidDel="009862E1" w:rsidRDefault="00067C6D" w:rsidP="00067C6D">
      <w:pPr>
        <w:jc w:val="both"/>
        <w:rPr>
          <w:del w:id="638" w:author="anna.resch88@gmail.com" w:date="2022-01-04T10:53:00Z"/>
          <w:rFonts w:asciiTheme="majorHAnsi" w:hAnsiTheme="majorHAnsi" w:cstheme="majorHAnsi"/>
          <w:b/>
          <w:bCs/>
          <w:lang w:val="en-US"/>
        </w:rPr>
      </w:pPr>
    </w:p>
    <w:p w14:paraId="700E0354" w14:textId="5F75E6C9" w:rsidR="00067C6D" w:rsidRPr="00F07AB2" w:rsidDel="009862E1" w:rsidRDefault="00067C6D" w:rsidP="00067C6D">
      <w:pPr>
        <w:pStyle w:val="berschrift4"/>
        <w:numPr>
          <w:ilvl w:val="1"/>
          <w:numId w:val="16"/>
        </w:numPr>
        <w:jc w:val="both"/>
        <w:rPr>
          <w:del w:id="639" w:author="anna.resch88@gmail.com" w:date="2022-01-04T10:53:00Z"/>
          <w:rFonts w:cstheme="majorHAnsi"/>
          <w:lang w:val="en-US"/>
        </w:rPr>
      </w:pPr>
      <w:bookmarkStart w:id="640" w:name="_Toc92273421"/>
      <w:bookmarkStart w:id="641" w:name="_Toc92273476"/>
      <w:del w:id="642" w:author="anna.resch88@gmail.com" w:date="2022-01-04T10:53:00Z">
        <w:r w:rsidRPr="00F07AB2" w:rsidDel="009862E1">
          <w:rPr>
            <w:rFonts w:cstheme="majorHAnsi"/>
            <w:lang w:val="en-US"/>
          </w:rPr>
          <w:lastRenderedPageBreak/>
          <w:delText>Mass spectrometry: LC-MS²-characterization of building blocks</w:delText>
        </w:r>
        <w:bookmarkEnd w:id="640"/>
        <w:bookmarkEnd w:id="641"/>
      </w:del>
    </w:p>
    <w:p w14:paraId="64A293DE" w14:textId="49239099" w:rsidR="00067C6D" w:rsidDel="009862E1" w:rsidRDefault="00067C6D" w:rsidP="00067C6D">
      <w:pPr>
        <w:jc w:val="both"/>
        <w:rPr>
          <w:del w:id="643" w:author="anna.resch88@gmail.com" w:date="2022-01-04T10:53:00Z"/>
          <w:rFonts w:asciiTheme="majorHAnsi" w:hAnsiTheme="majorHAnsi" w:cstheme="majorHAnsi"/>
          <w:lang w:val="en-US"/>
        </w:rPr>
      </w:pPr>
    </w:p>
    <w:p w14:paraId="3A628B5D" w14:textId="153B2969" w:rsidR="00FE095D" w:rsidRPr="00D156CF" w:rsidDel="009862E1" w:rsidRDefault="00FE095D" w:rsidP="00067C6D">
      <w:pPr>
        <w:jc w:val="both"/>
        <w:rPr>
          <w:del w:id="644" w:author="anna.resch88@gmail.com" w:date="2022-01-04T10:53:00Z"/>
          <w:moveFrom w:id="645" w:author="anna.resch88@gmail.com" w:date="2022-01-04T10:08:00Z"/>
          <w:rFonts w:asciiTheme="majorHAnsi" w:hAnsiTheme="majorHAnsi" w:cstheme="majorHAnsi"/>
          <w:lang w:val="en-US"/>
        </w:rPr>
      </w:pPr>
      <w:moveFromRangeStart w:id="646" w:author="anna.resch88@gmail.com" w:date="2022-01-04T10:08:00Z" w:name="move92183323"/>
      <w:moveFrom w:id="647" w:author="anna.resch88@gmail.com" w:date="2022-01-04T10:08:00Z">
        <w:del w:id="648" w:author="anna.resch88@gmail.com" w:date="2022-01-04T10:53:00Z">
          <w:r w:rsidRPr="00D156CF" w:rsidDel="009862E1">
            <w:rPr>
              <w:rFonts w:asciiTheme="majorHAnsi" w:hAnsiTheme="majorHAnsi" w:cstheme="majorHAnsi"/>
              <w:lang w:val="en-US"/>
            </w:rPr>
            <w:delText>Based on the UV 214 nm chromatogram, no other peptide impurity was found, confirming close to 100 % target protein purity. The simulated spectra and the measured spectra of both proteins after deconvolution of the multiple charged protein matched perfectly. The slight deviation of the measured mass from the predicted mass lies within an acceptable range of 4.9 ppm for ULD-V40-ULD and 12.3 ppm for ULD-V20-ULD. The mass difference of 43 Dalton found in both proteins indicates carbamylation of one lysine residue in the ULD linker and is accounting for about 10 % for ULD-V20-ULD and below 10 % for ULD-V40-ULD, as confirmed via LC-MS/MS measurement.</w:delText>
          </w:r>
          <w:r w:rsidR="00686D6A" w:rsidDel="009862E1">
            <w:rPr>
              <w:rFonts w:asciiTheme="majorHAnsi" w:hAnsiTheme="majorHAnsi" w:cstheme="majorHAnsi"/>
              <w:lang w:val="en-US"/>
            </w:rPr>
            <w:delText xml:space="preserve"> </w:delText>
          </w:r>
          <w:r w:rsidR="00686D6A" w:rsidRPr="00686D6A" w:rsidDel="009862E1">
            <w:rPr>
              <w:rFonts w:asciiTheme="majorHAnsi" w:hAnsiTheme="majorHAnsi" w:cstheme="majorHAnsi"/>
              <w:lang w:val="en-US"/>
            </w:rPr>
            <w:delText>According to MS analysis, the tryptic peptide 67-104 exhibits various modifications, such as deamidation of the glutamine residues, carbamylation of lysine residues and oxidation of methionine residues to varying extents (Figure S-6). These modifications might influence the crosslink reactivity of tyrosine 81 and therefore the homogeneity of the crosslinked protein gel. As presented in Figure 2 (I) and (III), tyrosine 81 plays the main role in hydrogel crosslinking.</w:delText>
          </w:r>
        </w:del>
      </w:moveFrom>
    </w:p>
    <w:p w14:paraId="4C0F8A48" w14:textId="19B0640F" w:rsidR="00067C6D" w:rsidRPr="00F07AB2" w:rsidDel="009862E1" w:rsidRDefault="00067C6D" w:rsidP="00067C6D">
      <w:pPr>
        <w:jc w:val="both"/>
        <w:rPr>
          <w:del w:id="649" w:author="anna.resch88@gmail.com" w:date="2022-01-04T10:53:00Z"/>
          <w:moveFrom w:id="650" w:author="anna.resch88@gmail.com" w:date="2022-01-04T10:08:00Z"/>
          <w:rFonts w:asciiTheme="majorHAnsi" w:hAnsiTheme="majorHAnsi" w:cstheme="majorHAnsi"/>
          <w:lang w:val="en-US"/>
        </w:rPr>
      </w:pPr>
      <w:moveFrom w:id="651" w:author="anna.resch88@gmail.com" w:date="2022-01-04T10:08:00Z">
        <w:del w:id="652" w:author="anna.resch88@gmail.com" w:date="2022-01-04T10:12:00Z">
          <w:r w:rsidRPr="00F07AB2" w:rsidDel="006F1256">
            <w:rPr>
              <w:rFonts w:asciiTheme="majorHAnsi" w:hAnsiTheme="majorHAnsi" w:cstheme="majorHAnsi"/>
              <w:noProof/>
              <w:lang w:eastAsia="de-DE"/>
            </w:rPr>
            <w:drawing>
              <wp:inline distT="0" distB="0" distL="0" distR="0" wp14:anchorId="5E9F3470" wp14:editId="4C3CDC41">
                <wp:extent cx="5760720" cy="5027930"/>
                <wp:effectExtent l="0" t="0" r="0" b="1270"/>
                <wp:docPr id="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60720" cy="5027930"/>
                        </a:xfrm>
                        <a:prstGeom prst="rect">
                          <a:avLst/>
                        </a:prstGeom>
                      </pic:spPr>
                    </pic:pic>
                  </a:graphicData>
                </a:graphic>
              </wp:inline>
            </w:drawing>
          </w:r>
        </w:del>
      </w:moveFrom>
    </w:p>
    <w:p w14:paraId="0B38D5CF" w14:textId="1EFB4ECB" w:rsidR="00067C6D" w:rsidRPr="00F07AB2" w:rsidDel="009862E1" w:rsidRDefault="00067C6D" w:rsidP="00067C6D">
      <w:pPr>
        <w:jc w:val="both"/>
        <w:rPr>
          <w:del w:id="653" w:author="anna.resch88@gmail.com" w:date="2022-01-04T10:53:00Z"/>
          <w:moveFrom w:id="654" w:author="anna.resch88@gmail.com" w:date="2022-01-04T10:08:00Z"/>
          <w:rFonts w:asciiTheme="majorHAnsi" w:hAnsiTheme="majorHAnsi" w:cstheme="majorHAnsi"/>
          <w:lang w:val="en-US"/>
        </w:rPr>
      </w:pPr>
      <w:moveFrom w:id="655" w:author="anna.resch88@gmail.com" w:date="2022-01-04T10:08:00Z">
        <w:del w:id="656" w:author="anna.resch88@gmail.com" w:date="2022-01-04T10:12:00Z">
          <w:r w:rsidRPr="00F07AB2" w:rsidDel="006F1256">
            <w:rPr>
              <w:rFonts w:asciiTheme="majorHAnsi" w:hAnsiTheme="majorHAnsi" w:cstheme="majorHAnsi"/>
              <w:noProof/>
              <w:lang w:eastAsia="de-DE"/>
            </w:rPr>
            <w:lastRenderedPageBreak/>
            <w:drawing>
              <wp:inline distT="0" distB="0" distL="0" distR="0" wp14:anchorId="7E76B6A1" wp14:editId="24C163F2">
                <wp:extent cx="5760720" cy="2019935"/>
                <wp:effectExtent l="0" t="0" r="0" b="0"/>
                <wp:docPr id="8"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760720" cy="2019935"/>
                        </a:xfrm>
                        <a:prstGeom prst="rect">
                          <a:avLst/>
                        </a:prstGeom>
                      </pic:spPr>
                    </pic:pic>
                  </a:graphicData>
                </a:graphic>
              </wp:inline>
            </w:drawing>
          </w:r>
        </w:del>
      </w:moveFrom>
    </w:p>
    <w:p w14:paraId="1E6F1E06" w14:textId="2A0A9631" w:rsidR="00067C6D" w:rsidRPr="00F07AB2" w:rsidDel="009862E1" w:rsidRDefault="00067C6D" w:rsidP="00067C6D">
      <w:pPr>
        <w:jc w:val="both"/>
        <w:rPr>
          <w:del w:id="657" w:author="anna.resch88@gmail.com" w:date="2022-01-04T10:53:00Z"/>
          <w:moveFrom w:id="658" w:author="anna.resch88@gmail.com" w:date="2022-01-04T10:08:00Z"/>
          <w:rFonts w:asciiTheme="majorHAnsi" w:hAnsiTheme="majorHAnsi" w:cstheme="majorHAnsi"/>
          <w:lang w:val="en-US"/>
        </w:rPr>
      </w:pPr>
      <w:moveFrom w:id="659" w:author="anna.resch88@gmail.com" w:date="2022-01-04T10:08:00Z">
        <w:del w:id="660" w:author="anna.resch88@gmail.com" w:date="2022-01-04T10:12:00Z">
          <w:r w:rsidRPr="00F07AB2" w:rsidDel="006F1256">
            <w:rPr>
              <w:rFonts w:asciiTheme="majorHAnsi" w:hAnsiTheme="majorHAnsi" w:cstheme="majorHAnsi"/>
              <w:noProof/>
              <w:lang w:eastAsia="de-DE"/>
            </w:rPr>
            <w:drawing>
              <wp:inline distT="0" distB="0" distL="0" distR="0" wp14:anchorId="3410BCCF" wp14:editId="61BEDDD5">
                <wp:extent cx="5760720" cy="1853565"/>
                <wp:effectExtent l="0" t="0" r="0" b="0"/>
                <wp:docPr id="9"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760720" cy="1853565"/>
                        </a:xfrm>
                        <a:prstGeom prst="rect">
                          <a:avLst/>
                        </a:prstGeom>
                      </pic:spPr>
                    </pic:pic>
                  </a:graphicData>
                </a:graphic>
              </wp:inline>
            </w:drawing>
          </w:r>
        </w:del>
      </w:moveFrom>
    </w:p>
    <w:p w14:paraId="27DF8C05" w14:textId="2C6FD33A" w:rsidR="00067C6D" w:rsidRPr="00F07AB2" w:rsidDel="009862E1" w:rsidRDefault="00067C6D" w:rsidP="00067C6D">
      <w:pPr>
        <w:jc w:val="both"/>
        <w:rPr>
          <w:del w:id="661" w:author="anna.resch88@gmail.com" w:date="2022-01-04T10:53:00Z"/>
          <w:moveFrom w:id="662" w:author="anna.resch88@gmail.com" w:date="2022-01-04T10:08:00Z"/>
          <w:rFonts w:asciiTheme="majorHAnsi" w:hAnsiTheme="majorHAnsi" w:cstheme="majorHAnsi"/>
          <w:i/>
          <w:iCs/>
          <w:lang w:val="en-GB"/>
        </w:rPr>
      </w:pPr>
      <w:moveFrom w:id="663" w:author="anna.resch88@gmail.com" w:date="2022-01-04T10:08:00Z">
        <w:del w:id="664" w:author="anna.resch88@gmail.com" w:date="2022-01-04T10:53:00Z">
          <w:r w:rsidRPr="00F07AB2" w:rsidDel="009862E1">
            <w:rPr>
              <w:rFonts w:asciiTheme="majorHAnsi" w:hAnsiTheme="majorHAnsi" w:cstheme="majorHAnsi"/>
              <w:b/>
              <w:bCs/>
              <w:i/>
              <w:iCs/>
              <w:lang w:val="en-GB"/>
            </w:rPr>
            <w:delText>Figure S-</w:delText>
          </w:r>
          <w:r w:rsidDel="009862E1">
            <w:rPr>
              <w:rFonts w:asciiTheme="majorHAnsi" w:hAnsiTheme="majorHAnsi" w:cstheme="majorHAnsi"/>
              <w:b/>
              <w:bCs/>
              <w:i/>
              <w:iCs/>
              <w:lang w:val="en-GB"/>
            </w:rPr>
            <w:delText>6</w:delText>
          </w:r>
          <w:r w:rsidRPr="00F07AB2" w:rsidDel="009862E1">
            <w:rPr>
              <w:rFonts w:asciiTheme="majorHAnsi" w:hAnsiTheme="majorHAnsi" w:cstheme="majorHAnsi"/>
              <w:b/>
              <w:bCs/>
              <w:i/>
              <w:iCs/>
              <w:lang w:val="en-GB"/>
            </w:rPr>
            <w:delText xml:space="preserve">: LC-MS/MS identification results for ULD-V40-ULD. </w:delText>
          </w:r>
          <w:r w:rsidRPr="00F07AB2" w:rsidDel="009862E1">
            <w:rPr>
              <w:rFonts w:asciiTheme="majorHAnsi" w:hAnsiTheme="majorHAnsi" w:cstheme="majorHAnsi"/>
              <w:i/>
              <w:iCs/>
              <w:lang w:val="en-GB"/>
            </w:rPr>
            <w:delText>Depicted are mascot search results for the LC-MS/MS analysis of the tryptic peptides obtained after tryptic digest of the ULD-V40-ULD protein. Identified peptides of the ULD-V40-ULD sequence are marked in red. Variable modifications during the mascot search were oxidation of methionine, carbamylation of lysine residues and deamidation of glutamine and asparagine residues. Among other tryptic pe</w:delText>
          </w:r>
          <w:r w:rsidR="00846C51" w:rsidDel="009862E1">
            <w:rPr>
              <w:rFonts w:asciiTheme="majorHAnsi" w:hAnsiTheme="majorHAnsi" w:cstheme="majorHAnsi"/>
              <w:i/>
              <w:iCs/>
              <w:lang w:val="en-GB"/>
            </w:rPr>
            <w:delText>p</w:delText>
          </w:r>
          <w:r w:rsidRPr="00F07AB2" w:rsidDel="009862E1">
            <w:rPr>
              <w:rFonts w:asciiTheme="majorHAnsi" w:hAnsiTheme="majorHAnsi" w:cstheme="majorHAnsi"/>
              <w:i/>
              <w:iCs/>
              <w:lang w:val="en-GB"/>
            </w:rPr>
            <w:delText>tides, peptide 67-104 shows deamidation, carbamylation and oxidation as variable modification upon storage in 4 M urea lysis buffer for 4 days. The repetitive ELP regions are not covered due to a lack of lysine and arginine residues. Therefore, the LC-MS/MS identification results for ULD-V20-UL</w:delText>
          </w:r>
          <w:r w:rsidDel="009862E1">
            <w:rPr>
              <w:rFonts w:asciiTheme="majorHAnsi" w:hAnsiTheme="majorHAnsi" w:cstheme="majorHAnsi"/>
              <w:i/>
              <w:iCs/>
              <w:lang w:val="en-GB"/>
            </w:rPr>
            <w:delText>D are almost identical and therefore</w:delText>
          </w:r>
          <w:r w:rsidRPr="00F07AB2" w:rsidDel="009862E1">
            <w:rPr>
              <w:rFonts w:asciiTheme="majorHAnsi" w:hAnsiTheme="majorHAnsi" w:cstheme="majorHAnsi"/>
              <w:i/>
              <w:iCs/>
              <w:lang w:val="en-GB"/>
            </w:rPr>
            <w:delText xml:space="preserve"> not shown.</w:delText>
          </w:r>
        </w:del>
      </w:moveFrom>
    </w:p>
    <w:p w14:paraId="460B6C5D" w14:textId="59071C37" w:rsidR="00067C6D" w:rsidRPr="00F07AB2" w:rsidDel="009862E1" w:rsidRDefault="00067C6D" w:rsidP="00067C6D">
      <w:pPr>
        <w:jc w:val="both"/>
        <w:rPr>
          <w:del w:id="665" w:author="anna.resch88@gmail.com" w:date="2022-01-04T10:53:00Z"/>
          <w:moveFrom w:id="666" w:author="anna.resch88@gmail.com" w:date="2022-01-04T10:08:00Z"/>
          <w:rFonts w:asciiTheme="majorHAnsi" w:hAnsiTheme="majorHAnsi" w:cstheme="majorHAnsi"/>
          <w:i/>
          <w:iCs/>
          <w:lang w:val="en-GB"/>
        </w:rPr>
      </w:pPr>
    </w:p>
    <w:p w14:paraId="3F490FBD" w14:textId="00D25EC3" w:rsidR="00067C6D" w:rsidRPr="00F07AB2" w:rsidDel="009862E1" w:rsidRDefault="00067C6D" w:rsidP="00067C6D">
      <w:pPr>
        <w:jc w:val="both"/>
        <w:rPr>
          <w:del w:id="667" w:author="anna.resch88@gmail.com" w:date="2022-01-04T10:53:00Z"/>
          <w:moveFrom w:id="668" w:author="anna.resch88@gmail.com" w:date="2022-01-04T10:08:00Z"/>
          <w:rFonts w:asciiTheme="majorHAnsi" w:hAnsiTheme="majorHAnsi" w:cstheme="majorHAnsi"/>
          <w:i/>
          <w:iCs/>
          <w:lang w:val="en-GB"/>
        </w:rPr>
      </w:pPr>
    </w:p>
    <w:p w14:paraId="70EDAB56" w14:textId="218A0282" w:rsidR="00067C6D" w:rsidRPr="00F07AB2" w:rsidDel="009862E1" w:rsidRDefault="00067C6D" w:rsidP="00067C6D">
      <w:pPr>
        <w:jc w:val="both"/>
        <w:rPr>
          <w:del w:id="669" w:author="anna.resch88@gmail.com" w:date="2022-01-04T10:53:00Z"/>
          <w:moveFrom w:id="670" w:author="anna.resch88@gmail.com" w:date="2022-01-04T10:08:00Z"/>
          <w:rFonts w:asciiTheme="majorHAnsi" w:hAnsiTheme="majorHAnsi" w:cstheme="majorHAnsi"/>
          <w:i/>
          <w:iCs/>
          <w:lang w:val="en-GB"/>
        </w:rPr>
      </w:pPr>
      <w:moveFrom w:id="671" w:author="anna.resch88@gmail.com" w:date="2022-01-04T10:08:00Z">
        <w:del w:id="672" w:author="anna.resch88@gmail.com" w:date="2022-01-04T10:13:00Z">
          <w:r w:rsidRPr="00F07AB2" w:rsidDel="006F1256">
            <w:rPr>
              <w:rFonts w:asciiTheme="majorHAnsi" w:hAnsiTheme="majorHAnsi" w:cstheme="majorHAnsi"/>
              <w:i/>
              <w:iCs/>
              <w:noProof/>
              <w:lang w:eastAsia="de-DE"/>
            </w:rPr>
            <w:drawing>
              <wp:inline distT="0" distB="0" distL="0" distR="0" wp14:anchorId="7D278EE1" wp14:editId="6C0F3750">
                <wp:extent cx="5753735" cy="17856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1785620"/>
                        </a:xfrm>
                        <a:prstGeom prst="rect">
                          <a:avLst/>
                        </a:prstGeom>
                        <a:noFill/>
                        <a:ln>
                          <a:noFill/>
                        </a:ln>
                      </pic:spPr>
                    </pic:pic>
                  </a:graphicData>
                </a:graphic>
              </wp:inline>
            </w:drawing>
          </w:r>
        </w:del>
      </w:moveFrom>
    </w:p>
    <w:p w14:paraId="68D2EEBC" w14:textId="468EFA63" w:rsidR="00067C6D" w:rsidRPr="00F07AB2" w:rsidDel="009862E1" w:rsidRDefault="00067C6D" w:rsidP="00067C6D">
      <w:pPr>
        <w:jc w:val="both"/>
        <w:rPr>
          <w:del w:id="673" w:author="anna.resch88@gmail.com" w:date="2022-01-04T10:53:00Z"/>
          <w:moveFrom w:id="674" w:author="anna.resch88@gmail.com" w:date="2022-01-04T10:08:00Z"/>
          <w:rFonts w:asciiTheme="majorHAnsi" w:hAnsiTheme="majorHAnsi" w:cstheme="majorHAnsi"/>
          <w:lang w:val="en-GB"/>
        </w:rPr>
      </w:pPr>
    </w:p>
    <w:p w14:paraId="7F1DA318" w14:textId="7626F19F" w:rsidR="00067C6D" w:rsidRPr="00F07AB2" w:rsidDel="009862E1" w:rsidRDefault="00067C6D" w:rsidP="00067C6D">
      <w:pPr>
        <w:jc w:val="both"/>
        <w:rPr>
          <w:del w:id="675" w:author="anna.resch88@gmail.com" w:date="2022-01-04T10:53:00Z"/>
          <w:moveFrom w:id="676" w:author="anna.resch88@gmail.com" w:date="2022-01-04T10:08:00Z"/>
          <w:rFonts w:asciiTheme="majorHAnsi" w:hAnsiTheme="majorHAnsi" w:cstheme="majorHAnsi"/>
          <w:lang w:val="en-US"/>
        </w:rPr>
      </w:pPr>
      <w:moveFrom w:id="677" w:author="anna.resch88@gmail.com" w:date="2022-01-04T10:08:00Z">
        <w:del w:id="678"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7</w:delText>
          </w:r>
          <w:r w:rsidRPr="00F07AB2" w:rsidDel="009862E1">
            <w:rPr>
              <w:rFonts w:asciiTheme="majorHAnsi" w:hAnsiTheme="majorHAnsi" w:cstheme="majorHAnsi"/>
              <w:b/>
              <w:bCs/>
              <w:i/>
              <w:iCs/>
              <w:lang w:val="en-US"/>
            </w:rPr>
            <w:delText xml:space="preserve">: MS spectra of intact ULD-V20-ULD and ULD-V40-ULD confirm sequence identity and show high purity. </w:delText>
          </w:r>
          <w:r w:rsidRPr="00F07AB2" w:rsidDel="009862E1">
            <w:rPr>
              <w:rFonts w:asciiTheme="majorHAnsi" w:hAnsiTheme="majorHAnsi" w:cstheme="majorHAnsi"/>
              <w:i/>
              <w:iCs/>
              <w:lang w:val="en-US"/>
            </w:rPr>
            <w:delText>The simulated and measured masses deviate to a negligible extent (4.9 ppm for ULD-V40-ULD and 12.4 ppm for ULD-V20-</w:delText>
          </w:r>
          <w:r w:rsidDel="009862E1">
            <w:rPr>
              <w:rFonts w:asciiTheme="majorHAnsi" w:hAnsiTheme="majorHAnsi" w:cstheme="majorHAnsi"/>
              <w:i/>
              <w:iCs/>
              <w:lang w:val="en-US"/>
            </w:rPr>
            <w:delText>ULD). An additional, small peak/</w:delText>
          </w:r>
          <w:r w:rsidRPr="00F07AB2" w:rsidDel="009862E1">
            <w:rPr>
              <w:rFonts w:asciiTheme="majorHAnsi" w:hAnsiTheme="majorHAnsi" w:cstheme="majorHAnsi"/>
              <w:i/>
              <w:iCs/>
              <w:lang w:val="en-US"/>
            </w:rPr>
            <w:delText xml:space="preserve">shoulder at a +43 Da shift indicates </w:delText>
          </w:r>
          <w:r w:rsidRPr="00F07AB2" w:rsidDel="009862E1">
            <w:rPr>
              <w:rFonts w:asciiTheme="majorHAnsi" w:hAnsiTheme="majorHAnsi" w:cstheme="majorHAnsi"/>
              <w:i/>
              <w:iCs/>
              <w:lang w:val="en-US"/>
            </w:rPr>
            <w:lastRenderedPageBreak/>
            <w:delText>lysine carbamylation, as confirmed via LC-MS/MS</w:delText>
          </w:r>
          <w:r w:rsidDel="009862E1">
            <w:rPr>
              <w:rFonts w:asciiTheme="majorHAnsi" w:hAnsiTheme="majorHAnsi" w:cstheme="majorHAnsi"/>
              <w:iCs/>
              <w:lang w:val="en-US"/>
            </w:rPr>
            <w:fldChar w:fldCharType="begin"/>
          </w:r>
          <w:r w:rsidR="002937E1" w:rsidRPr="009862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xml:space="preserve">. Longer exposure time to 4 M urea lysis buffer promotes carbamylation, as was seen after evaluation of MS/MS measurements of both the tryptic </w:delText>
          </w:r>
          <w:r w:rsidDel="009862E1">
            <w:rPr>
              <w:rFonts w:asciiTheme="majorHAnsi" w:hAnsiTheme="majorHAnsi" w:cstheme="majorHAnsi"/>
              <w:i/>
              <w:iCs/>
              <w:lang w:val="en-US"/>
            </w:rPr>
            <w:delText>pe</w:delText>
          </w:r>
          <w:r w:rsidR="00C91D6E" w:rsidDel="009862E1">
            <w:rPr>
              <w:rFonts w:asciiTheme="majorHAnsi" w:hAnsiTheme="majorHAnsi" w:cstheme="majorHAnsi"/>
              <w:i/>
              <w:iCs/>
              <w:lang w:val="en-US"/>
            </w:rPr>
            <w:delText>p</w:delText>
          </w:r>
          <w:r w:rsidDel="009862E1">
            <w:rPr>
              <w:rFonts w:asciiTheme="majorHAnsi" w:hAnsiTheme="majorHAnsi" w:cstheme="majorHAnsi"/>
              <w:i/>
              <w:iCs/>
              <w:lang w:val="en-US"/>
            </w:rPr>
            <w:delText>tides (Figure S-5</w:delText>
          </w:r>
          <w:r w:rsidRPr="00370688" w:rsidDel="009862E1">
            <w:rPr>
              <w:rFonts w:asciiTheme="majorHAnsi" w:hAnsiTheme="majorHAnsi" w:cstheme="majorHAnsi"/>
              <w:i/>
              <w:iCs/>
              <w:lang w:val="en-US"/>
            </w:rPr>
            <w:delText>) and the intact proteins after 4 days of exposure in urea buffer (data not shown). Therefore, an uninterrupted</w:delText>
          </w:r>
          <w:r w:rsidRPr="00F07AB2" w:rsidDel="009862E1">
            <w:rPr>
              <w:rFonts w:asciiTheme="majorHAnsi" w:hAnsiTheme="majorHAnsi" w:cstheme="majorHAnsi"/>
              <w:i/>
              <w:iCs/>
              <w:lang w:val="en-US"/>
            </w:rPr>
            <w:delText xml:space="preserve"> purification procedure making use of ammonium containing buffers is recommended to prevent undesired protein modifications</w:delText>
          </w:r>
          <w:r w:rsidDel="009862E1">
            <w:rPr>
              <w:rFonts w:asciiTheme="majorHAnsi" w:hAnsiTheme="majorHAnsi" w:cstheme="majorHAnsi"/>
              <w:iCs/>
              <w:lang w:val="en-US"/>
            </w:rPr>
            <w:fldChar w:fldCharType="begin"/>
          </w:r>
          <w:r w:rsidR="002937E1" w:rsidDel="009862E1">
            <w:rPr>
              <w:rFonts w:asciiTheme="majorHAnsi" w:hAnsiTheme="majorHAnsi" w:cstheme="majorHAnsi"/>
              <w:iCs/>
              <w:lang w:val="en-US"/>
            </w:rPr>
            <w:delInstrText xml:space="preserve"> ADDIN EN.CITE &lt;EndNote&gt;&lt;Cite&gt;&lt;Author&gt;Sun&lt;/Author&gt;&lt;Year&gt;2008&lt;/Year&gt;&lt;RecNum&gt;4&lt;/RecNum&gt;&lt;DisplayText&gt;&lt;style face="superscript"&gt;22&lt;/style&gt;&lt;/DisplayText&gt;&lt;record&gt;&lt;rec-number&gt;4&lt;/rec-number&gt;&lt;foreign-keys&gt;&lt;key app="EN" db-id="zvspev52q5sttqetatnpexxo02zdpswpztzw" timestamp="1602401589"&gt;4&lt;/key&gt;&lt;/foreign-keys&gt;&lt;ref-type name="Journal Article"&gt;17&lt;/ref-type&gt;&lt;contributors&gt;&lt;authors&gt;&lt;author&gt;Sun, Shisheng&lt;/author&gt;&lt;/authors&gt;&lt;/contributors&gt;&lt;titles&gt;&lt;title&gt;Inhibition of Protein Carbamylation in Urea Solution Using Ammonium Containing Buffers Shisheng&lt;/title&gt;&lt;secondary-title&gt;Anal Biochem.&lt;/secondary-title&gt;&lt;/titles&gt;&lt;periodical&gt;&lt;full-title&gt;Anal Biochem.&lt;/full-title&gt;&lt;/periodical&gt;&lt;pages&gt;2166-2171&lt;/pages&gt;&lt;volume&gt;6&lt;/volume&gt;&lt;number&gt;9&lt;/number&gt;&lt;keywords&gt;&lt;keyword&gt;electrostatics&lt;/keyword&gt;&lt;keyword&gt;missense mutations&lt;/keyword&gt;&lt;keyword&gt;nssnps&lt;/keyword&gt;&lt;keyword&gt;ph&lt;/keyword&gt;&lt;keyword&gt;protein-protein interactions&lt;/keyword&gt;&lt;keyword&gt;salt&lt;/keyword&gt;&lt;/keywords&gt;&lt;dates&gt;&lt;year&gt;2008&lt;/year&gt;&lt;/dates&gt;&lt;isbn&gt;0009-2665&lt;/isbn&gt;&lt;urls&gt;&lt;pdf-urls&gt;&lt;url&gt;file:///C:/Users/annar/Documents/Backup ZBSA Aug 2019/03_Literaturverzeichnis V.2/03_Methoden/04_Analytik/Carbamylierung/Sun, Anal Biochem 2014.pdf&lt;/url&gt;&lt;/pdf-urls&gt;&lt;/urls&gt;&lt;electronic-resource-num&gt;10.1021/nl061786n.Core-Shell&lt;/electronic-resource-num&gt;&lt;/record&gt;&lt;/Cite&gt;&lt;/EndNote&gt;</w:delInstrText>
          </w:r>
          <w:r w:rsidDel="009862E1">
            <w:rPr>
              <w:rFonts w:asciiTheme="majorHAnsi" w:hAnsiTheme="majorHAnsi" w:cstheme="majorHAnsi"/>
              <w:iCs/>
              <w:lang w:val="en-US"/>
            </w:rPr>
            <w:fldChar w:fldCharType="separate"/>
          </w:r>
          <w:r w:rsidR="002937E1" w:rsidRPr="002937E1" w:rsidDel="009862E1">
            <w:rPr>
              <w:rFonts w:asciiTheme="majorHAnsi" w:hAnsiTheme="majorHAnsi" w:cstheme="majorHAnsi"/>
              <w:iCs/>
              <w:noProof/>
              <w:vertAlign w:val="superscript"/>
              <w:lang w:val="en-US"/>
            </w:rPr>
            <w:delText>22</w:delText>
          </w:r>
          <w:r w:rsidDel="009862E1">
            <w:rPr>
              <w:rFonts w:asciiTheme="majorHAnsi" w:hAnsiTheme="majorHAnsi" w:cstheme="majorHAnsi"/>
              <w:iCs/>
              <w:lang w:val="en-US"/>
            </w:rPr>
            <w:fldChar w:fldCharType="end"/>
          </w:r>
          <w:r w:rsidRPr="00F07AB2" w:rsidDel="009862E1">
            <w:rPr>
              <w:rFonts w:asciiTheme="majorHAnsi" w:hAnsiTheme="majorHAnsi" w:cstheme="majorHAnsi"/>
              <w:i/>
              <w:iCs/>
              <w:lang w:val="en-US"/>
            </w:rPr>
            <w:delText>. Besides the target fusion proteins, no other peptides were found in the UV 214 nm chromatogram, confirming high-grade target protein purity.</w:delText>
          </w:r>
        </w:del>
      </w:moveFrom>
    </w:p>
    <w:moveFromRangeEnd w:id="646"/>
    <w:p w14:paraId="2F06D923" w14:textId="1F62E67A" w:rsidR="00067C6D" w:rsidRPr="00F07AB2" w:rsidDel="009862E1" w:rsidRDefault="00067C6D" w:rsidP="00D156CF">
      <w:pPr>
        <w:rPr>
          <w:del w:id="679" w:author="anna.resch88@gmail.com" w:date="2022-01-04T10:53:00Z"/>
          <w:lang w:val="en-US"/>
        </w:rPr>
      </w:pPr>
    </w:p>
    <w:p w14:paraId="34C4F2A6" w14:textId="303088F9" w:rsidR="00067C6D" w:rsidRPr="00F07AB2" w:rsidDel="009862E1" w:rsidRDefault="00067C6D" w:rsidP="00067C6D">
      <w:pPr>
        <w:jc w:val="both"/>
        <w:rPr>
          <w:del w:id="680" w:author="anna.resch88@gmail.com" w:date="2022-01-04T10:53:00Z"/>
          <w:rFonts w:asciiTheme="majorHAnsi" w:hAnsiTheme="majorHAnsi" w:cstheme="majorHAnsi"/>
          <w:lang w:val="en-US"/>
        </w:rPr>
      </w:pPr>
    </w:p>
    <w:p w14:paraId="029DA978" w14:textId="0FD9CD40" w:rsidR="00067C6D" w:rsidRPr="00F07AB2" w:rsidDel="009862E1" w:rsidRDefault="00067C6D" w:rsidP="00067C6D">
      <w:pPr>
        <w:pStyle w:val="berschrift4"/>
        <w:numPr>
          <w:ilvl w:val="1"/>
          <w:numId w:val="16"/>
        </w:numPr>
        <w:jc w:val="both"/>
        <w:rPr>
          <w:del w:id="681" w:author="anna.resch88@gmail.com" w:date="2022-01-04T10:53:00Z"/>
          <w:moveFrom w:id="682" w:author="anna.resch88@gmail.com" w:date="2022-01-04T10:13:00Z"/>
          <w:rFonts w:cstheme="majorHAnsi"/>
          <w:lang w:val="en-US"/>
        </w:rPr>
      </w:pPr>
      <w:bookmarkStart w:id="683" w:name="_Toc92273422"/>
      <w:bookmarkStart w:id="684" w:name="_Toc92273477"/>
      <w:moveFromRangeStart w:id="685" w:author="anna.resch88@gmail.com" w:date="2022-01-04T10:13:00Z" w:name="move92183636"/>
      <w:moveFrom w:id="686" w:author="anna.resch88@gmail.com" w:date="2022-01-04T10:13:00Z">
        <w:del w:id="687" w:author="anna.resch88@gmail.com" w:date="2022-01-04T10:53:00Z">
          <w:r w:rsidRPr="00F07AB2" w:rsidDel="009862E1">
            <w:rPr>
              <w:rFonts w:cstheme="majorHAnsi"/>
              <w:lang w:val="en-US"/>
            </w:rPr>
            <w:delText>ULD tetramerization</w:delText>
          </w:r>
          <w:bookmarkEnd w:id="683"/>
          <w:bookmarkEnd w:id="684"/>
        </w:del>
      </w:moveFrom>
    </w:p>
    <w:p w14:paraId="757B07EE" w14:textId="2A963DE2" w:rsidR="00067C6D" w:rsidRPr="00F07AB2" w:rsidDel="009862E1" w:rsidRDefault="00067C6D" w:rsidP="00067C6D">
      <w:pPr>
        <w:jc w:val="both"/>
        <w:rPr>
          <w:del w:id="688" w:author="anna.resch88@gmail.com" w:date="2022-01-04T10:53:00Z"/>
          <w:moveFrom w:id="689" w:author="anna.resch88@gmail.com" w:date="2022-01-04T10:13:00Z"/>
          <w:rFonts w:asciiTheme="majorHAnsi" w:hAnsiTheme="majorHAnsi" w:cstheme="majorHAnsi"/>
          <w:lang w:val="en-US"/>
        </w:rPr>
      </w:pPr>
      <w:moveFrom w:id="690" w:author="anna.resch88@gmail.com" w:date="2022-01-04T10:13:00Z">
        <w:del w:id="691" w:author="anna.resch88@gmail.com" w:date="2022-01-04T10:53:00Z">
          <w:r w:rsidRPr="00F07AB2" w:rsidDel="009862E1">
            <w:rPr>
              <w:rFonts w:asciiTheme="majorHAnsi" w:hAnsiTheme="majorHAnsi" w:cstheme="majorHAnsi"/>
              <w:noProof/>
              <w:lang w:eastAsia="de-DE"/>
            </w:rPr>
            <w:drawing>
              <wp:anchor distT="0" distB="0" distL="114300" distR="114300" simplePos="0" relativeHeight="251655168" behindDoc="0" locked="0" layoutInCell="1" allowOverlap="1" wp14:anchorId="531B6090" wp14:editId="5C546514">
                <wp:simplePos x="0" y="0"/>
                <wp:positionH relativeFrom="column">
                  <wp:posOffset>-600075</wp:posOffset>
                </wp:positionH>
                <wp:positionV relativeFrom="paragraph">
                  <wp:posOffset>2962275</wp:posOffset>
                </wp:positionV>
                <wp:extent cx="7115175" cy="2921000"/>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17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AB2" w:rsidDel="009862E1">
            <w:rPr>
              <w:rFonts w:asciiTheme="majorHAnsi" w:hAnsiTheme="majorHAnsi" w:cstheme="majorHAnsi"/>
              <w:lang w:val="en-US"/>
            </w:rPr>
            <w:delText>Wang and colleagues demonstrated that ULD peptides form stable tetramers, even under harsh conditions (2M NaCl and 10 % glycerol)</w:delText>
          </w:r>
          <w:r w:rsidDel="009862E1">
            <w:rPr>
              <w:rFonts w:asciiTheme="majorHAnsi" w:hAnsiTheme="majorHAnsi" w:cstheme="majorHAnsi"/>
              <w:lang w:val="en-US"/>
            </w:rPr>
            <w:fldChar w:fldCharType="begin"/>
          </w:r>
          <w:r w:rsidDel="009862E1">
            <w:rPr>
              <w:rFonts w:asciiTheme="majorHAnsi" w:hAnsiTheme="majorHAnsi" w:cstheme="majorHAnsi"/>
              <w:lang w:val="en-US"/>
            </w:rPr>
            <w:delInstrText xml:space="preserve"> ADDIN EN.CITE &lt;EndNote&gt;&lt;Cite&gt;&lt;Author&gt;Wang&lt;/Author&gt;&lt;Year&gt;2012&lt;/Year&gt;&lt;RecNum&gt;82&lt;/RecNum&gt;&lt;DisplayText&gt;&lt;style face="superscript"&gt;1&lt;/style&gt;&lt;/DisplayText&gt;&lt;record&gt;&lt;rec-number&gt;82&lt;/rec-number&gt;&lt;foreign-keys&gt;&lt;key app="EN" db-id="zvspev52q5sttqetatnpexxo02zdpswpztzw" timestamp="1602401589"&gt;82&lt;/key&gt;&lt;/foreign-keys&gt;&lt;ref-type name="Journal Article"&gt;17&lt;/ref-type&gt;&lt;contributors&gt;&lt;authors&gt;&lt;author&gt;Wang, Zheng&lt;/author&gt;&lt;author&gt;Yang, Xue&lt;/author&gt;&lt;author&gt;Chu, Xinlei&lt;/author&gt;&lt;author&gt;Zhang, Jinxiu&lt;/author&gt;&lt;author&gt;Zhou, Hao&lt;/author&gt;&lt;author&gt;Shen, Yuequan&lt;/author&gt;&lt;author&gt;Long, Jiafu&lt;/author&gt;&lt;/authors&gt;&lt;/contributors&gt;&lt;titles&gt;&lt;title&gt;The structural basis for the oligomerization of the N-terminal domain of SATB1&lt;/title&gt;&lt;secondary-title&gt;Nucleic Acids Research&lt;/secondary-title&gt;&lt;/titles&gt;&lt;periodical&gt;&lt;full-title&gt;Nucleic Acids Research&lt;/full-title&gt;&lt;/periodical&gt;&lt;pages&gt;4193-4202&lt;/pages&gt;&lt;volume&gt;40&lt;/volume&gt;&lt;number&gt;9&lt;/number&gt;&lt;dates&gt;&lt;year&gt;2012&lt;/year&gt;&lt;/dates&gt;&lt;isbn&gt;0305-1048&lt;/isbn&gt;&lt;urls&gt;&lt;pdf-urls&gt;&lt;url&gt;file:///C:/Users/annar/AppData/Local/Mendeley Ltd./Mendeley Desktop/Downloaded/Wang et al. - 2012 - The structural basis for the oligomerization of the N-terminal domain of SATB1.pdf&lt;/url&gt;&lt;/pdf-urls&gt;&lt;/urls&gt;&lt;electronic-resource-num&gt;10.1093/nar/gkr1284&lt;/electronic-resource-num&gt;&lt;/record&gt;&lt;/Cite&gt;&lt;/EndNote&gt;</w:delInstrText>
          </w:r>
          <w:r w:rsidDel="009862E1">
            <w:rPr>
              <w:rFonts w:asciiTheme="majorHAnsi" w:hAnsiTheme="majorHAnsi" w:cstheme="majorHAnsi"/>
              <w:lang w:val="en-US"/>
            </w:rPr>
            <w:fldChar w:fldCharType="separate"/>
          </w:r>
          <w:r w:rsidRPr="0045341C" w:rsidDel="009862E1">
            <w:rPr>
              <w:rFonts w:asciiTheme="majorHAnsi" w:hAnsiTheme="majorHAnsi" w:cstheme="majorHAnsi"/>
              <w:noProof/>
              <w:vertAlign w:val="superscript"/>
              <w:lang w:val="en-US"/>
            </w:rPr>
            <w:delText>1</w:delText>
          </w:r>
          <w:r w:rsidDel="009862E1">
            <w:rPr>
              <w:rFonts w:asciiTheme="majorHAnsi" w:hAnsiTheme="majorHAnsi" w:cstheme="majorHAnsi"/>
              <w:lang w:val="en-US"/>
            </w:rPr>
            <w:fldChar w:fldCharType="end"/>
          </w:r>
          <w:r w:rsidRPr="00F07AB2" w:rsidDel="009862E1">
            <w:rPr>
              <w:rFonts w:asciiTheme="majorHAnsi" w:hAnsiTheme="majorHAnsi" w:cstheme="majorHAnsi"/>
              <w:lang w:val="en-US"/>
            </w:rPr>
            <w:delText xml:space="preserve">. As we routinely used urea buffers for protein purification (and in some cases for hydrogel preparation), we performed SDS-PAGE to investigate the extent of tetramerization under various conditions, including increasing urea concentrations, addition of ethanol and heating. A concentrated solution of purified ULD was mixed with varying buffers containing different mixtures of water, urea and ethanol and incubated for 2 hours before 1-4 µl 5x SDS loading buffer was added (see Figure below: 4 µl in lanes 1-10; 1 µl in lanes 11-18). Loading buffer contained 0,02 % Bromophenol blue, 30 % glycerol, 250 mM Tris-HCl pH 6.8, 10 % SDS and 0.5M DTT. If 1µl 5x SDS LB was used, we added 0.5 µl 60 % Glycerol additionally. Selected samples were then heated and transferred to the SDS-PAGE immediately or after 2-24 hours of cooling. ULD in water without heating serves as control (lane 13). To disrupt ULD tetramers effectively - even in the presence of SDS - either heating to 98 °C in water, heating to 90 °C in 4 M urea or the addition of 30 % ethanol to 4 M urea buffer was necessary. Neither up to 60 % glycerol, nor acidic or basic conditions rendered ULD monomers in aqueous solutions.    </w:delText>
          </w:r>
        </w:del>
      </w:moveFrom>
    </w:p>
    <w:p w14:paraId="0BEC1D2B" w14:textId="60D0CAC3" w:rsidR="00067C6D" w:rsidRPr="00F07AB2" w:rsidDel="009862E1" w:rsidRDefault="00067C6D" w:rsidP="00067C6D">
      <w:pPr>
        <w:jc w:val="both"/>
        <w:rPr>
          <w:del w:id="692" w:author="anna.resch88@gmail.com" w:date="2022-01-04T10:53:00Z"/>
          <w:moveFrom w:id="693" w:author="anna.resch88@gmail.com" w:date="2022-01-04T10:13:00Z"/>
          <w:rFonts w:asciiTheme="majorHAnsi" w:hAnsiTheme="majorHAnsi" w:cstheme="majorHAnsi"/>
          <w:lang w:val="en-US"/>
        </w:rPr>
      </w:pPr>
    </w:p>
    <w:p w14:paraId="7C27ADCB" w14:textId="07DD0EF1" w:rsidR="00067C6D" w:rsidRPr="00D22AC5" w:rsidDel="009862E1" w:rsidRDefault="00067C6D" w:rsidP="00067C6D">
      <w:pPr>
        <w:jc w:val="both"/>
        <w:rPr>
          <w:del w:id="694" w:author="anna.resch88@gmail.com" w:date="2022-01-04T10:53:00Z"/>
          <w:moveFrom w:id="695" w:author="anna.resch88@gmail.com" w:date="2022-01-04T10:13:00Z"/>
          <w:rFonts w:asciiTheme="majorHAnsi" w:hAnsiTheme="majorHAnsi" w:cstheme="majorHAnsi"/>
          <w:lang w:val="en-US"/>
        </w:rPr>
      </w:pPr>
      <w:moveFrom w:id="696" w:author="anna.resch88@gmail.com" w:date="2022-01-04T10:13:00Z">
        <w:del w:id="697" w:author="anna.resch88@gmail.com" w:date="2022-01-04T10:53:00Z">
          <w:r w:rsidRPr="00F07AB2" w:rsidDel="009862E1">
            <w:rPr>
              <w:rFonts w:asciiTheme="majorHAnsi" w:hAnsiTheme="majorHAnsi" w:cstheme="majorHAnsi"/>
              <w:b/>
              <w:bCs/>
              <w:i/>
              <w:iCs/>
              <w:lang w:val="en-US"/>
            </w:rPr>
            <w:delText>Figure S-</w:delText>
          </w:r>
          <w:r w:rsidDel="009862E1">
            <w:rPr>
              <w:rFonts w:asciiTheme="majorHAnsi" w:hAnsiTheme="majorHAnsi" w:cstheme="majorHAnsi"/>
              <w:b/>
              <w:bCs/>
              <w:i/>
              <w:iCs/>
              <w:lang w:val="en-US"/>
            </w:rPr>
            <w:delText>8</w:delText>
          </w:r>
          <w:r w:rsidRPr="00F07AB2" w:rsidDel="009862E1">
            <w:rPr>
              <w:rFonts w:asciiTheme="majorHAnsi" w:hAnsiTheme="majorHAnsi" w:cstheme="majorHAnsi"/>
              <w:b/>
              <w:bCs/>
              <w:i/>
              <w:iCs/>
              <w:lang w:val="en-US"/>
            </w:rPr>
            <w:delText>: ULD tetramers and tetramer disruption with heating or addition of ethanol and urea, visualized via SDS-PAGE.</w:delText>
          </w:r>
        </w:del>
      </w:moveFrom>
    </w:p>
    <w:moveFromRangeEnd w:id="685"/>
    <w:p w14:paraId="19434746" w14:textId="6945F8FD" w:rsidR="00067C6D" w:rsidRPr="00F07AB2" w:rsidDel="009862E1" w:rsidRDefault="00067C6D" w:rsidP="00067C6D">
      <w:pPr>
        <w:jc w:val="both"/>
        <w:rPr>
          <w:del w:id="698" w:author="anna.resch88@gmail.com" w:date="2022-01-04T10:53:00Z"/>
          <w:rFonts w:asciiTheme="majorHAnsi" w:hAnsiTheme="majorHAnsi" w:cstheme="majorHAnsi"/>
          <w:b/>
          <w:bCs/>
          <w:lang w:val="en-US"/>
        </w:rPr>
      </w:pPr>
    </w:p>
    <w:p w14:paraId="39F8FE94" w14:textId="00478E10" w:rsidR="00067C6D" w:rsidRPr="00F07AB2" w:rsidDel="009862E1" w:rsidRDefault="00067C6D" w:rsidP="00067C6D">
      <w:pPr>
        <w:jc w:val="both"/>
        <w:rPr>
          <w:del w:id="699" w:author="anna.resch88@gmail.com" w:date="2022-01-04T10:53:00Z"/>
          <w:rFonts w:asciiTheme="majorHAnsi" w:hAnsiTheme="majorHAnsi" w:cstheme="majorHAnsi"/>
          <w:b/>
          <w:bCs/>
          <w:i/>
          <w:iCs/>
          <w:lang w:val="en-US"/>
        </w:rPr>
      </w:pPr>
    </w:p>
    <w:p w14:paraId="204B4344" w14:textId="0004E80A" w:rsidR="00067C6D" w:rsidRPr="00F07AB2" w:rsidDel="009862E1" w:rsidRDefault="005F4A65" w:rsidP="00067C6D">
      <w:pPr>
        <w:pStyle w:val="berschrift4"/>
        <w:numPr>
          <w:ilvl w:val="1"/>
          <w:numId w:val="16"/>
        </w:numPr>
        <w:jc w:val="both"/>
        <w:rPr>
          <w:del w:id="700" w:author="anna.resch88@gmail.com" w:date="2022-01-04T10:53:00Z"/>
          <w:rFonts w:cstheme="majorHAnsi"/>
          <w:lang w:val="en-US"/>
        </w:rPr>
      </w:pPr>
      <w:bookmarkStart w:id="701" w:name="_Toc92273423"/>
      <w:bookmarkStart w:id="702" w:name="_Toc92273478"/>
      <w:del w:id="703" w:author="anna.resch88@gmail.com" w:date="2022-01-04T10:53:00Z">
        <w:r w:rsidRPr="00F07AB2" w:rsidDel="009862E1">
          <w:rPr>
            <w:rFonts w:cstheme="majorHAnsi"/>
            <w:lang w:val="en-US"/>
          </w:rPr>
          <w:delText>Dityrosine content</w:delText>
        </w:r>
        <w:bookmarkEnd w:id="701"/>
        <w:bookmarkEnd w:id="702"/>
        <w:r w:rsidRPr="00F07AB2" w:rsidDel="009862E1">
          <w:rPr>
            <w:rFonts w:cstheme="majorHAnsi"/>
            <w:lang w:val="en-US"/>
          </w:rPr>
          <w:delText xml:space="preserve"> </w:delText>
        </w:r>
      </w:del>
    </w:p>
    <w:p w14:paraId="70DD6D49" w14:textId="326172AE" w:rsidR="00F659F2" w:rsidRPr="00F07AB2" w:rsidDel="00A21F16" w:rsidRDefault="00F659F2" w:rsidP="00F659F2">
      <w:pPr>
        <w:jc w:val="both"/>
        <w:rPr>
          <w:del w:id="704" w:author="anna.resch88@gmail.com" w:date="2022-01-03T20:11:00Z"/>
          <w:rFonts w:asciiTheme="majorHAnsi" w:hAnsiTheme="majorHAnsi" w:cstheme="majorHAnsi"/>
          <w:lang w:val="en-US"/>
        </w:rPr>
      </w:pPr>
      <w:del w:id="705" w:author="anna.resch88@gmail.com" w:date="2022-01-03T20:11:00Z">
        <w:r w:rsidRPr="00F07AB2" w:rsidDel="00A21F16">
          <w:rPr>
            <w:rFonts w:asciiTheme="majorHAnsi" w:hAnsiTheme="majorHAnsi" w:cstheme="majorHAnsi"/>
            <w:lang w:val="en-US"/>
          </w:rPr>
          <w:delText xml:space="preserve">To verify that the hydrogel crosslinks are indeed a result of the formation of covalent bonds between tyrosine residues rather than unspecific radical crosslinking of any protein backbone, we exposed crosslinked hydrogels and non-crosslinked </w:delText>
        </w:r>
        <w:r w:rsidDel="00A21F16">
          <w:rPr>
            <w:rFonts w:asciiTheme="majorHAnsi" w:hAnsiTheme="majorHAnsi" w:cstheme="majorHAnsi"/>
            <w:lang w:val="en-US"/>
          </w:rPr>
          <w:delText>Pregel</w:delText>
        </w:r>
        <w:r w:rsidRPr="00F07AB2" w:rsidDel="00A21F16">
          <w:rPr>
            <w:rFonts w:asciiTheme="majorHAnsi" w:hAnsiTheme="majorHAnsi" w:cstheme="majorHAnsi"/>
            <w:lang w:val="en-US"/>
          </w:rPr>
          <w:delText>-solutions to UV irradiation as described in the Supplementary Methods section.</w:delText>
        </w:r>
      </w:del>
    </w:p>
    <w:p w14:paraId="44EFD5A9" w14:textId="13478D9F" w:rsidR="00067C6D" w:rsidRPr="00F07AB2" w:rsidDel="00A21F16" w:rsidRDefault="00F659F2" w:rsidP="00067C6D">
      <w:pPr>
        <w:jc w:val="both"/>
        <w:rPr>
          <w:del w:id="706" w:author="anna.resch88@gmail.com" w:date="2022-01-03T20:11:00Z"/>
          <w:rFonts w:asciiTheme="majorHAnsi" w:hAnsiTheme="majorHAnsi" w:cstheme="majorHAnsi"/>
          <w:lang w:val="en-US"/>
        </w:rPr>
      </w:pPr>
      <w:del w:id="707" w:author="anna.resch88@gmail.com" w:date="2022-01-03T20:11:00Z">
        <w:r w:rsidRPr="00F07AB2" w:rsidDel="00A21F16">
          <w:rPr>
            <w:rFonts w:asciiTheme="majorHAnsi" w:hAnsiTheme="majorHAnsi" w:cstheme="majorHAnsi"/>
            <w:lang w:val="en-US"/>
          </w:rPr>
          <w:delText>In addition, we applied the same crosslinking procedure to a 20 % solution of a protein consisting solely of 40 VPGVG repeats (V40), i.e.</w:delText>
        </w:r>
        <w:r w:rsidDel="00A21F16">
          <w:rPr>
            <w:rFonts w:asciiTheme="majorHAnsi" w:hAnsiTheme="majorHAnsi" w:cstheme="majorHAnsi"/>
            <w:lang w:val="en-US"/>
          </w:rPr>
          <w:delText>,</w:delText>
        </w:r>
        <w:r w:rsidRPr="00F07AB2" w:rsidDel="00A21F16">
          <w:rPr>
            <w:rFonts w:asciiTheme="majorHAnsi" w:hAnsiTheme="majorHAnsi" w:cstheme="majorHAnsi"/>
            <w:lang w:val="en-US"/>
          </w:rPr>
          <w:delText xml:space="preserve"> without ULD tails. After addition of catalyst, APS and illumination at 460 nm for 2 minutes, the solution remained liquid, confirming that crosslinking and hydrogel formation is mediated by ULD tyrosine residues.</w:delText>
        </w:r>
      </w:del>
    </w:p>
    <w:p w14:paraId="29794F77" w14:textId="4F4E7909" w:rsidR="00F659F2" w:rsidRPr="00F07AB2" w:rsidDel="009862E1" w:rsidRDefault="00F659F2" w:rsidP="00F659F2">
      <w:pPr>
        <w:jc w:val="both"/>
        <w:rPr>
          <w:del w:id="708" w:author="anna.resch88@gmail.com" w:date="2022-01-04T10:53:00Z"/>
          <w:rFonts w:asciiTheme="majorHAnsi" w:hAnsiTheme="majorHAnsi" w:cstheme="majorHAnsi"/>
          <w:b/>
          <w:bCs/>
          <w:lang w:val="en-US"/>
        </w:rPr>
      </w:pPr>
      <w:del w:id="709" w:author="anna.resch88@gmail.com" w:date="2022-01-03T19:55:00Z">
        <w:r w:rsidRPr="00F07AB2" w:rsidDel="0022001F">
          <w:rPr>
            <w:rFonts w:asciiTheme="majorHAnsi" w:hAnsiTheme="majorHAnsi" w:cstheme="majorHAnsi"/>
            <w:b/>
            <w:bCs/>
            <w:noProof/>
            <w:lang w:eastAsia="de-DE"/>
          </w:rPr>
          <w:drawing>
            <wp:inline distT="0" distB="0" distL="0" distR="0" wp14:anchorId="13FA9BA1" wp14:editId="17A6D58C">
              <wp:extent cx="6383020" cy="3529965"/>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3020" cy="3529965"/>
                      </a:xfrm>
                      <a:prstGeom prst="rect">
                        <a:avLst/>
                      </a:prstGeom>
                      <a:noFill/>
                    </pic:spPr>
                  </pic:pic>
                </a:graphicData>
              </a:graphic>
            </wp:inline>
          </w:drawing>
        </w:r>
      </w:del>
    </w:p>
    <w:p w14:paraId="2DEA6392" w14:textId="510763A4" w:rsidR="00F659F2" w:rsidDel="004172A0" w:rsidRDefault="00F659F2" w:rsidP="00F659F2">
      <w:pPr>
        <w:jc w:val="both"/>
        <w:rPr>
          <w:del w:id="710" w:author="anna.resch88@gmail.com" w:date="2022-01-04T10:20:00Z"/>
          <w:rFonts w:asciiTheme="majorHAnsi" w:hAnsiTheme="majorHAnsi" w:cstheme="majorHAnsi"/>
          <w:i/>
          <w:iCs/>
          <w:lang w:val="en-US"/>
        </w:rPr>
      </w:pPr>
      <w:commentRangeStart w:id="711"/>
      <w:del w:id="712" w:author="anna.resch88@gmail.com" w:date="2022-01-04T10:20:00Z">
        <w:r w:rsidRPr="00F07AB2" w:rsidDel="004172A0">
          <w:rPr>
            <w:rFonts w:asciiTheme="majorHAnsi" w:hAnsiTheme="majorHAnsi" w:cstheme="majorHAnsi"/>
            <w:b/>
            <w:bCs/>
            <w:i/>
            <w:iCs/>
            <w:lang w:val="en-US"/>
          </w:rPr>
          <w:delText xml:space="preserve">Figure </w:delText>
        </w:r>
        <w:commentRangeEnd w:id="711"/>
        <w:r w:rsidR="0022001F" w:rsidDel="004172A0">
          <w:rPr>
            <w:rStyle w:val="Kommentarzeichen"/>
          </w:rPr>
          <w:commentReference w:id="711"/>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10</w:delText>
        </w:r>
        <w:r w:rsidRPr="00F07AB2" w:rsidDel="004172A0">
          <w:rPr>
            <w:rFonts w:asciiTheme="majorHAnsi" w:hAnsiTheme="majorHAnsi" w:cstheme="majorHAnsi"/>
            <w:b/>
            <w:bCs/>
            <w:i/>
            <w:iCs/>
            <w:lang w:val="en-US"/>
          </w:rPr>
          <w:delText>: Dityrosine crosslink formation depends on</w:delText>
        </w:r>
      </w:del>
      <w:del w:id="713" w:author="anna.resch88@gmail.com" w:date="2022-01-03T19:57:00Z">
        <w:r w:rsidRPr="00F07AB2" w:rsidDel="0022001F">
          <w:rPr>
            <w:rFonts w:asciiTheme="majorHAnsi" w:hAnsiTheme="majorHAnsi" w:cstheme="majorHAnsi"/>
            <w:b/>
            <w:bCs/>
            <w:i/>
            <w:iCs/>
            <w:lang w:val="en-US"/>
          </w:rPr>
          <w:delText xml:space="preserve"> APS concentration,</w:delText>
        </w:r>
      </w:del>
      <w:del w:id="714" w:author="anna.resch88@gmail.com" w:date="2022-01-04T10:20:00Z">
        <w:r w:rsidRPr="00F07AB2" w:rsidDel="004172A0">
          <w:rPr>
            <w:rFonts w:asciiTheme="majorHAnsi" w:hAnsiTheme="majorHAnsi" w:cstheme="majorHAnsi"/>
            <w:b/>
            <w:bCs/>
            <w:i/>
            <w:iCs/>
            <w:lang w:val="en-US"/>
          </w:rPr>
          <w:delText xml:space="preserve"> illumination energy and hydrogel composition</w:delText>
        </w:r>
        <w:r w:rsidRPr="00F07AB2" w:rsidDel="004172A0">
          <w:rPr>
            <w:rFonts w:asciiTheme="majorHAnsi" w:hAnsiTheme="majorHAnsi" w:cstheme="majorHAnsi"/>
            <w:i/>
            <w:iCs/>
            <w:lang w:val="en-US"/>
          </w:rPr>
          <w:delText xml:space="preserve">. </w:delText>
        </w:r>
      </w:del>
      <w:del w:id="715" w:author="anna.resch88@gmail.com" w:date="2022-01-03T19:57:00Z">
        <w:r w:rsidRPr="00F07AB2" w:rsidDel="0022001F">
          <w:rPr>
            <w:rFonts w:asciiTheme="majorHAnsi" w:hAnsiTheme="majorHAnsi" w:cstheme="majorHAnsi"/>
            <w:i/>
            <w:iCs/>
            <w:lang w:val="en-US"/>
          </w:rPr>
          <w:delText>Each sample was measured in triplicates</w:delText>
        </w:r>
      </w:del>
      <w:del w:id="716" w:author="anna.resch88@gmail.com" w:date="2022-01-04T10:20:00Z">
        <w:r w:rsidRPr="00F07AB2" w:rsidDel="004172A0">
          <w:rPr>
            <w:rFonts w:asciiTheme="majorHAnsi" w:hAnsiTheme="majorHAnsi" w:cstheme="majorHAnsi"/>
            <w:i/>
            <w:iCs/>
            <w:lang w:val="en-US"/>
          </w:rPr>
          <w:delText>.</w:delText>
        </w:r>
      </w:del>
      <w:del w:id="717" w:author="anna.resch88@gmail.com" w:date="2022-01-03T19:58:00Z">
        <w:r w:rsidRPr="00F07AB2" w:rsidDel="0022001F">
          <w:rPr>
            <w:rFonts w:asciiTheme="majorHAnsi" w:hAnsiTheme="majorHAnsi" w:cstheme="majorHAnsi"/>
            <w:i/>
            <w:iCs/>
            <w:lang w:val="en-US"/>
          </w:rPr>
          <w:delText xml:space="preserve"> Error bars indicate standard deviation of triplicates</w:delText>
        </w:r>
      </w:del>
      <w:del w:id="718" w:author="anna.resch88@gmail.com" w:date="2022-01-04T10:20:00Z">
        <w:r w:rsidRPr="00F07AB2" w:rsidDel="004172A0">
          <w:rPr>
            <w:rFonts w:asciiTheme="majorHAnsi" w:hAnsiTheme="majorHAnsi" w:cstheme="majorHAnsi"/>
            <w:i/>
            <w:iCs/>
            <w:lang w:val="en-US"/>
          </w:rPr>
          <w:delText>. a)</w:delText>
        </w:r>
        <w:r w:rsidRPr="00F07AB2" w:rsidDel="004172A0">
          <w:rPr>
            <w:rFonts w:asciiTheme="majorHAnsi" w:hAnsiTheme="majorHAnsi" w:cstheme="majorHAnsi"/>
            <w:b/>
            <w:bCs/>
            <w:i/>
            <w:iCs/>
            <w:lang w:val="en-US"/>
          </w:rPr>
          <w:delText xml:space="preserve"> </w:delText>
        </w:r>
        <w:r w:rsidRPr="00F07AB2" w:rsidDel="004172A0">
          <w:rPr>
            <w:rFonts w:asciiTheme="majorHAnsi" w:hAnsiTheme="majorHAnsi" w:cstheme="majorHAnsi"/>
            <w:i/>
            <w:iCs/>
            <w:lang w:val="en-US"/>
          </w:rPr>
          <w:delText xml:space="preserve">ULD-V20-ULD (20 % protein prepared in </w:delText>
        </w:r>
      </w:del>
      <w:del w:id="719" w:author="anna.resch88@gmail.com" w:date="2022-01-03T19:58:00Z">
        <w:r w:rsidRPr="00F07AB2" w:rsidDel="0022001F">
          <w:rPr>
            <w:rFonts w:asciiTheme="majorHAnsi" w:hAnsiTheme="majorHAnsi" w:cstheme="majorHAnsi"/>
            <w:i/>
            <w:iCs/>
            <w:lang w:val="en-US"/>
          </w:rPr>
          <w:delText>water</w:delText>
        </w:r>
      </w:del>
      <w:del w:id="720" w:author="anna.resch88@gmail.com" w:date="2022-01-04T10:20:00Z">
        <w:r w:rsidRPr="00F07AB2" w:rsidDel="004172A0">
          <w:rPr>
            <w:rFonts w:asciiTheme="majorHAnsi" w:hAnsiTheme="majorHAnsi" w:cstheme="majorHAnsi"/>
            <w:i/>
            <w:iCs/>
            <w:lang w:val="en-US"/>
          </w:rPr>
          <w:delText xml:space="preserve">, 2.5 mM riboflavin, 30 mM APS) was exposed at 10 cm sample-lamp distance and exposure intensity 40 % for 15 to </w:delText>
        </w:r>
      </w:del>
      <w:del w:id="721" w:author="anna.resch88@gmail.com" w:date="2022-01-03T19:59:00Z">
        <w:r w:rsidRPr="00F07AB2" w:rsidDel="0022001F">
          <w:rPr>
            <w:rFonts w:asciiTheme="majorHAnsi" w:hAnsiTheme="majorHAnsi" w:cstheme="majorHAnsi"/>
            <w:i/>
            <w:iCs/>
            <w:lang w:val="en-US"/>
          </w:rPr>
          <w:delText>9</w:delText>
        </w:r>
      </w:del>
      <w:del w:id="722" w:author="anna.resch88@gmail.com" w:date="2022-01-04T10:20:00Z">
        <w:r w:rsidRPr="00F07AB2" w:rsidDel="004172A0">
          <w:rPr>
            <w:rFonts w:asciiTheme="majorHAnsi" w:hAnsiTheme="majorHAnsi" w:cstheme="majorHAnsi"/>
            <w:i/>
            <w:iCs/>
            <w:lang w:val="en-US"/>
          </w:rPr>
          <w:delText xml:space="preserve">0 seconds (equivalent to </w:delText>
        </w:r>
        <w:r w:rsidDel="004172A0">
          <w:rPr>
            <w:rFonts w:asciiTheme="majorHAnsi" w:hAnsiTheme="majorHAnsi" w:cstheme="majorHAnsi"/>
            <w:i/>
            <w:iCs/>
            <w:lang w:val="en-US"/>
          </w:rPr>
          <w:delText xml:space="preserve">a total exposure energy density of </w:delText>
        </w:r>
        <w:r w:rsidRPr="00F07AB2" w:rsidDel="004172A0">
          <w:rPr>
            <w:rFonts w:asciiTheme="majorHAnsi" w:hAnsiTheme="majorHAnsi" w:cstheme="majorHAnsi"/>
            <w:i/>
            <w:iCs/>
            <w:lang w:val="en-US"/>
          </w:rPr>
          <w:delText xml:space="preserve">2.9 J/cm² to </w:delText>
        </w:r>
      </w:del>
      <w:del w:id="723" w:author="anna.resch88@gmail.com" w:date="2022-01-03T19:58:00Z">
        <w:r w:rsidRPr="00F07AB2" w:rsidDel="0022001F">
          <w:rPr>
            <w:rFonts w:asciiTheme="majorHAnsi" w:hAnsiTheme="majorHAnsi" w:cstheme="majorHAnsi"/>
            <w:i/>
            <w:iCs/>
            <w:lang w:val="en-US"/>
          </w:rPr>
          <w:delText>17.4</w:delText>
        </w:r>
      </w:del>
      <w:del w:id="724" w:author="anna.resch88@gmail.com" w:date="2022-01-04T10:20:00Z">
        <w:r w:rsidRPr="00F07AB2" w:rsidDel="004172A0">
          <w:rPr>
            <w:rFonts w:asciiTheme="majorHAnsi" w:hAnsiTheme="majorHAnsi" w:cstheme="majorHAnsi"/>
            <w:i/>
            <w:iCs/>
            <w:lang w:val="en-US"/>
          </w:rPr>
          <w:delText xml:space="preserve"> J/cm²). b) ULD-V20-ULD (20 % protein prepared in </w:delText>
        </w:r>
        <w:r w:rsidDel="004172A0">
          <w:rPr>
            <w:rFonts w:asciiTheme="majorHAnsi" w:hAnsiTheme="majorHAnsi" w:cstheme="majorHAnsi"/>
            <w:i/>
            <w:iCs/>
            <w:lang w:val="en-US"/>
          </w:rPr>
          <w:delText>ddH</w:delText>
        </w:r>
        <w:r w:rsidRPr="00370688" w:rsidDel="004172A0">
          <w:rPr>
            <w:rFonts w:asciiTheme="majorHAnsi" w:hAnsiTheme="majorHAnsi" w:cstheme="majorHAnsi"/>
            <w:i/>
            <w:iCs/>
            <w:vertAlign w:val="subscript"/>
            <w:lang w:val="en-US"/>
          </w:rPr>
          <w:delText>2</w:delText>
        </w:r>
        <w:r w:rsidDel="004172A0">
          <w:rPr>
            <w:rFonts w:asciiTheme="majorHAnsi" w:hAnsiTheme="majorHAnsi" w:cstheme="majorHAnsi"/>
            <w:i/>
            <w:iCs/>
            <w:lang w:val="en-US"/>
          </w:rPr>
          <w:delText xml:space="preserve">O </w:delText>
        </w:r>
        <w:r w:rsidRPr="00F07AB2" w:rsidDel="004172A0">
          <w:rPr>
            <w:rFonts w:asciiTheme="majorHAnsi" w:hAnsiTheme="majorHAnsi" w:cstheme="majorHAnsi"/>
            <w:i/>
            <w:iCs/>
            <w:lang w:val="en-US"/>
          </w:rPr>
          <w:delText>water, 2.5 mM riboflavin, exposed to 5.8 J/cm²</w:delText>
        </w:r>
        <w:r w:rsidDel="004172A0">
          <w:rPr>
            <w:rFonts w:asciiTheme="majorHAnsi" w:hAnsiTheme="majorHAnsi" w:cstheme="majorHAnsi"/>
            <w:i/>
            <w:iCs/>
            <w:lang w:val="en-US"/>
          </w:rPr>
          <w:delText xml:space="preserve">, </w:delText>
        </w:r>
        <w:r w:rsidRPr="00F07AB2" w:rsidDel="004172A0">
          <w:rPr>
            <w:rFonts w:asciiTheme="majorHAnsi" w:hAnsiTheme="majorHAnsi" w:cstheme="majorHAnsi"/>
            <w:i/>
            <w:iCs/>
            <w:lang w:val="en-US"/>
          </w:rPr>
          <w:delText xml:space="preserve">10 cm sample-lamp distance, exposure intensity 40 %, 30 sec) was crosslinked at different APS concentrations. Dityrosine formation benefits from rising APS concentrations up to 40 mM, higher APS concentrations seem to be detrimental. </w:delText>
        </w:r>
        <w:r w:rsidDel="004172A0">
          <w:rPr>
            <w:rFonts w:asciiTheme="majorHAnsi" w:hAnsiTheme="majorHAnsi" w:cstheme="majorHAnsi"/>
            <w:i/>
            <w:iCs/>
            <w:lang w:val="en-US"/>
          </w:rPr>
          <w:delText>c</w:delText>
        </w:r>
        <w:r w:rsidRPr="00F07AB2" w:rsidDel="004172A0">
          <w:rPr>
            <w:rFonts w:asciiTheme="majorHAnsi" w:hAnsiTheme="majorHAnsi" w:cstheme="majorHAnsi"/>
            <w:i/>
            <w:iCs/>
            <w:lang w:val="en-US"/>
          </w:rPr>
          <w:delText xml:space="preserve">) All hydrogel variants contained 2.5 mM riboflavin, 30 mM APS and were exposed to 5.8 J/cm². </w:delText>
        </w:r>
      </w:del>
    </w:p>
    <w:p w14:paraId="40340553" w14:textId="10DCD944" w:rsidR="00067C6D" w:rsidRPr="00F07AB2" w:rsidDel="009862E1" w:rsidRDefault="00067C6D" w:rsidP="00067C6D">
      <w:pPr>
        <w:jc w:val="both"/>
        <w:rPr>
          <w:del w:id="725" w:author="anna.resch88@gmail.com" w:date="2022-01-04T10:53:00Z"/>
          <w:rFonts w:asciiTheme="majorHAnsi" w:hAnsiTheme="majorHAnsi" w:cstheme="majorHAnsi"/>
          <w:lang w:val="en-US"/>
        </w:rPr>
      </w:pPr>
    </w:p>
    <w:p w14:paraId="26BD08B6" w14:textId="5FE6D766" w:rsidR="00067C6D" w:rsidRPr="00F07AB2" w:rsidDel="004172A0" w:rsidRDefault="00067C6D" w:rsidP="00067C6D">
      <w:pPr>
        <w:pStyle w:val="berschrift3"/>
        <w:numPr>
          <w:ilvl w:val="0"/>
          <w:numId w:val="16"/>
        </w:numPr>
        <w:jc w:val="both"/>
        <w:rPr>
          <w:del w:id="726" w:author="anna.resch88@gmail.com" w:date="2022-01-04T10:21:00Z"/>
          <w:rFonts w:cstheme="majorHAnsi"/>
          <w:lang w:val="en-US"/>
        </w:rPr>
      </w:pPr>
      <w:bookmarkStart w:id="727" w:name="_Toc92273424"/>
      <w:bookmarkStart w:id="728" w:name="_Toc92273479"/>
      <w:del w:id="729" w:author="anna.resch88@gmail.com" w:date="2022-01-04T10:21:00Z">
        <w:r w:rsidRPr="00F07AB2" w:rsidDel="004172A0">
          <w:rPr>
            <w:rFonts w:cstheme="majorHAnsi"/>
            <w:lang w:val="en-US"/>
          </w:rPr>
          <w:delText>Characterization of mechanical properties</w:delText>
        </w:r>
        <w:bookmarkEnd w:id="727"/>
        <w:bookmarkEnd w:id="728"/>
      </w:del>
    </w:p>
    <w:p w14:paraId="3D03F380" w14:textId="1B2F9A5F" w:rsidR="00067C6D" w:rsidRPr="00F07AB2" w:rsidDel="009862E1" w:rsidRDefault="00067C6D" w:rsidP="00067C6D">
      <w:pPr>
        <w:jc w:val="both"/>
        <w:rPr>
          <w:del w:id="730" w:author="anna.resch88@gmail.com" w:date="2022-01-04T10:53:00Z"/>
          <w:rFonts w:asciiTheme="majorHAnsi" w:hAnsiTheme="majorHAnsi" w:cstheme="majorHAnsi"/>
          <w:lang w:val="en-US"/>
        </w:rPr>
      </w:pPr>
    </w:p>
    <w:p w14:paraId="5BA156FB" w14:textId="1BC0A554" w:rsidR="00067C6D" w:rsidRPr="00F07AB2" w:rsidDel="001352B5" w:rsidRDefault="00067C6D" w:rsidP="00067C6D">
      <w:pPr>
        <w:pStyle w:val="berschrift4"/>
        <w:numPr>
          <w:ilvl w:val="1"/>
          <w:numId w:val="16"/>
        </w:numPr>
        <w:jc w:val="both"/>
        <w:rPr>
          <w:del w:id="731" w:author="anna.resch88@gmail.com" w:date="2022-01-03T20:15:00Z"/>
          <w:rFonts w:cstheme="majorHAnsi"/>
          <w:lang w:val="en-US"/>
        </w:rPr>
      </w:pPr>
      <w:bookmarkStart w:id="732" w:name="_Toc92273425"/>
      <w:bookmarkStart w:id="733" w:name="_Toc92273480"/>
      <w:del w:id="734" w:author="anna.resch88@gmail.com" w:date="2022-01-03T20:15:00Z">
        <w:r w:rsidRPr="00F07AB2" w:rsidDel="001352B5">
          <w:rPr>
            <w:rFonts w:cstheme="majorHAnsi"/>
            <w:lang w:val="en-US"/>
          </w:rPr>
          <w:delText>Water content</w:delText>
        </w:r>
        <w:bookmarkEnd w:id="732"/>
        <w:bookmarkEnd w:id="733"/>
        <w:r w:rsidRPr="00F07AB2" w:rsidDel="001352B5">
          <w:rPr>
            <w:rFonts w:cstheme="majorHAnsi"/>
            <w:lang w:val="en-US"/>
          </w:rPr>
          <w:delText xml:space="preserve"> </w:delText>
        </w:r>
      </w:del>
    </w:p>
    <w:p w14:paraId="5792C116" w14:textId="042E0B5F" w:rsidR="00067C6D" w:rsidDel="001352B5" w:rsidRDefault="00067C6D" w:rsidP="00067C6D">
      <w:pPr>
        <w:jc w:val="both"/>
        <w:rPr>
          <w:del w:id="735" w:author="anna.resch88@gmail.com" w:date="2022-01-03T20:15:00Z"/>
          <w:rFonts w:asciiTheme="majorHAnsi" w:hAnsiTheme="majorHAnsi" w:cstheme="majorHAnsi"/>
          <w:lang w:val="en-US"/>
        </w:rPr>
      </w:pPr>
      <w:del w:id="736" w:author="anna.resch88@gmail.com" w:date="2022-01-03T20:14:00Z">
        <w:r w:rsidRPr="00F07AB2" w:rsidDel="00A21F16">
          <w:rPr>
            <w:rFonts w:asciiTheme="majorHAnsi" w:hAnsiTheme="majorHAnsi" w:cstheme="majorHAnsi"/>
            <w:lang w:val="en-US"/>
          </w:rPr>
          <w:delText xml:space="preserve">Water content was determined in triplicates for each hydrogel type </w:delText>
        </w:r>
      </w:del>
      <w:del w:id="737" w:author="anna.resch88@gmail.com" w:date="2022-01-03T20:15:00Z">
        <w:r w:rsidRPr="00F07AB2" w:rsidDel="001352B5">
          <w:rPr>
            <w:rFonts w:asciiTheme="majorHAnsi" w:hAnsiTheme="majorHAnsi" w:cstheme="majorHAnsi"/>
            <w:lang w:val="en-US"/>
          </w:rPr>
          <w:delText xml:space="preserve">and ranged between 78 % and 90 % for ULD-V20-ULD, ULD-V40-ULD and ULD-V80-ULD hydrogels, depending on the protein concentration. </w:delText>
        </w:r>
      </w:del>
      <w:moveFromRangeStart w:id="738" w:author="anna.resch88@gmail.com" w:date="2022-01-03T20:15:00Z" w:name="move92133339"/>
      <w:moveFrom w:id="739" w:author="anna.resch88@gmail.com" w:date="2022-01-03T20:15:00Z">
        <w:del w:id="740" w:author="anna.resch88@gmail.com" w:date="2022-01-03T20:15:00Z">
          <w:r w:rsidRPr="00F07AB2" w:rsidDel="001352B5">
            <w:rPr>
              <w:rFonts w:asciiTheme="majorHAnsi" w:hAnsiTheme="majorHAnsi" w:cstheme="majorHAnsi"/>
              <w:lang w:val="en-US"/>
            </w:rPr>
            <w:delText xml:space="preserve">There is no considerable difference in water content between gels crosslinked with </w:delText>
          </w:r>
          <w:r w:rsidRPr="00F07AB2" w:rsidDel="001352B5">
            <w:rPr>
              <w:rFonts w:asciiTheme="majorHAnsi" w:hAnsiTheme="majorHAnsi" w:cstheme="majorHAnsi"/>
              <w:lang w:val="en-US"/>
            </w:rPr>
            <w:lastRenderedPageBreak/>
            <w:delText xml:space="preserve">riboflavin and with </w:delText>
          </w:r>
          <w:r w:rsidDel="001352B5">
            <w:rPr>
              <w:rFonts w:asciiTheme="majorHAnsi" w:hAnsiTheme="majorHAnsi" w:cstheme="majorHAnsi"/>
              <w:lang w:val="en-US"/>
            </w:rPr>
            <w:delText>R</w:delText>
          </w:r>
          <w:r w:rsidRPr="00F07AB2" w:rsidDel="001352B5">
            <w:rPr>
              <w:rFonts w:asciiTheme="majorHAnsi" w:hAnsiTheme="majorHAnsi" w:cstheme="majorHAnsi"/>
              <w:lang w:val="en-US"/>
            </w:rPr>
            <w:delText xml:space="preserve">u(II)bpy. </w:delText>
          </w:r>
        </w:del>
      </w:moveFrom>
      <w:moveFromRangeEnd w:id="738"/>
      <w:del w:id="741" w:author="anna.resch88@gmail.com" w:date="2022-01-03T20:15:00Z">
        <w:r w:rsidRPr="00F07AB2" w:rsidDel="001352B5">
          <w:rPr>
            <w:rFonts w:asciiTheme="majorHAnsi" w:hAnsiTheme="majorHAnsi" w:cstheme="majorHAnsi"/>
            <w:lang w:val="en-US"/>
          </w:rPr>
          <w:delText xml:space="preserve">Of note, ULD-D20-ULD with 10 % protein concentration had a remarkable water content of 93-98 %. However, due to limited solubility in water and PBS above </w:delText>
        </w:r>
        <w:r w:rsidDel="001352B5">
          <w:rPr>
            <w:rFonts w:asciiTheme="majorHAnsi" w:hAnsiTheme="majorHAnsi" w:cstheme="majorHAnsi"/>
            <w:lang w:val="en-US"/>
          </w:rPr>
          <w:delText xml:space="preserve">10% of </w:delText>
        </w:r>
        <w:r w:rsidRPr="00F07AB2" w:rsidDel="001352B5">
          <w:rPr>
            <w:rFonts w:asciiTheme="majorHAnsi" w:hAnsiTheme="majorHAnsi" w:cstheme="majorHAnsi"/>
            <w:lang w:val="en-US"/>
          </w:rPr>
          <w:delText>protein concentration, ULD-D20-ULD w</w:delText>
        </w:r>
        <w:r w:rsidDel="001352B5">
          <w:rPr>
            <w:rFonts w:asciiTheme="majorHAnsi" w:hAnsiTheme="majorHAnsi" w:cstheme="majorHAnsi"/>
            <w:lang w:val="en-US"/>
          </w:rPr>
          <w:delText>as not investigated for use as</w:delText>
        </w:r>
        <w:r w:rsidRPr="00F07AB2" w:rsidDel="001352B5">
          <w:rPr>
            <w:rFonts w:asciiTheme="majorHAnsi" w:hAnsiTheme="majorHAnsi" w:cstheme="majorHAnsi"/>
            <w:lang w:val="en-US"/>
          </w:rPr>
          <w:delText xml:space="preserve"> tissue glue.</w:delText>
        </w:r>
      </w:del>
    </w:p>
    <w:p w14:paraId="34064408" w14:textId="3ECEA22A" w:rsidR="00067C6D" w:rsidRPr="00F07AB2" w:rsidDel="009862E1" w:rsidRDefault="00067C6D" w:rsidP="00067C6D">
      <w:pPr>
        <w:jc w:val="both"/>
        <w:rPr>
          <w:del w:id="742" w:author="anna.resch88@gmail.com" w:date="2022-01-04T10:53:00Z"/>
          <w:rFonts w:asciiTheme="majorHAnsi" w:hAnsiTheme="majorHAnsi" w:cstheme="majorHAnsi"/>
          <w:lang w:val="en-US"/>
        </w:rPr>
      </w:pPr>
      <w:del w:id="743" w:author="anna.resch88@gmail.com" w:date="2022-01-04T10:53:00Z">
        <w:r w:rsidDel="009862E1">
          <w:rPr>
            <w:rFonts w:asciiTheme="majorHAnsi" w:hAnsiTheme="majorHAnsi" w:cstheme="majorHAnsi"/>
            <w:lang w:val="en-US"/>
          </w:rPr>
          <w:tab/>
        </w:r>
        <w:r w:rsidRPr="00F07AB2" w:rsidDel="009862E1">
          <w:rPr>
            <w:rFonts w:asciiTheme="majorHAnsi" w:hAnsiTheme="majorHAnsi" w:cstheme="majorHAnsi"/>
            <w:lang w:val="en-US"/>
          </w:rPr>
          <w:delText xml:space="preserve"> </w:delText>
        </w:r>
      </w:del>
      <w:del w:id="744" w:author="anna.resch88@gmail.com" w:date="2022-01-03T20:18:00Z">
        <w:r w:rsidDel="001352B5">
          <w:rPr>
            <w:rFonts w:asciiTheme="majorHAnsi" w:hAnsiTheme="majorHAnsi" w:cstheme="majorHAnsi"/>
            <w:noProof/>
            <w:lang w:eastAsia="de-DE"/>
          </w:rPr>
          <w:drawing>
            <wp:inline distT="0" distB="0" distL="0" distR="0" wp14:anchorId="5090AC39" wp14:editId="56E79C3B">
              <wp:extent cx="5760720" cy="3268345"/>
              <wp:effectExtent l="0" t="0" r="508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D-ELP-ULD-Water Content Table1.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del>
    </w:p>
    <w:p w14:paraId="6F6CB4FB" w14:textId="0452A3B1" w:rsidR="00067C6D" w:rsidRPr="00F07AB2" w:rsidDel="004172A0" w:rsidRDefault="00067C6D" w:rsidP="00067C6D">
      <w:pPr>
        <w:jc w:val="both"/>
        <w:rPr>
          <w:del w:id="745" w:author="anna.resch88@gmail.com" w:date="2022-01-04T10:21:00Z"/>
          <w:rFonts w:asciiTheme="majorHAnsi" w:hAnsiTheme="majorHAnsi" w:cstheme="majorHAnsi"/>
          <w:b/>
          <w:bCs/>
          <w:i/>
          <w:iCs/>
          <w:lang w:val="en-US"/>
        </w:rPr>
      </w:pPr>
      <w:commentRangeStart w:id="746"/>
      <w:del w:id="747" w:author="anna.resch88@gmail.com" w:date="2022-01-04T10:21:00Z">
        <w:r w:rsidRPr="00F07AB2" w:rsidDel="004172A0">
          <w:rPr>
            <w:rFonts w:asciiTheme="majorHAnsi" w:hAnsiTheme="majorHAnsi" w:cstheme="majorHAnsi"/>
            <w:b/>
            <w:bCs/>
            <w:i/>
            <w:iCs/>
            <w:lang w:val="en-US"/>
          </w:rPr>
          <w:delText xml:space="preserve">Figure </w:delText>
        </w:r>
        <w:commentRangeEnd w:id="746"/>
        <w:r w:rsidR="00545079" w:rsidDel="004172A0">
          <w:rPr>
            <w:rStyle w:val="Kommentarzeichen"/>
          </w:rPr>
          <w:commentReference w:id="746"/>
        </w:r>
        <w:r w:rsidRPr="00F07AB2" w:rsidDel="004172A0">
          <w:rPr>
            <w:rFonts w:asciiTheme="majorHAnsi" w:hAnsiTheme="majorHAnsi" w:cstheme="majorHAnsi"/>
            <w:b/>
            <w:bCs/>
            <w:i/>
            <w:iCs/>
            <w:lang w:val="en-US"/>
          </w:rPr>
          <w:delText>S-</w:delText>
        </w:r>
        <w:r w:rsidDel="004172A0">
          <w:rPr>
            <w:rFonts w:asciiTheme="majorHAnsi" w:hAnsiTheme="majorHAnsi" w:cstheme="majorHAnsi"/>
            <w:b/>
            <w:bCs/>
            <w:i/>
            <w:iCs/>
            <w:lang w:val="en-US"/>
          </w:rPr>
          <w:delText>11</w:delText>
        </w:r>
        <w:r w:rsidRPr="00F07AB2" w:rsidDel="004172A0">
          <w:rPr>
            <w:rFonts w:asciiTheme="majorHAnsi" w:hAnsiTheme="majorHAnsi" w:cstheme="majorHAnsi"/>
            <w:b/>
            <w:bCs/>
            <w:i/>
            <w:iCs/>
            <w:lang w:val="en-US"/>
          </w:rPr>
          <w:delText xml:space="preserve">: Water content of different ULD-ELP-ULD hydrogels, </w:delText>
        </w:r>
        <w:r w:rsidDel="004172A0">
          <w:rPr>
            <w:rFonts w:asciiTheme="majorHAnsi" w:hAnsiTheme="majorHAnsi" w:cstheme="majorHAnsi"/>
            <w:b/>
            <w:bCs/>
            <w:i/>
            <w:iCs/>
            <w:lang w:val="en-US"/>
          </w:rPr>
          <w:delText xml:space="preserve">crosslinked with riboflavin or </w:delText>
        </w:r>
      </w:del>
      <w:del w:id="748" w:author="anna.resch88@gmail.com" w:date="2022-01-03T20:18:00Z">
        <w:r w:rsidDel="001352B5">
          <w:rPr>
            <w:rFonts w:asciiTheme="majorHAnsi" w:hAnsiTheme="majorHAnsi" w:cstheme="majorHAnsi"/>
            <w:b/>
            <w:bCs/>
            <w:i/>
            <w:iCs/>
            <w:lang w:val="en-US"/>
          </w:rPr>
          <w:delText>R</w:delText>
        </w:r>
      </w:del>
      <w:del w:id="749" w:author="anna.resch88@gmail.com" w:date="2022-01-04T10:21:00Z">
        <w:r w:rsidRPr="00F07AB2" w:rsidDel="004172A0">
          <w:rPr>
            <w:rFonts w:asciiTheme="majorHAnsi" w:hAnsiTheme="majorHAnsi" w:cstheme="majorHAnsi"/>
            <w:b/>
            <w:bCs/>
            <w:i/>
            <w:iCs/>
            <w:lang w:val="en-US"/>
          </w:rPr>
          <w:delText xml:space="preserve">u(II)bpy. </w:delText>
        </w:r>
      </w:del>
      <w:moveToRangeStart w:id="750" w:author="anna.resch88@gmail.com" w:date="2022-01-03T20:15:00Z" w:name="move92133339"/>
      <w:moveTo w:id="751" w:author="anna.resch88@gmail.com" w:date="2022-01-03T20:15:00Z">
        <w:del w:id="752" w:author="anna.resch88@gmail.com" w:date="2022-01-04T10:21:00Z">
          <w:r w:rsidR="001352B5" w:rsidRPr="00F07AB2" w:rsidDel="004172A0">
            <w:rPr>
              <w:rFonts w:asciiTheme="majorHAnsi" w:hAnsiTheme="majorHAnsi" w:cstheme="majorHAnsi"/>
              <w:lang w:val="en-US"/>
            </w:rPr>
            <w:delText xml:space="preserve">There </w:delText>
          </w:r>
        </w:del>
        <w:del w:id="753" w:author="anna.resch88@gmail.com" w:date="2022-01-03T20:15:00Z">
          <w:r w:rsidR="001352B5" w:rsidRPr="00F07AB2" w:rsidDel="001352B5">
            <w:rPr>
              <w:rFonts w:asciiTheme="majorHAnsi" w:hAnsiTheme="majorHAnsi" w:cstheme="majorHAnsi"/>
              <w:lang w:val="en-US"/>
            </w:rPr>
            <w:delText>i</w:delText>
          </w:r>
        </w:del>
        <w:del w:id="754" w:author="anna.resch88@gmail.com" w:date="2022-01-04T10:21:00Z">
          <w:r w:rsidR="001352B5" w:rsidRPr="00F07AB2" w:rsidDel="004172A0">
            <w:rPr>
              <w:rFonts w:asciiTheme="majorHAnsi" w:hAnsiTheme="majorHAnsi" w:cstheme="majorHAnsi"/>
              <w:lang w:val="en-US"/>
            </w:rPr>
            <w:delText xml:space="preserve">s no considerable difference in water content between gels crosslinked with riboflavin and with </w:delText>
          </w:r>
        </w:del>
        <w:del w:id="755" w:author="anna.resch88@gmail.com" w:date="2022-01-03T20:15:00Z">
          <w:r w:rsidR="001352B5" w:rsidDel="001352B5">
            <w:rPr>
              <w:rFonts w:asciiTheme="majorHAnsi" w:hAnsiTheme="majorHAnsi" w:cstheme="majorHAnsi"/>
              <w:lang w:val="en-US"/>
            </w:rPr>
            <w:delText>R</w:delText>
          </w:r>
        </w:del>
        <w:del w:id="756" w:author="anna.resch88@gmail.com" w:date="2022-01-04T10:21:00Z">
          <w:r w:rsidR="001352B5" w:rsidRPr="00F07AB2" w:rsidDel="004172A0">
            <w:rPr>
              <w:rFonts w:asciiTheme="majorHAnsi" w:hAnsiTheme="majorHAnsi" w:cstheme="majorHAnsi"/>
              <w:lang w:val="en-US"/>
            </w:rPr>
            <w:delText>u(II)bpy.</w:delText>
          </w:r>
        </w:del>
      </w:moveTo>
      <w:moveToRangeEnd w:id="750"/>
    </w:p>
    <w:p w14:paraId="3867E55D" w14:textId="1CD8EE5C" w:rsidR="00067C6D" w:rsidRPr="00CA34EE" w:rsidDel="009862E1" w:rsidRDefault="00067C6D" w:rsidP="00067C6D">
      <w:pPr>
        <w:jc w:val="both"/>
        <w:rPr>
          <w:del w:id="757" w:author="anna.resch88@gmail.com" w:date="2022-01-04T10:53:00Z"/>
          <w:rFonts w:asciiTheme="majorHAnsi" w:eastAsiaTheme="majorEastAsia" w:hAnsiTheme="majorHAnsi" w:cstheme="majorHAnsi"/>
          <w:i/>
          <w:iCs/>
          <w:color w:val="2E74B5" w:themeColor="accent1" w:themeShade="BF"/>
          <w:lang w:val="en-US"/>
        </w:rPr>
        <w:sectPr w:rsidR="00067C6D" w:rsidRPr="00CA34EE" w:rsidDel="009862E1">
          <w:headerReference w:type="default" r:id="rId29"/>
          <w:footerReference w:type="even" r:id="rId30"/>
          <w:footerReference w:type="default" r:id="rId31"/>
          <w:pgSz w:w="11906" w:h="16838"/>
          <w:pgMar w:top="1417" w:right="1417" w:bottom="1134" w:left="1417" w:header="708" w:footer="708" w:gutter="0"/>
          <w:cols w:space="708"/>
          <w:docGrid w:linePitch="360"/>
        </w:sectPr>
      </w:pPr>
      <w:del w:id="758" w:author="anna.resch88@gmail.com" w:date="2022-01-04T10:53:00Z">
        <w:r w:rsidRPr="00F07AB2" w:rsidDel="009862E1">
          <w:rPr>
            <w:rFonts w:asciiTheme="majorHAnsi" w:hAnsiTheme="majorHAnsi" w:cstheme="majorHAnsi"/>
            <w:lang w:val="en-US"/>
          </w:rPr>
          <w:br w:type="page"/>
        </w:r>
      </w:del>
    </w:p>
    <w:p w14:paraId="04D6F515" w14:textId="220793CB" w:rsidR="00067C6D" w:rsidRPr="00F07AB2" w:rsidDel="004172A0" w:rsidRDefault="00067C6D" w:rsidP="00067C6D">
      <w:pPr>
        <w:pStyle w:val="berschrift4"/>
        <w:numPr>
          <w:ilvl w:val="1"/>
          <w:numId w:val="16"/>
        </w:numPr>
        <w:jc w:val="both"/>
        <w:rPr>
          <w:del w:id="759" w:author="anna.resch88@gmail.com" w:date="2022-01-04T10:22:00Z"/>
          <w:rFonts w:cstheme="majorHAnsi"/>
          <w:lang w:val="en-US"/>
        </w:rPr>
      </w:pPr>
      <w:bookmarkStart w:id="760" w:name="_Toc92273426"/>
      <w:bookmarkStart w:id="761" w:name="_Toc92273481"/>
      <w:del w:id="762" w:author="anna.resch88@gmail.com" w:date="2022-01-04T10:22:00Z">
        <w:r w:rsidRPr="00F07AB2" w:rsidDel="004172A0">
          <w:rPr>
            <w:rFonts w:cstheme="majorHAnsi"/>
            <w:lang w:val="en-US"/>
          </w:rPr>
          <w:lastRenderedPageBreak/>
          <w:delText>Nanoindentation</w:delText>
        </w:r>
        <w:bookmarkEnd w:id="760"/>
        <w:bookmarkEnd w:id="761"/>
      </w:del>
    </w:p>
    <w:p w14:paraId="4584E75E" w14:textId="17BD8E64" w:rsidR="00067C6D" w:rsidRPr="00F07AB2" w:rsidDel="004172A0" w:rsidRDefault="00067C6D" w:rsidP="00067C6D">
      <w:pPr>
        <w:jc w:val="both"/>
        <w:rPr>
          <w:del w:id="763" w:author="anna.resch88@gmail.com" w:date="2022-01-04T10:22:00Z"/>
          <w:rFonts w:asciiTheme="majorHAnsi" w:hAnsiTheme="majorHAnsi" w:cstheme="majorHAnsi"/>
          <w:lang w:val="en-US"/>
        </w:rPr>
      </w:pPr>
    </w:p>
    <w:p w14:paraId="16ACD898" w14:textId="09D644A7" w:rsidR="00067C6D" w:rsidRPr="00CA34EE" w:rsidRDefault="00067C6D" w:rsidP="00067C6D">
      <w:pPr>
        <w:jc w:val="both"/>
        <w:rPr>
          <w:rFonts w:asciiTheme="majorHAnsi" w:hAnsiTheme="majorHAnsi" w:cstheme="majorHAnsi"/>
          <w:b/>
          <w:bCs/>
          <w:i/>
          <w:lang w:val="en-US"/>
        </w:rPr>
      </w:pPr>
      <w:commentRangeStart w:id="764"/>
      <w:del w:id="765" w:author="anna.resch88@gmail.com" w:date="2022-01-04T10:22:00Z">
        <w:r w:rsidDel="004172A0">
          <w:rPr>
            <w:rFonts w:asciiTheme="majorHAnsi" w:hAnsiTheme="majorHAnsi" w:cstheme="majorHAnsi"/>
            <w:b/>
            <w:bCs/>
            <w:i/>
            <w:lang w:val="en-US"/>
          </w:rPr>
          <w:delText xml:space="preserve">Table </w:delText>
        </w:r>
        <w:commentRangeEnd w:id="764"/>
        <w:r w:rsidR="00791D66" w:rsidDel="004172A0">
          <w:rPr>
            <w:rStyle w:val="Kommentarzeichen"/>
          </w:rPr>
          <w:commentReference w:id="764"/>
        </w:r>
        <w:r w:rsidDel="004172A0">
          <w:rPr>
            <w:rFonts w:asciiTheme="majorHAnsi" w:hAnsiTheme="majorHAnsi" w:cstheme="majorHAnsi"/>
            <w:b/>
            <w:bCs/>
            <w:i/>
            <w:lang w:val="en-US"/>
          </w:rPr>
          <w:delText>S-3</w:delText>
        </w:r>
        <w:r w:rsidRPr="00CA34EE" w:rsidDel="004172A0">
          <w:rPr>
            <w:rFonts w:asciiTheme="majorHAnsi" w:hAnsiTheme="majorHAnsi" w:cstheme="majorHAnsi"/>
            <w:b/>
            <w:bCs/>
            <w:i/>
            <w:lang w:val="en-US"/>
          </w:rPr>
          <w:delText>: Fabrication parameters of ULD-ELP-ULD hydrogels measured via nanoindentation, number of measurements and resulting Young’s moduli</w:delText>
        </w:r>
        <w:r w:rsidR="00655359" w:rsidDel="004172A0">
          <w:rPr>
            <w:rFonts w:asciiTheme="majorHAnsi" w:hAnsiTheme="majorHAnsi" w:cstheme="majorHAnsi"/>
            <w:b/>
            <w:bCs/>
            <w:i/>
            <w:lang w:val="en-US"/>
          </w:rPr>
          <w:delText xml:space="preserve"> from nanoindenter measurements</w:delText>
        </w:r>
        <w:r w:rsidRPr="00CA34EE" w:rsidDel="004172A0">
          <w:rPr>
            <w:rFonts w:asciiTheme="majorHAnsi" w:hAnsiTheme="majorHAnsi" w:cstheme="majorHAnsi"/>
            <w:b/>
            <w:bCs/>
            <w:i/>
            <w:lang w:val="en-US"/>
          </w:rPr>
          <w:delText>.</w:delText>
        </w:r>
      </w:del>
    </w:p>
    <w:tbl>
      <w:tblPr>
        <w:tblW w:w="11320" w:type="dxa"/>
        <w:tblCellMar>
          <w:left w:w="70" w:type="dxa"/>
          <w:right w:w="70" w:type="dxa"/>
        </w:tblCellMar>
        <w:tblLook w:val="04A0" w:firstRow="1" w:lastRow="0" w:firstColumn="1" w:lastColumn="0" w:noHBand="0" w:noVBand="1"/>
      </w:tblPr>
      <w:tblGrid>
        <w:gridCol w:w="2620"/>
        <w:gridCol w:w="1149"/>
        <w:gridCol w:w="1141"/>
        <w:gridCol w:w="1296"/>
        <w:gridCol w:w="1551"/>
        <w:gridCol w:w="1465"/>
        <w:gridCol w:w="1182"/>
        <w:gridCol w:w="1000"/>
        <w:gridCol w:w="1182"/>
        <w:gridCol w:w="1012"/>
      </w:tblGrid>
      <w:tr w:rsidR="00067C6D" w:rsidRPr="009E3BE9" w:rsidDel="002739DA" w14:paraId="24026F79" w14:textId="13D86E67" w:rsidTr="00D830B0">
        <w:trPr>
          <w:trHeight w:val="1995"/>
          <w:del w:id="766" w:author="anna.resch88@gmail.com" w:date="2022-01-03T16:08:00Z"/>
        </w:trPr>
        <w:tc>
          <w:tcPr>
            <w:tcW w:w="2620" w:type="dxa"/>
            <w:tcBorders>
              <w:top w:val="nil"/>
              <w:left w:val="nil"/>
              <w:bottom w:val="nil"/>
              <w:right w:val="nil"/>
            </w:tcBorders>
            <w:shd w:val="clear" w:color="auto" w:fill="auto"/>
            <w:noWrap/>
            <w:vAlign w:val="bottom"/>
            <w:hideMark/>
          </w:tcPr>
          <w:p w14:paraId="7FFDF1B8" w14:textId="1FC1C1A0" w:rsidR="00067C6D" w:rsidRPr="00F07AB2" w:rsidDel="002739DA" w:rsidRDefault="00067C6D" w:rsidP="003228B4">
            <w:pPr>
              <w:numPr>
                <w:ilvl w:val="0"/>
                <w:numId w:val="47"/>
              </w:numPr>
              <w:spacing w:after="0" w:line="240" w:lineRule="auto"/>
              <w:jc w:val="both"/>
              <w:rPr>
                <w:del w:id="767" w:author="anna.resch88@gmail.com" w:date="2022-01-03T16:08:00Z"/>
                <w:rFonts w:asciiTheme="majorHAnsi" w:eastAsia="Times New Roman" w:hAnsiTheme="majorHAnsi" w:cstheme="majorHAnsi"/>
                <w:sz w:val="24"/>
                <w:szCs w:val="24"/>
                <w:lang w:val="en-US" w:eastAsia="de-DE"/>
              </w:rPr>
            </w:pPr>
            <w:bookmarkStart w:id="768" w:name="_Toc92186618"/>
            <w:bookmarkStart w:id="769" w:name="_Toc92187310"/>
            <w:bookmarkStart w:id="770" w:name="_Toc92188002"/>
            <w:bookmarkStart w:id="771" w:name="_Toc92188692"/>
            <w:bookmarkStart w:id="772" w:name="_Toc92189347"/>
            <w:bookmarkStart w:id="773" w:name="_Toc92190003"/>
            <w:bookmarkStart w:id="774" w:name="_Toc92190659"/>
            <w:bookmarkEnd w:id="768"/>
            <w:bookmarkEnd w:id="769"/>
            <w:bookmarkEnd w:id="770"/>
            <w:bookmarkEnd w:id="771"/>
            <w:bookmarkEnd w:id="772"/>
            <w:bookmarkEnd w:id="773"/>
            <w:bookmarkEnd w:id="774"/>
          </w:p>
        </w:tc>
        <w:tc>
          <w:tcPr>
            <w:tcW w:w="85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2F0A04" w14:textId="66853C4A" w:rsidR="00067C6D" w:rsidRPr="00F86424" w:rsidDel="002739DA" w:rsidRDefault="00067C6D" w:rsidP="003228B4">
            <w:pPr>
              <w:numPr>
                <w:ilvl w:val="0"/>
                <w:numId w:val="47"/>
              </w:numPr>
              <w:spacing w:after="0" w:line="240" w:lineRule="auto"/>
              <w:jc w:val="both"/>
              <w:rPr>
                <w:del w:id="775" w:author="anna.resch88@gmail.com" w:date="2022-01-03T16:08:00Z"/>
                <w:rFonts w:asciiTheme="majorHAnsi" w:eastAsia="Times New Roman" w:hAnsiTheme="majorHAnsi" w:cstheme="majorHAnsi"/>
                <w:color w:val="000000"/>
                <w:lang w:val="en-US" w:eastAsia="de-DE"/>
                <w:rPrChange w:id="776" w:author="anna.resch88@gmail.com" w:date="2022-01-04T09:34:00Z">
                  <w:rPr>
                    <w:del w:id="777" w:author="anna.resch88@gmail.com" w:date="2022-01-03T16:08:00Z"/>
                    <w:rFonts w:asciiTheme="majorHAnsi" w:eastAsia="Times New Roman" w:hAnsiTheme="majorHAnsi" w:cstheme="majorHAnsi"/>
                    <w:color w:val="000000"/>
                    <w:lang w:eastAsia="de-DE"/>
                  </w:rPr>
                </w:rPrChange>
              </w:rPr>
            </w:pPr>
            <w:del w:id="778" w:author="anna.resch88@gmail.com" w:date="2022-01-03T16:08:00Z">
              <w:r w:rsidRPr="00F86424" w:rsidDel="002739DA">
                <w:rPr>
                  <w:rFonts w:asciiTheme="majorHAnsi" w:eastAsia="Times New Roman" w:hAnsiTheme="majorHAnsi" w:cstheme="majorHAnsi"/>
                  <w:color w:val="000000"/>
                  <w:lang w:val="en-US" w:eastAsia="de-DE"/>
                  <w:rPrChange w:id="779" w:author="anna.resch88@gmail.com" w:date="2022-01-04T09:34:00Z">
                    <w:rPr>
                      <w:rFonts w:asciiTheme="majorHAnsi" w:eastAsia="Times New Roman" w:hAnsiTheme="majorHAnsi" w:cstheme="majorHAnsi"/>
                      <w:color w:val="000000"/>
                      <w:lang w:eastAsia="de-DE"/>
                    </w:rPr>
                  </w:rPrChange>
                </w:rPr>
                <w:delText>protein concentr.</w:delText>
              </w:r>
              <w:bookmarkStart w:id="780" w:name="_Toc92186619"/>
              <w:bookmarkStart w:id="781" w:name="_Toc92187311"/>
              <w:bookmarkStart w:id="782" w:name="_Toc92188003"/>
              <w:bookmarkStart w:id="783" w:name="_Toc92188693"/>
              <w:bookmarkStart w:id="784" w:name="_Toc92189348"/>
              <w:bookmarkStart w:id="785" w:name="_Toc92190004"/>
              <w:bookmarkStart w:id="786" w:name="_Toc92190660"/>
              <w:bookmarkEnd w:id="780"/>
              <w:bookmarkEnd w:id="781"/>
              <w:bookmarkEnd w:id="782"/>
              <w:bookmarkEnd w:id="783"/>
              <w:bookmarkEnd w:id="784"/>
              <w:bookmarkEnd w:id="785"/>
              <w:bookmarkEnd w:id="786"/>
            </w:del>
          </w:p>
        </w:tc>
        <w:tc>
          <w:tcPr>
            <w:tcW w:w="937" w:type="dxa"/>
            <w:tcBorders>
              <w:top w:val="single" w:sz="4" w:space="0" w:color="auto"/>
              <w:left w:val="nil"/>
              <w:bottom w:val="single" w:sz="4" w:space="0" w:color="auto"/>
              <w:right w:val="single" w:sz="4" w:space="0" w:color="auto"/>
            </w:tcBorders>
            <w:shd w:val="clear" w:color="auto" w:fill="auto"/>
            <w:vAlign w:val="bottom"/>
            <w:hideMark/>
          </w:tcPr>
          <w:p w14:paraId="43A02421" w14:textId="26257489" w:rsidR="00067C6D" w:rsidRPr="00F86424" w:rsidDel="002739DA" w:rsidRDefault="00067C6D" w:rsidP="003228B4">
            <w:pPr>
              <w:numPr>
                <w:ilvl w:val="0"/>
                <w:numId w:val="47"/>
              </w:numPr>
              <w:spacing w:after="0" w:line="240" w:lineRule="auto"/>
              <w:jc w:val="both"/>
              <w:rPr>
                <w:del w:id="787" w:author="anna.resch88@gmail.com" w:date="2022-01-03T16:08:00Z"/>
                <w:rFonts w:asciiTheme="majorHAnsi" w:eastAsia="Times New Roman" w:hAnsiTheme="majorHAnsi" w:cstheme="majorHAnsi"/>
                <w:color w:val="000000"/>
                <w:lang w:val="en-US" w:eastAsia="de-DE"/>
                <w:rPrChange w:id="788" w:author="anna.resch88@gmail.com" w:date="2022-01-04T09:34:00Z">
                  <w:rPr>
                    <w:del w:id="789" w:author="anna.resch88@gmail.com" w:date="2022-01-03T16:08:00Z"/>
                    <w:rFonts w:asciiTheme="majorHAnsi" w:eastAsia="Times New Roman" w:hAnsiTheme="majorHAnsi" w:cstheme="majorHAnsi"/>
                    <w:color w:val="000000"/>
                    <w:lang w:eastAsia="de-DE"/>
                  </w:rPr>
                </w:rPrChange>
              </w:rPr>
            </w:pPr>
            <w:del w:id="790" w:author="anna.resch88@gmail.com" w:date="2022-01-03T16:08:00Z">
              <w:r w:rsidRPr="00F86424" w:rsidDel="002739DA">
                <w:rPr>
                  <w:rFonts w:asciiTheme="majorHAnsi" w:eastAsia="Times New Roman" w:hAnsiTheme="majorHAnsi" w:cstheme="majorHAnsi"/>
                  <w:color w:val="000000"/>
                  <w:lang w:val="en-US" w:eastAsia="de-DE"/>
                  <w:rPrChange w:id="791" w:author="anna.resch88@gmail.com" w:date="2022-01-04T09:34:00Z">
                    <w:rPr>
                      <w:rFonts w:asciiTheme="majorHAnsi" w:eastAsia="Times New Roman" w:hAnsiTheme="majorHAnsi" w:cstheme="majorHAnsi"/>
                      <w:color w:val="000000"/>
                      <w:lang w:eastAsia="de-DE"/>
                    </w:rPr>
                  </w:rPrChange>
                </w:rPr>
                <w:delText xml:space="preserve">solvent </w:delText>
              </w:r>
              <w:bookmarkStart w:id="792" w:name="_Toc92186620"/>
              <w:bookmarkStart w:id="793" w:name="_Toc92187312"/>
              <w:bookmarkStart w:id="794" w:name="_Toc92188004"/>
              <w:bookmarkStart w:id="795" w:name="_Toc92188694"/>
              <w:bookmarkStart w:id="796" w:name="_Toc92189349"/>
              <w:bookmarkStart w:id="797" w:name="_Toc92190005"/>
              <w:bookmarkStart w:id="798" w:name="_Toc92190661"/>
              <w:bookmarkEnd w:id="792"/>
              <w:bookmarkEnd w:id="793"/>
              <w:bookmarkEnd w:id="794"/>
              <w:bookmarkEnd w:id="795"/>
              <w:bookmarkEnd w:id="796"/>
              <w:bookmarkEnd w:id="797"/>
              <w:bookmarkEnd w:id="798"/>
            </w:del>
          </w:p>
        </w:tc>
        <w:tc>
          <w:tcPr>
            <w:tcW w:w="952" w:type="dxa"/>
            <w:tcBorders>
              <w:top w:val="single" w:sz="4" w:space="0" w:color="auto"/>
              <w:left w:val="nil"/>
              <w:bottom w:val="single" w:sz="4" w:space="0" w:color="auto"/>
              <w:right w:val="single" w:sz="4" w:space="0" w:color="auto"/>
            </w:tcBorders>
            <w:shd w:val="clear" w:color="auto" w:fill="auto"/>
            <w:vAlign w:val="bottom"/>
            <w:hideMark/>
          </w:tcPr>
          <w:p w14:paraId="7196D64F" w14:textId="10072B3C" w:rsidR="00067C6D" w:rsidRPr="00F86424" w:rsidDel="002739DA" w:rsidRDefault="00067C6D" w:rsidP="003228B4">
            <w:pPr>
              <w:numPr>
                <w:ilvl w:val="0"/>
                <w:numId w:val="47"/>
              </w:numPr>
              <w:spacing w:after="0" w:line="240" w:lineRule="auto"/>
              <w:jc w:val="both"/>
              <w:rPr>
                <w:del w:id="799" w:author="anna.resch88@gmail.com" w:date="2022-01-03T16:08:00Z"/>
                <w:rFonts w:asciiTheme="majorHAnsi" w:eastAsia="Times New Roman" w:hAnsiTheme="majorHAnsi" w:cstheme="majorHAnsi"/>
                <w:color w:val="000000"/>
                <w:lang w:val="en-US" w:eastAsia="de-DE"/>
                <w:rPrChange w:id="800" w:author="anna.resch88@gmail.com" w:date="2022-01-04T09:34:00Z">
                  <w:rPr>
                    <w:del w:id="801" w:author="anna.resch88@gmail.com" w:date="2022-01-03T16:08:00Z"/>
                    <w:rFonts w:asciiTheme="majorHAnsi" w:eastAsia="Times New Roman" w:hAnsiTheme="majorHAnsi" w:cstheme="majorHAnsi"/>
                    <w:color w:val="000000"/>
                    <w:lang w:eastAsia="de-DE"/>
                  </w:rPr>
                </w:rPrChange>
              </w:rPr>
            </w:pPr>
            <w:del w:id="802" w:author="anna.resch88@gmail.com" w:date="2022-01-03T16:08:00Z">
              <w:r w:rsidRPr="00F86424" w:rsidDel="002739DA">
                <w:rPr>
                  <w:rFonts w:asciiTheme="majorHAnsi" w:eastAsia="Times New Roman" w:hAnsiTheme="majorHAnsi" w:cstheme="majorHAnsi"/>
                  <w:color w:val="000000"/>
                  <w:lang w:val="en-US" w:eastAsia="de-DE"/>
                  <w:rPrChange w:id="803" w:author="anna.resch88@gmail.com" w:date="2022-01-04T09:34:00Z">
                    <w:rPr>
                      <w:rFonts w:asciiTheme="majorHAnsi" w:eastAsia="Times New Roman" w:hAnsiTheme="majorHAnsi" w:cstheme="majorHAnsi"/>
                      <w:color w:val="000000"/>
                      <w:lang w:eastAsia="de-DE"/>
                    </w:rPr>
                  </w:rPrChange>
                </w:rPr>
                <w:delText xml:space="preserve">catalyst </w:delText>
              </w:r>
              <w:bookmarkStart w:id="804" w:name="_Toc92186621"/>
              <w:bookmarkStart w:id="805" w:name="_Toc92187313"/>
              <w:bookmarkStart w:id="806" w:name="_Toc92188005"/>
              <w:bookmarkStart w:id="807" w:name="_Toc92188695"/>
              <w:bookmarkStart w:id="808" w:name="_Toc92189350"/>
              <w:bookmarkStart w:id="809" w:name="_Toc92190006"/>
              <w:bookmarkStart w:id="810" w:name="_Toc92190662"/>
              <w:bookmarkEnd w:id="804"/>
              <w:bookmarkEnd w:id="805"/>
              <w:bookmarkEnd w:id="806"/>
              <w:bookmarkEnd w:id="807"/>
              <w:bookmarkEnd w:id="808"/>
              <w:bookmarkEnd w:id="809"/>
              <w:bookmarkEnd w:id="810"/>
            </w:del>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42A88A1D" w14:textId="22BA9B48" w:rsidR="00067C6D" w:rsidRPr="00F86424" w:rsidDel="002739DA" w:rsidRDefault="00067C6D" w:rsidP="003228B4">
            <w:pPr>
              <w:numPr>
                <w:ilvl w:val="0"/>
                <w:numId w:val="47"/>
              </w:numPr>
              <w:spacing w:after="0" w:line="240" w:lineRule="auto"/>
              <w:jc w:val="both"/>
              <w:rPr>
                <w:del w:id="811" w:author="anna.resch88@gmail.com" w:date="2022-01-03T16:08:00Z"/>
                <w:rFonts w:asciiTheme="majorHAnsi" w:eastAsia="Times New Roman" w:hAnsiTheme="majorHAnsi" w:cstheme="majorHAnsi"/>
                <w:color w:val="000000"/>
                <w:lang w:val="en-US" w:eastAsia="de-DE"/>
                <w:rPrChange w:id="812" w:author="anna.resch88@gmail.com" w:date="2022-01-04T09:34:00Z">
                  <w:rPr>
                    <w:del w:id="813" w:author="anna.resch88@gmail.com" w:date="2022-01-03T16:08:00Z"/>
                    <w:rFonts w:asciiTheme="majorHAnsi" w:eastAsia="Times New Roman" w:hAnsiTheme="majorHAnsi" w:cstheme="majorHAnsi"/>
                    <w:color w:val="000000"/>
                    <w:lang w:eastAsia="de-DE"/>
                  </w:rPr>
                </w:rPrChange>
              </w:rPr>
            </w:pPr>
            <w:del w:id="814" w:author="anna.resch88@gmail.com" w:date="2022-01-03T16:08:00Z">
              <w:r w:rsidRPr="00F86424" w:rsidDel="002739DA">
                <w:rPr>
                  <w:rFonts w:asciiTheme="majorHAnsi" w:eastAsia="Times New Roman" w:hAnsiTheme="majorHAnsi" w:cstheme="majorHAnsi"/>
                  <w:color w:val="000000"/>
                  <w:lang w:val="en-US" w:eastAsia="de-DE"/>
                  <w:rPrChange w:id="815" w:author="anna.resch88@gmail.com" w:date="2022-01-04T09:34:00Z">
                    <w:rPr>
                      <w:rFonts w:asciiTheme="majorHAnsi" w:eastAsia="Times New Roman" w:hAnsiTheme="majorHAnsi" w:cstheme="majorHAnsi"/>
                      <w:color w:val="000000"/>
                      <w:lang w:eastAsia="de-DE"/>
                    </w:rPr>
                  </w:rPrChange>
                </w:rPr>
                <w:delText>illumination energy (J/cm²)</w:delText>
              </w:r>
              <w:bookmarkStart w:id="816" w:name="_Toc92186622"/>
              <w:bookmarkStart w:id="817" w:name="_Toc92187314"/>
              <w:bookmarkStart w:id="818" w:name="_Toc92188006"/>
              <w:bookmarkStart w:id="819" w:name="_Toc92188696"/>
              <w:bookmarkStart w:id="820" w:name="_Toc92189351"/>
              <w:bookmarkStart w:id="821" w:name="_Toc92190007"/>
              <w:bookmarkStart w:id="822" w:name="_Toc92190663"/>
              <w:bookmarkEnd w:id="816"/>
              <w:bookmarkEnd w:id="817"/>
              <w:bookmarkEnd w:id="818"/>
              <w:bookmarkEnd w:id="819"/>
              <w:bookmarkEnd w:id="820"/>
              <w:bookmarkEnd w:id="821"/>
              <w:bookmarkEnd w:id="822"/>
            </w:del>
          </w:p>
        </w:tc>
        <w:tc>
          <w:tcPr>
            <w:tcW w:w="1349" w:type="dxa"/>
            <w:tcBorders>
              <w:top w:val="single" w:sz="4" w:space="0" w:color="auto"/>
              <w:left w:val="nil"/>
              <w:bottom w:val="single" w:sz="4" w:space="0" w:color="auto"/>
              <w:right w:val="single" w:sz="4" w:space="0" w:color="auto"/>
            </w:tcBorders>
            <w:shd w:val="clear" w:color="auto" w:fill="auto"/>
            <w:vAlign w:val="bottom"/>
            <w:hideMark/>
          </w:tcPr>
          <w:p w14:paraId="56C74649" w14:textId="1E872502" w:rsidR="00067C6D" w:rsidRPr="00F86424" w:rsidDel="002739DA" w:rsidRDefault="00067C6D" w:rsidP="003228B4">
            <w:pPr>
              <w:numPr>
                <w:ilvl w:val="0"/>
                <w:numId w:val="47"/>
              </w:numPr>
              <w:spacing w:after="0" w:line="240" w:lineRule="auto"/>
              <w:jc w:val="both"/>
              <w:rPr>
                <w:del w:id="823" w:author="anna.resch88@gmail.com" w:date="2022-01-03T16:08:00Z"/>
                <w:rFonts w:asciiTheme="majorHAnsi" w:eastAsia="Times New Roman" w:hAnsiTheme="majorHAnsi" w:cstheme="majorHAnsi"/>
                <w:color w:val="000000"/>
                <w:lang w:val="en-US" w:eastAsia="de-DE"/>
                <w:rPrChange w:id="824" w:author="anna.resch88@gmail.com" w:date="2022-01-04T09:34:00Z">
                  <w:rPr>
                    <w:del w:id="825" w:author="anna.resch88@gmail.com" w:date="2022-01-03T16:08:00Z"/>
                    <w:rFonts w:asciiTheme="majorHAnsi" w:eastAsia="Times New Roman" w:hAnsiTheme="majorHAnsi" w:cstheme="majorHAnsi"/>
                    <w:color w:val="000000"/>
                    <w:lang w:eastAsia="de-DE"/>
                  </w:rPr>
                </w:rPrChange>
              </w:rPr>
            </w:pPr>
            <w:del w:id="826" w:author="anna.resch88@gmail.com" w:date="2022-01-03T16:08:00Z">
              <w:r w:rsidRPr="00F86424" w:rsidDel="002739DA">
                <w:rPr>
                  <w:rFonts w:asciiTheme="majorHAnsi" w:eastAsia="Times New Roman" w:hAnsiTheme="majorHAnsi" w:cstheme="majorHAnsi"/>
                  <w:color w:val="000000"/>
                  <w:lang w:val="en-US" w:eastAsia="de-DE"/>
                  <w:rPrChange w:id="827" w:author="anna.resch88@gmail.com" w:date="2022-01-04T09:34:00Z">
                    <w:rPr>
                      <w:rFonts w:asciiTheme="majorHAnsi" w:eastAsia="Times New Roman" w:hAnsiTheme="majorHAnsi" w:cstheme="majorHAnsi"/>
                      <w:color w:val="000000"/>
                      <w:lang w:eastAsia="de-DE"/>
                    </w:rPr>
                  </w:rPrChange>
                </w:rPr>
                <w:delText>no. of measurements</w:delText>
              </w:r>
              <w:bookmarkStart w:id="828" w:name="_Toc92186623"/>
              <w:bookmarkStart w:id="829" w:name="_Toc92187315"/>
              <w:bookmarkStart w:id="830" w:name="_Toc92188007"/>
              <w:bookmarkStart w:id="831" w:name="_Toc92188697"/>
              <w:bookmarkStart w:id="832" w:name="_Toc92189352"/>
              <w:bookmarkStart w:id="833" w:name="_Toc92190008"/>
              <w:bookmarkStart w:id="834" w:name="_Toc92190664"/>
              <w:bookmarkEnd w:id="828"/>
              <w:bookmarkEnd w:id="829"/>
              <w:bookmarkEnd w:id="830"/>
              <w:bookmarkEnd w:id="831"/>
              <w:bookmarkEnd w:id="832"/>
              <w:bookmarkEnd w:id="833"/>
              <w:bookmarkEnd w:id="834"/>
            </w:del>
          </w:p>
        </w:tc>
        <w:tc>
          <w:tcPr>
            <w:tcW w:w="892" w:type="dxa"/>
            <w:tcBorders>
              <w:top w:val="single" w:sz="4" w:space="0" w:color="auto"/>
              <w:left w:val="nil"/>
              <w:bottom w:val="single" w:sz="4" w:space="0" w:color="auto"/>
              <w:right w:val="single" w:sz="4" w:space="0" w:color="auto"/>
            </w:tcBorders>
            <w:shd w:val="clear" w:color="auto" w:fill="auto"/>
            <w:vAlign w:val="bottom"/>
            <w:hideMark/>
          </w:tcPr>
          <w:p w14:paraId="35E050DC" w14:textId="36D022D7" w:rsidR="00067C6D" w:rsidRPr="00F86424" w:rsidDel="002739DA" w:rsidRDefault="00067C6D" w:rsidP="003228B4">
            <w:pPr>
              <w:numPr>
                <w:ilvl w:val="0"/>
                <w:numId w:val="47"/>
              </w:numPr>
              <w:spacing w:after="0" w:line="240" w:lineRule="auto"/>
              <w:jc w:val="both"/>
              <w:rPr>
                <w:del w:id="835" w:author="anna.resch88@gmail.com" w:date="2022-01-03T16:08:00Z"/>
                <w:rFonts w:asciiTheme="majorHAnsi" w:eastAsia="Times New Roman" w:hAnsiTheme="majorHAnsi" w:cstheme="majorHAnsi"/>
                <w:color w:val="000000"/>
                <w:lang w:val="en-US" w:eastAsia="de-DE"/>
                <w:rPrChange w:id="836" w:author="anna.resch88@gmail.com" w:date="2022-01-04T09:34:00Z">
                  <w:rPr>
                    <w:del w:id="837" w:author="anna.resch88@gmail.com" w:date="2022-01-03T16:08:00Z"/>
                    <w:rFonts w:asciiTheme="majorHAnsi" w:eastAsia="Times New Roman" w:hAnsiTheme="majorHAnsi" w:cstheme="majorHAnsi"/>
                    <w:color w:val="000000"/>
                    <w:lang w:eastAsia="de-DE"/>
                  </w:rPr>
                </w:rPrChange>
              </w:rPr>
            </w:pPr>
            <w:del w:id="838" w:author="anna.resch88@gmail.com" w:date="2022-01-03T16:08:00Z">
              <w:r w:rsidRPr="00F86424" w:rsidDel="002739DA">
                <w:rPr>
                  <w:rFonts w:asciiTheme="majorHAnsi" w:eastAsia="Times New Roman" w:hAnsiTheme="majorHAnsi" w:cstheme="majorHAnsi"/>
                  <w:color w:val="000000"/>
                  <w:lang w:val="en-US" w:eastAsia="de-DE"/>
                  <w:rPrChange w:id="839" w:author="anna.resch88@gmail.com" w:date="2022-01-04T09:34:00Z">
                    <w:rPr>
                      <w:rFonts w:asciiTheme="majorHAnsi" w:eastAsia="Times New Roman" w:hAnsiTheme="majorHAnsi" w:cstheme="majorHAnsi"/>
                      <w:color w:val="000000"/>
                      <w:lang w:eastAsia="de-DE"/>
                    </w:rPr>
                  </w:rPrChange>
                </w:rPr>
                <w:delText>Young's modulus (kPa)</w:delText>
              </w:r>
              <w:bookmarkStart w:id="840" w:name="_Toc92186624"/>
              <w:bookmarkStart w:id="841" w:name="_Toc92187316"/>
              <w:bookmarkStart w:id="842" w:name="_Toc92188008"/>
              <w:bookmarkStart w:id="843" w:name="_Toc92188698"/>
              <w:bookmarkStart w:id="844" w:name="_Toc92189353"/>
              <w:bookmarkStart w:id="845" w:name="_Toc92190009"/>
              <w:bookmarkStart w:id="846" w:name="_Toc92190665"/>
              <w:bookmarkEnd w:id="840"/>
              <w:bookmarkEnd w:id="841"/>
              <w:bookmarkEnd w:id="842"/>
              <w:bookmarkEnd w:id="843"/>
              <w:bookmarkEnd w:id="844"/>
              <w:bookmarkEnd w:id="845"/>
              <w:bookmarkEnd w:id="846"/>
            </w:del>
          </w:p>
        </w:tc>
        <w:tc>
          <w:tcPr>
            <w:tcW w:w="743" w:type="dxa"/>
            <w:tcBorders>
              <w:top w:val="single" w:sz="4" w:space="0" w:color="auto"/>
              <w:left w:val="nil"/>
              <w:bottom w:val="single" w:sz="4" w:space="0" w:color="auto"/>
              <w:right w:val="single" w:sz="4" w:space="0" w:color="auto"/>
            </w:tcBorders>
            <w:shd w:val="clear" w:color="auto" w:fill="auto"/>
            <w:vAlign w:val="bottom"/>
            <w:hideMark/>
          </w:tcPr>
          <w:p w14:paraId="798AE8CD" w14:textId="382B5C29" w:rsidR="00067C6D" w:rsidRPr="00F86424" w:rsidDel="002739DA" w:rsidRDefault="00067C6D" w:rsidP="003228B4">
            <w:pPr>
              <w:numPr>
                <w:ilvl w:val="0"/>
                <w:numId w:val="47"/>
              </w:numPr>
              <w:spacing w:after="0" w:line="240" w:lineRule="auto"/>
              <w:jc w:val="both"/>
              <w:rPr>
                <w:del w:id="847" w:author="anna.resch88@gmail.com" w:date="2022-01-03T16:08:00Z"/>
                <w:rFonts w:asciiTheme="majorHAnsi" w:eastAsia="Times New Roman" w:hAnsiTheme="majorHAnsi" w:cstheme="majorHAnsi"/>
                <w:color w:val="000000"/>
                <w:lang w:val="en-US" w:eastAsia="de-DE"/>
                <w:rPrChange w:id="848" w:author="anna.resch88@gmail.com" w:date="2022-01-04T09:34:00Z">
                  <w:rPr>
                    <w:del w:id="849" w:author="anna.resch88@gmail.com" w:date="2022-01-03T16:08:00Z"/>
                    <w:rFonts w:asciiTheme="majorHAnsi" w:eastAsia="Times New Roman" w:hAnsiTheme="majorHAnsi" w:cstheme="majorHAnsi"/>
                    <w:color w:val="000000"/>
                    <w:lang w:eastAsia="de-DE"/>
                  </w:rPr>
                </w:rPrChange>
              </w:rPr>
            </w:pPr>
            <w:del w:id="850" w:author="anna.resch88@gmail.com" w:date="2022-01-03T16:08:00Z">
              <w:r w:rsidRPr="00F86424" w:rsidDel="002739DA">
                <w:rPr>
                  <w:rFonts w:asciiTheme="majorHAnsi" w:eastAsia="Times New Roman" w:hAnsiTheme="majorHAnsi" w:cstheme="majorHAnsi"/>
                  <w:color w:val="000000"/>
                  <w:lang w:val="en-US" w:eastAsia="de-DE"/>
                  <w:rPrChange w:id="851" w:author="anna.resch88@gmail.com" w:date="2022-01-04T09:34:00Z">
                    <w:rPr>
                      <w:rFonts w:asciiTheme="majorHAnsi" w:eastAsia="Times New Roman" w:hAnsiTheme="majorHAnsi" w:cstheme="majorHAnsi"/>
                      <w:color w:val="000000"/>
                      <w:lang w:eastAsia="de-DE"/>
                    </w:rPr>
                  </w:rPrChange>
                </w:rPr>
                <w:delText>StD (kPa)</w:delText>
              </w:r>
              <w:bookmarkStart w:id="852" w:name="_Toc92186625"/>
              <w:bookmarkStart w:id="853" w:name="_Toc92187317"/>
              <w:bookmarkStart w:id="854" w:name="_Toc92188009"/>
              <w:bookmarkStart w:id="855" w:name="_Toc92188699"/>
              <w:bookmarkStart w:id="856" w:name="_Toc92189354"/>
              <w:bookmarkStart w:id="857" w:name="_Toc92190010"/>
              <w:bookmarkStart w:id="858" w:name="_Toc92190666"/>
              <w:bookmarkEnd w:id="852"/>
              <w:bookmarkEnd w:id="853"/>
              <w:bookmarkEnd w:id="854"/>
              <w:bookmarkEnd w:id="855"/>
              <w:bookmarkEnd w:id="856"/>
              <w:bookmarkEnd w:id="857"/>
              <w:bookmarkEnd w:id="858"/>
            </w:del>
          </w:p>
        </w:tc>
        <w:tc>
          <w:tcPr>
            <w:tcW w:w="989" w:type="dxa"/>
            <w:tcBorders>
              <w:top w:val="single" w:sz="4" w:space="0" w:color="auto"/>
              <w:left w:val="nil"/>
              <w:bottom w:val="single" w:sz="4" w:space="0" w:color="auto"/>
              <w:right w:val="single" w:sz="4" w:space="0" w:color="auto"/>
            </w:tcBorders>
            <w:shd w:val="clear" w:color="auto" w:fill="auto"/>
            <w:vAlign w:val="bottom"/>
            <w:hideMark/>
          </w:tcPr>
          <w:p w14:paraId="6111FB5A" w14:textId="02EB8949" w:rsidR="00067C6D" w:rsidRPr="00F07AB2" w:rsidDel="002739DA" w:rsidRDefault="00067C6D" w:rsidP="003228B4">
            <w:pPr>
              <w:numPr>
                <w:ilvl w:val="0"/>
                <w:numId w:val="47"/>
              </w:numPr>
              <w:spacing w:after="0" w:line="240" w:lineRule="auto"/>
              <w:jc w:val="both"/>
              <w:rPr>
                <w:del w:id="859" w:author="anna.resch88@gmail.com" w:date="2022-01-03T16:08:00Z"/>
                <w:rFonts w:asciiTheme="majorHAnsi" w:eastAsia="Times New Roman" w:hAnsiTheme="majorHAnsi" w:cstheme="majorHAnsi"/>
                <w:color w:val="000000"/>
                <w:lang w:val="en-US" w:eastAsia="de-DE"/>
              </w:rPr>
            </w:pPr>
            <w:del w:id="860" w:author="anna.resch88@gmail.com" w:date="2022-01-03T16:08:00Z">
              <w:r w:rsidRPr="00F07AB2" w:rsidDel="002739DA">
                <w:rPr>
                  <w:rFonts w:asciiTheme="majorHAnsi" w:eastAsia="Times New Roman" w:hAnsiTheme="majorHAnsi" w:cstheme="majorHAnsi"/>
                  <w:color w:val="000000"/>
                  <w:lang w:val="en-US" w:eastAsia="de-DE"/>
                </w:rPr>
                <w:delText>Young's modulus, average of triplicates (kPa)</w:delText>
              </w:r>
              <w:bookmarkStart w:id="861" w:name="_Toc92186626"/>
              <w:bookmarkStart w:id="862" w:name="_Toc92187318"/>
              <w:bookmarkStart w:id="863" w:name="_Toc92188010"/>
              <w:bookmarkStart w:id="864" w:name="_Toc92188700"/>
              <w:bookmarkStart w:id="865" w:name="_Toc92189355"/>
              <w:bookmarkStart w:id="866" w:name="_Toc92190011"/>
              <w:bookmarkStart w:id="867" w:name="_Toc92190667"/>
              <w:bookmarkEnd w:id="861"/>
              <w:bookmarkEnd w:id="862"/>
              <w:bookmarkEnd w:id="863"/>
              <w:bookmarkEnd w:id="864"/>
              <w:bookmarkEnd w:id="865"/>
              <w:bookmarkEnd w:id="866"/>
              <w:bookmarkEnd w:id="867"/>
            </w:del>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09E4A7B5" w14:textId="597C626A" w:rsidR="00067C6D" w:rsidRPr="00F07AB2" w:rsidDel="002739DA" w:rsidRDefault="00067C6D" w:rsidP="003228B4">
            <w:pPr>
              <w:numPr>
                <w:ilvl w:val="0"/>
                <w:numId w:val="47"/>
              </w:numPr>
              <w:spacing w:after="0" w:line="240" w:lineRule="auto"/>
              <w:jc w:val="both"/>
              <w:rPr>
                <w:del w:id="868" w:author="anna.resch88@gmail.com" w:date="2022-01-03T16:08:00Z"/>
                <w:rFonts w:asciiTheme="majorHAnsi" w:eastAsia="Times New Roman" w:hAnsiTheme="majorHAnsi" w:cstheme="majorHAnsi"/>
                <w:color w:val="000000"/>
                <w:lang w:val="en-US" w:eastAsia="de-DE"/>
              </w:rPr>
            </w:pPr>
            <w:del w:id="869" w:author="anna.resch88@gmail.com" w:date="2022-01-03T16:08:00Z">
              <w:r w:rsidRPr="00F07AB2" w:rsidDel="002739DA">
                <w:rPr>
                  <w:rFonts w:asciiTheme="majorHAnsi" w:eastAsia="Times New Roman" w:hAnsiTheme="majorHAnsi" w:cstheme="majorHAnsi"/>
                  <w:color w:val="000000"/>
                  <w:lang w:val="en-US" w:eastAsia="de-DE"/>
                </w:rPr>
                <w:delText>StD for average of triplicates (kPa)</w:delText>
              </w:r>
              <w:bookmarkStart w:id="870" w:name="_Toc92186627"/>
              <w:bookmarkStart w:id="871" w:name="_Toc92187319"/>
              <w:bookmarkStart w:id="872" w:name="_Toc92188011"/>
              <w:bookmarkStart w:id="873" w:name="_Toc92188701"/>
              <w:bookmarkStart w:id="874" w:name="_Toc92189356"/>
              <w:bookmarkStart w:id="875" w:name="_Toc92190012"/>
              <w:bookmarkStart w:id="876" w:name="_Toc92190668"/>
              <w:bookmarkEnd w:id="870"/>
              <w:bookmarkEnd w:id="871"/>
              <w:bookmarkEnd w:id="872"/>
              <w:bookmarkEnd w:id="873"/>
              <w:bookmarkEnd w:id="874"/>
              <w:bookmarkEnd w:id="875"/>
              <w:bookmarkEnd w:id="876"/>
            </w:del>
          </w:p>
        </w:tc>
        <w:bookmarkStart w:id="877" w:name="_Toc92186628"/>
        <w:bookmarkStart w:id="878" w:name="_Toc92187320"/>
        <w:bookmarkStart w:id="879" w:name="_Toc92188012"/>
        <w:bookmarkStart w:id="880" w:name="_Toc92188702"/>
        <w:bookmarkStart w:id="881" w:name="_Toc92189357"/>
        <w:bookmarkStart w:id="882" w:name="_Toc92190013"/>
        <w:bookmarkStart w:id="883" w:name="_Toc92190669"/>
        <w:bookmarkEnd w:id="877"/>
        <w:bookmarkEnd w:id="878"/>
        <w:bookmarkEnd w:id="879"/>
        <w:bookmarkEnd w:id="880"/>
        <w:bookmarkEnd w:id="881"/>
        <w:bookmarkEnd w:id="882"/>
        <w:bookmarkEnd w:id="883"/>
      </w:tr>
      <w:tr w:rsidR="00067C6D" w:rsidRPr="009E3BE9" w:rsidDel="002739DA" w14:paraId="56EC5C0A" w14:textId="7DE71205" w:rsidTr="00D830B0">
        <w:trPr>
          <w:trHeight w:val="290"/>
          <w:del w:id="884" w:author="anna.resch88@gmail.com" w:date="2022-01-03T16:08:00Z"/>
        </w:trPr>
        <w:tc>
          <w:tcPr>
            <w:tcW w:w="26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C7B2896" w14:textId="1221D4A9" w:rsidR="00067C6D" w:rsidRPr="00F86424" w:rsidDel="002739DA" w:rsidRDefault="00067C6D" w:rsidP="003228B4">
            <w:pPr>
              <w:numPr>
                <w:ilvl w:val="0"/>
                <w:numId w:val="47"/>
              </w:numPr>
              <w:spacing w:after="0" w:line="240" w:lineRule="auto"/>
              <w:jc w:val="both"/>
              <w:rPr>
                <w:del w:id="885" w:author="anna.resch88@gmail.com" w:date="2022-01-03T16:08:00Z"/>
                <w:rFonts w:asciiTheme="majorHAnsi" w:eastAsia="Times New Roman" w:hAnsiTheme="majorHAnsi" w:cstheme="majorHAnsi"/>
                <w:color w:val="000000"/>
                <w:lang w:val="en-US" w:eastAsia="de-DE"/>
                <w:rPrChange w:id="886" w:author="anna.resch88@gmail.com" w:date="2022-01-04T09:34:00Z">
                  <w:rPr>
                    <w:del w:id="887" w:author="anna.resch88@gmail.com" w:date="2022-01-03T16:08:00Z"/>
                    <w:rFonts w:asciiTheme="majorHAnsi" w:eastAsia="Times New Roman" w:hAnsiTheme="majorHAnsi" w:cstheme="majorHAnsi"/>
                    <w:color w:val="000000"/>
                    <w:lang w:eastAsia="de-DE"/>
                  </w:rPr>
                </w:rPrChange>
              </w:rPr>
            </w:pPr>
            <w:del w:id="888" w:author="anna.resch88@gmail.com" w:date="2022-01-03T16:08:00Z">
              <w:r w:rsidRPr="00F86424" w:rsidDel="002739DA">
                <w:rPr>
                  <w:rFonts w:asciiTheme="majorHAnsi" w:eastAsia="Times New Roman" w:hAnsiTheme="majorHAnsi" w:cstheme="majorHAnsi"/>
                  <w:color w:val="000000"/>
                  <w:lang w:val="en-US" w:eastAsia="de-DE"/>
                  <w:rPrChange w:id="889" w:author="anna.resch88@gmail.com" w:date="2022-01-04T09:34:00Z">
                    <w:rPr>
                      <w:rFonts w:asciiTheme="majorHAnsi" w:eastAsia="Times New Roman" w:hAnsiTheme="majorHAnsi" w:cstheme="majorHAnsi"/>
                      <w:color w:val="000000"/>
                      <w:lang w:eastAsia="de-DE"/>
                    </w:rPr>
                  </w:rPrChange>
                </w:rPr>
                <w:delText>ULD-V20-ULD, sample 1</w:delText>
              </w:r>
              <w:bookmarkStart w:id="890" w:name="_Toc92186629"/>
              <w:bookmarkStart w:id="891" w:name="_Toc92187321"/>
              <w:bookmarkStart w:id="892" w:name="_Toc92188013"/>
              <w:bookmarkStart w:id="893" w:name="_Toc92188703"/>
              <w:bookmarkStart w:id="894" w:name="_Toc92189358"/>
              <w:bookmarkStart w:id="895" w:name="_Toc92190014"/>
              <w:bookmarkStart w:id="896" w:name="_Toc92190670"/>
              <w:bookmarkEnd w:id="890"/>
              <w:bookmarkEnd w:id="891"/>
              <w:bookmarkEnd w:id="892"/>
              <w:bookmarkEnd w:id="893"/>
              <w:bookmarkEnd w:id="894"/>
              <w:bookmarkEnd w:id="895"/>
              <w:bookmarkEnd w:id="896"/>
            </w:del>
          </w:p>
        </w:tc>
        <w:tc>
          <w:tcPr>
            <w:tcW w:w="859" w:type="dxa"/>
            <w:tcBorders>
              <w:top w:val="nil"/>
              <w:left w:val="nil"/>
              <w:bottom w:val="single" w:sz="4" w:space="0" w:color="auto"/>
              <w:right w:val="single" w:sz="4" w:space="0" w:color="auto"/>
            </w:tcBorders>
            <w:shd w:val="clear" w:color="000000" w:fill="E2EFDA"/>
            <w:noWrap/>
            <w:vAlign w:val="bottom"/>
            <w:hideMark/>
          </w:tcPr>
          <w:p w14:paraId="6BD0BBBC" w14:textId="7E04698B" w:rsidR="00067C6D" w:rsidRPr="00F86424" w:rsidDel="002739DA" w:rsidRDefault="00067C6D" w:rsidP="003228B4">
            <w:pPr>
              <w:numPr>
                <w:ilvl w:val="0"/>
                <w:numId w:val="47"/>
              </w:numPr>
              <w:spacing w:after="0" w:line="240" w:lineRule="auto"/>
              <w:jc w:val="center"/>
              <w:rPr>
                <w:del w:id="897" w:author="anna.resch88@gmail.com" w:date="2022-01-03T16:08:00Z"/>
                <w:rFonts w:asciiTheme="majorHAnsi" w:eastAsia="Times New Roman" w:hAnsiTheme="majorHAnsi" w:cstheme="majorHAnsi"/>
                <w:color w:val="000000"/>
                <w:lang w:val="en-US" w:eastAsia="de-DE"/>
                <w:rPrChange w:id="898" w:author="anna.resch88@gmail.com" w:date="2022-01-04T09:34:00Z">
                  <w:rPr>
                    <w:del w:id="899" w:author="anna.resch88@gmail.com" w:date="2022-01-03T16:08:00Z"/>
                    <w:rFonts w:asciiTheme="majorHAnsi" w:eastAsia="Times New Roman" w:hAnsiTheme="majorHAnsi" w:cstheme="majorHAnsi"/>
                    <w:color w:val="000000"/>
                    <w:lang w:eastAsia="de-DE"/>
                  </w:rPr>
                </w:rPrChange>
              </w:rPr>
            </w:pPr>
            <w:del w:id="900" w:author="anna.resch88@gmail.com" w:date="2022-01-03T16:08:00Z">
              <w:r w:rsidRPr="00F86424" w:rsidDel="002739DA">
                <w:rPr>
                  <w:rFonts w:asciiTheme="majorHAnsi" w:eastAsia="Times New Roman" w:hAnsiTheme="majorHAnsi" w:cstheme="majorHAnsi"/>
                  <w:color w:val="000000"/>
                  <w:lang w:val="en-US" w:eastAsia="de-DE"/>
                  <w:rPrChange w:id="901" w:author="anna.resch88@gmail.com" w:date="2022-01-04T09:34:00Z">
                    <w:rPr>
                      <w:rFonts w:asciiTheme="majorHAnsi" w:eastAsia="Times New Roman" w:hAnsiTheme="majorHAnsi" w:cstheme="majorHAnsi"/>
                      <w:color w:val="000000"/>
                      <w:lang w:eastAsia="de-DE"/>
                    </w:rPr>
                  </w:rPrChange>
                </w:rPr>
                <w:delText>10%</w:delText>
              </w:r>
              <w:bookmarkStart w:id="902" w:name="_Toc92186630"/>
              <w:bookmarkStart w:id="903" w:name="_Toc92187322"/>
              <w:bookmarkStart w:id="904" w:name="_Toc92188014"/>
              <w:bookmarkStart w:id="905" w:name="_Toc92188704"/>
              <w:bookmarkStart w:id="906" w:name="_Toc92189359"/>
              <w:bookmarkStart w:id="907" w:name="_Toc92190015"/>
              <w:bookmarkStart w:id="908" w:name="_Toc92190671"/>
              <w:bookmarkEnd w:id="902"/>
              <w:bookmarkEnd w:id="903"/>
              <w:bookmarkEnd w:id="904"/>
              <w:bookmarkEnd w:id="905"/>
              <w:bookmarkEnd w:id="906"/>
              <w:bookmarkEnd w:id="907"/>
              <w:bookmarkEnd w:id="908"/>
            </w:del>
          </w:p>
        </w:tc>
        <w:tc>
          <w:tcPr>
            <w:tcW w:w="937" w:type="dxa"/>
            <w:tcBorders>
              <w:top w:val="nil"/>
              <w:left w:val="nil"/>
              <w:bottom w:val="single" w:sz="4" w:space="0" w:color="auto"/>
              <w:right w:val="single" w:sz="4" w:space="0" w:color="auto"/>
            </w:tcBorders>
            <w:shd w:val="clear" w:color="000000" w:fill="E2EFDA"/>
            <w:noWrap/>
            <w:vAlign w:val="bottom"/>
            <w:hideMark/>
          </w:tcPr>
          <w:p w14:paraId="41BF12CF" w14:textId="05F65901" w:rsidR="00067C6D" w:rsidRPr="00F86424" w:rsidDel="002739DA" w:rsidRDefault="00067C6D" w:rsidP="003228B4">
            <w:pPr>
              <w:numPr>
                <w:ilvl w:val="0"/>
                <w:numId w:val="47"/>
              </w:numPr>
              <w:spacing w:after="0" w:line="240" w:lineRule="auto"/>
              <w:jc w:val="center"/>
              <w:rPr>
                <w:del w:id="909" w:author="anna.resch88@gmail.com" w:date="2022-01-03T16:08:00Z"/>
                <w:rFonts w:asciiTheme="majorHAnsi" w:eastAsia="Times New Roman" w:hAnsiTheme="majorHAnsi" w:cstheme="majorHAnsi"/>
                <w:color w:val="000000"/>
                <w:lang w:val="en-US" w:eastAsia="de-DE"/>
                <w:rPrChange w:id="910" w:author="anna.resch88@gmail.com" w:date="2022-01-04T09:34:00Z">
                  <w:rPr>
                    <w:del w:id="911" w:author="anna.resch88@gmail.com" w:date="2022-01-03T16:08:00Z"/>
                    <w:rFonts w:asciiTheme="majorHAnsi" w:eastAsia="Times New Roman" w:hAnsiTheme="majorHAnsi" w:cstheme="majorHAnsi"/>
                    <w:color w:val="000000"/>
                    <w:lang w:eastAsia="de-DE"/>
                  </w:rPr>
                </w:rPrChange>
              </w:rPr>
            </w:pPr>
            <w:del w:id="912" w:author="anna.resch88@gmail.com" w:date="2022-01-03T16:08:00Z">
              <w:r w:rsidRPr="00F86424" w:rsidDel="002739DA">
                <w:rPr>
                  <w:rFonts w:asciiTheme="majorHAnsi" w:eastAsia="Times New Roman" w:hAnsiTheme="majorHAnsi" w:cstheme="majorHAnsi"/>
                  <w:color w:val="000000"/>
                  <w:lang w:val="en-US" w:eastAsia="de-DE"/>
                  <w:rPrChange w:id="913" w:author="anna.resch88@gmail.com" w:date="2022-01-04T09:34:00Z">
                    <w:rPr>
                      <w:rFonts w:asciiTheme="majorHAnsi" w:eastAsia="Times New Roman" w:hAnsiTheme="majorHAnsi" w:cstheme="majorHAnsi"/>
                      <w:color w:val="000000"/>
                      <w:lang w:eastAsia="de-DE"/>
                    </w:rPr>
                  </w:rPrChange>
                </w:rPr>
                <w:delText>water</w:delText>
              </w:r>
              <w:bookmarkStart w:id="914" w:name="_Toc92186631"/>
              <w:bookmarkStart w:id="915" w:name="_Toc92187323"/>
              <w:bookmarkStart w:id="916" w:name="_Toc92188015"/>
              <w:bookmarkStart w:id="917" w:name="_Toc92188705"/>
              <w:bookmarkStart w:id="918" w:name="_Toc92189360"/>
              <w:bookmarkStart w:id="919" w:name="_Toc92190016"/>
              <w:bookmarkStart w:id="920" w:name="_Toc92190672"/>
              <w:bookmarkEnd w:id="914"/>
              <w:bookmarkEnd w:id="915"/>
              <w:bookmarkEnd w:id="916"/>
              <w:bookmarkEnd w:id="917"/>
              <w:bookmarkEnd w:id="918"/>
              <w:bookmarkEnd w:id="919"/>
              <w:bookmarkEnd w:id="920"/>
            </w:del>
          </w:p>
        </w:tc>
        <w:tc>
          <w:tcPr>
            <w:tcW w:w="952" w:type="dxa"/>
            <w:tcBorders>
              <w:top w:val="nil"/>
              <w:left w:val="nil"/>
              <w:bottom w:val="single" w:sz="4" w:space="0" w:color="auto"/>
              <w:right w:val="single" w:sz="4" w:space="0" w:color="auto"/>
            </w:tcBorders>
            <w:shd w:val="clear" w:color="000000" w:fill="E2EFDA"/>
            <w:noWrap/>
            <w:vAlign w:val="bottom"/>
            <w:hideMark/>
          </w:tcPr>
          <w:p w14:paraId="5A415E3F" w14:textId="49743F34" w:rsidR="00067C6D" w:rsidRPr="00F86424" w:rsidDel="002739DA" w:rsidRDefault="00067C6D" w:rsidP="003228B4">
            <w:pPr>
              <w:numPr>
                <w:ilvl w:val="0"/>
                <w:numId w:val="47"/>
              </w:numPr>
              <w:spacing w:after="0" w:line="240" w:lineRule="auto"/>
              <w:jc w:val="center"/>
              <w:rPr>
                <w:del w:id="921" w:author="anna.resch88@gmail.com" w:date="2022-01-03T16:08:00Z"/>
                <w:rFonts w:asciiTheme="majorHAnsi" w:eastAsia="Times New Roman" w:hAnsiTheme="majorHAnsi" w:cstheme="majorHAnsi"/>
                <w:color w:val="000000"/>
                <w:lang w:val="en-US" w:eastAsia="de-DE"/>
                <w:rPrChange w:id="922" w:author="anna.resch88@gmail.com" w:date="2022-01-04T09:34:00Z">
                  <w:rPr>
                    <w:del w:id="923" w:author="anna.resch88@gmail.com" w:date="2022-01-03T16:08:00Z"/>
                    <w:rFonts w:asciiTheme="majorHAnsi" w:eastAsia="Times New Roman" w:hAnsiTheme="majorHAnsi" w:cstheme="majorHAnsi"/>
                    <w:color w:val="000000"/>
                    <w:lang w:eastAsia="de-DE"/>
                  </w:rPr>
                </w:rPrChange>
              </w:rPr>
            </w:pPr>
            <w:del w:id="924" w:author="anna.resch88@gmail.com" w:date="2022-01-03T16:08:00Z">
              <w:r w:rsidRPr="00F86424" w:rsidDel="002739DA">
                <w:rPr>
                  <w:rFonts w:asciiTheme="majorHAnsi" w:eastAsia="Times New Roman" w:hAnsiTheme="majorHAnsi" w:cstheme="majorHAnsi"/>
                  <w:color w:val="000000"/>
                  <w:lang w:val="en-US" w:eastAsia="de-DE"/>
                  <w:rPrChange w:id="925" w:author="anna.resch88@gmail.com" w:date="2022-01-04T09:34:00Z">
                    <w:rPr>
                      <w:rFonts w:asciiTheme="majorHAnsi" w:eastAsia="Times New Roman" w:hAnsiTheme="majorHAnsi" w:cstheme="majorHAnsi"/>
                      <w:color w:val="000000"/>
                      <w:lang w:eastAsia="de-DE"/>
                    </w:rPr>
                  </w:rPrChange>
                </w:rPr>
                <w:delText>RF</w:delText>
              </w:r>
              <w:bookmarkStart w:id="926" w:name="_Toc92186632"/>
              <w:bookmarkStart w:id="927" w:name="_Toc92187324"/>
              <w:bookmarkStart w:id="928" w:name="_Toc92188016"/>
              <w:bookmarkStart w:id="929" w:name="_Toc92188706"/>
              <w:bookmarkStart w:id="930" w:name="_Toc92189361"/>
              <w:bookmarkStart w:id="931" w:name="_Toc92190017"/>
              <w:bookmarkStart w:id="932" w:name="_Toc92190673"/>
              <w:bookmarkEnd w:id="926"/>
              <w:bookmarkEnd w:id="927"/>
              <w:bookmarkEnd w:id="928"/>
              <w:bookmarkEnd w:id="929"/>
              <w:bookmarkEnd w:id="930"/>
              <w:bookmarkEnd w:id="931"/>
              <w:bookmarkEnd w:id="932"/>
            </w:del>
          </w:p>
        </w:tc>
        <w:tc>
          <w:tcPr>
            <w:tcW w:w="1081" w:type="dxa"/>
            <w:tcBorders>
              <w:top w:val="nil"/>
              <w:left w:val="nil"/>
              <w:bottom w:val="single" w:sz="4" w:space="0" w:color="auto"/>
              <w:right w:val="single" w:sz="4" w:space="0" w:color="auto"/>
            </w:tcBorders>
            <w:shd w:val="clear" w:color="000000" w:fill="E2EFDA"/>
            <w:noWrap/>
            <w:vAlign w:val="bottom"/>
            <w:hideMark/>
          </w:tcPr>
          <w:p w14:paraId="18C988EE" w14:textId="024FFC88" w:rsidR="00067C6D" w:rsidRPr="00F86424" w:rsidDel="002739DA" w:rsidRDefault="00067C6D" w:rsidP="003228B4">
            <w:pPr>
              <w:numPr>
                <w:ilvl w:val="0"/>
                <w:numId w:val="47"/>
              </w:numPr>
              <w:spacing w:after="0" w:line="240" w:lineRule="auto"/>
              <w:jc w:val="center"/>
              <w:rPr>
                <w:del w:id="933" w:author="anna.resch88@gmail.com" w:date="2022-01-03T16:08:00Z"/>
                <w:rFonts w:asciiTheme="majorHAnsi" w:eastAsia="Times New Roman" w:hAnsiTheme="majorHAnsi" w:cstheme="majorHAnsi"/>
                <w:color w:val="000000"/>
                <w:lang w:val="en-US" w:eastAsia="de-DE"/>
                <w:rPrChange w:id="934" w:author="anna.resch88@gmail.com" w:date="2022-01-04T09:34:00Z">
                  <w:rPr>
                    <w:del w:id="935" w:author="anna.resch88@gmail.com" w:date="2022-01-03T16:08:00Z"/>
                    <w:rFonts w:asciiTheme="majorHAnsi" w:eastAsia="Times New Roman" w:hAnsiTheme="majorHAnsi" w:cstheme="majorHAnsi"/>
                    <w:color w:val="000000"/>
                    <w:lang w:eastAsia="de-DE"/>
                  </w:rPr>
                </w:rPrChange>
              </w:rPr>
            </w:pPr>
            <w:del w:id="936" w:author="anna.resch88@gmail.com" w:date="2022-01-03T16:08:00Z">
              <w:r w:rsidRPr="00F86424" w:rsidDel="002739DA">
                <w:rPr>
                  <w:rFonts w:asciiTheme="majorHAnsi" w:eastAsia="Times New Roman" w:hAnsiTheme="majorHAnsi" w:cstheme="majorHAnsi"/>
                  <w:color w:val="000000"/>
                  <w:lang w:val="en-US" w:eastAsia="de-DE"/>
                  <w:rPrChange w:id="937" w:author="anna.resch88@gmail.com" w:date="2022-01-04T09:34:00Z">
                    <w:rPr>
                      <w:rFonts w:asciiTheme="majorHAnsi" w:eastAsia="Times New Roman" w:hAnsiTheme="majorHAnsi" w:cstheme="majorHAnsi"/>
                      <w:color w:val="000000"/>
                      <w:lang w:eastAsia="de-DE"/>
                    </w:rPr>
                  </w:rPrChange>
                </w:rPr>
                <w:delText>25.4</w:delText>
              </w:r>
              <w:bookmarkStart w:id="938" w:name="_Toc92186633"/>
              <w:bookmarkStart w:id="939" w:name="_Toc92187325"/>
              <w:bookmarkStart w:id="940" w:name="_Toc92188017"/>
              <w:bookmarkStart w:id="941" w:name="_Toc92188707"/>
              <w:bookmarkStart w:id="942" w:name="_Toc92189362"/>
              <w:bookmarkStart w:id="943" w:name="_Toc92190018"/>
              <w:bookmarkStart w:id="944" w:name="_Toc92190674"/>
              <w:bookmarkEnd w:id="938"/>
              <w:bookmarkEnd w:id="939"/>
              <w:bookmarkEnd w:id="940"/>
              <w:bookmarkEnd w:id="941"/>
              <w:bookmarkEnd w:id="942"/>
              <w:bookmarkEnd w:id="943"/>
              <w:bookmarkEnd w:id="944"/>
            </w:del>
          </w:p>
        </w:tc>
        <w:tc>
          <w:tcPr>
            <w:tcW w:w="1349" w:type="dxa"/>
            <w:tcBorders>
              <w:top w:val="nil"/>
              <w:left w:val="nil"/>
              <w:bottom w:val="single" w:sz="4" w:space="0" w:color="auto"/>
              <w:right w:val="single" w:sz="4" w:space="0" w:color="auto"/>
            </w:tcBorders>
            <w:shd w:val="clear" w:color="000000" w:fill="E2EFDA"/>
            <w:noWrap/>
            <w:vAlign w:val="bottom"/>
            <w:hideMark/>
          </w:tcPr>
          <w:p w14:paraId="0696D779" w14:textId="40AAB3C9" w:rsidR="00067C6D" w:rsidRPr="00F86424" w:rsidDel="002739DA" w:rsidRDefault="00067C6D" w:rsidP="003228B4">
            <w:pPr>
              <w:numPr>
                <w:ilvl w:val="0"/>
                <w:numId w:val="47"/>
              </w:numPr>
              <w:spacing w:after="0" w:line="240" w:lineRule="auto"/>
              <w:jc w:val="center"/>
              <w:rPr>
                <w:del w:id="945" w:author="anna.resch88@gmail.com" w:date="2022-01-03T16:08:00Z"/>
                <w:rFonts w:asciiTheme="majorHAnsi" w:eastAsia="Times New Roman" w:hAnsiTheme="majorHAnsi" w:cstheme="majorHAnsi"/>
                <w:color w:val="000000"/>
                <w:lang w:val="en-US" w:eastAsia="de-DE"/>
                <w:rPrChange w:id="946" w:author="anna.resch88@gmail.com" w:date="2022-01-04T09:34:00Z">
                  <w:rPr>
                    <w:del w:id="947" w:author="anna.resch88@gmail.com" w:date="2022-01-03T16:08:00Z"/>
                    <w:rFonts w:asciiTheme="majorHAnsi" w:eastAsia="Times New Roman" w:hAnsiTheme="majorHAnsi" w:cstheme="majorHAnsi"/>
                    <w:color w:val="000000"/>
                    <w:lang w:eastAsia="de-DE"/>
                  </w:rPr>
                </w:rPrChange>
              </w:rPr>
            </w:pPr>
            <w:del w:id="948" w:author="anna.resch88@gmail.com" w:date="2022-01-03T16:08:00Z">
              <w:r w:rsidRPr="00F86424" w:rsidDel="002739DA">
                <w:rPr>
                  <w:rFonts w:asciiTheme="majorHAnsi" w:eastAsia="Times New Roman" w:hAnsiTheme="majorHAnsi" w:cstheme="majorHAnsi"/>
                  <w:color w:val="000000"/>
                  <w:lang w:val="en-US" w:eastAsia="de-DE"/>
                  <w:rPrChange w:id="949" w:author="anna.resch88@gmail.com" w:date="2022-01-04T09:34:00Z">
                    <w:rPr>
                      <w:rFonts w:asciiTheme="majorHAnsi" w:eastAsia="Times New Roman" w:hAnsiTheme="majorHAnsi" w:cstheme="majorHAnsi"/>
                      <w:color w:val="000000"/>
                      <w:lang w:eastAsia="de-DE"/>
                    </w:rPr>
                  </w:rPrChange>
                </w:rPr>
                <w:delText>15</w:delText>
              </w:r>
              <w:bookmarkStart w:id="950" w:name="_Toc92186634"/>
              <w:bookmarkStart w:id="951" w:name="_Toc92187326"/>
              <w:bookmarkStart w:id="952" w:name="_Toc92188018"/>
              <w:bookmarkStart w:id="953" w:name="_Toc92188708"/>
              <w:bookmarkStart w:id="954" w:name="_Toc92189363"/>
              <w:bookmarkStart w:id="955" w:name="_Toc92190019"/>
              <w:bookmarkStart w:id="956" w:name="_Toc92190675"/>
              <w:bookmarkEnd w:id="950"/>
              <w:bookmarkEnd w:id="951"/>
              <w:bookmarkEnd w:id="952"/>
              <w:bookmarkEnd w:id="953"/>
              <w:bookmarkEnd w:id="954"/>
              <w:bookmarkEnd w:id="955"/>
              <w:bookmarkEnd w:id="956"/>
            </w:del>
          </w:p>
        </w:tc>
        <w:tc>
          <w:tcPr>
            <w:tcW w:w="892" w:type="dxa"/>
            <w:tcBorders>
              <w:top w:val="nil"/>
              <w:left w:val="nil"/>
              <w:bottom w:val="single" w:sz="4" w:space="0" w:color="auto"/>
              <w:right w:val="single" w:sz="4" w:space="0" w:color="auto"/>
            </w:tcBorders>
            <w:shd w:val="clear" w:color="000000" w:fill="E2EFDA"/>
            <w:noWrap/>
            <w:vAlign w:val="bottom"/>
            <w:hideMark/>
          </w:tcPr>
          <w:p w14:paraId="63D4FB98" w14:textId="334EB207" w:rsidR="00067C6D" w:rsidRPr="00F86424" w:rsidDel="002739DA" w:rsidRDefault="00067C6D" w:rsidP="003228B4">
            <w:pPr>
              <w:numPr>
                <w:ilvl w:val="0"/>
                <w:numId w:val="47"/>
              </w:numPr>
              <w:spacing w:after="0" w:line="240" w:lineRule="auto"/>
              <w:jc w:val="center"/>
              <w:rPr>
                <w:del w:id="957" w:author="anna.resch88@gmail.com" w:date="2022-01-03T16:08:00Z"/>
                <w:rFonts w:asciiTheme="majorHAnsi" w:eastAsia="Times New Roman" w:hAnsiTheme="majorHAnsi" w:cstheme="majorHAnsi"/>
                <w:color w:val="000000"/>
                <w:lang w:val="en-US" w:eastAsia="de-DE"/>
                <w:rPrChange w:id="958" w:author="anna.resch88@gmail.com" w:date="2022-01-04T09:34:00Z">
                  <w:rPr>
                    <w:del w:id="959" w:author="anna.resch88@gmail.com" w:date="2022-01-03T16:08:00Z"/>
                    <w:rFonts w:asciiTheme="majorHAnsi" w:eastAsia="Times New Roman" w:hAnsiTheme="majorHAnsi" w:cstheme="majorHAnsi"/>
                    <w:color w:val="000000"/>
                    <w:lang w:eastAsia="de-DE"/>
                  </w:rPr>
                </w:rPrChange>
              </w:rPr>
            </w:pPr>
            <w:del w:id="960" w:author="anna.resch88@gmail.com" w:date="2022-01-03T16:08:00Z">
              <w:r w:rsidRPr="00F86424" w:rsidDel="002739DA">
                <w:rPr>
                  <w:rFonts w:asciiTheme="majorHAnsi" w:eastAsia="Times New Roman" w:hAnsiTheme="majorHAnsi" w:cstheme="majorHAnsi"/>
                  <w:color w:val="000000"/>
                  <w:lang w:val="en-US" w:eastAsia="de-DE"/>
                  <w:rPrChange w:id="961" w:author="anna.resch88@gmail.com" w:date="2022-01-04T09:34:00Z">
                    <w:rPr>
                      <w:rFonts w:asciiTheme="majorHAnsi" w:eastAsia="Times New Roman" w:hAnsiTheme="majorHAnsi" w:cstheme="majorHAnsi"/>
                      <w:color w:val="000000"/>
                      <w:lang w:eastAsia="de-DE"/>
                    </w:rPr>
                  </w:rPrChange>
                </w:rPr>
                <w:delText>34.35</w:delText>
              </w:r>
              <w:bookmarkStart w:id="962" w:name="_Toc92186635"/>
              <w:bookmarkStart w:id="963" w:name="_Toc92187327"/>
              <w:bookmarkStart w:id="964" w:name="_Toc92188019"/>
              <w:bookmarkStart w:id="965" w:name="_Toc92188709"/>
              <w:bookmarkStart w:id="966" w:name="_Toc92189364"/>
              <w:bookmarkStart w:id="967" w:name="_Toc92190020"/>
              <w:bookmarkStart w:id="968" w:name="_Toc92190676"/>
              <w:bookmarkEnd w:id="962"/>
              <w:bookmarkEnd w:id="963"/>
              <w:bookmarkEnd w:id="964"/>
              <w:bookmarkEnd w:id="965"/>
              <w:bookmarkEnd w:id="966"/>
              <w:bookmarkEnd w:id="967"/>
              <w:bookmarkEnd w:id="968"/>
            </w:del>
          </w:p>
        </w:tc>
        <w:tc>
          <w:tcPr>
            <w:tcW w:w="743" w:type="dxa"/>
            <w:tcBorders>
              <w:top w:val="nil"/>
              <w:left w:val="nil"/>
              <w:bottom w:val="single" w:sz="4" w:space="0" w:color="auto"/>
              <w:right w:val="nil"/>
            </w:tcBorders>
            <w:shd w:val="clear" w:color="000000" w:fill="E2EFDA"/>
            <w:noWrap/>
            <w:vAlign w:val="bottom"/>
            <w:hideMark/>
          </w:tcPr>
          <w:p w14:paraId="7CC4F0B9" w14:textId="2C9FF262" w:rsidR="00067C6D" w:rsidRPr="00F86424" w:rsidDel="002739DA" w:rsidRDefault="00067C6D" w:rsidP="003228B4">
            <w:pPr>
              <w:numPr>
                <w:ilvl w:val="0"/>
                <w:numId w:val="47"/>
              </w:numPr>
              <w:spacing w:after="0" w:line="240" w:lineRule="auto"/>
              <w:jc w:val="center"/>
              <w:rPr>
                <w:del w:id="969" w:author="anna.resch88@gmail.com" w:date="2022-01-03T16:08:00Z"/>
                <w:rFonts w:asciiTheme="majorHAnsi" w:eastAsia="Times New Roman" w:hAnsiTheme="majorHAnsi" w:cstheme="majorHAnsi"/>
                <w:color w:val="000000"/>
                <w:lang w:val="en-US" w:eastAsia="de-DE"/>
                <w:rPrChange w:id="970" w:author="anna.resch88@gmail.com" w:date="2022-01-04T09:34:00Z">
                  <w:rPr>
                    <w:del w:id="971" w:author="anna.resch88@gmail.com" w:date="2022-01-03T16:08:00Z"/>
                    <w:rFonts w:asciiTheme="majorHAnsi" w:eastAsia="Times New Roman" w:hAnsiTheme="majorHAnsi" w:cstheme="majorHAnsi"/>
                    <w:color w:val="000000"/>
                    <w:lang w:eastAsia="de-DE"/>
                  </w:rPr>
                </w:rPrChange>
              </w:rPr>
            </w:pPr>
            <w:del w:id="972" w:author="anna.resch88@gmail.com" w:date="2022-01-03T16:08:00Z">
              <w:r w:rsidRPr="00F86424" w:rsidDel="002739DA">
                <w:rPr>
                  <w:rFonts w:asciiTheme="majorHAnsi" w:eastAsia="Times New Roman" w:hAnsiTheme="majorHAnsi" w:cstheme="majorHAnsi"/>
                  <w:color w:val="000000"/>
                  <w:lang w:val="en-US" w:eastAsia="de-DE"/>
                  <w:rPrChange w:id="973" w:author="anna.resch88@gmail.com" w:date="2022-01-04T09:34:00Z">
                    <w:rPr>
                      <w:rFonts w:asciiTheme="majorHAnsi" w:eastAsia="Times New Roman" w:hAnsiTheme="majorHAnsi" w:cstheme="majorHAnsi"/>
                      <w:color w:val="000000"/>
                      <w:lang w:eastAsia="de-DE"/>
                    </w:rPr>
                  </w:rPrChange>
                </w:rPr>
                <w:delText>2.33</w:delText>
              </w:r>
              <w:bookmarkStart w:id="974" w:name="_Toc92186636"/>
              <w:bookmarkStart w:id="975" w:name="_Toc92187328"/>
              <w:bookmarkStart w:id="976" w:name="_Toc92188020"/>
              <w:bookmarkStart w:id="977" w:name="_Toc92188710"/>
              <w:bookmarkStart w:id="978" w:name="_Toc92189365"/>
              <w:bookmarkStart w:id="979" w:name="_Toc92190021"/>
              <w:bookmarkStart w:id="980" w:name="_Toc92190677"/>
              <w:bookmarkEnd w:id="974"/>
              <w:bookmarkEnd w:id="975"/>
              <w:bookmarkEnd w:id="976"/>
              <w:bookmarkEnd w:id="977"/>
              <w:bookmarkEnd w:id="978"/>
              <w:bookmarkEnd w:id="979"/>
              <w:bookmarkEnd w:id="980"/>
            </w:del>
          </w:p>
        </w:tc>
        <w:tc>
          <w:tcPr>
            <w:tcW w:w="989" w:type="dxa"/>
            <w:tcBorders>
              <w:top w:val="nil"/>
              <w:left w:val="single" w:sz="4" w:space="0" w:color="auto"/>
              <w:bottom w:val="nil"/>
              <w:right w:val="single" w:sz="4" w:space="0" w:color="auto"/>
            </w:tcBorders>
            <w:shd w:val="clear" w:color="000000" w:fill="E2EFDA"/>
            <w:noWrap/>
            <w:vAlign w:val="bottom"/>
            <w:hideMark/>
          </w:tcPr>
          <w:p w14:paraId="2A53E8BD" w14:textId="0F225FF6" w:rsidR="00067C6D" w:rsidRPr="00F86424" w:rsidDel="002739DA" w:rsidRDefault="00067C6D" w:rsidP="003228B4">
            <w:pPr>
              <w:numPr>
                <w:ilvl w:val="0"/>
                <w:numId w:val="47"/>
              </w:numPr>
              <w:spacing w:after="0" w:line="240" w:lineRule="auto"/>
              <w:jc w:val="center"/>
              <w:rPr>
                <w:del w:id="981" w:author="anna.resch88@gmail.com" w:date="2022-01-03T16:08:00Z"/>
                <w:rFonts w:asciiTheme="majorHAnsi" w:eastAsia="Times New Roman" w:hAnsiTheme="majorHAnsi" w:cstheme="majorHAnsi"/>
                <w:color w:val="000000"/>
                <w:lang w:val="en-US" w:eastAsia="de-DE"/>
                <w:rPrChange w:id="982" w:author="anna.resch88@gmail.com" w:date="2022-01-04T09:34:00Z">
                  <w:rPr>
                    <w:del w:id="983" w:author="anna.resch88@gmail.com" w:date="2022-01-03T16:08:00Z"/>
                    <w:rFonts w:asciiTheme="majorHAnsi" w:eastAsia="Times New Roman" w:hAnsiTheme="majorHAnsi" w:cstheme="majorHAnsi"/>
                    <w:color w:val="000000"/>
                    <w:lang w:eastAsia="de-DE"/>
                  </w:rPr>
                </w:rPrChange>
              </w:rPr>
            </w:pPr>
            <w:bookmarkStart w:id="984" w:name="_Toc92186637"/>
            <w:bookmarkStart w:id="985" w:name="_Toc92187329"/>
            <w:bookmarkStart w:id="986" w:name="_Toc92188021"/>
            <w:bookmarkStart w:id="987" w:name="_Toc92188711"/>
            <w:bookmarkStart w:id="988" w:name="_Toc92189366"/>
            <w:bookmarkStart w:id="989" w:name="_Toc92190022"/>
            <w:bookmarkStart w:id="990" w:name="_Toc92190678"/>
            <w:bookmarkEnd w:id="984"/>
            <w:bookmarkEnd w:id="985"/>
            <w:bookmarkEnd w:id="986"/>
            <w:bookmarkEnd w:id="987"/>
            <w:bookmarkEnd w:id="988"/>
            <w:bookmarkEnd w:id="989"/>
            <w:bookmarkEnd w:id="990"/>
          </w:p>
        </w:tc>
        <w:tc>
          <w:tcPr>
            <w:tcW w:w="898" w:type="dxa"/>
            <w:tcBorders>
              <w:top w:val="nil"/>
              <w:left w:val="nil"/>
              <w:bottom w:val="nil"/>
              <w:right w:val="single" w:sz="4" w:space="0" w:color="auto"/>
            </w:tcBorders>
            <w:shd w:val="clear" w:color="000000" w:fill="E2EFDA"/>
            <w:noWrap/>
            <w:vAlign w:val="bottom"/>
            <w:hideMark/>
          </w:tcPr>
          <w:p w14:paraId="70145421" w14:textId="34C82959" w:rsidR="00067C6D" w:rsidRPr="00F86424" w:rsidDel="002739DA" w:rsidRDefault="00067C6D" w:rsidP="003228B4">
            <w:pPr>
              <w:numPr>
                <w:ilvl w:val="0"/>
                <w:numId w:val="47"/>
              </w:numPr>
              <w:spacing w:after="0" w:line="240" w:lineRule="auto"/>
              <w:jc w:val="center"/>
              <w:rPr>
                <w:del w:id="991" w:author="anna.resch88@gmail.com" w:date="2022-01-03T16:08:00Z"/>
                <w:rFonts w:asciiTheme="majorHAnsi" w:eastAsia="Times New Roman" w:hAnsiTheme="majorHAnsi" w:cstheme="majorHAnsi"/>
                <w:color w:val="000000"/>
                <w:lang w:val="en-US" w:eastAsia="de-DE"/>
                <w:rPrChange w:id="992" w:author="anna.resch88@gmail.com" w:date="2022-01-04T09:34:00Z">
                  <w:rPr>
                    <w:del w:id="993" w:author="anna.resch88@gmail.com" w:date="2022-01-03T16:08:00Z"/>
                    <w:rFonts w:asciiTheme="majorHAnsi" w:eastAsia="Times New Roman" w:hAnsiTheme="majorHAnsi" w:cstheme="majorHAnsi"/>
                    <w:color w:val="000000"/>
                    <w:lang w:eastAsia="de-DE"/>
                  </w:rPr>
                </w:rPrChange>
              </w:rPr>
            </w:pPr>
            <w:bookmarkStart w:id="994" w:name="_Toc92186638"/>
            <w:bookmarkStart w:id="995" w:name="_Toc92187330"/>
            <w:bookmarkStart w:id="996" w:name="_Toc92188022"/>
            <w:bookmarkStart w:id="997" w:name="_Toc92188712"/>
            <w:bookmarkStart w:id="998" w:name="_Toc92189367"/>
            <w:bookmarkStart w:id="999" w:name="_Toc92190023"/>
            <w:bookmarkStart w:id="1000" w:name="_Toc92190679"/>
            <w:bookmarkEnd w:id="994"/>
            <w:bookmarkEnd w:id="995"/>
            <w:bookmarkEnd w:id="996"/>
            <w:bookmarkEnd w:id="997"/>
            <w:bookmarkEnd w:id="998"/>
            <w:bookmarkEnd w:id="999"/>
            <w:bookmarkEnd w:id="1000"/>
          </w:p>
        </w:tc>
        <w:bookmarkStart w:id="1001" w:name="_Toc92186639"/>
        <w:bookmarkStart w:id="1002" w:name="_Toc92187331"/>
        <w:bookmarkStart w:id="1003" w:name="_Toc92188023"/>
        <w:bookmarkStart w:id="1004" w:name="_Toc92188713"/>
        <w:bookmarkStart w:id="1005" w:name="_Toc92189368"/>
        <w:bookmarkStart w:id="1006" w:name="_Toc92190024"/>
        <w:bookmarkStart w:id="1007" w:name="_Toc92190680"/>
        <w:bookmarkEnd w:id="1001"/>
        <w:bookmarkEnd w:id="1002"/>
        <w:bookmarkEnd w:id="1003"/>
        <w:bookmarkEnd w:id="1004"/>
        <w:bookmarkEnd w:id="1005"/>
        <w:bookmarkEnd w:id="1006"/>
        <w:bookmarkEnd w:id="1007"/>
      </w:tr>
      <w:tr w:rsidR="00067C6D" w:rsidRPr="009E3BE9" w:rsidDel="002739DA" w14:paraId="0F1C5F0D" w14:textId="7D7474E8" w:rsidTr="00D830B0">
        <w:trPr>
          <w:trHeight w:val="290"/>
          <w:del w:id="1008"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493D4C2" w14:textId="5B2C4903" w:rsidR="00067C6D" w:rsidRPr="00F86424" w:rsidDel="002739DA" w:rsidRDefault="00067C6D" w:rsidP="003228B4">
            <w:pPr>
              <w:numPr>
                <w:ilvl w:val="0"/>
                <w:numId w:val="47"/>
              </w:numPr>
              <w:spacing w:after="0" w:line="240" w:lineRule="auto"/>
              <w:jc w:val="both"/>
              <w:rPr>
                <w:del w:id="1009" w:author="anna.resch88@gmail.com" w:date="2022-01-03T16:08:00Z"/>
                <w:rFonts w:asciiTheme="majorHAnsi" w:eastAsia="Times New Roman" w:hAnsiTheme="majorHAnsi" w:cstheme="majorHAnsi"/>
                <w:color w:val="000000"/>
                <w:lang w:val="en-US" w:eastAsia="de-DE"/>
                <w:rPrChange w:id="1010" w:author="anna.resch88@gmail.com" w:date="2022-01-04T09:34:00Z">
                  <w:rPr>
                    <w:del w:id="1011" w:author="anna.resch88@gmail.com" w:date="2022-01-03T16:08:00Z"/>
                    <w:rFonts w:asciiTheme="majorHAnsi" w:eastAsia="Times New Roman" w:hAnsiTheme="majorHAnsi" w:cstheme="majorHAnsi"/>
                    <w:color w:val="000000"/>
                    <w:lang w:eastAsia="de-DE"/>
                  </w:rPr>
                </w:rPrChange>
              </w:rPr>
            </w:pPr>
            <w:del w:id="1012" w:author="anna.resch88@gmail.com" w:date="2022-01-03T16:08:00Z">
              <w:r w:rsidRPr="00F86424" w:rsidDel="002739DA">
                <w:rPr>
                  <w:rFonts w:asciiTheme="majorHAnsi" w:eastAsia="Times New Roman" w:hAnsiTheme="majorHAnsi" w:cstheme="majorHAnsi"/>
                  <w:color w:val="000000"/>
                  <w:lang w:val="en-US" w:eastAsia="de-DE"/>
                  <w:rPrChange w:id="1013" w:author="anna.resch88@gmail.com" w:date="2022-01-04T09:34:00Z">
                    <w:rPr>
                      <w:rFonts w:asciiTheme="majorHAnsi" w:eastAsia="Times New Roman" w:hAnsiTheme="majorHAnsi" w:cstheme="majorHAnsi"/>
                      <w:color w:val="000000"/>
                      <w:lang w:eastAsia="de-DE"/>
                    </w:rPr>
                  </w:rPrChange>
                </w:rPr>
                <w:delText>ULD-V20-ULD, sample 2</w:delText>
              </w:r>
              <w:bookmarkStart w:id="1014" w:name="_Toc92186640"/>
              <w:bookmarkStart w:id="1015" w:name="_Toc92187332"/>
              <w:bookmarkStart w:id="1016" w:name="_Toc92188024"/>
              <w:bookmarkStart w:id="1017" w:name="_Toc92188714"/>
              <w:bookmarkStart w:id="1018" w:name="_Toc92189369"/>
              <w:bookmarkStart w:id="1019" w:name="_Toc92190025"/>
              <w:bookmarkStart w:id="1020" w:name="_Toc92190681"/>
              <w:bookmarkEnd w:id="1014"/>
              <w:bookmarkEnd w:id="1015"/>
              <w:bookmarkEnd w:id="1016"/>
              <w:bookmarkEnd w:id="1017"/>
              <w:bookmarkEnd w:id="1018"/>
              <w:bookmarkEnd w:id="1019"/>
              <w:bookmarkEnd w:id="1020"/>
            </w:del>
          </w:p>
        </w:tc>
        <w:tc>
          <w:tcPr>
            <w:tcW w:w="859" w:type="dxa"/>
            <w:tcBorders>
              <w:top w:val="nil"/>
              <w:left w:val="nil"/>
              <w:bottom w:val="single" w:sz="4" w:space="0" w:color="auto"/>
              <w:right w:val="single" w:sz="4" w:space="0" w:color="auto"/>
            </w:tcBorders>
            <w:shd w:val="clear" w:color="000000" w:fill="E2EFDA"/>
            <w:noWrap/>
            <w:vAlign w:val="bottom"/>
            <w:hideMark/>
          </w:tcPr>
          <w:p w14:paraId="7655EA3E" w14:textId="289DF620" w:rsidR="00067C6D" w:rsidRPr="00F86424" w:rsidDel="002739DA" w:rsidRDefault="00067C6D" w:rsidP="003228B4">
            <w:pPr>
              <w:numPr>
                <w:ilvl w:val="0"/>
                <w:numId w:val="47"/>
              </w:numPr>
              <w:spacing w:after="0" w:line="240" w:lineRule="auto"/>
              <w:jc w:val="center"/>
              <w:rPr>
                <w:del w:id="1021" w:author="anna.resch88@gmail.com" w:date="2022-01-03T16:08:00Z"/>
                <w:rFonts w:asciiTheme="majorHAnsi" w:eastAsia="Times New Roman" w:hAnsiTheme="majorHAnsi" w:cstheme="majorHAnsi"/>
                <w:color w:val="000000"/>
                <w:lang w:val="en-US" w:eastAsia="de-DE"/>
                <w:rPrChange w:id="1022" w:author="anna.resch88@gmail.com" w:date="2022-01-04T09:34:00Z">
                  <w:rPr>
                    <w:del w:id="1023" w:author="anna.resch88@gmail.com" w:date="2022-01-03T16:08:00Z"/>
                    <w:rFonts w:asciiTheme="majorHAnsi" w:eastAsia="Times New Roman" w:hAnsiTheme="majorHAnsi" w:cstheme="majorHAnsi"/>
                    <w:color w:val="000000"/>
                    <w:lang w:eastAsia="de-DE"/>
                  </w:rPr>
                </w:rPrChange>
              </w:rPr>
            </w:pPr>
            <w:del w:id="1024" w:author="anna.resch88@gmail.com" w:date="2022-01-03T16:08:00Z">
              <w:r w:rsidRPr="00F86424" w:rsidDel="002739DA">
                <w:rPr>
                  <w:rFonts w:asciiTheme="majorHAnsi" w:eastAsia="Times New Roman" w:hAnsiTheme="majorHAnsi" w:cstheme="majorHAnsi"/>
                  <w:color w:val="000000"/>
                  <w:lang w:val="en-US" w:eastAsia="de-DE"/>
                  <w:rPrChange w:id="1025" w:author="anna.resch88@gmail.com" w:date="2022-01-04T09:34:00Z">
                    <w:rPr>
                      <w:rFonts w:asciiTheme="majorHAnsi" w:eastAsia="Times New Roman" w:hAnsiTheme="majorHAnsi" w:cstheme="majorHAnsi"/>
                      <w:color w:val="000000"/>
                      <w:lang w:eastAsia="de-DE"/>
                    </w:rPr>
                  </w:rPrChange>
                </w:rPr>
                <w:delText>10%</w:delText>
              </w:r>
              <w:bookmarkStart w:id="1026" w:name="_Toc92186641"/>
              <w:bookmarkStart w:id="1027" w:name="_Toc92187333"/>
              <w:bookmarkStart w:id="1028" w:name="_Toc92188025"/>
              <w:bookmarkStart w:id="1029" w:name="_Toc92188715"/>
              <w:bookmarkStart w:id="1030" w:name="_Toc92189370"/>
              <w:bookmarkStart w:id="1031" w:name="_Toc92190026"/>
              <w:bookmarkStart w:id="1032" w:name="_Toc92190682"/>
              <w:bookmarkEnd w:id="1026"/>
              <w:bookmarkEnd w:id="1027"/>
              <w:bookmarkEnd w:id="1028"/>
              <w:bookmarkEnd w:id="1029"/>
              <w:bookmarkEnd w:id="1030"/>
              <w:bookmarkEnd w:id="1031"/>
              <w:bookmarkEnd w:id="1032"/>
            </w:del>
          </w:p>
        </w:tc>
        <w:tc>
          <w:tcPr>
            <w:tcW w:w="937" w:type="dxa"/>
            <w:tcBorders>
              <w:top w:val="nil"/>
              <w:left w:val="nil"/>
              <w:bottom w:val="single" w:sz="4" w:space="0" w:color="auto"/>
              <w:right w:val="single" w:sz="4" w:space="0" w:color="auto"/>
            </w:tcBorders>
            <w:shd w:val="clear" w:color="000000" w:fill="E2EFDA"/>
            <w:noWrap/>
            <w:vAlign w:val="bottom"/>
            <w:hideMark/>
          </w:tcPr>
          <w:p w14:paraId="59084F92" w14:textId="170C530F" w:rsidR="00067C6D" w:rsidRPr="00F86424" w:rsidDel="002739DA" w:rsidRDefault="00067C6D" w:rsidP="003228B4">
            <w:pPr>
              <w:numPr>
                <w:ilvl w:val="0"/>
                <w:numId w:val="47"/>
              </w:numPr>
              <w:spacing w:after="0" w:line="240" w:lineRule="auto"/>
              <w:jc w:val="center"/>
              <w:rPr>
                <w:del w:id="1033" w:author="anna.resch88@gmail.com" w:date="2022-01-03T16:08:00Z"/>
                <w:rFonts w:asciiTheme="majorHAnsi" w:eastAsia="Times New Roman" w:hAnsiTheme="majorHAnsi" w:cstheme="majorHAnsi"/>
                <w:color w:val="000000"/>
                <w:lang w:val="en-US" w:eastAsia="de-DE"/>
                <w:rPrChange w:id="1034" w:author="anna.resch88@gmail.com" w:date="2022-01-04T09:34:00Z">
                  <w:rPr>
                    <w:del w:id="1035" w:author="anna.resch88@gmail.com" w:date="2022-01-03T16:08:00Z"/>
                    <w:rFonts w:asciiTheme="majorHAnsi" w:eastAsia="Times New Roman" w:hAnsiTheme="majorHAnsi" w:cstheme="majorHAnsi"/>
                    <w:color w:val="000000"/>
                    <w:lang w:eastAsia="de-DE"/>
                  </w:rPr>
                </w:rPrChange>
              </w:rPr>
            </w:pPr>
            <w:del w:id="1036" w:author="anna.resch88@gmail.com" w:date="2022-01-03T16:08:00Z">
              <w:r w:rsidRPr="00F86424" w:rsidDel="002739DA">
                <w:rPr>
                  <w:rFonts w:asciiTheme="majorHAnsi" w:eastAsia="Times New Roman" w:hAnsiTheme="majorHAnsi" w:cstheme="majorHAnsi"/>
                  <w:color w:val="000000"/>
                  <w:lang w:val="en-US" w:eastAsia="de-DE"/>
                  <w:rPrChange w:id="1037" w:author="anna.resch88@gmail.com" w:date="2022-01-04T09:34:00Z">
                    <w:rPr>
                      <w:rFonts w:asciiTheme="majorHAnsi" w:eastAsia="Times New Roman" w:hAnsiTheme="majorHAnsi" w:cstheme="majorHAnsi"/>
                      <w:color w:val="000000"/>
                      <w:lang w:eastAsia="de-DE"/>
                    </w:rPr>
                  </w:rPrChange>
                </w:rPr>
                <w:delText>water</w:delText>
              </w:r>
              <w:bookmarkStart w:id="1038" w:name="_Toc92186642"/>
              <w:bookmarkStart w:id="1039" w:name="_Toc92187334"/>
              <w:bookmarkStart w:id="1040" w:name="_Toc92188026"/>
              <w:bookmarkStart w:id="1041" w:name="_Toc92188716"/>
              <w:bookmarkStart w:id="1042" w:name="_Toc92189371"/>
              <w:bookmarkStart w:id="1043" w:name="_Toc92190027"/>
              <w:bookmarkStart w:id="1044" w:name="_Toc92190683"/>
              <w:bookmarkEnd w:id="1038"/>
              <w:bookmarkEnd w:id="1039"/>
              <w:bookmarkEnd w:id="1040"/>
              <w:bookmarkEnd w:id="1041"/>
              <w:bookmarkEnd w:id="1042"/>
              <w:bookmarkEnd w:id="1043"/>
              <w:bookmarkEnd w:id="1044"/>
            </w:del>
          </w:p>
        </w:tc>
        <w:tc>
          <w:tcPr>
            <w:tcW w:w="952" w:type="dxa"/>
            <w:tcBorders>
              <w:top w:val="nil"/>
              <w:left w:val="nil"/>
              <w:bottom w:val="single" w:sz="4" w:space="0" w:color="auto"/>
              <w:right w:val="single" w:sz="4" w:space="0" w:color="auto"/>
            </w:tcBorders>
            <w:shd w:val="clear" w:color="000000" w:fill="E2EFDA"/>
            <w:noWrap/>
            <w:vAlign w:val="bottom"/>
            <w:hideMark/>
          </w:tcPr>
          <w:p w14:paraId="2EE18867" w14:textId="474A8196" w:rsidR="00067C6D" w:rsidRPr="00F86424" w:rsidDel="002739DA" w:rsidRDefault="00067C6D" w:rsidP="003228B4">
            <w:pPr>
              <w:numPr>
                <w:ilvl w:val="0"/>
                <w:numId w:val="47"/>
              </w:numPr>
              <w:spacing w:after="0" w:line="240" w:lineRule="auto"/>
              <w:jc w:val="center"/>
              <w:rPr>
                <w:del w:id="1045" w:author="anna.resch88@gmail.com" w:date="2022-01-03T16:08:00Z"/>
                <w:rFonts w:asciiTheme="majorHAnsi" w:eastAsia="Times New Roman" w:hAnsiTheme="majorHAnsi" w:cstheme="majorHAnsi"/>
                <w:color w:val="000000"/>
                <w:lang w:val="en-US" w:eastAsia="de-DE"/>
                <w:rPrChange w:id="1046" w:author="anna.resch88@gmail.com" w:date="2022-01-04T09:34:00Z">
                  <w:rPr>
                    <w:del w:id="1047" w:author="anna.resch88@gmail.com" w:date="2022-01-03T16:08:00Z"/>
                    <w:rFonts w:asciiTheme="majorHAnsi" w:eastAsia="Times New Roman" w:hAnsiTheme="majorHAnsi" w:cstheme="majorHAnsi"/>
                    <w:color w:val="000000"/>
                    <w:lang w:eastAsia="de-DE"/>
                  </w:rPr>
                </w:rPrChange>
              </w:rPr>
            </w:pPr>
            <w:del w:id="1048" w:author="anna.resch88@gmail.com" w:date="2022-01-03T16:08:00Z">
              <w:r w:rsidRPr="00F86424" w:rsidDel="002739DA">
                <w:rPr>
                  <w:rFonts w:asciiTheme="majorHAnsi" w:eastAsia="Times New Roman" w:hAnsiTheme="majorHAnsi" w:cstheme="majorHAnsi"/>
                  <w:color w:val="000000"/>
                  <w:lang w:val="en-US" w:eastAsia="de-DE"/>
                  <w:rPrChange w:id="1049" w:author="anna.resch88@gmail.com" w:date="2022-01-04T09:34:00Z">
                    <w:rPr>
                      <w:rFonts w:asciiTheme="majorHAnsi" w:eastAsia="Times New Roman" w:hAnsiTheme="majorHAnsi" w:cstheme="majorHAnsi"/>
                      <w:color w:val="000000"/>
                      <w:lang w:eastAsia="de-DE"/>
                    </w:rPr>
                  </w:rPrChange>
                </w:rPr>
                <w:delText>RF</w:delText>
              </w:r>
              <w:bookmarkStart w:id="1050" w:name="_Toc92186643"/>
              <w:bookmarkStart w:id="1051" w:name="_Toc92187335"/>
              <w:bookmarkStart w:id="1052" w:name="_Toc92188027"/>
              <w:bookmarkStart w:id="1053" w:name="_Toc92188717"/>
              <w:bookmarkStart w:id="1054" w:name="_Toc92189372"/>
              <w:bookmarkStart w:id="1055" w:name="_Toc92190028"/>
              <w:bookmarkStart w:id="1056" w:name="_Toc92190684"/>
              <w:bookmarkEnd w:id="1050"/>
              <w:bookmarkEnd w:id="1051"/>
              <w:bookmarkEnd w:id="1052"/>
              <w:bookmarkEnd w:id="1053"/>
              <w:bookmarkEnd w:id="1054"/>
              <w:bookmarkEnd w:id="1055"/>
              <w:bookmarkEnd w:id="1056"/>
            </w:del>
          </w:p>
        </w:tc>
        <w:tc>
          <w:tcPr>
            <w:tcW w:w="1081" w:type="dxa"/>
            <w:tcBorders>
              <w:top w:val="nil"/>
              <w:left w:val="nil"/>
              <w:bottom w:val="single" w:sz="4" w:space="0" w:color="auto"/>
              <w:right w:val="single" w:sz="4" w:space="0" w:color="auto"/>
            </w:tcBorders>
            <w:shd w:val="clear" w:color="000000" w:fill="E2EFDA"/>
            <w:noWrap/>
            <w:vAlign w:val="bottom"/>
            <w:hideMark/>
          </w:tcPr>
          <w:p w14:paraId="1D3AB4A2" w14:textId="7137239F" w:rsidR="00067C6D" w:rsidRPr="00F86424" w:rsidDel="002739DA" w:rsidRDefault="00067C6D" w:rsidP="003228B4">
            <w:pPr>
              <w:numPr>
                <w:ilvl w:val="0"/>
                <w:numId w:val="47"/>
              </w:numPr>
              <w:spacing w:after="0" w:line="240" w:lineRule="auto"/>
              <w:jc w:val="center"/>
              <w:rPr>
                <w:del w:id="1057" w:author="anna.resch88@gmail.com" w:date="2022-01-03T16:08:00Z"/>
                <w:rFonts w:asciiTheme="majorHAnsi" w:eastAsia="Times New Roman" w:hAnsiTheme="majorHAnsi" w:cstheme="majorHAnsi"/>
                <w:color w:val="000000"/>
                <w:lang w:val="en-US" w:eastAsia="de-DE"/>
                <w:rPrChange w:id="1058" w:author="anna.resch88@gmail.com" w:date="2022-01-04T09:34:00Z">
                  <w:rPr>
                    <w:del w:id="1059" w:author="anna.resch88@gmail.com" w:date="2022-01-03T16:08:00Z"/>
                    <w:rFonts w:asciiTheme="majorHAnsi" w:eastAsia="Times New Roman" w:hAnsiTheme="majorHAnsi" w:cstheme="majorHAnsi"/>
                    <w:color w:val="000000"/>
                    <w:lang w:eastAsia="de-DE"/>
                  </w:rPr>
                </w:rPrChange>
              </w:rPr>
            </w:pPr>
            <w:del w:id="1060" w:author="anna.resch88@gmail.com" w:date="2022-01-03T16:08:00Z">
              <w:r w:rsidRPr="00F86424" w:rsidDel="002739DA">
                <w:rPr>
                  <w:rFonts w:asciiTheme="majorHAnsi" w:eastAsia="Times New Roman" w:hAnsiTheme="majorHAnsi" w:cstheme="majorHAnsi"/>
                  <w:color w:val="000000"/>
                  <w:lang w:val="en-US" w:eastAsia="de-DE"/>
                  <w:rPrChange w:id="1061" w:author="anna.resch88@gmail.com" w:date="2022-01-04T09:34:00Z">
                    <w:rPr>
                      <w:rFonts w:asciiTheme="majorHAnsi" w:eastAsia="Times New Roman" w:hAnsiTheme="majorHAnsi" w:cstheme="majorHAnsi"/>
                      <w:color w:val="000000"/>
                      <w:lang w:eastAsia="de-DE"/>
                    </w:rPr>
                  </w:rPrChange>
                </w:rPr>
                <w:delText>25.4</w:delText>
              </w:r>
              <w:bookmarkStart w:id="1062" w:name="_Toc92186644"/>
              <w:bookmarkStart w:id="1063" w:name="_Toc92187336"/>
              <w:bookmarkStart w:id="1064" w:name="_Toc92188028"/>
              <w:bookmarkStart w:id="1065" w:name="_Toc92188718"/>
              <w:bookmarkStart w:id="1066" w:name="_Toc92189373"/>
              <w:bookmarkStart w:id="1067" w:name="_Toc92190029"/>
              <w:bookmarkStart w:id="1068" w:name="_Toc92190685"/>
              <w:bookmarkEnd w:id="1062"/>
              <w:bookmarkEnd w:id="1063"/>
              <w:bookmarkEnd w:id="1064"/>
              <w:bookmarkEnd w:id="1065"/>
              <w:bookmarkEnd w:id="1066"/>
              <w:bookmarkEnd w:id="1067"/>
              <w:bookmarkEnd w:id="1068"/>
            </w:del>
          </w:p>
        </w:tc>
        <w:tc>
          <w:tcPr>
            <w:tcW w:w="1349" w:type="dxa"/>
            <w:tcBorders>
              <w:top w:val="nil"/>
              <w:left w:val="nil"/>
              <w:bottom w:val="single" w:sz="4" w:space="0" w:color="auto"/>
              <w:right w:val="single" w:sz="4" w:space="0" w:color="auto"/>
            </w:tcBorders>
            <w:shd w:val="clear" w:color="000000" w:fill="E2EFDA"/>
            <w:noWrap/>
            <w:vAlign w:val="bottom"/>
            <w:hideMark/>
          </w:tcPr>
          <w:p w14:paraId="70305CD3" w14:textId="25AF8FED" w:rsidR="00067C6D" w:rsidRPr="00F86424" w:rsidDel="002739DA" w:rsidRDefault="00067C6D" w:rsidP="003228B4">
            <w:pPr>
              <w:numPr>
                <w:ilvl w:val="0"/>
                <w:numId w:val="47"/>
              </w:numPr>
              <w:spacing w:after="0" w:line="240" w:lineRule="auto"/>
              <w:jc w:val="center"/>
              <w:rPr>
                <w:del w:id="1069" w:author="anna.resch88@gmail.com" w:date="2022-01-03T16:08:00Z"/>
                <w:rFonts w:asciiTheme="majorHAnsi" w:eastAsia="Times New Roman" w:hAnsiTheme="majorHAnsi" w:cstheme="majorHAnsi"/>
                <w:color w:val="000000"/>
                <w:lang w:val="en-US" w:eastAsia="de-DE"/>
                <w:rPrChange w:id="1070" w:author="anna.resch88@gmail.com" w:date="2022-01-04T09:34:00Z">
                  <w:rPr>
                    <w:del w:id="1071" w:author="anna.resch88@gmail.com" w:date="2022-01-03T16:08:00Z"/>
                    <w:rFonts w:asciiTheme="majorHAnsi" w:eastAsia="Times New Roman" w:hAnsiTheme="majorHAnsi" w:cstheme="majorHAnsi"/>
                    <w:color w:val="000000"/>
                    <w:lang w:eastAsia="de-DE"/>
                  </w:rPr>
                </w:rPrChange>
              </w:rPr>
            </w:pPr>
            <w:del w:id="1072" w:author="anna.resch88@gmail.com" w:date="2022-01-03T16:08:00Z">
              <w:r w:rsidRPr="00F86424" w:rsidDel="002739DA">
                <w:rPr>
                  <w:rFonts w:asciiTheme="majorHAnsi" w:eastAsia="Times New Roman" w:hAnsiTheme="majorHAnsi" w:cstheme="majorHAnsi"/>
                  <w:color w:val="000000"/>
                  <w:lang w:val="en-US" w:eastAsia="de-DE"/>
                  <w:rPrChange w:id="1073" w:author="anna.resch88@gmail.com" w:date="2022-01-04T09:34:00Z">
                    <w:rPr>
                      <w:rFonts w:asciiTheme="majorHAnsi" w:eastAsia="Times New Roman" w:hAnsiTheme="majorHAnsi" w:cstheme="majorHAnsi"/>
                      <w:color w:val="000000"/>
                      <w:lang w:eastAsia="de-DE"/>
                    </w:rPr>
                  </w:rPrChange>
                </w:rPr>
                <w:delText>15</w:delText>
              </w:r>
              <w:bookmarkStart w:id="1074" w:name="_Toc92186645"/>
              <w:bookmarkStart w:id="1075" w:name="_Toc92187337"/>
              <w:bookmarkStart w:id="1076" w:name="_Toc92188029"/>
              <w:bookmarkStart w:id="1077" w:name="_Toc92188719"/>
              <w:bookmarkStart w:id="1078" w:name="_Toc92189374"/>
              <w:bookmarkStart w:id="1079" w:name="_Toc92190030"/>
              <w:bookmarkStart w:id="1080" w:name="_Toc92190686"/>
              <w:bookmarkEnd w:id="1074"/>
              <w:bookmarkEnd w:id="1075"/>
              <w:bookmarkEnd w:id="1076"/>
              <w:bookmarkEnd w:id="1077"/>
              <w:bookmarkEnd w:id="1078"/>
              <w:bookmarkEnd w:id="1079"/>
              <w:bookmarkEnd w:id="1080"/>
            </w:del>
          </w:p>
        </w:tc>
        <w:tc>
          <w:tcPr>
            <w:tcW w:w="892" w:type="dxa"/>
            <w:tcBorders>
              <w:top w:val="nil"/>
              <w:left w:val="nil"/>
              <w:bottom w:val="single" w:sz="4" w:space="0" w:color="auto"/>
              <w:right w:val="single" w:sz="4" w:space="0" w:color="auto"/>
            </w:tcBorders>
            <w:shd w:val="clear" w:color="000000" w:fill="E2EFDA"/>
            <w:noWrap/>
            <w:vAlign w:val="bottom"/>
            <w:hideMark/>
          </w:tcPr>
          <w:p w14:paraId="0A6610C7" w14:textId="08521A0B" w:rsidR="00067C6D" w:rsidRPr="00F86424" w:rsidDel="002739DA" w:rsidRDefault="00067C6D" w:rsidP="003228B4">
            <w:pPr>
              <w:numPr>
                <w:ilvl w:val="0"/>
                <w:numId w:val="47"/>
              </w:numPr>
              <w:spacing w:after="0" w:line="240" w:lineRule="auto"/>
              <w:jc w:val="center"/>
              <w:rPr>
                <w:del w:id="1081" w:author="anna.resch88@gmail.com" w:date="2022-01-03T16:08:00Z"/>
                <w:rFonts w:asciiTheme="majorHAnsi" w:eastAsia="Times New Roman" w:hAnsiTheme="majorHAnsi" w:cstheme="majorHAnsi"/>
                <w:color w:val="000000"/>
                <w:lang w:val="en-US" w:eastAsia="de-DE"/>
                <w:rPrChange w:id="1082" w:author="anna.resch88@gmail.com" w:date="2022-01-04T09:34:00Z">
                  <w:rPr>
                    <w:del w:id="1083" w:author="anna.resch88@gmail.com" w:date="2022-01-03T16:08:00Z"/>
                    <w:rFonts w:asciiTheme="majorHAnsi" w:eastAsia="Times New Roman" w:hAnsiTheme="majorHAnsi" w:cstheme="majorHAnsi"/>
                    <w:color w:val="000000"/>
                    <w:lang w:eastAsia="de-DE"/>
                  </w:rPr>
                </w:rPrChange>
              </w:rPr>
            </w:pPr>
            <w:del w:id="1084" w:author="anna.resch88@gmail.com" w:date="2022-01-03T16:08:00Z">
              <w:r w:rsidRPr="00F86424" w:rsidDel="002739DA">
                <w:rPr>
                  <w:rFonts w:asciiTheme="majorHAnsi" w:eastAsia="Times New Roman" w:hAnsiTheme="majorHAnsi" w:cstheme="majorHAnsi"/>
                  <w:color w:val="000000"/>
                  <w:lang w:val="en-US" w:eastAsia="de-DE"/>
                  <w:rPrChange w:id="1085" w:author="anna.resch88@gmail.com" w:date="2022-01-04T09:34:00Z">
                    <w:rPr>
                      <w:rFonts w:asciiTheme="majorHAnsi" w:eastAsia="Times New Roman" w:hAnsiTheme="majorHAnsi" w:cstheme="majorHAnsi"/>
                      <w:color w:val="000000"/>
                      <w:lang w:eastAsia="de-DE"/>
                    </w:rPr>
                  </w:rPrChange>
                </w:rPr>
                <w:delText>29.18</w:delText>
              </w:r>
              <w:bookmarkStart w:id="1086" w:name="_Toc92186646"/>
              <w:bookmarkStart w:id="1087" w:name="_Toc92187338"/>
              <w:bookmarkStart w:id="1088" w:name="_Toc92188030"/>
              <w:bookmarkStart w:id="1089" w:name="_Toc92188720"/>
              <w:bookmarkStart w:id="1090" w:name="_Toc92189375"/>
              <w:bookmarkStart w:id="1091" w:name="_Toc92190031"/>
              <w:bookmarkStart w:id="1092" w:name="_Toc92190687"/>
              <w:bookmarkEnd w:id="1086"/>
              <w:bookmarkEnd w:id="1087"/>
              <w:bookmarkEnd w:id="1088"/>
              <w:bookmarkEnd w:id="1089"/>
              <w:bookmarkEnd w:id="1090"/>
              <w:bookmarkEnd w:id="1091"/>
              <w:bookmarkEnd w:id="1092"/>
            </w:del>
          </w:p>
        </w:tc>
        <w:tc>
          <w:tcPr>
            <w:tcW w:w="743" w:type="dxa"/>
            <w:tcBorders>
              <w:top w:val="nil"/>
              <w:left w:val="nil"/>
              <w:bottom w:val="single" w:sz="4" w:space="0" w:color="auto"/>
              <w:right w:val="nil"/>
            </w:tcBorders>
            <w:shd w:val="clear" w:color="000000" w:fill="E2EFDA"/>
            <w:noWrap/>
            <w:vAlign w:val="bottom"/>
            <w:hideMark/>
          </w:tcPr>
          <w:p w14:paraId="089E5B2B" w14:textId="1CF16A19" w:rsidR="00067C6D" w:rsidRPr="00F86424" w:rsidDel="002739DA" w:rsidRDefault="00067C6D" w:rsidP="003228B4">
            <w:pPr>
              <w:numPr>
                <w:ilvl w:val="0"/>
                <w:numId w:val="47"/>
              </w:numPr>
              <w:spacing w:after="0" w:line="240" w:lineRule="auto"/>
              <w:jc w:val="center"/>
              <w:rPr>
                <w:del w:id="1093" w:author="anna.resch88@gmail.com" w:date="2022-01-03T16:08:00Z"/>
                <w:rFonts w:asciiTheme="majorHAnsi" w:eastAsia="Times New Roman" w:hAnsiTheme="majorHAnsi" w:cstheme="majorHAnsi"/>
                <w:color w:val="000000"/>
                <w:lang w:val="en-US" w:eastAsia="de-DE"/>
                <w:rPrChange w:id="1094" w:author="anna.resch88@gmail.com" w:date="2022-01-04T09:34:00Z">
                  <w:rPr>
                    <w:del w:id="1095" w:author="anna.resch88@gmail.com" w:date="2022-01-03T16:08:00Z"/>
                    <w:rFonts w:asciiTheme="majorHAnsi" w:eastAsia="Times New Roman" w:hAnsiTheme="majorHAnsi" w:cstheme="majorHAnsi"/>
                    <w:color w:val="000000"/>
                    <w:lang w:eastAsia="de-DE"/>
                  </w:rPr>
                </w:rPrChange>
              </w:rPr>
            </w:pPr>
            <w:del w:id="1096" w:author="anna.resch88@gmail.com" w:date="2022-01-03T16:08:00Z">
              <w:r w:rsidRPr="00F86424" w:rsidDel="002739DA">
                <w:rPr>
                  <w:rFonts w:asciiTheme="majorHAnsi" w:eastAsia="Times New Roman" w:hAnsiTheme="majorHAnsi" w:cstheme="majorHAnsi"/>
                  <w:color w:val="000000"/>
                  <w:lang w:val="en-US" w:eastAsia="de-DE"/>
                  <w:rPrChange w:id="1097" w:author="anna.resch88@gmail.com" w:date="2022-01-04T09:34:00Z">
                    <w:rPr>
                      <w:rFonts w:asciiTheme="majorHAnsi" w:eastAsia="Times New Roman" w:hAnsiTheme="majorHAnsi" w:cstheme="majorHAnsi"/>
                      <w:color w:val="000000"/>
                      <w:lang w:eastAsia="de-DE"/>
                    </w:rPr>
                  </w:rPrChange>
                </w:rPr>
                <w:delText>1.96</w:delText>
              </w:r>
              <w:bookmarkStart w:id="1098" w:name="_Toc92186647"/>
              <w:bookmarkStart w:id="1099" w:name="_Toc92187339"/>
              <w:bookmarkStart w:id="1100" w:name="_Toc92188031"/>
              <w:bookmarkStart w:id="1101" w:name="_Toc92188721"/>
              <w:bookmarkStart w:id="1102" w:name="_Toc92189376"/>
              <w:bookmarkStart w:id="1103" w:name="_Toc92190032"/>
              <w:bookmarkStart w:id="1104" w:name="_Toc92190688"/>
              <w:bookmarkEnd w:id="1098"/>
              <w:bookmarkEnd w:id="1099"/>
              <w:bookmarkEnd w:id="1100"/>
              <w:bookmarkEnd w:id="1101"/>
              <w:bookmarkEnd w:id="1102"/>
              <w:bookmarkEnd w:id="1103"/>
              <w:bookmarkEnd w:id="1104"/>
            </w:del>
          </w:p>
        </w:tc>
        <w:tc>
          <w:tcPr>
            <w:tcW w:w="989" w:type="dxa"/>
            <w:tcBorders>
              <w:top w:val="nil"/>
              <w:left w:val="single" w:sz="4" w:space="0" w:color="auto"/>
              <w:bottom w:val="nil"/>
              <w:right w:val="single" w:sz="4" w:space="0" w:color="auto"/>
            </w:tcBorders>
            <w:shd w:val="clear" w:color="000000" w:fill="E2EFDA"/>
            <w:noWrap/>
            <w:vAlign w:val="bottom"/>
            <w:hideMark/>
          </w:tcPr>
          <w:p w14:paraId="3E1C2EED" w14:textId="6B406A58" w:rsidR="00067C6D" w:rsidRPr="00F86424" w:rsidDel="002739DA" w:rsidRDefault="00067C6D" w:rsidP="003228B4">
            <w:pPr>
              <w:numPr>
                <w:ilvl w:val="0"/>
                <w:numId w:val="47"/>
              </w:numPr>
              <w:spacing w:after="0" w:line="240" w:lineRule="auto"/>
              <w:jc w:val="center"/>
              <w:rPr>
                <w:del w:id="1105" w:author="anna.resch88@gmail.com" w:date="2022-01-03T16:08:00Z"/>
                <w:rFonts w:asciiTheme="majorHAnsi" w:eastAsia="Times New Roman" w:hAnsiTheme="majorHAnsi" w:cstheme="majorHAnsi"/>
                <w:color w:val="000000"/>
                <w:lang w:val="en-US" w:eastAsia="de-DE"/>
                <w:rPrChange w:id="1106" w:author="anna.resch88@gmail.com" w:date="2022-01-04T09:34:00Z">
                  <w:rPr>
                    <w:del w:id="1107" w:author="anna.resch88@gmail.com" w:date="2022-01-03T16:08:00Z"/>
                    <w:rFonts w:asciiTheme="majorHAnsi" w:eastAsia="Times New Roman" w:hAnsiTheme="majorHAnsi" w:cstheme="majorHAnsi"/>
                    <w:color w:val="000000"/>
                    <w:lang w:eastAsia="de-DE"/>
                  </w:rPr>
                </w:rPrChange>
              </w:rPr>
            </w:pPr>
            <w:del w:id="1108" w:author="anna.resch88@gmail.com" w:date="2022-01-03T16:08:00Z">
              <w:r w:rsidRPr="00F86424" w:rsidDel="002739DA">
                <w:rPr>
                  <w:rFonts w:asciiTheme="majorHAnsi" w:eastAsia="Times New Roman" w:hAnsiTheme="majorHAnsi" w:cstheme="majorHAnsi"/>
                  <w:color w:val="000000"/>
                  <w:lang w:val="en-US" w:eastAsia="de-DE"/>
                  <w:rPrChange w:id="1109" w:author="anna.resch88@gmail.com" w:date="2022-01-04T09:34:00Z">
                    <w:rPr>
                      <w:rFonts w:asciiTheme="majorHAnsi" w:eastAsia="Times New Roman" w:hAnsiTheme="majorHAnsi" w:cstheme="majorHAnsi"/>
                      <w:color w:val="000000"/>
                      <w:lang w:eastAsia="de-DE"/>
                    </w:rPr>
                  </w:rPrChange>
                </w:rPr>
                <w:delText>31.55</w:delText>
              </w:r>
              <w:bookmarkStart w:id="1110" w:name="_Toc92186648"/>
              <w:bookmarkStart w:id="1111" w:name="_Toc92187340"/>
              <w:bookmarkStart w:id="1112" w:name="_Toc92188032"/>
              <w:bookmarkStart w:id="1113" w:name="_Toc92188722"/>
              <w:bookmarkStart w:id="1114" w:name="_Toc92189377"/>
              <w:bookmarkStart w:id="1115" w:name="_Toc92190033"/>
              <w:bookmarkStart w:id="1116" w:name="_Toc92190689"/>
              <w:bookmarkEnd w:id="1110"/>
              <w:bookmarkEnd w:id="1111"/>
              <w:bookmarkEnd w:id="1112"/>
              <w:bookmarkEnd w:id="1113"/>
              <w:bookmarkEnd w:id="1114"/>
              <w:bookmarkEnd w:id="1115"/>
              <w:bookmarkEnd w:id="1116"/>
            </w:del>
          </w:p>
        </w:tc>
        <w:tc>
          <w:tcPr>
            <w:tcW w:w="898" w:type="dxa"/>
            <w:tcBorders>
              <w:top w:val="nil"/>
              <w:left w:val="nil"/>
              <w:bottom w:val="nil"/>
              <w:right w:val="single" w:sz="4" w:space="0" w:color="auto"/>
            </w:tcBorders>
            <w:shd w:val="clear" w:color="000000" w:fill="E2EFDA"/>
            <w:noWrap/>
            <w:vAlign w:val="bottom"/>
            <w:hideMark/>
          </w:tcPr>
          <w:p w14:paraId="5A411DAD" w14:textId="2E1F2FAB" w:rsidR="00067C6D" w:rsidRPr="00F86424" w:rsidDel="002739DA" w:rsidRDefault="00067C6D" w:rsidP="003228B4">
            <w:pPr>
              <w:numPr>
                <w:ilvl w:val="0"/>
                <w:numId w:val="47"/>
              </w:numPr>
              <w:spacing w:after="0" w:line="240" w:lineRule="auto"/>
              <w:jc w:val="center"/>
              <w:rPr>
                <w:del w:id="1117" w:author="anna.resch88@gmail.com" w:date="2022-01-03T16:08:00Z"/>
                <w:rFonts w:asciiTheme="majorHAnsi" w:eastAsia="Times New Roman" w:hAnsiTheme="majorHAnsi" w:cstheme="majorHAnsi"/>
                <w:color w:val="000000"/>
                <w:lang w:val="en-US" w:eastAsia="de-DE"/>
                <w:rPrChange w:id="1118" w:author="anna.resch88@gmail.com" w:date="2022-01-04T09:34:00Z">
                  <w:rPr>
                    <w:del w:id="1119" w:author="anna.resch88@gmail.com" w:date="2022-01-03T16:08:00Z"/>
                    <w:rFonts w:asciiTheme="majorHAnsi" w:eastAsia="Times New Roman" w:hAnsiTheme="majorHAnsi" w:cstheme="majorHAnsi"/>
                    <w:color w:val="000000"/>
                    <w:lang w:eastAsia="de-DE"/>
                  </w:rPr>
                </w:rPrChange>
              </w:rPr>
            </w:pPr>
            <w:del w:id="1120" w:author="anna.resch88@gmail.com" w:date="2022-01-03T16:08:00Z">
              <w:r w:rsidRPr="00F86424" w:rsidDel="002739DA">
                <w:rPr>
                  <w:rFonts w:asciiTheme="majorHAnsi" w:eastAsia="Times New Roman" w:hAnsiTheme="majorHAnsi" w:cstheme="majorHAnsi"/>
                  <w:color w:val="000000"/>
                  <w:lang w:val="en-US" w:eastAsia="de-DE"/>
                  <w:rPrChange w:id="1121" w:author="anna.resch88@gmail.com" w:date="2022-01-04T09:34:00Z">
                    <w:rPr>
                      <w:rFonts w:asciiTheme="majorHAnsi" w:eastAsia="Times New Roman" w:hAnsiTheme="majorHAnsi" w:cstheme="majorHAnsi"/>
                      <w:color w:val="000000"/>
                      <w:lang w:eastAsia="de-DE"/>
                    </w:rPr>
                  </w:rPrChange>
                </w:rPr>
                <w:delText>2.61</w:delText>
              </w:r>
              <w:bookmarkStart w:id="1122" w:name="_Toc92186649"/>
              <w:bookmarkStart w:id="1123" w:name="_Toc92187341"/>
              <w:bookmarkStart w:id="1124" w:name="_Toc92188033"/>
              <w:bookmarkStart w:id="1125" w:name="_Toc92188723"/>
              <w:bookmarkStart w:id="1126" w:name="_Toc92189378"/>
              <w:bookmarkStart w:id="1127" w:name="_Toc92190034"/>
              <w:bookmarkStart w:id="1128" w:name="_Toc92190690"/>
              <w:bookmarkEnd w:id="1122"/>
              <w:bookmarkEnd w:id="1123"/>
              <w:bookmarkEnd w:id="1124"/>
              <w:bookmarkEnd w:id="1125"/>
              <w:bookmarkEnd w:id="1126"/>
              <w:bookmarkEnd w:id="1127"/>
              <w:bookmarkEnd w:id="1128"/>
            </w:del>
          </w:p>
        </w:tc>
        <w:bookmarkStart w:id="1129" w:name="_Toc92186650"/>
        <w:bookmarkStart w:id="1130" w:name="_Toc92187342"/>
        <w:bookmarkStart w:id="1131" w:name="_Toc92188034"/>
        <w:bookmarkStart w:id="1132" w:name="_Toc92188724"/>
        <w:bookmarkStart w:id="1133" w:name="_Toc92189379"/>
        <w:bookmarkStart w:id="1134" w:name="_Toc92190035"/>
        <w:bookmarkStart w:id="1135" w:name="_Toc92190691"/>
        <w:bookmarkEnd w:id="1129"/>
        <w:bookmarkEnd w:id="1130"/>
        <w:bookmarkEnd w:id="1131"/>
        <w:bookmarkEnd w:id="1132"/>
        <w:bookmarkEnd w:id="1133"/>
        <w:bookmarkEnd w:id="1134"/>
        <w:bookmarkEnd w:id="1135"/>
      </w:tr>
      <w:tr w:rsidR="00067C6D" w:rsidRPr="009E3BE9" w:rsidDel="002739DA" w14:paraId="14E2B3E3" w14:textId="273E2E6A" w:rsidTr="00D830B0">
        <w:trPr>
          <w:trHeight w:val="290"/>
          <w:del w:id="1136"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E2EFDA"/>
            <w:noWrap/>
            <w:vAlign w:val="bottom"/>
            <w:hideMark/>
          </w:tcPr>
          <w:p w14:paraId="4E772A19" w14:textId="15A81132" w:rsidR="00067C6D" w:rsidRPr="00F86424" w:rsidDel="002739DA" w:rsidRDefault="00067C6D" w:rsidP="003228B4">
            <w:pPr>
              <w:numPr>
                <w:ilvl w:val="0"/>
                <w:numId w:val="47"/>
              </w:numPr>
              <w:spacing w:after="0" w:line="240" w:lineRule="auto"/>
              <w:jc w:val="both"/>
              <w:rPr>
                <w:del w:id="1137" w:author="anna.resch88@gmail.com" w:date="2022-01-03T16:08:00Z"/>
                <w:rFonts w:asciiTheme="majorHAnsi" w:eastAsia="Times New Roman" w:hAnsiTheme="majorHAnsi" w:cstheme="majorHAnsi"/>
                <w:color w:val="000000"/>
                <w:lang w:val="en-US" w:eastAsia="de-DE"/>
                <w:rPrChange w:id="1138" w:author="anna.resch88@gmail.com" w:date="2022-01-04T09:34:00Z">
                  <w:rPr>
                    <w:del w:id="1139" w:author="anna.resch88@gmail.com" w:date="2022-01-03T16:08:00Z"/>
                    <w:rFonts w:asciiTheme="majorHAnsi" w:eastAsia="Times New Roman" w:hAnsiTheme="majorHAnsi" w:cstheme="majorHAnsi"/>
                    <w:color w:val="000000"/>
                    <w:lang w:eastAsia="de-DE"/>
                  </w:rPr>
                </w:rPrChange>
              </w:rPr>
            </w:pPr>
            <w:del w:id="1140" w:author="anna.resch88@gmail.com" w:date="2022-01-03T16:08:00Z">
              <w:r w:rsidRPr="00F86424" w:rsidDel="002739DA">
                <w:rPr>
                  <w:rFonts w:asciiTheme="majorHAnsi" w:eastAsia="Times New Roman" w:hAnsiTheme="majorHAnsi" w:cstheme="majorHAnsi"/>
                  <w:color w:val="000000"/>
                  <w:lang w:val="en-US" w:eastAsia="de-DE"/>
                  <w:rPrChange w:id="1141" w:author="anna.resch88@gmail.com" w:date="2022-01-04T09:34:00Z">
                    <w:rPr>
                      <w:rFonts w:asciiTheme="majorHAnsi" w:eastAsia="Times New Roman" w:hAnsiTheme="majorHAnsi" w:cstheme="majorHAnsi"/>
                      <w:color w:val="000000"/>
                      <w:lang w:eastAsia="de-DE"/>
                    </w:rPr>
                  </w:rPrChange>
                </w:rPr>
                <w:delText>ULD-V20-ULD, sample 3</w:delText>
              </w:r>
              <w:bookmarkStart w:id="1142" w:name="_Toc92186651"/>
              <w:bookmarkStart w:id="1143" w:name="_Toc92187343"/>
              <w:bookmarkStart w:id="1144" w:name="_Toc92188035"/>
              <w:bookmarkStart w:id="1145" w:name="_Toc92188725"/>
              <w:bookmarkStart w:id="1146" w:name="_Toc92189380"/>
              <w:bookmarkStart w:id="1147" w:name="_Toc92190036"/>
              <w:bookmarkStart w:id="1148" w:name="_Toc92190692"/>
              <w:bookmarkEnd w:id="1142"/>
              <w:bookmarkEnd w:id="1143"/>
              <w:bookmarkEnd w:id="1144"/>
              <w:bookmarkEnd w:id="1145"/>
              <w:bookmarkEnd w:id="1146"/>
              <w:bookmarkEnd w:id="1147"/>
              <w:bookmarkEnd w:id="1148"/>
            </w:del>
          </w:p>
        </w:tc>
        <w:tc>
          <w:tcPr>
            <w:tcW w:w="859" w:type="dxa"/>
            <w:tcBorders>
              <w:top w:val="nil"/>
              <w:left w:val="nil"/>
              <w:bottom w:val="single" w:sz="4" w:space="0" w:color="auto"/>
              <w:right w:val="single" w:sz="4" w:space="0" w:color="auto"/>
            </w:tcBorders>
            <w:shd w:val="clear" w:color="000000" w:fill="E2EFDA"/>
            <w:noWrap/>
            <w:vAlign w:val="bottom"/>
            <w:hideMark/>
          </w:tcPr>
          <w:p w14:paraId="4C96D9A6" w14:textId="398D99D9" w:rsidR="00067C6D" w:rsidRPr="00F86424" w:rsidDel="002739DA" w:rsidRDefault="00067C6D" w:rsidP="003228B4">
            <w:pPr>
              <w:numPr>
                <w:ilvl w:val="0"/>
                <w:numId w:val="47"/>
              </w:numPr>
              <w:spacing w:after="0" w:line="240" w:lineRule="auto"/>
              <w:jc w:val="center"/>
              <w:rPr>
                <w:del w:id="1149" w:author="anna.resch88@gmail.com" w:date="2022-01-03T16:08:00Z"/>
                <w:rFonts w:asciiTheme="majorHAnsi" w:eastAsia="Times New Roman" w:hAnsiTheme="majorHAnsi" w:cstheme="majorHAnsi"/>
                <w:color w:val="000000"/>
                <w:lang w:val="en-US" w:eastAsia="de-DE"/>
                <w:rPrChange w:id="1150" w:author="anna.resch88@gmail.com" w:date="2022-01-04T09:34:00Z">
                  <w:rPr>
                    <w:del w:id="1151" w:author="anna.resch88@gmail.com" w:date="2022-01-03T16:08:00Z"/>
                    <w:rFonts w:asciiTheme="majorHAnsi" w:eastAsia="Times New Roman" w:hAnsiTheme="majorHAnsi" w:cstheme="majorHAnsi"/>
                    <w:color w:val="000000"/>
                    <w:lang w:eastAsia="de-DE"/>
                  </w:rPr>
                </w:rPrChange>
              </w:rPr>
            </w:pPr>
            <w:del w:id="1152" w:author="anna.resch88@gmail.com" w:date="2022-01-03T16:08:00Z">
              <w:r w:rsidRPr="00F86424" w:rsidDel="002739DA">
                <w:rPr>
                  <w:rFonts w:asciiTheme="majorHAnsi" w:eastAsia="Times New Roman" w:hAnsiTheme="majorHAnsi" w:cstheme="majorHAnsi"/>
                  <w:color w:val="000000"/>
                  <w:lang w:val="en-US" w:eastAsia="de-DE"/>
                  <w:rPrChange w:id="1153" w:author="anna.resch88@gmail.com" w:date="2022-01-04T09:34:00Z">
                    <w:rPr>
                      <w:rFonts w:asciiTheme="majorHAnsi" w:eastAsia="Times New Roman" w:hAnsiTheme="majorHAnsi" w:cstheme="majorHAnsi"/>
                      <w:color w:val="000000"/>
                      <w:lang w:eastAsia="de-DE"/>
                    </w:rPr>
                  </w:rPrChange>
                </w:rPr>
                <w:delText>10%</w:delText>
              </w:r>
              <w:bookmarkStart w:id="1154" w:name="_Toc92186652"/>
              <w:bookmarkStart w:id="1155" w:name="_Toc92187344"/>
              <w:bookmarkStart w:id="1156" w:name="_Toc92188036"/>
              <w:bookmarkStart w:id="1157" w:name="_Toc92188726"/>
              <w:bookmarkStart w:id="1158" w:name="_Toc92189381"/>
              <w:bookmarkStart w:id="1159" w:name="_Toc92190037"/>
              <w:bookmarkStart w:id="1160" w:name="_Toc92190693"/>
              <w:bookmarkEnd w:id="1154"/>
              <w:bookmarkEnd w:id="1155"/>
              <w:bookmarkEnd w:id="1156"/>
              <w:bookmarkEnd w:id="1157"/>
              <w:bookmarkEnd w:id="1158"/>
              <w:bookmarkEnd w:id="1159"/>
              <w:bookmarkEnd w:id="1160"/>
            </w:del>
          </w:p>
        </w:tc>
        <w:tc>
          <w:tcPr>
            <w:tcW w:w="937" w:type="dxa"/>
            <w:tcBorders>
              <w:top w:val="nil"/>
              <w:left w:val="nil"/>
              <w:bottom w:val="single" w:sz="4" w:space="0" w:color="auto"/>
              <w:right w:val="single" w:sz="4" w:space="0" w:color="auto"/>
            </w:tcBorders>
            <w:shd w:val="clear" w:color="000000" w:fill="E2EFDA"/>
            <w:noWrap/>
            <w:vAlign w:val="bottom"/>
            <w:hideMark/>
          </w:tcPr>
          <w:p w14:paraId="5228839B" w14:textId="1772E243" w:rsidR="00067C6D" w:rsidRPr="00F86424" w:rsidDel="002739DA" w:rsidRDefault="00067C6D" w:rsidP="003228B4">
            <w:pPr>
              <w:numPr>
                <w:ilvl w:val="0"/>
                <w:numId w:val="47"/>
              </w:numPr>
              <w:spacing w:after="0" w:line="240" w:lineRule="auto"/>
              <w:jc w:val="center"/>
              <w:rPr>
                <w:del w:id="1161" w:author="anna.resch88@gmail.com" w:date="2022-01-03T16:08:00Z"/>
                <w:rFonts w:asciiTheme="majorHAnsi" w:eastAsia="Times New Roman" w:hAnsiTheme="majorHAnsi" w:cstheme="majorHAnsi"/>
                <w:color w:val="000000"/>
                <w:lang w:val="en-US" w:eastAsia="de-DE"/>
                <w:rPrChange w:id="1162" w:author="anna.resch88@gmail.com" w:date="2022-01-04T09:34:00Z">
                  <w:rPr>
                    <w:del w:id="1163" w:author="anna.resch88@gmail.com" w:date="2022-01-03T16:08:00Z"/>
                    <w:rFonts w:asciiTheme="majorHAnsi" w:eastAsia="Times New Roman" w:hAnsiTheme="majorHAnsi" w:cstheme="majorHAnsi"/>
                    <w:color w:val="000000"/>
                    <w:lang w:eastAsia="de-DE"/>
                  </w:rPr>
                </w:rPrChange>
              </w:rPr>
            </w:pPr>
            <w:del w:id="1164" w:author="anna.resch88@gmail.com" w:date="2022-01-03T16:08:00Z">
              <w:r w:rsidRPr="00F86424" w:rsidDel="002739DA">
                <w:rPr>
                  <w:rFonts w:asciiTheme="majorHAnsi" w:eastAsia="Times New Roman" w:hAnsiTheme="majorHAnsi" w:cstheme="majorHAnsi"/>
                  <w:color w:val="000000"/>
                  <w:lang w:val="en-US" w:eastAsia="de-DE"/>
                  <w:rPrChange w:id="1165" w:author="anna.resch88@gmail.com" w:date="2022-01-04T09:34:00Z">
                    <w:rPr>
                      <w:rFonts w:asciiTheme="majorHAnsi" w:eastAsia="Times New Roman" w:hAnsiTheme="majorHAnsi" w:cstheme="majorHAnsi"/>
                      <w:color w:val="000000"/>
                      <w:lang w:eastAsia="de-DE"/>
                    </w:rPr>
                  </w:rPrChange>
                </w:rPr>
                <w:delText>water</w:delText>
              </w:r>
              <w:bookmarkStart w:id="1166" w:name="_Toc92186653"/>
              <w:bookmarkStart w:id="1167" w:name="_Toc92187345"/>
              <w:bookmarkStart w:id="1168" w:name="_Toc92188037"/>
              <w:bookmarkStart w:id="1169" w:name="_Toc92188727"/>
              <w:bookmarkStart w:id="1170" w:name="_Toc92189382"/>
              <w:bookmarkStart w:id="1171" w:name="_Toc92190038"/>
              <w:bookmarkStart w:id="1172" w:name="_Toc92190694"/>
              <w:bookmarkEnd w:id="1166"/>
              <w:bookmarkEnd w:id="1167"/>
              <w:bookmarkEnd w:id="1168"/>
              <w:bookmarkEnd w:id="1169"/>
              <w:bookmarkEnd w:id="1170"/>
              <w:bookmarkEnd w:id="1171"/>
              <w:bookmarkEnd w:id="1172"/>
            </w:del>
          </w:p>
        </w:tc>
        <w:tc>
          <w:tcPr>
            <w:tcW w:w="952" w:type="dxa"/>
            <w:tcBorders>
              <w:top w:val="nil"/>
              <w:left w:val="nil"/>
              <w:bottom w:val="single" w:sz="4" w:space="0" w:color="auto"/>
              <w:right w:val="single" w:sz="4" w:space="0" w:color="auto"/>
            </w:tcBorders>
            <w:shd w:val="clear" w:color="000000" w:fill="E2EFDA"/>
            <w:noWrap/>
            <w:vAlign w:val="bottom"/>
            <w:hideMark/>
          </w:tcPr>
          <w:p w14:paraId="774DA407" w14:textId="2DCBD918" w:rsidR="00067C6D" w:rsidRPr="00F86424" w:rsidDel="002739DA" w:rsidRDefault="00067C6D" w:rsidP="003228B4">
            <w:pPr>
              <w:numPr>
                <w:ilvl w:val="0"/>
                <w:numId w:val="47"/>
              </w:numPr>
              <w:spacing w:after="0" w:line="240" w:lineRule="auto"/>
              <w:jc w:val="center"/>
              <w:rPr>
                <w:del w:id="1173" w:author="anna.resch88@gmail.com" w:date="2022-01-03T16:08:00Z"/>
                <w:rFonts w:asciiTheme="majorHAnsi" w:eastAsia="Times New Roman" w:hAnsiTheme="majorHAnsi" w:cstheme="majorHAnsi"/>
                <w:color w:val="000000"/>
                <w:lang w:val="en-US" w:eastAsia="de-DE"/>
                <w:rPrChange w:id="1174" w:author="anna.resch88@gmail.com" w:date="2022-01-04T09:34:00Z">
                  <w:rPr>
                    <w:del w:id="1175" w:author="anna.resch88@gmail.com" w:date="2022-01-03T16:08:00Z"/>
                    <w:rFonts w:asciiTheme="majorHAnsi" w:eastAsia="Times New Roman" w:hAnsiTheme="majorHAnsi" w:cstheme="majorHAnsi"/>
                    <w:color w:val="000000"/>
                    <w:lang w:eastAsia="de-DE"/>
                  </w:rPr>
                </w:rPrChange>
              </w:rPr>
            </w:pPr>
            <w:del w:id="1176" w:author="anna.resch88@gmail.com" w:date="2022-01-03T16:08:00Z">
              <w:r w:rsidRPr="00F86424" w:rsidDel="002739DA">
                <w:rPr>
                  <w:rFonts w:asciiTheme="majorHAnsi" w:eastAsia="Times New Roman" w:hAnsiTheme="majorHAnsi" w:cstheme="majorHAnsi"/>
                  <w:color w:val="000000"/>
                  <w:lang w:val="en-US" w:eastAsia="de-DE"/>
                  <w:rPrChange w:id="1177" w:author="anna.resch88@gmail.com" w:date="2022-01-04T09:34:00Z">
                    <w:rPr>
                      <w:rFonts w:asciiTheme="majorHAnsi" w:eastAsia="Times New Roman" w:hAnsiTheme="majorHAnsi" w:cstheme="majorHAnsi"/>
                      <w:color w:val="000000"/>
                      <w:lang w:eastAsia="de-DE"/>
                    </w:rPr>
                  </w:rPrChange>
                </w:rPr>
                <w:delText>RF</w:delText>
              </w:r>
              <w:bookmarkStart w:id="1178" w:name="_Toc92186654"/>
              <w:bookmarkStart w:id="1179" w:name="_Toc92187346"/>
              <w:bookmarkStart w:id="1180" w:name="_Toc92188038"/>
              <w:bookmarkStart w:id="1181" w:name="_Toc92188728"/>
              <w:bookmarkStart w:id="1182" w:name="_Toc92189383"/>
              <w:bookmarkStart w:id="1183" w:name="_Toc92190039"/>
              <w:bookmarkStart w:id="1184" w:name="_Toc92190695"/>
              <w:bookmarkEnd w:id="1178"/>
              <w:bookmarkEnd w:id="1179"/>
              <w:bookmarkEnd w:id="1180"/>
              <w:bookmarkEnd w:id="1181"/>
              <w:bookmarkEnd w:id="1182"/>
              <w:bookmarkEnd w:id="1183"/>
              <w:bookmarkEnd w:id="1184"/>
            </w:del>
          </w:p>
        </w:tc>
        <w:tc>
          <w:tcPr>
            <w:tcW w:w="1081" w:type="dxa"/>
            <w:tcBorders>
              <w:top w:val="nil"/>
              <w:left w:val="nil"/>
              <w:bottom w:val="single" w:sz="4" w:space="0" w:color="auto"/>
              <w:right w:val="single" w:sz="4" w:space="0" w:color="auto"/>
            </w:tcBorders>
            <w:shd w:val="clear" w:color="000000" w:fill="E2EFDA"/>
            <w:noWrap/>
            <w:vAlign w:val="bottom"/>
            <w:hideMark/>
          </w:tcPr>
          <w:p w14:paraId="789A8EC2" w14:textId="3B58957C" w:rsidR="00067C6D" w:rsidRPr="00F86424" w:rsidDel="002739DA" w:rsidRDefault="00067C6D" w:rsidP="003228B4">
            <w:pPr>
              <w:numPr>
                <w:ilvl w:val="0"/>
                <w:numId w:val="47"/>
              </w:numPr>
              <w:spacing w:after="0" w:line="240" w:lineRule="auto"/>
              <w:jc w:val="center"/>
              <w:rPr>
                <w:del w:id="1185" w:author="anna.resch88@gmail.com" w:date="2022-01-03T16:08:00Z"/>
                <w:rFonts w:asciiTheme="majorHAnsi" w:eastAsia="Times New Roman" w:hAnsiTheme="majorHAnsi" w:cstheme="majorHAnsi"/>
                <w:color w:val="000000"/>
                <w:lang w:val="en-US" w:eastAsia="de-DE"/>
                <w:rPrChange w:id="1186" w:author="anna.resch88@gmail.com" w:date="2022-01-04T09:34:00Z">
                  <w:rPr>
                    <w:del w:id="1187" w:author="anna.resch88@gmail.com" w:date="2022-01-03T16:08:00Z"/>
                    <w:rFonts w:asciiTheme="majorHAnsi" w:eastAsia="Times New Roman" w:hAnsiTheme="majorHAnsi" w:cstheme="majorHAnsi"/>
                    <w:color w:val="000000"/>
                    <w:lang w:eastAsia="de-DE"/>
                  </w:rPr>
                </w:rPrChange>
              </w:rPr>
            </w:pPr>
            <w:del w:id="1188" w:author="anna.resch88@gmail.com" w:date="2022-01-03T16:08:00Z">
              <w:r w:rsidRPr="00F86424" w:rsidDel="002739DA">
                <w:rPr>
                  <w:rFonts w:asciiTheme="majorHAnsi" w:eastAsia="Times New Roman" w:hAnsiTheme="majorHAnsi" w:cstheme="majorHAnsi"/>
                  <w:color w:val="000000"/>
                  <w:lang w:val="en-US" w:eastAsia="de-DE"/>
                  <w:rPrChange w:id="1189" w:author="anna.resch88@gmail.com" w:date="2022-01-04T09:34:00Z">
                    <w:rPr>
                      <w:rFonts w:asciiTheme="majorHAnsi" w:eastAsia="Times New Roman" w:hAnsiTheme="majorHAnsi" w:cstheme="majorHAnsi"/>
                      <w:color w:val="000000"/>
                      <w:lang w:eastAsia="de-DE"/>
                    </w:rPr>
                  </w:rPrChange>
                </w:rPr>
                <w:delText>25.4</w:delText>
              </w:r>
              <w:bookmarkStart w:id="1190" w:name="_Toc92186655"/>
              <w:bookmarkStart w:id="1191" w:name="_Toc92187347"/>
              <w:bookmarkStart w:id="1192" w:name="_Toc92188039"/>
              <w:bookmarkStart w:id="1193" w:name="_Toc92188729"/>
              <w:bookmarkStart w:id="1194" w:name="_Toc92189384"/>
              <w:bookmarkStart w:id="1195" w:name="_Toc92190040"/>
              <w:bookmarkStart w:id="1196" w:name="_Toc92190696"/>
              <w:bookmarkEnd w:id="1190"/>
              <w:bookmarkEnd w:id="1191"/>
              <w:bookmarkEnd w:id="1192"/>
              <w:bookmarkEnd w:id="1193"/>
              <w:bookmarkEnd w:id="1194"/>
              <w:bookmarkEnd w:id="1195"/>
              <w:bookmarkEnd w:id="1196"/>
            </w:del>
          </w:p>
        </w:tc>
        <w:tc>
          <w:tcPr>
            <w:tcW w:w="1349" w:type="dxa"/>
            <w:tcBorders>
              <w:top w:val="nil"/>
              <w:left w:val="nil"/>
              <w:bottom w:val="single" w:sz="4" w:space="0" w:color="auto"/>
              <w:right w:val="single" w:sz="4" w:space="0" w:color="auto"/>
            </w:tcBorders>
            <w:shd w:val="clear" w:color="000000" w:fill="E2EFDA"/>
            <w:noWrap/>
            <w:vAlign w:val="bottom"/>
            <w:hideMark/>
          </w:tcPr>
          <w:p w14:paraId="5C63B02C" w14:textId="498D16BF" w:rsidR="00067C6D" w:rsidRPr="00F86424" w:rsidDel="002739DA" w:rsidRDefault="00067C6D" w:rsidP="003228B4">
            <w:pPr>
              <w:numPr>
                <w:ilvl w:val="0"/>
                <w:numId w:val="47"/>
              </w:numPr>
              <w:spacing w:after="0" w:line="240" w:lineRule="auto"/>
              <w:jc w:val="center"/>
              <w:rPr>
                <w:del w:id="1197" w:author="anna.resch88@gmail.com" w:date="2022-01-03T16:08:00Z"/>
                <w:rFonts w:asciiTheme="majorHAnsi" w:eastAsia="Times New Roman" w:hAnsiTheme="majorHAnsi" w:cstheme="majorHAnsi"/>
                <w:color w:val="000000"/>
                <w:lang w:val="en-US" w:eastAsia="de-DE"/>
                <w:rPrChange w:id="1198" w:author="anna.resch88@gmail.com" w:date="2022-01-04T09:34:00Z">
                  <w:rPr>
                    <w:del w:id="1199" w:author="anna.resch88@gmail.com" w:date="2022-01-03T16:08:00Z"/>
                    <w:rFonts w:asciiTheme="majorHAnsi" w:eastAsia="Times New Roman" w:hAnsiTheme="majorHAnsi" w:cstheme="majorHAnsi"/>
                    <w:color w:val="000000"/>
                    <w:lang w:eastAsia="de-DE"/>
                  </w:rPr>
                </w:rPrChange>
              </w:rPr>
            </w:pPr>
            <w:del w:id="1200" w:author="anna.resch88@gmail.com" w:date="2022-01-03T16:08:00Z">
              <w:r w:rsidRPr="00F86424" w:rsidDel="002739DA">
                <w:rPr>
                  <w:rFonts w:asciiTheme="majorHAnsi" w:eastAsia="Times New Roman" w:hAnsiTheme="majorHAnsi" w:cstheme="majorHAnsi"/>
                  <w:color w:val="000000"/>
                  <w:lang w:val="en-US" w:eastAsia="de-DE"/>
                  <w:rPrChange w:id="1201" w:author="anna.resch88@gmail.com" w:date="2022-01-04T09:34:00Z">
                    <w:rPr>
                      <w:rFonts w:asciiTheme="majorHAnsi" w:eastAsia="Times New Roman" w:hAnsiTheme="majorHAnsi" w:cstheme="majorHAnsi"/>
                      <w:color w:val="000000"/>
                      <w:lang w:eastAsia="de-DE"/>
                    </w:rPr>
                  </w:rPrChange>
                </w:rPr>
                <w:delText>15</w:delText>
              </w:r>
              <w:bookmarkStart w:id="1202" w:name="_Toc92186656"/>
              <w:bookmarkStart w:id="1203" w:name="_Toc92187348"/>
              <w:bookmarkStart w:id="1204" w:name="_Toc92188040"/>
              <w:bookmarkStart w:id="1205" w:name="_Toc92188730"/>
              <w:bookmarkStart w:id="1206" w:name="_Toc92189385"/>
              <w:bookmarkStart w:id="1207" w:name="_Toc92190041"/>
              <w:bookmarkStart w:id="1208" w:name="_Toc92190697"/>
              <w:bookmarkEnd w:id="1202"/>
              <w:bookmarkEnd w:id="1203"/>
              <w:bookmarkEnd w:id="1204"/>
              <w:bookmarkEnd w:id="1205"/>
              <w:bookmarkEnd w:id="1206"/>
              <w:bookmarkEnd w:id="1207"/>
              <w:bookmarkEnd w:id="1208"/>
            </w:del>
          </w:p>
        </w:tc>
        <w:tc>
          <w:tcPr>
            <w:tcW w:w="892" w:type="dxa"/>
            <w:tcBorders>
              <w:top w:val="nil"/>
              <w:left w:val="nil"/>
              <w:bottom w:val="single" w:sz="4" w:space="0" w:color="auto"/>
              <w:right w:val="single" w:sz="4" w:space="0" w:color="auto"/>
            </w:tcBorders>
            <w:shd w:val="clear" w:color="000000" w:fill="E2EFDA"/>
            <w:noWrap/>
            <w:vAlign w:val="bottom"/>
            <w:hideMark/>
          </w:tcPr>
          <w:p w14:paraId="776A6006" w14:textId="7562AF41" w:rsidR="00067C6D" w:rsidRPr="00F86424" w:rsidDel="002739DA" w:rsidRDefault="00067C6D" w:rsidP="003228B4">
            <w:pPr>
              <w:numPr>
                <w:ilvl w:val="0"/>
                <w:numId w:val="47"/>
              </w:numPr>
              <w:spacing w:after="0" w:line="240" w:lineRule="auto"/>
              <w:jc w:val="center"/>
              <w:rPr>
                <w:del w:id="1209" w:author="anna.resch88@gmail.com" w:date="2022-01-03T16:08:00Z"/>
                <w:rFonts w:asciiTheme="majorHAnsi" w:eastAsia="Times New Roman" w:hAnsiTheme="majorHAnsi" w:cstheme="majorHAnsi"/>
                <w:color w:val="000000"/>
                <w:lang w:val="en-US" w:eastAsia="de-DE"/>
                <w:rPrChange w:id="1210" w:author="anna.resch88@gmail.com" w:date="2022-01-04T09:34:00Z">
                  <w:rPr>
                    <w:del w:id="1211" w:author="anna.resch88@gmail.com" w:date="2022-01-03T16:08:00Z"/>
                    <w:rFonts w:asciiTheme="majorHAnsi" w:eastAsia="Times New Roman" w:hAnsiTheme="majorHAnsi" w:cstheme="majorHAnsi"/>
                    <w:color w:val="000000"/>
                    <w:lang w:eastAsia="de-DE"/>
                  </w:rPr>
                </w:rPrChange>
              </w:rPr>
            </w:pPr>
            <w:del w:id="1212" w:author="anna.resch88@gmail.com" w:date="2022-01-03T16:08:00Z">
              <w:r w:rsidRPr="00F86424" w:rsidDel="002739DA">
                <w:rPr>
                  <w:rFonts w:asciiTheme="majorHAnsi" w:eastAsia="Times New Roman" w:hAnsiTheme="majorHAnsi" w:cstheme="majorHAnsi"/>
                  <w:color w:val="000000"/>
                  <w:lang w:val="en-US" w:eastAsia="de-DE"/>
                  <w:rPrChange w:id="1213" w:author="anna.resch88@gmail.com" w:date="2022-01-04T09:34:00Z">
                    <w:rPr>
                      <w:rFonts w:asciiTheme="majorHAnsi" w:eastAsia="Times New Roman" w:hAnsiTheme="majorHAnsi" w:cstheme="majorHAnsi"/>
                      <w:color w:val="000000"/>
                      <w:lang w:eastAsia="de-DE"/>
                    </w:rPr>
                  </w:rPrChange>
                </w:rPr>
                <w:delText>31.12</w:delText>
              </w:r>
              <w:bookmarkStart w:id="1214" w:name="_Toc92186657"/>
              <w:bookmarkStart w:id="1215" w:name="_Toc92187349"/>
              <w:bookmarkStart w:id="1216" w:name="_Toc92188041"/>
              <w:bookmarkStart w:id="1217" w:name="_Toc92188731"/>
              <w:bookmarkStart w:id="1218" w:name="_Toc92189386"/>
              <w:bookmarkStart w:id="1219" w:name="_Toc92190042"/>
              <w:bookmarkStart w:id="1220" w:name="_Toc92190698"/>
              <w:bookmarkEnd w:id="1214"/>
              <w:bookmarkEnd w:id="1215"/>
              <w:bookmarkEnd w:id="1216"/>
              <w:bookmarkEnd w:id="1217"/>
              <w:bookmarkEnd w:id="1218"/>
              <w:bookmarkEnd w:id="1219"/>
              <w:bookmarkEnd w:id="1220"/>
            </w:del>
          </w:p>
        </w:tc>
        <w:tc>
          <w:tcPr>
            <w:tcW w:w="743" w:type="dxa"/>
            <w:tcBorders>
              <w:top w:val="nil"/>
              <w:left w:val="nil"/>
              <w:bottom w:val="single" w:sz="4" w:space="0" w:color="auto"/>
              <w:right w:val="nil"/>
            </w:tcBorders>
            <w:shd w:val="clear" w:color="000000" w:fill="E2EFDA"/>
            <w:noWrap/>
            <w:vAlign w:val="bottom"/>
            <w:hideMark/>
          </w:tcPr>
          <w:p w14:paraId="46F2B06E" w14:textId="68EBF684" w:rsidR="00067C6D" w:rsidRPr="00F86424" w:rsidDel="002739DA" w:rsidRDefault="00067C6D" w:rsidP="003228B4">
            <w:pPr>
              <w:numPr>
                <w:ilvl w:val="0"/>
                <w:numId w:val="47"/>
              </w:numPr>
              <w:spacing w:after="0" w:line="240" w:lineRule="auto"/>
              <w:jc w:val="center"/>
              <w:rPr>
                <w:del w:id="1221" w:author="anna.resch88@gmail.com" w:date="2022-01-03T16:08:00Z"/>
                <w:rFonts w:asciiTheme="majorHAnsi" w:eastAsia="Times New Roman" w:hAnsiTheme="majorHAnsi" w:cstheme="majorHAnsi"/>
                <w:color w:val="000000"/>
                <w:lang w:val="en-US" w:eastAsia="de-DE"/>
                <w:rPrChange w:id="1222" w:author="anna.resch88@gmail.com" w:date="2022-01-04T09:34:00Z">
                  <w:rPr>
                    <w:del w:id="1223" w:author="anna.resch88@gmail.com" w:date="2022-01-03T16:08:00Z"/>
                    <w:rFonts w:asciiTheme="majorHAnsi" w:eastAsia="Times New Roman" w:hAnsiTheme="majorHAnsi" w:cstheme="majorHAnsi"/>
                    <w:color w:val="000000"/>
                    <w:lang w:eastAsia="de-DE"/>
                  </w:rPr>
                </w:rPrChange>
              </w:rPr>
            </w:pPr>
            <w:del w:id="1224" w:author="anna.resch88@gmail.com" w:date="2022-01-03T16:08:00Z">
              <w:r w:rsidRPr="00F86424" w:rsidDel="002739DA">
                <w:rPr>
                  <w:rFonts w:asciiTheme="majorHAnsi" w:eastAsia="Times New Roman" w:hAnsiTheme="majorHAnsi" w:cstheme="majorHAnsi"/>
                  <w:color w:val="000000"/>
                  <w:lang w:val="en-US" w:eastAsia="de-DE"/>
                  <w:rPrChange w:id="1225" w:author="anna.resch88@gmail.com" w:date="2022-01-04T09:34:00Z">
                    <w:rPr>
                      <w:rFonts w:asciiTheme="majorHAnsi" w:eastAsia="Times New Roman" w:hAnsiTheme="majorHAnsi" w:cstheme="majorHAnsi"/>
                      <w:color w:val="000000"/>
                      <w:lang w:eastAsia="de-DE"/>
                    </w:rPr>
                  </w:rPrChange>
                </w:rPr>
                <w:delText>1.83</w:delText>
              </w:r>
              <w:bookmarkStart w:id="1226" w:name="_Toc92186658"/>
              <w:bookmarkStart w:id="1227" w:name="_Toc92187350"/>
              <w:bookmarkStart w:id="1228" w:name="_Toc92188042"/>
              <w:bookmarkStart w:id="1229" w:name="_Toc92188732"/>
              <w:bookmarkStart w:id="1230" w:name="_Toc92189387"/>
              <w:bookmarkStart w:id="1231" w:name="_Toc92190043"/>
              <w:bookmarkStart w:id="1232" w:name="_Toc92190699"/>
              <w:bookmarkEnd w:id="1226"/>
              <w:bookmarkEnd w:id="1227"/>
              <w:bookmarkEnd w:id="1228"/>
              <w:bookmarkEnd w:id="1229"/>
              <w:bookmarkEnd w:id="1230"/>
              <w:bookmarkEnd w:id="1231"/>
              <w:bookmarkEnd w:id="1232"/>
            </w:del>
          </w:p>
        </w:tc>
        <w:tc>
          <w:tcPr>
            <w:tcW w:w="989" w:type="dxa"/>
            <w:tcBorders>
              <w:top w:val="nil"/>
              <w:left w:val="single" w:sz="4" w:space="0" w:color="auto"/>
              <w:bottom w:val="single" w:sz="4" w:space="0" w:color="auto"/>
              <w:right w:val="single" w:sz="4" w:space="0" w:color="auto"/>
            </w:tcBorders>
            <w:shd w:val="clear" w:color="000000" w:fill="E2EFDA"/>
            <w:noWrap/>
            <w:vAlign w:val="bottom"/>
            <w:hideMark/>
          </w:tcPr>
          <w:p w14:paraId="67673550" w14:textId="3F5D143F" w:rsidR="00067C6D" w:rsidRPr="00F86424" w:rsidDel="002739DA" w:rsidRDefault="00067C6D" w:rsidP="003228B4">
            <w:pPr>
              <w:numPr>
                <w:ilvl w:val="0"/>
                <w:numId w:val="47"/>
              </w:numPr>
              <w:spacing w:after="0" w:line="240" w:lineRule="auto"/>
              <w:jc w:val="center"/>
              <w:rPr>
                <w:del w:id="1233" w:author="anna.resch88@gmail.com" w:date="2022-01-03T16:08:00Z"/>
                <w:rFonts w:asciiTheme="majorHAnsi" w:eastAsia="Times New Roman" w:hAnsiTheme="majorHAnsi" w:cstheme="majorHAnsi"/>
                <w:color w:val="FFFFFF"/>
                <w:lang w:val="en-US" w:eastAsia="de-DE"/>
                <w:rPrChange w:id="1234" w:author="anna.resch88@gmail.com" w:date="2022-01-04T09:34:00Z">
                  <w:rPr>
                    <w:del w:id="1235" w:author="anna.resch88@gmail.com" w:date="2022-01-03T16:08:00Z"/>
                    <w:rFonts w:asciiTheme="majorHAnsi" w:eastAsia="Times New Roman" w:hAnsiTheme="majorHAnsi" w:cstheme="majorHAnsi"/>
                    <w:color w:val="FFFFFF"/>
                    <w:lang w:eastAsia="de-DE"/>
                  </w:rPr>
                </w:rPrChange>
              </w:rPr>
            </w:pPr>
            <w:bookmarkStart w:id="1236" w:name="_Toc92186659"/>
            <w:bookmarkStart w:id="1237" w:name="_Toc92187351"/>
            <w:bookmarkStart w:id="1238" w:name="_Toc92188043"/>
            <w:bookmarkStart w:id="1239" w:name="_Toc92188733"/>
            <w:bookmarkStart w:id="1240" w:name="_Toc92189388"/>
            <w:bookmarkStart w:id="1241" w:name="_Toc92190044"/>
            <w:bookmarkStart w:id="1242" w:name="_Toc92190700"/>
            <w:bookmarkEnd w:id="1236"/>
            <w:bookmarkEnd w:id="1237"/>
            <w:bookmarkEnd w:id="1238"/>
            <w:bookmarkEnd w:id="1239"/>
            <w:bookmarkEnd w:id="1240"/>
            <w:bookmarkEnd w:id="1241"/>
            <w:bookmarkEnd w:id="1242"/>
          </w:p>
        </w:tc>
        <w:tc>
          <w:tcPr>
            <w:tcW w:w="898" w:type="dxa"/>
            <w:tcBorders>
              <w:top w:val="nil"/>
              <w:left w:val="nil"/>
              <w:bottom w:val="single" w:sz="4" w:space="0" w:color="auto"/>
              <w:right w:val="single" w:sz="4" w:space="0" w:color="auto"/>
            </w:tcBorders>
            <w:shd w:val="clear" w:color="000000" w:fill="E2EFDA"/>
            <w:noWrap/>
            <w:vAlign w:val="bottom"/>
            <w:hideMark/>
          </w:tcPr>
          <w:p w14:paraId="7D753798" w14:textId="70DE9D1C" w:rsidR="00067C6D" w:rsidRPr="00F86424" w:rsidDel="002739DA" w:rsidRDefault="00067C6D" w:rsidP="003228B4">
            <w:pPr>
              <w:numPr>
                <w:ilvl w:val="0"/>
                <w:numId w:val="47"/>
              </w:numPr>
              <w:spacing w:after="0" w:line="240" w:lineRule="auto"/>
              <w:jc w:val="center"/>
              <w:rPr>
                <w:del w:id="1243" w:author="anna.resch88@gmail.com" w:date="2022-01-03T16:08:00Z"/>
                <w:rFonts w:asciiTheme="majorHAnsi" w:eastAsia="Times New Roman" w:hAnsiTheme="majorHAnsi" w:cstheme="majorHAnsi"/>
                <w:color w:val="000000"/>
                <w:lang w:val="en-US" w:eastAsia="de-DE"/>
                <w:rPrChange w:id="1244" w:author="anna.resch88@gmail.com" w:date="2022-01-04T09:34:00Z">
                  <w:rPr>
                    <w:del w:id="1245" w:author="anna.resch88@gmail.com" w:date="2022-01-03T16:08:00Z"/>
                    <w:rFonts w:asciiTheme="majorHAnsi" w:eastAsia="Times New Roman" w:hAnsiTheme="majorHAnsi" w:cstheme="majorHAnsi"/>
                    <w:color w:val="000000"/>
                    <w:lang w:eastAsia="de-DE"/>
                  </w:rPr>
                </w:rPrChange>
              </w:rPr>
            </w:pPr>
            <w:bookmarkStart w:id="1246" w:name="_Toc92186660"/>
            <w:bookmarkStart w:id="1247" w:name="_Toc92187352"/>
            <w:bookmarkStart w:id="1248" w:name="_Toc92188044"/>
            <w:bookmarkStart w:id="1249" w:name="_Toc92188734"/>
            <w:bookmarkStart w:id="1250" w:name="_Toc92189389"/>
            <w:bookmarkStart w:id="1251" w:name="_Toc92190045"/>
            <w:bookmarkStart w:id="1252" w:name="_Toc92190701"/>
            <w:bookmarkEnd w:id="1246"/>
            <w:bookmarkEnd w:id="1247"/>
            <w:bookmarkEnd w:id="1248"/>
            <w:bookmarkEnd w:id="1249"/>
            <w:bookmarkEnd w:id="1250"/>
            <w:bookmarkEnd w:id="1251"/>
            <w:bookmarkEnd w:id="1252"/>
          </w:p>
        </w:tc>
        <w:bookmarkStart w:id="1253" w:name="_Toc92186661"/>
        <w:bookmarkStart w:id="1254" w:name="_Toc92187353"/>
        <w:bookmarkStart w:id="1255" w:name="_Toc92188045"/>
        <w:bookmarkStart w:id="1256" w:name="_Toc92188735"/>
        <w:bookmarkStart w:id="1257" w:name="_Toc92189390"/>
        <w:bookmarkStart w:id="1258" w:name="_Toc92190046"/>
        <w:bookmarkStart w:id="1259" w:name="_Toc92190702"/>
        <w:bookmarkEnd w:id="1253"/>
        <w:bookmarkEnd w:id="1254"/>
        <w:bookmarkEnd w:id="1255"/>
        <w:bookmarkEnd w:id="1256"/>
        <w:bookmarkEnd w:id="1257"/>
        <w:bookmarkEnd w:id="1258"/>
        <w:bookmarkEnd w:id="1259"/>
      </w:tr>
      <w:tr w:rsidR="00067C6D" w:rsidRPr="009E3BE9" w:rsidDel="002739DA" w14:paraId="2AEB6A6B" w14:textId="12951A2B" w:rsidTr="00D830B0">
        <w:trPr>
          <w:trHeight w:val="290"/>
          <w:del w:id="1260"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581BD412" w14:textId="3E973BE8" w:rsidR="00067C6D" w:rsidRPr="00F86424" w:rsidDel="002739DA" w:rsidRDefault="00067C6D" w:rsidP="003228B4">
            <w:pPr>
              <w:numPr>
                <w:ilvl w:val="0"/>
                <w:numId w:val="47"/>
              </w:numPr>
              <w:spacing w:after="0" w:line="240" w:lineRule="auto"/>
              <w:jc w:val="both"/>
              <w:rPr>
                <w:del w:id="1261" w:author="anna.resch88@gmail.com" w:date="2022-01-03T16:08:00Z"/>
                <w:rFonts w:asciiTheme="majorHAnsi" w:eastAsia="Times New Roman" w:hAnsiTheme="majorHAnsi" w:cstheme="majorHAnsi"/>
                <w:color w:val="000000"/>
                <w:lang w:val="en-US" w:eastAsia="de-DE"/>
                <w:rPrChange w:id="1262" w:author="anna.resch88@gmail.com" w:date="2022-01-04T09:34:00Z">
                  <w:rPr>
                    <w:del w:id="1263" w:author="anna.resch88@gmail.com" w:date="2022-01-03T16:08:00Z"/>
                    <w:rFonts w:asciiTheme="majorHAnsi" w:eastAsia="Times New Roman" w:hAnsiTheme="majorHAnsi" w:cstheme="majorHAnsi"/>
                    <w:color w:val="000000"/>
                    <w:lang w:eastAsia="de-DE"/>
                  </w:rPr>
                </w:rPrChange>
              </w:rPr>
            </w:pPr>
            <w:del w:id="1264" w:author="anna.resch88@gmail.com" w:date="2022-01-03T16:08:00Z">
              <w:r w:rsidRPr="00F86424" w:rsidDel="002739DA">
                <w:rPr>
                  <w:rFonts w:asciiTheme="majorHAnsi" w:eastAsia="Times New Roman" w:hAnsiTheme="majorHAnsi" w:cstheme="majorHAnsi"/>
                  <w:color w:val="000000"/>
                  <w:lang w:val="en-US" w:eastAsia="de-DE"/>
                  <w:rPrChange w:id="1265" w:author="anna.resch88@gmail.com" w:date="2022-01-04T09:34:00Z">
                    <w:rPr>
                      <w:rFonts w:asciiTheme="majorHAnsi" w:eastAsia="Times New Roman" w:hAnsiTheme="majorHAnsi" w:cstheme="majorHAnsi"/>
                      <w:color w:val="000000"/>
                      <w:lang w:eastAsia="de-DE"/>
                    </w:rPr>
                  </w:rPrChange>
                </w:rPr>
                <w:delText>ULD-V20-ULD, sample 1</w:delText>
              </w:r>
              <w:bookmarkStart w:id="1266" w:name="_Toc92186662"/>
              <w:bookmarkStart w:id="1267" w:name="_Toc92187354"/>
              <w:bookmarkStart w:id="1268" w:name="_Toc92188046"/>
              <w:bookmarkStart w:id="1269" w:name="_Toc92188736"/>
              <w:bookmarkStart w:id="1270" w:name="_Toc92189391"/>
              <w:bookmarkStart w:id="1271" w:name="_Toc92190047"/>
              <w:bookmarkStart w:id="1272" w:name="_Toc92190703"/>
              <w:bookmarkEnd w:id="1266"/>
              <w:bookmarkEnd w:id="1267"/>
              <w:bookmarkEnd w:id="1268"/>
              <w:bookmarkEnd w:id="1269"/>
              <w:bookmarkEnd w:id="1270"/>
              <w:bookmarkEnd w:id="1271"/>
              <w:bookmarkEnd w:id="1272"/>
            </w:del>
          </w:p>
        </w:tc>
        <w:tc>
          <w:tcPr>
            <w:tcW w:w="859" w:type="dxa"/>
            <w:tcBorders>
              <w:top w:val="nil"/>
              <w:left w:val="nil"/>
              <w:bottom w:val="single" w:sz="4" w:space="0" w:color="auto"/>
              <w:right w:val="single" w:sz="4" w:space="0" w:color="auto"/>
            </w:tcBorders>
            <w:shd w:val="clear" w:color="000000" w:fill="C6E0B4"/>
            <w:noWrap/>
            <w:vAlign w:val="bottom"/>
            <w:hideMark/>
          </w:tcPr>
          <w:p w14:paraId="3EA390C1" w14:textId="5BED7DA4" w:rsidR="00067C6D" w:rsidRPr="00F86424" w:rsidDel="002739DA" w:rsidRDefault="00067C6D" w:rsidP="003228B4">
            <w:pPr>
              <w:numPr>
                <w:ilvl w:val="0"/>
                <w:numId w:val="47"/>
              </w:numPr>
              <w:spacing w:after="0" w:line="240" w:lineRule="auto"/>
              <w:jc w:val="center"/>
              <w:rPr>
                <w:del w:id="1273" w:author="anna.resch88@gmail.com" w:date="2022-01-03T16:08:00Z"/>
                <w:rFonts w:asciiTheme="majorHAnsi" w:eastAsia="Times New Roman" w:hAnsiTheme="majorHAnsi" w:cstheme="majorHAnsi"/>
                <w:color w:val="000000"/>
                <w:lang w:val="en-US" w:eastAsia="de-DE"/>
                <w:rPrChange w:id="1274" w:author="anna.resch88@gmail.com" w:date="2022-01-04T09:34:00Z">
                  <w:rPr>
                    <w:del w:id="1275" w:author="anna.resch88@gmail.com" w:date="2022-01-03T16:08:00Z"/>
                    <w:rFonts w:asciiTheme="majorHAnsi" w:eastAsia="Times New Roman" w:hAnsiTheme="majorHAnsi" w:cstheme="majorHAnsi"/>
                    <w:color w:val="000000"/>
                    <w:lang w:eastAsia="de-DE"/>
                  </w:rPr>
                </w:rPrChange>
              </w:rPr>
            </w:pPr>
            <w:del w:id="1276" w:author="anna.resch88@gmail.com" w:date="2022-01-03T16:08:00Z">
              <w:r w:rsidRPr="00F86424" w:rsidDel="002739DA">
                <w:rPr>
                  <w:rFonts w:asciiTheme="majorHAnsi" w:eastAsia="Times New Roman" w:hAnsiTheme="majorHAnsi" w:cstheme="majorHAnsi"/>
                  <w:color w:val="000000"/>
                  <w:lang w:val="en-US" w:eastAsia="de-DE"/>
                  <w:rPrChange w:id="1277" w:author="anna.resch88@gmail.com" w:date="2022-01-04T09:34:00Z">
                    <w:rPr>
                      <w:rFonts w:asciiTheme="majorHAnsi" w:eastAsia="Times New Roman" w:hAnsiTheme="majorHAnsi" w:cstheme="majorHAnsi"/>
                      <w:color w:val="000000"/>
                      <w:lang w:eastAsia="de-DE"/>
                    </w:rPr>
                  </w:rPrChange>
                </w:rPr>
                <w:delText>15%</w:delText>
              </w:r>
              <w:bookmarkStart w:id="1278" w:name="_Toc92186663"/>
              <w:bookmarkStart w:id="1279" w:name="_Toc92187355"/>
              <w:bookmarkStart w:id="1280" w:name="_Toc92188047"/>
              <w:bookmarkStart w:id="1281" w:name="_Toc92188737"/>
              <w:bookmarkStart w:id="1282" w:name="_Toc92189392"/>
              <w:bookmarkStart w:id="1283" w:name="_Toc92190048"/>
              <w:bookmarkStart w:id="1284" w:name="_Toc92190704"/>
              <w:bookmarkEnd w:id="1278"/>
              <w:bookmarkEnd w:id="1279"/>
              <w:bookmarkEnd w:id="1280"/>
              <w:bookmarkEnd w:id="1281"/>
              <w:bookmarkEnd w:id="1282"/>
              <w:bookmarkEnd w:id="1283"/>
              <w:bookmarkEnd w:id="1284"/>
            </w:del>
          </w:p>
        </w:tc>
        <w:tc>
          <w:tcPr>
            <w:tcW w:w="937" w:type="dxa"/>
            <w:tcBorders>
              <w:top w:val="nil"/>
              <w:left w:val="nil"/>
              <w:bottom w:val="single" w:sz="4" w:space="0" w:color="auto"/>
              <w:right w:val="single" w:sz="4" w:space="0" w:color="auto"/>
            </w:tcBorders>
            <w:shd w:val="clear" w:color="000000" w:fill="C6E0B4"/>
            <w:noWrap/>
            <w:vAlign w:val="bottom"/>
            <w:hideMark/>
          </w:tcPr>
          <w:p w14:paraId="23F50A44" w14:textId="4DCB7FB6" w:rsidR="00067C6D" w:rsidRPr="00F86424" w:rsidDel="002739DA" w:rsidRDefault="00067C6D" w:rsidP="003228B4">
            <w:pPr>
              <w:numPr>
                <w:ilvl w:val="0"/>
                <w:numId w:val="47"/>
              </w:numPr>
              <w:spacing w:after="0" w:line="240" w:lineRule="auto"/>
              <w:jc w:val="center"/>
              <w:rPr>
                <w:del w:id="1285" w:author="anna.resch88@gmail.com" w:date="2022-01-03T16:08:00Z"/>
                <w:rFonts w:asciiTheme="majorHAnsi" w:eastAsia="Times New Roman" w:hAnsiTheme="majorHAnsi" w:cstheme="majorHAnsi"/>
                <w:color w:val="000000"/>
                <w:lang w:val="en-US" w:eastAsia="de-DE"/>
                <w:rPrChange w:id="1286" w:author="anna.resch88@gmail.com" w:date="2022-01-04T09:34:00Z">
                  <w:rPr>
                    <w:del w:id="1287" w:author="anna.resch88@gmail.com" w:date="2022-01-03T16:08:00Z"/>
                    <w:rFonts w:asciiTheme="majorHAnsi" w:eastAsia="Times New Roman" w:hAnsiTheme="majorHAnsi" w:cstheme="majorHAnsi"/>
                    <w:color w:val="000000"/>
                    <w:lang w:eastAsia="de-DE"/>
                  </w:rPr>
                </w:rPrChange>
              </w:rPr>
            </w:pPr>
            <w:del w:id="1288" w:author="anna.resch88@gmail.com" w:date="2022-01-03T16:08:00Z">
              <w:r w:rsidRPr="00F86424" w:rsidDel="002739DA">
                <w:rPr>
                  <w:rFonts w:asciiTheme="majorHAnsi" w:eastAsia="Times New Roman" w:hAnsiTheme="majorHAnsi" w:cstheme="majorHAnsi"/>
                  <w:color w:val="000000"/>
                  <w:lang w:val="en-US" w:eastAsia="de-DE"/>
                  <w:rPrChange w:id="1289" w:author="anna.resch88@gmail.com" w:date="2022-01-04T09:34:00Z">
                    <w:rPr>
                      <w:rFonts w:asciiTheme="majorHAnsi" w:eastAsia="Times New Roman" w:hAnsiTheme="majorHAnsi" w:cstheme="majorHAnsi"/>
                      <w:color w:val="000000"/>
                      <w:lang w:eastAsia="de-DE"/>
                    </w:rPr>
                  </w:rPrChange>
                </w:rPr>
                <w:delText>water</w:delText>
              </w:r>
              <w:bookmarkStart w:id="1290" w:name="_Toc92186664"/>
              <w:bookmarkStart w:id="1291" w:name="_Toc92187356"/>
              <w:bookmarkStart w:id="1292" w:name="_Toc92188048"/>
              <w:bookmarkStart w:id="1293" w:name="_Toc92188738"/>
              <w:bookmarkStart w:id="1294" w:name="_Toc92189393"/>
              <w:bookmarkStart w:id="1295" w:name="_Toc92190049"/>
              <w:bookmarkStart w:id="1296" w:name="_Toc92190705"/>
              <w:bookmarkEnd w:id="1290"/>
              <w:bookmarkEnd w:id="1291"/>
              <w:bookmarkEnd w:id="1292"/>
              <w:bookmarkEnd w:id="1293"/>
              <w:bookmarkEnd w:id="1294"/>
              <w:bookmarkEnd w:id="1295"/>
              <w:bookmarkEnd w:id="1296"/>
            </w:del>
          </w:p>
        </w:tc>
        <w:tc>
          <w:tcPr>
            <w:tcW w:w="952" w:type="dxa"/>
            <w:tcBorders>
              <w:top w:val="nil"/>
              <w:left w:val="nil"/>
              <w:bottom w:val="single" w:sz="4" w:space="0" w:color="auto"/>
              <w:right w:val="single" w:sz="4" w:space="0" w:color="auto"/>
            </w:tcBorders>
            <w:shd w:val="clear" w:color="000000" w:fill="C6E0B4"/>
            <w:noWrap/>
            <w:vAlign w:val="bottom"/>
            <w:hideMark/>
          </w:tcPr>
          <w:p w14:paraId="0A97977E" w14:textId="01FF2AA0" w:rsidR="00067C6D" w:rsidRPr="00F86424" w:rsidDel="002739DA" w:rsidRDefault="00067C6D" w:rsidP="003228B4">
            <w:pPr>
              <w:numPr>
                <w:ilvl w:val="0"/>
                <w:numId w:val="47"/>
              </w:numPr>
              <w:spacing w:after="0" w:line="240" w:lineRule="auto"/>
              <w:jc w:val="center"/>
              <w:rPr>
                <w:del w:id="1297" w:author="anna.resch88@gmail.com" w:date="2022-01-03T16:08:00Z"/>
                <w:rFonts w:asciiTheme="majorHAnsi" w:eastAsia="Times New Roman" w:hAnsiTheme="majorHAnsi" w:cstheme="majorHAnsi"/>
                <w:color w:val="000000"/>
                <w:lang w:val="en-US" w:eastAsia="de-DE"/>
                <w:rPrChange w:id="1298" w:author="anna.resch88@gmail.com" w:date="2022-01-04T09:34:00Z">
                  <w:rPr>
                    <w:del w:id="1299" w:author="anna.resch88@gmail.com" w:date="2022-01-03T16:08:00Z"/>
                    <w:rFonts w:asciiTheme="majorHAnsi" w:eastAsia="Times New Roman" w:hAnsiTheme="majorHAnsi" w:cstheme="majorHAnsi"/>
                    <w:color w:val="000000"/>
                    <w:lang w:eastAsia="de-DE"/>
                  </w:rPr>
                </w:rPrChange>
              </w:rPr>
            </w:pPr>
            <w:del w:id="1300" w:author="anna.resch88@gmail.com" w:date="2022-01-03T16:08:00Z">
              <w:r w:rsidRPr="00F86424" w:rsidDel="002739DA">
                <w:rPr>
                  <w:rFonts w:asciiTheme="majorHAnsi" w:eastAsia="Times New Roman" w:hAnsiTheme="majorHAnsi" w:cstheme="majorHAnsi"/>
                  <w:color w:val="000000"/>
                  <w:lang w:val="en-US" w:eastAsia="de-DE"/>
                  <w:rPrChange w:id="1301" w:author="anna.resch88@gmail.com" w:date="2022-01-04T09:34:00Z">
                    <w:rPr>
                      <w:rFonts w:asciiTheme="majorHAnsi" w:eastAsia="Times New Roman" w:hAnsiTheme="majorHAnsi" w:cstheme="majorHAnsi"/>
                      <w:color w:val="000000"/>
                      <w:lang w:eastAsia="de-DE"/>
                    </w:rPr>
                  </w:rPrChange>
                </w:rPr>
                <w:delText>RF</w:delText>
              </w:r>
              <w:bookmarkStart w:id="1302" w:name="_Toc92186665"/>
              <w:bookmarkStart w:id="1303" w:name="_Toc92187357"/>
              <w:bookmarkStart w:id="1304" w:name="_Toc92188049"/>
              <w:bookmarkStart w:id="1305" w:name="_Toc92188739"/>
              <w:bookmarkStart w:id="1306" w:name="_Toc92189394"/>
              <w:bookmarkStart w:id="1307" w:name="_Toc92190050"/>
              <w:bookmarkStart w:id="1308" w:name="_Toc92190706"/>
              <w:bookmarkEnd w:id="1302"/>
              <w:bookmarkEnd w:id="1303"/>
              <w:bookmarkEnd w:id="1304"/>
              <w:bookmarkEnd w:id="1305"/>
              <w:bookmarkEnd w:id="1306"/>
              <w:bookmarkEnd w:id="1307"/>
              <w:bookmarkEnd w:id="1308"/>
            </w:del>
          </w:p>
        </w:tc>
        <w:tc>
          <w:tcPr>
            <w:tcW w:w="1081" w:type="dxa"/>
            <w:tcBorders>
              <w:top w:val="nil"/>
              <w:left w:val="nil"/>
              <w:bottom w:val="single" w:sz="4" w:space="0" w:color="auto"/>
              <w:right w:val="single" w:sz="4" w:space="0" w:color="auto"/>
            </w:tcBorders>
            <w:shd w:val="clear" w:color="000000" w:fill="C6E0B4"/>
            <w:noWrap/>
            <w:vAlign w:val="bottom"/>
            <w:hideMark/>
          </w:tcPr>
          <w:p w14:paraId="749B6681" w14:textId="328A381A" w:rsidR="00067C6D" w:rsidRPr="00F86424" w:rsidDel="002739DA" w:rsidRDefault="00067C6D" w:rsidP="003228B4">
            <w:pPr>
              <w:numPr>
                <w:ilvl w:val="0"/>
                <w:numId w:val="47"/>
              </w:numPr>
              <w:spacing w:after="0" w:line="240" w:lineRule="auto"/>
              <w:jc w:val="center"/>
              <w:rPr>
                <w:del w:id="1309" w:author="anna.resch88@gmail.com" w:date="2022-01-03T16:08:00Z"/>
                <w:rFonts w:asciiTheme="majorHAnsi" w:eastAsia="Times New Roman" w:hAnsiTheme="majorHAnsi" w:cstheme="majorHAnsi"/>
                <w:color w:val="000000"/>
                <w:lang w:val="en-US" w:eastAsia="de-DE"/>
                <w:rPrChange w:id="1310" w:author="anna.resch88@gmail.com" w:date="2022-01-04T09:34:00Z">
                  <w:rPr>
                    <w:del w:id="1311" w:author="anna.resch88@gmail.com" w:date="2022-01-03T16:08:00Z"/>
                    <w:rFonts w:asciiTheme="majorHAnsi" w:eastAsia="Times New Roman" w:hAnsiTheme="majorHAnsi" w:cstheme="majorHAnsi"/>
                    <w:color w:val="000000"/>
                    <w:lang w:eastAsia="de-DE"/>
                  </w:rPr>
                </w:rPrChange>
              </w:rPr>
            </w:pPr>
            <w:del w:id="1312" w:author="anna.resch88@gmail.com" w:date="2022-01-03T16:08:00Z">
              <w:r w:rsidRPr="00F86424" w:rsidDel="002739DA">
                <w:rPr>
                  <w:rFonts w:asciiTheme="majorHAnsi" w:eastAsia="Times New Roman" w:hAnsiTheme="majorHAnsi" w:cstheme="majorHAnsi"/>
                  <w:color w:val="000000"/>
                  <w:lang w:val="en-US" w:eastAsia="de-DE"/>
                  <w:rPrChange w:id="1313" w:author="anna.resch88@gmail.com" w:date="2022-01-04T09:34:00Z">
                    <w:rPr>
                      <w:rFonts w:asciiTheme="majorHAnsi" w:eastAsia="Times New Roman" w:hAnsiTheme="majorHAnsi" w:cstheme="majorHAnsi"/>
                      <w:color w:val="000000"/>
                      <w:lang w:eastAsia="de-DE"/>
                    </w:rPr>
                  </w:rPrChange>
                </w:rPr>
                <w:delText>14.1</w:delText>
              </w:r>
              <w:bookmarkStart w:id="1314" w:name="_Toc92186666"/>
              <w:bookmarkStart w:id="1315" w:name="_Toc92187358"/>
              <w:bookmarkStart w:id="1316" w:name="_Toc92188050"/>
              <w:bookmarkStart w:id="1317" w:name="_Toc92188740"/>
              <w:bookmarkStart w:id="1318" w:name="_Toc92189395"/>
              <w:bookmarkStart w:id="1319" w:name="_Toc92190051"/>
              <w:bookmarkStart w:id="1320" w:name="_Toc92190707"/>
              <w:bookmarkEnd w:id="1314"/>
              <w:bookmarkEnd w:id="1315"/>
              <w:bookmarkEnd w:id="1316"/>
              <w:bookmarkEnd w:id="1317"/>
              <w:bookmarkEnd w:id="1318"/>
              <w:bookmarkEnd w:id="1319"/>
              <w:bookmarkEnd w:id="1320"/>
            </w:del>
          </w:p>
        </w:tc>
        <w:tc>
          <w:tcPr>
            <w:tcW w:w="1349" w:type="dxa"/>
            <w:tcBorders>
              <w:top w:val="nil"/>
              <w:left w:val="nil"/>
              <w:bottom w:val="single" w:sz="4" w:space="0" w:color="auto"/>
              <w:right w:val="single" w:sz="4" w:space="0" w:color="auto"/>
            </w:tcBorders>
            <w:shd w:val="clear" w:color="000000" w:fill="C6E0B4"/>
            <w:noWrap/>
            <w:vAlign w:val="bottom"/>
            <w:hideMark/>
          </w:tcPr>
          <w:p w14:paraId="08B869BD" w14:textId="6F4DF2B7" w:rsidR="00067C6D" w:rsidRPr="00F86424" w:rsidDel="002739DA" w:rsidRDefault="00067C6D" w:rsidP="003228B4">
            <w:pPr>
              <w:numPr>
                <w:ilvl w:val="0"/>
                <w:numId w:val="47"/>
              </w:numPr>
              <w:spacing w:after="0" w:line="240" w:lineRule="auto"/>
              <w:jc w:val="center"/>
              <w:rPr>
                <w:del w:id="1321" w:author="anna.resch88@gmail.com" w:date="2022-01-03T16:08:00Z"/>
                <w:rFonts w:asciiTheme="majorHAnsi" w:eastAsia="Times New Roman" w:hAnsiTheme="majorHAnsi" w:cstheme="majorHAnsi"/>
                <w:color w:val="000000"/>
                <w:lang w:val="en-US" w:eastAsia="de-DE"/>
                <w:rPrChange w:id="1322" w:author="anna.resch88@gmail.com" w:date="2022-01-04T09:34:00Z">
                  <w:rPr>
                    <w:del w:id="1323" w:author="anna.resch88@gmail.com" w:date="2022-01-03T16:08:00Z"/>
                    <w:rFonts w:asciiTheme="majorHAnsi" w:eastAsia="Times New Roman" w:hAnsiTheme="majorHAnsi" w:cstheme="majorHAnsi"/>
                    <w:color w:val="000000"/>
                    <w:lang w:eastAsia="de-DE"/>
                  </w:rPr>
                </w:rPrChange>
              </w:rPr>
            </w:pPr>
            <w:del w:id="1324" w:author="anna.resch88@gmail.com" w:date="2022-01-03T16:08:00Z">
              <w:r w:rsidRPr="00F86424" w:rsidDel="002739DA">
                <w:rPr>
                  <w:rFonts w:asciiTheme="majorHAnsi" w:eastAsia="Times New Roman" w:hAnsiTheme="majorHAnsi" w:cstheme="majorHAnsi"/>
                  <w:color w:val="000000"/>
                  <w:lang w:val="en-US" w:eastAsia="de-DE"/>
                  <w:rPrChange w:id="1325" w:author="anna.resch88@gmail.com" w:date="2022-01-04T09:34:00Z">
                    <w:rPr>
                      <w:rFonts w:asciiTheme="majorHAnsi" w:eastAsia="Times New Roman" w:hAnsiTheme="majorHAnsi" w:cstheme="majorHAnsi"/>
                      <w:color w:val="000000"/>
                      <w:lang w:eastAsia="de-DE"/>
                    </w:rPr>
                  </w:rPrChange>
                </w:rPr>
                <w:delText>15</w:delText>
              </w:r>
              <w:bookmarkStart w:id="1326" w:name="_Toc92186667"/>
              <w:bookmarkStart w:id="1327" w:name="_Toc92187359"/>
              <w:bookmarkStart w:id="1328" w:name="_Toc92188051"/>
              <w:bookmarkStart w:id="1329" w:name="_Toc92188741"/>
              <w:bookmarkStart w:id="1330" w:name="_Toc92189396"/>
              <w:bookmarkStart w:id="1331" w:name="_Toc92190052"/>
              <w:bookmarkStart w:id="1332" w:name="_Toc92190708"/>
              <w:bookmarkEnd w:id="1326"/>
              <w:bookmarkEnd w:id="1327"/>
              <w:bookmarkEnd w:id="1328"/>
              <w:bookmarkEnd w:id="1329"/>
              <w:bookmarkEnd w:id="1330"/>
              <w:bookmarkEnd w:id="1331"/>
              <w:bookmarkEnd w:id="1332"/>
            </w:del>
          </w:p>
        </w:tc>
        <w:tc>
          <w:tcPr>
            <w:tcW w:w="892" w:type="dxa"/>
            <w:tcBorders>
              <w:top w:val="nil"/>
              <w:left w:val="nil"/>
              <w:bottom w:val="single" w:sz="4" w:space="0" w:color="auto"/>
              <w:right w:val="single" w:sz="4" w:space="0" w:color="auto"/>
            </w:tcBorders>
            <w:shd w:val="clear" w:color="000000" w:fill="C6E0B4"/>
            <w:noWrap/>
            <w:vAlign w:val="bottom"/>
            <w:hideMark/>
          </w:tcPr>
          <w:p w14:paraId="25BD2957" w14:textId="72A4F865" w:rsidR="00067C6D" w:rsidRPr="00F86424" w:rsidDel="002739DA" w:rsidRDefault="00067C6D" w:rsidP="003228B4">
            <w:pPr>
              <w:numPr>
                <w:ilvl w:val="0"/>
                <w:numId w:val="47"/>
              </w:numPr>
              <w:spacing w:after="0" w:line="240" w:lineRule="auto"/>
              <w:jc w:val="center"/>
              <w:rPr>
                <w:del w:id="1333" w:author="anna.resch88@gmail.com" w:date="2022-01-03T16:08:00Z"/>
                <w:rFonts w:asciiTheme="majorHAnsi" w:eastAsia="Times New Roman" w:hAnsiTheme="majorHAnsi" w:cstheme="majorHAnsi"/>
                <w:color w:val="000000"/>
                <w:lang w:val="en-US" w:eastAsia="de-DE"/>
                <w:rPrChange w:id="1334" w:author="anna.resch88@gmail.com" w:date="2022-01-04T09:34:00Z">
                  <w:rPr>
                    <w:del w:id="1335" w:author="anna.resch88@gmail.com" w:date="2022-01-03T16:08:00Z"/>
                    <w:rFonts w:asciiTheme="majorHAnsi" w:eastAsia="Times New Roman" w:hAnsiTheme="majorHAnsi" w:cstheme="majorHAnsi"/>
                    <w:color w:val="000000"/>
                    <w:lang w:eastAsia="de-DE"/>
                  </w:rPr>
                </w:rPrChange>
              </w:rPr>
            </w:pPr>
            <w:del w:id="1336" w:author="anna.resch88@gmail.com" w:date="2022-01-03T16:08:00Z">
              <w:r w:rsidRPr="00F86424" w:rsidDel="002739DA">
                <w:rPr>
                  <w:rFonts w:asciiTheme="majorHAnsi" w:eastAsia="Times New Roman" w:hAnsiTheme="majorHAnsi" w:cstheme="majorHAnsi"/>
                  <w:color w:val="000000"/>
                  <w:lang w:val="en-US" w:eastAsia="de-DE"/>
                  <w:rPrChange w:id="1337" w:author="anna.resch88@gmail.com" w:date="2022-01-04T09:34:00Z">
                    <w:rPr>
                      <w:rFonts w:asciiTheme="majorHAnsi" w:eastAsia="Times New Roman" w:hAnsiTheme="majorHAnsi" w:cstheme="majorHAnsi"/>
                      <w:color w:val="000000"/>
                      <w:lang w:eastAsia="de-DE"/>
                    </w:rPr>
                  </w:rPrChange>
                </w:rPr>
                <w:delText>99.95</w:delText>
              </w:r>
              <w:bookmarkStart w:id="1338" w:name="_Toc92186668"/>
              <w:bookmarkStart w:id="1339" w:name="_Toc92187360"/>
              <w:bookmarkStart w:id="1340" w:name="_Toc92188052"/>
              <w:bookmarkStart w:id="1341" w:name="_Toc92188742"/>
              <w:bookmarkStart w:id="1342" w:name="_Toc92189397"/>
              <w:bookmarkStart w:id="1343" w:name="_Toc92190053"/>
              <w:bookmarkStart w:id="1344" w:name="_Toc92190709"/>
              <w:bookmarkEnd w:id="1338"/>
              <w:bookmarkEnd w:id="1339"/>
              <w:bookmarkEnd w:id="1340"/>
              <w:bookmarkEnd w:id="1341"/>
              <w:bookmarkEnd w:id="1342"/>
              <w:bookmarkEnd w:id="1343"/>
              <w:bookmarkEnd w:id="1344"/>
            </w:del>
          </w:p>
        </w:tc>
        <w:tc>
          <w:tcPr>
            <w:tcW w:w="743" w:type="dxa"/>
            <w:tcBorders>
              <w:top w:val="nil"/>
              <w:left w:val="nil"/>
              <w:bottom w:val="single" w:sz="4" w:space="0" w:color="auto"/>
              <w:right w:val="nil"/>
            </w:tcBorders>
            <w:shd w:val="clear" w:color="000000" w:fill="C6E0B4"/>
            <w:noWrap/>
            <w:vAlign w:val="bottom"/>
            <w:hideMark/>
          </w:tcPr>
          <w:p w14:paraId="64E7B27D" w14:textId="73E20540" w:rsidR="00067C6D" w:rsidRPr="00F86424" w:rsidDel="002739DA" w:rsidRDefault="00067C6D" w:rsidP="003228B4">
            <w:pPr>
              <w:numPr>
                <w:ilvl w:val="0"/>
                <w:numId w:val="47"/>
              </w:numPr>
              <w:spacing w:after="0" w:line="240" w:lineRule="auto"/>
              <w:jc w:val="center"/>
              <w:rPr>
                <w:del w:id="1345" w:author="anna.resch88@gmail.com" w:date="2022-01-03T16:08:00Z"/>
                <w:rFonts w:asciiTheme="majorHAnsi" w:eastAsia="Times New Roman" w:hAnsiTheme="majorHAnsi" w:cstheme="majorHAnsi"/>
                <w:color w:val="000000"/>
                <w:lang w:val="en-US" w:eastAsia="de-DE"/>
                <w:rPrChange w:id="1346" w:author="anna.resch88@gmail.com" w:date="2022-01-04T09:34:00Z">
                  <w:rPr>
                    <w:del w:id="1347" w:author="anna.resch88@gmail.com" w:date="2022-01-03T16:08:00Z"/>
                    <w:rFonts w:asciiTheme="majorHAnsi" w:eastAsia="Times New Roman" w:hAnsiTheme="majorHAnsi" w:cstheme="majorHAnsi"/>
                    <w:color w:val="000000"/>
                    <w:lang w:eastAsia="de-DE"/>
                  </w:rPr>
                </w:rPrChange>
              </w:rPr>
            </w:pPr>
            <w:del w:id="1348" w:author="anna.resch88@gmail.com" w:date="2022-01-03T16:08:00Z">
              <w:r w:rsidRPr="00F86424" w:rsidDel="002739DA">
                <w:rPr>
                  <w:rFonts w:asciiTheme="majorHAnsi" w:eastAsia="Times New Roman" w:hAnsiTheme="majorHAnsi" w:cstheme="majorHAnsi"/>
                  <w:color w:val="000000"/>
                  <w:lang w:val="en-US" w:eastAsia="de-DE"/>
                  <w:rPrChange w:id="1349" w:author="anna.resch88@gmail.com" w:date="2022-01-04T09:34:00Z">
                    <w:rPr>
                      <w:rFonts w:asciiTheme="majorHAnsi" w:eastAsia="Times New Roman" w:hAnsiTheme="majorHAnsi" w:cstheme="majorHAnsi"/>
                      <w:color w:val="000000"/>
                      <w:lang w:eastAsia="de-DE"/>
                    </w:rPr>
                  </w:rPrChange>
                </w:rPr>
                <w:delText>7.15</w:delText>
              </w:r>
              <w:bookmarkStart w:id="1350" w:name="_Toc92186669"/>
              <w:bookmarkStart w:id="1351" w:name="_Toc92187361"/>
              <w:bookmarkStart w:id="1352" w:name="_Toc92188053"/>
              <w:bookmarkStart w:id="1353" w:name="_Toc92188743"/>
              <w:bookmarkStart w:id="1354" w:name="_Toc92189398"/>
              <w:bookmarkStart w:id="1355" w:name="_Toc92190054"/>
              <w:bookmarkStart w:id="1356" w:name="_Toc92190710"/>
              <w:bookmarkEnd w:id="1350"/>
              <w:bookmarkEnd w:id="1351"/>
              <w:bookmarkEnd w:id="1352"/>
              <w:bookmarkEnd w:id="1353"/>
              <w:bookmarkEnd w:id="1354"/>
              <w:bookmarkEnd w:id="1355"/>
              <w:bookmarkEnd w:id="1356"/>
            </w:del>
          </w:p>
        </w:tc>
        <w:tc>
          <w:tcPr>
            <w:tcW w:w="989" w:type="dxa"/>
            <w:tcBorders>
              <w:top w:val="nil"/>
              <w:left w:val="single" w:sz="4" w:space="0" w:color="auto"/>
              <w:bottom w:val="nil"/>
              <w:right w:val="single" w:sz="4" w:space="0" w:color="auto"/>
            </w:tcBorders>
            <w:shd w:val="clear" w:color="000000" w:fill="C6E0B4"/>
            <w:noWrap/>
            <w:vAlign w:val="bottom"/>
            <w:hideMark/>
          </w:tcPr>
          <w:p w14:paraId="27B754FB" w14:textId="40F05233" w:rsidR="00067C6D" w:rsidRPr="00F86424" w:rsidDel="002739DA" w:rsidRDefault="00067C6D" w:rsidP="003228B4">
            <w:pPr>
              <w:numPr>
                <w:ilvl w:val="0"/>
                <w:numId w:val="47"/>
              </w:numPr>
              <w:spacing w:after="0" w:line="240" w:lineRule="auto"/>
              <w:jc w:val="center"/>
              <w:rPr>
                <w:del w:id="1357" w:author="anna.resch88@gmail.com" w:date="2022-01-03T16:08:00Z"/>
                <w:rFonts w:asciiTheme="majorHAnsi" w:eastAsia="Times New Roman" w:hAnsiTheme="majorHAnsi" w:cstheme="majorHAnsi"/>
                <w:color w:val="000000"/>
                <w:lang w:val="en-US" w:eastAsia="de-DE"/>
                <w:rPrChange w:id="1358" w:author="anna.resch88@gmail.com" w:date="2022-01-04T09:34:00Z">
                  <w:rPr>
                    <w:del w:id="1359" w:author="anna.resch88@gmail.com" w:date="2022-01-03T16:08:00Z"/>
                    <w:rFonts w:asciiTheme="majorHAnsi" w:eastAsia="Times New Roman" w:hAnsiTheme="majorHAnsi" w:cstheme="majorHAnsi"/>
                    <w:color w:val="000000"/>
                    <w:lang w:eastAsia="de-DE"/>
                  </w:rPr>
                </w:rPrChange>
              </w:rPr>
            </w:pPr>
            <w:bookmarkStart w:id="1360" w:name="_Toc92186670"/>
            <w:bookmarkStart w:id="1361" w:name="_Toc92187362"/>
            <w:bookmarkStart w:id="1362" w:name="_Toc92188054"/>
            <w:bookmarkStart w:id="1363" w:name="_Toc92188744"/>
            <w:bookmarkStart w:id="1364" w:name="_Toc92189399"/>
            <w:bookmarkStart w:id="1365" w:name="_Toc92190055"/>
            <w:bookmarkStart w:id="1366" w:name="_Toc92190711"/>
            <w:bookmarkEnd w:id="1360"/>
            <w:bookmarkEnd w:id="1361"/>
            <w:bookmarkEnd w:id="1362"/>
            <w:bookmarkEnd w:id="1363"/>
            <w:bookmarkEnd w:id="1364"/>
            <w:bookmarkEnd w:id="1365"/>
            <w:bookmarkEnd w:id="1366"/>
          </w:p>
        </w:tc>
        <w:tc>
          <w:tcPr>
            <w:tcW w:w="898" w:type="dxa"/>
            <w:tcBorders>
              <w:top w:val="nil"/>
              <w:left w:val="nil"/>
              <w:bottom w:val="nil"/>
              <w:right w:val="single" w:sz="4" w:space="0" w:color="auto"/>
            </w:tcBorders>
            <w:shd w:val="clear" w:color="000000" w:fill="C6E0B4"/>
            <w:noWrap/>
            <w:vAlign w:val="bottom"/>
            <w:hideMark/>
          </w:tcPr>
          <w:p w14:paraId="3F43E66B" w14:textId="5E8E425F" w:rsidR="00067C6D" w:rsidRPr="00F86424" w:rsidDel="002739DA" w:rsidRDefault="00067C6D" w:rsidP="003228B4">
            <w:pPr>
              <w:numPr>
                <w:ilvl w:val="0"/>
                <w:numId w:val="47"/>
              </w:numPr>
              <w:spacing w:after="0" w:line="240" w:lineRule="auto"/>
              <w:jc w:val="center"/>
              <w:rPr>
                <w:del w:id="1367" w:author="anna.resch88@gmail.com" w:date="2022-01-03T16:08:00Z"/>
                <w:rFonts w:asciiTheme="majorHAnsi" w:eastAsia="Times New Roman" w:hAnsiTheme="majorHAnsi" w:cstheme="majorHAnsi"/>
                <w:color w:val="000000"/>
                <w:lang w:val="en-US" w:eastAsia="de-DE"/>
                <w:rPrChange w:id="1368" w:author="anna.resch88@gmail.com" w:date="2022-01-04T09:34:00Z">
                  <w:rPr>
                    <w:del w:id="1369" w:author="anna.resch88@gmail.com" w:date="2022-01-03T16:08:00Z"/>
                    <w:rFonts w:asciiTheme="majorHAnsi" w:eastAsia="Times New Roman" w:hAnsiTheme="majorHAnsi" w:cstheme="majorHAnsi"/>
                    <w:color w:val="000000"/>
                    <w:lang w:eastAsia="de-DE"/>
                  </w:rPr>
                </w:rPrChange>
              </w:rPr>
            </w:pPr>
            <w:bookmarkStart w:id="1370" w:name="_Toc92186671"/>
            <w:bookmarkStart w:id="1371" w:name="_Toc92187363"/>
            <w:bookmarkStart w:id="1372" w:name="_Toc92188055"/>
            <w:bookmarkStart w:id="1373" w:name="_Toc92188745"/>
            <w:bookmarkStart w:id="1374" w:name="_Toc92189400"/>
            <w:bookmarkStart w:id="1375" w:name="_Toc92190056"/>
            <w:bookmarkStart w:id="1376" w:name="_Toc92190712"/>
            <w:bookmarkEnd w:id="1370"/>
            <w:bookmarkEnd w:id="1371"/>
            <w:bookmarkEnd w:id="1372"/>
            <w:bookmarkEnd w:id="1373"/>
            <w:bookmarkEnd w:id="1374"/>
            <w:bookmarkEnd w:id="1375"/>
            <w:bookmarkEnd w:id="1376"/>
          </w:p>
        </w:tc>
        <w:bookmarkStart w:id="1377" w:name="_Toc92186672"/>
        <w:bookmarkStart w:id="1378" w:name="_Toc92187364"/>
        <w:bookmarkStart w:id="1379" w:name="_Toc92188056"/>
        <w:bookmarkStart w:id="1380" w:name="_Toc92188746"/>
        <w:bookmarkStart w:id="1381" w:name="_Toc92189401"/>
        <w:bookmarkStart w:id="1382" w:name="_Toc92190057"/>
        <w:bookmarkStart w:id="1383" w:name="_Toc92190713"/>
        <w:bookmarkEnd w:id="1377"/>
        <w:bookmarkEnd w:id="1378"/>
        <w:bookmarkEnd w:id="1379"/>
        <w:bookmarkEnd w:id="1380"/>
        <w:bookmarkEnd w:id="1381"/>
        <w:bookmarkEnd w:id="1382"/>
        <w:bookmarkEnd w:id="1383"/>
      </w:tr>
      <w:tr w:rsidR="00067C6D" w:rsidRPr="009E3BE9" w:rsidDel="002739DA" w14:paraId="5AC15128" w14:textId="0F40C1E4" w:rsidTr="00D830B0">
        <w:trPr>
          <w:trHeight w:val="290"/>
          <w:del w:id="1384"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245E52A8" w14:textId="5D1F0537" w:rsidR="00067C6D" w:rsidRPr="00F86424" w:rsidDel="002739DA" w:rsidRDefault="00067C6D" w:rsidP="003228B4">
            <w:pPr>
              <w:numPr>
                <w:ilvl w:val="0"/>
                <w:numId w:val="47"/>
              </w:numPr>
              <w:spacing w:after="0" w:line="240" w:lineRule="auto"/>
              <w:jc w:val="both"/>
              <w:rPr>
                <w:del w:id="1385" w:author="anna.resch88@gmail.com" w:date="2022-01-03T16:08:00Z"/>
                <w:rFonts w:asciiTheme="majorHAnsi" w:eastAsia="Times New Roman" w:hAnsiTheme="majorHAnsi" w:cstheme="majorHAnsi"/>
                <w:color w:val="000000"/>
                <w:lang w:val="en-US" w:eastAsia="de-DE"/>
                <w:rPrChange w:id="1386" w:author="anna.resch88@gmail.com" w:date="2022-01-04T09:34:00Z">
                  <w:rPr>
                    <w:del w:id="1387" w:author="anna.resch88@gmail.com" w:date="2022-01-03T16:08:00Z"/>
                    <w:rFonts w:asciiTheme="majorHAnsi" w:eastAsia="Times New Roman" w:hAnsiTheme="majorHAnsi" w:cstheme="majorHAnsi"/>
                    <w:color w:val="000000"/>
                    <w:lang w:eastAsia="de-DE"/>
                  </w:rPr>
                </w:rPrChange>
              </w:rPr>
            </w:pPr>
            <w:del w:id="1388" w:author="anna.resch88@gmail.com" w:date="2022-01-03T16:08:00Z">
              <w:r w:rsidRPr="00F86424" w:rsidDel="002739DA">
                <w:rPr>
                  <w:rFonts w:asciiTheme="majorHAnsi" w:eastAsia="Times New Roman" w:hAnsiTheme="majorHAnsi" w:cstheme="majorHAnsi"/>
                  <w:color w:val="000000"/>
                  <w:lang w:val="en-US" w:eastAsia="de-DE"/>
                  <w:rPrChange w:id="1389" w:author="anna.resch88@gmail.com" w:date="2022-01-04T09:34:00Z">
                    <w:rPr>
                      <w:rFonts w:asciiTheme="majorHAnsi" w:eastAsia="Times New Roman" w:hAnsiTheme="majorHAnsi" w:cstheme="majorHAnsi"/>
                      <w:color w:val="000000"/>
                      <w:lang w:eastAsia="de-DE"/>
                    </w:rPr>
                  </w:rPrChange>
                </w:rPr>
                <w:delText>ULD-V20-ULD, sample 2</w:delText>
              </w:r>
              <w:bookmarkStart w:id="1390" w:name="_Toc92186673"/>
              <w:bookmarkStart w:id="1391" w:name="_Toc92187365"/>
              <w:bookmarkStart w:id="1392" w:name="_Toc92188057"/>
              <w:bookmarkStart w:id="1393" w:name="_Toc92188747"/>
              <w:bookmarkStart w:id="1394" w:name="_Toc92189402"/>
              <w:bookmarkStart w:id="1395" w:name="_Toc92190058"/>
              <w:bookmarkStart w:id="1396" w:name="_Toc92190714"/>
              <w:bookmarkEnd w:id="1390"/>
              <w:bookmarkEnd w:id="1391"/>
              <w:bookmarkEnd w:id="1392"/>
              <w:bookmarkEnd w:id="1393"/>
              <w:bookmarkEnd w:id="1394"/>
              <w:bookmarkEnd w:id="1395"/>
              <w:bookmarkEnd w:id="1396"/>
            </w:del>
          </w:p>
        </w:tc>
        <w:tc>
          <w:tcPr>
            <w:tcW w:w="859" w:type="dxa"/>
            <w:tcBorders>
              <w:top w:val="nil"/>
              <w:left w:val="nil"/>
              <w:bottom w:val="single" w:sz="4" w:space="0" w:color="auto"/>
              <w:right w:val="single" w:sz="4" w:space="0" w:color="auto"/>
            </w:tcBorders>
            <w:shd w:val="clear" w:color="000000" w:fill="C6E0B4"/>
            <w:noWrap/>
            <w:vAlign w:val="bottom"/>
            <w:hideMark/>
          </w:tcPr>
          <w:p w14:paraId="5195AAF5" w14:textId="52291383" w:rsidR="00067C6D" w:rsidRPr="00F86424" w:rsidDel="002739DA" w:rsidRDefault="00067C6D" w:rsidP="003228B4">
            <w:pPr>
              <w:numPr>
                <w:ilvl w:val="0"/>
                <w:numId w:val="47"/>
              </w:numPr>
              <w:spacing w:after="0" w:line="240" w:lineRule="auto"/>
              <w:jc w:val="center"/>
              <w:rPr>
                <w:del w:id="1397" w:author="anna.resch88@gmail.com" w:date="2022-01-03T16:08:00Z"/>
                <w:rFonts w:asciiTheme="majorHAnsi" w:eastAsia="Times New Roman" w:hAnsiTheme="majorHAnsi" w:cstheme="majorHAnsi"/>
                <w:color w:val="000000"/>
                <w:lang w:val="en-US" w:eastAsia="de-DE"/>
                <w:rPrChange w:id="1398" w:author="anna.resch88@gmail.com" w:date="2022-01-04T09:34:00Z">
                  <w:rPr>
                    <w:del w:id="1399" w:author="anna.resch88@gmail.com" w:date="2022-01-03T16:08:00Z"/>
                    <w:rFonts w:asciiTheme="majorHAnsi" w:eastAsia="Times New Roman" w:hAnsiTheme="majorHAnsi" w:cstheme="majorHAnsi"/>
                    <w:color w:val="000000"/>
                    <w:lang w:eastAsia="de-DE"/>
                  </w:rPr>
                </w:rPrChange>
              </w:rPr>
            </w:pPr>
            <w:del w:id="1400" w:author="anna.resch88@gmail.com" w:date="2022-01-03T16:08:00Z">
              <w:r w:rsidRPr="00F86424" w:rsidDel="002739DA">
                <w:rPr>
                  <w:rFonts w:asciiTheme="majorHAnsi" w:eastAsia="Times New Roman" w:hAnsiTheme="majorHAnsi" w:cstheme="majorHAnsi"/>
                  <w:color w:val="000000"/>
                  <w:lang w:val="en-US" w:eastAsia="de-DE"/>
                  <w:rPrChange w:id="1401" w:author="anna.resch88@gmail.com" w:date="2022-01-04T09:34:00Z">
                    <w:rPr>
                      <w:rFonts w:asciiTheme="majorHAnsi" w:eastAsia="Times New Roman" w:hAnsiTheme="majorHAnsi" w:cstheme="majorHAnsi"/>
                      <w:color w:val="000000"/>
                      <w:lang w:eastAsia="de-DE"/>
                    </w:rPr>
                  </w:rPrChange>
                </w:rPr>
                <w:delText>15%</w:delText>
              </w:r>
              <w:bookmarkStart w:id="1402" w:name="_Toc92186674"/>
              <w:bookmarkStart w:id="1403" w:name="_Toc92187366"/>
              <w:bookmarkStart w:id="1404" w:name="_Toc92188058"/>
              <w:bookmarkStart w:id="1405" w:name="_Toc92188748"/>
              <w:bookmarkStart w:id="1406" w:name="_Toc92189403"/>
              <w:bookmarkStart w:id="1407" w:name="_Toc92190059"/>
              <w:bookmarkStart w:id="1408" w:name="_Toc92190715"/>
              <w:bookmarkEnd w:id="1402"/>
              <w:bookmarkEnd w:id="1403"/>
              <w:bookmarkEnd w:id="1404"/>
              <w:bookmarkEnd w:id="1405"/>
              <w:bookmarkEnd w:id="1406"/>
              <w:bookmarkEnd w:id="1407"/>
              <w:bookmarkEnd w:id="1408"/>
            </w:del>
          </w:p>
        </w:tc>
        <w:tc>
          <w:tcPr>
            <w:tcW w:w="937" w:type="dxa"/>
            <w:tcBorders>
              <w:top w:val="nil"/>
              <w:left w:val="nil"/>
              <w:bottom w:val="single" w:sz="4" w:space="0" w:color="auto"/>
              <w:right w:val="single" w:sz="4" w:space="0" w:color="auto"/>
            </w:tcBorders>
            <w:shd w:val="clear" w:color="000000" w:fill="C6E0B4"/>
            <w:noWrap/>
            <w:vAlign w:val="bottom"/>
            <w:hideMark/>
          </w:tcPr>
          <w:p w14:paraId="75CC4E1F" w14:textId="4C0B1545" w:rsidR="00067C6D" w:rsidRPr="00F86424" w:rsidDel="002739DA" w:rsidRDefault="00067C6D" w:rsidP="003228B4">
            <w:pPr>
              <w:numPr>
                <w:ilvl w:val="0"/>
                <w:numId w:val="47"/>
              </w:numPr>
              <w:spacing w:after="0" w:line="240" w:lineRule="auto"/>
              <w:jc w:val="center"/>
              <w:rPr>
                <w:del w:id="1409" w:author="anna.resch88@gmail.com" w:date="2022-01-03T16:08:00Z"/>
                <w:rFonts w:asciiTheme="majorHAnsi" w:eastAsia="Times New Roman" w:hAnsiTheme="majorHAnsi" w:cstheme="majorHAnsi"/>
                <w:color w:val="000000"/>
                <w:lang w:val="en-US" w:eastAsia="de-DE"/>
                <w:rPrChange w:id="1410" w:author="anna.resch88@gmail.com" w:date="2022-01-04T09:34:00Z">
                  <w:rPr>
                    <w:del w:id="1411" w:author="anna.resch88@gmail.com" w:date="2022-01-03T16:08:00Z"/>
                    <w:rFonts w:asciiTheme="majorHAnsi" w:eastAsia="Times New Roman" w:hAnsiTheme="majorHAnsi" w:cstheme="majorHAnsi"/>
                    <w:color w:val="000000"/>
                    <w:lang w:eastAsia="de-DE"/>
                  </w:rPr>
                </w:rPrChange>
              </w:rPr>
            </w:pPr>
            <w:del w:id="1412" w:author="anna.resch88@gmail.com" w:date="2022-01-03T16:08:00Z">
              <w:r w:rsidRPr="00F86424" w:rsidDel="002739DA">
                <w:rPr>
                  <w:rFonts w:asciiTheme="majorHAnsi" w:eastAsia="Times New Roman" w:hAnsiTheme="majorHAnsi" w:cstheme="majorHAnsi"/>
                  <w:color w:val="000000"/>
                  <w:lang w:val="en-US" w:eastAsia="de-DE"/>
                  <w:rPrChange w:id="1413" w:author="anna.resch88@gmail.com" w:date="2022-01-04T09:34:00Z">
                    <w:rPr>
                      <w:rFonts w:asciiTheme="majorHAnsi" w:eastAsia="Times New Roman" w:hAnsiTheme="majorHAnsi" w:cstheme="majorHAnsi"/>
                      <w:color w:val="000000"/>
                      <w:lang w:eastAsia="de-DE"/>
                    </w:rPr>
                  </w:rPrChange>
                </w:rPr>
                <w:delText>water</w:delText>
              </w:r>
              <w:bookmarkStart w:id="1414" w:name="_Toc92186675"/>
              <w:bookmarkStart w:id="1415" w:name="_Toc92187367"/>
              <w:bookmarkStart w:id="1416" w:name="_Toc92188059"/>
              <w:bookmarkStart w:id="1417" w:name="_Toc92188749"/>
              <w:bookmarkStart w:id="1418" w:name="_Toc92189404"/>
              <w:bookmarkStart w:id="1419" w:name="_Toc92190060"/>
              <w:bookmarkStart w:id="1420" w:name="_Toc92190716"/>
              <w:bookmarkEnd w:id="1414"/>
              <w:bookmarkEnd w:id="1415"/>
              <w:bookmarkEnd w:id="1416"/>
              <w:bookmarkEnd w:id="1417"/>
              <w:bookmarkEnd w:id="1418"/>
              <w:bookmarkEnd w:id="1419"/>
              <w:bookmarkEnd w:id="1420"/>
            </w:del>
          </w:p>
        </w:tc>
        <w:tc>
          <w:tcPr>
            <w:tcW w:w="952" w:type="dxa"/>
            <w:tcBorders>
              <w:top w:val="nil"/>
              <w:left w:val="nil"/>
              <w:bottom w:val="single" w:sz="4" w:space="0" w:color="auto"/>
              <w:right w:val="single" w:sz="4" w:space="0" w:color="auto"/>
            </w:tcBorders>
            <w:shd w:val="clear" w:color="000000" w:fill="C6E0B4"/>
            <w:noWrap/>
            <w:vAlign w:val="bottom"/>
            <w:hideMark/>
          </w:tcPr>
          <w:p w14:paraId="39DDE24A" w14:textId="7069948A" w:rsidR="00067C6D" w:rsidRPr="00F86424" w:rsidDel="002739DA" w:rsidRDefault="00067C6D" w:rsidP="003228B4">
            <w:pPr>
              <w:numPr>
                <w:ilvl w:val="0"/>
                <w:numId w:val="47"/>
              </w:numPr>
              <w:spacing w:after="0" w:line="240" w:lineRule="auto"/>
              <w:jc w:val="center"/>
              <w:rPr>
                <w:del w:id="1421" w:author="anna.resch88@gmail.com" w:date="2022-01-03T16:08:00Z"/>
                <w:rFonts w:asciiTheme="majorHAnsi" w:eastAsia="Times New Roman" w:hAnsiTheme="majorHAnsi" w:cstheme="majorHAnsi"/>
                <w:color w:val="000000"/>
                <w:lang w:val="en-US" w:eastAsia="de-DE"/>
                <w:rPrChange w:id="1422" w:author="anna.resch88@gmail.com" w:date="2022-01-04T09:34:00Z">
                  <w:rPr>
                    <w:del w:id="1423" w:author="anna.resch88@gmail.com" w:date="2022-01-03T16:08:00Z"/>
                    <w:rFonts w:asciiTheme="majorHAnsi" w:eastAsia="Times New Roman" w:hAnsiTheme="majorHAnsi" w:cstheme="majorHAnsi"/>
                    <w:color w:val="000000"/>
                    <w:lang w:eastAsia="de-DE"/>
                  </w:rPr>
                </w:rPrChange>
              </w:rPr>
            </w:pPr>
            <w:del w:id="1424" w:author="anna.resch88@gmail.com" w:date="2022-01-03T16:08:00Z">
              <w:r w:rsidRPr="00F86424" w:rsidDel="002739DA">
                <w:rPr>
                  <w:rFonts w:asciiTheme="majorHAnsi" w:eastAsia="Times New Roman" w:hAnsiTheme="majorHAnsi" w:cstheme="majorHAnsi"/>
                  <w:color w:val="000000"/>
                  <w:lang w:val="en-US" w:eastAsia="de-DE"/>
                  <w:rPrChange w:id="1425" w:author="anna.resch88@gmail.com" w:date="2022-01-04T09:34:00Z">
                    <w:rPr>
                      <w:rFonts w:asciiTheme="majorHAnsi" w:eastAsia="Times New Roman" w:hAnsiTheme="majorHAnsi" w:cstheme="majorHAnsi"/>
                      <w:color w:val="000000"/>
                      <w:lang w:eastAsia="de-DE"/>
                    </w:rPr>
                  </w:rPrChange>
                </w:rPr>
                <w:delText>RF</w:delText>
              </w:r>
              <w:bookmarkStart w:id="1426" w:name="_Toc92186676"/>
              <w:bookmarkStart w:id="1427" w:name="_Toc92187368"/>
              <w:bookmarkStart w:id="1428" w:name="_Toc92188060"/>
              <w:bookmarkStart w:id="1429" w:name="_Toc92188750"/>
              <w:bookmarkStart w:id="1430" w:name="_Toc92189405"/>
              <w:bookmarkStart w:id="1431" w:name="_Toc92190061"/>
              <w:bookmarkStart w:id="1432" w:name="_Toc92190717"/>
              <w:bookmarkEnd w:id="1426"/>
              <w:bookmarkEnd w:id="1427"/>
              <w:bookmarkEnd w:id="1428"/>
              <w:bookmarkEnd w:id="1429"/>
              <w:bookmarkEnd w:id="1430"/>
              <w:bookmarkEnd w:id="1431"/>
              <w:bookmarkEnd w:id="1432"/>
            </w:del>
          </w:p>
        </w:tc>
        <w:tc>
          <w:tcPr>
            <w:tcW w:w="1081" w:type="dxa"/>
            <w:tcBorders>
              <w:top w:val="nil"/>
              <w:left w:val="nil"/>
              <w:bottom w:val="single" w:sz="4" w:space="0" w:color="auto"/>
              <w:right w:val="single" w:sz="4" w:space="0" w:color="auto"/>
            </w:tcBorders>
            <w:shd w:val="clear" w:color="000000" w:fill="C6E0B4"/>
            <w:noWrap/>
            <w:vAlign w:val="bottom"/>
            <w:hideMark/>
          </w:tcPr>
          <w:p w14:paraId="103F016F" w14:textId="1502F9A2" w:rsidR="00067C6D" w:rsidRPr="00F86424" w:rsidDel="002739DA" w:rsidRDefault="00067C6D" w:rsidP="003228B4">
            <w:pPr>
              <w:numPr>
                <w:ilvl w:val="0"/>
                <w:numId w:val="47"/>
              </w:numPr>
              <w:spacing w:after="0" w:line="240" w:lineRule="auto"/>
              <w:jc w:val="center"/>
              <w:rPr>
                <w:del w:id="1433" w:author="anna.resch88@gmail.com" w:date="2022-01-03T16:08:00Z"/>
                <w:rFonts w:asciiTheme="majorHAnsi" w:eastAsia="Times New Roman" w:hAnsiTheme="majorHAnsi" w:cstheme="majorHAnsi"/>
                <w:color w:val="000000"/>
                <w:lang w:val="en-US" w:eastAsia="de-DE"/>
                <w:rPrChange w:id="1434" w:author="anna.resch88@gmail.com" w:date="2022-01-04T09:34:00Z">
                  <w:rPr>
                    <w:del w:id="1435" w:author="anna.resch88@gmail.com" w:date="2022-01-03T16:08:00Z"/>
                    <w:rFonts w:asciiTheme="majorHAnsi" w:eastAsia="Times New Roman" w:hAnsiTheme="majorHAnsi" w:cstheme="majorHAnsi"/>
                    <w:color w:val="000000"/>
                    <w:lang w:eastAsia="de-DE"/>
                  </w:rPr>
                </w:rPrChange>
              </w:rPr>
            </w:pPr>
            <w:del w:id="1436" w:author="anna.resch88@gmail.com" w:date="2022-01-03T16:08:00Z">
              <w:r w:rsidRPr="00F86424" w:rsidDel="002739DA">
                <w:rPr>
                  <w:rFonts w:asciiTheme="majorHAnsi" w:eastAsia="Times New Roman" w:hAnsiTheme="majorHAnsi" w:cstheme="majorHAnsi"/>
                  <w:color w:val="000000"/>
                  <w:lang w:val="en-US" w:eastAsia="de-DE"/>
                  <w:rPrChange w:id="1437" w:author="anna.resch88@gmail.com" w:date="2022-01-04T09:34:00Z">
                    <w:rPr>
                      <w:rFonts w:asciiTheme="majorHAnsi" w:eastAsia="Times New Roman" w:hAnsiTheme="majorHAnsi" w:cstheme="majorHAnsi"/>
                      <w:color w:val="000000"/>
                      <w:lang w:eastAsia="de-DE"/>
                    </w:rPr>
                  </w:rPrChange>
                </w:rPr>
                <w:delText>25.4</w:delText>
              </w:r>
              <w:bookmarkStart w:id="1438" w:name="_Toc92186677"/>
              <w:bookmarkStart w:id="1439" w:name="_Toc92187369"/>
              <w:bookmarkStart w:id="1440" w:name="_Toc92188061"/>
              <w:bookmarkStart w:id="1441" w:name="_Toc92188751"/>
              <w:bookmarkStart w:id="1442" w:name="_Toc92189406"/>
              <w:bookmarkStart w:id="1443" w:name="_Toc92190062"/>
              <w:bookmarkStart w:id="1444" w:name="_Toc92190718"/>
              <w:bookmarkEnd w:id="1438"/>
              <w:bookmarkEnd w:id="1439"/>
              <w:bookmarkEnd w:id="1440"/>
              <w:bookmarkEnd w:id="1441"/>
              <w:bookmarkEnd w:id="1442"/>
              <w:bookmarkEnd w:id="1443"/>
              <w:bookmarkEnd w:id="1444"/>
            </w:del>
          </w:p>
        </w:tc>
        <w:tc>
          <w:tcPr>
            <w:tcW w:w="1349" w:type="dxa"/>
            <w:tcBorders>
              <w:top w:val="nil"/>
              <w:left w:val="nil"/>
              <w:bottom w:val="single" w:sz="4" w:space="0" w:color="auto"/>
              <w:right w:val="single" w:sz="4" w:space="0" w:color="auto"/>
            </w:tcBorders>
            <w:shd w:val="clear" w:color="000000" w:fill="C6E0B4"/>
            <w:noWrap/>
            <w:vAlign w:val="bottom"/>
            <w:hideMark/>
          </w:tcPr>
          <w:p w14:paraId="5C26BCEA" w14:textId="6E868766" w:rsidR="00067C6D" w:rsidRPr="00F86424" w:rsidDel="002739DA" w:rsidRDefault="00067C6D" w:rsidP="003228B4">
            <w:pPr>
              <w:numPr>
                <w:ilvl w:val="0"/>
                <w:numId w:val="47"/>
              </w:numPr>
              <w:spacing w:after="0" w:line="240" w:lineRule="auto"/>
              <w:jc w:val="center"/>
              <w:rPr>
                <w:del w:id="1445" w:author="anna.resch88@gmail.com" w:date="2022-01-03T16:08:00Z"/>
                <w:rFonts w:asciiTheme="majorHAnsi" w:eastAsia="Times New Roman" w:hAnsiTheme="majorHAnsi" w:cstheme="majorHAnsi"/>
                <w:color w:val="000000"/>
                <w:lang w:val="en-US" w:eastAsia="de-DE"/>
                <w:rPrChange w:id="1446" w:author="anna.resch88@gmail.com" w:date="2022-01-04T09:34:00Z">
                  <w:rPr>
                    <w:del w:id="1447" w:author="anna.resch88@gmail.com" w:date="2022-01-03T16:08:00Z"/>
                    <w:rFonts w:asciiTheme="majorHAnsi" w:eastAsia="Times New Roman" w:hAnsiTheme="majorHAnsi" w:cstheme="majorHAnsi"/>
                    <w:color w:val="000000"/>
                    <w:lang w:eastAsia="de-DE"/>
                  </w:rPr>
                </w:rPrChange>
              </w:rPr>
            </w:pPr>
            <w:del w:id="1448" w:author="anna.resch88@gmail.com" w:date="2022-01-03T16:08:00Z">
              <w:r w:rsidRPr="00F86424" w:rsidDel="002739DA">
                <w:rPr>
                  <w:rFonts w:asciiTheme="majorHAnsi" w:eastAsia="Times New Roman" w:hAnsiTheme="majorHAnsi" w:cstheme="majorHAnsi"/>
                  <w:color w:val="000000"/>
                  <w:lang w:val="en-US" w:eastAsia="de-DE"/>
                  <w:rPrChange w:id="1449" w:author="anna.resch88@gmail.com" w:date="2022-01-04T09:34:00Z">
                    <w:rPr>
                      <w:rFonts w:asciiTheme="majorHAnsi" w:eastAsia="Times New Roman" w:hAnsiTheme="majorHAnsi" w:cstheme="majorHAnsi"/>
                      <w:color w:val="000000"/>
                      <w:lang w:eastAsia="de-DE"/>
                    </w:rPr>
                  </w:rPrChange>
                </w:rPr>
                <w:delText>15</w:delText>
              </w:r>
              <w:bookmarkStart w:id="1450" w:name="_Toc92186678"/>
              <w:bookmarkStart w:id="1451" w:name="_Toc92187370"/>
              <w:bookmarkStart w:id="1452" w:name="_Toc92188062"/>
              <w:bookmarkStart w:id="1453" w:name="_Toc92188752"/>
              <w:bookmarkStart w:id="1454" w:name="_Toc92189407"/>
              <w:bookmarkStart w:id="1455" w:name="_Toc92190063"/>
              <w:bookmarkStart w:id="1456" w:name="_Toc92190719"/>
              <w:bookmarkEnd w:id="1450"/>
              <w:bookmarkEnd w:id="1451"/>
              <w:bookmarkEnd w:id="1452"/>
              <w:bookmarkEnd w:id="1453"/>
              <w:bookmarkEnd w:id="1454"/>
              <w:bookmarkEnd w:id="1455"/>
              <w:bookmarkEnd w:id="1456"/>
            </w:del>
          </w:p>
        </w:tc>
        <w:tc>
          <w:tcPr>
            <w:tcW w:w="892" w:type="dxa"/>
            <w:tcBorders>
              <w:top w:val="nil"/>
              <w:left w:val="nil"/>
              <w:bottom w:val="single" w:sz="4" w:space="0" w:color="auto"/>
              <w:right w:val="single" w:sz="4" w:space="0" w:color="auto"/>
            </w:tcBorders>
            <w:shd w:val="clear" w:color="000000" w:fill="C6E0B4"/>
            <w:noWrap/>
            <w:vAlign w:val="bottom"/>
            <w:hideMark/>
          </w:tcPr>
          <w:p w14:paraId="552A42AF" w14:textId="76EBF769" w:rsidR="00067C6D" w:rsidRPr="00F86424" w:rsidDel="002739DA" w:rsidRDefault="00067C6D" w:rsidP="003228B4">
            <w:pPr>
              <w:numPr>
                <w:ilvl w:val="0"/>
                <w:numId w:val="47"/>
              </w:numPr>
              <w:spacing w:after="0" w:line="240" w:lineRule="auto"/>
              <w:jc w:val="center"/>
              <w:rPr>
                <w:del w:id="1457" w:author="anna.resch88@gmail.com" w:date="2022-01-03T16:08:00Z"/>
                <w:rFonts w:asciiTheme="majorHAnsi" w:eastAsia="Times New Roman" w:hAnsiTheme="majorHAnsi" w:cstheme="majorHAnsi"/>
                <w:color w:val="000000"/>
                <w:lang w:val="en-US" w:eastAsia="de-DE"/>
                <w:rPrChange w:id="1458" w:author="anna.resch88@gmail.com" w:date="2022-01-04T09:34:00Z">
                  <w:rPr>
                    <w:del w:id="1459" w:author="anna.resch88@gmail.com" w:date="2022-01-03T16:08:00Z"/>
                    <w:rFonts w:asciiTheme="majorHAnsi" w:eastAsia="Times New Roman" w:hAnsiTheme="majorHAnsi" w:cstheme="majorHAnsi"/>
                    <w:color w:val="000000"/>
                    <w:lang w:eastAsia="de-DE"/>
                  </w:rPr>
                </w:rPrChange>
              </w:rPr>
            </w:pPr>
            <w:del w:id="1460" w:author="anna.resch88@gmail.com" w:date="2022-01-03T16:08:00Z">
              <w:r w:rsidRPr="00F86424" w:rsidDel="002739DA">
                <w:rPr>
                  <w:rFonts w:asciiTheme="majorHAnsi" w:eastAsia="Times New Roman" w:hAnsiTheme="majorHAnsi" w:cstheme="majorHAnsi"/>
                  <w:color w:val="000000"/>
                  <w:lang w:val="en-US" w:eastAsia="de-DE"/>
                  <w:rPrChange w:id="1461" w:author="anna.resch88@gmail.com" w:date="2022-01-04T09:34:00Z">
                    <w:rPr>
                      <w:rFonts w:asciiTheme="majorHAnsi" w:eastAsia="Times New Roman" w:hAnsiTheme="majorHAnsi" w:cstheme="majorHAnsi"/>
                      <w:color w:val="000000"/>
                      <w:lang w:eastAsia="de-DE"/>
                    </w:rPr>
                  </w:rPrChange>
                </w:rPr>
                <w:delText>85.47</w:delText>
              </w:r>
              <w:bookmarkStart w:id="1462" w:name="_Toc92186679"/>
              <w:bookmarkStart w:id="1463" w:name="_Toc92187371"/>
              <w:bookmarkStart w:id="1464" w:name="_Toc92188063"/>
              <w:bookmarkStart w:id="1465" w:name="_Toc92188753"/>
              <w:bookmarkStart w:id="1466" w:name="_Toc92189408"/>
              <w:bookmarkStart w:id="1467" w:name="_Toc92190064"/>
              <w:bookmarkStart w:id="1468" w:name="_Toc92190720"/>
              <w:bookmarkEnd w:id="1462"/>
              <w:bookmarkEnd w:id="1463"/>
              <w:bookmarkEnd w:id="1464"/>
              <w:bookmarkEnd w:id="1465"/>
              <w:bookmarkEnd w:id="1466"/>
              <w:bookmarkEnd w:id="1467"/>
              <w:bookmarkEnd w:id="1468"/>
            </w:del>
          </w:p>
        </w:tc>
        <w:tc>
          <w:tcPr>
            <w:tcW w:w="743" w:type="dxa"/>
            <w:tcBorders>
              <w:top w:val="nil"/>
              <w:left w:val="nil"/>
              <w:bottom w:val="single" w:sz="4" w:space="0" w:color="auto"/>
              <w:right w:val="nil"/>
            </w:tcBorders>
            <w:shd w:val="clear" w:color="000000" w:fill="C6E0B4"/>
            <w:noWrap/>
            <w:vAlign w:val="bottom"/>
            <w:hideMark/>
          </w:tcPr>
          <w:p w14:paraId="514D2012" w14:textId="15CA8664" w:rsidR="00067C6D" w:rsidRPr="00F86424" w:rsidDel="002739DA" w:rsidRDefault="00067C6D" w:rsidP="003228B4">
            <w:pPr>
              <w:numPr>
                <w:ilvl w:val="0"/>
                <w:numId w:val="47"/>
              </w:numPr>
              <w:spacing w:after="0" w:line="240" w:lineRule="auto"/>
              <w:jc w:val="center"/>
              <w:rPr>
                <w:del w:id="1469" w:author="anna.resch88@gmail.com" w:date="2022-01-03T16:08:00Z"/>
                <w:rFonts w:asciiTheme="majorHAnsi" w:eastAsia="Times New Roman" w:hAnsiTheme="majorHAnsi" w:cstheme="majorHAnsi"/>
                <w:color w:val="000000"/>
                <w:lang w:val="en-US" w:eastAsia="de-DE"/>
                <w:rPrChange w:id="1470" w:author="anna.resch88@gmail.com" w:date="2022-01-04T09:34:00Z">
                  <w:rPr>
                    <w:del w:id="1471" w:author="anna.resch88@gmail.com" w:date="2022-01-03T16:08:00Z"/>
                    <w:rFonts w:asciiTheme="majorHAnsi" w:eastAsia="Times New Roman" w:hAnsiTheme="majorHAnsi" w:cstheme="majorHAnsi"/>
                    <w:color w:val="000000"/>
                    <w:lang w:eastAsia="de-DE"/>
                  </w:rPr>
                </w:rPrChange>
              </w:rPr>
            </w:pPr>
            <w:del w:id="1472" w:author="anna.resch88@gmail.com" w:date="2022-01-03T16:08:00Z">
              <w:r w:rsidRPr="00F86424" w:rsidDel="002739DA">
                <w:rPr>
                  <w:rFonts w:asciiTheme="majorHAnsi" w:eastAsia="Times New Roman" w:hAnsiTheme="majorHAnsi" w:cstheme="majorHAnsi"/>
                  <w:color w:val="000000"/>
                  <w:lang w:val="en-US" w:eastAsia="de-DE"/>
                  <w:rPrChange w:id="1473" w:author="anna.resch88@gmail.com" w:date="2022-01-04T09:34:00Z">
                    <w:rPr>
                      <w:rFonts w:asciiTheme="majorHAnsi" w:eastAsia="Times New Roman" w:hAnsiTheme="majorHAnsi" w:cstheme="majorHAnsi"/>
                      <w:color w:val="000000"/>
                      <w:lang w:eastAsia="de-DE"/>
                    </w:rPr>
                  </w:rPrChange>
                </w:rPr>
                <w:delText>3.96</w:delText>
              </w:r>
              <w:bookmarkStart w:id="1474" w:name="_Toc92186680"/>
              <w:bookmarkStart w:id="1475" w:name="_Toc92187372"/>
              <w:bookmarkStart w:id="1476" w:name="_Toc92188064"/>
              <w:bookmarkStart w:id="1477" w:name="_Toc92188754"/>
              <w:bookmarkStart w:id="1478" w:name="_Toc92189409"/>
              <w:bookmarkStart w:id="1479" w:name="_Toc92190065"/>
              <w:bookmarkStart w:id="1480" w:name="_Toc92190721"/>
              <w:bookmarkEnd w:id="1474"/>
              <w:bookmarkEnd w:id="1475"/>
              <w:bookmarkEnd w:id="1476"/>
              <w:bookmarkEnd w:id="1477"/>
              <w:bookmarkEnd w:id="1478"/>
              <w:bookmarkEnd w:id="1479"/>
              <w:bookmarkEnd w:id="1480"/>
            </w:del>
          </w:p>
        </w:tc>
        <w:tc>
          <w:tcPr>
            <w:tcW w:w="989" w:type="dxa"/>
            <w:tcBorders>
              <w:top w:val="nil"/>
              <w:left w:val="single" w:sz="4" w:space="0" w:color="auto"/>
              <w:bottom w:val="nil"/>
              <w:right w:val="single" w:sz="4" w:space="0" w:color="auto"/>
            </w:tcBorders>
            <w:shd w:val="clear" w:color="000000" w:fill="C6E0B4"/>
            <w:noWrap/>
            <w:vAlign w:val="bottom"/>
            <w:hideMark/>
          </w:tcPr>
          <w:p w14:paraId="16D42CFB" w14:textId="2B5C170D" w:rsidR="00067C6D" w:rsidRPr="00F86424" w:rsidDel="002739DA" w:rsidRDefault="00067C6D" w:rsidP="003228B4">
            <w:pPr>
              <w:numPr>
                <w:ilvl w:val="0"/>
                <w:numId w:val="47"/>
              </w:numPr>
              <w:spacing w:after="0" w:line="240" w:lineRule="auto"/>
              <w:jc w:val="center"/>
              <w:rPr>
                <w:del w:id="1481" w:author="anna.resch88@gmail.com" w:date="2022-01-03T16:08:00Z"/>
                <w:rFonts w:asciiTheme="majorHAnsi" w:eastAsia="Times New Roman" w:hAnsiTheme="majorHAnsi" w:cstheme="majorHAnsi"/>
                <w:color w:val="000000"/>
                <w:lang w:val="en-US" w:eastAsia="de-DE"/>
                <w:rPrChange w:id="1482" w:author="anna.resch88@gmail.com" w:date="2022-01-04T09:34:00Z">
                  <w:rPr>
                    <w:del w:id="1483" w:author="anna.resch88@gmail.com" w:date="2022-01-03T16:08:00Z"/>
                    <w:rFonts w:asciiTheme="majorHAnsi" w:eastAsia="Times New Roman" w:hAnsiTheme="majorHAnsi" w:cstheme="majorHAnsi"/>
                    <w:color w:val="000000"/>
                    <w:lang w:eastAsia="de-DE"/>
                  </w:rPr>
                </w:rPrChange>
              </w:rPr>
            </w:pPr>
            <w:del w:id="1484" w:author="anna.resch88@gmail.com" w:date="2022-01-03T16:08:00Z">
              <w:r w:rsidRPr="00F86424" w:rsidDel="002739DA">
                <w:rPr>
                  <w:rFonts w:asciiTheme="majorHAnsi" w:eastAsia="Times New Roman" w:hAnsiTheme="majorHAnsi" w:cstheme="majorHAnsi"/>
                  <w:color w:val="000000"/>
                  <w:lang w:val="en-US" w:eastAsia="de-DE"/>
                  <w:rPrChange w:id="1485" w:author="anna.resch88@gmail.com" w:date="2022-01-04T09:34:00Z">
                    <w:rPr>
                      <w:rFonts w:asciiTheme="majorHAnsi" w:eastAsia="Times New Roman" w:hAnsiTheme="majorHAnsi" w:cstheme="majorHAnsi"/>
                      <w:color w:val="000000"/>
                      <w:lang w:eastAsia="de-DE"/>
                    </w:rPr>
                  </w:rPrChange>
                </w:rPr>
                <w:delText>100.84</w:delText>
              </w:r>
              <w:bookmarkStart w:id="1486" w:name="_Toc92186681"/>
              <w:bookmarkStart w:id="1487" w:name="_Toc92187373"/>
              <w:bookmarkStart w:id="1488" w:name="_Toc92188065"/>
              <w:bookmarkStart w:id="1489" w:name="_Toc92188755"/>
              <w:bookmarkStart w:id="1490" w:name="_Toc92189410"/>
              <w:bookmarkStart w:id="1491" w:name="_Toc92190066"/>
              <w:bookmarkStart w:id="1492" w:name="_Toc92190722"/>
              <w:bookmarkEnd w:id="1486"/>
              <w:bookmarkEnd w:id="1487"/>
              <w:bookmarkEnd w:id="1488"/>
              <w:bookmarkEnd w:id="1489"/>
              <w:bookmarkEnd w:id="1490"/>
              <w:bookmarkEnd w:id="1491"/>
              <w:bookmarkEnd w:id="1492"/>
            </w:del>
          </w:p>
        </w:tc>
        <w:tc>
          <w:tcPr>
            <w:tcW w:w="898" w:type="dxa"/>
            <w:tcBorders>
              <w:top w:val="nil"/>
              <w:left w:val="nil"/>
              <w:bottom w:val="nil"/>
              <w:right w:val="single" w:sz="4" w:space="0" w:color="auto"/>
            </w:tcBorders>
            <w:shd w:val="clear" w:color="000000" w:fill="C6E0B4"/>
            <w:noWrap/>
            <w:vAlign w:val="bottom"/>
            <w:hideMark/>
          </w:tcPr>
          <w:p w14:paraId="64CE55E0" w14:textId="52C5F47A" w:rsidR="00067C6D" w:rsidRPr="00F86424" w:rsidDel="002739DA" w:rsidRDefault="00067C6D" w:rsidP="003228B4">
            <w:pPr>
              <w:numPr>
                <w:ilvl w:val="0"/>
                <w:numId w:val="47"/>
              </w:numPr>
              <w:spacing w:after="0" w:line="240" w:lineRule="auto"/>
              <w:jc w:val="center"/>
              <w:rPr>
                <w:del w:id="1493" w:author="anna.resch88@gmail.com" w:date="2022-01-03T16:08:00Z"/>
                <w:rFonts w:asciiTheme="majorHAnsi" w:eastAsia="Times New Roman" w:hAnsiTheme="majorHAnsi" w:cstheme="majorHAnsi"/>
                <w:color w:val="000000"/>
                <w:lang w:val="en-US" w:eastAsia="de-DE"/>
                <w:rPrChange w:id="1494" w:author="anna.resch88@gmail.com" w:date="2022-01-04T09:34:00Z">
                  <w:rPr>
                    <w:del w:id="1495" w:author="anna.resch88@gmail.com" w:date="2022-01-03T16:08:00Z"/>
                    <w:rFonts w:asciiTheme="majorHAnsi" w:eastAsia="Times New Roman" w:hAnsiTheme="majorHAnsi" w:cstheme="majorHAnsi"/>
                    <w:color w:val="000000"/>
                    <w:lang w:eastAsia="de-DE"/>
                  </w:rPr>
                </w:rPrChange>
              </w:rPr>
            </w:pPr>
            <w:del w:id="1496" w:author="anna.resch88@gmail.com" w:date="2022-01-03T16:08:00Z">
              <w:r w:rsidRPr="00F86424" w:rsidDel="002739DA">
                <w:rPr>
                  <w:rFonts w:asciiTheme="majorHAnsi" w:eastAsia="Times New Roman" w:hAnsiTheme="majorHAnsi" w:cstheme="majorHAnsi"/>
                  <w:color w:val="000000"/>
                  <w:lang w:val="en-US" w:eastAsia="de-DE"/>
                  <w:rPrChange w:id="1497" w:author="anna.resch88@gmail.com" w:date="2022-01-04T09:34:00Z">
                    <w:rPr>
                      <w:rFonts w:asciiTheme="majorHAnsi" w:eastAsia="Times New Roman" w:hAnsiTheme="majorHAnsi" w:cstheme="majorHAnsi"/>
                      <w:color w:val="000000"/>
                      <w:lang w:eastAsia="de-DE"/>
                    </w:rPr>
                  </w:rPrChange>
                </w:rPr>
                <w:delText>15.84</w:delText>
              </w:r>
              <w:bookmarkStart w:id="1498" w:name="_Toc92186682"/>
              <w:bookmarkStart w:id="1499" w:name="_Toc92187374"/>
              <w:bookmarkStart w:id="1500" w:name="_Toc92188066"/>
              <w:bookmarkStart w:id="1501" w:name="_Toc92188756"/>
              <w:bookmarkStart w:id="1502" w:name="_Toc92189411"/>
              <w:bookmarkStart w:id="1503" w:name="_Toc92190067"/>
              <w:bookmarkStart w:id="1504" w:name="_Toc92190723"/>
              <w:bookmarkEnd w:id="1498"/>
              <w:bookmarkEnd w:id="1499"/>
              <w:bookmarkEnd w:id="1500"/>
              <w:bookmarkEnd w:id="1501"/>
              <w:bookmarkEnd w:id="1502"/>
              <w:bookmarkEnd w:id="1503"/>
              <w:bookmarkEnd w:id="1504"/>
            </w:del>
          </w:p>
        </w:tc>
        <w:bookmarkStart w:id="1505" w:name="_Toc92186683"/>
        <w:bookmarkStart w:id="1506" w:name="_Toc92187375"/>
        <w:bookmarkStart w:id="1507" w:name="_Toc92188067"/>
        <w:bookmarkStart w:id="1508" w:name="_Toc92188757"/>
        <w:bookmarkStart w:id="1509" w:name="_Toc92189412"/>
        <w:bookmarkStart w:id="1510" w:name="_Toc92190068"/>
        <w:bookmarkStart w:id="1511" w:name="_Toc92190724"/>
        <w:bookmarkEnd w:id="1505"/>
        <w:bookmarkEnd w:id="1506"/>
        <w:bookmarkEnd w:id="1507"/>
        <w:bookmarkEnd w:id="1508"/>
        <w:bookmarkEnd w:id="1509"/>
        <w:bookmarkEnd w:id="1510"/>
        <w:bookmarkEnd w:id="1511"/>
      </w:tr>
      <w:tr w:rsidR="00067C6D" w:rsidRPr="009E3BE9" w:rsidDel="002739DA" w14:paraId="3AACF33E" w14:textId="3CD6CA69" w:rsidTr="00D830B0">
        <w:trPr>
          <w:trHeight w:val="290"/>
          <w:del w:id="1512"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C6E0B4"/>
            <w:noWrap/>
            <w:vAlign w:val="bottom"/>
            <w:hideMark/>
          </w:tcPr>
          <w:p w14:paraId="4553631E" w14:textId="39E5D44C" w:rsidR="00067C6D" w:rsidRPr="00F86424" w:rsidDel="002739DA" w:rsidRDefault="00067C6D" w:rsidP="003228B4">
            <w:pPr>
              <w:numPr>
                <w:ilvl w:val="0"/>
                <w:numId w:val="47"/>
              </w:numPr>
              <w:spacing w:after="0" w:line="240" w:lineRule="auto"/>
              <w:jc w:val="both"/>
              <w:rPr>
                <w:del w:id="1513" w:author="anna.resch88@gmail.com" w:date="2022-01-03T16:08:00Z"/>
                <w:rFonts w:asciiTheme="majorHAnsi" w:eastAsia="Times New Roman" w:hAnsiTheme="majorHAnsi" w:cstheme="majorHAnsi"/>
                <w:color w:val="000000"/>
                <w:lang w:val="en-US" w:eastAsia="de-DE"/>
                <w:rPrChange w:id="1514" w:author="anna.resch88@gmail.com" w:date="2022-01-04T09:34:00Z">
                  <w:rPr>
                    <w:del w:id="1515" w:author="anna.resch88@gmail.com" w:date="2022-01-03T16:08:00Z"/>
                    <w:rFonts w:asciiTheme="majorHAnsi" w:eastAsia="Times New Roman" w:hAnsiTheme="majorHAnsi" w:cstheme="majorHAnsi"/>
                    <w:color w:val="000000"/>
                    <w:lang w:eastAsia="de-DE"/>
                  </w:rPr>
                </w:rPrChange>
              </w:rPr>
            </w:pPr>
            <w:del w:id="1516" w:author="anna.resch88@gmail.com" w:date="2022-01-03T16:08:00Z">
              <w:r w:rsidRPr="00F86424" w:rsidDel="002739DA">
                <w:rPr>
                  <w:rFonts w:asciiTheme="majorHAnsi" w:eastAsia="Times New Roman" w:hAnsiTheme="majorHAnsi" w:cstheme="majorHAnsi"/>
                  <w:color w:val="000000"/>
                  <w:lang w:val="en-US" w:eastAsia="de-DE"/>
                  <w:rPrChange w:id="1517" w:author="anna.resch88@gmail.com" w:date="2022-01-04T09:34:00Z">
                    <w:rPr>
                      <w:rFonts w:asciiTheme="majorHAnsi" w:eastAsia="Times New Roman" w:hAnsiTheme="majorHAnsi" w:cstheme="majorHAnsi"/>
                      <w:color w:val="000000"/>
                      <w:lang w:eastAsia="de-DE"/>
                    </w:rPr>
                  </w:rPrChange>
                </w:rPr>
                <w:delText>ULD-V20-ULD, sample 3</w:delText>
              </w:r>
              <w:bookmarkStart w:id="1518" w:name="_Toc92186684"/>
              <w:bookmarkStart w:id="1519" w:name="_Toc92187376"/>
              <w:bookmarkStart w:id="1520" w:name="_Toc92188068"/>
              <w:bookmarkStart w:id="1521" w:name="_Toc92188758"/>
              <w:bookmarkStart w:id="1522" w:name="_Toc92189413"/>
              <w:bookmarkStart w:id="1523" w:name="_Toc92190069"/>
              <w:bookmarkStart w:id="1524" w:name="_Toc92190725"/>
              <w:bookmarkEnd w:id="1518"/>
              <w:bookmarkEnd w:id="1519"/>
              <w:bookmarkEnd w:id="1520"/>
              <w:bookmarkEnd w:id="1521"/>
              <w:bookmarkEnd w:id="1522"/>
              <w:bookmarkEnd w:id="1523"/>
              <w:bookmarkEnd w:id="1524"/>
            </w:del>
          </w:p>
        </w:tc>
        <w:tc>
          <w:tcPr>
            <w:tcW w:w="859" w:type="dxa"/>
            <w:tcBorders>
              <w:top w:val="nil"/>
              <w:left w:val="nil"/>
              <w:bottom w:val="single" w:sz="4" w:space="0" w:color="auto"/>
              <w:right w:val="single" w:sz="4" w:space="0" w:color="auto"/>
            </w:tcBorders>
            <w:shd w:val="clear" w:color="000000" w:fill="C6E0B4"/>
            <w:noWrap/>
            <w:vAlign w:val="bottom"/>
            <w:hideMark/>
          </w:tcPr>
          <w:p w14:paraId="2B0E4BD8" w14:textId="5BC0A123" w:rsidR="00067C6D" w:rsidRPr="00F86424" w:rsidDel="002739DA" w:rsidRDefault="00067C6D" w:rsidP="003228B4">
            <w:pPr>
              <w:numPr>
                <w:ilvl w:val="0"/>
                <w:numId w:val="47"/>
              </w:numPr>
              <w:spacing w:after="0" w:line="240" w:lineRule="auto"/>
              <w:jc w:val="center"/>
              <w:rPr>
                <w:del w:id="1525" w:author="anna.resch88@gmail.com" w:date="2022-01-03T16:08:00Z"/>
                <w:rFonts w:asciiTheme="majorHAnsi" w:eastAsia="Times New Roman" w:hAnsiTheme="majorHAnsi" w:cstheme="majorHAnsi"/>
                <w:color w:val="000000"/>
                <w:lang w:val="en-US" w:eastAsia="de-DE"/>
                <w:rPrChange w:id="1526" w:author="anna.resch88@gmail.com" w:date="2022-01-04T09:34:00Z">
                  <w:rPr>
                    <w:del w:id="1527" w:author="anna.resch88@gmail.com" w:date="2022-01-03T16:08:00Z"/>
                    <w:rFonts w:asciiTheme="majorHAnsi" w:eastAsia="Times New Roman" w:hAnsiTheme="majorHAnsi" w:cstheme="majorHAnsi"/>
                    <w:color w:val="000000"/>
                    <w:lang w:eastAsia="de-DE"/>
                  </w:rPr>
                </w:rPrChange>
              </w:rPr>
            </w:pPr>
            <w:del w:id="1528" w:author="anna.resch88@gmail.com" w:date="2022-01-03T16:08:00Z">
              <w:r w:rsidRPr="00F86424" w:rsidDel="002739DA">
                <w:rPr>
                  <w:rFonts w:asciiTheme="majorHAnsi" w:eastAsia="Times New Roman" w:hAnsiTheme="majorHAnsi" w:cstheme="majorHAnsi"/>
                  <w:color w:val="000000"/>
                  <w:lang w:val="en-US" w:eastAsia="de-DE"/>
                  <w:rPrChange w:id="1529" w:author="anna.resch88@gmail.com" w:date="2022-01-04T09:34:00Z">
                    <w:rPr>
                      <w:rFonts w:asciiTheme="majorHAnsi" w:eastAsia="Times New Roman" w:hAnsiTheme="majorHAnsi" w:cstheme="majorHAnsi"/>
                      <w:color w:val="000000"/>
                      <w:lang w:eastAsia="de-DE"/>
                    </w:rPr>
                  </w:rPrChange>
                </w:rPr>
                <w:delText>15%</w:delText>
              </w:r>
              <w:bookmarkStart w:id="1530" w:name="_Toc92186685"/>
              <w:bookmarkStart w:id="1531" w:name="_Toc92187377"/>
              <w:bookmarkStart w:id="1532" w:name="_Toc92188069"/>
              <w:bookmarkStart w:id="1533" w:name="_Toc92188759"/>
              <w:bookmarkStart w:id="1534" w:name="_Toc92189414"/>
              <w:bookmarkStart w:id="1535" w:name="_Toc92190070"/>
              <w:bookmarkStart w:id="1536" w:name="_Toc92190726"/>
              <w:bookmarkEnd w:id="1530"/>
              <w:bookmarkEnd w:id="1531"/>
              <w:bookmarkEnd w:id="1532"/>
              <w:bookmarkEnd w:id="1533"/>
              <w:bookmarkEnd w:id="1534"/>
              <w:bookmarkEnd w:id="1535"/>
              <w:bookmarkEnd w:id="1536"/>
            </w:del>
          </w:p>
        </w:tc>
        <w:tc>
          <w:tcPr>
            <w:tcW w:w="937" w:type="dxa"/>
            <w:tcBorders>
              <w:top w:val="nil"/>
              <w:left w:val="nil"/>
              <w:bottom w:val="single" w:sz="4" w:space="0" w:color="auto"/>
              <w:right w:val="single" w:sz="4" w:space="0" w:color="auto"/>
            </w:tcBorders>
            <w:shd w:val="clear" w:color="000000" w:fill="C6E0B4"/>
            <w:noWrap/>
            <w:vAlign w:val="bottom"/>
            <w:hideMark/>
          </w:tcPr>
          <w:p w14:paraId="5E805E0E" w14:textId="01D5E973" w:rsidR="00067C6D" w:rsidRPr="00F86424" w:rsidDel="002739DA" w:rsidRDefault="00067C6D" w:rsidP="003228B4">
            <w:pPr>
              <w:numPr>
                <w:ilvl w:val="0"/>
                <w:numId w:val="47"/>
              </w:numPr>
              <w:spacing w:after="0" w:line="240" w:lineRule="auto"/>
              <w:jc w:val="center"/>
              <w:rPr>
                <w:del w:id="1537" w:author="anna.resch88@gmail.com" w:date="2022-01-03T16:08:00Z"/>
                <w:rFonts w:asciiTheme="majorHAnsi" w:eastAsia="Times New Roman" w:hAnsiTheme="majorHAnsi" w:cstheme="majorHAnsi"/>
                <w:color w:val="000000"/>
                <w:lang w:val="en-US" w:eastAsia="de-DE"/>
                <w:rPrChange w:id="1538" w:author="anna.resch88@gmail.com" w:date="2022-01-04T09:34:00Z">
                  <w:rPr>
                    <w:del w:id="1539" w:author="anna.resch88@gmail.com" w:date="2022-01-03T16:08:00Z"/>
                    <w:rFonts w:asciiTheme="majorHAnsi" w:eastAsia="Times New Roman" w:hAnsiTheme="majorHAnsi" w:cstheme="majorHAnsi"/>
                    <w:color w:val="000000"/>
                    <w:lang w:eastAsia="de-DE"/>
                  </w:rPr>
                </w:rPrChange>
              </w:rPr>
            </w:pPr>
            <w:del w:id="1540" w:author="anna.resch88@gmail.com" w:date="2022-01-03T16:08:00Z">
              <w:r w:rsidRPr="00F86424" w:rsidDel="002739DA">
                <w:rPr>
                  <w:rFonts w:asciiTheme="majorHAnsi" w:eastAsia="Times New Roman" w:hAnsiTheme="majorHAnsi" w:cstheme="majorHAnsi"/>
                  <w:color w:val="000000"/>
                  <w:lang w:val="en-US" w:eastAsia="de-DE"/>
                  <w:rPrChange w:id="1541" w:author="anna.resch88@gmail.com" w:date="2022-01-04T09:34:00Z">
                    <w:rPr>
                      <w:rFonts w:asciiTheme="majorHAnsi" w:eastAsia="Times New Roman" w:hAnsiTheme="majorHAnsi" w:cstheme="majorHAnsi"/>
                      <w:color w:val="000000"/>
                      <w:lang w:eastAsia="de-DE"/>
                    </w:rPr>
                  </w:rPrChange>
                </w:rPr>
                <w:delText>water</w:delText>
              </w:r>
              <w:bookmarkStart w:id="1542" w:name="_Toc92186686"/>
              <w:bookmarkStart w:id="1543" w:name="_Toc92187378"/>
              <w:bookmarkStart w:id="1544" w:name="_Toc92188070"/>
              <w:bookmarkStart w:id="1545" w:name="_Toc92188760"/>
              <w:bookmarkStart w:id="1546" w:name="_Toc92189415"/>
              <w:bookmarkStart w:id="1547" w:name="_Toc92190071"/>
              <w:bookmarkStart w:id="1548" w:name="_Toc92190727"/>
              <w:bookmarkEnd w:id="1542"/>
              <w:bookmarkEnd w:id="1543"/>
              <w:bookmarkEnd w:id="1544"/>
              <w:bookmarkEnd w:id="1545"/>
              <w:bookmarkEnd w:id="1546"/>
              <w:bookmarkEnd w:id="1547"/>
              <w:bookmarkEnd w:id="1548"/>
            </w:del>
          </w:p>
        </w:tc>
        <w:tc>
          <w:tcPr>
            <w:tcW w:w="952" w:type="dxa"/>
            <w:tcBorders>
              <w:top w:val="nil"/>
              <w:left w:val="nil"/>
              <w:bottom w:val="single" w:sz="4" w:space="0" w:color="auto"/>
              <w:right w:val="single" w:sz="4" w:space="0" w:color="auto"/>
            </w:tcBorders>
            <w:shd w:val="clear" w:color="000000" w:fill="C6E0B4"/>
            <w:noWrap/>
            <w:vAlign w:val="bottom"/>
            <w:hideMark/>
          </w:tcPr>
          <w:p w14:paraId="7DA52EF3" w14:textId="1B8BD1BD" w:rsidR="00067C6D" w:rsidRPr="00F86424" w:rsidDel="002739DA" w:rsidRDefault="00067C6D" w:rsidP="003228B4">
            <w:pPr>
              <w:numPr>
                <w:ilvl w:val="0"/>
                <w:numId w:val="47"/>
              </w:numPr>
              <w:spacing w:after="0" w:line="240" w:lineRule="auto"/>
              <w:jc w:val="center"/>
              <w:rPr>
                <w:del w:id="1549" w:author="anna.resch88@gmail.com" w:date="2022-01-03T16:08:00Z"/>
                <w:rFonts w:asciiTheme="majorHAnsi" w:eastAsia="Times New Roman" w:hAnsiTheme="majorHAnsi" w:cstheme="majorHAnsi"/>
                <w:color w:val="000000"/>
                <w:lang w:val="en-US" w:eastAsia="de-DE"/>
                <w:rPrChange w:id="1550" w:author="anna.resch88@gmail.com" w:date="2022-01-04T09:34:00Z">
                  <w:rPr>
                    <w:del w:id="1551" w:author="anna.resch88@gmail.com" w:date="2022-01-03T16:08:00Z"/>
                    <w:rFonts w:asciiTheme="majorHAnsi" w:eastAsia="Times New Roman" w:hAnsiTheme="majorHAnsi" w:cstheme="majorHAnsi"/>
                    <w:color w:val="000000"/>
                    <w:lang w:eastAsia="de-DE"/>
                  </w:rPr>
                </w:rPrChange>
              </w:rPr>
            </w:pPr>
            <w:del w:id="1552" w:author="anna.resch88@gmail.com" w:date="2022-01-03T16:08:00Z">
              <w:r w:rsidRPr="00F86424" w:rsidDel="002739DA">
                <w:rPr>
                  <w:rFonts w:asciiTheme="majorHAnsi" w:eastAsia="Times New Roman" w:hAnsiTheme="majorHAnsi" w:cstheme="majorHAnsi"/>
                  <w:color w:val="000000"/>
                  <w:lang w:val="en-US" w:eastAsia="de-DE"/>
                  <w:rPrChange w:id="1553" w:author="anna.resch88@gmail.com" w:date="2022-01-04T09:34:00Z">
                    <w:rPr>
                      <w:rFonts w:asciiTheme="majorHAnsi" w:eastAsia="Times New Roman" w:hAnsiTheme="majorHAnsi" w:cstheme="majorHAnsi"/>
                      <w:color w:val="000000"/>
                      <w:lang w:eastAsia="de-DE"/>
                    </w:rPr>
                  </w:rPrChange>
                </w:rPr>
                <w:delText>RF</w:delText>
              </w:r>
              <w:bookmarkStart w:id="1554" w:name="_Toc92186687"/>
              <w:bookmarkStart w:id="1555" w:name="_Toc92187379"/>
              <w:bookmarkStart w:id="1556" w:name="_Toc92188071"/>
              <w:bookmarkStart w:id="1557" w:name="_Toc92188761"/>
              <w:bookmarkStart w:id="1558" w:name="_Toc92189416"/>
              <w:bookmarkStart w:id="1559" w:name="_Toc92190072"/>
              <w:bookmarkStart w:id="1560" w:name="_Toc92190728"/>
              <w:bookmarkEnd w:id="1554"/>
              <w:bookmarkEnd w:id="1555"/>
              <w:bookmarkEnd w:id="1556"/>
              <w:bookmarkEnd w:id="1557"/>
              <w:bookmarkEnd w:id="1558"/>
              <w:bookmarkEnd w:id="1559"/>
              <w:bookmarkEnd w:id="1560"/>
            </w:del>
          </w:p>
        </w:tc>
        <w:tc>
          <w:tcPr>
            <w:tcW w:w="1081" w:type="dxa"/>
            <w:tcBorders>
              <w:top w:val="nil"/>
              <w:left w:val="nil"/>
              <w:bottom w:val="single" w:sz="4" w:space="0" w:color="auto"/>
              <w:right w:val="single" w:sz="4" w:space="0" w:color="auto"/>
            </w:tcBorders>
            <w:shd w:val="clear" w:color="000000" w:fill="C6E0B4"/>
            <w:noWrap/>
            <w:vAlign w:val="bottom"/>
            <w:hideMark/>
          </w:tcPr>
          <w:p w14:paraId="450727BF" w14:textId="5AA8C7A0" w:rsidR="00067C6D" w:rsidRPr="00F86424" w:rsidDel="002739DA" w:rsidRDefault="00067C6D" w:rsidP="003228B4">
            <w:pPr>
              <w:numPr>
                <w:ilvl w:val="0"/>
                <w:numId w:val="47"/>
              </w:numPr>
              <w:spacing w:after="0" w:line="240" w:lineRule="auto"/>
              <w:jc w:val="center"/>
              <w:rPr>
                <w:del w:id="1561" w:author="anna.resch88@gmail.com" w:date="2022-01-03T16:08:00Z"/>
                <w:rFonts w:asciiTheme="majorHAnsi" w:eastAsia="Times New Roman" w:hAnsiTheme="majorHAnsi" w:cstheme="majorHAnsi"/>
                <w:color w:val="000000"/>
                <w:lang w:val="en-US" w:eastAsia="de-DE"/>
                <w:rPrChange w:id="1562" w:author="anna.resch88@gmail.com" w:date="2022-01-04T09:34:00Z">
                  <w:rPr>
                    <w:del w:id="1563" w:author="anna.resch88@gmail.com" w:date="2022-01-03T16:08:00Z"/>
                    <w:rFonts w:asciiTheme="majorHAnsi" w:eastAsia="Times New Roman" w:hAnsiTheme="majorHAnsi" w:cstheme="majorHAnsi"/>
                    <w:color w:val="000000"/>
                    <w:lang w:eastAsia="de-DE"/>
                  </w:rPr>
                </w:rPrChange>
              </w:rPr>
            </w:pPr>
            <w:del w:id="1564" w:author="anna.resch88@gmail.com" w:date="2022-01-03T16:08:00Z">
              <w:r w:rsidRPr="00F86424" w:rsidDel="002739DA">
                <w:rPr>
                  <w:rFonts w:asciiTheme="majorHAnsi" w:eastAsia="Times New Roman" w:hAnsiTheme="majorHAnsi" w:cstheme="majorHAnsi"/>
                  <w:color w:val="000000"/>
                  <w:lang w:val="en-US" w:eastAsia="de-DE"/>
                  <w:rPrChange w:id="1565" w:author="anna.resch88@gmail.com" w:date="2022-01-04T09:34:00Z">
                    <w:rPr>
                      <w:rFonts w:asciiTheme="majorHAnsi" w:eastAsia="Times New Roman" w:hAnsiTheme="majorHAnsi" w:cstheme="majorHAnsi"/>
                      <w:color w:val="000000"/>
                      <w:lang w:eastAsia="de-DE"/>
                    </w:rPr>
                  </w:rPrChange>
                </w:rPr>
                <w:delText>14.1</w:delText>
              </w:r>
              <w:bookmarkStart w:id="1566" w:name="_Toc92186688"/>
              <w:bookmarkStart w:id="1567" w:name="_Toc92187380"/>
              <w:bookmarkStart w:id="1568" w:name="_Toc92188072"/>
              <w:bookmarkStart w:id="1569" w:name="_Toc92188762"/>
              <w:bookmarkStart w:id="1570" w:name="_Toc92189417"/>
              <w:bookmarkStart w:id="1571" w:name="_Toc92190073"/>
              <w:bookmarkStart w:id="1572" w:name="_Toc92190729"/>
              <w:bookmarkEnd w:id="1566"/>
              <w:bookmarkEnd w:id="1567"/>
              <w:bookmarkEnd w:id="1568"/>
              <w:bookmarkEnd w:id="1569"/>
              <w:bookmarkEnd w:id="1570"/>
              <w:bookmarkEnd w:id="1571"/>
              <w:bookmarkEnd w:id="1572"/>
            </w:del>
          </w:p>
        </w:tc>
        <w:tc>
          <w:tcPr>
            <w:tcW w:w="1349" w:type="dxa"/>
            <w:tcBorders>
              <w:top w:val="nil"/>
              <w:left w:val="nil"/>
              <w:bottom w:val="single" w:sz="4" w:space="0" w:color="auto"/>
              <w:right w:val="single" w:sz="4" w:space="0" w:color="auto"/>
            </w:tcBorders>
            <w:shd w:val="clear" w:color="000000" w:fill="C6E0B4"/>
            <w:noWrap/>
            <w:vAlign w:val="bottom"/>
            <w:hideMark/>
          </w:tcPr>
          <w:p w14:paraId="3E8CB3D0" w14:textId="31D51595" w:rsidR="00067C6D" w:rsidRPr="00F86424" w:rsidDel="002739DA" w:rsidRDefault="00067C6D" w:rsidP="003228B4">
            <w:pPr>
              <w:numPr>
                <w:ilvl w:val="0"/>
                <w:numId w:val="47"/>
              </w:numPr>
              <w:spacing w:after="0" w:line="240" w:lineRule="auto"/>
              <w:jc w:val="center"/>
              <w:rPr>
                <w:del w:id="1573" w:author="anna.resch88@gmail.com" w:date="2022-01-03T16:08:00Z"/>
                <w:rFonts w:asciiTheme="majorHAnsi" w:eastAsia="Times New Roman" w:hAnsiTheme="majorHAnsi" w:cstheme="majorHAnsi"/>
                <w:color w:val="000000"/>
                <w:lang w:val="en-US" w:eastAsia="de-DE"/>
                <w:rPrChange w:id="1574" w:author="anna.resch88@gmail.com" w:date="2022-01-04T09:34:00Z">
                  <w:rPr>
                    <w:del w:id="1575" w:author="anna.resch88@gmail.com" w:date="2022-01-03T16:08:00Z"/>
                    <w:rFonts w:asciiTheme="majorHAnsi" w:eastAsia="Times New Roman" w:hAnsiTheme="majorHAnsi" w:cstheme="majorHAnsi"/>
                    <w:color w:val="000000"/>
                    <w:lang w:eastAsia="de-DE"/>
                  </w:rPr>
                </w:rPrChange>
              </w:rPr>
            </w:pPr>
            <w:del w:id="1576" w:author="anna.resch88@gmail.com" w:date="2022-01-03T16:08:00Z">
              <w:r w:rsidRPr="00F86424" w:rsidDel="002739DA">
                <w:rPr>
                  <w:rFonts w:asciiTheme="majorHAnsi" w:eastAsia="Times New Roman" w:hAnsiTheme="majorHAnsi" w:cstheme="majorHAnsi"/>
                  <w:color w:val="000000"/>
                  <w:lang w:val="en-US" w:eastAsia="de-DE"/>
                  <w:rPrChange w:id="1577" w:author="anna.resch88@gmail.com" w:date="2022-01-04T09:34:00Z">
                    <w:rPr>
                      <w:rFonts w:asciiTheme="majorHAnsi" w:eastAsia="Times New Roman" w:hAnsiTheme="majorHAnsi" w:cstheme="majorHAnsi"/>
                      <w:color w:val="000000"/>
                      <w:lang w:eastAsia="de-DE"/>
                    </w:rPr>
                  </w:rPrChange>
                </w:rPr>
                <w:delText>15</w:delText>
              </w:r>
              <w:bookmarkStart w:id="1578" w:name="_Toc92186689"/>
              <w:bookmarkStart w:id="1579" w:name="_Toc92187381"/>
              <w:bookmarkStart w:id="1580" w:name="_Toc92188073"/>
              <w:bookmarkStart w:id="1581" w:name="_Toc92188763"/>
              <w:bookmarkStart w:id="1582" w:name="_Toc92189418"/>
              <w:bookmarkStart w:id="1583" w:name="_Toc92190074"/>
              <w:bookmarkStart w:id="1584" w:name="_Toc92190730"/>
              <w:bookmarkEnd w:id="1578"/>
              <w:bookmarkEnd w:id="1579"/>
              <w:bookmarkEnd w:id="1580"/>
              <w:bookmarkEnd w:id="1581"/>
              <w:bookmarkEnd w:id="1582"/>
              <w:bookmarkEnd w:id="1583"/>
              <w:bookmarkEnd w:id="1584"/>
            </w:del>
          </w:p>
        </w:tc>
        <w:tc>
          <w:tcPr>
            <w:tcW w:w="892" w:type="dxa"/>
            <w:tcBorders>
              <w:top w:val="nil"/>
              <w:left w:val="nil"/>
              <w:bottom w:val="single" w:sz="4" w:space="0" w:color="auto"/>
              <w:right w:val="single" w:sz="4" w:space="0" w:color="auto"/>
            </w:tcBorders>
            <w:shd w:val="clear" w:color="000000" w:fill="C6E0B4"/>
            <w:noWrap/>
            <w:vAlign w:val="bottom"/>
            <w:hideMark/>
          </w:tcPr>
          <w:p w14:paraId="36DAFBD8" w14:textId="4C58E78C" w:rsidR="00067C6D" w:rsidRPr="00F86424" w:rsidDel="002739DA" w:rsidRDefault="00067C6D" w:rsidP="003228B4">
            <w:pPr>
              <w:numPr>
                <w:ilvl w:val="0"/>
                <w:numId w:val="47"/>
              </w:numPr>
              <w:spacing w:after="0" w:line="240" w:lineRule="auto"/>
              <w:jc w:val="center"/>
              <w:rPr>
                <w:del w:id="1585" w:author="anna.resch88@gmail.com" w:date="2022-01-03T16:08:00Z"/>
                <w:rFonts w:asciiTheme="majorHAnsi" w:eastAsia="Times New Roman" w:hAnsiTheme="majorHAnsi" w:cstheme="majorHAnsi"/>
                <w:color w:val="000000"/>
                <w:lang w:val="en-US" w:eastAsia="de-DE"/>
                <w:rPrChange w:id="1586" w:author="anna.resch88@gmail.com" w:date="2022-01-04T09:34:00Z">
                  <w:rPr>
                    <w:del w:id="1587" w:author="anna.resch88@gmail.com" w:date="2022-01-03T16:08:00Z"/>
                    <w:rFonts w:asciiTheme="majorHAnsi" w:eastAsia="Times New Roman" w:hAnsiTheme="majorHAnsi" w:cstheme="majorHAnsi"/>
                    <w:color w:val="000000"/>
                    <w:lang w:eastAsia="de-DE"/>
                  </w:rPr>
                </w:rPrChange>
              </w:rPr>
            </w:pPr>
            <w:del w:id="1588" w:author="anna.resch88@gmail.com" w:date="2022-01-03T16:08:00Z">
              <w:r w:rsidRPr="00F86424" w:rsidDel="002739DA">
                <w:rPr>
                  <w:rFonts w:asciiTheme="majorHAnsi" w:eastAsia="Times New Roman" w:hAnsiTheme="majorHAnsi" w:cstheme="majorHAnsi"/>
                  <w:color w:val="000000"/>
                  <w:lang w:val="en-US" w:eastAsia="de-DE"/>
                  <w:rPrChange w:id="1589" w:author="anna.resch88@gmail.com" w:date="2022-01-04T09:34:00Z">
                    <w:rPr>
                      <w:rFonts w:asciiTheme="majorHAnsi" w:eastAsia="Times New Roman" w:hAnsiTheme="majorHAnsi" w:cstheme="majorHAnsi"/>
                      <w:color w:val="000000"/>
                      <w:lang w:eastAsia="de-DE"/>
                    </w:rPr>
                  </w:rPrChange>
                </w:rPr>
                <w:delText>117.11</w:delText>
              </w:r>
              <w:bookmarkStart w:id="1590" w:name="_Toc92186690"/>
              <w:bookmarkStart w:id="1591" w:name="_Toc92187382"/>
              <w:bookmarkStart w:id="1592" w:name="_Toc92188074"/>
              <w:bookmarkStart w:id="1593" w:name="_Toc92188764"/>
              <w:bookmarkStart w:id="1594" w:name="_Toc92189419"/>
              <w:bookmarkStart w:id="1595" w:name="_Toc92190075"/>
              <w:bookmarkStart w:id="1596" w:name="_Toc92190731"/>
              <w:bookmarkEnd w:id="1590"/>
              <w:bookmarkEnd w:id="1591"/>
              <w:bookmarkEnd w:id="1592"/>
              <w:bookmarkEnd w:id="1593"/>
              <w:bookmarkEnd w:id="1594"/>
              <w:bookmarkEnd w:id="1595"/>
              <w:bookmarkEnd w:id="1596"/>
            </w:del>
          </w:p>
        </w:tc>
        <w:tc>
          <w:tcPr>
            <w:tcW w:w="743" w:type="dxa"/>
            <w:tcBorders>
              <w:top w:val="nil"/>
              <w:left w:val="nil"/>
              <w:bottom w:val="single" w:sz="4" w:space="0" w:color="auto"/>
              <w:right w:val="nil"/>
            </w:tcBorders>
            <w:shd w:val="clear" w:color="000000" w:fill="C6E0B4"/>
            <w:noWrap/>
            <w:vAlign w:val="bottom"/>
            <w:hideMark/>
          </w:tcPr>
          <w:p w14:paraId="09FC59AD" w14:textId="6C24C676" w:rsidR="00067C6D" w:rsidRPr="00F86424" w:rsidDel="002739DA" w:rsidRDefault="00067C6D" w:rsidP="003228B4">
            <w:pPr>
              <w:numPr>
                <w:ilvl w:val="0"/>
                <w:numId w:val="47"/>
              </w:numPr>
              <w:spacing w:after="0" w:line="240" w:lineRule="auto"/>
              <w:jc w:val="center"/>
              <w:rPr>
                <w:del w:id="1597" w:author="anna.resch88@gmail.com" w:date="2022-01-03T16:08:00Z"/>
                <w:rFonts w:asciiTheme="majorHAnsi" w:eastAsia="Times New Roman" w:hAnsiTheme="majorHAnsi" w:cstheme="majorHAnsi"/>
                <w:color w:val="000000"/>
                <w:lang w:val="en-US" w:eastAsia="de-DE"/>
                <w:rPrChange w:id="1598" w:author="anna.resch88@gmail.com" w:date="2022-01-04T09:34:00Z">
                  <w:rPr>
                    <w:del w:id="1599" w:author="anna.resch88@gmail.com" w:date="2022-01-03T16:08:00Z"/>
                    <w:rFonts w:asciiTheme="majorHAnsi" w:eastAsia="Times New Roman" w:hAnsiTheme="majorHAnsi" w:cstheme="majorHAnsi"/>
                    <w:color w:val="000000"/>
                    <w:lang w:eastAsia="de-DE"/>
                  </w:rPr>
                </w:rPrChange>
              </w:rPr>
            </w:pPr>
            <w:del w:id="1600" w:author="anna.resch88@gmail.com" w:date="2022-01-03T16:08:00Z">
              <w:r w:rsidRPr="00F86424" w:rsidDel="002739DA">
                <w:rPr>
                  <w:rFonts w:asciiTheme="majorHAnsi" w:eastAsia="Times New Roman" w:hAnsiTheme="majorHAnsi" w:cstheme="majorHAnsi"/>
                  <w:color w:val="000000"/>
                  <w:lang w:val="en-US" w:eastAsia="de-DE"/>
                  <w:rPrChange w:id="1601" w:author="anna.resch88@gmail.com" w:date="2022-01-04T09:34:00Z">
                    <w:rPr>
                      <w:rFonts w:asciiTheme="majorHAnsi" w:eastAsia="Times New Roman" w:hAnsiTheme="majorHAnsi" w:cstheme="majorHAnsi"/>
                      <w:color w:val="000000"/>
                      <w:lang w:eastAsia="de-DE"/>
                    </w:rPr>
                  </w:rPrChange>
                </w:rPr>
                <w:delText>8.20</w:delText>
              </w:r>
              <w:bookmarkStart w:id="1602" w:name="_Toc92186691"/>
              <w:bookmarkStart w:id="1603" w:name="_Toc92187383"/>
              <w:bookmarkStart w:id="1604" w:name="_Toc92188075"/>
              <w:bookmarkStart w:id="1605" w:name="_Toc92188765"/>
              <w:bookmarkStart w:id="1606" w:name="_Toc92189420"/>
              <w:bookmarkStart w:id="1607" w:name="_Toc92190076"/>
              <w:bookmarkStart w:id="1608" w:name="_Toc92190732"/>
              <w:bookmarkEnd w:id="1602"/>
              <w:bookmarkEnd w:id="1603"/>
              <w:bookmarkEnd w:id="1604"/>
              <w:bookmarkEnd w:id="1605"/>
              <w:bookmarkEnd w:id="1606"/>
              <w:bookmarkEnd w:id="1607"/>
              <w:bookmarkEnd w:id="1608"/>
            </w:del>
          </w:p>
        </w:tc>
        <w:tc>
          <w:tcPr>
            <w:tcW w:w="989" w:type="dxa"/>
            <w:tcBorders>
              <w:top w:val="nil"/>
              <w:left w:val="single" w:sz="4" w:space="0" w:color="auto"/>
              <w:bottom w:val="single" w:sz="4" w:space="0" w:color="auto"/>
              <w:right w:val="single" w:sz="4" w:space="0" w:color="auto"/>
            </w:tcBorders>
            <w:shd w:val="clear" w:color="000000" w:fill="C6E0B4"/>
            <w:noWrap/>
            <w:vAlign w:val="bottom"/>
            <w:hideMark/>
          </w:tcPr>
          <w:p w14:paraId="3108EAE9" w14:textId="59DE8551" w:rsidR="00067C6D" w:rsidRPr="00F86424" w:rsidDel="002739DA" w:rsidRDefault="00067C6D" w:rsidP="003228B4">
            <w:pPr>
              <w:numPr>
                <w:ilvl w:val="0"/>
                <w:numId w:val="47"/>
              </w:numPr>
              <w:spacing w:after="0" w:line="240" w:lineRule="auto"/>
              <w:jc w:val="center"/>
              <w:rPr>
                <w:del w:id="1609" w:author="anna.resch88@gmail.com" w:date="2022-01-03T16:08:00Z"/>
                <w:rFonts w:asciiTheme="majorHAnsi" w:eastAsia="Times New Roman" w:hAnsiTheme="majorHAnsi" w:cstheme="majorHAnsi"/>
                <w:color w:val="FFFFFF"/>
                <w:lang w:val="en-US" w:eastAsia="de-DE"/>
                <w:rPrChange w:id="1610" w:author="anna.resch88@gmail.com" w:date="2022-01-04T09:34:00Z">
                  <w:rPr>
                    <w:del w:id="1611" w:author="anna.resch88@gmail.com" w:date="2022-01-03T16:08:00Z"/>
                    <w:rFonts w:asciiTheme="majorHAnsi" w:eastAsia="Times New Roman" w:hAnsiTheme="majorHAnsi" w:cstheme="majorHAnsi"/>
                    <w:color w:val="FFFFFF"/>
                    <w:lang w:eastAsia="de-DE"/>
                  </w:rPr>
                </w:rPrChange>
              </w:rPr>
            </w:pPr>
            <w:bookmarkStart w:id="1612" w:name="_Toc92186692"/>
            <w:bookmarkStart w:id="1613" w:name="_Toc92187384"/>
            <w:bookmarkStart w:id="1614" w:name="_Toc92188076"/>
            <w:bookmarkStart w:id="1615" w:name="_Toc92188766"/>
            <w:bookmarkStart w:id="1616" w:name="_Toc92189421"/>
            <w:bookmarkStart w:id="1617" w:name="_Toc92190077"/>
            <w:bookmarkStart w:id="1618" w:name="_Toc92190733"/>
            <w:bookmarkEnd w:id="1612"/>
            <w:bookmarkEnd w:id="1613"/>
            <w:bookmarkEnd w:id="1614"/>
            <w:bookmarkEnd w:id="1615"/>
            <w:bookmarkEnd w:id="1616"/>
            <w:bookmarkEnd w:id="1617"/>
            <w:bookmarkEnd w:id="1618"/>
          </w:p>
        </w:tc>
        <w:tc>
          <w:tcPr>
            <w:tcW w:w="898" w:type="dxa"/>
            <w:tcBorders>
              <w:top w:val="nil"/>
              <w:left w:val="nil"/>
              <w:bottom w:val="single" w:sz="4" w:space="0" w:color="auto"/>
              <w:right w:val="single" w:sz="4" w:space="0" w:color="auto"/>
            </w:tcBorders>
            <w:shd w:val="clear" w:color="000000" w:fill="C6E0B4"/>
            <w:noWrap/>
            <w:vAlign w:val="bottom"/>
            <w:hideMark/>
          </w:tcPr>
          <w:p w14:paraId="3E28B4CD" w14:textId="48AD565B" w:rsidR="00067C6D" w:rsidRPr="00F86424" w:rsidDel="002739DA" w:rsidRDefault="00067C6D" w:rsidP="003228B4">
            <w:pPr>
              <w:numPr>
                <w:ilvl w:val="0"/>
                <w:numId w:val="47"/>
              </w:numPr>
              <w:spacing w:after="0" w:line="240" w:lineRule="auto"/>
              <w:jc w:val="center"/>
              <w:rPr>
                <w:del w:id="1619" w:author="anna.resch88@gmail.com" w:date="2022-01-03T16:08:00Z"/>
                <w:rFonts w:asciiTheme="majorHAnsi" w:eastAsia="Times New Roman" w:hAnsiTheme="majorHAnsi" w:cstheme="majorHAnsi"/>
                <w:color w:val="000000"/>
                <w:lang w:val="en-US" w:eastAsia="de-DE"/>
                <w:rPrChange w:id="1620" w:author="anna.resch88@gmail.com" w:date="2022-01-04T09:34:00Z">
                  <w:rPr>
                    <w:del w:id="1621" w:author="anna.resch88@gmail.com" w:date="2022-01-03T16:08:00Z"/>
                    <w:rFonts w:asciiTheme="majorHAnsi" w:eastAsia="Times New Roman" w:hAnsiTheme="majorHAnsi" w:cstheme="majorHAnsi"/>
                    <w:color w:val="000000"/>
                    <w:lang w:eastAsia="de-DE"/>
                  </w:rPr>
                </w:rPrChange>
              </w:rPr>
            </w:pPr>
            <w:bookmarkStart w:id="1622" w:name="_Toc92186693"/>
            <w:bookmarkStart w:id="1623" w:name="_Toc92187385"/>
            <w:bookmarkStart w:id="1624" w:name="_Toc92188077"/>
            <w:bookmarkStart w:id="1625" w:name="_Toc92188767"/>
            <w:bookmarkStart w:id="1626" w:name="_Toc92189422"/>
            <w:bookmarkStart w:id="1627" w:name="_Toc92190078"/>
            <w:bookmarkStart w:id="1628" w:name="_Toc92190734"/>
            <w:bookmarkEnd w:id="1622"/>
            <w:bookmarkEnd w:id="1623"/>
            <w:bookmarkEnd w:id="1624"/>
            <w:bookmarkEnd w:id="1625"/>
            <w:bookmarkEnd w:id="1626"/>
            <w:bookmarkEnd w:id="1627"/>
            <w:bookmarkEnd w:id="1628"/>
          </w:p>
        </w:tc>
        <w:bookmarkStart w:id="1629" w:name="_Toc92186694"/>
        <w:bookmarkStart w:id="1630" w:name="_Toc92187386"/>
        <w:bookmarkStart w:id="1631" w:name="_Toc92188078"/>
        <w:bookmarkStart w:id="1632" w:name="_Toc92188768"/>
        <w:bookmarkStart w:id="1633" w:name="_Toc92189423"/>
        <w:bookmarkStart w:id="1634" w:name="_Toc92190079"/>
        <w:bookmarkStart w:id="1635" w:name="_Toc92190735"/>
        <w:bookmarkEnd w:id="1629"/>
        <w:bookmarkEnd w:id="1630"/>
        <w:bookmarkEnd w:id="1631"/>
        <w:bookmarkEnd w:id="1632"/>
        <w:bookmarkEnd w:id="1633"/>
        <w:bookmarkEnd w:id="1634"/>
        <w:bookmarkEnd w:id="1635"/>
      </w:tr>
      <w:tr w:rsidR="00067C6D" w:rsidRPr="009E3BE9" w:rsidDel="002739DA" w14:paraId="29E83841" w14:textId="693976C2" w:rsidTr="00D830B0">
        <w:trPr>
          <w:trHeight w:val="290"/>
          <w:del w:id="1636"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17FC520A" w14:textId="3CF2B8D4" w:rsidR="00067C6D" w:rsidRPr="00F86424" w:rsidDel="002739DA" w:rsidRDefault="00067C6D" w:rsidP="003228B4">
            <w:pPr>
              <w:numPr>
                <w:ilvl w:val="0"/>
                <w:numId w:val="47"/>
              </w:numPr>
              <w:spacing w:after="0" w:line="240" w:lineRule="auto"/>
              <w:jc w:val="both"/>
              <w:rPr>
                <w:del w:id="1637" w:author="anna.resch88@gmail.com" w:date="2022-01-03T16:08:00Z"/>
                <w:rFonts w:asciiTheme="majorHAnsi" w:eastAsia="Times New Roman" w:hAnsiTheme="majorHAnsi" w:cstheme="majorHAnsi"/>
                <w:color w:val="000000"/>
                <w:lang w:val="en-US" w:eastAsia="de-DE"/>
                <w:rPrChange w:id="1638" w:author="anna.resch88@gmail.com" w:date="2022-01-04T09:34:00Z">
                  <w:rPr>
                    <w:del w:id="1639" w:author="anna.resch88@gmail.com" w:date="2022-01-03T16:08:00Z"/>
                    <w:rFonts w:asciiTheme="majorHAnsi" w:eastAsia="Times New Roman" w:hAnsiTheme="majorHAnsi" w:cstheme="majorHAnsi"/>
                    <w:color w:val="000000"/>
                    <w:lang w:eastAsia="de-DE"/>
                  </w:rPr>
                </w:rPrChange>
              </w:rPr>
            </w:pPr>
            <w:del w:id="1640" w:author="anna.resch88@gmail.com" w:date="2022-01-03T16:08:00Z">
              <w:r w:rsidRPr="00F86424" w:rsidDel="002739DA">
                <w:rPr>
                  <w:rFonts w:asciiTheme="majorHAnsi" w:eastAsia="Times New Roman" w:hAnsiTheme="majorHAnsi" w:cstheme="majorHAnsi"/>
                  <w:color w:val="000000"/>
                  <w:lang w:val="en-US" w:eastAsia="de-DE"/>
                  <w:rPrChange w:id="1641" w:author="anna.resch88@gmail.com" w:date="2022-01-04T09:34:00Z">
                    <w:rPr>
                      <w:rFonts w:asciiTheme="majorHAnsi" w:eastAsia="Times New Roman" w:hAnsiTheme="majorHAnsi" w:cstheme="majorHAnsi"/>
                      <w:color w:val="000000"/>
                      <w:lang w:eastAsia="de-DE"/>
                    </w:rPr>
                  </w:rPrChange>
                </w:rPr>
                <w:delText>ULD-V20-ULD, sample 1</w:delText>
              </w:r>
              <w:bookmarkStart w:id="1642" w:name="_Toc92186695"/>
              <w:bookmarkStart w:id="1643" w:name="_Toc92187387"/>
              <w:bookmarkStart w:id="1644" w:name="_Toc92188079"/>
              <w:bookmarkStart w:id="1645" w:name="_Toc92188769"/>
              <w:bookmarkStart w:id="1646" w:name="_Toc92189424"/>
              <w:bookmarkStart w:id="1647" w:name="_Toc92190080"/>
              <w:bookmarkStart w:id="1648" w:name="_Toc92190736"/>
              <w:bookmarkEnd w:id="1642"/>
              <w:bookmarkEnd w:id="1643"/>
              <w:bookmarkEnd w:id="1644"/>
              <w:bookmarkEnd w:id="1645"/>
              <w:bookmarkEnd w:id="1646"/>
              <w:bookmarkEnd w:id="1647"/>
              <w:bookmarkEnd w:id="1648"/>
            </w:del>
          </w:p>
        </w:tc>
        <w:tc>
          <w:tcPr>
            <w:tcW w:w="859" w:type="dxa"/>
            <w:tcBorders>
              <w:top w:val="nil"/>
              <w:left w:val="nil"/>
              <w:bottom w:val="single" w:sz="4" w:space="0" w:color="auto"/>
              <w:right w:val="single" w:sz="4" w:space="0" w:color="auto"/>
            </w:tcBorders>
            <w:shd w:val="clear" w:color="000000" w:fill="A9D08E"/>
            <w:noWrap/>
            <w:vAlign w:val="bottom"/>
            <w:hideMark/>
          </w:tcPr>
          <w:p w14:paraId="45E40C2B" w14:textId="6CA393DA" w:rsidR="00067C6D" w:rsidRPr="00F86424" w:rsidDel="002739DA" w:rsidRDefault="00067C6D" w:rsidP="003228B4">
            <w:pPr>
              <w:numPr>
                <w:ilvl w:val="0"/>
                <w:numId w:val="47"/>
              </w:numPr>
              <w:spacing w:after="0" w:line="240" w:lineRule="auto"/>
              <w:jc w:val="center"/>
              <w:rPr>
                <w:del w:id="1649" w:author="anna.resch88@gmail.com" w:date="2022-01-03T16:08:00Z"/>
                <w:rFonts w:asciiTheme="majorHAnsi" w:eastAsia="Times New Roman" w:hAnsiTheme="majorHAnsi" w:cstheme="majorHAnsi"/>
                <w:color w:val="000000"/>
                <w:lang w:val="en-US" w:eastAsia="de-DE"/>
                <w:rPrChange w:id="1650" w:author="anna.resch88@gmail.com" w:date="2022-01-04T09:34:00Z">
                  <w:rPr>
                    <w:del w:id="1651" w:author="anna.resch88@gmail.com" w:date="2022-01-03T16:08:00Z"/>
                    <w:rFonts w:asciiTheme="majorHAnsi" w:eastAsia="Times New Roman" w:hAnsiTheme="majorHAnsi" w:cstheme="majorHAnsi"/>
                    <w:color w:val="000000"/>
                    <w:lang w:eastAsia="de-DE"/>
                  </w:rPr>
                </w:rPrChange>
              </w:rPr>
            </w:pPr>
            <w:del w:id="1652" w:author="anna.resch88@gmail.com" w:date="2022-01-03T16:08:00Z">
              <w:r w:rsidRPr="00F86424" w:rsidDel="002739DA">
                <w:rPr>
                  <w:rFonts w:asciiTheme="majorHAnsi" w:eastAsia="Times New Roman" w:hAnsiTheme="majorHAnsi" w:cstheme="majorHAnsi"/>
                  <w:color w:val="000000"/>
                  <w:lang w:val="en-US" w:eastAsia="de-DE"/>
                  <w:rPrChange w:id="1653" w:author="anna.resch88@gmail.com" w:date="2022-01-04T09:34:00Z">
                    <w:rPr>
                      <w:rFonts w:asciiTheme="majorHAnsi" w:eastAsia="Times New Roman" w:hAnsiTheme="majorHAnsi" w:cstheme="majorHAnsi"/>
                      <w:color w:val="000000"/>
                      <w:lang w:eastAsia="de-DE"/>
                    </w:rPr>
                  </w:rPrChange>
                </w:rPr>
                <w:delText>20%</w:delText>
              </w:r>
              <w:bookmarkStart w:id="1654" w:name="_Toc92186696"/>
              <w:bookmarkStart w:id="1655" w:name="_Toc92187388"/>
              <w:bookmarkStart w:id="1656" w:name="_Toc92188080"/>
              <w:bookmarkStart w:id="1657" w:name="_Toc92188770"/>
              <w:bookmarkStart w:id="1658" w:name="_Toc92189425"/>
              <w:bookmarkStart w:id="1659" w:name="_Toc92190081"/>
              <w:bookmarkStart w:id="1660" w:name="_Toc92190737"/>
              <w:bookmarkEnd w:id="1654"/>
              <w:bookmarkEnd w:id="1655"/>
              <w:bookmarkEnd w:id="1656"/>
              <w:bookmarkEnd w:id="1657"/>
              <w:bookmarkEnd w:id="1658"/>
              <w:bookmarkEnd w:id="1659"/>
              <w:bookmarkEnd w:id="1660"/>
            </w:del>
          </w:p>
        </w:tc>
        <w:tc>
          <w:tcPr>
            <w:tcW w:w="937" w:type="dxa"/>
            <w:tcBorders>
              <w:top w:val="nil"/>
              <w:left w:val="nil"/>
              <w:bottom w:val="single" w:sz="4" w:space="0" w:color="auto"/>
              <w:right w:val="single" w:sz="4" w:space="0" w:color="auto"/>
            </w:tcBorders>
            <w:shd w:val="clear" w:color="000000" w:fill="A9D08E"/>
            <w:noWrap/>
            <w:vAlign w:val="bottom"/>
            <w:hideMark/>
          </w:tcPr>
          <w:p w14:paraId="58B3B2D9" w14:textId="7BEB88C0" w:rsidR="00067C6D" w:rsidRPr="00F86424" w:rsidDel="002739DA" w:rsidRDefault="00067C6D" w:rsidP="003228B4">
            <w:pPr>
              <w:numPr>
                <w:ilvl w:val="0"/>
                <w:numId w:val="47"/>
              </w:numPr>
              <w:spacing w:after="0" w:line="240" w:lineRule="auto"/>
              <w:jc w:val="center"/>
              <w:rPr>
                <w:del w:id="1661" w:author="anna.resch88@gmail.com" w:date="2022-01-03T16:08:00Z"/>
                <w:rFonts w:asciiTheme="majorHAnsi" w:eastAsia="Times New Roman" w:hAnsiTheme="majorHAnsi" w:cstheme="majorHAnsi"/>
                <w:color w:val="000000"/>
                <w:lang w:val="en-US" w:eastAsia="de-DE"/>
                <w:rPrChange w:id="1662" w:author="anna.resch88@gmail.com" w:date="2022-01-04T09:34:00Z">
                  <w:rPr>
                    <w:del w:id="1663" w:author="anna.resch88@gmail.com" w:date="2022-01-03T16:08:00Z"/>
                    <w:rFonts w:asciiTheme="majorHAnsi" w:eastAsia="Times New Roman" w:hAnsiTheme="majorHAnsi" w:cstheme="majorHAnsi"/>
                    <w:color w:val="000000"/>
                    <w:lang w:eastAsia="de-DE"/>
                  </w:rPr>
                </w:rPrChange>
              </w:rPr>
            </w:pPr>
            <w:del w:id="1664" w:author="anna.resch88@gmail.com" w:date="2022-01-03T16:08:00Z">
              <w:r w:rsidRPr="00F86424" w:rsidDel="002739DA">
                <w:rPr>
                  <w:rFonts w:asciiTheme="majorHAnsi" w:eastAsia="Times New Roman" w:hAnsiTheme="majorHAnsi" w:cstheme="majorHAnsi"/>
                  <w:color w:val="000000"/>
                  <w:lang w:val="en-US" w:eastAsia="de-DE"/>
                  <w:rPrChange w:id="1665" w:author="anna.resch88@gmail.com" w:date="2022-01-04T09:34:00Z">
                    <w:rPr>
                      <w:rFonts w:asciiTheme="majorHAnsi" w:eastAsia="Times New Roman" w:hAnsiTheme="majorHAnsi" w:cstheme="majorHAnsi"/>
                      <w:color w:val="000000"/>
                      <w:lang w:eastAsia="de-DE"/>
                    </w:rPr>
                  </w:rPrChange>
                </w:rPr>
                <w:delText>water</w:delText>
              </w:r>
              <w:bookmarkStart w:id="1666" w:name="_Toc92186697"/>
              <w:bookmarkStart w:id="1667" w:name="_Toc92187389"/>
              <w:bookmarkStart w:id="1668" w:name="_Toc92188081"/>
              <w:bookmarkStart w:id="1669" w:name="_Toc92188771"/>
              <w:bookmarkStart w:id="1670" w:name="_Toc92189426"/>
              <w:bookmarkStart w:id="1671" w:name="_Toc92190082"/>
              <w:bookmarkStart w:id="1672" w:name="_Toc92190738"/>
              <w:bookmarkEnd w:id="1666"/>
              <w:bookmarkEnd w:id="1667"/>
              <w:bookmarkEnd w:id="1668"/>
              <w:bookmarkEnd w:id="1669"/>
              <w:bookmarkEnd w:id="1670"/>
              <w:bookmarkEnd w:id="1671"/>
              <w:bookmarkEnd w:id="1672"/>
            </w:del>
          </w:p>
        </w:tc>
        <w:tc>
          <w:tcPr>
            <w:tcW w:w="952" w:type="dxa"/>
            <w:tcBorders>
              <w:top w:val="nil"/>
              <w:left w:val="nil"/>
              <w:bottom w:val="single" w:sz="4" w:space="0" w:color="auto"/>
              <w:right w:val="single" w:sz="4" w:space="0" w:color="auto"/>
            </w:tcBorders>
            <w:shd w:val="clear" w:color="000000" w:fill="A9D08E"/>
            <w:noWrap/>
            <w:vAlign w:val="bottom"/>
            <w:hideMark/>
          </w:tcPr>
          <w:p w14:paraId="00E117E3" w14:textId="5422991D" w:rsidR="00067C6D" w:rsidRPr="00F86424" w:rsidDel="002739DA" w:rsidRDefault="00067C6D" w:rsidP="003228B4">
            <w:pPr>
              <w:numPr>
                <w:ilvl w:val="0"/>
                <w:numId w:val="47"/>
              </w:numPr>
              <w:spacing w:after="0" w:line="240" w:lineRule="auto"/>
              <w:jc w:val="center"/>
              <w:rPr>
                <w:del w:id="1673" w:author="anna.resch88@gmail.com" w:date="2022-01-03T16:08:00Z"/>
                <w:rFonts w:asciiTheme="majorHAnsi" w:eastAsia="Times New Roman" w:hAnsiTheme="majorHAnsi" w:cstheme="majorHAnsi"/>
                <w:color w:val="000000"/>
                <w:lang w:val="en-US" w:eastAsia="de-DE"/>
                <w:rPrChange w:id="1674" w:author="anna.resch88@gmail.com" w:date="2022-01-04T09:34:00Z">
                  <w:rPr>
                    <w:del w:id="1675" w:author="anna.resch88@gmail.com" w:date="2022-01-03T16:08:00Z"/>
                    <w:rFonts w:asciiTheme="majorHAnsi" w:eastAsia="Times New Roman" w:hAnsiTheme="majorHAnsi" w:cstheme="majorHAnsi"/>
                    <w:color w:val="000000"/>
                    <w:lang w:eastAsia="de-DE"/>
                  </w:rPr>
                </w:rPrChange>
              </w:rPr>
            </w:pPr>
            <w:del w:id="1676" w:author="anna.resch88@gmail.com" w:date="2022-01-03T16:08:00Z">
              <w:r w:rsidRPr="00F86424" w:rsidDel="002739DA">
                <w:rPr>
                  <w:rFonts w:asciiTheme="majorHAnsi" w:eastAsia="Times New Roman" w:hAnsiTheme="majorHAnsi" w:cstheme="majorHAnsi"/>
                  <w:color w:val="000000"/>
                  <w:lang w:val="en-US" w:eastAsia="de-DE"/>
                  <w:rPrChange w:id="1677" w:author="anna.resch88@gmail.com" w:date="2022-01-04T09:34:00Z">
                    <w:rPr>
                      <w:rFonts w:asciiTheme="majorHAnsi" w:eastAsia="Times New Roman" w:hAnsiTheme="majorHAnsi" w:cstheme="majorHAnsi"/>
                      <w:color w:val="000000"/>
                      <w:lang w:eastAsia="de-DE"/>
                    </w:rPr>
                  </w:rPrChange>
                </w:rPr>
                <w:delText>RF</w:delText>
              </w:r>
              <w:bookmarkStart w:id="1678" w:name="_Toc92186698"/>
              <w:bookmarkStart w:id="1679" w:name="_Toc92187390"/>
              <w:bookmarkStart w:id="1680" w:name="_Toc92188082"/>
              <w:bookmarkStart w:id="1681" w:name="_Toc92188772"/>
              <w:bookmarkStart w:id="1682" w:name="_Toc92189427"/>
              <w:bookmarkStart w:id="1683" w:name="_Toc92190083"/>
              <w:bookmarkStart w:id="1684" w:name="_Toc92190739"/>
              <w:bookmarkEnd w:id="1678"/>
              <w:bookmarkEnd w:id="1679"/>
              <w:bookmarkEnd w:id="1680"/>
              <w:bookmarkEnd w:id="1681"/>
              <w:bookmarkEnd w:id="1682"/>
              <w:bookmarkEnd w:id="1683"/>
              <w:bookmarkEnd w:id="1684"/>
            </w:del>
          </w:p>
        </w:tc>
        <w:tc>
          <w:tcPr>
            <w:tcW w:w="1081" w:type="dxa"/>
            <w:tcBorders>
              <w:top w:val="nil"/>
              <w:left w:val="nil"/>
              <w:bottom w:val="single" w:sz="4" w:space="0" w:color="auto"/>
              <w:right w:val="single" w:sz="4" w:space="0" w:color="auto"/>
            </w:tcBorders>
            <w:shd w:val="clear" w:color="000000" w:fill="A9D08E"/>
            <w:noWrap/>
            <w:vAlign w:val="bottom"/>
            <w:hideMark/>
          </w:tcPr>
          <w:p w14:paraId="565E05E7" w14:textId="3FD414D0" w:rsidR="00067C6D" w:rsidRPr="00F86424" w:rsidDel="002739DA" w:rsidRDefault="00067C6D" w:rsidP="003228B4">
            <w:pPr>
              <w:numPr>
                <w:ilvl w:val="0"/>
                <w:numId w:val="47"/>
              </w:numPr>
              <w:spacing w:after="0" w:line="240" w:lineRule="auto"/>
              <w:jc w:val="center"/>
              <w:rPr>
                <w:del w:id="1685" w:author="anna.resch88@gmail.com" w:date="2022-01-03T16:08:00Z"/>
                <w:rFonts w:asciiTheme="majorHAnsi" w:eastAsia="Times New Roman" w:hAnsiTheme="majorHAnsi" w:cstheme="majorHAnsi"/>
                <w:color w:val="000000"/>
                <w:lang w:val="en-US" w:eastAsia="de-DE"/>
                <w:rPrChange w:id="1686" w:author="anna.resch88@gmail.com" w:date="2022-01-04T09:34:00Z">
                  <w:rPr>
                    <w:del w:id="1687" w:author="anna.resch88@gmail.com" w:date="2022-01-03T16:08:00Z"/>
                    <w:rFonts w:asciiTheme="majorHAnsi" w:eastAsia="Times New Roman" w:hAnsiTheme="majorHAnsi" w:cstheme="majorHAnsi"/>
                    <w:color w:val="000000"/>
                    <w:lang w:eastAsia="de-DE"/>
                  </w:rPr>
                </w:rPrChange>
              </w:rPr>
            </w:pPr>
            <w:del w:id="1688" w:author="anna.resch88@gmail.com" w:date="2022-01-03T16:08:00Z">
              <w:r w:rsidRPr="00F86424" w:rsidDel="002739DA">
                <w:rPr>
                  <w:rFonts w:asciiTheme="majorHAnsi" w:eastAsia="Times New Roman" w:hAnsiTheme="majorHAnsi" w:cstheme="majorHAnsi"/>
                  <w:color w:val="000000"/>
                  <w:lang w:val="en-US" w:eastAsia="de-DE"/>
                  <w:rPrChange w:id="1689" w:author="anna.resch88@gmail.com" w:date="2022-01-04T09:34:00Z">
                    <w:rPr>
                      <w:rFonts w:asciiTheme="majorHAnsi" w:eastAsia="Times New Roman" w:hAnsiTheme="majorHAnsi" w:cstheme="majorHAnsi"/>
                      <w:color w:val="000000"/>
                      <w:lang w:eastAsia="de-DE"/>
                    </w:rPr>
                  </w:rPrChange>
                </w:rPr>
                <w:delText>25.4</w:delText>
              </w:r>
              <w:bookmarkStart w:id="1690" w:name="_Toc92186699"/>
              <w:bookmarkStart w:id="1691" w:name="_Toc92187391"/>
              <w:bookmarkStart w:id="1692" w:name="_Toc92188083"/>
              <w:bookmarkStart w:id="1693" w:name="_Toc92188773"/>
              <w:bookmarkStart w:id="1694" w:name="_Toc92189428"/>
              <w:bookmarkStart w:id="1695" w:name="_Toc92190084"/>
              <w:bookmarkStart w:id="1696" w:name="_Toc92190740"/>
              <w:bookmarkEnd w:id="1690"/>
              <w:bookmarkEnd w:id="1691"/>
              <w:bookmarkEnd w:id="1692"/>
              <w:bookmarkEnd w:id="1693"/>
              <w:bookmarkEnd w:id="1694"/>
              <w:bookmarkEnd w:id="1695"/>
              <w:bookmarkEnd w:id="1696"/>
            </w:del>
          </w:p>
        </w:tc>
        <w:tc>
          <w:tcPr>
            <w:tcW w:w="1349" w:type="dxa"/>
            <w:tcBorders>
              <w:top w:val="nil"/>
              <w:left w:val="nil"/>
              <w:bottom w:val="single" w:sz="4" w:space="0" w:color="auto"/>
              <w:right w:val="single" w:sz="4" w:space="0" w:color="auto"/>
            </w:tcBorders>
            <w:shd w:val="clear" w:color="000000" w:fill="A9D08E"/>
            <w:noWrap/>
            <w:vAlign w:val="bottom"/>
            <w:hideMark/>
          </w:tcPr>
          <w:p w14:paraId="70154FB9" w14:textId="1F8A214F" w:rsidR="00067C6D" w:rsidRPr="00F86424" w:rsidDel="002739DA" w:rsidRDefault="00067C6D" w:rsidP="003228B4">
            <w:pPr>
              <w:numPr>
                <w:ilvl w:val="0"/>
                <w:numId w:val="47"/>
              </w:numPr>
              <w:spacing w:after="0" w:line="240" w:lineRule="auto"/>
              <w:jc w:val="center"/>
              <w:rPr>
                <w:del w:id="1697" w:author="anna.resch88@gmail.com" w:date="2022-01-03T16:08:00Z"/>
                <w:rFonts w:asciiTheme="majorHAnsi" w:eastAsia="Times New Roman" w:hAnsiTheme="majorHAnsi" w:cstheme="majorHAnsi"/>
                <w:color w:val="000000"/>
                <w:lang w:val="en-US" w:eastAsia="de-DE"/>
                <w:rPrChange w:id="1698" w:author="anna.resch88@gmail.com" w:date="2022-01-04T09:34:00Z">
                  <w:rPr>
                    <w:del w:id="1699" w:author="anna.resch88@gmail.com" w:date="2022-01-03T16:08:00Z"/>
                    <w:rFonts w:asciiTheme="majorHAnsi" w:eastAsia="Times New Roman" w:hAnsiTheme="majorHAnsi" w:cstheme="majorHAnsi"/>
                    <w:color w:val="000000"/>
                    <w:lang w:eastAsia="de-DE"/>
                  </w:rPr>
                </w:rPrChange>
              </w:rPr>
            </w:pPr>
            <w:del w:id="1700" w:author="anna.resch88@gmail.com" w:date="2022-01-03T16:08:00Z">
              <w:r w:rsidRPr="00F86424" w:rsidDel="002739DA">
                <w:rPr>
                  <w:rFonts w:asciiTheme="majorHAnsi" w:eastAsia="Times New Roman" w:hAnsiTheme="majorHAnsi" w:cstheme="majorHAnsi"/>
                  <w:color w:val="000000"/>
                  <w:lang w:val="en-US" w:eastAsia="de-DE"/>
                  <w:rPrChange w:id="1701" w:author="anna.resch88@gmail.com" w:date="2022-01-04T09:34:00Z">
                    <w:rPr>
                      <w:rFonts w:asciiTheme="majorHAnsi" w:eastAsia="Times New Roman" w:hAnsiTheme="majorHAnsi" w:cstheme="majorHAnsi"/>
                      <w:color w:val="000000"/>
                      <w:lang w:eastAsia="de-DE"/>
                    </w:rPr>
                  </w:rPrChange>
                </w:rPr>
                <w:delText>15</w:delText>
              </w:r>
              <w:bookmarkStart w:id="1702" w:name="_Toc92186700"/>
              <w:bookmarkStart w:id="1703" w:name="_Toc92187392"/>
              <w:bookmarkStart w:id="1704" w:name="_Toc92188084"/>
              <w:bookmarkStart w:id="1705" w:name="_Toc92188774"/>
              <w:bookmarkStart w:id="1706" w:name="_Toc92189429"/>
              <w:bookmarkStart w:id="1707" w:name="_Toc92190085"/>
              <w:bookmarkStart w:id="1708" w:name="_Toc92190741"/>
              <w:bookmarkEnd w:id="1702"/>
              <w:bookmarkEnd w:id="1703"/>
              <w:bookmarkEnd w:id="1704"/>
              <w:bookmarkEnd w:id="1705"/>
              <w:bookmarkEnd w:id="1706"/>
              <w:bookmarkEnd w:id="1707"/>
              <w:bookmarkEnd w:id="1708"/>
            </w:del>
          </w:p>
        </w:tc>
        <w:tc>
          <w:tcPr>
            <w:tcW w:w="892" w:type="dxa"/>
            <w:tcBorders>
              <w:top w:val="nil"/>
              <w:left w:val="nil"/>
              <w:bottom w:val="single" w:sz="4" w:space="0" w:color="auto"/>
              <w:right w:val="single" w:sz="4" w:space="0" w:color="auto"/>
            </w:tcBorders>
            <w:shd w:val="clear" w:color="000000" w:fill="A9D08E"/>
            <w:noWrap/>
            <w:vAlign w:val="bottom"/>
            <w:hideMark/>
          </w:tcPr>
          <w:p w14:paraId="7CA06B95" w14:textId="745EBA1D" w:rsidR="00067C6D" w:rsidRPr="00F86424" w:rsidDel="002739DA" w:rsidRDefault="00067C6D" w:rsidP="003228B4">
            <w:pPr>
              <w:numPr>
                <w:ilvl w:val="0"/>
                <w:numId w:val="47"/>
              </w:numPr>
              <w:spacing w:after="0" w:line="240" w:lineRule="auto"/>
              <w:jc w:val="center"/>
              <w:rPr>
                <w:del w:id="1709" w:author="anna.resch88@gmail.com" w:date="2022-01-03T16:08:00Z"/>
                <w:rFonts w:asciiTheme="majorHAnsi" w:eastAsia="Times New Roman" w:hAnsiTheme="majorHAnsi" w:cstheme="majorHAnsi"/>
                <w:color w:val="000000"/>
                <w:lang w:val="en-US" w:eastAsia="de-DE"/>
                <w:rPrChange w:id="1710" w:author="anna.resch88@gmail.com" w:date="2022-01-04T09:34:00Z">
                  <w:rPr>
                    <w:del w:id="1711" w:author="anna.resch88@gmail.com" w:date="2022-01-03T16:08:00Z"/>
                    <w:rFonts w:asciiTheme="majorHAnsi" w:eastAsia="Times New Roman" w:hAnsiTheme="majorHAnsi" w:cstheme="majorHAnsi"/>
                    <w:color w:val="000000"/>
                    <w:lang w:eastAsia="de-DE"/>
                  </w:rPr>
                </w:rPrChange>
              </w:rPr>
            </w:pPr>
            <w:del w:id="1712" w:author="anna.resch88@gmail.com" w:date="2022-01-03T16:08:00Z">
              <w:r w:rsidRPr="00F86424" w:rsidDel="002739DA">
                <w:rPr>
                  <w:rFonts w:asciiTheme="majorHAnsi" w:eastAsia="Times New Roman" w:hAnsiTheme="majorHAnsi" w:cstheme="majorHAnsi"/>
                  <w:color w:val="000000"/>
                  <w:lang w:val="en-US" w:eastAsia="de-DE"/>
                  <w:rPrChange w:id="1713" w:author="anna.resch88@gmail.com" w:date="2022-01-04T09:34:00Z">
                    <w:rPr>
                      <w:rFonts w:asciiTheme="majorHAnsi" w:eastAsia="Times New Roman" w:hAnsiTheme="majorHAnsi" w:cstheme="majorHAnsi"/>
                      <w:color w:val="000000"/>
                      <w:lang w:eastAsia="de-DE"/>
                    </w:rPr>
                  </w:rPrChange>
                </w:rPr>
                <w:delText>134.69</w:delText>
              </w:r>
              <w:bookmarkStart w:id="1714" w:name="_Toc92186701"/>
              <w:bookmarkStart w:id="1715" w:name="_Toc92187393"/>
              <w:bookmarkStart w:id="1716" w:name="_Toc92188085"/>
              <w:bookmarkStart w:id="1717" w:name="_Toc92188775"/>
              <w:bookmarkStart w:id="1718" w:name="_Toc92189430"/>
              <w:bookmarkStart w:id="1719" w:name="_Toc92190086"/>
              <w:bookmarkStart w:id="1720" w:name="_Toc92190742"/>
              <w:bookmarkEnd w:id="1714"/>
              <w:bookmarkEnd w:id="1715"/>
              <w:bookmarkEnd w:id="1716"/>
              <w:bookmarkEnd w:id="1717"/>
              <w:bookmarkEnd w:id="1718"/>
              <w:bookmarkEnd w:id="1719"/>
              <w:bookmarkEnd w:id="1720"/>
            </w:del>
          </w:p>
        </w:tc>
        <w:tc>
          <w:tcPr>
            <w:tcW w:w="743" w:type="dxa"/>
            <w:tcBorders>
              <w:top w:val="nil"/>
              <w:left w:val="nil"/>
              <w:bottom w:val="single" w:sz="4" w:space="0" w:color="auto"/>
              <w:right w:val="nil"/>
            </w:tcBorders>
            <w:shd w:val="clear" w:color="000000" w:fill="A9D08E"/>
            <w:noWrap/>
            <w:vAlign w:val="bottom"/>
            <w:hideMark/>
          </w:tcPr>
          <w:p w14:paraId="314C2B3D" w14:textId="12D438E7" w:rsidR="00067C6D" w:rsidRPr="00F86424" w:rsidDel="002739DA" w:rsidRDefault="00067C6D" w:rsidP="003228B4">
            <w:pPr>
              <w:numPr>
                <w:ilvl w:val="0"/>
                <w:numId w:val="47"/>
              </w:numPr>
              <w:spacing w:after="0" w:line="240" w:lineRule="auto"/>
              <w:jc w:val="center"/>
              <w:rPr>
                <w:del w:id="1721" w:author="anna.resch88@gmail.com" w:date="2022-01-03T16:08:00Z"/>
                <w:rFonts w:asciiTheme="majorHAnsi" w:eastAsia="Times New Roman" w:hAnsiTheme="majorHAnsi" w:cstheme="majorHAnsi"/>
                <w:color w:val="000000"/>
                <w:lang w:val="en-US" w:eastAsia="de-DE"/>
                <w:rPrChange w:id="1722" w:author="anna.resch88@gmail.com" w:date="2022-01-04T09:34:00Z">
                  <w:rPr>
                    <w:del w:id="1723" w:author="anna.resch88@gmail.com" w:date="2022-01-03T16:08:00Z"/>
                    <w:rFonts w:asciiTheme="majorHAnsi" w:eastAsia="Times New Roman" w:hAnsiTheme="majorHAnsi" w:cstheme="majorHAnsi"/>
                    <w:color w:val="000000"/>
                    <w:lang w:eastAsia="de-DE"/>
                  </w:rPr>
                </w:rPrChange>
              </w:rPr>
            </w:pPr>
            <w:del w:id="1724" w:author="anna.resch88@gmail.com" w:date="2022-01-03T16:08:00Z">
              <w:r w:rsidRPr="00F86424" w:rsidDel="002739DA">
                <w:rPr>
                  <w:rFonts w:asciiTheme="majorHAnsi" w:eastAsia="Times New Roman" w:hAnsiTheme="majorHAnsi" w:cstheme="majorHAnsi"/>
                  <w:color w:val="000000"/>
                  <w:lang w:val="en-US" w:eastAsia="de-DE"/>
                  <w:rPrChange w:id="1725" w:author="anna.resch88@gmail.com" w:date="2022-01-04T09:34:00Z">
                    <w:rPr>
                      <w:rFonts w:asciiTheme="majorHAnsi" w:eastAsia="Times New Roman" w:hAnsiTheme="majorHAnsi" w:cstheme="majorHAnsi"/>
                      <w:color w:val="000000"/>
                      <w:lang w:eastAsia="de-DE"/>
                    </w:rPr>
                  </w:rPrChange>
                </w:rPr>
                <w:delText>7.84</w:delText>
              </w:r>
              <w:bookmarkStart w:id="1726" w:name="_Toc92186702"/>
              <w:bookmarkStart w:id="1727" w:name="_Toc92187394"/>
              <w:bookmarkStart w:id="1728" w:name="_Toc92188086"/>
              <w:bookmarkStart w:id="1729" w:name="_Toc92188776"/>
              <w:bookmarkStart w:id="1730" w:name="_Toc92189431"/>
              <w:bookmarkStart w:id="1731" w:name="_Toc92190087"/>
              <w:bookmarkStart w:id="1732" w:name="_Toc92190743"/>
              <w:bookmarkEnd w:id="1726"/>
              <w:bookmarkEnd w:id="1727"/>
              <w:bookmarkEnd w:id="1728"/>
              <w:bookmarkEnd w:id="1729"/>
              <w:bookmarkEnd w:id="1730"/>
              <w:bookmarkEnd w:id="1731"/>
              <w:bookmarkEnd w:id="1732"/>
            </w:del>
          </w:p>
        </w:tc>
        <w:tc>
          <w:tcPr>
            <w:tcW w:w="989" w:type="dxa"/>
            <w:tcBorders>
              <w:top w:val="nil"/>
              <w:left w:val="single" w:sz="4" w:space="0" w:color="auto"/>
              <w:bottom w:val="nil"/>
              <w:right w:val="single" w:sz="4" w:space="0" w:color="auto"/>
            </w:tcBorders>
            <w:shd w:val="clear" w:color="000000" w:fill="A9D08E"/>
            <w:noWrap/>
            <w:vAlign w:val="bottom"/>
            <w:hideMark/>
          </w:tcPr>
          <w:p w14:paraId="5223A398" w14:textId="7297A917" w:rsidR="00067C6D" w:rsidRPr="00F86424" w:rsidDel="002739DA" w:rsidRDefault="00067C6D" w:rsidP="003228B4">
            <w:pPr>
              <w:numPr>
                <w:ilvl w:val="0"/>
                <w:numId w:val="47"/>
              </w:numPr>
              <w:spacing w:after="0" w:line="240" w:lineRule="auto"/>
              <w:jc w:val="center"/>
              <w:rPr>
                <w:del w:id="1733" w:author="anna.resch88@gmail.com" w:date="2022-01-03T16:08:00Z"/>
                <w:rFonts w:asciiTheme="majorHAnsi" w:eastAsia="Times New Roman" w:hAnsiTheme="majorHAnsi" w:cstheme="majorHAnsi"/>
                <w:color w:val="000000"/>
                <w:lang w:val="en-US" w:eastAsia="de-DE"/>
                <w:rPrChange w:id="1734" w:author="anna.resch88@gmail.com" w:date="2022-01-04T09:34:00Z">
                  <w:rPr>
                    <w:del w:id="1735" w:author="anna.resch88@gmail.com" w:date="2022-01-03T16:08:00Z"/>
                    <w:rFonts w:asciiTheme="majorHAnsi" w:eastAsia="Times New Roman" w:hAnsiTheme="majorHAnsi" w:cstheme="majorHAnsi"/>
                    <w:color w:val="000000"/>
                    <w:lang w:eastAsia="de-DE"/>
                  </w:rPr>
                </w:rPrChange>
              </w:rPr>
            </w:pPr>
            <w:bookmarkStart w:id="1736" w:name="_Toc92186703"/>
            <w:bookmarkStart w:id="1737" w:name="_Toc92187395"/>
            <w:bookmarkStart w:id="1738" w:name="_Toc92188087"/>
            <w:bookmarkStart w:id="1739" w:name="_Toc92188777"/>
            <w:bookmarkStart w:id="1740" w:name="_Toc92189432"/>
            <w:bookmarkStart w:id="1741" w:name="_Toc92190088"/>
            <w:bookmarkStart w:id="1742" w:name="_Toc92190744"/>
            <w:bookmarkEnd w:id="1736"/>
            <w:bookmarkEnd w:id="1737"/>
            <w:bookmarkEnd w:id="1738"/>
            <w:bookmarkEnd w:id="1739"/>
            <w:bookmarkEnd w:id="1740"/>
            <w:bookmarkEnd w:id="1741"/>
            <w:bookmarkEnd w:id="1742"/>
          </w:p>
        </w:tc>
        <w:tc>
          <w:tcPr>
            <w:tcW w:w="898" w:type="dxa"/>
            <w:tcBorders>
              <w:top w:val="nil"/>
              <w:left w:val="nil"/>
              <w:bottom w:val="nil"/>
              <w:right w:val="single" w:sz="4" w:space="0" w:color="auto"/>
            </w:tcBorders>
            <w:shd w:val="clear" w:color="000000" w:fill="A9D08E"/>
            <w:noWrap/>
            <w:vAlign w:val="bottom"/>
            <w:hideMark/>
          </w:tcPr>
          <w:p w14:paraId="3C47CF4B" w14:textId="3F3ED9E2" w:rsidR="00067C6D" w:rsidRPr="00F86424" w:rsidDel="002739DA" w:rsidRDefault="00067C6D" w:rsidP="003228B4">
            <w:pPr>
              <w:numPr>
                <w:ilvl w:val="0"/>
                <w:numId w:val="47"/>
              </w:numPr>
              <w:spacing w:after="0" w:line="240" w:lineRule="auto"/>
              <w:jc w:val="center"/>
              <w:rPr>
                <w:del w:id="1743" w:author="anna.resch88@gmail.com" w:date="2022-01-03T16:08:00Z"/>
                <w:rFonts w:asciiTheme="majorHAnsi" w:eastAsia="Times New Roman" w:hAnsiTheme="majorHAnsi" w:cstheme="majorHAnsi"/>
                <w:color w:val="000000"/>
                <w:lang w:val="en-US" w:eastAsia="de-DE"/>
                <w:rPrChange w:id="1744" w:author="anna.resch88@gmail.com" w:date="2022-01-04T09:34:00Z">
                  <w:rPr>
                    <w:del w:id="1745" w:author="anna.resch88@gmail.com" w:date="2022-01-03T16:08:00Z"/>
                    <w:rFonts w:asciiTheme="majorHAnsi" w:eastAsia="Times New Roman" w:hAnsiTheme="majorHAnsi" w:cstheme="majorHAnsi"/>
                    <w:color w:val="000000"/>
                    <w:lang w:eastAsia="de-DE"/>
                  </w:rPr>
                </w:rPrChange>
              </w:rPr>
            </w:pPr>
            <w:bookmarkStart w:id="1746" w:name="_Toc92186704"/>
            <w:bookmarkStart w:id="1747" w:name="_Toc92187396"/>
            <w:bookmarkStart w:id="1748" w:name="_Toc92188088"/>
            <w:bookmarkStart w:id="1749" w:name="_Toc92188778"/>
            <w:bookmarkStart w:id="1750" w:name="_Toc92189433"/>
            <w:bookmarkStart w:id="1751" w:name="_Toc92190089"/>
            <w:bookmarkStart w:id="1752" w:name="_Toc92190745"/>
            <w:bookmarkEnd w:id="1746"/>
            <w:bookmarkEnd w:id="1747"/>
            <w:bookmarkEnd w:id="1748"/>
            <w:bookmarkEnd w:id="1749"/>
            <w:bookmarkEnd w:id="1750"/>
            <w:bookmarkEnd w:id="1751"/>
            <w:bookmarkEnd w:id="1752"/>
          </w:p>
        </w:tc>
        <w:bookmarkStart w:id="1753" w:name="_Toc92186705"/>
        <w:bookmarkStart w:id="1754" w:name="_Toc92187397"/>
        <w:bookmarkStart w:id="1755" w:name="_Toc92188089"/>
        <w:bookmarkStart w:id="1756" w:name="_Toc92188779"/>
        <w:bookmarkStart w:id="1757" w:name="_Toc92189434"/>
        <w:bookmarkStart w:id="1758" w:name="_Toc92190090"/>
        <w:bookmarkStart w:id="1759" w:name="_Toc92190746"/>
        <w:bookmarkEnd w:id="1753"/>
        <w:bookmarkEnd w:id="1754"/>
        <w:bookmarkEnd w:id="1755"/>
        <w:bookmarkEnd w:id="1756"/>
        <w:bookmarkEnd w:id="1757"/>
        <w:bookmarkEnd w:id="1758"/>
        <w:bookmarkEnd w:id="1759"/>
      </w:tr>
      <w:tr w:rsidR="00067C6D" w:rsidRPr="009E3BE9" w:rsidDel="002739DA" w14:paraId="47C71287" w14:textId="7B248D21" w:rsidTr="00D830B0">
        <w:trPr>
          <w:trHeight w:val="290"/>
          <w:del w:id="1760"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A9D08E"/>
            <w:noWrap/>
            <w:vAlign w:val="bottom"/>
            <w:hideMark/>
          </w:tcPr>
          <w:p w14:paraId="4CC2DE71" w14:textId="4C76B376" w:rsidR="00067C6D" w:rsidRPr="00F86424" w:rsidDel="002739DA" w:rsidRDefault="00067C6D" w:rsidP="003228B4">
            <w:pPr>
              <w:numPr>
                <w:ilvl w:val="0"/>
                <w:numId w:val="47"/>
              </w:numPr>
              <w:spacing w:after="0" w:line="240" w:lineRule="auto"/>
              <w:jc w:val="both"/>
              <w:rPr>
                <w:del w:id="1761" w:author="anna.resch88@gmail.com" w:date="2022-01-03T16:08:00Z"/>
                <w:rFonts w:asciiTheme="majorHAnsi" w:eastAsia="Times New Roman" w:hAnsiTheme="majorHAnsi" w:cstheme="majorHAnsi"/>
                <w:color w:val="000000"/>
                <w:lang w:val="en-US" w:eastAsia="de-DE"/>
                <w:rPrChange w:id="1762" w:author="anna.resch88@gmail.com" w:date="2022-01-04T09:34:00Z">
                  <w:rPr>
                    <w:del w:id="1763" w:author="anna.resch88@gmail.com" w:date="2022-01-03T16:08:00Z"/>
                    <w:rFonts w:asciiTheme="majorHAnsi" w:eastAsia="Times New Roman" w:hAnsiTheme="majorHAnsi" w:cstheme="majorHAnsi"/>
                    <w:color w:val="000000"/>
                    <w:lang w:eastAsia="de-DE"/>
                  </w:rPr>
                </w:rPrChange>
              </w:rPr>
            </w:pPr>
            <w:del w:id="1764" w:author="anna.resch88@gmail.com" w:date="2022-01-03T16:08:00Z">
              <w:r w:rsidRPr="00F86424" w:rsidDel="002739DA">
                <w:rPr>
                  <w:rFonts w:asciiTheme="majorHAnsi" w:eastAsia="Times New Roman" w:hAnsiTheme="majorHAnsi" w:cstheme="majorHAnsi"/>
                  <w:color w:val="000000"/>
                  <w:lang w:val="en-US" w:eastAsia="de-DE"/>
                  <w:rPrChange w:id="1765" w:author="anna.resch88@gmail.com" w:date="2022-01-04T09:34:00Z">
                    <w:rPr>
                      <w:rFonts w:asciiTheme="majorHAnsi" w:eastAsia="Times New Roman" w:hAnsiTheme="majorHAnsi" w:cstheme="majorHAnsi"/>
                      <w:color w:val="000000"/>
                      <w:lang w:eastAsia="de-DE"/>
                    </w:rPr>
                  </w:rPrChange>
                </w:rPr>
                <w:delText>ULD-V20-ULD, sample 2</w:delText>
              </w:r>
              <w:bookmarkStart w:id="1766" w:name="_Toc92186706"/>
              <w:bookmarkStart w:id="1767" w:name="_Toc92187398"/>
              <w:bookmarkStart w:id="1768" w:name="_Toc92188090"/>
              <w:bookmarkStart w:id="1769" w:name="_Toc92188780"/>
              <w:bookmarkStart w:id="1770" w:name="_Toc92189435"/>
              <w:bookmarkStart w:id="1771" w:name="_Toc92190091"/>
              <w:bookmarkStart w:id="1772" w:name="_Toc92190747"/>
              <w:bookmarkEnd w:id="1766"/>
              <w:bookmarkEnd w:id="1767"/>
              <w:bookmarkEnd w:id="1768"/>
              <w:bookmarkEnd w:id="1769"/>
              <w:bookmarkEnd w:id="1770"/>
              <w:bookmarkEnd w:id="1771"/>
              <w:bookmarkEnd w:id="1772"/>
            </w:del>
          </w:p>
        </w:tc>
        <w:tc>
          <w:tcPr>
            <w:tcW w:w="859" w:type="dxa"/>
            <w:tcBorders>
              <w:top w:val="nil"/>
              <w:left w:val="nil"/>
              <w:bottom w:val="single" w:sz="4" w:space="0" w:color="auto"/>
              <w:right w:val="single" w:sz="4" w:space="0" w:color="auto"/>
            </w:tcBorders>
            <w:shd w:val="clear" w:color="000000" w:fill="A9D08E"/>
            <w:noWrap/>
            <w:vAlign w:val="bottom"/>
            <w:hideMark/>
          </w:tcPr>
          <w:p w14:paraId="6ADC842B" w14:textId="34AC513B" w:rsidR="00067C6D" w:rsidRPr="00F86424" w:rsidDel="002739DA" w:rsidRDefault="00067C6D" w:rsidP="003228B4">
            <w:pPr>
              <w:numPr>
                <w:ilvl w:val="0"/>
                <w:numId w:val="47"/>
              </w:numPr>
              <w:spacing w:after="0" w:line="240" w:lineRule="auto"/>
              <w:jc w:val="center"/>
              <w:rPr>
                <w:del w:id="1773" w:author="anna.resch88@gmail.com" w:date="2022-01-03T16:08:00Z"/>
                <w:rFonts w:asciiTheme="majorHAnsi" w:eastAsia="Times New Roman" w:hAnsiTheme="majorHAnsi" w:cstheme="majorHAnsi"/>
                <w:color w:val="000000"/>
                <w:lang w:val="en-US" w:eastAsia="de-DE"/>
                <w:rPrChange w:id="1774" w:author="anna.resch88@gmail.com" w:date="2022-01-04T09:34:00Z">
                  <w:rPr>
                    <w:del w:id="1775" w:author="anna.resch88@gmail.com" w:date="2022-01-03T16:08:00Z"/>
                    <w:rFonts w:asciiTheme="majorHAnsi" w:eastAsia="Times New Roman" w:hAnsiTheme="majorHAnsi" w:cstheme="majorHAnsi"/>
                    <w:color w:val="000000"/>
                    <w:lang w:eastAsia="de-DE"/>
                  </w:rPr>
                </w:rPrChange>
              </w:rPr>
            </w:pPr>
            <w:del w:id="1776" w:author="anna.resch88@gmail.com" w:date="2022-01-03T16:08:00Z">
              <w:r w:rsidRPr="00F86424" w:rsidDel="002739DA">
                <w:rPr>
                  <w:rFonts w:asciiTheme="majorHAnsi" w:eastAsia="Times New Roman" w:hAnsiTheme="majorHAnsi" w:cstheme="majorHAnsi"/>
                  <w:color w:val="000000"/>
                  <w:lang w:val="en-US" w:eastAsia="de-DE"/>
                  <w:rPrChange w:id="1777" w:author="anna.resch88@gmail.com" w:date="2022-01-04T09:34:00Z">
                    <w:rPr>
                      <w:rFonts w:asciiTheme="majorHAnsi" w:eastAsia="Times New Roman" w:hAnsiTheme="majorHAnsi" w:cstheme="majorHAnsi"/>
                      <w:color w:val="000000"/>
                      <w:lang w:eastAsia="de-DE"/>
                    </w:rPr>
                  </w:rPrChange>
                </w:rPr>
                <w:delText>20%</w:delText>
              </w:r>
              <w:bookmarkStart w:id="1778" w:name="_Toc92186707"/>
              <w:bookmarkStart w:id="1779" w:name="_Toc92187399"/>
              <w:bookmarkStart w:id="1780" w:name="_Toc92188091"/>
              <w:bookmarkStart w:id="1781" w:name="_Toc92188781"/>
              <w:bookmarkStart w:id="1782" w:name="_Toc92189436"/>
              <w:bookmarkStart w:id="1783" w:name="_Toc92190092"/>
              <w:bookmarkStart w:id="1784" w:name="_Toc92190748"/>
              <w:bookmarkEnd w:id="1778"/>
              <w:bookmarkEnd w:id="1779"/>
              <w:bookmarkEnd w:id="1780"/>
              <w:bookmarkEnd w:id="1781"/>
              <w:bookmarkEnd w:id="1782"/>
              <w:bookmarkEnd w:id="1783"/>
              <w:bookmarkEnd w:id="1784"/>
            </w:del>
          </w:p>
        </w:tc>
        <w:tc>
          <w:tcPr>
            <w:tcW w:w="937" w:type="dxa"/>
            <w:tcBorders>
              <w:top w:val="nil"/>
              <w:left w:val="nil"/>
              <w:bottom w:val="single" w:sz="4" w:space="0" w:color="auto"/>
              <w:right w:val="single" w:sz="4" w:space="0" w:color="auto"/>
            </w:tcBorders>
            <w:shd w:val="clear" w:color="000000" w:fill="A9D08E"/>
            <w:noWrap/>
            <w:vAlign w:val="bottom"/>
            <w:hideMark/>
          </w:tcPr>
          <w:p w14:paraId="28C74DC6" w14:textId="2A2C7991" w:rsidR="00067C6D" w:rsidRPr="00F86424" w:rsidDel="002739DA" w:rsidRDefault="00067C6D" w:rsidP="003228B4">
            <w:pPr>
              <w:numPr>
                <w:ilvl w:val="0"/>
                <w:numId w:val="47"/>
              </w:numPr>
              <w:spacing w:after="0" w:line="240" w:lineRule="auto"/>
              <w:jc w:val="center"/>
              <w:rPr>
                <w:del w:id="1785" w:author="anna.resch88@gmail.com" w:date="2022-01-03T16:08:00Z"/>
                <w:rFonts w:asciiTheme="majorHAnsi" w:eastAsia="Times New Roman" w:hAnsiTheme="majorHAnsi" w:cstheme="majorHAnsi"/>
                <w:color w:val="000000"/>
                <w:lang w:val="en-US" w:eastAsia="de-DE"/>
                <w:rPrChange w:id="1786" w:author="anna.resch88@gmail.com" w:date="2022-01-04T09:34:00Z">
                  <w:rPr>
                    <w:del w:id="1787" w:author="anna.resch88@gmail.com" w:date="2022-01-03T16:08:00Z"/>
                    <w:rFonts w:asciiTheme="majorHAnsi" w:eastAsia="Times New Roman" w:hAnsiTheme="majorHAnsi" w:cstheme="majorHAnsi"/>
                    <w:color w:val="000000"/>
                    <w:lang w:eastAsia="de-DE"/>
                  </w:rPr>
                </w:rPrChange>
              </w:rPr>
            </w:pPr>
            <w:del w:id="1788" w:author="anna.resch88@gmail.com" w:date="2022-01-03T16:08:00Z">
              <w:r w:rsidRPr="00F86424" w:rsidDel="002739DA">
                <w:rPr>
                  <w:rFonts w:asciiTheme="majorHAnsi" w:eastAsia="Times New Roman" w:hAnsiTheme="majorHAnsi" w:cstheme="majorHAnsi"/>
                  <w:color w:val="000000"/>
                  <w:lang w:val="en-US" w:eastAsia="de-DE"/>
                  <w:rPrChange w:id="1789" w:author="anna.resch88@gmail.com" w:date="2022-01-04T09:34:00Z">
                    <w:rPr>
                      <w:rFonts w:asciiTheme="majorHAnsi" w:eastAsia="Times New Roman" w:hAnsiTheme="majorHAnsi" w:cstheme="majorHAnsi"/>
                      <w:color w:val="000000"/>
                      <w:lang w:eastAsia="de-DE"/>
                    </w:rPr>
                  </w:rPrChange>
                </w:rPr>
                <w:delText>water</w:delText>
              </w:r>
              <w:bookmarkStart w:id="1790" w:name="_Toc92186708"/>
              <w:bookmarkStart w:id="1791" w:name="_Toc92187400"/>
              <w:bookmarkStart w:id="1792" w:name="_Toc92188092"/>
              <w:bookmarkStart w:id="1793" w:name="_Toc92188782"/>
              <w:bookmarkStart w:id="1794" w:name="_Toc92189437"/>
              <w:bookmarkStart w:id="1795" w:name="_Toc92190093"/>
              <w:bookmarkStart w:id="1796" w:name="_Toc92190749"/>
              <w:bookmarkEnd w:id="1790"/>
              <w:bookmarkEnd w:id="1791"/>
              <w:bookmarkEnd w:id="1792"/>
              <w:bookmarkEnd w:id="1793"/>
              <w:bookmarkEnd w:id="1794"/>
              <w:bookmarkEnd w:id="1795"/>
              <w:bookmarkEnd w:id="1796"/>
            </w:del>
          </w:p>
        </w:tc>
        <w:tc>
          <w:tcPr>
            <w:tcW w:w="952" w:type="dxa"/>
            <w:tcBorders>
              <w:top w:val="nil"/>
              <w:left w:val="nil"/>
              <w:bottom w:val="single" w:sz="4" w:space="0" w:color="auto"/>
              <w:right w:val="single" w:sz="4" w:space="0" w:color="auto"/>
            </w:tcBorders>
            <w:shd w:val="clear" w:color="000000" w:fill="A9D08E"/>
            <w:noWrap/>
            <w:vAlign w:val="bottom"/>
            <w:hideMark/>
          </w:tcPr>
          <w:p w14:paraId="00FF6AFE" w14:textId="4CC0F9FC" w:rsidR="00067C6D" w:rsidRPr="00F86424" w:rsidDel="002739DA" w:rsidRDefault="00067C6D" w:rsidP="003228B4">
            <w:pPr>
              <w:numPr>
                <w:ilvl w:val="0"/>
                <w:numId w:val="47"/>
              </w:numPr>
              <w:spacing w:after="0" w:line="240" w:lineRule="auto"/>
              <w:jc w:val="center"/>
              <w:rPr>
                <w:del w:id="1797" w:author="anna.resch88@gmail.com" w:date="2022-01-03T16:08:00Z"/>
                <w:rFonts w:asciiTheme="majorHAnsi" w:eastAsia="Times New Roman" w:hAnsiTheme="majorHAnsi" w:cstheme="majorHAnsi"/>
                <w:color w:val="000000"/>
                <w:lang w:val="en-US" w:eastAsia="de-DE"/>
                <w:rPrChange w:id="1798" w:author="anna.resch88@gmail.com" w:date="2022-01-04T09:34:00Z">
                  <w:rPr>
                    <w:del w:id="1799" w:author="anna.resch88@gmail.com" w:date="2022-01-03T16:08:00Z"/>
                    <w:rFonts w:asciiTheme="majorHAnsi" w:eastAsia="Times New Roman" w:hAnsiTheme="majorHAnsi" w:cstheme="majorHAnsi"/>
                    <w:color w:val="000000"/>
                    <w:lang w:eastAsia="de-DE"/>
                  </w:rPr>
                </w:rPrChange>
              </w:rPr>
            </w:pPr>
            <w:del w:id="1800" w:author="anna.resch88@gmail.com" w:date="2022-01-03T16:08:00Z">
              <w:r w:rsidRPr="00F86424" w:rsidDel="002739DA">
                <w:rPr>
                  <w:rFonts w:asciiTheme="majorHAnsi" w:eastAsia="Times New Roman" w:hAnsiTheme="majorHAnsi" w:cstheme="majorHAnsi"/>
                  <w:color w:val="000000"/>
                  <w:lang w:val="en-US" w:eastAsia="de-DE"/>
                  <w:rPrChange w:id="1801" w:author="anna.resch88@gmail.com" w:date="2022-01-04T09:34:00Z">
                    <w:rPr>
                      <w:rFonts w:asciiTheme="majorHAnsi" w:eastAsia="Times New Roman" w:hAnsiTheme="majorHAnsi" w:cstheme="majorHAnsi"/>
                      <w:color w:val="000000"/>
                      <w:lang w:eastAsia="de-DE"/>
                    </w:rPr>
                  </w:rPrChange>
                </w:rPr>
                <w:delText>RF</w:delText>
              </w:r>
              <w:bookmarkStart w:id="1802" w:name="_Toc92186709"/>
              <w:bookmarkStart w:id="1803" w:name="_Toc92187401"/>
              <w:bookmarkStart w:id="1804" w:name="_Toc92188093"/>
              <w:bookmarkStart w:id="1805" w:name="_Toc92188783"/>
              <w:bookmarkStart w:id="1806" w:name="_Toc92189438"/>
              <w:bookmarkStart w:id="1807" w:name="_Toc92190094"/>
              <w:bookmarkStart w:id="1808" w:name="_Toc92190750"/>
              <w:bookmarkEnd w:id="1802"/>
              <w:bookmarkEnd w:id="1803"/>
              <w:bookmarkEnd w:id="1804"/>
              <w:bookmarkEnd w:id="1805"/>
              <w:bookmarkEnd w:id="1806"/>
              <w:bookmarkEnd w:id="1807"/>
              <w:bookmarkEnd w:id="1808"/>
            </w:del>
          </w:p>
        </w:tc>
        <w:tc>
          <w:tcPr>
            <w:tcW w:w="1081" w:type="dxa"/>
            <w:tcBorders>
              <w:top w:val="nil"/>
              <w:left w:val="nil"/>
              <w:bottom w:val="single" w:sz="4" w:space="0" w:color="auto"/>
              <w:right w:val="single" w:sz="4" w:space="0" w:color="auto"/>
            </w:tcBorders>
            <w:shd w:val="clear" w:color="000000" w:fill="A9D08E"/>
            <w:noWrap/>
            <w:vAlign w:val="bottom"/>
            <w:hideMark/>
          </w:tcPr>
          <w:p w14:paraId="61B83F61" w14:textId="03D73E1D" w:rsidR="00067C6D" w:rsidRPr="00F86424" w:rsidDel="002739DA" w:rsidRDefault="00067C6D" w:rsidP="003228B4">
            <w:pPr>
              <w:numPr>
                <w:ilvl w:val="0"/>
                <w:numId w:val="47"/>
              </w:numPr>
              <w:spacing w:after="0" w:line="240" w:lineRule="auto"/>
              <w:jc w:val="center"/>
              <w:rPr>
                <w:del w:id="1809" w:author="anna.resch88@gmail.com" w:date="2022-01-03T16:08:00Z"/>
                <w:rFonts w:asciiTheme="majorHAnsi" w:eastAsia="Times New Roman" w:hAnsiTheme="majorHAnsi" w:cstheme="majorHAnsi"/>
                <w:color w:val="000000"/>
                <w:lang w:val="en-US" w:eastAsia="de-DE"/>
                <w:rPrChange w:id="1810" w:author="anna.resch88@gmail.com" w:date="2022-01-04T09:34:00Z">
                  <w:rPr>
                    <w:del w:id="1811" w:author="anna.resch88@gmail.com" w:date="2022-01-03T16:08:00Z"/>
                    <w:rFonts w:asciiTheme="majorHAnsi" w:eastAsia="Times New Roman" w:hAnsiTheme="majorHAnsi" w:cstheme="majorHAnsi"/>
                    <w:color w:val="000000"/>
                    <w:lang w:eastAsia="de-DE"/>
                  </w:rPr>
                </w:rPrChange>
              </w:rPr>
            </w:pPr>
            <w:del w:id="1812" w:author="anna.resch88@gmail.com" w:date="2022-01-03T16:08:00Z">
              <w:r w:rsidRPr="00F86424" w:rsidDel="002739DA">
                <w:rPr>
                  <w:rFonts w:asciiTheme="majorHAnsi" w:eastAsia="Times New Roman" w:hAnsiTheme="majorHAnsi" w:cstheme="majorHAnsi"/>
                  <w:color w:val="000000"/>
                  <w:lang w:val="en-US" w:eastAsia="de-DE"/>
                  <w:rPrChange w:id="1813" w:author="anna.resch88@gmail.com" w:date="2022-01-04T09:34:00Z">
                    <w:rPr>
                      <w:rFonts w:asciiTheme="majorHAnsi" w:eastAsia="Times New Roman" w:hAnsiTheme="majorHAnsi" w:cstheme="majorHAnsi"/>
                      <w:color w:val="000000"/>
                      <w:lang w:eastAsia="de-DE"/>
                    </w:rPr>
                  </w:rPrChange>
                </w:rPr>
                <w:delText>25.4</w:delText>
              </w:r>
              <w:bookmarkStart w:id="1814" w:name="_Toc92186710"/>
              <w:bookmarkStart w:id="1815" w:name="_Toc92187402"/>
              <w:bookmarkStart w:id="1816" w:name="_Toc92188094"/>
              <w:bookmarkStart w:id="1817" w:name="_Toc92188784"/>
              <w:bookmarkStart w:id="1818" w:name="_Toc92189439"/>
              <w:bookmarkStart w:id="1819" w:name="_Toc92190095"/>
              <w:bookmarkStart w:id="1820" w:name="_Toc92190751"/>
              <w:bookmarkEnd w:id="1814"/>
              <w:bookmarkEnd w:id="1815"/>
              <w:bookmarkEnd w:id="1816"/>
              <w:bookmarkEnd w:id="1817"/>
              <w:bookmarkEnd w:id="1818"/>
              <w:bookmarkEnd w:id="1819"/>
              <w:bookmarkEnd w:id="1820"/>
            </w:del>
          </w:p>
        </w:tc>
        <w:tc>
          <w:tcPr>
            <w:tcW w:w="1349" w:type="dxa"/>
            <w:tcBorders>
              <w:top w:val="nil"/>
              <w:left w:val="nil"/>
              <w:bottom w:val="single" w:sz="4" w:space="0" w:color="auto"/>
              <w:right w:val="single" w:sz="4" w:space="0" w:color="auto"/>
            </w:tcBorders>
            <w:shd w:val="clear" w:color="000000" w:fill="A9D08E"/>
            <w:noWrap/>
            <w:vAlign w:val="bottom"/>
            <w:hideMark/>
          </w:tcPr>
          <w:p w14:paraId="7464536A" w14:textId="25763E27" w:rsidR="00067C6D" w:rsidRPr="00F86424" w:rsidDel="002739DA" w:rsidRDefault="00067C6D" w:rsidP="003228B4">
            <w:pPr>
              <w:numPr>
                <w:ilvl w:val="0"/>
                <w:numId w:val="47"/>
              </w:numPr>
              <w:spacing w:after="0" w:line="240" w:lineRule="auto"/>
              <w:jc w:val="center"/>
              <w:rPr>
                <w:del w:id="1821" w:author="anna.resch88@gmail.com" w:date="2022-01-03T16:08:00Z"/>
                <w:rFonts w:asciiTheme="majorHAnsi" w:eastAsia="Times New Roman" w:hAnsiTheme="majorHAnsi" w:cstheme="majorHAnsi"/>
                <w:color w:val="000000"/>
                <w:lang w:val="en-US" w:eastAsia="de-DE"/>
                <w:rPrChange w:id="1822" w:author="anna.resch88@gmail.com" w:date="2022-01-04T09:34:00Z">
                  <w:rPr>
                    <w:del w:id="1823" w:author="anna.resch88@gmail.com" w:date="2022-01-03T16:08:00Z"/>
                    <w:rFonts w:asciiTheme="majorHAnsi" w:eastAsia="Times New Roman" w:hAnsiTheme="majorHAnsi" w:cstheme="majorHAnsi"/>
                    <w:color w:val="000000"/>
                    <w:lang w:eastAsia="de-DE"/>
                  </w:rPr>
                </w:rPrChange>
              </w:rPr>
            </w:pPr>
            <w:del w:id="1824" w:author="anna.resch88@gmail.com" w:date="2022-01-03T16:08:00Z">
              <w:r w:rsidRPr="00F86424" w:rsidDel="002739DA">
                <w:rPr>
                  <w:rFonts w:asciiTheme="majorHAnsi" w:eastAsia="Times New Roman" w:hAnsiTheme="majorHAnsi" w:cstheme="majorHAnsi"/>
                  <w:color w:val="000000"/>
                  <w:lang w:val="en-US" w:eastAsia="de-DE"/>
                  <w:rPrChange w:id="1825" w:author="anna.resch88@gmail.com" w:date="2022-01-04T09:34:00Z">
                    <w:rPr>
                      <w:rFonts w:asciiTheme="majorHAnsi" w:eastAsia="Times New Roman" w:hAnsiTheme="majorHAnsi" w:cstheme="majorHAnsi"/>
                      <w:color w:val="000000"/>
                      <w:lang w:eastAsia="de-DE"/>
                    </w:rPr>
                  </w:rPrChange>
                </w:rPr>
                <w:delText>14</w:delText>
              </w:r>
              <w:bookmarkStart w:id="1826" w:name="_Toc92186711"/>
              <w:bookmarkStart w:id="1827" w:name="_Toc92187403"/>
              <w:bookmarkStart w:id="1828" w:name="_Toc92188095"/>
              <w:bookmarkStart w:id="1829" w:name="_Toc92188785"/>
              <w:bookmarkStart w:id="1830" w:name="_Toc92189440"/>
              <w:bookmarkStart w:id="1831" w:name="_Toc92190096"/>
              <w:bookmarkStart w:id="1832" w:name="_Toc92190752"/>
              <w:bookmarkEnd w:id="1826"/>
              <w:bookmarkEnd w:id="1827"/>
              <w:bookmarkEnd w:id="1828"/>
              <w:bookmarkEnd w:id="1829"/>
              <w:bookmarkEnd w:id="1830"/>
              <w:bookmarkEnd w:id="1831"/>
              <w:bookmarkEnd w:id="1832"/>
            </w:del>
          </w:p>
        </w:tc>
        <w:tc>
          <w:tcPr>
            <w:tcW w:w="892" w:type="dxa"/>
            <w:tcBorders>
              <w:top w:val="nil"/>
              <w:left w:val="nil"/>
              <w:bottom w:val="single" w:sz="4" w:space="0" w:color="auto"/>
              <w:right w:val="single" w:sz="4" w:space="0" w:color="auto"/>
            </w:tcBorders>
            <w:shd w:val="clear" w:color="000000" w:fill="A9D08E"/>
            <w:noWrap/>
            <w:vAlign w:val="bottom"/>
            <w:hideMark/>
          </w:tcPr>
          <w:p w14:paraId="47E0F362" w14:textId="2D930567" w:rsidR="00067C6D" w:rsidRPr="00F86424" w:rsidDel="002739DA" w:rsidRDefault="00067C6D" w:rsidP="003228B4">
            <w:pPr>
              <w:numPr>
                <w:ilvl w:val="0"/>
                <w:numId w:val="47"/>
              </w:numPr>
              <w:spacing w:after="0" w:line="240" w:lineRule="auto"/>
              <w:jc w:val="center"/>
              <w:rPr>
                <w:del w:id="1833" w:author="anna.resch88@gmail.com" w:date="2022-01-03T16:08:00Z"/>
                <w:rFonts w:asciiTheme="majorHAnsi" w:eastAsia="Times New Roman" w:hAnsiTheme="majorHAnsi" w:cstheme="majorHAnsi"/>
                <w:color w:val="000000"/>
                <w:lang w:val="en-US" w:eastAsia="de-DE"/>
                <w:rPrChange w:id="1834" w:author="anna.resch88@gmail.com" w:date="2022-01-04T09:34:00Z">
                  <w:rPr>
                    <w:del w:id="1835" w:author="anna.resch88@gmail.com" w:date="2022-01-03T16:08:00Z"/>
                    <w:rFonts w:asciiTheme="majorHAnsi" w:eastAsia="Times New Roman" w:hAnsiTheme="majorHAnsi" w:cstheme="majorHAnsi"/>
                    <w:color w:val="000000"/>
                    <w:lang w:eastAsia="de-DE"/>
                  </w:rPr>
                </w:rPrChange>
              </w:rPr>
            </w:pPr>
            <w:del w:id="1836" w:author="anna.resch88@gmail.com" w:date="2022-01-03T16:08:00Z">
              <w:r w:rsidRPr="00F86424" w:rsidDel="002739DA">
                <w:rPr>
                  <w:rFonts w:asciiTheme="majorHAnsi" w:eastAsia="Times New Roman" w:hAnsiTheme="majorHAnsi" w:cstheme="majorHAnsi"/>
                  <w:color w:val="000000"/>
                  <w:lang w:val="en-US" w:eastAsia="de-DE"/>
                  <w:rPrChange w:id="1837" w:author="anna.resch88@gmail.com" w:date="2022-01-04T09:34:00Z">
                    <w:rPr>
                      <w:rFonts w:asciiTheme="majorHAnsi" w:eastAsia="Times New Roman" w:hAnsiTheme="majorHAnsi" w:cstheme="majorHAnsi"/>
                      <w:color w:val="000000"/>
                      <w:lang w:eastAsia="de-DE"/>
                    </w:rPr>
                  </w:rPrChange>
                </w:rPr>
                <w:delText>123.85</w:delText>
              </w:r>
              <w:bookmarkStart w:id="1838" w:name="_Toc92186712"/>
              <w:bookmarkStart w:id="1839" w:name="_Toc92187404"/>
              <w:bookmarkStart w:id="1840" w:name="_Toc92188096"/>
              <w:bookmarkStart w:id="1841" w:name="_Toc92188786"/>
              <w:bookmarkStart w:id="1842" w:name="_Toc92189441"/>
              <w:bookmarkStart w:id="1843" w:name="_Toc92190097"/>
              <w:bookmarkStart w:id="1844" w:name="_Toc92190753"/>
              <w:bookmarkEnd w:id="1838"/>
              <w:bookmarkEnd w:id="1839"/>
              <w:bookmarkEnd w:id="1840"/>
              <w:bookmarkEnd w:id="1841"/>
              <w:bookmarkEnd w:id="1842"/>
              <w:bookmarkEnd w:id="1843"/>
              <w:bookmarkEnd w:id="1844"/>
            </w:del>
          </w:p>
        </w:tc>
        <w:tc>
          <w:tcPr>
            <w:tcW w:w="743" w:type="dxa"/>
            <w:tcBorders>
              <w:top w:val="nil"/>
              <w:left w:val="nil"/>
              <w:bottom w:val="single" w:sz="4" w:space="0" w:color="auto"/>
              <w:right w:val="nil"/>
            </w:tcBorders>
            <w:shd w:val="clear" w:color="000000" w:fill="A9D08E"/>
            <w:noWrap/>
            <w:vAlign w:val="bottom"/>
            <w:hideMark/>
          </w:tcPr>
          <w:p w14:paraId="1BE5C368" w14:textId="32288C1F" w:rsidR="00067C6D" w:rsidRPr="00F86424" w:rsidDel="002739DA" w:rsidRDefault="00067C6D" w:rsidP="003228B4">
            <w:pPr>
              <w:numPr>
                <w:ilvl w:val="0"/>
                <w:numId w:val="47"/>
              </w:numPr>
              <w:spacing w:after="0" w:line="240" w:lineRule="auto"/>
              <w:jc w:val="center"/>
              <w:rPr>
                <w:del w:id="1845" w:author="anna.resch88@gmail.com" w:date="2022-01-03T16:08:00Z"/>
                <w:rFonts w:asciiTheme="majorHAnsi" w:eastAsia="Times New Roman" w:hAnsiTheme="majorHAnsi" w:cstheme="majorHAnsi"/>
                <w:color w:val="000000"/>
                <w:lang w:val="en-US" w:eastAsia="de-DE"/>
                <w:rPrChange w:id="1846" w:author="anna.resch88@gmail.com" w:date="2022-01-04T09:34:00Z">
                  <w:rPr>
                    <w:del w:id="1847" w:author="anna.resch88@gmail.com" w:date="2022-01-03T16:08:00Z"/>
                    <w:rFonts w:asciiTheme="majorHAnsi" w:eastAsia="Times New Roman" w:hAnsiTheme="majorHAnsi" w:cstheme="majorHAnsi"/>
                    <w:color w:val="000000"/>
                    <w:lang w:eastAsia="de-DE"/>
                  </w:rPr>
                </w:rPrChange>
              </w:rPr>
            </w:pPr>
            <w:del w:id="1848" w:author="anna.resch88@gmail.com" w:date="2022-01-03T16:08:00Z">
              <w:r w:rsidRPr="00F86424" w:rsidDel="002739DA">
                <w:rPr>
                  <w:rFonts w:asciiTheme="majorHAnsi" w:eastAsia="Times New Roman" w:hAnsiTheme="majorHAnsi" w:cstheme="majorHAnsi"/>
                  <w:color w:val="000000"/>
                  <w:lang w:val="en-US" w:eastAsia="de-DE"/>
                  <w:rPrChange w:id="1849" w:author="anna.resch88@gmail.com" w:date="2022-01-04T09:34:00Z">
                    <w:rPr>
                      <w:rFonts w:asciiTheme="majorHAnsi" w:eastAsia="Times New Roman" w:hAnsiTheme="majorHAnsi" w:cstheme="majorHAnsi"/>
                      <w:color w:val="000000"/>
                      <w:lang w:eastAsia="de-DE"/>
                    </w:rPr>
                  </w:rPrChange>
                </w:rPr>
                <w:delText>9.58</w:delText>
              </w:r>
              <w:bookmarkStart w:id="1850" w:name="_Toc92186713"/>
              <w:bookmarkStart w:id="1851" w:name="_Toc92187405"/>
              <w:bookmarkStart w:id="1852" w:name="_Toc92188097"/>
              <w:bookmarkStart w:id="1853" w:name="_Toc92188787"/>
              <w:bookmarkStart w:id="1854" w:name="_Toc92189442"/>
              <w:bookmarkStart w:id="1855" w:name="_Toc92190098"/>
              <w:bookmarkStart w:id="1856" w:name="_Toc92190754"/>
              <w:bookmarkEnd w:id="1850"/>
              <w:bookmarkEnd w:id="1851"/>
              <w:bookmarkEnd w:id="1852"/>
              <w:bookmarkEnd w:id="1853"/>
              <w:bookmarkEnd w:id="1854"/>
              <w:bookmarkEnd w:id="1855"/>
              <w:bookmarkEnd w:id="1856"/>
            </w:del>
          </w:p>
        </w:tc>
        <w:tc>
          <w:tcPr>
            <w:tcW w:w="989" w:type="dxa"/>
            <w:tcBorders>
              <w:top w:val="nil"/>
              <w:left w:val="single" w:sz="4" w:space="0" w:color="auto"/>
              <w:bottom w:val="nil"/>
              <w:right w:val="single" w:sz="4" w:space="0" w:color="auto"/>
            </w:tcBorders>
            <w:shd w:val="clear" w:color="000000" w:fill="A9D08E"/>
            <w:noWrap/>
            <w:vAlign w:val="bottom"/>
            <w:hideMark/>
          </w:tcPr>
          <w:p w14:paraId="58862739" w14:textId="4A55F5B5" w:rsidR="00067C6D" w:rsidRPr="00F86424" w:rsidDel="002739DA" w:rsidRDefault="00067C6D" w:rsidP="003228B4">
            <w:pPr>
              <w:numPr>
                <w:ilvl w:val="0"/>
                <w:numId w:val="47"/>
              </w:numPr>
              <w:spacing w:after="0" w:line="240" w:lineRule="auto"/>
              <w:jc w:val="center"/>
              <w:rPr>
                <w:del w:id="1857" w:author="anna.resch88@gmail.com" w:date="2022-01-03T16:08:00Z"/>
                <w:rFonts w:asciiTheme="majorHAnsi" w:eastAsia="Times New Roman" w:hAnsiTheme="majorHAnsi" w:cstheme="majorHAnsi"/>
                <w:color w:val="000000"/>
                <w:lang w:val="en-US" w:eastAsia="de-DE"/>
                <w:rPrChange w:id="1858" w:author="anna.resch88@gmail.com" w:date="2022-01-04T09:34:00Z">
                  <w:rPr>
                    <w:del w:id="1859" w:author="anna.resch88@gmail.com" w:date="2022-01-03T16:08:00Z"/>
                    <w:rFonts w:asciiTheme="majorHAnsi" w:eastAsia="Times New Roman" w:hAnsiTheme="majorHAnsi" w:cstheme="majorHAnsi"/>
                    <w:color w:val="000000"/>
                    <w:lang w:eastAsia="de-DE"/>
                  </w:rPr>
                </w:rPrChange>
              </w:rPr>
            </w:pPr>
            <w:del w:id="1860" w:author="anna.resch88@gmail.com" w:date="2022-01-03T16:08:00Z">
              <w:r w:rsidRPr="00F86424" w:rsidDel="002739DA">
                <w:rPr>
                  <w:rFonts w:asciiTheme="majorHAnsi" w:eastAsia="Times New Roman" w:hAnsiTheme="majorHAnsi" w:cstheme="majorHAnsi"/>
                  <w:color w:val="000000"/>
                  <w:lang w:val="en-US" w:eastAsia="de-DE"/>
                  <w:rPrChange w:id="1861" w:author="anna.resch88@gmail.com" w:date="2022-01-04T09:34:00Z">
                    <w:rPr>
                      <w:rFonts w:asciiTheme="majorHAnsi" w:eastAsia="Times New Roman" w:hAnsiTheme="majorHAnsi" w:cstheme="majorHAnsi"/>
                      <w:color w:val="000000"/>
                      <w:lang w:eastAsia="de-DE"/>
                    </w:rPr>
                  </w:rPrChange>
                </w:rPr>
                <w:delText>146.62</w:delText>
              </w:r>
              <w:bookmarkStart w:id="1862" w:name="_Toc92186714"/>
              <w:bookmarkStart w:id="1863" w:name="_Toc92187406"/>
              <w:bookmarkStart w:id="1864" w:name="_Toc92188098"/>
              <w:bookmarkStart w:id="1865" w:name="_Toc92188788"/>
              <w:bookmarkStart w:id="1866" w:name="_Toc92189443"/>
              <w:bookmarkStart w:id="1867" w:name="_Toc92190099"/>
              <w:bookmarkStart w:id="1868" w:name="_Toc92190755"/>
              <w:bookmarkEnd w:id="1862"/>
              <w:bookmarkEnd w:id="1863"/>
              <w:bookmarkEnd w:id="1864"/>
              <w:bookmarkEnd w:id="1865"/>
              <w:bookmarkEnd w:id="1866"/>
              <w:bookmarkEnd w:id="1867"/>
              <w:bookmarkEnd w:id="1868"/>
            </w:del>
          </w:p>
        </w:tc>
        <w:tc>
          <w:tcPr>
            <w:tcW w:w="898" w:type="dxa"/>
            <w:tcBorders>
              <w:top w:val="nil"/>
              <w:left w:val="nil"/>
              <w:bottom w:val="nil"/>
              <w:right w:val="single" w:sz="4" w:space="0" w:color="auto"/>
            </w:tcBorders>
            <w:shd w:val="clear" w:color="000000" w:fill="A9D08E"/>
            <w:noWrap/>
            <w:vAlign w:val="bottom"/>
            <w:hideMark/>
          </w:tcPr>
          <w:p w14:paraId="2D9BA99F" w14:textId="08FA087E" w:rsidR="00067C6D" w:rsidRPr="00F86424" w:rsidDel="002739DA" w:rsidRDefault="00067C6D" w:rsidP="003228B4">
            <w:pPr>
              <w:numPr>
                <w:ilvl w:val="0"/>
                <w:numId w:val="47"/>
              </w:numPr>
              <w:spacing w:after="0" w:line="240" w:lineRule="auto"/>
              <w:jc w:val="center"/>
              <w:rPr>
                <w:del w:id="1869" w:author="anna.resch88@gmail.com" w:date="2022-01-03T16:08:00Z"/>
                <w:rFonts w:asciiTheme="majorHAnsi" w:eastAsia="Times New Roman" w:hAnsiTheme="majorHAnsi" w:cstheme="majorHAnsi"/>
                <w:color w:val="000000"/>
                <w:lang w:val="en-US" w:eastAsia="de-DE"/>
                <w:rPrChange w:id="1870" w:author="anna.resch88@gmail.com" w:date="2022-01-04T09:34:00Z">
                  <w:rPr>
                    <w:del w:id="1871" w:author="anna.resch88@gmail.com" w:date="2022-01-03T16:08:00Z"/>
                    <w:rFonts w:asciiTheme="majorHAnsi" w:eastAsia="Times New Roman" w:hAnsiTheme="majorHAnsi" w:cstheme="majorHAnsi"/>
                    <w:color w:val="000000"/>
                    <w:lang w:eastAsia="de-DE"/>
                  </w:rPr>
                </w:rPrChange>
              </w:rPr>
            </w:pPr>
            <w:del w:id="1872" w:author="anna.resch88@gmail.com" w:date="2022-01-03T16:08:00Z">
              <w:r w:rsidRPr="00F86424" w:rsidDel="002739DA">
                <w:rPr>
                  <w:rFonts w:asciiTheme="majorHAnsi" w:eastAsia="Times New Roman" w:hAnsiTheme="majorHAnsi" w:cstheme="majorHAnsi"/>
                  <w:color w:val="000000"/>
                  <w:lang w:val="en-US" w:eastAsia="de-DE"/>
                  <w:rPrChange w:id="1873" w:author="anna.resch88@gmail.com" w:date="2022-01-04T09:34:00Z">
                    <w:rPr>
                      <w:rFonts w:asciiTheme="majorHAnsi" w:eastAsia="Times New Roman" w:hAnsiTheme="majorHAnsi" w:cstheme="majorHAnsi"/>
                      <w:color w:val="000000"/>
                      <w:lang w:eastAsia="de-DE"/>
                    </w:rPr>
                  </w:rPrChange>
                </w:rPr>
                <w:delText>30.54</w:delText>
              </w:r>
              <w:bookmarkStart w:id="1874" w:name="_Toc92186715"/>
              <w:bookmarkStart w:id="1875" w:name="_Toc92187407"/>
              <w:bookmarkStart w:id="1876" w:name="_Toc92188099"/>
              <w:bookmarkStart w:id="1877" w:name="_Toc92188789"/>
              <w:bookmarkStart w:id="1878" w:name="_Toc92189444"/>
              <w:bookmarkStart w:id="1879" w:name="_Toc92190100"/>
              <w:bookmarkStart w:id="1880" w:name="_Toc92190756"/>
              <w:bookmarkEnd w:id="1874"/>
              <w:bookmarkEnd w:id="1875"/>
              <w:bookmarkEnd w:id="1876"/>
              <w:bookmarkEnd w:id="1877"/>
              <w:bookmarkEnd w:id="1878"/>
              <w:bookmarkEnd w:id="1879"/>
              <w:bookmarkEnd w:id="1880"/>
            </w:del>
          </w:p>
        </w:tc>
        <w:bookmarkStart w:id="1881" w:name="_Toc92186716"/>
        <w:bookmarkStart w:id="1882" w:name="_Toc92187408"/>
        <w:bookmarkStart w:id="1883" w:name="_Toc92188100"/>
        <w:bookmarkStart w:id="1884" w:name="_Toc92188790"/>
        <w:bookmarkStart w:id="1885" w:name="_Toc92189445"/>
        <w:bookmarkStart w:id="1886" w:name="_Toc92190101"/>
        <w:bookmarkStart w:id="1887" w:name="_Toc92190757"/>
        <w:bookmarkEnd w:id="1881"/>
        <w:bookmarkEnd w:id="1882"/>
        <w:bookmarkEnd w:id="1883"/>
        <w:bookmarkEnd w:id="1884"/>
        <w:bookmarkEnd w:id="1885"/>
        <w:bookmarkEnd w:id="1886"/>
        <w:bookmarkEnd w:id="1887"/>
      </w:tr>
      <w:tr w:rsidR="00067C6D" w:rsidRPr="009E3BE9" w:rsidDel="002739DA" w14:paraId="22AEC04B" w14:textId="6BDE3F28" w:rsidTr="00D830B0">
        <w:trPr>
          <w:trHeight w:val="300"/>
          <w:del w:id="1888" w:author="anna.resch88@gmail.com" w:date="2022-01-03T16:08:00Z"/>
        </w:trPr>
        <w:tc>
          <w:tcPr>
            <w:tcW w:w="2620" w:type="dxa"/>
            <w:tcBorders>
              <w:top w:val="nil"/>
              <w:left w:val="single" w:sz="4" w:space="0" w:color="auto"/>
              <w:bottom w:val="single" w:sz="8" w:space="0" w:color="auto"/>
              <w:right w:val="single" w:sz="4" w:space="0" w:color="auto"/>
            </w:tcBorders>
            <w:shd w:val="clear" w:color="000000" w:fill="A9D08E"/>
            <w:noWrap/>
            <w:vAlign w:val="bottom"/>
            <w:hideMark/>
          </w:tcPr>
          <w:p w14:paraId="3B1E8FBF" w14:textId="7B02D517" w:rsidR="00067C6D" w:rsidRPr="00F86424" w:rsidDel="002739DA" w:rsidRDefault="00067C6D" w:rsidP="003228B4">
            <w:pPr>
              <w:numPr>
                <w:ilvl w:val="0"/>
                <w:numId w:val="47"/>
              </w:numPr>
              <w:spacing w:after="0" w:line="240" w:lineRule="auto"/>
              <w:jc w:val="both"/>
              <w:rPr>
                <w:del w:id="1889" w:author="anna.resch88@gmail.com" w:date="2022-01-03T16:08:00Z"/>
                <w:rFonts w:asciiTheme="majorHAnsi" w:eastAsia="Times New Roman" w:hAnsiTheme="majorHAnsi" w:cstheme="majorHAnsi"/>
                <w:color w:val="000000"/>
                <w:lang w:val="en-US" w:eastAsia="de-DE"/>
                <w:rPrChange w:id="1890" w:author="anna.resch88@gmail.com" w:date="2022-01-04T09:34:00Z">
                  <w:rPr>
                    <w:del w:id="1891" w:author="anna.resch88@gmail.com" w:date="2022-01-03T16:08:00Z"/>
                    <w:rFonts w:asciiTheme="majorHAnsi" w:eastAsia="Times New Roman" w:hAnsiTheme="majorHAnsi" w:cstheme="majorHAnsi"/>
                    <w:color w:val="000000"/>
                    <w:lang w:eastAsia="de-DE"/>
                  </w:rPr>
                </w:rPrChange>
              </w:rPr>
            </w:pPr>
            <w:del w:id="1892" w:author="anna.resch88@gmail.com" w:date="2022-01-03T16:08:00Z">
              <w:r w:rsidRPr="00F86424" w:rsidDel="002739DA">
                <w:rPr>
                  <w:rFonts w:asciiTheme="majorHAnsi" w:eastAsia="Times New Roman" w:hAnsiTheme="majorHAnsi" w:cstheme="majorHAnsi"/>
                  <w:color w:val="000000"/>
                  <w:lang w:val="en-US" w:eastAsia="de-DE"/>
                  <w:rPrChange w:id="1893" w:author="anna.resch88@gmail.com" w:date="2022-01-04T09:34:00Z">
                    <w:rPr>
                      <w:rFonts w:asciiTheme="majorHAnsi" w:eastAsia="Times New Roman" w:hAnsiTheme="majorHAnsi" w:cstheme="majorHAnsi"/>
                      <w:color w:val="000000"/>
                      <w:lang w:eastAsia="de-DE"/>
                    </w:rPr>
                  </w:rPrChange>
                </w:rPr>
                <w:delText>ULD-V20-ULD, sample 3</w:delText>
              </w:r>
              <w:bookmarkStart w:id="1894" w:name="_Toc92186717"/>
              <w:bookmarkStart w:id="1895" w:name="_Toc92187409"/>
              <w:bookmarkStart w:id="1896" w:name="_Toc92188101"/>
              <w:bookmarkStart w:id="1897" w:name="_Toc92188791"/>
              <w:bookmarkStart w:id="1898" w:name="_Toc92189446"/>
              <w:bookmarkStart w:id="1899" w:name="_Toc92190102"/>
              <w:bookmarkStart w:id="1900" w:name="_Toc92190758"/>
              <w:bookmarkEnd w:id="1894"/>
              <w:bookmarkEnd w:id="1895"/>
              <w:bookmarkEnd w:id="1896"/>
              <w:bookmarkEnd w:id="1897"/>
              <w:bookmarkEnd w:id="1898"/>
              <w:bookmarkEnd w:id="1899"/>
              <w:bookmarkEnd w:id="1900"/>
            </w:del>
          </w:p>
        </w:tc>
        <w:tc>
          <w:tcPr>
            <w:tcW w:w="859" w:type="dxa"/>
            <w:tcBorders>
              <w:top w:val="nil"/>
              <w:left w:val="nil"/>
              <w:bottom w:val="single" w:sz="8" w:space="0" w:color="auto"/>
              <w:right w:val="single" w:sz="4" w:space="0" w:color="auto"/>
            </w:tcBorders>
            <w:shd w:val="clear" w:color="000000" w:fill="A9D08E"/>
            <w:noWrap/>
            <w:vAlign w:val="bottom"/>
            <w:hideMark/>
          </w:tcPr>
          <w:p w14:paraId="1E7D6FE6" w14:textId="79427E1A" w:rsidR="00067C6D" w:rsidRPr="00F86424" w:rsidDel="002739DA" w:rsidRDefault="00067C6D" w:rsidP="003228B4">
            <w:pPr>
              <w:numPr>
                <w:ilvl w:val="0"/>
                <w:numId w:val="47"/>
              </w:numPr>
              <w:spacing w:after="0" w:line="240" w:lineRule="auto"/>
              <w:jc w:val="center"/>
              <w:rPr>
                <w:del w:id="1901" w:author="anna.resch88@gmail.com" w:date="2022-01-03T16:08:00Z"/>
                <w:rFonts w:asciiTheme="majorHAnsi" w:eastAsia="Times New Roman" w:hAnsiTheme="majorHAnsi" w:cstheme="majorHAnsi"/>
                <w:color w:val="000000"/>
                <w:lang w:val="en-US" w:eastAsia="de-DE"/>
                <w:rPrChange w:id="1902" w:author="anna.resch88@gmail.com" w:date="2022-01-04T09:34:00Z">
                  <w:rPr>
                    <w:del w:id="1903" w:author="anna.resch88@gmail.com" w:date="2022-01-03T16:08:00Z"/>
                    <w:rFonts w:asciiTheme="majorHAnsi" w:eastAsia="Times New Roman" w:hAnsiTheme="majorHAnsi" w:cstheme="majorHAnsi"/>
                    <w:color w:val="000000"/>
                    <w:lang w:eastAsia="de-DE"/>
                  </w:rPr>
                </w:rPrChange>
              </w:rPr>
            </w:pPr>
            <w:del w:id="1904" w:author="anna.resch88@gmail.com" w:date="2022-01-03T16:08:00Z">
              <w:r w:rsidRPr="00F86424" w:rsidDel="002739DA">
                <w:rPr>
                  <w:rFonts w:asciiTheme="majorHAnsi" w:eastAsia="Times New Roman" w:hAnsiTheme="majorHAnsi" w:cstheme="majorHAnsi"/>
                  <w:color w:val="000000"/>
                  <w:lang w:val="en-US" w:eastAsia="de-DE"/>
                  <w:rPrChange w:id="1905" w:author="anna.resch88@gmail.com" w:date="2022-01-04T09:34:00Z">
                    <w:rPr>
                      <w:rFonts w:asciiTheme="majorHAnsi" w:eastAsia="Times New Roman" w:hAnsiTheme="majorHAnsi" w:cstheme="majorHAnsi"/>
                      <w:color w:val="000000"/>
                      <w:lang w:eastAsia="de-DE"/>
                    </w:rPr>
                  </w:rPrChange>
                </w:rPr>
                <w:delText>20%</w:delText>
              </w:r>
              <w:bookmarkStart w:id="1906" w:name="_Toc92186718"/>
              <w:bookmarkStart w:id="1907" w:name="_Toc92187410"/>
              <w:bookmarkStart w:id="1908" w:name="_Toc92188102"/>
              <w:bookmarkStart w:id="1909" w:name="_Toc92188792"/>
              <w:bookmarkStart w:id="1910" w:name="_Toc92189447"/>
              <w:bookmarkStart w:id="1911" w:name="_Toc92190103"/>
              <w:bookmarkStart w:id="1912" w:name="_Toc92190759"/>
              <w:bookmarkEnd w:id="1906"/>
              <w:bookmarkEnd w:id="1907"/>
              <w:bookmarkEnd w:id="1908"/>
              <w:bookmarkEnd w:id="1909"/>
              <w:bookmarkEnd w:id="1910"/>
              <w:bookmarkEnd w:id="1911"/>
              <w:bookmarkEnd w:id="1912"/>
            </w:del>
          </w:p>
        </w:tc>
        <w:tc>
          <w:tcPr>
            <w:tcW w:w="937" w:type="dxa"/>
            <w:tcBorders>
              <w:top w:val="nil"/>
              <w:left w:val="nil"/>
              <w:bottom w:val="single" w:sz="8" w:space="0" w:color="auto"/>
              <w:right w:val="single" w:sz="4" w:space="0" w:color="auto"/>
            </w:tcBorders>
            <w:shd w:val="clear" w:color="000000" w:fill="A9D08E"/>
            <w:noWrap/>
            <w:vAlign w:val="bottom"/>
            <w:hideMark/>
          </w:tcPr>
          <w:p w14:paraId="4D3A9868" w14:textId="4164E6E9" w:rsidR="00067C6D" w:rsidRPr="00F86424" w:rsidDel="002739DA" w:rsidRDefault="00067C6D" w:rsidP="003228B4">
            <w:pPr>
              <w:numPr>
                <w:ilvl w:val="0"/>
                <w:numId w:val="47"/>
              </w:numPr>
              <w:spacing w:after="0" w:line="240" w:lineRule="auto"/>
              <w:jc w:val="center"/>
              <w:rPr>
                <w:del w:id="1913" w:author="anna.resch88@gmail.com" w:date="2022-01-03T16:08:00Z"/>
                <w:rFonts w:asciiTheme="majorHAnsi" w:eastAsia="Times New Roman" w:hAnsiTheme="majorHAnsi" w:cstheme="majorHAnsi"/>
                <w:color w:val="000000"/>
                <w:lang w:val="en-US" w:eastAsia="de-DE"/>
                <w:rPrChange w:id="1914" w:author="anna.resch88@gmail.com" w:date="2022-01-04T09:34:00Z">
                  <w:rPr>
                    <w:del w:id="1915" w:author="anna.resch88@gmail.com" w:date="2022-01-03T16:08:00Z"/>
                    <w:rFonts w:asciiTheme="majorHAnsi" w:eastAsia="Times New Roman" w:hAnsiTheme="majorHAnsi" w:cstheme="majorHAnsi"/>
                    <w:color w:val="000000"/>
                    <w:lang w:eastAsia="de-DE"/>
                  </w:rPr>
                </w:rPrChange>
              </w:rPr>
            </w:pPr>
            <w:del w:id="1916" w:author="anna.resch88@gmail.com" w:date="2022-01-03T16:08:00Z">
              <w:r w:rsidRPr="00F86424" w:rsidDel="002739DA">
                <w:rPr>
                  <w:rFonts w:asciiTheme="majorHAnsi" w:eastAsia="Times New Roman" w:hAnsiTheme="majorHAnsi" w:cstheme="majorHAnsi"/>
                  <w:color w:val="000000"/>
                  <w:lang w:val="en-US" w:eastAsia="de-DE"/>
                  <w:rPrChange w:id="1917" w:author="anna.resch88@gmail.com" w:date="2022-01-04T09:34:00Z">
                    <w:rPr>
                      <w:rFonts w:asciiTheme="majorHAnsi" w:eastAsia="Times New Roman" w:hAnsiTheme="majorHAnsi" w:cstheme="majorHAnsi"/>
                      <w:color w:val="000000"/>
                      <w:lang w:eastAsia="de-DE"/>
                    </w:rPr>
                  </w:rPrChange>
                </w:rPr>
                <w:delText>water</w:delText>
              </w:r>
              <w:bookmarkStart w:id="1918" w:name="_Toc92186719"/>
              <w:bookmarkStart w:id="1919" w:name="_Toc92187411"/>
              <w:bookmarkStart w:id="1920" w:name="_Toc92188103"/>
              <w:bookmarkStart w:id="1921" w:name="_Toc92188793"/>
              <w:bookmarkStart w:id="1922" w:name="_Toc92189448"/>
              <w:bookmarkStart w:id="1923" w:name="_Toc92190104"/>
              <w:bookmarkStart w:id="1924" w:name="_Toc92190760"/>
              <w:bookmarkEnd w:id="1918"/>
              <w:bookmarkEnd w:id="1919"/>
              <w:bookmarkEnd w:id="1920"/>
              <w:bookmarkEnd w:id="1921"/>
              <w:bookmarkEnd w:id="1922"/>
              <w:bookmarkEnd w:id="1923"/>
              <w:bookmarkEnd w:id="1924"/>
            </w:del>
          </w:p>
        </w:tc>
        <w:tc>
          <w:tcPr>
            <w:tcW w:w="952" w:type="dxa"/>
            <w:tcBorders>
              <w:top w:val="nil"/>
              <w:left w:val="nil"/>
              <w:bottom w:val="single" w:sz="8" w:space="0" w:color="auto"/>
              <w:right w:val="single" w:sz="4" w:space="0" w:color="auto"/>
            </w:tcBorders>
            <w:shd w:val="clear" w:color="000000" w:fill="A9D08E"/>
            <w:noWrap/>
            <w:vAlign w:val="bottom"/>
            <w:hideMark/>
          </w:tcPr>
          <w:p w14:paraId="5BF59D0E" w14:textId="01D1D9A5" w:rsidR="00067C6D" w:rsidRPr="00F86424" w:rsidDel="002739DA" w:rsidRDefault="00067C6D" w:rsidP="003228B4">
            <w:pPr>
              <w:numPr>
                <w:ilvl w:val="0"/>
                <w:numId w:val="47"/>
              </w:numPr>
              <w:spacing w:after="0" w:line="240" w:lineRule="auto"/>
              <w:jc w:val="center"/>
              <w:rPr>
                <w:del w:id="1925" w:author="anna.resch88@gmail.com" w:date="2022-01-03T16:08:00Z"/>
                <w:rFonts w:asciiTheme="majorHAnsi" w:eastAsia="Times New Roman" w:hAnsiTheme="majorHAnsi" w:cstheme="majorHAnsi"/>
                <w:color w:val="000000"/>
                <w:lang w:val="en-US" w:eastAsia="de-DE"/>
                <w:rPrChange w:id="1926" w:author="anna.resch88@gmail.com" w:date="2022-01-04T09:34:00Z">
                  <w:rPr>
                    <w:del w:id="1927" w:author="anna.resch88@gmail.com" w:date="2022-01-03T16:08:00Z"/>
                    <w:rFonts w:asciiTheme="majorHAnsi" w:eastAsia="Times New Roman" w:hAnsiTheme="majorHAnsi" w:cstheme="majorHAnsi"/>
                    <w:color w:val="000000"/>
                    <w:lang w:eastAsia="de-DE"/>
                  </w:rPr>
                </w:rPrChange>
              </w:rPr>
            </w:pPr>
            <w:del w:id="1928" w:author="anna.resch88@gmail.com" w:date="2022-01-03T16:08:00Z">
              <w:r w:rsidRPr="00F86424" w:rsidDel="002739DA">
                <w:rPr>
                  <w:rFonts w:asciiTheme="majorHAnsi" w:eastAsia="Times New Roman" w:hAnsiTheme="majorHAnsi" w:cstheme="majorHAnsi"/>
                  <w:color w:val="000000"/>
                  <w:lang w:val="en-US" w:eastAsia="de-DE"/>
                  <w:rPrChange w:id="1929" w:author="anna.resch88@gmail.com" w:date="2022-01-04T09:34:00Z">
                    <w:rPr>
                      <w:rFonts w:asciiTheme="majorHAnsi" w:eastAsia="Times New Roman" w:hAnsiTheme="majorHAnsi" w:cstheme="majorHAnsi"/>
                      <w:color w:val="000000"/>
                      <w:lang w:eastAsia="de-DE"/>
                    </w:rPr>
                  </w:rPrChange>
                </w:rPr>
                <w:delText>RF</w:delText>
              </w:r>
              <w:bookmarkStart w:id="1930" w:name="_Toc92186720"/>
              <w:bookmarkStart w:id="1931" w:name="_Toc92187412"/>
              <w:bookmarkStart w:id="1932" w:name="_Toc92188104"/>
              <w:bookmarkStart w:id="1933" w:name="_Toc92188794"/>
              <w:bookmarkStart w:id="1934" w:name="_Toc92189449"/>
              <w:bookmarkStart w:id="1935" w:name="_Toc92190105"/>
              <w:bookmarkStart w:id="1936" w:name="_Toc92190761"/>
              <w:bookmarkEnd w:id="1930"/>
              <w:bookmarkEnd w:id="1931"/>
              <w:bookmarkEnd w:id="1932"/>
              <w:bookmarkEnd w:id="1933"/>
              <w:bookmarkEnd w:id="1934"/>
              <w:bookmarkEnd w:id="1935"/>
              <w:bookmarkEnd w:id="1936"/>
            </w:del>
          </w:p>
        </w:tc>
        <w:tc>
          <w:tcPr>
            <w:tcW w:w="1081" w:type="dxa"/>
            <w:tcBorders>
              <w:top w:val="nil"/>
              <w:left w:val="nil"/>
              <w:bottom w:val="single" w:sz="8" w:space="0" w:color="auto"/>
              <w:right w:val="single" w:sz="4" w:space="0" w:color="auto"/>
            </w:tcBorders>
            <w:shd w:val="clear" w:color="000000" w:fill="A9D08E"/>
            <w:noWrap/>
            <w:vAlign w:val="bottom"/>
            <w:hideMark/>
          </w:tcPr>
          <w:p w14:paraId="789702AA" w14:textId="4A291A08" w:rsidR="00067C6D" w:rsidRPr="00F86424" w:rsidDel="002739DA" w:rsidRDefault="00067C6D" w:rsidP="003228B4">
            <w:pPr>
              <w:numPr>
                <w:ilvl w:val="0"/>
                <w:numId w:val="47"/>
              </w:numPr>
              <w:spacing w:after="0" w:line="240" w:lineRule="auto"/>
              <w:jc w:val="center"/>
              <w:rPr>
                <w:del w:id="1937" w:author="anna.resch88@gmail.com" w:date="2022-01-03T16:08:00Z"/>
                <w:rFonts w:asciiTheme="majorHAnsi" w:eastAsia="Times New Roman" w:hAnsiTheme="majorHAnsi" w:cstheme="majorHAnsi"/>
                <w:color w:val="000000"/>
                <w:lang w:val="en-US" w:eastAsia="de-DE"/>
                <w:rPrChange w:id="1938" w:author="anna.resch88@gmail.com" w:date="2022-01-04T09:34:00Z">
                  <w:rPr>
                    <w:del w:id="1939" w:author="anna.resch88@gmail.com" w:date="2022-01-03T16:08:00Z"/>
                    <w:rFonts w:asciiTheme="majorHAnsi" w:eastAsia="Times New Roman" w:hAnsiTheme="majorHAnsi" w:cstheme="majorHAnsi"/>
                    <w:color w:val="000000"/>
                    <w:lang w:eastAsia="de-DE"/>
                  </w:rPr>
                </w:rPrChange>
              </w:rPr>
            </w:pPr>
            <w:del w:id="1940" w:author="anna.resch88@gmail.com" w:date="2022-01-03T16:08:00Z">
              <w:r w:rsidRPr="00F86424" w:rsidDel="002739DA">
                <w:rPr>
                  <w:rFonts w:asciiTheme="majorHAnsi" w:eastAsia="Times New Roman" w:hAnsiTheme="majorHAnsi" w:cstheme="majorHAnsi"/>
                  <w:color w:val="000000"/>
                  <w:lang w:val="en-US" w:eastAsia="de-DE"/>
                  <w:rPrChange w:id="1941" w:author="anna.resch88@gmail.com" w:date="2022-01-04T09:34:00Z">
                    <w:rPr>
                      <w:rFonts w:asciiTheme="majorHAnsi" w:eastAsia="Times New Roman" w:hAnsiTheme="majorHAnsi" w:cstheme="majorHAnsi"/>
                      <w:color w:val="000000"/>
                      <w:lang w:eastAsia="de-DE"/>
                    </w:rPr>
                  </w:rPrChange>
                </w:rPr>
                <w:delText>25.4</w:delText>
              </w:r>
              <w:bookmarkStart w:id="1942" w:name="_Toc92186721"/>
              <w:bookmarkStart w:id="1943" w:name="_Toc92187413"/>
              <w:bookmarkStart w:id="1944" w:name="_Toc92188105"/>
              <w:bookmarkStart w:id="1945" w:name="_Toc92188795"/>
              <w:bookmarkStart w:id="1946" w:name="_Toc92189450"/>
              <w:bookmarkStart w:id="1947" w:name="_Toc92190106"/>
              <w:bookmarkStart w:id="1948" w:name="_Toc92190762"/>
              <w:bookmarkEnd w:id="1942"/>
              <w:bookmarkEnd w:id="1943"/>
              <w:bookmarkEnd w:id="1944"/>
              <w:bookmarkEnd w:id="1945"/>
              <w:bookmarkEnd w:id="1946"/>
              <w:bookmarkEnd w:id="1947"/>
              <w:bookmarkEnd w:id="1948"/>
            </w:del>
          </w:p>
        </w:tc>
        <w:tc>
          <w:tcPr>
            <w:tcW w:w="1349" w:type="dxa"/>
            <w:tcBorders>
              <w:top w:val="nil"/>
              <w:left w:val="nil"/>
              <w:bottom w:val="single" w:sz="8" w:space="0" w:color="auto"/>
              <w:right w:val="single" w:sz="4" w:space="0" w:color="auto"/>
            </w:tcBorders>
            <w:shd w:val="clear" w:color="000000" w:fill="A9D08E"/>
            <w:noWrap/>
            <w:vAlign w:val="bottom"/>
            <w:hideMark/>
          </w:tcPr>
          <w:p w14:paraId="544E3921" w14:textId="00C4D18F" w:rsidR="00067C6D" w:rsidRPr="00F86424" w:rsidDel="002739DA" w:rsidRDefault="00067C6D" w:rsidP="003228B4">
            <w:pPr>
              <w:numPr>
                <w:ilvl w:val="0"/>
                <w:numId w:val="47"/>
              </w:numPr>
              <w:spacing w:after="0" w:line="240" w:lineRule="auto"/>
              <w:jc w:val="center"/>
              <w:rPr>
                <w:del w:id="1949" w:author="anna.resch88@gmail.com" w:date="2022-01-03T16:08:00Z"/>
                <w:rFonts w:asciiTheme="majorHAnsi" w:eastAsia="Times New Roman" w:hAnsiTheme="majorHAnsi" w:cstheme="majorHAnsi"/>
                <w:color w:val="000000"/>
                <w:lang w:val="en-US" w:eastAsia="de-DE"/>
                <w:rPrChange w:id="1950" w:author="anna.resch88@gmail.com" w:date="2022-01-04T09:34:00Z">
                  <w:rPr>
                    <w:del w:id="1951" w:author="anna.resch88@gmail.com" w:date="2022-01-03T16:08:00Z"/>
                    <w:rFonts w:asciiTheme="majorHAnsi" w:eastAsia="Times New Roman" w:hAnsiTheme="majorHAnsi" w:cstheme="majorHAnsi"/>
                    <w:color w:val="000000"/>
                    <w:lang w:eastAsia="de-DE"/>
                  </w:rPr>
                </w:rPrChange>
              </w:rPr>
            </w:pPr>
            <w:del w:id="1952" w:author="anna.resch88@gmail.com" w:date="2022-01-03T16:08:00Z">
              <w:r w:rsidRPr="00F86424" w:rsidDel="002739DA">
                <w:rPr>
                  <w:rFonts w:asciiTheme="majorHAnsi" w:eastAsia="Times New Roman" w:hAnsiTheme="majorHAnsi" w:cstheme="majorHAnsi"/>
                  <w:color w:val="000000"/>
                  <w:lang w:val="en-US" w:eastAsia="de-DE"/>
                  <w:rPrChange w:id="1953" w:author="anna.resch88@gmail.com" w:date="2022-01-04T09:34:00Z">
                    <w:rPr>
                      <w:rFonts w:asciiTheme="majorHAnsi" w:eastAsia="Times New Roman" w:hAnsiTheme="majorHAnsi" w:cstheme="majorHAnsi"/>
                      <w:color w:val="000000"/>
                      <w:lang w:eastAsia="de-DE"/>
                    </w:rPr>
                  </w:rPrChange>
                </w:rPr>
                <w:delText>15</w:delText>
              </w:r>
              <w:bookmarkStart w:id="1954" w:name="_Toc92186722"/>
              <w:bookmarkStart w:id="1955" w:name="_Toc92187414"/>
              <w:bookmarkStart w:id="1956" w:name="_Toc92188106"/>
              <w:bookmarkStart w:id="1957" w:name="_Toc92188796"/>
              <w:bookmarkStart w:id="1958" w:name="_Toc92189451"/>
              <w:bookmarkStart w:id="1959" w:name="_Toc92190107"/>
              <w:bookmarkStart w:id="1960" w:name="_Toc92190763"/>
              <w:bookmarkEnd w:id="1954"/>
              <w:bookmarkEnd w:id="1955"/>
              <w:bookmarkEnd w:id="1956"/>
              <w:bookmarkEnd w:id="1957"/>
              <w:bookmarkEnd w:id="1958"/>
              <w:bookmarkEnd w:id="1959"/>
              <w:bookmarkEnd w:id="1960"/>
            </w:del>
          </w:p>
        </w:tc>
        <w:tc>
          <w:tcPr>
            <w:tcW w:w="892" w:type="dxa"/>
            <w:tcBorders>
              <w:top w:val="nil"/>
              <w:left w:val="nil"/>
              <w:bottom w:val="single" w:sz="8" w:space="0" w:color="auto"/>
              <w:right w:val="single" w:sz="4" w:space="0" w:color="auto"/>
            </w:tcBorders>
            <w:shd w:val="clear" w:color="000000" w:fill="A9D08E"/>
            <w:noWrap/>
            <w:vAlign w:val="bottom"/>
            <w:hideMark/>
          </w:tcPr>
          <w:p w14:paraId="57F28D1D" w14:textId="5E4CC822" w:rsidR="00067C6D" w:rsidRPr="00F86424" w:rsidDel="002739DA" w:rsidRDefault="00067C6D" w:rsidP="003228B4">
            <w:pPr>
              <w:numPr>
                <w:ilvl w:val="0"/>
                <w:numId w:val="47"/>
              </w:numPr>
              <w:spacing w:after="0" w:line="240" w:lineRule="auto"/>
              <w:jc w:val="center"/>
              <w:rPr>
                <w:del w:id="1961" w:author="anna.resch88@gmail.com" w:date="2022-01-03T16:08:00Z"/>
                <w:rFonts w:asciiTheme="majorHAnsi" w:eastAsia="Times New Roman" w:hAnsiTheme="majorHAnsi" w:cstheme="majorHAnsi"/>
                <w:color w:val="000000"/>
                <w:lang w:val="en-US" w:eastAsia="de-DE"/>
                <w:rPrChange w:id="1962" w:author="anna.resch88@gmail.com" w:date="2022-01-04T09:34:00Z">
                  <w:rPr>
                    <w:del w:id="1963" w:author="anna.resch88@gmail.com" w:date="2022-01-03T16:08:00Z"/>
                    <w:rFonts w:asciiTheme="majorHAnsi" w:eastAsia="Times New Roman" w:hAnsiTheme="majorHAnsi" w:cstheme="majorHAnsi"/>
                    <w:color w:val="000000"/>
                    <w:lang w:eastAsia="de-DE"/>
                  </w:rPr>
                </w:rPrChange>
              </w:rPr>
            </w:pPr>
            <w:del w:id="1964" w:author="anna.resch88@gmail.com" w:date="2022-01-03T16:08:00Z">
              <w:r w:rsidRPr="00F86424" w:rsidDel="002739DA">
                <w:rPr>
                  <w:rFonts w:asciiTheme="majorHAnsi" w:eastAsia="Times New Roman" w:hAnsiTheme="majorHAnsi" w:cstheme="majorHAnsi"/>
                  <w:color w:val="000000"/>
                  <w:lang w:val="en-US" w:eastAsia="de-DE"/>
                  <w:rPrChange w:id="1965" w:author="anna.resch88@gmail.com" w:date="2022-01-04T09:34:00Z">
                    <w:rPr>
                      <w:rFonts w:asciiTheme="majorHAnsi" w:eastAsia="Times New Roman" w:hAnsiTheme="majorHAnsi" w:cstheme="majorHAnsi"/>
                      <w:color w:val="000000"/>
                      <w:lang w:eastAsia="de-DE"/>
                    </w:rPr>
                  </w:rPrChange>
                </w:rPr>
                <w:delText>181.32</w:delText>
              </w:r>
              <w:bookmarkStart w:id="1966" w:name="_Toc92186723"/>
              <w:bookmarkStart w:id="1967" w:name="_Toc92187415"/>
              <w:bookmarkStart w:id="1968" w:name="_Toc92188107"/>
              <w:bookmarkStart w:id="1969" w:name="_Toc92188797"/>
              <w:bookmarkStart w:id="1970" w:name="_Toc92189452"/>
              <w:bookmarkStart w:id="1971" w:name="_Toc92190108"/>
              <w:bookmarkStart w:id="1972" w:name="_Toc92190764"/>
              <w:bookmarkEnd w:id="1966"/>
              <w:bookmarkEnd w:id="1967"/>
              <w:bookmarkEnd w:id="1968"/>
              <w:bookmarkEnd w:id="1969"/>
              <w:bookmarkEnd w:id="1970"/>
              <w:bookmarkEnd w:id="1971"/>
              <w:bookmarkEnd w:id="1972"/>
            </w:del>
          </w:p>
        </w:tc>
        <w:tc>
          <w:tcPr>
            <w:tcW w:w="743" w:type="dxa"/>
            <w:tcBorders>
              <w:top w:val="nil"/>
              <w:left w:val="nil"/>
              <w:bottom w:val="single" w:sz="8" w:space="0" w:color="auto"/>
              <w:right w:val="nil"/>
            </w:tcBorders>
            <w:shd w:val="clear" w:color="000000" w:fill="A9D08E"/>
            <w:noWrap/>
            <w:vAlign w:val="bottom"/>
            <w:hideMark/>
          </w:tcPr>
          <w:p w14:paraId="0F1C817B" w14:textId="0E4096E3" w:rsidR="00067C6D" w:rsidRPr="00F86424" w:rsidDel="002739DA" w:rsidRDefault="00067C6D" w:rsidP="003228B4">
            <w:pPr>
              <w:numPr>
                <w:ilvl w:val="0"/>
                <w:numId w:val="47"/>
              </w:numPr>
              <w:spacing w:after="0" w:line="240" w:lineRule="auto"/>
              <w:jc w:val="center"/>
              <w:rPr>
                <w:del w:id="1973" w:author="anna.resch88@gmail.com" w:date="2022-01-03T16:08:00Z"/>
                <w:rFonts w:asciiTheme="majorHAnsi" w:eastAsia="Times New Roman" w:hAnsiTheme="majorHAnsi" w:cstheme="majorHAnsi"/>
                <w:color w:val="000000"/>
                <w:lang w:val="en-US" w:eastAsia="de-DE"/>
                <w:rPrChange w:id="1974" w:author="anna.resch88@gmail.com" w:date="2022-01-04T09:34:00Z">
                  <w:rPr>
                    <w:del w:id="1975" w:author="anna.resch88@gmail.com" w:date="2022-01-03T16:08:00Z"/>
                    <w:rFonts w:asciiTheme="majorHAnsi" w:eastAsia="Times New Roman" w:hAnsiTheme="majorHAnsi" w:cstheme="majorHAnsi"/>
                    <w:color w:val="000000"/>
                    <w:lang w:eastAsia="de-DE"/>
                  </w:rPr>
                </w:rPrChange>
              </w:rPr>
            </w:pPr>
            <w:del w:id="1976" w:author="anna.resch88@gmail.com" w:date="2022-01-03T16:08:00Z">
              <w:r w:rsidRPr="00F86424" w:rsidDel="002739DA">
                <w:rPr>
                  <w:rFonts w:asciiTheme="majorHAnsi" w:eastAsia="Times New Roman" w:hAnsiTheme="majorHAnsi" w:cstheme="majorHAnsi"/>
                  <w:color w:val="000000"/>
                  <w:lang w:val="en-US" w:eastAsia="de-DE"/>
                  <w:rPrChange w:id="1977" w:author="anna.resch88@gmail.com" w:date="2022-01-04T09:34:00Z">
                    <w:rPr>
                      <w:rFonts w:asciiTheme="majorHAnsi" w:eastAsia="Times New Roman" w:hAnsiTheme="majorHAnsi" w:cstheme="majorHAnsi"/>
                      <w:color w:val="000000"/>
                      <w:lang w:eastAsia="de-DE"/>
                    </w:rPr>
                  </w:rPrChange>
                </w:rPr>
                <w:delText>10.43</w:delText>
              </w:r>
              <w:bookmarkStart w:id="1978" w:name="_Toc92186724"/>
              <w:bookmarkStart w:id="1979" w:name="_Toc92187416"/>
              <w:bookmarkStart w:id="1980" w:name="_Toc92188108"/>
              <w:bookmarkStart w:id="1981" w:name="_Toc92188798"/>
              <w:bookmarkStart w:id="1982" w:name="_Toc92189453"/>
              <w:bookmarkStart w:id="1983" w:name="_Toc92190109"/>
              <w:bookmarkStart w:id="1984" w:name="_Toc92190765"/>
              <w:bookmarkEnd w:id="1978"/>
              <w:bookmarkEnd w:id="1979"/>
              <w:bookmarkEnd w:id="1980"/>
              <w:bookmarkEnd w:id="1981"/>
              <w:bookmarkEnd w:id="1982"/>
              <w:bookmarkEnd w:id="1983"/>
              <w:bookmarkEnd w:id="1984"/>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53A00D65" w14:textId="5EE933D7" w:rsidR="00067C6D" w:rsidRPr="00F86424" w:rsidDel="002739DA" w:rsidRDefault="00067C6D" w:rsidP="003228B4">
            <w:pPr>
              <w:numPr>
                <w:ilvl w:val="0"/>
                <w:numId w:val="47"/>
              </w:numPr>
              <w:spacing w:after="0" w:line="240" w:lineRule="auto"/>
              <w:jc w:val="center"/>
              <w:rPr>
                <w:del w:id="1985" w:author="anna.resch88@gmail.com" w:date="2022-01-03T16:08:00Z"/>
                <w:rFonts w:asciiTheme="majorHAnsi" w:eastAsia="Times New Roman" w:hAnsiTheme="majorHAnsi" w:cstheme="majorHAnsi"/>
                <w:color w:val="FFFFFF"/>
                <w:lang w:val="en-US" w:eastAsia="de-DE"/>
                <w:rPrChange w:id="1986" w:author="anna.resch88@gmail.com" w:date="2022-01-04T09:34:00Z">
                  <w:rPr>
                    <w:del w:id="1987" w:author="anna.resch88@gmail.com" w:date="2022-01-03T16:08:00Z"/>
                    <w:rFonts w:asciiTheme="majorHAnsi" w:eastAsia="Times New Roman" w:hAnsiTheme="majorHAnsi" w:cstheme="majorHAnsi"/>
                    <w:color w:val="FFFFFF"/>
                    <w:lang w:eastAsia="de-DE"/>
                  </w:rPr>
                </w:rPrChange>
              </w:rPr>
            </w:pPr>
            <w:bookmarkStart w:id="1988" w:name="_Toc92186725"/>
            <w:bookmarkStart w:id="1989" w:name="_Toc92187417"/>
            <w:bookmarkStart w:id="1990" w:name="_Toc92188109"/>
            <w:bookmarkStart w:id="1991" w:name="_Toc92188799"/>
            <w:bookmarkStart w:id="1992" w:name="_Toc92189454"/>
            <w:bookmarkStart w:id="1993" w:name="_Toc92190110"/>
            <w:bookmarkStart w:id="1994" w:name="_Toc92190766"/>
            <w:bookmarkEnd w:id="1988"/>
            <w:bookmarkEnd w:id="1989"/>
            <w:bookmarkEnd w:id="1990"/>
            <w:bookmarkEnd w:id="1991"/>
            <w:bookmarkEnd w:id="1992"/>
            <w:bookmarkEnd w:id="1993"/>
            <w:bookmarkEnd w:id="1994"/>
          </w:p>
        </w:tc>
        <w:tc>
          <w:tcPr>
            <w:tcW w:w="898" w:type="dxa"/>
            <w:tcBorders>
              <w:top w:val="nil"/>
              <w:left w:val="nil"/>
              <w:bottom w:val="single" w:sz="8" w:space="0" w:color="auto"/>
              <w:right w:val="single" w:sz="4" w:space="0" w:color="auto"/>
            </w:tcBorders>
            <w:shd w:val="clear" w:color="000000" w:fill="A9D08E"/>
            <w:noWrap/>
            <w:vAlign w:val="bottom"/>
            <w:hideMark/>
          </w:tcPr>
          <w:p w14:paraId="3E2EC0FF" w14:textId="3376B3D8" w:rsidR="00067C6D" w:rsidRPr="00F86424" w:rsidDel="002739DA" w:rsidRDefault="00067C6D" w:rsidP="003228B4">
            <w:pPr>
              <w:numPr>
                <w:ilvl w:val="0"/>
                <w:numId w:val="47"/>
              </w:numPr>
              <w:spacing w:after="0" w:line="240" w:lineRule="auto"/>
              <w:jc w:val="center"/>
              <w:rPr>
                <w:del w:id="1995" w:author="anna.resch88@gmail.com" w:date="2022-01-03T16:08:00Z"/>
                <w:rFonts w:asciiTheme="majorHAnsi" w:eastAsia="Times New Roman" w:hAnsiTheme="majorHAnsi" w:cstheme="majorHAnsi"/>
                <w:color w:val="000000"/>
                <w:lang w:val="en-US" w:eastAsia="de-DE"/>
                <w:rPrChange w:id="1996" w:author="anna.resch88@gmail.com" w:date="2022-01-04T09:34:00Z">
                  <w:rPr>
                    <w:del w:id="1997" w:author="anna.resch88@gmail.com" w:date="2022-01-03T16:08:00Z"/>
                    <w:rFonts w:asciiTheme="majorHAnsi" w:eastAsia="Times New Roman" w:hAnsiTheme="majorHAnsi" w:cstheme="majorHAnsi"/>
                    <w:color w:val="000000"/>
                    <w:lang w:eastAsia="de-DE"/>
                  </w:rPr>
                </w:rPrChange>
              </w:rPr>
            </w:pPr>
            <w:bookmarkStart w:id="1998" w:name="_Toc92186726"/>
            <w:bookmarkStart w:id="1999" w:name="_Toc92187418"/>
            <w:bookmarkStart w:id="2000" w:name="_Toc92188110"/>
            <w:bookmarkStart w:id="2001" w:name="_Toc92188800"/>
            <w:bookmarkStart w:id="2002" w:name="_Toc92189455"/>
            <w:bookmarkStart w:id="2003" w:name="_Toc92190111"/>
            <w:bookmarkStart w:id="2004" w:name="_Toc92190767"/>
            <w:bookmarkEnd w:id="1998"/>
            <w:bookmarkEnd w:id="1999"/>
            <w:bookmarkEnd w:id="2000"/>
            <w:bookmarkEnd w:id="2001"/>
            <w:bookmarkEnd w:id="2002"/>
            <w:bookmarkEnd w:id="2003"/>
            <w:bookmarkEnd w:id="2004"/>
          </w:p>
        </w:tc>
        <w:bookmarkStart w:id="2005" w:name="_Toc92186727"/>
        <w:bookmarkStart w:id="2006" w:name="_Toc92187419"/>
        <w:bookmarkStart w:id="2007" w:name="_Toc92188111"/>
        <w:bookmarkStart w:id="2008" w:name="_Toc92188801"/>
        <w:bookmarkStart w:id="2009" w:name="_Toc92189456"/>
        <w:bookmarkStart w:id="2010" w:name="_Toc92190112"/>
        <w:bookmarkStart w:id="2011" w:name="_Toc92190768"/>
        <w:bookmarkEnd w:id="2005"/>
        <w:bookmarkEnd w:id="2006"/>
        <w:bookmarkEnd w:id="2007"/>
        <w:bookmarkEnd w:id="2008"/>
        <w:bookmarkEnd w:id="2009"/>
        <w:bookmarkEnd w:id="2010"/>
        <w:bookmarkEnd w:id="2011"/>
      </w:tr>
      <w:tr w:rsidR="00067C6D" w:rsidRPr="009E3BE9" w:rsidDel="002739DA" w14:paraId="2DFB5026" w14:textId="29EE7E8D" w:rsidTr="00D830B0">
        <w:trPr>
          <w:trHeight w:val="290"/>
          <w:del w:id="2012"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13C5EE" w14:textId="0675C120" w:rsidR="00067C6D" w:rsidRPr="00F86424" w:rsidDel="002739DA" w:rsidRDefault="00067C6D" w:rsidP="003228B4">
            <w:pPr>
              <w:numPr>
                <w:ilvl w:val="0"/>
                <w:numId w:val="47"/>
              </w:numPr>
              <w:spacing w:after="0" w:line="240" w:lineRule="auto"/>
              <w:jc w:val="both"/>
              <w:rPr>
                <w:del w:id="2013" w:author="anna.resch88@gmail.com" w:date="2022-01-03T16:08:00Z"/>
                <w:rFonts w:asciiTheme="majorHAnsi" w:eastAsia="Times New Roman" w:hAnsiTheme="majorHAnsi" w:cstheme="majorHAnsi"/>
                <w:color w:val="000000"/>
                <w:lang w:val="en-US" w:eastAsia="de-DE"/>
                <w:rPrChange w:id="2014" w:author="anna.resch88@gmail.com" w:date="2022-01-04T09:34:00Z">
                  <w:rPr>
                    <w:del w:id="2015" w:author="anna.resch88@gmail.com" w:date="2022-01-03T16:08:00Z"/>
                    <w:rFonts w:asciiTheme="majorHAnsi" w:eastAsia="Times New Roman" w:hAnsiTheme="majorHAnsi" w:cstheme="majorHAnsi"/>
                    <w:color w:val="000000"/>
                    <w:lang w:eastAsia="de-DE"/>
                  </w:rPr>
                </w:rPrChange>
              </w:rPr>
            </w:pPr>
            <w:del w:id="2016" w:author="anna.resch88@gmail.com" w:date="2022-01-03T16:08:00Z">
              <w:r w:rsidRPr="00F86424" w:rsidDel="002739DA">
                <w:rPr>
                  <w:rFonts w:asciiTheme="majorHAnsi" w:eastAsia="Times New Roman" w:hAnsiTheme="majorHAnsi" w:cstheme="majorHAnsi"/>
                  <w:color w:val="000000"/>
                  <w:lang w:val="en-US" w:eastAsia="de-DE"/>
                  <w:rPrChange w:id="2017" w:author="anna.resch88@gmail.com" w:date="2022-01-04T09:34:00Z">
                    <w:rPr>
                      <w:rFonts w:asciiTheme="majorHAnsi" w:eastAsia="Times New Roman" w:hAnsiTheme="majorHAnsi" w:cstheme="majorHAnsi"/>
                      <w:color w:val="000000"/>
                      <w:lang w:eastAsia="de-DE"/>
                    </w:rPr>
                  </w:rPrChange>
                </w:rPr>
                <w:delText>ULD-V20-ULD, sample 1</w:delText>
              </w:r>
              <w:bookmarkStart w:id="2018" w:name="_Toc92186728"/>
              <w:bookmarkStart w:id="2019" w:name="_Toc92187420"/>
              <w:bookmarkStart w:id="2020" w:name="_Toc92188112"/>
              <w:bookmarkStart w:id="2021" w:name="_Toc92188802"/>
              <w:bookmarkStart w:id="2022" w:name="_Toc92189457"/>
              <w:bookmarkStart w:id="2023" w:name="_Toc92190113"/>
              <w:bookmarkStart w:id="2024" w:name="_Toc92190769"/>
              <w:bookmarkEnd w:id="2018"/>
              <w:bookmarkEnd w:id="2019"/>
              <w:bookmarkEnd w:id="2020"/>
              <w:bookmarkEnd w:id="2021"/>
              <w:bookmarkEnd w:id="2022"/>
              <w:bookmarkEnd w:id="2023"/>
              <w:bookmarkEnd w:id="2024"/>
            </w:del>
          </w:p>
        </w:tc>
        <w:tc>
          <w:tcPr>
            <w:tcW w:w="859" w:type="dxa"/>
            <w:tcBorders>
              <w:top w:val="nil"/>
              <w:left w:val="nil"/>
              <w:bottom w:val="single" w:sz="4" w:space="0" w:color="000000"/>
              <w:right w:val="single" w:sz="4" w:space="0" w:color="000000"/>
            </w:tcBorders>
            <w:shd w:val="clear" w:color="000000" w:fill="DDEBF7"/>
            <w:noWrap/>
            <w:vAlign w:val="bottom"/>
            <w:hideMark/>
          </w:tcPr>
          <w:p w14:paraId="029CF649" w14:textId="085D1876" w:rsidR="00067C6D" w:rsidRPr="00F86424" w:rsidDel="002739DA" w:rsidRDefault="00067C6D" w:rsidP="003228B4">
            <w:pPr>
              <w:numPr>
                <w:ilvl w:val="0"/>
                <w:numId w:val="47"/>
              </w:numPr>
              <w:spacing w:after="0" w:line="240" w:lineRule="auto"/>
              <w:jc w:val="center"/>
              <w:rPr>
                <w:del w:id="2025" w:author="anna.resch88@gmail.com" w:date="2022-01-03T16:08:00Z"/>
                <w:rFonts w:asciiTheme="majorHAnsi" w:eastAsia="Times New Roman" w:hAnsiTheme="majorHAnsi" w:cstheme="majorHAnsi"/>
                <w:color w:val="000000"/>
                <w:lang w:val="en-US" w:eastAsia="de-DE"/>
                <w:rPrChange w:id="2026" w:author="anna.resch88@gmail.com" w:date="2022-01-04T09:34:00Z">
                  <w:rPr>
                    <w:del w:id="2027" w:author="anna.resch88@gmail.com" w:date="2022-01-03T16:08:00Z"/>
                    <w:rFonts w:asciiTheme="majorHAnsi" w:eastAsia="Times New Roman" w:hAnsiTheme="majorHAnsi" w:cstheme="majorHAnsi"/>
                    <w:color w:val="000000"/>
                    <w:lang w:eastAsia="de-DE"/>
                  </w:rPr>
                </w:rPrChange>
              </w:rPr>
            </w:pPr>
            <w:del w:id="2028" w:author="anna.resch88@gmail.com" w:date="2022-01-03T16:08:00Z">
              <w:r w:rsidRPr="00F86424" w:rsidDel="002739DA">
                <w:rPr>
                  <w:rFonts w:asciiTheme="majorHAnsi" w:eastAsia="Times New Roman" w:hAnsiTheme="majorHAnsi" w:cstheme="majorHAnsi"/>
                  <w:color w:val="000000"/>
                  <w:lang w:val="en-US" w:eastAsia="de-DE"/>
                  <w:rPrChange w:id="2029" w:author="anna.resch88@gmail.com" w:date="2022-01-04T09:34:00Z">
                    <w:rPr>
                      <w:rFonts w:asciiTheme="majorHAnsi" w:eastAsia="Times New Roman" w:hAnsiTheme="majorHAnsi" w:cstheme="majorHAnsi"/>
                      <w:color w:val="000000"/>
                      <w:lang w:eastAsia="de-DE"/>
                    </w:rPr>
                  </w:rPrChange>
                </w:rPr>
                <w:delText>10%</w:delText>
              </w:r>
              <w:bookmarkStart w:id="2030" w:name="_Toc92186729"/>
              <w:bookmarkStart w:id="2031" w:name="_Toc92187421"/>
              <w:bookmarkStart w:id="2032" w:name="_Toc92188113"/>
              <w:bookmarkStart w:id="2033" w:name="_Toc92188803"/>
              <w:bookmarkStart w:id="2034" w:name="_Toc92189458"/>
              <w:bookmarkStart w:id="2035" w:name="_Toc92190114"/>
              <w:bookmarkStart w:id="2036" w:name="_Toc92190770"/>
              <w:bookmarkEnd w:id="2030"/>
              <w:bookmarkEnd w:id="2031"/>
              <w:bookmarkEnd w:id="2032"/>
              <w:bookmarkEnd w:id="2033"/>
              <w:bookmarkEnd w:id="2034"/>
              <w:bookmarkEnd w:id="2035"/>
              <w:bookmarkEnd w:id="2036"/>
            </w:del>
          </w:p>
        </w:tc>
        <w:tc>
          <w:tcPr>
            <w:tcW w:w="937" w:type="dxa"/>
            <w:tcBorders>
              <w:top w:val="nil"/>
              <w:left w:val="nil"/>
              <w:bottom w:val="single" w:sz="4" w:space="0" w:color="auto"/>
              <w:right w:val="single" w:sz="4" w:space="0" w:color="auto"/>
            </w:tcBorders>
            <w:shd w:val="clear" w:color="000000" w:fill="DDEBF7"/>
            <w:noWrap/>
            <w:vAlign w:val="bottom"/>
            <w:hideMark/>
          </w:tcPr>
          <w:p w14:paraId="5AA0F22F" w14:textId="29DBC686" w:rsidR="00067C6D" w:rsidRPr="00F86424" w:rsidDel="002739DA" w:rsidRDefault="00067C6D" w:rsidP="003228B4">
            <w:pPr>
              <w:numPr>
                <w:ilvl w:val="0"/>
                <w:numId w:val="47"/>
              </w:numPr>
              <w:spacing w:after="0" w:line="240" w:lineRule="auto"/>
              <w:jc w:val="center"/>
              <w:rPr>
                <w:del w:id="2037" w:author="anna.resch88@gmail.com" w:date="2022-01-03T16:08:00Z"/>
                <w:rFonts w:asciiTheme="majorHAnsi" w:eastAsia="Times New Roman" w:hAnsiTheme="majorHAnsi" w:cstheme="majorHAnsi"/>
                <w:color w:val="000000"/>
                <w:lang w:val="en-US" w:eastAsia="de-DE"/>
                <w:rPrChange w:id="2038" w:author="anna.resch88@gmail.com" w:date="2022-01-04T09:34:00Z">
                  <w:rPr>
                    <w:del w:id="2039" w:author="anna.resch88@gmail.com" w:date="2022-01-03T16:08:00Z"/>
                    <w:rFonts w:asciiTheme="majorHAnsi" w:eastAsia="Times New Roman" w:hAnsiTheme="majorHAnsi" w:cstheme="majorHAnsi"/>
                    <w:color w:val="000000"/>
                    <w:lang w:eastAsia="de-DE"/>
                  </w:rPr>
                </w:rPrChange>
              </w:rPr>
            </w:pPr>
            <w:del w:id="2040" w:author="anna.resch88@gmail.com" w:date="2022-01-03T16:08:00Z">
              <w:r w:rsidRPr="00F86424" w:rsidDel="002739DA">
                <w:rPr>
                  <w:rFonts w:asciiTheme="majorHAnsi" w:eastAsia="Times New Roman" w:hAnsiTheme="majorHAnsi" w:cstheme="majorHAnsi"/>
                  <w:color w:val="000000"/>
                  <w:lang w:val="en-US" w:eastAsia="de-DE"/>
                  <w:rPrChange w:id="2041" w:author="anna.resch88@gmail.com" w:date="2022-01-04T09:34:00Z">
                    <w:rPr>
                      <w:rFonts w:asciiTheme="majorHAnsi" w:eastAsia="Times New Roman" w:hAnsiTheme="majorHAnsi" w:cstheme="majorHAnsi"/>
                      <w:color w:val="000000"/>
                      <w:lang w:eastAsia="de-DE"/>
                    </w:rPr>
                  </w:rPrChange>
                </w:rPr>
                <w:delText>water</w:delText>
              </w:r>
              <w:bookmarkStart w:id="2042" w:name="_Toc92186730"/>
              <w:bookmarkStart w:id="2043" w:name="_Toc92187422"/>
              <w:bookmarkStart w:id="2044" w:name="_Toc92188114"/>
              <w:bookmarkStart w:id="2045" w:name="_Toc92188804"/>
              <w:bookmarkStart w:id="2046" w:name="_Toc92189459"/>
              <w:bookmarkStart w:id="2047" w:name="_Toc92190115"/>
              <w:bookmarkStart w:id="2048" w:name="_Toc92190771"/>
              <w:bookmarkEnd w:id="2042"/>
              <w:bookmarkEnd w:id="2043"/>
              <w:bookmarkEnd w:id="2044"/>
              <w:bookmarkEnd w:id="2045"/>
              <w:bookmarkEnd w:id="2046"/>
              <w:bookmarkEnd w:id="2047"/>
              <w:bookmarkEnd w:id="2048"/>
            </w:del>
          </w:p>
        </w:tc>
        <w:tc>
          <w:tcPr>
            <w:tcW w:w="952" w:type="dxa"/>
            <w:tcBorders>
              <w:top w:val="nil"/>
              <w:left w:val="nil"/>
              <w:bottom w:val="single" w:sz="4" w:space="0" w:color="000000"/>
              <w:right w:val="single" w:sz="4" w:space="0" w:color="000000"/>
            </w:tcBorders>
            <w:shd w:val="clear" w:color="000000" w:fill="DDEBF7"/>
            <w:noWrap/>
            <w:vAlign w:val="bottom"/>
            <w:hideMark/>
          </w:tcPr>
          <w:p w14:paraId="6B77E099" w14:textId="58C864D1" w:rsidR="00067C6D" w:rsidRPr="00F86424" w:rsidDel="002739DA" w:rsidRDefault="00067C6D" w:rsidP="003228B4">
            <w:pPr>
              <w:numPr>
                <w:ilvl w:val="0"/>
                <w:numId w:val="47"/>
              </w:numPr>
              <w:spacing w:after="0" w:line="240" w:lineRule="auto"/>
              <w:jc w:val="center"/>
              <w:rPr>
                <w:del w:id="2049" w:author="anna.resch88@gmail.com" w:date="2022-01-03T16:08:00Z"/>
                <w:rFonts w:asciiTheme="majorHAnsi" w:eastAsia="Times New Roman" w:hAnsiTheme="majorHAnsi" w:cstheme="majorHAnsi"/>
                <w:color w:val="000000"/>
                <w:lang w:val="en-US" w:eastAsia="de-DE"/>
                <w:rPrChange w:id="2050" w:author="anna.resch88@gmail.com" w:date="2022-01-04T09:34:00Z">
                  <w:rPr>
                    <w:del w:id="2051" w:author="anna.resch88@gmail.com" w:date="2022-01-03T16:08:00Z"/>
                    <w:rFonts w:asciiTheme="majorHAnsi" w:eastAsia="Times New Roman" w:hAnsiTheme="majorHAnsi" w:cstheme="majorHAnsi"/>
                    <w:color w:val="000000"/>
                    <w:lang w:eastAsia="de-DE"/>
                  </w:rPr>
                </w:rPrChange>
              </w:rPr>
            </w:pPr>
            <w:del w:id="2052" w:author="anna.resch88@gmail.com" w:date="2022-01-03T16:08:00Z">
              <w:r w:rsidRPr="00F86424" w:rsidDel="002739DA">
                <w:rPr>
                  <w:rFonts w:asciiTheme="majorHAnsi" w:eastAsia="Times New Roman" w:hAnsiTheme="majorHAnsi" w:cstheme="majorHAnsi"/>
                  <w:color w:val="000000"/>
                  <w:lang w:val="en-US" w:eastAsia="de-DE"/>
                  <w:rPrChange w:id="2053" w:author="anna.resch88@gmail.com" w:date="2022-01-04T09:34:00Z">
                    <w:rPr>
                      <w:rFonts w:asciiTheme="majorHAnsi" w:eastAsia="Times New Roman" w:hAnsiTheme="majorHAnsi" w:cstheme="majorHAnsi"/>
                      <w:color w:val="000000"/>
                      <w:lang w:eastAsia="de-DE"/>
                    </w:rPr>
                  </w:rPrChange>
                </w:rPr>
                <w:delText>Ru(II)bpy</w:delText>
              </w:r>
              <w:bookmarkStart w:id="2054" w:name="_Toc92186731"/>
              <w:bookmarkStart w:id="2055" w:name="_Toc92187423"/>
              <w:bookmarkStart w:id="2056" w:name="_Toc92188115"/>
              <w:bookmarkStart w:id="2057" w:name="_Toc92188805"/>
              <w:bookmarkStart w:id="2058" w:name="_Toc92189460"/>
              <w:bookmarkStart w:id="2059" w:name="_Toc92190116"/>
              <w:bookmarkStart w:id="2060" w:name="_Toc92190772"/>
              <w:bookmarkEnd w:id="2054"/>
              <w:bookmarkEnd w:id="2055"/>
              <w:bookmarkEnd w:id="2056"/>
              <w:bookmarkEnd w:id="2057"/>
              <w:bookmarkEnd w:id="2058"/>
              <w:bookmarkEnd w:id="2059"/>
              <w:bookmarkEnd w:id="2060"/>
            </w:del>
          </w:p>
        </w:tc>
        <w:tc>
          <w:tcPr>
            <w:tcW w:w="1081" w:type="dxa"/>
            <w:tcBorders>
              <w:top w:val="nil"/>
              <w:left w:val="nil"/>
              <w:bottom w:val="single" w:sz="4" w:space="0" w:color="000000"/>
              <w:right w:val="single" w:sz="4" w:space="0" w:color="000000"/>
            </w:tcBorders>
            <w:shd w:val="clear" w:color="000000" w:fill="DDEBF7"/>
            <w:noWrap/>
            <w:vAlign w:val="bottom"/>
            <w:hideMark/>
          </w:tcPr>
          <w:p w14:paraId="70F03129" w14:textId="4E2C5812" w:rsidR="00067C6D" w:rsidRPr="00F86424" w:rsidDel="002739DA" w:rsidRDefault="00067C6D" w:rsidP="003228B4">
            <w:pPr>
              <w:numPr>
                <w:ilvl w:val="0"/>
                <w:numId w:val="47"/>
              </w:numPr>
              <w:spacing w:after="0" w:line="240" w:lineRule="auto"/>
              <w:jc w:val="center"/>
              <w:rPr>
                <w:del w:id="2061" w:author="anna.resch88@gmail.com" w:date="2022-01-03T16:08:00Z"/>
                <w:rFonts w:asciiTheme="majorHAnsi" w:eastAsia="Times New Roman" w:hAnsiTheme="majorHAnsi" w:cstheme="majorHAnsi"/>
                <w:color w:val="000000"/>
                <w:lang w:val="en-US" w:eastAsia="de-DE"/>
                <w:rPrChange w:id="2062" w:author="anna.resch88@gmail.com" w:date="2022-01-04T09:34:00Z">
                  <w:rPr>
                    <w:del w:id="2063" w:author="anna.resch88@gmail.com" w:date="2022-01-03T16:08:00Z"/>
                    <w:rFonts w:asciiTheme="majorHAnsi" w:eastAsia="Times New Roman" w:hAnsiTheme="majorHAnsi" w:cstheme="majorHAnsi"/>
                    <w:color w:val="000000"/>
                    <w:lang w:eastAsia="de-DE"/>
                  </w:rPr>
                </w:rPrChange>
              </w:rPr>
            </w:pPr>
            <w:del w:id="2064" w:author="anna.resch88@gmail.com" w:date="2022-01-03T16:08:00Z">
              <w:r w:rsidRPr="00F86424" w:rsidDel="002739DA">
                <w:rPr>
                  <w:rFonts w:asciiTheme="majorHAnsi" w:eastAsia="Times New Roman" w:hAnsiTheme="majorHAnsi" w:cstheme="majorHAnsi"/>
                  <w:color w:val="000000"/>
                  <w:lang w:val="en-US" w:eastAsia="de-DE"/>
                  <w:rPrChange w:id="2065" w:author="anna.resch88@gmail.com" w:date="2022-01-04T09:34:00Z">
                    <w:rPr>
                      <w:rFonts w:asciiTheme="majorHAnsi" w:eastAsia="Times New Roman" w:hAnsiTheme="majorHAnsi" w:cstheme="majorHAnsi"/>
                      <w:color w:val="000000"/>
                      <w:lang w:eastAsia="de-DE"/>
                    </w:rPr>
                  </w:rPrChange>
                </w:rPr>
                <w:delText>25.4</w:delText>
              </w:r>
              <w:bookmarkStart w:id="2066" w:name="_Toc92186732"/>
              <w:bookmarkStart w:id="2067" w:name="_Toc92187424"/>
              <w:bookmarkStart w:id="2068" w:name="_Toc92188116"/>
              <w:bookmarkStart w:id="2069" w:name="_Toc92188806"/>
              <w:bookmarkStart w:id="2070" w:name="_Toc92189461"/>
              <w:bookmarkStart w:id="2071" w:name="_Toc92190117"/>
              <w:bookmarkStart w:id="2072" w:name="_Toc92190773"/>
              <w:bookmarkEnd w:id="2066"/>
              <w:bookmarkEnd w:id="2067"/>
              <w:bookmarkEnd w:id="2068"/>
              <w:bookmarkEnd w:id="2069"/>
              <w:bookmarkEnd w:id="2070"/>
              <w:bookmarkEnd w:id="2071"/>
              <w:bookmarkEnd w:id="2072"/>
            </w:del>
          </w:p>
        </w:tc>
        <w:tc>
          <w:tcPr>
            <w:tcW w:w="1349" w:type="dxa"/>
            <w:tcBorders>
              <w:top w:val="nil"/>
              <w:left w:val="nil"/>
              <w:bottom w:val="single" w:sz="4" w:space="0" w:color="000000"/>
              <w:right w:val="single" w:sz="4" w:space="0" w:color="000000"/>
            </w:tcBorders>
            <w:shd w:val="clear" w:color="000000" w:fill="DDEBF7"/>
            <w:noWrap/>
            <w:vAlign w:val="bottom"/>
            <w:hideMark/>
          </w:tcPr>
          <w:p w14:paraId="499ADB2B" w14:textId="03B43607" w:rsidR="00067C6D" w:rsidRPr="00F86424" w:rsidDel="002739DA" w:rsidRDefault="00067C6D" w:rsidP="003228B4">
            <w:pPr>
              <w:numPr>
                <w:ilvl w:val="0"/>
                <w:numId w:val="47"/>
              </w:numPr>
              <w:spacing w:after="0" w:line="240" w:lineRule="auto"/>
              <w:jc w:val="center"/>
              <w:rPr>
                <w:del w:id="2073" w:author="anna.resch88@gmail.com" w:date="2022-01-03T16:08:00Z"/>
                <w:rFonts w:asciiTheme="majorHAnsi" w:eastAsia="Times New Roman" w:hAnsiTheme="majorHAnsi" w:cstheme="majorHAnsi"/>
                <w:color w:val="000000"/>
                <w:lang w:val="en-US" w:eastAsia="de-DE"/>
                <w:rPrChange w:id="2074" w:author="anna.resch88@gmail.com" w:date="2022-01-04T09:34:00Z">
                  <w:rPr>
                    <w:del w:id="2075" w:author="anna.resch88@gmail.com" w:date="2022-01-03T16:08:00Z"/>
                    <w:rFonts w:asciiTheme="majorHAnsi" w:eastAsia="Times New Roman" w:hAnsiTheme="majorHAnsi" w:cstheme="majorHAnsi"/>
                    <w:color w:val="000000"/>
                    <w:lang w:eastAsia="de-DE"/>
                  </w:rPr>
                </w:rPrChange>
              </w:rPr>
            </w:pPr>
            <w:del w:id="2076" w:author="anna.resch88@gmail.com" w:date="2022-01-03T16:08:00Z">
              <w:r w:rsidRPr="00F86424" w:rsidDel="002739DA">
                <w:rPr>
                  <w:rFonts w:asciiTheme="majorHAnsi" w:eastAsia="Times New Roman" w:hAnsiTheme="majorHAnsi" w:cstheme="majorHAnsi"/>
                  <w:color w:val="000000"/>
                  <w:lang w:val="en-US" w:eastAsia="de-DE"/>
                  <w:rPrChange w:id="2077" w:author="anna.resch88@gmail.com" w:date="2022-01-04T09:34:00Z">
                    <w:rPr>
                      <w:rFonts w:asciiTheme="majorHAnsi" w:eastAsia="Times New Roman" w:hAnsiTheme="majorHAnsi" w:cstheme="majorHAnsi"/>
                      <w:color w:val="000000"/>
                      <w:lang w:eastAsia="de-DE"/>
                    </w:rPr>
                  </w:rPrChange>
                </w:rPr>
                <w:delText>15</w:delText>
              </w:r>
              <w:bookmarkStart w:id="2078" w:name="_Toc92186733"/>
              <w:bookmarkStart w:id="2079" w:name="_Toc92187425"/>
              <w:bookmarkStart w:id="2080" w:name="_Toc92188117"/>
              <w:bookmarkStart w:id="2081" w:name="_Toc92188807"/>
              <w:bookmarkStart w:id="2082" w:name="_Toc92189462"/>
              <w:bookmarkStart w:id="2083" w:name="_Toc92190118"/>
              <w:bookmarkStart w:id="2084" w:name="_Toc92190774"/>
              <w:bookmarkEnd w:id="2078"/>
              <w:bookmarkEnd w:id="2079"/>
              <w:bookmarkEnd w:id="2080"/>
              <w:bookmarkEnd w:id="2081"/>
              <w:bookmarkEnd w:id="2082"/>
              <w:bookmarkEnd w:id="2083"/>
              <w:bookmarkEnd w:id="2084"/>
            </w:del>
          </w:p>
        </w:tc>
        <w:tc>
          <w:tcPr>
            <w:tcW w:w="892" w:type="dxa"/>
            <w:tcBorders>
              <w:top w:val="nil"/>
              <w:left w:val="nil"/>
              <w:bottom w:val="single" w:sz="4" w:space="0" w:color="000000"/>
              <w:right w:val="single" w:sz="4" w:space="0" w:color="000000"/>
            </w:tcBorders>
            <w:shd w:val="clear" w:color="000000" w:fill="DDEBF7"/>
            <w:noWrap/>
            <w:vAlign w:val="bottom"/>
            <w:hideMark/>
          </w:tcPr>
          <w:p w14:paraId="54D6E267" w14:textId="37505E58" w:rsidR="00067C6D" w:rsidRPr="00F86424" w:rsidDel="002739DA" w:rsidRDefault="00067C6D" w:rsidP="003228B4">
            <w:pPr>
              <w:numPr>
                <w:ilvl w:val="0"/>
                <w:numId w:val="47"/>
              </w:numPr>
              <w:spacing w:after="0" w:line="240" w:lineRule="auto"/>
              <w:jc w:val="center"/>
              <w:rPr>
                <w:del w:id="2085" w:author="anna.resch88@gmail.com" w:date="2022-01-03T16:08:00Z"/>
                <w:rFonts w:asciiTheme="majorHAnsi" w:eastAsia="Times New Roman" w:hAnsiTheme="majorHAnsi" w:cstheme="majorHAnsi"/>
                <w:color w:val="000000"/>
                <w:lang w:val="en-US" w:eastAsia="de-DE"/>
                <w:rPrChange w:id="2086" w:author="anna.resch88@gmail.com" w:date="2022-01-04T09:34:00Z">
                  <w:rPr>
                    <w:del w:id="2087" w:author="anna.resch88@gmail.com" w:date="2022-01-03T16:08:00Z"/>
                    <w:rFonts w:asciiTheme="majorHAnsi" w:eastAsia="Times New Roman" w:hAnsiTheme="majorHAnsi" w:cstheme="majorHAnsi"/>
                    <w:color w:val="000000"/>
                    <w:lang w:eastAsia="de-DE"/>
                  </w:rPr>
                </w:rPrChange>
              </w:rPr>
            </w:pPr>
            <w:del w:id="2088" w:author="anna.resch88@gmail.com" w:date="2022-01-03T16:08:00Z">
              <w:r w:rsidRPr="00F86424" w:rsidDel="002739DA">
                <w:rPr>
                  <w:rFonts w:asciiTheme="majorHAnsi" w:eastAsia="Times New Roman" w:hAnsiTheme="majorHAnsi" w:cstheme="majorHAnsi"/>
                  <w:color w:val="000000"/>
                  <w:lang w:val="en-US" w:eastAsia="de-DE"/>
                  <w:rPrChange w:id="2089" w:author="anna.resch88@gmail.com" w:date="2022-01-04T09:34:00Z">
                    <w:rPr>
                      <w:rFonts w:asciiTheme="majorHAnsi" w:eastAsia="Times New Roman" w:hAnsiTheme="majorHAnsi" w:cstheme="majorHAnsi"/>
                      <w:color w:val="000000"/>
                      <w:lang w:eastAsia="de-DE"/>
                    </w:rPr>
                  </w:rPrChange>
                </w:rPr>
                <w:delText>60.94</w:delText>
              </w:r>
              <w:bookmarkStart w:id="2090" w:name="_Toc92186734"/>
              <w:bookmarkStart w:id="2091" w:name="_Toc92187426"/>
              <w:bookmarkStart w:id="2092" w:name="_Toc92188118"/>
              <w:bookmarkStart w:id="2093" w:name="_Toc92188808"/>
              <w:bookmarkStart w:id="2094" w:name="_Toc92189463"/>
              <w:bookmarkStart w:id="2095" w:name="_Toc92190119"/>
              <w:bookmarkStart w:id="2096" w:name="_Toc92190775"/>
              <w:bookmarkEnd w:id="2090"/>
              <w:bookmarkEnd w:id="2091"/>
              <w:bookmarkEnd w:id="2092"/>
              <w:bookmarkEnd w:id="2093"/>
              <w:bookmarkEnd w:id="2094"/>
              <w:bookmarkEnd w:id="2095"/>
              <w:bookmarkEnd w:id="2096"/>
            </w:del>
          </w:p>
        </w:tc>
        <w:tc>
          <w:tcPr>
            <w:tcW w:w="743" w:type="dxa"/>
            <w:tcBorders>
              <w:top w:val="nil"/>
              <w:left w:val="nil"/>
              <w:bottom w:val="single" w:sz="4" w:space="0" w:color="000000"/>
              <w:right w:val="nil"/>
            </w:tcBorders>
            <w:shd w:val="clear" w:color="000000" w:fill="DDEBF7"/>
            <w:noWrap/>
            <w:vAlign w:val="bottom"/>
            <w:hideMark/>
          </w:tcPr>
          <w:p w14:paraId="52B864D4" w14:textId="34A25EF4" w:rsidR="00067C6D" w:rsidRPr="00F86424" w:rsidDel="002739DA" w:rsidRDefault="00067C6D" w:rsidP="003228B4">
            <w:pPr>
              <w:numPr>
                <w:ilvl w:val="0"/>
                <w:numId w:val="47"/>
              </w:numPr>
              <w:spacing w:after="0" w:line="240" w:lineRule="auto"/>
              <w:jc w:val="center"/>
              <w:rPr>
                <w:del w:id="2097" w:author="anna.resch88@gmail.com" w:date="2022-01-03T16:08:00Z"/>
                <w:rFonts w:asciiTheme="majorHAnsi" w:eastAsia="Times New Roman" w:hAnsiTheme="majorHAnsi" w:cstheme="majorHAnsi"/>
                <w:color w:val="000000"/>
                <w:lang w:val="en-US" w:eastAsia="de-DE"/>
                <w:rPrChange w:id="2098" w:author="anna.resch88@gmail.com" w:date="2022-01-04T09:34:00Z">
                  <w:rPr>
                    <w:del w:id="2099" w:author="anna.resch88@gmail.com" w:date="2022-01-03T16:08:00Z"/>
                    <w:rFonts w:asciiTheme="majorHAnsi" w:eastAsia="Times New Roman" w:hAnsiTheme="majorHAnsi" w:cstheme="majorHAnsi"/>
                    <w:color w:val="000000"/>
                    <w:lang w:eastAsia="de-DE"/>
                  </w:rPr>
                </w:rPrChange>
              </w:rPr>
            </w:pPr>
            <w:del w:id="2100" w:author="anna.resch88@gmail.com" w:date="2022-01-03T16:08:00Z">
              <w:r w:rsidRPr="00F86424" w:rsidDel="002739DA">
                <w:rPr>
                  <w:rFonts w:asciiTheme="majorHAnsi" w:eastAsia="Times New Roman" w:hAnsiTheme="majorHAnsi" w:cstheme="majorHAnsi"/>
                  <w:color w:val="000000"/>
                  <w:lang w:val="en-US" w:eastAsia="de-DE"/>
                  <w:rPrChange w:id="2101" w:author="anna.resch88@gmail.com" w:date="2022-01-04T09:34:00Z">
                    <w:rPr>
                      <w:rFonts w:asciiTheme="majorHAnsi" w:eastAsia="Times New Roman" w:hAnsiTheme="majorHAnsi" w:cstheme="majorHAnsi"/>
                      <w:color w:val="000000"/>
                      <w:lang w:eastAsia="de-DE"/>
                    </w:rPr>
                  </w:rPrChange>
                </w:rPr>
                <w:delText>5.30</w:delText>
              </w:r>
              <w:bookmarkStart w:id="2102" w:name="_Toc92186735"/>
              <w:bookmarkStart w:id="2103" w:name="_Toc92187427"/>
              <w:bookmarkStart w:id="2104" w:name="_Toc92188119"/>
              <w:bookmarkStart w:id="2105" w:name="_Toc92188809"/>
              <w:bookmarkStart w:id="2106" w:name="_Toc92189464"/>
              <w:bookmarkStart w:id="2107" w:name="_Toc92190120"/>
              <w:bookmarkStart w:id="2108" w:name="_Toc92190776"/>
              <w:bookmarkEnd w:id="2102"/>
              <w:bookmarkEnd w:id="2103"/>
              <w:bookmarkEnd w:id="2104"/>
              <w:bookmarkEnd w:id="2105"/>
              <w:bookmarkEnd w:id="2106"/>
              <w:bookmarkEnd w:id="2107"/>
              <w:bookmarkEnd w:id="2108"/>
            </w:del>
          </w:p>
        </w:tc>
        <w:tc>
          <w:tcPr>
            <w:tcW w:w="989" w:type="dxa"/>
            <w:tcBorders>
              <w:top w:val="nil"/>
              <w:left w:val="single" w:sz="4" w:space="0" w:color="auto"/>
              <w:bottom w:val="nil"/>
              <w:right w:val="single" w:sz="4" w:space="0" w:color="auto"/>
            </w:tcBorders>
            <w:shd w:val="clear" w:color="000000" w:fill="DDEBF7"/>
            <w:noWrap/>
            <w:vAlign w:val="bottom"/>
            <w:hideMark/>
          </w:tcPr>
          <w:p w14:paraId="070109F0" w14:textId="54217D39" w:rsidR="00067C6D" w:rsidRPr="00F86424" w:rsidDel="002739DA" w:rsidRDefault="00067C6D" w:rsidP="003228B4">
            <w:pPr>
              <w:numPr>
                <w:ilvl w:val="0"/>
                <w:numId w:val="47"/>
              </w:numPr>
              <w:spacing w:after="0" w:line="240" w:lineRule="auto"/>
              <w:jc w:val="center"/>
              <w:rPr>
                <w:del w:id="2109" w:author="anna.resch88@gmail.com" w:date="2022-01-03T16:08:00Z"/>
                <w:rFonts w:asciiTheme="majorHAnsi" w:eastAsia="Times New Roman" w:hAnsiTheme="majorHAnsi" w:cstheme="majorHAnsi"/>
                <w:color w:val="000000"/>
                <w:lang w:val="en-US" w:eastAsia="de-DE"/>
                <w:rPrChange w:id="2110" w:author="anna.resch88@gmail.com" w:date="2022-01-04T09:34:00Z">
                  <w:rPr>
                    <w:del w:id="2111" w:author="anna.resch88@gmail.com" w:date="2022-01-03T16:08:00Z"/>
                    <w:rFonts w:asciiTheme="majorHAnsi" w:eastAsia="Times New Roman" w:hAnsiTheme="majorHAnsi" w:cstheme="majorHAnsi"/>
                    <w:color w:val="000000"/>
                    <w:lang w:eastAsia="de-DE"/>
                  </w:rPr>
                </w:rPrChange>
              </w:rPr>
            </w:pPr>
            <w:bookmarkStart w:id="2112" w:name="_Toc92186736"/>
            <w:bookmarkStart w:id="2113" w:name="_Toc92187428"/>
            <w:bookmarkStart w:id="2114" w:name="_Toc92188120"/>
            <w:bookmarkStart w:id="2115" w:name="_Toc92188810"/>
            <w:bookmarkStart w:id="2116" w:name="_Toc92189465"/>
            <w:bookmarkStart w:id="2117" w:name="_Toc92190121"/>
            <w:bookmarkStart w:id="2118" w:name="_Toc92190777"/>
            <w:bookmarkEnd w:id="2112"/>
            <w:bookmarkEnd w:id="2113"/>
            <w:bookmarkEnd w:id="2114"/>
            <w:bookmarkEnd w:id="2115"/>
            <w:bookmarkEnd w:id="2116"/>
            <w:bookmarkEnd w:id="2117"/>
            <w:bookmarkEnd w:id="2118"/>
          </w:p>
        </w:tc>
        <w:tc>
          <w:tcPr>
            <w:tcW w:w="898" w:type="dxa"/>
            <w:tcBorders>
              <w:top w:val="nil"/>
              <w:left w:val="nil"/>
              <w:bottom w:val="nil"/>
              <w:right w:val="single" w:sz="4" w:space="0" w:color="auto"/>
            </w:tcBorders>
            <w:shd w:val="clear" w:color="000000" w:fill="DDEBF7"/>
            <w:noWrap/>
            <w:vAlign w:val="bottom"/>
            <w:hideMark/>
          </w:tcPr>
          <w:p w14:paraId="4DE6E566" w14:textId="23CDD198" w:rsidR="00067C6D" w:rsidRPr="00F86424" w:rsidDel="002739DA" w:rsidRDefault="00067C6D" w:rsidP="003228B4">
            <w:pPr>
              <w:numPr>
                <w:ilvl w:val="0"/>
                <w:numId w:val="47"/>
              </w:numPr>
              <w:spacing w:after="0" w:line="240" w:lineRule="auto"/>
              <w:jc w:val="center"/>
              <w:rPr>
                <w:del w:id="2119" w:author="anna.resch88@gmail.com" w:date="2022-01-03T16:08:00Z"/>
                <w:rFonts w:asciiTheme="majorHAnsi" w:eastAsia="Times New Roman" w:hAnsiTheme="majorHAnsi" w:cstheme="majorHAnsi"/>
                <w:color w:val="000000"/>
                <w:lang w:val="en-US" w:eastAsia="de-DE"/>
                <w:rPrChange w:id="2120" w:author="anna.resch88@gmail.com" w:date="2022-01-04T09:34:00Z">
                  <w:rPr>
                    <w:del w:id="2121" w:author="anna.resch88@gmail.com" w:date="2022-01-03T16:08:00Z"/>
                    <w:rFonts w:asciiTheme="majorHAnsi" w:eastAsia="Times New Roman" w:hAnsiTheme="majorHAnsi" w:cstheme="majorHAnsi"/>
                    <w:color w:val="000000"/>
                    <w:lang w:eastAsia="de-DE"/>
                  </w:rPr>
                </w:rPrChange>
              </w:rPr>
            </w:pPr>
            <w:bookmarkStart w:id="2122" w:name="_Toc92186737"/>
            <w:bookmarkStart w:id="2123" w:name="_Toc92187429"/>
            <w:bookmarkStart w:id="2124" w:name="_Toc92188121"/>
            <w:bookmarkStart w:id="2125" w:name="_Toc92188811"/>
            <w:bookmarkStart w:id="2126" w:name="_Toc92189466"/>
            <w:bookmarkStart w:id="2127" w:name="_Toc92190122"/>
            <w:bookmarkStart w:id="2128" w:name="_Toc92190778"/>
            <w:bookmarkEnd w:id="2122"/>
            <w:bookmarkEnd w:id="2123"/>
            <w:bookmarkEnd w:id="2124"/>
            <w:bookmarkEnd w:id="2125"/>
            <w:bookmarkEnd w:id="2126"/>
            <w:bookmarkEnd w:id="2127"/>
            <w:bookmarkEnd w:id="2128"/>
          </w:p>
        </w:tc>
        <w:bookmarkStart w:id="2129" w:name="_Toc92186738"/>
        <w:bookmarkStart w:id="2130" w:name="_Toc92187430"/>
        <w:bookmarkStart w:id="2131" w:name="_Toc92188122"/>
        <w:bookmarkStart w:id="2132" w:name="_Toc92188812"/>
        <w:bookmarkStart w:id="2133" w:name="_Toc92189467"/>
        <w:bookmarkStart w:id="2134" w:name="_Toc92190123"/>
        <w:bookmarkStart w:id="2135" w:name="_Toc92190779"/>
        <w:bookmarkEnd w:id="2129"/>
        <w:bookmarkEnd w:id="2130"/>
        <w:bookmarkEnd w:id="2131"/>
        <w:bookmarkEnd w:id="2132"/>
        <w:bookmarkEnd w:id="2133"/>
        <w:bookmarkEnd w:id="2134"/>
        <w:bookmarkEnd w:id="2135"/>
      </w:tr>
      <w:tr w:rsidR="00067C6D" w:rsidRPr="009E3BE9" w:rsidDel="002739DA" w14:paraId="06BD4097" w14:textId="1B98DD60" w:rsidTr="00D830B0">
        <w:trPr>
          <w:trHeight w:val="290"/>
          <w:del w:id="2136"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1D3E9055" w14:textId="2679DFEC" w:rsidR="00067C6D" w:rsidRPr="00F86424" w:rsidDel="002739DA" w:rsidRDefault="00067C6D" w:rsidP="003228B4">
            <w:pPr>
              <w:numPr>
                <w:ilvl w:val="0"/>
                <w:numId w:val="47"/>
              </w:numPr>
              <w:spacing w:after="0" w:line="240" w:lineRule="auto"/>
              <w:jc w:val="both"/>
              <w:rPr>
                <w:del w:id="2137" w:author="anna.resch88@gmail.com" w:date="2022-01-03T16:08:00Z"/>
                <w:rFonts w:asciiTheme="majorHAnsi" w:eastAsia="Times New Roman" w:hAnsiTheme="majorHAnsi" w:cstheme="majorHAnsi"/>
                <w:color w:val="000000"/>
                <w:lang w:val="en-US" w:eastAsia="de-DE"/>
                <w:rPrChange w:id="2138" w:author="anna.resch88@gmail.com" w:date="2022-01-04T09:34:00Z">
                  <w:rPr>
                    <w:del w:id="2139" w:author="anna.resch88@gmail.com" w:date="2022-01-03T16:08:00Z"/>
                    <w:rFonts w:asciiTheme="majorHAnsi" w:eastAsia="Times New Roman" w:hAnsiTheme="majorHAnsi" w:cstheme="majorHAnsi"/>
                    <w:color w:val="000000"/>
                    <w:lang w:eastAsia="de-DE"/>
                  </w:rPr>
                </w:rPrChange>
              </w:rPr>
            </w:pPr>
            <w:del w:id="2140" w:author="anna.resch88@gmail.com" w:date="2022-01-03T16:08:00Z">
              <w:r w:rsidRPr="00F86424" w:rsidDel="002739DA">
                <w:rPr>
                  <w:rFonts w:asciiTheme="majorHAnsi" w:eastAsia="Times New Roman" w:hAnsiTheme="majorHAnsi" w:cstheme="majorHAnsi"/>
                  <w:color w:val="000000"/>
                  <w:lang w:val="en-US" w:eastAsia="de-DE"/>
                  <w:rPrChange w:id="2141" w:author="anna.resch88@gmail.com" w:date="2022-01-04T09:34:00Z">
                    <w:rPr>
                      <w:rFonts w:asciiTheme="majorHAnsi" w:eastAsia="Times New Roman" w:hAnsiTheme="majorHAnsi" w:cstheme="majorHAnsi"/>
                      <w:color w:val="000000"/>
                      <w:lang w:eastAsia="de-DE"/>
                    </w:rPr>
                  </w:rPrChange>
                </w:rPr>
                <w:delText>ULD-V20-ULD, sample 2</w:delText>
              </w:r>
              <w:bookmarkStart w:id="2142" w:name="_Toc92186739"/>
              <w:bookmarkStart w:id="2143" w:name="_Toc92187431"/>
              <w:bookmarkStart w:id="2144" w:name="_Toc92188123"/>
              <w:bookmarkStart w:id="2145" w:name="_Toc92188813"/>
              <w:bookmarkStart w:id="2146" w:name="_Toc92189468"/>
              <w:bookmarkStart w:id="2147" w:name="_Toc92190124"/>
              <w:bookmarkStart w:id="2148" w:name="_Toc92190780"/>
              <w:bookmarkEnd w:id="2142"/>
              <w:bookmarkEnd w:id="2143"/>
              <w:bookmarkEnd w:id="2144"/>
              <w:bookmarkEnd w:id="2145"/>
              <w:bookmarkEnd w:id="2146"/>
              <w:bookmarkEnd w:id="2147"/>
              <w:bookmarkEnd w:id="2148"/>
            </w:del>
          </w:p>
        </w:tc>
        <w:tc>
          <w:tcPr>
            <w:tcW w:w="859" w:type="dxa"/>
            <w:tcBorders>
              <w:top w:val="nil"/>
              <w:left w:val="nil"/>
              <w:bottom w:val="single" w:sz="4" w:space="0" w:color="000000"/>
              <w:right w:val="single" w:sz="4" w:space="0" w:color="000000"/>
            </w:tcBorders>
            <w:shd w:val="clear" w:color="000000" w:fill="DDEBF7"/>
            <w:noWrap/>
            <w:vAlign w:val="bottom"/>
            <w:hideMark/>
          </w:tcPr>
          <w:p w14:paraId="0433CE25" w14:textId="320D4321" w:rsidR="00067C6D" w:rsidRPr="00F86424" w:rsidDel="002739DA" w:rsidRDefault="00067C6D" w:rsidP="003228B4">
            <w:pPr>
              <w:numPr>
                <w:ilvl w:val="0"/>
                <w:numId w:val="47"/>
              </w:numPr>
              <w:spacing w:after="0" w:line="240" w:lineRule="auto"/>
              <w:jc w:val="center"/>
              <w:rPr>
                <w:del w:id="2149" w:author="anna.resch88@gmail.com" w:date="2022-01-03T16:08:00Z"/>
                <w:rFonts w:asciiTheme="majorHAnsi" w:eastAsia="Times New Roman" w:hAnsiTheme="majorHAnsi" w:cstheme="majorHAnsi"/>
                <w:color w:val="000000"/>
                <w:lang w:val="en-US" w:eastAsia="de-DE"/>
                <w:rPrChange w:id="2150" w:author="anna.resch88@gmail.com" w:date="2022-01-04T09:34:00Z">
                  <w:rPr>
                    <w:del w:id="2151" w:author="anna.resch88@gmail.com" w:date="2022-01-03T16:08:00Z"/>
                    <w:rFonts w:asciiTheme="majorHAnsi" w:eastAsia="Times New Roman" w:hAnsiTheme="majorHAnsi" w:cstheme="majorHAnsi"/>
                    <w:color w:val="000000"/>
                    <w:lang w:eastAsia="de-DE"/>
                  </w:rPr>
                </w:rPrChange>
              </w:rPr>
            </w:pPr>
            <w:del w:id="2152" w:author="anna.resch88@gmail.com" w:date="2022-01-03T16:08:00Z">
              <w:r w:rsidRPr="00F86424" w:rsidDel="002739DA">
                <w:rPr>
                  <w:rFonts w:asciiTheme="majorHAnsi" w:eastAsia="Times New Roman" w:hAnsiTheme="majorHAnsi" w:cstheme="majorHAnsi"/>
                  <w:color w:val="000000"/>
                  <w:lang w:val="en-US" w:eastAsia="de-DE"/>
                  <w:rPrChange w:id="2153" w:author="anna.resch88@gmail.com" w:date="2022-01-04T09:34:00Z">
                    <w:rPr>
                      <w:rFonts w:asciiTheme="majorHAnsi" w:eastAsia="Times New Roman" w:hAnsiTheme="majorHAnsi" w:cstheme="majorHAnsi"/>
                      <w:color w:val="000000"/>
                      <w:lang w:eastAsia="de-DE"/>
                    </w:rPr>
                  </w:rPrChange>
                </w:rPr>
                <w:delText>10%</w:delText>
              </w:r>
              <w:bookmarkStart w:id="2154" w:name="_Toc92186740"/>
              <w:bookmarkStart w:id="2155" w:name="_Toc92187432"/>
              <w:bookmarkStart w:id="2156" w:name="_Toc92188124"/>
              <w:bookmarkStart w:id="2157" w:name="_Toc92188814"/>
              <w:bookmarkStart w:id="2158" w:name="_Toc92189469"/>
              <w:bookmarkStart w:id="2159" w:name="_Toc92190125"/>
              <w:bookmarkStart w:id="2160" w:name="_Toc92190781"/>
              <w:bookmarkEnd w:id="2154"/>
              <w:bookmarkEnd w:id="2155"/>
              <w:bookmarkEnd w:id="2156"/>
              <w:bookmarkEnd w:id="2157"/>
              <w:bookmarkEnd w:id="2158"/>
              <w:bookmarkEnd w:id="2159"/>
              <w:bookmarkEnd w:id="2160"/>
            </w:del>
          </w:p>
        </w:tc>
        <w:tc>
          <w:tcPr>
            <w:tcW w:w="937" w:type="dxa"/>
            <w:tcBorders>
              <w:top w:val="nil"/>
              <w:left w:val="nil"/>
              <w:bottom w:val="single" w:sz="4" w:space="0" w:color="auto"/>
              <w:right w:val="single" w:sz="4" w:space="0" w:color="auto"/>
            </w:tcBorders>
            <w:shd w:val="clear" w:color="000000" w:fill="DDEBF7"/>
            <w:noWrap/>
            <w:vAlign w:val="bottom"/>
            <w:hideMark/>
          </w:tcPr>
          <w:p w14:paraId="52781CEF" w14:textId="2877F2C2" w:rsidR="00067C6D" w:rsidRPr="00F86424" w:rsidDel="002739DA" w:rsidRDefault="00067C6D" w:rsidP="003228B4">
            <w:pPr>
              <w:numPr>
                <w:ilvl w:val="0"/>
                <w:numId w:val="47"/>
              </w:numPr>
              <w:spacing w:after="0" w:line="240" w:lineRule="auto"/>
              <w:jc w:val="center"/>
              <w:rPr>
                <w:del w:id="2161" w:author="anna.resch88@gmail.com" w:date="2022-01-03T16:08:00Z"/>
                <w:rFonts w:asciiTheme="majorHAnsi" w:eastAsia="Times New Roman" w:hAnsiTheme="majorHAnsi" w:cstheme="majorHAnsi"/>
                <w:color w:val="000000"/>
                <w:lang w:val="en-US" w:eastAsia="de-DE"/>
                <w:rPrChange w:id="2162" w:author="anna.resch88@gmail.com" w:date="2022-01-04T09:34:00Z">
                  <w:rPr>
                    <w:del w:id="2163" w:author="anna.resch88@gmail.com" w:date="2022-01-03T16:08:00Z"/>
                    <w:rFonts w:asciiTheme="majorHAnsi" w:eastAsia="Times New Roman" w:hAnsiTheme="majorHAnsi" w:cstheme="majorHAnsi"/>
                    <w:color w:val="000000"/>
                    <w:lang w:eastAsia="de-DE"/>
                  </w:rPr>
                </w:rPrChange>
              </w:rPr>
            </w:pPr>
            <w:del w:id="2164" w:author="anna.resch88@gmail.com" w:date="2022-01-03T16:08:00Z">
              <w:r w:rsidRPr="00F86424" w:rsidDel="002739DA">
                <w:rPr>
                  <w:rFonts w:asciiTheme="majorHAnsi" w:eastAsia="Times New Roman" w:hAnsiTheme="majorHAnsi" w:cstheme="majorHAnsi"/>
                  <w:color w:val="000000"/>
                  <w:lang w:val="en-US" w:eastAsia="de-DE"/>
                  <w:rPrChange w:id="2165" w:author="anna.resch88@gmail.com" w:date="2022-01-04T09:34:00Z">
                    <w:rPr>
                      <w:rFonts w:asciiTheme="majorHAnsi" w:eastAsia="Times New Roman" w:hAnsiTheme="majorHAnsi" w:cstheme="majorHAnsi"/>
                      <w:color w:val="000000"/>
                      <w:lang w:eastAsia="de-DE"/>
                    </w:rPr>
                  </w:rPrChange>
                </w:rPr>
                <w:delText>water</w:delText>
              </w:r>
              <w:bookmarkStart w:id="2166" w:name="_Toc92186741"/>
              <w:bookmarkStart w:id="2167" w:name="_Toc92187433"/>
              <w:bookmarkStart w:id="2168" w:name="_Toc92188125"/>
              <w:bookmarkStart w:id="2169" w:name="_Toc92188815"/>
              <w:bookmarkStart w:id="2170" w:name="_Toc92189470"/>
              <w:bookmarkStart w:id="2171" w:name="_Toc92190126"/>
              <w:bookmarkStart w:id="2172" w:name="_Toc92190782"/>
              <w:bookmarkEnd w:id="2166"/>
              <w:bookmarkEnd w:id="2167"/>
              <w:bookmarkEnd w:id="2168"/>
              <w:bookmarkEnd w:id="2169"/>
              <w:bookmarkEnd w:id="2170"/>
              <w:bookmarkEnd w:id="2171"/>
              <w:bookmarkEnd w:id="2172"/>
            </w:del>
          </w:p>
        </w:tc>
        <w:tc>
          <w:tcPr>
            <w:tcW w:w="952" w:type="dxa"/>
            <w:tcBorders>
              <w:top w:val="nil"/>
              <w:left w:val="nil"/>
              <w:bottom w:val="single" w:sz="4" w:space="0" w:color="000000"/>
              <w:right w:val="single" w:sz="4" w:space="0" w:color="000000"/>
            </w:tcBorders>
            <w:shd w:val="clear" w:color="000000" w:fill="DDEBF7"/>
            <w:noWrap/>
            <w:vAlign w:val="bottom"/>
            <w:hideMark/>
          </w:tcPr>
          <w:p w14:paraId="64FADF34" w14:textId="5ACB93DF" w:rsidR="00067C6D" w:rsidRPr="00F86424" w:rsidDel="002739DA" w:rsidRDefault="00067C6D" w:rsidP="003228B4">
            <w:pPr>
              <w:numPr>
                <w:ilvl w:val="0"/>
                <w:numId w:val="47"/>
              </w:numPr>
              <w:spacing w:after="0" w:line="240" w:lineRule="auto"/>
              <w:jc w:val="center"/>
              <w:rPr>
                <w:del w:id="2173" w:author="anna.resch88@gmail.com" w:date="2022-01-03T16:08:00Z"/>
                <w:rFonts w:asciiTheme="majorHAnsi" w:eastAsia="Times New Roman" w:hAnsiTheme="majorHAnsi" w:cstheme="majorHAnsi"/>
                <w:color w:val="000000"/>
                <w:lang w:val="en-US" w:eastAsia="de-DE"/>
                <w:rPrChange w:id="2174" w:author="anna.resch88@gmail.com" w:date="2022-01-04T09:34:00Z">
                  <w:rPr>
                    <w:del w:id="2175" w:author="anna.resch88@gmail.com" w:date="2022-01-03T16:08:00Z"/>
                    <w:rFonts w:asciiTheme="majorHAnsi" w:eastAsia="Times New Roman" w:hAnsiTheme="majorHAnsi" w:cstheme="majorHAnsi"/>
                    <w:color w:val="000000"/>
                    <w:lang w:eastAsia="de-DE"/>
                  </w:rPr>
                </w:rPrChange>
              </w:rPr>
            </w:pPr>
            <w:del w:id="2176" w:author="anna.resch88@gmail.com" w:date="2022-01-03T16:08:00Z">
              <w:r w:rsidRPr="00F86424" w:rsidDel="002739DA">
                <w:rPr>
                  <w:rFonts w:asciiTheme="majorHAnsi" w:eastAsia="Times New Roman" w:hAnsiTheme="majorHAnsi" w:cstheme="majorHAnsi"/>
                  <w:color w:val="000000"/>
                  <w:lang w:val="en-US" w:eastAsia="de-DE"/>
                  <w:rPrChange w:id="2177" w:author="anna.resch88@gmail.com" w:date="2022-01-04T09:34:00Z">
                    <w:rPr>
                      <w:rFonts w:asciiTheme="majorHAnsi" w:eastAsia="Times New Roman" w:hAnsiTheme="majorHAnsi" w:cstheme="majorHAnsi"/>
                      <w:color w:val="000000"/>
                      <w:lang w:eastAsia="de-DE"/>
                    </w:rPr>
                  </w:rPrChange>
                </w:rPr>
                <w:delText>Ru(II)bpy</w:delText>
              </w:r>
              <w:bookmarkStart w:id="2178" w:name="_Toc92186742"/>
              <w:bookmarkStart w:id="2179" w:name="_Toc92187434"/>
              <w:bookmarkStart w:id="2180" w:name="_Toc92188126"/>
              <w:bookmarkStart w:id="2181" w:name="_Toc92188816"/>
              <w:bookmarkStart w:id="2182" w:name="_Toc92189471"/>
              <w:bookmarkStart w:id="2183" w:name="_Toc92190127"/>
              <w:bookmarkStart w:id="2184" w:name="_Toc92190783"/>
              <w:bookmarkEnd w:id="2178"/>
              <w:bookmarkEnd w:id="2179"/>
              <w:bookmarkEnd w:id="2180"/>
              <w:bookmarkEnd w:id="2181"/>
              <w:bookmarkEnd w:id="2182"/>
              <w:bookmarkEnd w:id="2183"/>
              <w:bookmarkEnd w:id="2184"/>
            </w:del>
          </w:p>
        </w:tc>
        <w:tc>
          <w:tcPr>
            <w:tcW w:w="1081" w:type="dxa"/>
            <w:tcBorders>
              <w:top w:val="nil"/>
              <w:left w:val="nil"/>
              <w:bottom w:val="single" w:sz="4" w:space="0" w:color="000000"/>
              <w:right w:val="single" w:sz="4" w:space="0" w:color="000000"/>
            </w:tcBorders>
            <w:shd w:val="clear" w:color="000000" w:fill="DDEBF7"/>
            <w:noWrap/>
            <w:vAlign w:val="bottom"/>
            <w:hideMark/>
          </w:tcPr>
          <w:p w14:paraId="0751BAB1" w14:textId="1CC7AC7B" w:rsidR="00067C6D" w:rsidRPr="00F86424" w:rsidDel="002739DA" w:rsidRDefault="00067C6D" w:rsidP="003228B4">
            <w:pPr>
              <w:numPr>
                <w:ilvl w:val="0"/>
                <w:numId w:val="47"/>
              </w:numPr>
              <w:spacing w:after="0" w:line="240" w:lineRule="auto"/>
              <w:jc w:val="center"/>
              <w:rPr>
                <w:del w:id="2185" w:author="anna.resch88@gmail.com" w:date="2022-01-03T16:08:00Z"/>
                <w:rFonts w:asciiTheme="majorHAnsi" w:eastAsia="Times New Roman" w:hAnsiTheme="majorHAnsi" w:cstheme="majorHAnsi"/>
                <w:color w:val="000000"/>
                <w:lang w:val="en-US" w:eastAsia="de-DE"/>
                <w:rPrChange w:id="2186" w:author="anna.resch88@gmail.com" w:date="2022-01-04T09:34:00Z">
                  <w:rPr>
                    <w:del w:id="2187" w:author="anna.resch88@gmail.com" w:date="2022-01-03T16:08:00Z"/>
                    <w:rFonts w:asciiTheme="majorHAnsi" w:eastAsia="Times New Roman" w:hAnsiTheme="majorHAnsi" w:cstheme="majorHAnsi"/>
                    <w:color w:val="000000"/>
                    <w:lang w:eastAsia="de-DE"/>
                  </w:rPr>
                </w:rPrChange>
              </w:rPr>
            </w:pPr>
            <w:del w:id="2188" w:author="anna.resch88@gmail.com" w:date="2022-01-03T16:08:00Z">
              <w:r w:rsidRPr="00F86424" w:rsidDel="002739DA">
                <w:rPr>
                  <w:rFonts w:asciiTheme="majorHAnsi" w:eastAsia="Times New Roman" w:hAnsiTheme="majorHAnsi" w:cstheme="majorHAnsi"/>
                  <w:color w:val="000000"/>
                  <w:lang w:val="en-US" w:eastAsia="de-DE"/>
                  <w:rPrChange w:id="2189" w:author="anna.resch88@gmail.com" w:date="2022-01-04T09:34:00Z">
                    <w:rPr>
                      <w:rFonts w:asciiTheme="majorHAnsi" w:eastAsia="Times New Roman" w:hAnsiTheme="majorHAnsi" w:cstheme="majorHAnsi"/>
                      <w:color w:val="000000"/>
                      <w:lang w:eastAsia="de-DE"/>
                    </w:rPr>
                  </w:rPrChange>
                </w:rPr>
                <w:delText>25.4</w:delText>
              </w:r>
              <w:bookmarkStart w:id="2190" w:name="_Toc92186743"/>
              <w:bookmarkStart w:id="2191" w:name="_Toc92187435"/>
              <w:bookmarkStart w:id="2192" w:name="_Toc92188127"/>
              <w:bookmarkStart w:id="2193" w:name="_Toc92188817"/>
              <w:bookmarkStart w:id="2194" w:name="_Toc92189472"/>
              <w:bookmarkStart w:id="2195" w:name="_Toc92190128"/>
              <w:bookmarkStart w:id="2196" w:name="_Toc92190784"/>
              <w:bookmarkEnd w:id="2190"/>
              <w:bookmarkEnd w:id="2191"/>
              <w:bookmarkEnd w:id="2192"/>
              <w:bookmarkEnd w:id="2193"/>
              <w:bookmarkEnd w:id="2194"/>
              <w:bookmarkEnd w:id="2195"/>
              <w:bookmarkEnd w:id="2196"/>
            </w:del>
          </w:p>
        </w:tc>
        <w:tc>
          <w:tcPr>
            <w:tcW w:w="1349" w:type="dxa"/>
            <w:tcBorders>
              <w:top w:val="nil"/>
              <w:left w:val="nil"/>
              <w:bottom w:val="single" w:sz="4" w:space="0" w:color="000000"/>
              <w:right w:val="single" w:sz="4" w:space="0" w:color="000000"/>
            </w:tcBorders>
            <w:shd w:val="clear" w:color="000000" w:fill="DDEBF7"/>
            <w:noWrap/>
            <w:vAlign w:val="bottom"/>
            <w:hideMark/>
          </w:tcPr>
          <w:p w14:paraId="6573C1E2" w14:textId="6C5E2EFC" w:rsidR="00067C6D" w:rsidRPr="00F86424" w:rsidDel="002739DA" w:rsidRDefault="00067C6D" w:rsidP="003228B4">
            <w:pPr>
              <w:numPr>
                <w:ilvl w:val="0"/>
                <w:numId w:val="47"/>
              </w:numPr>
              <w:spacing w:after="0" w:line="240" w:lineRule="auto"/>
              <w:jc w:val="center"/>
              <w:rPr>
                <w:del w:id="2197" w:author="anna.resch88@gmail.com" w:date="2022-01-03T16:08:00Z"/>
                <w:rFonts w:asciiTheme="majorHAnsi" w:eastAsia="Times New Roman" w:hAnsiTheme="majorHAnsi" w:cstheme="majorHAnsi"/>
                <w:color w:val="000000"/>
                <w:lang w:val="en-US" w:eastAsia="de-DE"/>
                <w:rPrChange w:id="2198" w:author="anna.resch88@gmail.com" w:date="2022-01-04T09:34:00Z">
                  <w:rPr>
                    <w:del w:id="2199" w:author="anna.resch88@gmail.com" w:date="2022-01-03T16:08:00Z"/>
                    <w:rFonts w:asciiTheme="majorHAnsi" w:eastAsia="Times New Roman" w:hAnsiTheme="majorHAnsi" w:cstheme="majorHAnsi"/>
                    <w:color w:val="000000"/>
                    <w:lang w:eastAsia="de-DE"/>
                  </w:rPr>
                </w:rPrChange>
              </w:rPr>
            </w:pPr>
            <w:del w:id="2200" w:author="anna.resch88@gmail.com" w:date="2022-01-03T16:08:00Z">
              <w:r w:rsidRPr="00F86424" w:rsidDel="002739DA">
                <w:rPr>
                  <w:rFonts w:asciiTheme="majorHAnsi" w:eastAsia="Times New Roman" w:hAnsiTheme="majorHAnsi" w:cstheme="majorHAnsi"/>
                  <w:color w:val="000000"/>
                  <w:lang w:val="en-US" w:eastAsia="de-DE"/>
                  <w:rPrChange w:id="2201" w:author="anna.resch88@gmail.com" w:date="2022-01-04T09:34:00Z">
                    <w:rPr>
                      <w:rFonts w:asciiTheme="majorHAnsi" w:eastAsia="Times New Roman" w:hAnsiTheme="majorHAnsi" w:cstheme="majorHAnsi"/>
                      <w:color w:val="000000"/>
                      <w:lang w:eastAsia="de-DE"/>
                    </w:rPr>
                  </w:rPrChange>
                </w:rPr>
                <w:delText>15</w:delText>
              </w:r>
              <w:bookmarkStart w:id="2202" w:name="_Toc92186744"/>
              <w:bookmarkStart w:id="2203" w:name="_Toc92187436"/>
              <w:bookmarkStart w:id="2204" w:name="_Toc92188128"/>
              <w:bookmarkStart w:id="2205" w:name="_Toc92188818"/>
              <w:bookmarkStart w:id="2206" w:name="_Toc92189473"/>
              <w:bookmarkStart w:id="2207" w:name="_Toc92190129"/>
              <w:bookmarkStart w:id="2208" w:name="_Toc92190785"/>
              <w:bookmarkEnd w:id="2202"/>
              <w:bookmarkEnd w:id="2203"/>
              <w:bookmarkEnd w:id="2204"/>
              <w:bookmarkEnd w:id="2205"/>
              <w:bookmarkEnd w:id="2206"/>
              <w:bookmarkEnd w:id="2207"/>
              <w:bookmarkEnd w:id="2208"/>
            </w:del>
          </w:p>
        </w:tc>
        <w:tc>
          <w:tcPr>
            <w:tcW w:w="892" w:type="dxa"/>
            <w:tcBorders>
              <w:top w:val="nil"/>
              <w:left w:val="nil"/>
              <w:bottom w:val="single" w:sz="4" w:space="0" w:color="000000"/>
              <w:right w:val="single" w:sz="4" w:space="0" w:color="000000"/>
            </w:tcBorders>
            <w:shd w:val="clear" w:color="000000" w:fill="DDEBF7"/>
            <w:noWrap/>
            <w:vAlign w:val="bottom"/>
            <w:hideMark/>
          </w:tcPr>
          <w:p w14:paraId="24E1F40A" w14:textId="73C83FD7" w:rsidR="00067C6D" w:rsidRPr="00F86424" w:rsidDel="002739DA" w:rsidRDefault="00067C6D" w:rsidP="003228B4">
            <w:pPr>
              <w:numPr>
                <w:ilvl w:val="0"/>
                <w:numId w:val="47"/>
              </w:numPr>
              <w:spacing w:after="0" w:line="240" w:lineRule="auto"/>
              <w:jc w:val="center"/>
              <w:rPr>
                <w:del w:id="2209" w:author="anna.resch88@gmail.com" w:date="2022-01-03T16:08:00Z"/>
                <w:rFonts w:asciiTheme="majorHAnsi" w:eastAsia="Times New Roman" w:hAnsiTheme="majorHAnsi" w:cstheme="majorHAnsi"/>
                <w:color w:val="000000"/>
                <w:lang w:val="en-US" w:eastAsia="de-DE"/>
                <w:rPrChange w:id="2210" w:author="anna.resch88@gmail.com" w:date="2022-01-04T09:34:00Z">
                  <w:rPr>
                    <w:del w:id="2211" w:author="anna.resch88@gmail.com" w:date="2022-01-03T16:08:00Z"/>
                    <w:rFonts w:asciiTheme="majorHAnsi" w:eastAsia="Times New Roman" w:hAnsiTheme="majorHAnsi" w:cstheme="majorHAnsi"/>
                    <w:color w:val="000000"/>
                    <w:lang w:eastAsia="de-DE"/>
                  </w:rPr>
                </w:rPrChange>
              </w:rPr>
            </w:pPr>
            <w:del w:id="2212" w:author="anna.resch88@gmail.com" w:date="2022-01-03T16:08:00Z">
              <w:r w:rsidRPr="00F86424" w:rsidDel="002739DA">
                <w:rPr>
                  <w:rFonts w:asciiTheme="majorHAnsi" w:eastAsia="Times New Roman" w:hAnsiTheme="majorHAnsi" w:cstheme="majorHAnsi"/>
                  <w:color w:val="000000"/>
                  <w:lang w:val="en-US" w:eastAsia="de-DE"/>
                  <w:rPrChange w:id="2213" w:author="anna.resch88@gmail.com" w:date="2022-01-04T09:34:00Z">
                    <w:rPr>
                      <w:rFonts w:asciiTheme="majorHAnsi" w:eastAsia="Times New Roman" w:hAnsiTheme="majorHAnsi" w:cstheme="majorHAnsi"/>
                      <w:color w:val="000000"/>
                      <w:lang w:eastAsia="de-DE"/>
                    </w:rPr>
                  </w:rPrChange>
                </w:rPr>
                <w:delText>36.10</w:delText>
              </w:r>
              <w:bookmarkStart w:id="2214" w:name="_Toc92186745"/>
              <w:bookmarkStart w:id="2215" w:name="_Toc92187437"/>
              <w:bookmarkStart w:id="2216" w:name="_Toc92188129"/>
              <w:bookmarkStart w:id="2217" w:name="_Toc92188819"/>
              <w:bookmarkStart w:id="2218" w:name="_Toc92189474"/>
              <w:bookmarkStart w:id="2219" w:name="_Toc92190130"/>
              <w:bookmarkStart w:id="2220" w:name="_Toc92190786"/>
              <w:bookmarkEnd w:id="2214"/>
              <w:bookmarkEnd w:id="2215"/>
              <w:bookmarkEnd w:id="2216"/>
              <w:bookmarkEnd w:id="2217"/>
              <w:bookmarkEnd w:id="2218"/>
              <w:bookmarkEnd w:id="2219"/>
              <w:bookmarkEnd w:id="2220"/>
            </w:del>
          </w:p>
        </w:tc>
        <w:tc>
          <w:tcPr>
            <w:tcW w:w="743" w:type="dxa"/>
            <w:tcBorders>
              <w:top w:val="nil"/>
              <w:left w:val="nil"/>
              <w:bottom w:val="single" w:sz="4" w:space="0" w:color="000000"/>
              <w:right w:val="nil"/>
            </w:tcBorders>
            <w:shd w:val="clear" w:color="000000" w:fill="DDEBF7"/>
            <w:noWrap/>
            <w:vAlign w:val="bottom"/>
            <w:hideMark/>
          </w:tcPr>
          <w:p w14:paraId="0B5BDD8E" w14:textId="6CE3A1DD" w:rsidR="00067C6D" w:rsidRPr="00F86424" w:rsidDel="002739DA" w:rsidRDefault="00067C6D" w:rsidP="003228B4">
            <w:pPr>
              <w:numPr>
                <w:ilvl w:val="0"/>
                <w:numId w:val="47"/>
              </w:numPr>
              <w:spacing w:after="0" w:line="240" w:lineRule="auto"/>
              <w:jc w:val="center"/>
              <w:rPr>
                <w:del w:id="2221" w:author="anna.resch88@gmail.com" w:date="2022-01-03T16:08:00Z"/>
                <w:rFonts w:asciiTheme="majorHAnsi" w:eastAsia="Times New Roman" w:hAnsiTheme="majorHAnsi" w:cstheme="majorHAnsi"/>
                <w:color w:val="000000"/>
                <w:lang w:val="en-US" w:eastAsia="de-DE"/>
                <w:rPrChange w:id="2222" w:author="anna.resch88@gmail.com" w:date="2022-01-04T09:34:00Z">
                  <w:rPr>
                    <w:del w:id="2223" w:author="anna.resch88@gmail.com" w:date="2022-01-03T16:08:00Z"/>
                    <w:rFonts w:asciiTheme="majorHAnsi" w:eastAsia="Times New Roman" w:hAnsiTheme="majorHAnsi" w:cstheme="majorHAnsi"/>
                    <w:color w:val="000000"/>
                    <w:lang w:eastAsia="de-DE"/>
                  </w:rPr>
                </w:rPrChange>
              </w:rPr>
            </w:pPr>
            <w:del w:id="2224" w:author="anna.resch88@gmail.com" w:date="2022-01-03T16:08:00Z">
              <w:r w:rsidRPr="00F86424" w:rsidDel="002739DA">
                <w:rPr>
                  <w:rFonts w:asciiTheme="majorHAnsi" w:eastAsia="Times New Roman" w:hAnsiTheme="majorHAnsi" w:cstheme="majorHAnsi"/>
                  <w:color w:val="000000"/>
                  <w:lang w:val="en-US" w:eastAsia="de-DE"/>
                  <w:rPrChange w:id="2225" w:author="anna.resch88@gmail.com" w:date="2022-01-04T09:34:00Z">
                    <w:rPr>
                      <w:rFonts w:asciiTheme="majorHAnsi" w:eastAsia="Times New Roman" w:hAnsiTheme="majorHAnsi" w:cstheme="majorHAnsi"/>
                      <w:color w:val="000000"/>
                      <w:lang w:eastAsia="de-DE"/>
                    </w:rPr>
                  </w:rPrChange>
                </w:rPr>
                <w:delText>3.03</w:delText>
              </w:r>
              <w:bookmarkStart w:id="2226" w:name="_Toc92186746"/>
              <w:bookmarkStart w:id="2227" w:name="_Toc92187438"/>
              <w:bookmarkStart w:id="2228" w:name="_Toc92188130"/>
              <w:bookmarkStart w:id="2229" w:name="_Toc92188820"/>
              <w:bookmarkStart w:id="2230" w:name="_Toc92189475"/>
              <w:bookmarkStart w:id="2231" w:name="_Toc92190131"/>
              <w:bookmarkStart w:id="2232" w:name="_Toc92190787"/>
              <w:bookmarkEnd w:id="2226"/>
              <w:bookmarkEnd w:id="2227"/>
              <w:bookmarkEnd w:id="2228"/>
              <w:bookmarkEnd w:id="2229"/>
              <w:bookmarkEnd w:id="2230"/>
              <w:bookmarkEnd w:id="2231"/>
              <w:bookmarkEnd w:id="2232"/>
            </w:del>
          </w:p>
        </w:tc>
        <w:tc>
          <w:tcPr>
            <w:tcW w:w="989" w:type="dxa"/>
            <w:tcBorders>
              <w:top w:val="nil"/>
              <w:left w:val="single" w:sz="4" w:space="0" w:color="auto"/>
              <w:bottom w:val="nil"/>
              <w:right w:val="single" w:sz="4" w:space="0" w:color="auto"/>
            </w:tcBorders>
            <w:shd w:val="clear" w:color="000000" w:fill="DDEBF7"/>
            <w:noWrap/>
            <w:vAlign w:val="bottom"/>
            <w:hideMark/>
          </w:tcPr>
          <w:p w14:paraId="5E4F53B8" w14:textId="7B7E23AC" w:rsidR="00067C6D" w:rsidRPr="00F86424" w:rsidDel="002739DA" w:rsidRDefault="00067C6D" w:rsidP="003228B4">
            <w:pPr>
              <w:numPr>
                <w:ilvl w:val="0"/>
                <w:numId w:val="47"/>
              </w:numPr>
              <w:spacing w:after="0" w:line="240" w:lineRule="auto"/>
              <w:jc w:val="center"/>
              <w:rPr>
                <w:del w:id="2233" w:author="anna.resch88@gmail.com" w:date="2022-01-03T16:08:00Z"/>
                <w:rFonts w:asciiTheme="majorHAnsi" w:eastAsia="Times New Roman" w:hAnsiTheme="majorHAnsi" w:cstheme="majorHAnsi"/>
                <w:color w:val="000000"/>
                <w:lang w:val="en-US" w:eastAsia="de-DE"/>
                <w:rPrChange w:id="2234" w:author="anna.resch88@gmail.com" w:date="2022-01-04T09:34:00Z">
                  <w:rPr>
                    <w:del w:id="2235" w:author="anna.resch88@gmail.com" w:date="2022-01-03T16:08:00Z"/>
                    <w:rFonts w:asciiTheme="majorHAnsi" w:eastAsia="Times New Roman" w:hAnsiTheme="majorHAnsi" w:cstheme="majorHAnsi"/>
                    <w:color w:val="000000"/>
                    <w:lang w:eastAsia="de-DE"/>
                  </w:rPr>
                </w:rPrChange>
              </w:rPr>
            </w:pPr>
            <w:del w:id="2236" w:author="anna.resch88@gmail.com" w:date="2022-01-03T16:08:00Z">
              <w:r w:rsidRPr="00F86424" w:rsidDel="002739DA">
                <w:rPr>
                  <w:rFonts w:asciiTheme="majorHAnsi" w:eastAsia="Times New Roman" w:hAnsiTheme="majorHAnsi" w:cstheme="majorHAnsi"/>
                  <w:color w:val="000000"/>
                  <w:lang w:val="en-US" w:eastAsia="de-DE"/>
                  <w:rPrChange w:id="2237" w:author="anna.resch88@gmail.com" w:date="2022-01-04T09:34:00Z">
                    <w:rPr>
                      <w:rFonts w:asciiTheme="majorHAnsi" w:eastAsia="Times New Roman" w:hAnsiTheme="majorHAnsi" w:cstheme="majorHAnsi"/>
                      <w:color w:val="000000"/>
                      <w:lang w:eastAsia="de-DE"/>
                    </w:rPr>
                  </w:rPrChange>
                </w:rPr>
                <w:delText>55.49</w:delText>
              </w:r>
              <w:bookmarkStart w:id="2238" w:name="_Toc92186747"/>
              <w:bookmarkStart w:id="2239" w:name="_Toc92187439"/>
              <w:bookmarkStart w:id="2240" w:name="_Toc92188131"/>
              <w:bookmarkStart w:id="2241" w:name="_Toc92188821"/>
              <w:bookmarkStart w:id="2242" w:name="_Toc92189476"/>
              <w:bookmarkStart w:id="2243" w:name="_Toc92190132"/>
              <w:bookmarkStart w:id="2244" w:name="_Toc92190788"/>
              <w:bookmarkEnd w:id="2238"/>
              <w:bookmarkEnd w:id="2239"/>
              <w:bookmarkEnd w:id="2240"/>
              <w:bookmarkEnd w:id="2241"/>
              <w:bookmarkEnd w:id="2242"/>
              <w:bookmarkEnd w:id="2243"/>
              <w:bookmarkEnd w:id="2244"/>
            </w:del>
          </w:p>
        </w:tc>
        <w:tc>
          <w:tcPr>
            <w:tcW w:w="898" w:type="dxa"/>
            <w:tcBorders>
              <w:top w:val="nil"/>
              <w:left w:val="nil"/>
              <w:bottom w:val="nil"/>
              <w:right w:val="single" w:sz="4" w:space="0" w:color="auto"/>
            </w:tcBorders>
            <w:shd w:val="clear" w:color="000000" w:fill="DDEBF7"/>
            <w:noWrap/>
            <w:vAlign w:val="bottom"/>
            <w:hideMark/>
          </w:tcPr>
          <w:p w14:paraId="244BB075" w14:textId="6D2E12EC" w:rsidR="00067C6D" w:rsidRPr="00F86424" w:rsidDel="002739DA" w:rsidRDefault="00067C6D" w:rsidP="003228B4">
            <w:pPr>
              <w:numPr>
                <w:ilvl w:val="0"/>
                <w:numId w:val="47"/>
              </w:numPr>
              <w:spacing w:after="0" w:line="240" w:lineRule="auto"/>
              <w:jc w:val="center"/>
              <w:rPr>
                <w:del w:id="2245" w:author="anna.resch88@gmail.com" w:date="2022-01-03T16:08:00Z"/>
                <w:rFonts w:asciiTheme="majorHAnsi" w:eastAsia="Times New Roman" w:hAnsiTheme="majorHAnsi" w:cstheme="majorHAnsi"/>
                <w:color w:val="000000"/>
                <w:lang w:val="en-US" w:eastAsia="de-DE"/>
                <w:rPrChange w:id="2246" w:author="anna.resch88@gmail.com" w:date="2022-01-04T09:34:00Z">
                  <w:rPr>
                    <w:del w:id="2247" w:author="anna.resch88@gmail.com" w:date="2022-01-03T16:08:00Z"/>
                    <w:rFonts w:asciiTheme="majorHAnsi" w:eastAsia="Times New Roman" w:hAnsiTheme="majorHAnsi" w:cstheme="majorHAnsi"/>
                    <w:color w:val="000000"/>
                    <w:lang w:eastAsia="de-DE"/>
                  </w:rPr>
                </w:rPrChange>
              </w:rPr>
            </w:pPr>
            <w:del w:id="2248" w:author="anna.resch88@gmail.com" w:date="2022-01-03T16:08:00Z">
              <w:r w:rsidRPr="00F86424" w:rsidDel="002739DA">
                <w:rPr>
                  <w:rFonts w:asciiTheme="majorHAnsi" w:eastAsia="Times New Roman" w:hAnsiTheme="majorHAnsi" w:cstheme="majorHAnsi"/>
                  <w:color w:val="000000"/>
                  <w:lang w:val="en-US" w:eastAsia="de-DE"/>
                  <w:rPrChange w:id="2249" w:author="anna.resch88@gmail.com" w:date="2022-01-04T09:34:00Z">
                    <w:rPr>
                      <w:rFonts w:asciiTheme="majorHAnsi" w:eastAsia="Times New Roman" w:hAnsiTheme="majorHAnsi" w:cstheme="majorHAnsi"/>
                      <w:color w:val="000000"/>
                      <w:lang w:eastAsia="de-DE"/>
                    </w:rPr>
                  </w:rPrChange>
                </w:rPr>
                <w:delText>17.32</w:delText>
              </w:r>
              <w:bookmarkStart w:id="2250" w:name="_Toc92186748"/>
              <w:bookmarkStart w:id="2251" w:name="_Toc92187440"/>
              <w:bookmarkStart w:id="2252" w:name="_Toc92188132"/>
              <w:bookmarkStart w:id="2253" w:name="_Toc92188822"/>
              <w:bookmarkStart w:id="2254" w:name="_Toc92189477"/>
              <w:bookmarkStart w:id="2255" w:name="_Toc92190133"/>
              <w:bookmarkStart w:id="2256" w:name="_Toc92190789"/>
              <w:bookmarkEnd w:id="2250"/>
              <w:bookmarkEnd w:id="2251"/>
              <w:bookmarkEnd w:id="2252"/>
              <w:bookmarkEnd w:id="2253"/>
              <w:bookmarkEnd w:id="2254"/>
              <w:bookmarkEnd w:id="2255"/>
              <w:bookmarkEnd w:id="2256"/>
            </w:del>
          </w:p>
        </w:tc>
        <w:bookmarkStart w:id="2257" w:name="_Toc92186749"/>
        <w:bookmarkStart w:id="2258" w:name="_Toc92187441"/>
        <w:bookmarkStart w:id="2259" w:name="_Toc92188133"/>
        <w:bookmarkStart w:id="2260" w:name="_Toc92188823"/>
        <w:bookmarkStart w:id="2261" w:name="_Toc92189478"/>
        <w:bookmarkStart w:id="2262" w:name="_Toc92190134"/>
        <w:bookmarkStart w:id="2263" w:name="_Toc92190790"/>
        <w:bookmarkEnd w:id="2257"/>
        <w:bookmarkEnd w:id="2258"/>
        <w:bookmarkEnd w:id="2259"/>
        <w:bookmarkEnd w:id="2260"/>
        <w:bookmarkEnd w:id="2261"/>
        <w:bookmarkEnd w:id="2262"/>
        <w:bookmarkEnd w:id="2263"/>
      </w:tr>
      <w:tr w:rsidR="00067C6D" w:rsidRPr="009E3BE9" w:rsidDel="002739DA" w14:paraId="5A8FBE2B" w14:textId="327E8B84" w:rsidTr="00D830B0">
        <w:trPr>
          <w:trHeight w:val="290"/>
          <w:del w:id="2264"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DDEBF7"/>
            <w:noWrap/>
            <w:vAlign w:val="bottom"/>
            <w:hideMark/>
          </w:tcPr>
          <w:p w14:paraId="25638A4B" w14:textId="4BB1EA7A" w:rsidR="00067C6D" w:rsidRPr="00F86424" w:rsidDel="002739DA" w:rsidRDefault="00067C6D" w:rsidP="003228B4">
            <w:pPr>
              <w:numPr>
                <w:ilvl w:val="0"/>
                <w:numId w:val="47"/>
              </w:numPr>
              <w:spacing w:after="0" w:line="240" w:lineRule="auto"/>
              <w:jc w:val="both"/>
              <w:rPr>
                <w:del w:id="2265" w:author="anna.resch88@gmail.com" w:date="2022-01-03T16:08:00Z"/>
                <w:rFonts w:asciiTheme="majorHAnsi" w:eastAsia="Times New Roman" w:hAnsiTheme="majorHAnsi" w:cstheme="majorHAnsi"/>
                <w:color w:val="000000"/>
                <w:lang w:val="en-US" w:eastAsia="de-DE"/>
                <w:rPrChange w:id="2266" w:author="anna.resch88@gmail.com" w:date="2022-01-04T09:34:00Z">
                  <w:rPr>
                    <w:del w:id="2267" w:author="anna.resch88@gmail.com" w:date="2022-01-03T16:08:00Z"/>
                    <w:rFonts w:asciiTheme="majorHAnsi" w:eastAsia="Times New Roman" w:hAnsiTheme="majorHAnsi" w:cstheme="majorHAnsi"/>
                    <w:color w:val="000000"/>
                    <w:lang w:eastAsia="de-DE"/>
                  </w:rPr>
                </w:rPrChange>
              </w:rPr>
            </w:pPr>
            <w:del w:id="2268" w:author="anna.resch88@gmail.com" w:date="2022-01-03T16:08:00Z">
              <w:r w:rsidRPr="00F86424" w:rsidDel="002739DA">
                <w:rPr>
                  <w:rFonts w:asciiTheme="majorHAnsi" w:eastAsia="Times New Roman" w:hAnsiTheme="majorHAnsi" w:cstheme="majorHAnsi"/>
                  <w:color w:val="000000"/>
                  <w:lang w:val="en-US" w:eastAsia="de-DE"/>
                  <w:rPrChange w:id="2269" w:author="anna.resch88@gmail.com" w:date="2022-01-04T09:34:00Z">
                    <w:rPr>
                      <w:rFonts w:asciiTheme="majorHAnsi" w:eastAsia="Times New Roman" w:hAnsiTheme="majorHAnsi" w:cstheme="majorHAnsi"/>
                      <w:color w:val="000000"/>
                      <w:lang w:eastAsia="de-DE"/>
                    </w:rPr>
                  </w:rPrChange>
                </w:rPr>
                <w:delText>ULD-V20-ULD, sample 3</w:delText>
              </w:r>
              <w:bookmarkStart w:id="2270" w:name="_Toc92186750"/>
              <w:bookmarkStart w:id="2271" w:name="_Toc92187442"/>
              <w:bookmarkStart w:id="2272" w:name="_Toc92188134"/>
              <w:bookmarkStart w:id="2273" w:name="_Toc92188824"/>
              <w:bookmarkStart w:id="2274" w:name="_Toc92189479"/>
              <w:bookmarkStart w:id="2275" w:name="_Toc92190135"/>
              <w:bookmarkStart w:id="2276" w:name="_Toc92190791"/>
              <w:bookmarkEnd w:id="2270"/>
              <w:bookmarkEnd w:id="2271"/>
              <w:bookmarkEnd w:id="2272"/>
              <w:bookmarkEnd w:id="2273"/>
              <w:bookmarkEnd w:id="2274"/>
              <w:bookmarkEnd w:id="2275"/>
              <w:bookmarkEnd w:id="2276"/>
            </w:del>
          </w:p>
        </w:tc>
        <w:tc>
          <w:tcPr>
            <w:tcW w:w="859" w:type="dxa"/>
            <w:tcBorders>
              <w:top w:val="nil"/>
              <w:left w:val="nil"/>
              <w:bottom w:val="single" w:sz="4" w:space="0" w:color="000000"/>
              <w:right w:val="single" w:sz="4" w:space="0" w:color="000000"/>
            </w:tcBorders>
            <w:shd w:val="clear" w:color="000000" w:fill="DDEBF7"/>
            <w:noWrap/>
            <w:vAlign w:val="bottom"/>
            <w:hideMark/>
          </w:tcPr>
          <w:p w14:paraId="76BD23E1" w14:textId="764DC31E" w:rsidR="00067C6D" w:rsidRPr="00F86424" w:rsidDel="002739DA" w:rsidRDefault="00067C6D" w:rsidP="003228B4">
            <w:pPr>
              <w:numPr>
                <w:ilvl w:val="0"/>
                <w:numId w:val="47"/>
              </w:numPr>
              <w:spacing w:after="0" w:line="240" w:lineRule="auto"/>
              <w:jc w:val="center"/>
              <w:rPr>
                <w:del w:id="2277" w:author="anna.resch88@gmail.com" w:date="2022-01-03T16:08:00Z"/>
                <w:rFonts w:asciiTheme="majorHAnsi" w:eastAsia="Times New Roman" w:hAnsiTheme="majorHAnsi" w:cstheme="majorHAnsi"/>
                <w:color w:val="000000"/>
                <w:lang w:val="en-US" w:eastAsia="de-DE"/>
                <w:rPrChange w:id="2278" w:author="anna.resch88@gmail.com" w:date="2022-01-04T09:34:00Z">
                  <w:rPr>
                    <w:del w:id="2279" w:author="anna.resch88@gmail.com" w:date="2022-01-03T16:08:00Z"/>
                    <w:rFonts w:asciiTheme="majorHAnsi" w:eastAsia="Times New Roman" w:hAnsiTheme="majorHAnsi" w:cstheme="majorHAnsi"/>
                    <w:color w:val="000000"/>
                    <w:lang w:eastAsia="de-DE"/>
                  </w:rPr>
                </w:rPrChange>
              </w:rPr>
            </w:pPr>
            <w:del w:id="2280" w:author="anna.resch88@gmail.com" w:date="2022-01-03T16:08:00Z">
              <w:r w:rsidRPr="00F86424" w:rsidDel="002739DA">
                <w:rPr>
                  <w:rFonts w:asciiTheme="majorHAnsi" w:eastAsia="Times New Roman" w:hAnsiTheme="majorHAnsi" w:cstheme="majorHAnsi"/>
                  <w:color w:val="000000"/>
                  <w:lang w:val="en-US" w:eastAsia="de-DE"/>
                  <w:rPrChange w:id="2281" w:author="anna.resch88@gmail.com" w:date="2022-01-04T09:34:00Z">
                    <w:rPr>
                      <w:rFonts w:asciiTheme="majorHAnsi" w:eastAsia="Times New Roman" w:hAnsiTheme="majorHAnsi" w:cstheme="majorHAnsi"/>
                      <w:color w:val="000000"/>
                      <w:lang w:eastAsia="de-DE"/>
                    </w:rPr>
                  </w:rPrChange>
                </w:rPr>
                <w:delText>10%</w:delText>
              </w:r>
              <w:bookmarkStart w:id="2282" w:name="_Toc92186751"/>
              <w:bookmarkStart w:id="2283" w:name="_Toc92187443"/>
              <w:bookmarkStart w:id="2284" w:name="_Toc92188135"/>
              <w:bookmarkStart w:id="2285" w:name="_Toc92188825"/>
              <w:bookmarkStart w:id="2286" w:name="_Toc92189480"/>
              <w:bookmarkStart w:id="2287" w:name="_Toc92190136"/>
              <w:bookmarkStart w:id="2288" w:name="_Toc92190792"/>
              <w:bookmarkEnd w:id="2282"/>
              <w:bookmarkEnd w:id="2283"/>
              <w:bookmarkEnd w:id="2284"/>
              <w:bookmarkEnd w:id="2285"/>
              <w:bookmarkEnd w:id="2286"/>
              <w:bookmarkEnd w:id="2287"/>
              <w:bookmarkEnd w:id="2288"/>
            </w:del>
          </w:p>
        </w:tc>
        <w:tc>
          <w:tcPr>
            <w:tcW w:w="937" w:type="dxa"/>
            <w:tcBorders>
              <w:top w:val="nil"/>
              <w:left w:val="nil"/>
              <w:bottom w:val="single" w:sz="4" w:space="0" w:color="auto"/>
              <w:right w:val="single" w:sz="4" w:space="0" w:color="auto"/>
            </w:tcBorders>
            <w:shd w:val="clear" w:color="000000" w:fill="DDEBF7"/>
            <w:noWrap/>
            <w:vAlign w:val="bottom"/>
            <w:hideMark/>
          </w:tcPr>
          <w:p w14:paraId="51165743" w14:textId="53958665" w:rsidR="00067C6D" w:rsidRPr="00F86424" w:rsidDel="002739DA" w:rsidRDefault="00067C6D" w:rsidP="003228B4">
            <w:pPr>
              <w:numPr>
                <w:ilvl w:val="0"/>
                <w:numId w:val="47"/>
              </w:numPr>
              <w:spacing w:after="0" w:line="240" w:lineRule="auto"/>
              <w:jc w:val="center"/>
              <w:rPr>
                <w:del w:id="2289" w:author="anna.resch88@gmail.com" w:date="2022-01-03T16:08:00Z"/>
                <w:rFonts w:asciiTheme="majorHAnsi" w:eastAsia="Times New Roman" w:hAnsiTheme="majorHAnsi" w:cstheme="majorHAnsi"/>
                <w:color w:val="000000"/>
                <w:lang w:val="en-US" w:eastAsia="de-DE"/>
                <w:rPrChange w:id="2290" w:author="anna.resch88@gmail.com" w:date="2022-01-04T09:34:00Z">
                  <w:rPr>
                    <w:del w:id="2291" w:author="anna.resch88@gmail.com" w:date="2022-01-03T16:08:00Z"/>
                    <w:rFonts w:asciiTheme="majorHAnsi" w:eastAsia="Times New Roman" w:hAnsiTheme="majorHAnsi" w:cstheme="majorHAnsi"/>
                    <w:color w:val="000000"/>
                    <w:lang w:eastAsia="de-DE"/>
                  </w:rPr>
                </w:rPrChange>
              </w:rPr>
            </w:pPr>
            <w:del w:id="2292" w:author="anna.resch88@gmail.com" w:date="2022-01-03T16:08:00Z">
              <w:r w:rsidRPr="00F86424" w:rsidDel="002739DA">
                <w:rPr>
                  <w:rFonts w:asciiTheme="majorHAnsi" w:eastAsia="Times New Roman" w:hAnsiTheme="majorHAnsi" w:cstheme="majorHAnsi"/>
                  <w:color w:val="000000"/>
                  <w:lang w:val="en-US" w:eastAsia="de-DE"/>
                  <w:rPrChange w:id="2293" w:author="anna.resch88@gmail.com" w:date="2022-01-04T09:34:00Z">
                    <w:rPr>
                      <w:rFonts w:asciiTheme="majorHAnsi" w:eastAsia="Times New Roman" w:hAnsiTheme="majorHAnsi" w:cstheme="majorHAnsi"/>
                      <w:color w:val="000000"/>
                      <w:lang w:eastAsia="de-DE"/>
                    </w:rPr>
                  </w:rPrChange>
                </w:rPr>
                <w:delText>water</w:delText>
              </w:r>
              <w:bookmarkStart w:id="2294" w:name="_Toc92186752"/>
              <w:bookmarkStart w:id="2295" w:name="_Toc92187444"/>
              <w:bookmarkStart w:id="2296" w:name="_Toc92188136"/>
              <w:bookmarkStart w:id="2297" w:name="_Toc92188826"/>
              <w:bookmarkStart w:id="2298" w:name="_Toc92189481"/>
              <w:bookmarkStart w:id="2299" w:name="_Toc92190137"/>
              <w:bookmarkStart w:id="2300" w:name="_Toc92190793"/>
              <w:bookmarkEnd w:id="2294"/>
              <w:bookmarkEnd w:id="2295"/>
              <w:bookmarkEnd w:id="2296"/>
              <w:bookmarkEnd w:id="2297"/>
              <w:bookmarkEnd w:id="2298"/>
              <w:bookmarkEnd w:id="2299"/>
              <w:bookmarkEnd w:id="2300"/>
            </w:del>
          </w:p>
        </w:tc>
        <w:tc>
          <w:tcPr>
            <w:tcW w:w="952" w:type="dxa"/>
            <w:tcBorders>
              <w:top w:val="nil"/>
              <w:left w:val="nil"/>
              <w:bottom w:val="single" w:sz="4" w:space="0" w:color="000000"/>
              <w:right w:val="single" w:sz="4" w:space="0" w:color="000000"/>
            </w:tcBorders>
            <w:shd w:val="clear" w:color="000000" w:fill="DDEBF7"/>
            <w:noWrap/>
            <w:vAlign w:val="bottom"/>
            <w:hideMark/>
          </w:tcPr>
          <w:p w14:paraId="611E8E2A" w14:textId="500B6FC4" w:rsidR="00067C6D" w:rsidRPr="00F86424" w:rsidDel="002739DA" w:rsidRDefault="00067C6D" w:rsidP="003228B4">
            <w:pPr>
              <w:numPr>
                <w:ilvl w:val="0"/>
                <w:numId w:val="47"/>
              </w:numPr>
              <w:spacing w:after="0" w:line="240" w:lineRule="auto"/>
              <w:jc w:val="center"/>
              <w:rPr>
                <w:del w:id="2301" w:author="anna.resch88@gmail.com" w:date="2022-01-03T16:08:00Z"/>
                <w:rFonts w:asciiTheme="majorHAnsi" w:eastAsia="Times New Roman" w:hAnsiTheme="majorHAnsi" w:cstheme="majorHAnsi"/>
                <w:color w:val="000000"/>
                <w:lang w:val="en-US" w:eastAsia="de-DE"/>
                <w:rPrChange w:id="2302" w:author="anna.resch88@gmail.com" w:date="2022-01-04T09:34:00Z">
                  <w:rPr>
                    <w:del w:id="2303" w:author="anna.resch88@gmail.com" w:date="2022-01-03T16:08:00Z"/>
                    <w:rFonts w:asciiTheme="majorHAnsi" w:eastAsia="Times New Roman" w:hAnsiTheme="majorHAnsi" w:cstheme="majorHAnsi"/>
                    <w:color w:val="000000"/>
                    <w:lang w:eastAsia="de-DE"/>
                  </w:rPr>
                </w:rPrChange>
              </w:rPr>
            </w:pPr>
            <w:del w:id="2304" w:author="anna.resch88@gmail.com" w:date="2022-01-03T16:08:00Z">
              <w:r w:rsidRPr="00F86424" w:rsidDel="002739DA">
                <w:rPr>
                  <w:rFonts w:asciiTheme="majorHAnsi" w:eastAsia="Times New Roman" w:hAnsiTheme="majorHAnsi" w:cstheme="majorHAnsi"/>
                  <w:color w:val="000000"/>
                  <w:lang w:val="en-US" w:eastAsia="de-DE"/>
                  <w:rPrChange w:id="2305" w:author="anna.resch88@gmail.com" w:date="2022-01-04T09:34:00Z">
                    <w:rPr>
                      <w:rFonts w:asciiTheme="majorHAnsi" w:eastAsia="Times New Roman" w:hAnsiTheme="majorHAnsi" w:cstheme="majorHAnsi"/>
                      <w:color w:val="000000"/>
                      <w:lang w:eastAsia="de-DE"/>
                    </w:rPr>
                  </w:rPrChange>
                </w:rPr>
                <w:delText>Ru(II)bpy</w:delText>
              </w:r>
              <w:bookmarkStart w:id="2306" w:name="_Toc92186753"/>
              <w:bookmarkStart w:id="2307" w:name="_Toc92187445"/>
              <w:bookmarkStart w:id="2308" w:name="_Toc92188137"/>
              <w:bookmarkStart w:id="2309" w:name="_Toc92188827"/>
              <w:bookmarkStart w:id="2310" w:name="_Toc92189482"/>
              <w:bookmarkStart w:id="2311" w:name="_Toc92190138"/>
              <w:bookmarkStart w:id="2312" w:name="_Toc92190794"/>
              <w:bookmarkEnd w:id="2306"/>
              <w:bookmarkEnd w:id="2307"/>
              <w:bookmarkEnd w:id="2308"/>
              <w:bookmarkEnd w:id="2309"/>
              <w:bookmarkEnd w:id="2310"/>
              <w:bookmarkEnd w:id="2311"/>
              <w:bookmarkEnd w:id="2312"/>
            </w:del>
          </w:p>
        </w:tc>
        <w:tc>
          <w:tcPr>
            <w:tcW w:w="1081" w:type="dxa"/>
            <w:tcBorders>
              <w:top w:val="nil"/>
              <w:left w:val="nil"/>
              <w:bottom w:val="single" w:sz="4" w:space="0" w:color="000000"/>
              <w:right w:val="single" w:sz="4" w:space="0" w:color="000000"/>
            </w:tcBorders>
            <w:shd w:val="clear" w:color="000000" w:fill="DDEBF7"/>
            <w:noWrap/>
            <w:vAlign w:val="bottom"/>
            <w:hideMark/>
          </w:tcPr>
          <w:p w14:paraId="6C40BF84" w14:textId="56FC685C" w:rsidR="00067C6D" w:rsidRPr="00F86424" w:rsidDel="002739DA" w:rsidRDefault="00067C6D" w:rsidP="003228B4">
            <w:pPr>
              <w:numPr>
                <w:ilvl w:val="0"/>
                <w:numId w:val="47"/>
              </w:numPr>
              <w:spacing w:after="0" w:line="240" w:lineRule="auto"/>
              <w:jc w:val="center"/>
              <w:rPr>
                <w:del w:id="2313" w:author="anna.resch88@gmail.com" w:date="2022-01-03T16:08:00Z"/>
                <w:rFonts w:asciiTheme="majorHAnsi" w:eastAsia="Times New Roman" w:hAnsiTheme="majorHAnsi" w:cstheme="majorHAnsi"/>
                <w:color w:val="000000"/>
                <w:lang w:val="en-US" w:eastAsia="de-DE"/>
                <w:rPrChange w:id="2314" w:author="anna.resch88@gmail.com" w:date="2022-01-04T09:34:00Z">
                  <w:rPr>
                    <w:del w:id="2315" w:author="anna.resch88@gmail.com" w:date="2022-01-03T16:08:00Z"/>
                    <w:rFonts w:asciiTheme="majorHAnsi" w:eastAsia="Times New Roman" w:hAnsiTheme="majorHAnsi" w:cstheme="majorHAnsi"/>
                    <w:color w:val="000000"/>
                    <w:lang w:eastAsia="de-DE"/>
                  </w:rPr>
                </w:rPrChange>
              </w:rPr>
            </w:pPr>
            <w:del w:id="2316" w:author="anna.resch88@gmail.com" w:date="2022-01-03T16:08:00Z">
              <w:r w:rsidRPr="00F86424" w:rsidDel="002739DA">
                <w:rPr>
                  <w:rFonts w:asciiTheme="majorHAnsi" w:eastAsia="Times New Roman" w:hAnsiTheme="majorHAnsi" w:cstheme="majorHAnsi"/>
                  <w:color w:val="000000"/>
                  <w:lang w:val="en-US" w:eastAsia="de-DE"/>
                  <w:rPrChange w:id="2317" w:author="anna.resch88@gmail.com" w:date="2022-01-04T09:34:00Z">
                    <w:rPr>
                      <w:rFonts w:asciiTheme="majorHAnsi" w:eastAsia="Times New Roman" w:hAnsiTheme="majorHAnsi" w:cstheme="majorHAnsi"/>
                      <w:color w:val="000000"/>
                      <w:lang w:eastAsia="de-DE"/>
                    </w:rPr>
                  </w:rPrChange>
                </w:rPr>
                <w:delText>25.4</w:delText>
              </w:r>
              <w:bookmarkStart w:id="2318" w:name="_Toc92186754"/>
              <w:bookmarkStart w:id="2319" w:name="_Toc92187446"/>
              <w:bookmarkStart w:id="2320" w:name="_Toc92188138"/>
              <w:bookmarkStart w:id="2321" w:name="_Toc92188828"/>
              <w:bookmarkStart w:id="2322" w:name="_Toc92189483"/>
              <w:bookmarkStart w:id="2323" w:name="_Toc92190139"/>
              <w:bookmarkStart w:id="2324" w:name="_Toc92190795"/>
              <w:bookmarkEnd w:id="2318"/>
              <w:bookmarkEnd w:id="2319"/>
              <w:bookmarkEnd w:id="2320"/>
              <w:bookmarkEnd w:id="2321"/>
              <w:bookmarkEnd w:id="2322"/>
              <w:bookmarkEnd w:id="2323"/>
              <w:bookmarkEnd w:id="2324"/>
            </w:del>
          </w:p>
        </w:tc>
        <w:tc>
          <w:tcPr>
            <w:tcW w:w="1349" w:type="dxa"/>
            <w:tcBorders>
              <w:top w:val="nil"/>
              <w:left w:val="nil"/>
              <w:bottom w:val="single" w:sz="4" w:space="0" w:color="000000"/>
              <w:right w:val="single" w:sz="4" w:space="0" w:color="000000"/>
            </w:tcBorders>
            <w:shd w:val="clear" w:color="000000" w:fill="DDEBF7"/>
            <w:noWrap/>
            <w:vAlign w:val="bottom"/>
            <w:hideMark/>
          </w:tcPr>
          <w:p w14:paraId="0B001821" w14:textId="25EE6F60" w:rsidR="00067C6D" w:rsidRPr="00F86424" w:rsidDel="002739DA" w:rsidRDefault="00067C6D" w:rsidP="003228B4">
            <w:pPr>
              <w:numPr>
                <w:ilvl w:val="0"/>
                <w:numId w:val="47"/>
              </w:numPr>
              <w:spacing w:after="0" w:line="240" w:lineRule="auto"/>
              <w:jc w:val="center"/>
              <w:rPr>
                <w:del w:id="2325" w:author="anna.resch88@gmail.com" w:date="2022-01-03T16:08:00Z"/>
                <w:rFonts w:asciiTheme="majorHAnsi" w:eastAsia="Times New Roman" w:hAnsiTheme="majorHAnsi" w:cstheme="majorHAnsi"/>
                <w:color w:val="000000"/>
                <w:lang w:val="en-US" w:eastAsia="de-DE"/>
                <w:rPrChange w:id="2326" w:author="anna.resch88@gmail.com" w:date="2022-01-04T09:34:00Z">
                  <w:rPr>
                    <w:del w:id="2327" w:author="anna.resch88@gmail.com" w:date="2022-01-03T16:08:00Z"/>
                    <w:rFonts w:asciiTheme="majorHAnsi" w:eastAsia="Times New Roman" w:hAnsiTheme="majorHAnsi" w:cstheme="majorHAnsi"/>
                    <w:color w:val="000000"/>
                    <w:lang w:eastAsia="de-DE"/>
                  </w:rPr>
                </w:rPrChange>
              </w:rPr>
            </w:pPr>
            <w:del w:id="2328" w:author="anna.resch88@gmail.com" w:date="2022-01-03T16:08:00Z">
              <w:r w:rsidRPr="00F86424" w:rsidDel="002739DA">
                <w:rPr>
                  <w:rFonts w:asciiTheme="majorHAnsi" w:eastAsia="Times New Roman" w:hAnsiTheme="majorHAnsi" w:cstheme="majorHAnsi"/>
                  <w:color w:val="000000"/>
                  <w:lang w:val="en-US" w:eastAsia="de-DE"/>
                  <w:rPrChange w:id="2329" w:author="anna.resch88@gmail.com" w:date="2022-01-04T09:34:00Z">
                    <w:rPr>
                      <w:rFonts w:asciiTheme="majorHAnsi" w:eastAsia="Times New Roman" w:hAnsiTheme="majorHAnsi" w:cstheme="majorHAnsi"/>
                      <w:color w:val="000000"/>
                      <w:lang w:eastAsia="de-DE"/>
                    </w:rPr>
                  </w:rPrChange>
                </w:rPr>
                <w:delText>15</w:delText>
              </w:r>
              <w:bookmarkStart w:id="2330" w:name="_Toc92186755"/>
              <w:bookmarkStart w:id="2331" w:name="_Toc92187447"/>
              <w:bookmarkStart w:id="2332" w:name="_Toc92188139"/>
              <w:bookmarkStart w:id="2333" w:name="_Toc92188829"/>
              <w:bookmarkStart w:id="2334" w:name="_Toc92189484"/>
              <w:bookmarkStart w:id="2335" w:name="_Toc92190140"/>
              <w:bookmarkStart w:id="2336" w:name="_Toc92190796"/>
              <w:bookmarkEnd w:id="2330"/>
              <w:bookmarkEnd w:id="2331"/>
              <w:bookmarkEnd w:id="2332"/>
              <w:bookmarkEnd w:id="2333"/>
              <w:bookmarkEnd w:id="2334"/>
              <w:bookmarkEnd w:id="2335"/>
              <w:bookmarkEnd w:id="2336"/>
            </w:del>
          </w:p>
        </w:tc>
        <w:tc>
          <w:tcPr>
            <w:tcW w:w="892" w:type="dxa"/>
            <w:tcBorders>
              <w:top w:val="nil"/>
              <w:left w:val="nil"/>
              <w:bottom w:val="single" w:sz="4" w:space="0" w:color="000000"/>
              <w:right w:val="single" w:sz="4" w:space="0" w:color="000000"/>
            </w:tcBorders>
            <w:shd w:val="clear" w:color="000000" w:fill="DDEBF7"/>
            <w:noWrap/>
            <w:vAlign w:val="bottom"/>
            <w:hideMark/>
          </w:tcPr>
          <w:p w14:paraId="1DAA5021" w14:textId="1C34DE29" w:rsidR="00067C6D" w:rsidRPr="00F86424" w:rsidDel="002739DA" w:rsidRDefault="00067C6D" w:rsidP="003228B4">
            <w:pPr>
              <w:numPr>
                <w:ilvl w:val="0"/>
                <w:numId w:val="47"/>
              </w:numPr>
              <w:spacing w:after="0" w:line="240" w:lineRule="auto"/>
              <w:jc w:val="center"/>
              <w:rPr>
                <w:del w:id="2337" w:author="anna.resch88@gmail.com" w:date="2022-01-03T16:08:00Z"/>
                <w:rFonts w:asciiTheme="majorHAnsi" w:eastAsia="Times New Roman" w:hAnsiTheme="majorHAnsi" w:cstheme="majorHAnsi"/>
                <w:color w:val="000000"/>
                <w:lang w:val="en-US" w:eastAsia="de-DE"/>
                <w:rPrChange w:id="2338" w:author="anna.resch88@gmail.com" w:date="2022-01-04T09:34:00Z">
                  <w:rPr>
                    <w:del w:id="2339" w:author="anna.resch88@gmail.com" w:date="2022-01-03T16:08:00Z"/>
                    <w:rFonts w:asciiTheme="majorHAnsi" w:eastAsia="Times New Roman" w:hAnsiTheme="majorHAnsi" w:cstheme="majorHAnsi"/>
                    <w:color w:val="000000"/>
                    <w:lang w:eastAsia="de-DE"/>
                  </w:rPr>
                </w:rPrChange>
              </w:rPr>
            </w:pPr>
            <w:del w:id="2340" w:author="anna.resch88@gmail.com" w:date="2022-01-03T16:08:00Z">
              <w:r w:rsidRPr="00F86424" w:rsidDel="002739DA">
                <w:rPr>
                  <w:rFonts w:asciiTheme="majorHAnsi" w:eastAsia="Times New Roman" w:hAnsiTheme="majorHAnsi" w:cstheme="majorHAnsi"/>
                  <w:color w:val="000000"/>
                  <w:lang w:val="en-US" w:eastAsia="de-DE"/>
                  <w:rPrChange w:id="2341" w:author="anna.resch88@gmail.com" w:date="2022-01-04T09:34:00Z">
                    <w:rPr>
                      <w:rFonts w:asciiTheme="majorHAnsi" w:eastAsia="Times New Roman" w:hAnsiTheme="majorHAnsi" w:cstheme="majorHAnsi"/>
                      <w:color w:val="000000"/>
                      <w:lang w:eastAsia="de-DE"/>
                    </w:rPr>
                  </w:rPrChange>
                </w:rPr>
                <w:delText>69.44</w:delText>
              </w:r>
              <w:bookmarkStart w:id="2342" w:name="_Toc92186756"/>
              <w:bookmarkStart w:id="2343" w:name="_Toc92187448"/>
              <w:bookmarkStart w:id="2344" w:name="_Toc92188140"/>
              <w:bookmarkStart w:id="2345" w:name="_Toc92188830"/>
              <w:bookmarkStart w:id="2346" w:name="_Toc92189485"/>
              <w:bookmarkStart w:id="2347" w:name="_Toc92190141"/>
              <w:bookmarkStart w:id="2348" w:name="_Toc92190797"/>
              <w:bookmarkEnd w:id="2342"/>
              <w:bookmarkEnd w:id="2343"/>
              <w:bookmarkEnd w:id="2344"/>
              <w:bookmarkEnd w:id="2345"/>
              <w:bookmarkEnd w:id="2346"/>
              <w:bookmarkEnd w:id="2347"/>
              <w:bookmarkEnd w:id="2348"/>
            </w:del>
          </w:p>
        </w:tc>
        <w:tc>
          <w:tcPr>
            <w:tcW w:w="743" w:type="dxa"/>
            <w:tcBorders>
              <w:top w:val="nil"/>
              <w:left w:val="nil"/>
              <w:bottom w:val="single" w:sz="4" w:space="0" w:color="000000"/>
              <w:right w:val="nil"/>
            </w:tcBorders>
            <w:shd w:val="clear" w:color="000000" w:fill="DDEBF7"/>
            <w:noWrap/>
            <w:vAlign w:val="bottom"/>
            <w:hideMark/>
          </w:tcPr>
          <w:p w14:paraId="29D0C6ED" w14:textId="0E8DFB9D" w:rsidR="00067C6D" w:rsidRPr="00F86424" w:rsidDel="002739DA" w:rsidRDefault="00067C6D" w:rsidP="003228B4">
            <w:pPr>
              <w:numPr>
                <w:ilvl w:val="0"/>
                <w:numId w:val="47"/>
              </w:numPr>
              <w:spacing w:after="0" w:line="240" w:lineRule="auto"/>
              <w:jc w:val="center"/>
              <w:rPr>
                <w:del w:id="2349" w:author="anna.resch88@gmail.com" w:date="2022-01-03T16:08:00Z"/>
                <w:rFonts w:asciiTheme="majorHAnsi" w:eastAsia="Times New Roman" w:hAnsiTheme="majorHAnsi" w:cstheme="majorHAnsi"/>
                <w:color w:val="000000"/>
                <w:lang w:val="en-US" w:eastAsia="de-DE"/>
                <w:rPrChange w:id="2350" w:author="anna.resch88@gmail.com" w:date="2022-01-04T09:34:00Z">
                  <w:rPr>
                    <w:del w:id="2351" w:author="anna.resch88@gmail.com" w:date="2022-01-03T16:08:00Z"/>
                    <w:rFonts w:asciiTheme="majorHAnsi" w:eastAsia="Times New Roman" w:hAnsiTheme="majorHAnsi" w:cstheme="majorHAnsi"/>
                    <w:color w:val="000000"/>
                    <w:lang w:eastAsia="de-DE"/>
                  </w:rPr>
                </w:rPrChange>
              </w:rPr>
            </w:pPr>
            <w:del w:id="2352" w:author="anna.resch88@gmail.com" w:date="2022-01-03T16:08:00Z">
              <w:r w:rsidRPr="00F86424" w:rsidDel="002739DA">
                <w:rPr>
                  <w:rFonts w:asciiTheme="majorHAnsi" w:eastAsia="Times New Roman" w:hAnsiTheme="majorHAnsi" w:cstheme="majorHAnsi"/>
                  <w:color w:val="000000"/>
                  <w:lang w:val="en-US" w:eastAsia="de-DE"/>
                  <w:rPrChange w:id="2353" w:author="anna.resch88@gmail.com" w:date="2022-01-04T09:34:00Z">
                    <w:rPr>
                      <w:rFonts w:asciiTheme="majorHAnsi" w:eastAsia="Times New Roman" w:hAnsiTheme="majorHAnsi" w:cstheme="majorHAnsi"/>
                      <w:color w:val="000000"/>
                      <w:lang w:eastAsia="de-DE"/>
                    </w:rPr>
                  </w:rPrChange>
                </w:rPr>
                <w:delText>4.38</w:delText>
              </w:r>
              <w:bookmarkStart w:id="2354" w:name="_Toc92186757"/>
              <w:bookmarkStart w:id="2355" w:name="_Toc92187449"/>
              <w:bookmarkStart w:id="2356" w:name="_Toc92188141"/>
              <w:bookmarkStart w:id="2357" w:name="_Toc92188831"/>
              <w:bookmarkStart w:id="2358" w:name="_Toc92189486"/>
              <w:bookmarkStart w:id="2359" w:name="_Toc92190142"/>
              <w:bookmarkStart w:id="2360" w:name="_Toc92190798"/>
              <w:bookmarkEnd w:id="2354"/>
              <w:bookmarkEnd w:id="2355"/>
              <w:bookmarkEnd w:id="2356"/>
              <w:bookmarkEnd w:id="2357"/>
              <w:bookmarkEnd w:id="2358"/>
              <w:bookmarkEnd w:id="2359"/>
              <w:bookmarkEnd w:id="2360"/>
            </w:del>
          </w:p>
        </w:tc>
        <w:tc>
          <w:tcPr>
            <w:tcW w:w="989" w:type="dxa"/>
            <w:tcBorders>
              <w:top w:val="nil"/>
              <w:left w:val="single" w:sz="4" w:space="0" w:color="auto"/>
              <w:bottom w:val="single" w:sz="4" w:space="0" w:color="auto"/>
              <w:right w:val="single" w:sz="4" w:space="0" w:color="auto"/>
            </w:tcBorders>
            <w:shd w:val="clear" w:color="000000" w:fill="DDEBF7"/>
            <w:noWrap/>
            <w:vAlign w:val="bottom"/>
            <w:hideMark/>
          </w:tcPr>
          <w:p w14:paraId="496C29C5" w14:textId="77FA7FB0" w:rsidR="00067C6D" w:rsidRPr="00F86424" w:rsidDel="002739DA" w:rsidRDefault="00067C6D" w:rsidP="003228B4">
            <w:pPr>
              <w:numPr>
                <w:ilvl w:val="0"/>
                <w:numId w:val="47"/>
              </w:numPr>
              <w:spacing w:after="0" w:line="240" w:lineRule="auto"/>
              <w:jc w:val="center"/>
              <w:rPr>
                <w:del w:id="2361" w:author="anna.resch88@gmail.com" w:date="2022-01-03T16:08:00Z"/>
                <w:rFonts w:asciiTheme="majorHAnsi" w:eastAsia="Times New Roman" w:hAnsiTheme="majorHAnsi" w:cstheme="majorHAnsi"/>
                <w:color w:val="FFFFFF"/>
                <w:lang w:val="en-US" w:eastAsia="de-DE"/>
                <w:rPrChange w:id="2362" w:author="anna.resch88@gmail.com" w:date="2022-01-04T09:34:00Z">
                  <w:rPr>
                    <w:del w:id="2363" w:author="anna.resch88@gmail.com" w:date="2022-01-03T16:08:00Z"/>
                    <w:rFonts w:asciiTheme="majorHAnsi" w:eastAsia="Times New Roman" w:hAnsiTheme="majorHAnsi" w:cstheme="majorHAnsi"/>
                    <w:color w:val="FFFFFF"/>
                    <w:lang w:eastAsia="de-DE"/>
                  </w:rPr>
                </w:rPrChange>
              </w:rPr>
            </w:pPr>
            <w:bookmarkStart w:id="2364" w:name="_Toc92186758"/>
            <w:bookmarkStart w:id="2365" w:name="_Toc92187450"/>
            <w:bookmarkStart w:id="2366" w:name="_Toc92188142"/>
            <w:bookmarkStart w:id="2367" w:name="_Toc92188832"/>
            <w:bookmarkStart w:id="2368" w:name="_Toc92189487"/>
            <w:bookmarkStart w:id="2369" w:name="_Toc92190143"/>
            <w:bookmarkStart w:id="2370" w:name="_Toc92190799"/>
            <w:bookmarkEnd w:id="2364"/>
            <w:bookmarkEnd w:id="2365"/>
            <w:bookmarkEnd w:id="2366"/>
            <w:bookmarkEnd w:id="2367"/>
            <w:bookmarkEnd w:id="2368"/>
            <w:bookmarkEnd w:id="2369"/>
            <w:bookmarkEnd w:id="2370"/>
          </w:p>
        </w:tc>
        <w:tc>
          <w:tcPr>
            <w:tcW w:w="898" w:type="dxa"/>
            <w:tcBorders>
              <w:top w:val="nil"/>
              <w:left w:val="nil"/>
              <w:bottom w:val="single" w:sz="4" w:space="0" w:color="auto"/>
              <w:right w:val="single" w:sz="4" w:space="0" w:color="auto"/>
            </w:tcBorders>
            <w:shd w:val="clear" w:color="000000" w:fill="DDEBF7"/>
            <w:noWrap/>
            <w:vAlign w:val="bottom"/>
            <w:hideMark/>
          </w:tcPr>
          <w:p w14:paraId="558B42D5" w14:textId="600171FB" w:rsidR="00067C6D" w:rsidRPr="00F86424" w:rsidDel="002739DA" w:rsidRDefault="00067C6D" w:rsidP="003228B4">
            <w:pPr>
              <w:numPr>
                <w:ilvl w:val="0"/>
                <w:numId w:val="47"/>
              </w:numPr>
              <w:spacing w:after="0" w:line="240" w:lineRule="auto"/>
              <w:jc w:val="center"/>
              <w:rPr>
                <w:del w:id="2371" w:author="anna.resch88@gmail.com" w:date="2022-01-03T16:08:00Z"/>
                <w:rFonts w:asciiTheme="majorHAnsi" w:eastAsia="Times New Roman" w:hAnsiTheme="majorHAnsi" w:cstheme="majorHAnsi"/>
                <w:color w:val="000000"/>
                <w:lang w:val="en-US" w:eastAsia="de-DE"/>
                <w:rPrChange w:id="2372" w:author="anna.resch88@gmail.com" w:date="2022-01-04T09:34:00Z">
                  <w:rPr>
                    <w:del w:id="2373" w:author="anna.resch88@gmail.com" w:date="2022-01-03T16:08:00Z"/>
                    <w:rFonts w:asciiTheme="majorHAnsi" w:eastAsia="Times New Roman" w:hAnsiTheme="majorHAnsi" w:cstheme="majorHAnsi"/>
                    <w:color w:val="000000"/>
                    <w:lang w:eastAsia="de-DE"/>
                  </w:rPr>
                </w:rPrChange>
              </w:rPr>
            </w:pPr>
            <w:bookmarkStart w:id="2374" w:name="_Toc92186759"/>
            <w:bookmarkStart w:id="2375" w:name="_Toc92187451"/>
            <w:bookmarkStart w:id="2376" w:name="_Toc92188143"/>
            <w:bookmarkStart w:id="2377" w:name="_Toc92188833"/>
            <w:bookmarkStart w:id="2378" w:name="_Toc92189488"/>
            <w:bookmarkStart w:id="2379" w:name="_Toc92190144"/>
            <w:bookmarkStart w:id="2380" w:name="_Toc92190800"/>
            <w:bookmarkEnd w:id="2374"/>
            <w:bookmarkEnd w:id="2375"/>
            <w:bookmarkEnd w:id="2376"/>
            <w:bookmarkEnd w:id="2377"/>
            <w:bookmarkEnd w:id="2378"/>
            <w:bookmarkEnd w:id="2379"/>
            <w:bookmarkEnd w:id="2380"/>
          </w:p>
        </w:tc>
        <w:bookmarkStart w:id="2381" w:name="_Toc92186760"/>
        <w:bookmarkStart w:id="2382" w:name="_Toc92187452"/>
        <w:bookmarkStart w:id="2383" w:name="_Toc92188144"/>
        <w:bookmarkStart w:id="2384" w:name="_Toc92188834"/>
        <w:bookmarkStart w:id="2385" w:name="_Toc92189489"/>
        <w:bookmarkStart w:id="2386" w:name="_Toc92190145"/>
        <w:bookmarkStart w:id="2387" w:name="_Toc92190801"/>
        <w:bookmarkEnd w:id="2381"/>
        <w:bookmarkEnd w:id="2382"/>
        <w:bookmarkEnd w:id="2383"/>
        <w:bookmarkEnd w:id="2384"/>
        <w:bookmarkEnd w:id="2385"/>
        <w:bookmarkEnd w:id="2386"/>
        <w:bookmarkEnd w:id="2387"/>
      </w:tr>
      <w:tr w:rsidR="00067C6D" w:rsidRPr="009E3BE9" w:rsidDel="002739DA" w14:paraId="7165EC28" w14:textId="2C3DDAC7" w:rsidTr="00D830B0">
        <w:trPr>
          <w:trHeight w:val="290"/>
          <w:del w:id="2388"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577F5AD3" w14:textId="0C8BD3FF" w:rsidR="00067C6D" w:rsidRPr="00F86424" w:rsidDel="002739DA" w:rsidRDefault="00067C6D" w:rsidP="003228B4">
            <w:pPr>
              <w:numPr>
                <w:ilvl w:val="0"/>
                <w:numId w:val="47"/>
              </w:numPr>
              <w:spacing w:after="0" w:line="240" w:lineRule="auto"/>
              <w:jc w:val="both"/>
              <w:rPr>
                <w:del w:id="2389" w:author="anna.resch88@gmail.com" w:date="2022-01-03T16:08:00Z"/>
                <w:rFonts w:asciiTheme="majorHAnsi" w:eastAsia="Times New Roman" w:hAnsiTheme="majorHAnsi" w:cstheme="majorHAnsi"/>
                <w:color w:val="000000"/>
                <w:lang w:val="en-US" w:eastAsia="de-DE"/>
                <w:rPrChange w:id="2390" w:author="anna.resch88@gmail.com" w:date="2022-01-04T09:34:00Z">
                  <w:rPr>
                    <w:del w:id="2391" w:author="anna.resch88@gmail.com" w:date="2022-01-03T16:08:00Z"/>
                    <w:rFonts w:asciiTheme="majorHAnsi" w:eastAsia="Times New Roman" w:hAnsiTheme="majorHAnsi" w:cstheme="majorHAnsi"/>
                    <w:color w:val="000000"/>
                    <w:lang w:eastAsia="de-DE"/>
                  </w:rPr>
                </w:rPrChange>
              </w:rPr>
            </w:pPr>
            <w:del w:id="2392" w:author="anna.resch88@gmail.com" w:date="2022-01-03T16:08:00Z">
              <w:r w:rsidRPr="00F86424" w:rsidDel="002739DA">
                <w:rPr>
                  <w:rFonts w:asciiTheme="majorHAnsi" w:eastAsia="Times New Roman" w:hAnsiTheme="majorHAnsi" w:cstheme="majorHAnsi"/>
                  <w:color w:val="000000"/>
                  <w:lang w:val="en-US" w:eastAsia="de-DE"/>
                  <w:rPrChange w:id="2393" w:author="anna.resch88@gmail.com" w:date="2022-01-04T09:34:00Z">
                    <w:rPr>
                      <w:rFonts w:asciiTheme="majorHAnsi" w:eastAsia="Times New Roman" w:hAnsiTheme="majorHAnsi" w:cstheme="majorHAnsi"/>
                      <w:color w:val="000000"/>
                      <w:lang w:eastAsia="de-DE"/>
                    </w:rPr>
                  </w:rPrChange>
                </w:rPr>
                <w:delText>ULD-V20-ULD, sample 1</w:delText>
              </w:r>
              <w:bookmarkStart w:id="2394" w:name="_Toc92186761"/>
              <w:bookmarkStart w:id="2395" w:name="_Toc92187453"/>
              <w:bookmarkStart w:id="2396" w:name="_Toc92188145"/>
              <w:bookmarkStart w:id="2397" w:name="_Toc92188835"/>
              <w:bookmarkStart w:id="2398" w:name="_Toc92189490"/>
              <w:bookmarkStart w:id="2399" w:name="_Toc92190146"/>
              <w:bookmarkStart w:id="2400" w:name="_Toc92190802"/>
              <w:bookmarkEnd w:id="2394"/>
              <w:bookmarkEnd w:id="2395"/>
              <w:bookmarkEnd w:id="2396"/>
              <w:bookmarkEnd w:id="2397"/>
              <w:bookmarkEnd w:id="2398"/>
              <w:bookmarkEnd w:id="2399"/>
              <w:bookmarkEnd w:id="2400"/>
            </w:del>
          </w:p>
        </w:tc>
        <w:tc>
          <w:tcPr>
            <w:tcW w:w="859" w:type="dxa"/>
            <w:tcBorders>
              <w:top w:val="nil"/>
              <w:left w:val="nil"/>
              <w:bottom w:val="single" w:sz="4" w:space="0" w:color="000000"/>
              <w:right w:val="single" w:sz="4" w:space="0" w:color="000000"/>
            </w:tcBorders>
            <w:shd w:val="clear" w:color="000000" w:fill="BDD7EE"/>
            <w:noWrap/>
            <w:vAlign w:val="bottom"/>
            <w:hideMark/>
          </w:tcPr>
          <w:p w14:paraId="4BCC3D5F" w14:textId="0F76B935" w:rsidR="00067C6D" w:rsidRPr="00F86424" w:rsidDel="002739DA" w:rsidRDefault="00067C6D" w:rsidP="003228B4">
            <w:pPr>
              <w:numPr>
                <w:ilvl w:val="0"/>
                <w:numId w:val="47"/>
              </w:numPr>
              <w:spacing w:after="0" w:line="240" w:lineRule="auto"/>
              <w:jc w:val="center"/>
              <w:rPr>
                <w:del w:id="2401" w:author="anna.resch88@gmail.com" w:date="2022-01-03T16:08:00Z"/>
                <w:rFonts w:asciiTheme="majorHAnsi" w:eastAsia="Times New Roman" w:hAnsiTheme="majorHAnsi" w:cstheme="majorHAnsi"/>
                <w:color w:val="000000"/>
                <w:lang w:val="en-US" w:eastAsia="de-DE"/>
                <w:rPrChange w:id="2402" w:author="anna.resch88@gmail.com" w:date="2022-01-04T09:34:00Z">
                  <w:rPr>
                    <w:del w:id="2403" w:author="anna.resch88@gmail.com" w:date="2022-01-03T16:08:00Z"/>
                    <w:rFonts w:asciiTheme="majorHAnsi" w:eastAsia="Times New Roman" w:hAnsiTheme="majorHAnsi" w:cstheme="majorHAnsi"/>
                    <w:color w:val="000000"/>
                    <w:lang w:eastAsia="de-DE"/>
                  </w:rPr>
                </w:rPrChange>
              </w:rPr>
            </w:pPr>
            <w:del w:id="2404" w:author="anna.resch88@gmail.com" w:date="2022-01-03T16:08:00Z">
              <w:r w:rsidRPr="00F86424" w:rsidDel="002739DA">
                <w:rPr>
                  <w:rFonts w:asciiTheme="majorHAnsi" w:eastAsia="Times New Roman" w:hAnsiTheme="majorHAnsi" w:cstheme="majorHAnsi"/>
                  <w:color w:val="000000"/>
                  <w:lang w:val="en-US" w:eastAsia="de-DE"/>
                  <w:rPrChange w:id="2405" w:author="anna.resch88@gmail.com" w:date="2022-01-04T09:34:00Z">
                    <w:rPr>
                      <w:rFonts w:asciiTheme="majorHAnsi" w:eastAsia="Times New Roman" w:hAnsiTheme="majorHAnsi" w:cstheme="majorHAnsi"/>
                      <w:color w:val="000000"/>
                      <w:lang w:eastAsia="de-DE"/>
                    </w:rPr>
                  </w:rPrChange>
                </w:rPr>
                <w:delText>20%</w:delText>
              </w:r>
              <w:bookmarkStart w:id="2406" w:name="_Toc92186762"/>
              <w:bookmarkStart w:id="2407" w:name="_Toc92187454"/>
              <w:bookmarkStart w:id="2408" w:name="_Toc92188146"/>
              <w:bookmarkStart w:id="2409" w:name="_Toc92188836"/>
              <w:bookmarkStart w:id="2410" w:name="_Toc92189491"/>
              <w:bookmarkStart w:id="2411" w:name="_Toc92190147"/>
              <w:bookmarkStart w:id="2412" w:name="_Toc92190803"/>
              <w:bookmarkEnd w:id="2406"/>
              <w:bookmarkEnd w:id="2407"/>
              <w:bookmarkEnd w:id="2408"/>
              <w:bookmarkEnd w:id="2409"/>
              <w:bookmarkEnd w:id="2410"/>
              <w:bookmarkEnd w:id="2411"/>
              <w:bookmarkEnd w:id="2412"/>
            </w:del>
          </w:p>
        </w:tc>
        <w:tc>
          <w:tcPr>
            <w:tcW w:w="937" w:type="dxa"/>
            <w:tcBorders>
              <w:top w:val="nil"/>
              <w:left w:val="nil"/>
              <w:bottom w:val="single" w:sz="4" w:space="0" w:color="auto"/>
              <w:right w:val="single" w:sz="4" w:space="0" w:color="auto"/>
            </w:tcBorders>
            <w:shd w:val="clear" w:color="000000" w:fill="BDD7EE"/>
            <w:noWrap/>
            <w:vAlign w:val="bottom"/>
            <w:hideMark/>
          </w:tcPr>
          <w:p w14:paraId="755B54DA" w14:textId="543427F3" w:rsidR="00067C6D" w:rsidRPr="00F86424" w:rsidDel="002739DA" w:rsidRDefault="00067C6D" w:rsidP="003228B4">
            <w:pPr>
              <w:numPr>
                <w:ilvl w:val="0"/>
                <w:numId w:val="47"/>
              </w:numPr>
              <w:spacing w:after="0" w:line="240" w:lineRule="auto"/>
              <w:jc w:val="center"/>
              <w:rPr>
                <w:del w:id="2413" w:author="anna.resch88@gmail.com" w:date="2022-01-03T16:08:00Z"/>
                <w:rFonts w:asciiTheme="majorHAnsi" w:eastAsia="Times New Roman" w:hAnsiTheme="majorHAnsi" w:cstheme="majorHAnsi"/>
                <w:color w:val="000000"/>
                <w:lang w:val="en-US" w:eastAsia="de-DE"/>
                <w:rPrChange w:id="2414" w:author="anna.resch88@gmail.com" w:date="2022-01-04T09:34:00Z">
                  <w:rPr>
                    <w:del w:id="2415" w:author="anna.resch88@gmail.com" w:date="2022-01-03T16:08:00Z"/>
                    <w:rFonts w:asciiTheme="majorHAnsi" w:eastAsia="Times New Roman" w:hAnsiTheme="majorHAnsi" w:cstheme="majorHAnsi"/>
                    <w:color w:val="000000"/>
                    <w:lang w:eastAsia="de-DE"/>
                  </w:rPr>
                </w:rPrChange>
              </w:rPr>
            </w:pPr>
            <w:del w:id="2416" w:author="anna.resch88@gmail.com" w:date="2022-01-03T16:08:00Z">
              <w:r w:rsidRPr="00F86424" w:rsidDel="002739DA">
                <w:rPr>
                  <w:rFonts w:asciiTheme="majorHAnsi" w:eastAsia="Times New Roman" w:hAnsiTheme="majorHAnsi" w:cstheme="majorHAnsi"/>
                  <w:color w:val="000000"/>
                  <w:lang w:val="en-US" w:eastAsia="de-DE"/>
                  <w:rPrChange w:id="2417" w:author="anna.resch88@gmail.com" w:date="2022-01-04T09:34:00Z">
                    <w:rPr>
                      <w:rFonts w:asciiTheme="majorHAnsi" w:eastAsia="Times New Roman" w:hAnsiTheme="majorHAnsi" w:cstheme="majorHAnsi"/>
                      <w:color w:val="000000"/>
                      <w:lang w:eastAsia="de-DE"/>
                    </w:rPr>
                  </w:rPrChange>
                </w:rPr>
                <w:delText>water</w:delText>
              </w:r>
              <w:bookmarkStart w:id="2418" w:name="_Toc92186763"/>
              <w:bookmarkStart w:id="2419" w:name="_Toc92187455"/>
              <w:bookmarkStart w:id="2420" w:name="_Toc92188147"/>
              <w:bookmarkStart w:id="2421" w:name="_Toc92188837"/>
              <w:bookmarkStart w:id="2422" w:name="_Toc92189492"/>
              <w:bookmarkStart w:id="2423" w:name="_Toc92190148"/>
              <w:bookmarkStart w:id="2424" w:name="_Toc92190804"/>
              <w:bookmarkEnd w:id="2418"/>
              <w:bookmarkEnd w:id="2419"/>
              <w:bookmarkEnd w:id="2420"/>
              <w:bookmarkEnd w:id="2421"/>
              <w:bookmarkEnd w:id="2422"/>
              <w:bookmarkEnd w:id="2423"/>
              <w:bookmarkEnd w:id="2424"/>
            </w:del>
          </w:p>
        </w:tc>
        <w:tc>
          <w:tcPr>
            <w:tcW w:w="952" w:type="dxa"/>
            <w:tcBorders>
              <w:top w:val="nil"/>
              <w:left w:val="nil"/>
              <w:bottom w:val="single" w:sz="4" w:space="0" w:color="000000"/>
              <w:right w:val="single" w:sz="4" w:space="0" w:color="000000"/>
            </w:tcBorders>
            <w:shd w:val="clear" w:color="000000" w:fill="BDD7EE"/>
            <w:noWrap/>
            <w:vAlign w:val="bottom"/>
            <w:hideMark/>
          </w:tcPr>
          <w:p w14:paraId="4BD32C40" w14:textId="34B996A7" w:rsidR="00067C6D" w:rsidRPr="00F86424" w:rsidDel="002739DA" w:rsidRDefault="00067C6D" w:rsidP="003228B4">
            <w:pPr>
              <w:numPr>
                <w:ilvl w:val="0"/>
                <w:numId w:val="47"/>
              </w:numPr>
              <w:spacing w:after="0" w:line="240" w:lineRule="auto"/>
              <w:jc w:val="center"/>
              <w:rPr>
                <w:del w:id="2425" w:author="anna.resch88@gmail.com" w:date="2022-01-03T16:08:00Z"/>
                <w:rFonts w:asciiTheme="majorHAnsi" w:eastAsia="Times New Roman" w:hAnsiTheme="majorHAnsi" w:cstheme="majorHAnsi"/>
                <w:color w:val="000000"/>
                <w:lang w:val="en-US" w:eastAsia="de-DE"/>
                <w:rPrChange w:id="2426" w:author="anna.resch88@gmail.com" w:date="2022-01-04T09:34:00Z">
                  <w:rPr>
                    <w:del w:id="2427" w:author="anna.resch88@gmail.com" w:date="2022-01-03T16:08:00Z"/>
                    <w:rFonts w:asciiTheme="majorHAnsi" w:eastAsia="Times New Roman" w:hAnsiTheme="majorHAnsi" w:cstheme="majorHAnsi"/>
                    <w:color w:val="000000"/>
                    <w:lang w:eastAsia="de-DE"/>
                  </w:rPr>
                </w:rPrChange>
              </w:rPr>
            </w:pPr>
            <w:del w:id="2428" w:author="anna.resch88@gmail.com" w:date="2022-01-03T16:08:00Z">
              <w:r w:rsidRPr="00F86424" w:rsidDel="002739DA">
                <w:rPr>
                  <w:rFonts w:asciiTheme="majorHAnsi" w:eastAsia="Times New Roman" w:hAnsiTheme="majorHAnsi" w:cstheme="majorHAnsi"/>
                  <w:color w:val="000000"/>
                  <w:lang w:val="en-US" w:eastAsia="de-DE"/>
                  <w:rPrChange w:id="2429" w:author="anna.resch88@gmail.com" w:date="2022-01-04T09:34:00Z">
                    <w:rPr>
                      <w:rFonts w:asciiTheme="majorHAnsi" w:eastAsia="Times New Roman" w:hAnsiTheme="majorHAnsi" w:cstheme="majorHAnsi"/>
                      <w:color w:val="000000"/>
                      <w:lang w:eastAsia="de-DE"/>
                    </w:rPr>
                  </w:rPrChange>
                </w:rPr>
                <w:delText>Ru(II)bpy</w:delText>
              </w:r>
              <w:bookmarkStart w:id="2430" w:name="_Toc92186764"/>
              <w:bookmarkStart w:id="2431" w:name="_Toc92187456"/>
              <w:bookmarkStart w:id="2432" w:name="_Toc92188148"/>
              <w:bookmarkStart w:id="2433" w:name="_Toc92188838"/>
              <w:bookmarkStart w:id="2434" w:name="_Toc92189493"/>
              <w:bookmarkStart w:id="2435" w:name="_Toc92190149"/>
              <w:bookmarkStart w:id="2436" w:name="_Toc92190805"/>
              <w:bookmarkEnd w:id="2430"/>
              <w:bookmarkEnd w:id="2431"/>
              <w:bookmarkEnd w:id="2432"/>
              <w:bookmarkEnd w:id="2433"/>
              <w:bookmarkEnd w:id="2434"/>
              <w:bookmarkEnd w:id="2435"/>
              <w:bookmarkEnd w:id="2436"/>
            </w:del>
          </w:p>
        </w:tc>
        <w:tc>
          <w:tcPr>
            <w:tcW w:w="1081" w:type="dxa"/>
            <w:tcBorders>
              <w:top w:val="nil"/>
              <w:left w:val="nil"/>
              <w:bottom w:val="single" w:sz="4" w:space="0" w:color="000000"/>
              <w:right w:val="single" w:sz="4" w:space="0" w:color="000000"/>
            </w:tcBorders>
            <w:shd w:val="clear" w:color="000000" w:fill="BDD7EE"/>
            <w:noWrap/>
            <w:vAlign w:val="bottom"/>
            <w:hideMark/>
          </w:tcPr>
          <w:p w14:paraId="7F55733B" w14:textId="66954111" w:rsidR="00067C6D" w:rsidRPr="00F86424" w:rsidDel="002739DA" w:rsidRDefault="00067C6D" w:rsidP="003228B4">
            <w:pPr>
              <w:numPr>
                <w:ilvl w:val="0"/>
                <w:numId w:val="47"/>
              </w:numPr>
              <w:spacing w:after="0" w:line="240" w:lineRule="auto"/>
              <w:jc w:val="center"/>
              <w:rPr>
                <w:del w:id="2437" w:author="anna.resch88@gmail.com" w:date="2022-01-03T16:08:00Z"/>
                <w:rFonts w:asciiTheme="majorHAnsi" w:eastAsia="Times New Roman" w:hAnsiTheme="majorHAnsi" w:cstheme="majorHAnsi"/>
                <w:color w:val="000000"/>
                <w:lang w:val="en-US" w:eastAsia="de-DE"/>
                <w:rPrChange w:id="2438" w:author="anna.resch88@gmail.com" w:date="2022-01-04T09:34:00Z">
                  <w:rPr>
                    <w:del w:id="2439" w:author="anna.resch88@gmail.com" w:date="2022-01-03T16:08:00Z"/>
                    <w:rFonts w:asciiTheme="majorHAnsi" w:eastAsia="Times New Roman" w:hAnsiTheme="majorHAnsi" w:cstheme="majorHAnsi"/>
                    <w:color w:val="000000"/>
                    <w:lang w:eastAsia="de-DE"/>
                  </w:rPr>
                </w:rPrChange>
              </w:rPr>
            </w:pPr>
            <w:del w:id="2440" w:author="anna.resch88@gmail.com" w:date="2022-01-03T16:08:00Z">
              <w:r w:rsidRPr="00F86424" w:rsidDel="002739DA">
                <w:rPr>
                  <w:rFonts w:asciiTheme="majorHAnsi" w:eastAsia="Times New Roman" w:hAnsiTheme="majorHAnsi" w:cstheme="majorHAnsi"/>
                  <w:color w:val="000000"/>
                  <w:lang w:val="en-US" w:eastAsia="de-DE"/>
                  <w:rPrChange w:id="2441" w:author="anna.resch88@gmail.com" w:date="2022-01-04T09:34:00Z">
                    <w:rPr>
                      <w:rFonts w:asciiTheme="majorHAnsi" w:eastAsia="Times New Roman" w:hAnsiTheme="majorHAnsi" w:cstheme="majorHAnsi"/>
                      <w:color w:val="000000"/>
                      <w:lang w:eastAsia="de-DE"/>
                    </w:rPr>
                  </w:rPrChange>
                </w:rPr>
                <w:delText>25.4</w:delText>
              </w:r>
              <w:bookmarkStart w:id="2442" w:name="_Toc92186765"/>
              <w:bookmarkStart w:id="2443" w:name="_Toc92187457"/>
              <w:bookmarkStart w:id="2444" w:name="_Toc92188149"/>
              <w:bookmarkStart w:id="2445" w:name="_Toc92188839"/>
              <w:bookmarkStart w:id="2446" w:name="_Toc92189494"/>
              <w:bookmarkStart w:id="2447" w:name="_Toc92190150"/>
              <w:bookmarkStart w:id="2448" w:name="_Toc92190806"/>
              <w:bookmarkEnd w:id="2442"/>
              <w:bookmarkEnd w:id="2443"/>
              <w:bookmarkEnd w:id="2444"/>
              <w:bookmarkEnd w:id="2445"/>
              <w:bookmarkEnd w:id="2446"/>
              <w:bookmarkEnd w:id="2447"/>
              <w:bookmarkEnd w:id="2448"/>
            </w:del>
          </w:p>
        </w:tc>
        <w:tc>
          <w:tcPr>
            <w:tcW w:w="1349" w:type="dxa"/>
            <w:tcBorders>
              <w:top w:val="nil"/>
              <w:left w:val="nil"/>
              <w:bottom w:val="single" w:sz="4" w:space="0" w:color="000000"/>
              <w:right w:val="single" w:sz="4" w:space="0" w:color="000000"/>
            </w:tcBorders>
            <w:shd w:val="clear" w:color="000000" w:fill="BDD7EE"/>
            <w:noWrap/>
            <w:vAlign w:val="bottom"/>
            <w:hideMark/>
          </w:tcPr>
          <w:p w14:paraId="0C32926D" w14:textId="75E7CBC0" w:rsidR="00067C6D" w:rsidRPr="00F86424" w:rsidDel="002739DA" w:rsidRDefault="00067C6D" w:rsidP="003228B4">
            <w:pPr>
              <w:numPr>
                <w:ilvl w:val="0"/>
                <w:numId w:val="47"/>
              </w:numPr>
              <w:spacing w:after="0" w:line="240" w:lineRule="auto"/>
              <w:jc w:val="center"/>
              <w:rPr>
                <w:del w:id="2449" w:author="anna.resch88@gmail.com" w:date="2022-01-03T16:08:00Z"/>
                <w:rFonts w:asciiTheme="majorHAnsi" w:eastAsia="Times New Roman" w:hAnsiTheme="majorHAnsi" w:cstheme="majorHAnsi"/>
                <w:color w:val="000000"/>
                <w:lang w:val="en-US" w:eastAsia="de-DE"/>
                <w:rPrChange w:id="2450" w:author="anna.resch88@gmail.com" w:date="2022-01-04T09:34:00Z">
                  <w:rPr>
                    <w:del w:id="2451" w:author="anna.resch88@gmail.com" w:date="2022-01-03T16:08:00Z"/>
                    <w:rFonts w:asciiTheme="majorHAnsi" w:eastAsia="Times New Roman" w:hAnsiTheme="majorHAnsi" w:cstheme="majorHAnsi"/>
                    <w:color w:val="000000"/>
                    <w:lang w:eastAsia="de-DE"/>
                  </w:rPr>
                </w:rPrChange>
              </w:rPr>
            </w:pPr>
            <w:del w:id="2452" w:author="anna.resch88@gmail.com" w:date="2022-01-03T16:08:00Z">
              <w:r w:rsidRPr="00F86424" w:rsidDel="002739DA">
                <w:rPr>
                  <w:rFonts w:asciiTheme="majorHAnsi" w:eastAsia="Times New Roman" w:hAnsiTheme="majorHAnsi" w:cstheme="majorHAnsi"/>
                  <w:color w:val="000000"/>
                  <w:lang w:val="en-US" w:eastAsia="de-DE"/>
                  <w:rPrChange w:id="2453" w:author="anna.resch88@gmail.com" w:date="2022-01-04T09:34:00Z">
                    <w:rPr>
                      <w:rFonts w:asciiTheme="majorHAnsi" w:eastAsia="Times New Roman" w:hAnsiTheme="majorHAnsi" w:cstheme="majorHAnsi"/>
                      <w:color w:val="000000"/>
                      <w:lang w:eastAsia="de-DE"/>
                    </w:rPr>
                  </w:rPrChange>
                </w:rPr>
                <w:delText>15</w:delText>
              </w:r>
              <w:bookmarkStart w:id="2454" w:name="_Toc92186766"/>
              <w:bookmarkStart w:id="2455" w:name="_Toc92187458"/>
              <w:bookmarkStart w:id="2456" w:name="_Toc92188150"/>
              <w:bookmarkStart w:id="2457" w:name="_Toc92188840"/>
              <w:bookmarkStart w:id="2458" w:name="_Toc92189495"/>
              <w:bookmarkStart w:id="2459" w:name="_Toc92190151"/>
              <w:bookmarkStart w:id="2460" w:name="_Toc92190807"/>
              <w:bookmarkEnd w:id="2454"/>
              <w:bookmarkEnd w:id="2455"/>
              <w:bookmarkEnd w:id="2456"/>
              <w:bookmarkEnd w:id="2457"/>
              <w:bookmarkEnd w:id="2458"/>
              <w:bookmarkEnd w:id="2459"/>
              <w:bookmarkEnd w:id="2460"/>
            </w:del>
          </w:p>
        </w:tc>
        <w:tc>
          <w:tcPr>
            <w:tcW w:w="892" w:type="dxa"/>
            <w:tcBorders>
              <w:top w:val="nil"/>
              <w:left w:val="nil"/>
              <w:bottom w:val="single" w:sz="4" w:space="0" w:color="000000"/>
              <w:right w:val="single" w:sz="4" w:space="0" w:color="000000"/>
            </w:tcBorders>
            <w:shd w:val="clear" w:color="000000" w:fill="BDD7EE"/>
            <w:noWrap/>
            <w:vAlign w:val="bottom"/>
            <w:hideMark/>
          </w:tcPr>
          <w:p w14:paraId="0B2819F8" w14:textId="520C9DE8" w:rsidR="00067C6D" w:rsidRPr="00F86424" w:rsidDel="002739DA" w:rsidRDefault="00067C6D" w:rsidP="003228B4">
            <w:pPr>
              <w:numPr>
                <w:ilvl w:val="0"/>
                <w:numId w:val="47"/>
              </w:numPr>
              <w:spacing w:after="0" w:line="240" w:lineRule="auto"/>
              <w:jc w:val="center"/>
              <w:rPr>
                <w:del w:id="2461" w:author="anna.resch88@gmail.com" w:date="2022-01-03T16:08:00Z"/>
                <w:rFonts w:asciiTheme="majorHAnsi" w:eastAsia="Times New Roman" w:hAnsiTheme="majorHAnsi" w:cstheme="majorHAnsi"/>
                <w:color w:val="000000"/>
                <w:lang w:val="en-US" w:eastAsia="de-DE"/>
                <w:rPrChange w:id="2462" w:author="anna.resch88@gmail.com" w:date="2022-01-04T09:34:00Z">
                  <w:rPr>
                    <w:del w:id="2463" w:author="anna.resch88@gmail.com" w:date="2022-01-03T16:08:00Z"/>
                    <w:rFonts w:asciiTheme="majorHAnsi" w:eastAsia="Times New Roman" w:hAnsiTheme="majorHAnsi" w:cstheme="majorHAnsi"/>
                    <w:color w:val="000000"/>
                    <w:lang w:eastAsia="de-DE"/>
                  </w:rPr>
                </w:rPrChange>
              </w:rPr>
            </w:pPr>
            <w:del w:id="2464" w:author="anna.resch88@gmail.com" w:date="2022-01-03T16:08:00Z">
              <w:r w:rsidRPr="00F86424" w:rsidDel="002739DA">
                <w:rPr>
                  <w:rFonts w:asciiTheme="majorHAnsi" w:eastAsia="Times New Roman" w:hAnsiTheme="majorHAnsi" w:cstheme="majorHAnsi"/>
                  <w:color w:val="000000"/>
                  <w:lang w:val="en-US" w:eastAsia="de-DE"/>
                  <w:rPrChange w:id="2465" w:author="anna.resch88@gmail.com" w:date="2022-01-04T09:34:00Z">
                    <w:rPr>
                      <w:rFonts w:asciiTheme="majorHAnsi" w:eastAsia="Times New Roman" w:hAnsiTheme="majorHAnsi" w:cstheme="majorHAnsi"/>
                      <w:color w:val="000000"/>
                      <w:lang w:eastAsia="de-DE"/>
                    </w:rPr>
                  </w:rPrChange>
                </w:rPr>
                <w:delText>197.19</w:delText>
              </w:r>
              <w:bookmarkStart w:id="2466" w:name="_Toc92186767"/>
              <w:bookmarkStart w:id="2467" w:name="_Toc92187459"/>
              <w:bookmarkStart w:id="2468" w:name="_Toc92188151"/>
              <w:bookmarkStart w:id="2469" w:name="_Toc92188841"/>
              <w:bookmarkStart w:id="2470" w:name="_Toc92189496"/>
              <w:bookmarkStart w:id="2471" w:name="_Toc92190152"/>
              <w:bookmarkStart w:id="2472" w:name="_Toc92190808"/>
              <w:bookmarkEnd w:id="2466"/>
              <w:bookmarkEnd w:id="2467"/>
              <w:bookmarkEnd w:id="2468"/>
              <w:bookmarkEnd w:id="2469"/>
              <w:bookmarkEnd w:id="2470"/>
              <w:bookmarkEnd w:id="2471"/>
              <w:bookmarkEnd w:id="2472"/>
            </w:del>
          </w:p>
        </w:tc>
        <w:tc>
          <w:tcPr>
            <w:tcW w:w="743" w:type="dxa"/>
            <w:tcBorders>
              <w:top w:val="nil"/>
              <w:left w:val="nil"/>
              <w:bottom w:val="single" w:sz="4" w:space="0" w:color="000000"/>
              <w:right w:val="nil"/>
            </w:tcBorders>
            <w:shd w:val="clear" w:color="000000" w:fill="BDD7EE"/>
            <w:noWrap/>
            <w:vAlign w:val="bottom"/>
            <w:hideMark/>
          </w:tcPr>
          <w:p w14:paraId="1C7905AE" w14:textId="6C4BBA4D" w:rsidR="00067C6D" w:rsidRPr="00F86424" w:rsidDel="002739DA" w:rsidRDefault="00067C6D" w:rsidP="003228B4">
            <w:pPr>
              <w:numPr>
                <w:ilvl w:val="0"/>
                <w:numId w:val="47"/>
              </w:numPr>
              <w:spacing w:after="0" w:line="240" w:lineRule="auto"/>
              <w:jc w:val="center"/>
              <w:rPr>
                <w:del w:id="2473" w:author="anna.resch88@gmail.com" w:date="2022-01-03T16:08:00Z"/>
                <w:rFonts w:asciiTheme="majorHAnsi" w:eastAsia="Times New Roman" w:hAnsiTheme="majorHAnsi" w:cstheme="majorHAnsi"/>
                <w:color w:val="000000"/>
                <w:lang w:val="en-US" w:eastAsia="de-DE"/>
                <w:rPrChange w:id="2474" w:author="anna.resch88@gmail.com" w:date="2022-01-04T09:34:00Z">
                  <w:rPr>
                    <w:del w:id="2475" w:author="anna.resch88@gmail.com" w:date="2022-01-03T16:08:00Z"/>
                    <w:rFonts w:asciiTheme="majorHAnsi" w:eastAsia="Times New Roman" w:hAnsiTheme="majorHAnsi" w:cstheme="majorHAnsi"/>
                    <w:color w:val="000000"/>
                    <w:lang w:eastAsia="de-DE"/>
                  </w:rPr>
                </w:rPrChange>
              </w:rPr>
            </w:pPr>
            <w:del w:id="2476" w:author="anna.resch88@gmail.com" w:date="2022-01-03T16:08:00Z">
              <w:r w:rsidRPr="00F86424" w:rsidDel="002739DA">
                <w:rPr>
                  <w:rFonts w:asciiTheme="majorHAnsi" w:eastAsia="Times New Roman" w:hAnsiTheme="majorHAnsi" w:cstheme="majorHAnsi"/>
                  <w:color w:val="000000"/>
                  <w:lang w:val="en-US" w:eastAsia="de-DE"/>
                  <w:rPrChange w:id="2477" w:author="anna.resch88@gmail.com" w:date="2022-01-04T09:34:00Z">
                    <w:rPr>
                      <w:rFonts w:asciiTheme="majorHAnsi" w:eastAsia="Times New Roman" w:hAnsiTheme="majorHAnsi" w:cstheme="majorHAnsi"/>
                      <w:color w:val="000000"/>
                      <w:lang w:eastAsia="de-DE"/>
                    </w:rPr>
                  </w:rPrChange>
                </w:rPr>
                <w:delText>15.49</w:delText>
              </w:r>
              <w:bookmarkStart w:id="2478" w:name="_Toc92186768"/>
              <w:bookmarkStart w:id="2479" w:name="_Toc92187460"/>
              <w:bookmarkStart w:id="2480" w:name="_Toc92188152"/>
              <w:bookmarkStart w:id="2481" w:name="_Toc92188842"/>
              <w:bookmarkStart w:id="2482" w:name="_Toc92189497"/>
              <w:bookmarkStart w:id="2483" w:name="_Toc92190153"/>
              <w:bookmarkStart w:id="2484" w:name="_Toc92190809"/>
              <w:bookmarkEnd w:id="2478"/>
              <w:bookmarkEnd w:id="2479"/>
              <w:bookmarkEnd w:id="2480"/>
              <w:bookmarkEnd w:id="2481"/>
              <w:bookmarkEnd w:id="2482"/>
              <w:bookmarkEnd w:id="2483"/>
              <w:bookmarkEnd w:id="2484"/>
            </w:del>
          </w:p>
        </w:tc>
        <w:tc>
          <w:tcPr>
            <w:tcW w:w="989" w:type="dxa"/>
            <w:tcBorders>
              <w:top w:val="nil"/>
              <w:left w:val="single" w:sz="4" w:space="0" w:color="auto"/>
              <w:bottom w:val="nil"/>
              <w:right w:val="single" w:sz="4" w:space="0" w:color="auto"/>
            </w:tcBorders>
            <w:shd w:val="clear" w:color="000000" w:fill="BDD7EE"/>
            <w:noWrap/>
            <w:vAlign w:val="bottom"/>
            <w:hideMark/>
          </w:tcPr>
          <w:p w14:paraId="69DB9BBB" w14:textId="30370EC4" w:rsidR="00067C6D" w:rsidRPr="00F86424" w:rsidDel="002739DA" w:rsidRDefault="00067C6D" w:rsidP="003228B4">
            <w:pPr>
              <w:numPr>
                <w:ilvl w:val="0"/>
                <w:numId w:val="47"/>
              </w:numPr>
              <w:spacing w:after="0" w:line="240" w:lineRule="auto"/>
              <w:jc w:val="center"/>
              <w:rPr>
                <w:del w:id="2485" w:author="anna.resch88@gmail.com" w:date="2022-01-03T16:08:00Z"/>
                <w:rFonts w:asciiTheme="majorHAnsi" w:eastAsia="Times New Roman" w:hAnsiTheme="majorHAnsi" w:cstheme="majorHAnsi"/>
                <w:color w:val="000000"/>
                <w:lang w:val="en-US" w:eastAsia="de-DE"/>
                <w:rPrChange w:id="2486" w:author="anna.resch88@gmail.com" w:date="2022-01-04T09:34:00Z">
                  <w:rPr>
                    <w:del w:id="2487" w:author="anna.resch88@gmail.com" w:date="2022-01-03T16:08:00Z"/>
                    <w:rFonts w:asciiTheme="majorHAnsi" w:eastAsia="Times New Roman" w:hAnsiTheme="majorHAnsi" w:cstheme="majorHAnsi"/>
                    <w:color w:val="000000"/>
                    <w:lang w:eastAsia="de-DE"/>
                  </w:rPr>
                </w:rPrChange>
              </w:rPr>
            </w:pPr>
            <w:bookmarkStart w:id="2488" w:name="_Toc92186769"/>
            <w:bookmarkStart w:id="2489" w:name="_Toc92187461"/>
            <w:bookmarkStart w:id="2490" w:name="_Toc92188153"/>
            <w:bookmarkStart w:id="2491" w:name="_Toc92188843"/>
            <w:bookmarkStart w:id="2492" w:name="_Toc92189498"/>
            <w:bookmarkStart w:id="2493" w:name="_Toc92190154"/>
            <w:bookmarkStart w:id="2494" w:name="_Toc92190810"/>
            <w:bookmarkEnd w:id="2488"/>
            <w:bookmarkEnd w:id="2489"/>
            <w:bookmarkEnd w:id="2490"/>
            <w:bookmarkEnd w:id="2491"/>
            <w:bookmarkEnd w:id="2492"/>
            <w:bookmarkEnd w:id="2493"/>
            <w:bookmarkEnd w:id="2494"/>
          </w:p>
        </w:tc>
        <w:tc>
          <w:tcPr>
            <w:tcW w:w="898" w:type="dxa"/>
            <w:tcBorders>
              <w:top w:val="nil"/>
              <w:left w:val="nil"/>
              <w:bottom w:val="nil"/>
              <w:right w:val="single" w:sz="4" w:space="0" w:color="auto"/>
            </w:tcBorders>
            <w:shd w:val="clear" w:color="000000" w:fill="BDD7EE"/>
            <w:noWrap/>
            <w:vAlign w:val="bottom"/>
            <w:hideMark/>
          </w:tcPr>
          <w:p w14:paraId="28F245A1" w14:textId="4B3E332B" w:rsidR="00067C6D" w:rsidRPr="00F86424" w:rsidDel="002739DA" w:rsidRDefault="00067C6D" w:rsidP="003228B4">
            <w:pPr>
              <w:numPr>
                <w:ilvl w:val="0"/>
                <w:numId w:val="47"/>
              </w:numPr>
              <w:spacing w:after="0" w:line="240" w:lineRule="auto"/>
              <w:jc w:val="center"/>
              <w:rPr>
                <w:del w:id="2495" w:author="anna.resch88@gmail.com" w:date="2022-01-03T16:08:00Z"/>
                <w:rFonts w:asciiTheme="majorHAnsi" w:eastAsia="Times New Roman" w:hAnsiTheme="majorHAnsi" w:cstheme="majorHAnsi"/>
                <w:color w:val="000000"/>
                <w:lang w:val="en-US" w:eastAsia="de-DE"/>
                <w:rPrChange w:id="2496" w:author="anna.resch88@gmail.com" w:date="2022-01-04T09:34:00Z">
                  <w:rPr>
                    <w:del w:id="2497" w:author="anna.resch88@gmail.com" w:date="2022-01-03T16:08:00Z"/>
                    <w:rFonts w:asciiTheme="majorHAnsi" w:eastAsia="Times New Roman" w:hAnsiTheme="majorHAnsi" w:cstheme="majorHAnsi"/>
                    <w:color w:val="000000"/>
                    <w:lang w:eastAsia="de-DE"/>
                  </w:rPr>
                </w:rPrChange>
              </w:rPr>
            </w:pPr>
            <w:bookmarkStart w:id="2498" w:name="_Toc92186770"/>
            <w:bookmarkStart w:id="2499" w:name="_Toc92187462"/>
            <w:bookmarkStart w:id="2500" w:name="_Toc92188154"/>
            <w:bookmarkStart w:id="2501" w:name="_Toc92188844"/>
            <w:bookmarkStart w:id="2502" w:name="_Toc92189499"/>
            <w:bookmarkStart w:id="2503" w:name="_Toc92190155"/>
            <w:bookmarkStart w:id="2504" w:name="_Toc92190811"/>
            <w:bookmarkEnd w:id="2498"/>
            <w:bookmarkEnd w:id="2499"/>
            <w:bookmarkEnd w:id="2500"/>
            <w:bookmarkEnd w:id="2501"/>
            <w:bookmarkEnd w:id="2502"/>
            <w:bookmarkEnd w:id="2503"/>
            <w:bookmarkEnd w:id="2504"/>
          </w:p>
        </w:tc>
        <w:bookmarkStart w:id="2505" w:name="_Toc92186771"/>
        <w:bookmarkStart w:id="2506" w:name="_Toc92187463"/>
        <w:bookmarkStart w:id="2507" w:name="_Toc92188155"/>
        <w:bookmarkStart w:id="2508" w:name="_Toc92188845"/>
        <w:bookmarkStart w:id="2509" w:name="_Toc92189500"/>
        <w:bookmarkStart w:id="2510" w:name="_Toc92190156"/>
        <w:bookmarkStart w:id="2511" w:name="_Toc92190812"/>
        <w:bookmarkEnd w:id="2505"/>
        <w:bookmarkEnd w:id="2506"/>
        <w:bookmarkEnd w:id="2507"/>
        <w:bookmarkEnd w:id="2508"/>
        <w:bookmarkEnd w:id="2509"/>
        <w:bookmarkEnd w:id="2510"/>
        <w:bookmarkEnd w:id="2511"/>
      </w:tr>
      <w:tr w:rsidR="00067C6D" w:rsidRPr="009E3BE9" w:rsidDel="002739DA" w14:paraId="65CCCD41" w14:textId="684FD75D" w:rsidTr="00D830B0">
        <w:trPr>
          <w:trHeight w:val="290"/>
          <w:del w:id="2512"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6E219CFC" w14:textId="5B51D362" w:rsidR="00067C6D" w:rsidRPr="00F86424" w:rsidDel="002739DA" w:rsidRDefault="00067C6D" w:rsidP="003228B4">
            <w:pPr>
              <w:numPr>
                <w:ilvl w:val="0"/>
                <w:numId w:val="47"/>
              </w:numPr>
              <w:spacing w:after="0" w:line="240" w:lineRule="auto"/>
              <w:jc w:val="both"/>
              <w:rPr>
                <w:del w:id="2513" w:author="anna.resch88@gmail.com" w:date="2022-01-03T16:08:00Z"/>
                <w:rFonts w:asciiTheme="majorHAnsi" w:eastAsia="Times New Roman" w:hAnsiTheme="majorHAnsi" w:cstheme="majorHAnsi"/>
                <w:color w:val="000000"/>
                <w:lang w:val="en-US" w:eastAsia="de-DE"/>
                <w:rPrChange w:id="2514" w:author="anna.resch88@gmail.com" w:date="2022-01-04T09:34:00Z">
                  <w:rPr>
                    <w:del w:id="2515" w:author="anna.resch88@gmail.com" w:date="2022-01-03T16:08:00Z"/>
                    <w:rFonts w:asciiTheme="majorHAnsi" w:eastAsia="Times New Roman" w:hAnsiTheme="majorHAnsi" w:cstheme="majorHAnsi"/>
                    <w:color w:val="000000"/>
                    <w:lang w:eastAsia="de-DE"/>
                  </w:rPr>
                </w:rPrChange>
              </w:rPr>
            </w:pPr>
            <w:del w:id="2516" w:author="anna.resch88@gmail.com" w:date="2022-01-03T16:08:00Z">
              <w:r w:rsidRPr="00F86424" w:rsidDel="002739DA">
                <w:rPr>
                  <w:rFonts w:asciiTheme="majorHAnsi" w:eastAsia="Times New Roman" w:hAnsiTheme="majorHAnsi" w:cstheme="majorHAnsi"/>
                  <w:color w:val="000000"/>
                  <w:lang w:val="en-US" w:eastAsia="de-DE"/>
                  <w:rPrChange w:id="2517" w:author="anna.resch88@gmail.com" w:date="2022-01-04T09:34:00Z">
                    <w:rPr>
                      <w:rFonts w:asciiTheme="majorHAnsi" w:eastAsia="Times New Roman" w:hAnsiTheme="majorHAnsi" w:cstheme="majorHAnsi"/>
                      <w:color w:val="000000"/>
                      <w:lang w:eastAsia="de-DE"/>
                    </w:rPr>
                  </w:rPrChange>
                </w:rPr>
                <w:delText>ULD-V20-ULD, sample 2</w:delText>
              </w:r>
              <w:bookmarkStart w:id="2518" w:name="_Toc92186772"/>
              <w:bookmarkStart w:id="2519" w:name="_Toc92187464"/>
              <w:bookmarkStart w:id="2520" w:name="_Toc92188156"/>
              <w:bookmarkStart w:id="2521" w:name="_Toc92188846"/>
              <w:bookmarkStart w:id="2522" w:name="_Toc92189501"/>
              <w:bookmarkStart w:id="2523" w:name="_Toc92190157"/>
              <w:bookmarkStart w:id="2524" w:name="_Toc92190813"/>
              <w:bookmarkEnd w:id="2518"/>
              <w:bookmarkEnd w:id="2519"/>
              <w:bookmarkEnd w:id="2520"/>
              <w:bookmarkEnd w:id="2521"/>
              <w:bookmarkEnd w:id="2522"/>
              <w:bookmarkEnd w:id="2523"/>
              <w:bookmarkEnd w:id="2524"/>
            </w:del>
          </w:p>
        </w:tc>
        <w:tc>
          <w:tcPr>
            <w:tcW w:w="859" w:type="dxa"/>
            <w:tcBorders>
              <w:top w:val="nil"/>
              <w:left w:val="nil"/>
              <w:bottom w:val="single" w:sz="4" w:space="0" w:color="000000"/>
              <w:right w:val="single" w:sz="4" w:space="0" w:color="000000"/>
            </w:tcBorders>
            <w:shd w:val="clear" w:color="000000" w:fill="BDD7EE"/>
            <w:noWrap/>
            <w:vAlign w:val="bottom"/>
            <w:hideMark/>
          </w:tcPr>
          <w:p w14:paraId="1A906377" w14:textId="17F7FCFF" w:rsidR="00067C6D" w:rsidRPr="00F86424" w:rsidDel="002739DA" w:rsidRDefault="00067C6D" w:rsidP="003228B4">
            <w:pPr>
              <w:numPr>
                <w:ilvl w:val="0"/>
                <w:numId w:val="47"/>
              </w:numPr>
              <w:spacing w:after="0" w:line="240" w:lineRule="auto"/>
              <w:jc w:val="center"/>
              <w:rPr>
                <w:del w:id="2525" w:author="anna.resch88@gmail.com" w:date="2022-01-03T16:08:00Z"/>
                <w:rFonts w:asciiTheme="majorHAnsi" w:eastAsia="Times New Roman" w:hAnsiTheme="majorHAnsi" w:cstheme="majorHAnsi"/>
                <w:color w:val="000000"/>
                <w:lang w:val="en-US" w:eastAsia="de-DE"/>
                <w:rPrChange w:id="2526" w:author="anna.resch88@gmail.com" w:date="2022-01-04T09:34:00Z">
                  <w:rPr>
                    <w:del w:id="2527" w:author="anna.resch88@gmail.com" w:date="2022-01-03T16:08:00Z"/>
                    <w:rFonts w:asciiTheme="majorHAnsi" w:eastAsia="Times New Roman" w:hAnsiTheme="majorHAnsi" w:cstheme="majorHAnsi"/>
                    <w:color w:val="000000"/>
                    <w:lang w:eastAsia="de-DE"/>
                  </w:rPr>
                </w:rPrChange>
              </w:rPr>
            </w:pPr>
            <w:del w:id="2528" w:author="anna.resch88@gmail.com" w:date="2022-01-03T16:08:00Z">
              <w:r w:rsidRPr="00F86424" w:rsidDel="002739DA">
                <w:rPr>
                  <w:rFonts w:asciiTheme="majorHAnsi" w:eastAsia="Times New Roman" w:hAnsiTheme="majorHAnsi" w:cstheme="majorHAnsi"/>
                  <w:color w:val="000000"/>
                  <w:lang w:val="en-US" w:eastAsia="de-DE"/>
                  <w:rPrChange w:id="2529" w:author="anna.resch88@gmail.com" w:date="2022-01-04T09:34:00Z">
                    <w:rPr>
                      <w:rFonts w:asciiTheme="majorHAnsi" w:eastAsia="Times New Roman" w:hAnsiTheme="majorHAnsi" w:cstheme="majorHAnsi"/>
                      <w:color w:val="000000"/>
                      <w:lang w:eastAsia="de-DE"/>
                    </w:rPr>
                  </w:rPrChange>
                </w:rPr>
                <w:delText>20%</w:delText>
              </w:r>
              <w:bookmarkStart w:id="2530" w:name="_Toc92186773"/>
              <w:bookmarkStart w:id="2531" w:name="_Toc92187465"/>
              <w:bookmarkStart w:id="2532" w:name="_Toc92188157"/>
              <w:bookmarkStart w:id="2533" w:name="_Toc92188847"/>
              <w:bookmarkStart w:id="2534" w:name="_Toc92189502"/>
              <w:bookmarkStart w:id="2535" w:name="_Toc92190158"/>
              <w:bookmarkStart w:id="2536" w:name="_Toc92190814"/>
              <w:bookmarkEnd w:id="2530"/>
              <w:bookmarkEnd w:id="2531"/>
              <w:bookmarkEnd w:id="2532"/>
              <w:bookmarkEnd w:id="2533"/>
              <w:bookmarkEnd w:id="2534"/>
              <w:bookmarkEnd w:id="2535"/>
              <w:bookmarkEnd w:id="2536"/>
            </w:del>
          </w:p>
        </w:tc>
        <w:tc>
          <w:tcPr>
            <w:tcW w:w="937" w:type="dxa"/>
            <w:tcBorders>
              <w:top w:val="nil"/>
              <w:left w:val="nil"/>
              <w:bottom w:val="single" w:sz="4" w:space="0" w:color="auto"/>
              <w:right w:val="single" w:sz="4" w:space="0" w:color="auto"/>
            </w:tcBorders>
            <w:shd w:val="clear" w:color="000000" w:fill="BDD7EE"/>
            <w:noWrap/>
            <w:vAlign w:val="bottom"/>
            <w:hideMark/>
          </w:tcPr>
          <w:p w14:paraId="30447FB5" w14:textId="762F86A7" w:rsidR="00067C6D" w:rsidRPr="00F86424" w:rsidDel="002739DA" w:rsidRDefault="00067C6D" w:rsidP="003228B4">
            <w:pPr>
              <w:numPr>
                <w:ilvl w:val="0"/>
                <w:numId w:val="47"/>
              </w:numPr>
              <w:spacing w:after="0" w:line="240" w:lineRule="auto"/>
              <w:jc w:val="center"/>
              <w:rPr>
                <w:del w:id="2537" w:author="anna.resch88@gmail.com" w:date="2022-01-03T16:08:00Z"/>
                <w:rFonts w:asciiTheme="majorHAnsi" w:eastAsia="Times New Roman" w:hAnsiTheme="majorHAnsi" w:cstheme="majorHAnsi"/>
                <w:color w:val="000000"/>
                <w:lang w:val="en-US" w:eastAsia="de-DE"/>
                <w:rPrChange w:id="2538" w:author="anna.resch88@gmail.com" w:date="2022-01-04T09:34:00Z">
                  <w:rPr>
                    <w:del w:id="2539" w:author="anna.resch88@gmail.com" w:date="2022-01-03T16:08:00Z"/>
                    <w:rFonts w:asciiTheme="majorHAnsi" w:eastAsia="Times New Roman" w:hAnsiTheme="majorHAnsi" w:cstheme="majorHAnsi"/>
                    <w:color w:val="000000"/>
                    <w:lang w:eastAsia="de-DE"/>
                  </w:rPr>
                </w:rPrChange>
              </w:rPr>
            </w:pPr>
            <w:del w:id="2540" w:author="anna.resch88@gmail.com" w:date="2022-01-03T16:08:00Z">
              <w:r w:rsidRPr="00F86424" w:rsidDel="002739DA">
                <w:rPr>
                  <w:rFonts w:asciiTheme="majorHAnsi" w:eastAsia="Times New Roman" w:hAnsiTheme="majorHAnsi" w:cstheme="majorHAnsi"/>
                  <w:color w:val="000000"/>
                  <w:lang w:val="en-US" w:eastAsia="de-DE"/>
                  <w:rPrChange w:id="2541" w:author="anna.resch88@gmail.com" w:date="2022-01-04T09:34:00Z">
                    <w:rPr>
                      <w:rFonts w:asciiTheme="majorHAnsi" w:eastAsia="Times New Roman" w:hAnsiTheme="majorHAnsi" w:cstheme="majorHAnsi"/>
                      <w:color w:val="000000"/>
                      <w:lang w:eastAsia="de-DE"/>
                    </w:rPr>
                  </w:rPrChange>
                </w:rPr>
                <w:delText>water</w:delText>
              </w:r>
              <w:bookmarkStart w:id="2542" w:name="_Toc92186774"/>
              <w:bookmarkStart w:id="2543" w:name="_Toc92187466"/>
              <w:bookmarkStart w:id="2544" w:name="_Toc92188158"/>
              <w:bookmarkStart w:id="2545" w:name="_Toc92188848"/>
              <w:bookmarkStart w:id="2546" w:name="_Toc92189503"/>
              <w:bookmarkStart w:id="2547" w:name="_Toc92190159"/>
              <w:bookmarkStart w:id="2548" w:name="_Toc92190815"/>
              <w:bookmarkEnd w:id="2542"/>
              <w:bookmarkEnd w:id="2543"/>
              <w:bookmarkEnd w:id="2544"/>
              <w:bookmarkEnd w:id="2545"/>
              <w:bookmarkEnd w:id="2546"/>
              <w:bookmarkEnd w:id="2547"/>
              <w:bookmarkEnd w:id="2548"/>
            </w:del>
          </w:p>
        </w:tc>
        <w:tc>
          <w:tcPr>
            <w:tcW w:w="952" w:type="dxa"/>
            <w:tcBorders>
              <w:top w:val="nil"/>
              <w:left w:val="nil"/>
              <w:bottom w:val="single" w:sz="4" w:space="0" w:color="000000"/>
              <w:right w:val="single" w:sz="4" w:space="0" w:color="000000"/>
            </w:tcBorders>
            <w:shd w:val="clear" w:color="000000" w:fill="BDD7EE"/>
            <w:noWrap/>
            <w:vAlign w:val="bottom"/>
            <w:hideMark/>
          </w:tcPr>
          <w:p w14:paraId="4EE4146D" w14:textId="40685FAC" w:rsidR="00067C6D" w:rsidRPr="00F86424" w:rsidDel="002739DA" w:rsidRDefault="00067C6D" w:rsidP="003228B4">
            <w:pPr>
              <w:numPr>
                <w:ilvl w:val="0"/>
                <w:numId w:val="47"/>
              </w:numPr>
              <w:spacing w:after="0" w:line="240" w:lineRule="auto"/>
              <w:jc w:val="center"/>
              <w:rPr>
                <w:del w:id="2549" w:author="anna.resch88@gmail.com" w:date="2022-01-03T16:08:00Z"/>
                <w:rFonts w:asciiTheme="majorHAnsi" w:eastAsia="Times New Roman" w:hAnsiTheme="majorHAnsi" w:cstheme="majorHAnsi"/>
                <w:color w:val="000000"/>
                <w:lang w:val="en-US" w:eastAsia="de-DE"/>
                <w:rPrChange w:id="2550" w:author="anna.resch88@gmail.com" w:date="2022-01-04T09:34:00Z">
                  <w:rPr>
                    <w:del w:id="2551" w:author="anna.resch88@gmail.com" w:date="2022-01-03T16:08:00Z"/>
                    <w:rFonts w:asciiTheme="majorHAnsi" w:eastAsia="Times New Roman" w:hAnsiTheme="majorHAnsi" w:cstheme="majorHAnsi"/>
                    <w:color w:val="000000"/>
                    <w:lang w:eastAsia="de-DE"/>
                  </w:rPr>
                </w:rPrChange>
              </w:rPr>
            </w:pPr>
            <w:del w:id="2552" w:author="anna.resch88@gmail.com" w:date="2022-01-03T16:08:00Z">
              <w:r w:rsidRPr="00F86424" w:rsidDel="002739DA">
                <w:rPr>
                  <w:rFonts w:asciiTheme="majorHAnsi" w:eastAsia="Times New Roman" w:hAnsiTheme="majorHAnsi" w:cstheme="majorHAnsi"/>
                  <w:color w:val="000000"/>
                  <w:lang w:val="en-US" w:eastAsia="de-DE"/>
                  <w:rPrChange w:id="2553" w:author="anna.resch88@gmail.com" w:date="2022-01-04T09:34:00Z">
                    <w:rPr>
                      <w:rFonts w:asciiTheme="majorHAnsi" w:eastAsia="Times New Roman" w:hAnsiTheme="majorHAnsi" w:cstheme="majorHAnsi"/>
                      <w:color w:val="000000"/>
                      <w:lang w:eastAsia="de-DE"/>
                    </w:rPr>
                  </w:rPrChange>
                </w:rPr>
                <w:delText>Ru(II)bpy</w:delText>
              </w:r>
              <w:bookmarkStart w:id="2554" w:name="_Toc92186775"/>
              <w:bookmarkStart w:id="2555" w:name="_Toc92187467"/>
              <w:bookmarkStart w:id="2556" w:name="_Toc92188159"/>
              <w:bookmarkStart w:id="2557" w:name="_Toc92188849"/>
              <w:bookmarkStart w:id="2558" w:name="_Toc92189504"/>
              <w:bookmarkStart w:id="2559" w:name="_Toc92190160"/>
              <w:bookmarkStart w:id="2560" w:name="_Toc92190816"/>
              <w:bookmarkEnd w:id="2554"/>
              <w:bookmarkEnd w:id="2555"/>
              <w:bookmarkEnd w:id="2556"/>
              <w:bookmarkEnd w:id="2557"/>
              <w:bookmarkEnd w:id="2558"/>
              <w:bookmarkEnd w:id="2559"/>
              <w:bookmarkEnd w:id="2560"/>
            </w:del>
          </w:p>
        </w:tc>
        <w:tc>
          <w:tcPr>
            <w:tcW w:w="1081" w:type="dxa"/>
            <w:tcBorders>
              <w:top w:val="nil"/>
              <w:left w:val="nil"/>
              <w:bottom w:val="single" w:sz="4" w:space="0" w:color="000000"/>
              <w:right w:val="single" w:sz="4" w:space="0" w:color="000000"/>
            </w:tcBorders>
            <w:shd w:val="clear" w:color="000000" w:fill="BDD7EE"/>
            <w:noWrap/>
            <w:vAlign w:val="bottom"/>
            <w:hideMark/>
          </w:tcPr>
          <w:p w14:paraId="1EF072FD" w14:textId="35757323" w:rsidR="00067C6D" w:rsidRPr="00F86424" w:rsidDel="002739DA" w:rsidRDefault="00067C6D" w:rsidP="003228B4">
            <w:pPr>
              <w:numPr>
                <w:ilvl w:val="0"/>
                <w:numId w:val="47"/>
              </w:numPr>
              <w:spacing w:after="0" w:line="240" w:lineRule="auto"/>
              <w:jc w:val="center"/>
              <w:rPr>
                <w:del w:id="2561" w:author="anna.resch88@gmail.com" w:date="2022-01-03T16:08:00Z"/>
                <w:rFonts w:asciiTheme="majorHAnsi" w:eastAsia="Times New Roman" w:hAnsiTheme="majorHAnsi" w:cstheme="majorHAnsi"/>
                <w:color w:val="000000"/>
                <w:lang w:val="en-US" w:eastAsia="de-DE"/>
                <w:rPrChange w:id="2562" w:author="anna.resch88@gmail.com" w:date="2022-01-04T09:34:00Z">
                  <w:rPr>
                    <w:del w:id="2563" w:author="anna.resch88@gmail.com" w:date="2022-01-03T16:08:00Z"/>
                    <w:rFonts w:asciiTheme="majorHAnsi" w:eastAsia="Times New Roman" w:hAnsiTheme="majorHAnsi" w:cstheme="majorHAnsi"/>
                    <w:color w:val="000000"/>
                    <w:lang w:eastAsia="de-DE"/>
                  </w:rPr>
                </w:rPrChange>
              </w:rPr>
            </w:pPr>
            <w:del w:id="2564" w:author="anna.resch88@gmail.com" w:date="2022-01-03T16:08:00Z">
              <w:r w:rsidRPr="00F86424" w:rsidDel="002739DA">
                <w:rPr>
                  <w:rFonts w:asciiTheme="majorHAnsi" w:eastAsia="Times New Roman" w:hAnsiTheme="majorHAnsi" w:cstheme="majorHAnsi"/>
                  <w:color w:val="000000"/>
                  <w:lang w:val="en-US" w:eastAsia="de-DE"/>
                  <w:rPrChange w:id="2565" w:author="anna.resch88@gmail.com" w:date="2022-01-04T09:34:00Z">
                    <w:rPr>
                      <w:rFonts w:asciiTheme="majorHAnsi" w:eastAsia="Times New Roman" w:hAnsiTheme="majorHAnsi" w:cstheme="majorHAnsi"/>
                      <w:color w:val="000000"/>
                      <w:lang w:eastAsia="de-DE"/>
                    </w:rPr>
                  </w:rPrChange>
                </w:rPr>
                <w:delText>25.4</w:delText>
              </w:r>
              <w:bookmarkStart w:id="2566" w:name="_Toc92186776"/>
              <w:bookmarkStart w:id="2567" w:name="_Toc92187468"/>
              <w:bookmarkStart w:id="2568" w:name="_Toc92188160"/>
              <w:bookmarkStart w:id="2569" w:name="_Toc92188850"/>
              <w:bookmarkStart w:id="2570" w:name="_Toc92189505"/>
              <w:bookmarkStart w:id="2571" w:name="_Toc92190161"/>
              <w:bookmarkStart w:id="2572" w:name="_Toc92190817"/>
              <w:bookmarkEnd w:id="2566"/>
              <w:bookmarkEnd w:id="2567"/>
              <w:bookmarkEnd w:id="2568"/>
              <w:bookmarkEnd w:id="2569"/>
              <w:bookmarkEnd w:id="2570"/>
              <w:bookmarkEnd w:id="2571"/>
              <w:bookmarkEnd w:id="2572"/>
            </w:del>
          </w:p>
        </w:tc>
        <w:tc>
          <w:tcPr>
            <w:tcW w:w="1349" w:type="dxa"/>
            <w:tcBorders>
              <w:top w:val="nil"/>
              <w:left w:val="nil"/>
              <w:bottom w:val="single" w:sz="4" w:space="0" w:color="000000"/>
              <w:right w:val="single" w:sz="4" w:space="0" w:color="000000"/>
            </w:tcBorders>
            <w:shd w:val="clear" w:color="000000" w:fill="BDD7EE"/>
            <w:noWrap/>
            <w:vAlign w:val="bottom"/>
            <w:hideMark/>
          </w:tcPr>
          <w:p w14:paraId="09782224" w14:textId="182A4CE3" w:rsidR="00067C6D" w:rsidRPr="00F86424" w:rsidDel="002739DA" w:rsidRDefault="00067C6D" w:rsidP="003228B4">
            <w:pPr>
              <w:numPr>
                <w:ilvl w:val="0"/>
                <w:numId w:val="47"/>
              </w:numPr>
              <w:spacing w:after="0" w:line="240" w:lineRule="auto"/>
              <w:jc w:val="center"/>
              <w:rPr>
                <w:del w:id="2573" w:author="anna.resch88@gmail.com" w:date="2022-01-03T16:08:00Z"/>
                <w:rFonts w:asciiTheme="majorHAnsi" w:eastAsia="Times New Roman" w:hAnsiTheme="majorHAnsi" w:cstheme="majorHAnsi"/>
                <w:color w:val="000000"/>
                <w:lang w:val="en-US" w:eastAsia="de-DE"/>
                <w:rPrChange w:id="2574" w:author="anna.resch88@gmail.com" w:date="2022-01-04T09:34:00Z">
                  <w:rPr>
                    <w:del w:id="2575" w:author="anna.resch88@gmail.com" w:date="2022-01-03T16:08:00Z"/>
                    <w:rFonts w:asciiTheme="majorHAnsi" w:eastAsia="Times New Roman" w:hAnsiTheme="majorHAnsi" w:cstheme="majorHAnsi"/>
                    <w:color w:val="000000"/>
                    <w:lang w:eastAsia="de-DE"/>
                  </w:rPr>
                </w:rPrChange>
              </w:rPr>
            </w:pPr>
            <w:del w:id="2576" w:author="anna.resch88@gmail.com" w:date="2022-01-03T16:08:00Z">
              <w:r w:rsidRPr="00F86424" w:rsidDel="002739DA">
                <w:rPr>
                  <w:rFonts w:asciiTheme="majorHAnsi" w:eastAsia="Times New Roman" w:hAnsiTheme="majorHAnsi" w:cstheme="majorHAnsi"/>
                  <w:color w:val="000000"/>
                  <w:lang w:val="en-US" w:eastAsia="de-DE"/>
                  <w:rPrChange w:id="2577" w:author="anna.resch88@gmail.com" w:date="2022-01-04T09:34:00Z">
                    <w:rPr>
                      <w:rFonts w:asciiTheme="majorHAnsi" w:eastAsia="Times New Roman" w:hAnsiTheme="majorHAnsi" w:cstheme="majorHAnsi"/>
                      <w:color w:val="000000"/>
                      <w:lang w:eastAsia="de-DE"/>
                    </w:rPr>
                  </w:rPrChange>
                </w:rPr>
                <w:delText>7</w:delText>
              </w:r>
              <w:bookmarkStart w:id="2578" w:name="_Toc92186777"/>
              <w:bookmarkStart w:id="2579" w:name="_Toc92187469"/>
              <w:bookmarkStart w:id="2580" w:name="_Toc92188161"/>
              <w:bookmarkStart w:id="2581" w:name="_Toc92188851"/>
              <w:bookmarkStart w:id="2582" w:name="_Toc92189506"/>
              <w:bookmarkStart w:id="2583" w:name="_Toc92190162"/>
              <w:bookmarkStart w:id="2584" w:name="_Toc92190818"/>
              <w:bookmarkEnd w:id="2578"/>
              <w:bookmarkEnd w:id="2579"/>
              <w:bookmarkEnd w:id="2580"/>
              <w:bookmarkEnd w:id="2581"/>
              <w:bookmarkEnd w:id="2582"/>
              <w:bookmarkEnd w:id="2583"/>
              <w:bookmarkEnd w:id="2584"/>
            </w:del>
          </w:p>
        </w:tc>
        <w:tc>
          <w:tcPr>
            <w:tcW w:w="892" w:type="dxa"/>
            <w:tcBorders>
              <w:top w:val="nil"/>
              <w:left w:val="nil"/>
              <w:bottom w:val="single" w:sz="4" w:space="0" w:color="000000"/>
              <w:right w:val="single" w:sz="4" w:space="0" w:color="000000"/>
            </w:tcBorders>
            <w:shd w:val="clear" w:color="000000" w:fill="BDD7EE"/>
            <w:noWrap/>
            <w:vAlign w:val="bottom"/>
            <w:hideMark/>
          </w:tcPr>
          <w:p w14:paraId="60C26477" w14:textId="53D87CE0" w:rsidR="00067C6D" w:rsidRPr="00F86424" w:rsidDel="002739DA" w:rsidRDefault="00067C6D" w:rsidP="003228B4">
            <w:pPr>
              <w:numPr>
                <w:ilvl w:val="0"/>
                <w:numId w:val="47"/>
              </w:numPr>
              <w:spacing w:after="0" w:line="240" w:lineRule="auto"/>
              <w:jc w:val="center"/>
              <w:rPr>
                <w:del w:id="2585" w:author="anna.resch88@gmail.com" w:date="2022-01-03T16:08:00Z"/>
                <w:rFonts w:asciiTheme="majorHAnsi" w:eastAsia="Times New Roman" w:hAnsiTheme="majorHAnsi" w:cstheme="majorHAnsi"/>
                <w:color w:val="000000"/>
                <w:lang w:val="en-US" w:eastAsia="de-DE"/>
                <w:rPrChange w:id="2586" w:author="anna.resch88@gmail.com" w:date="2022-01-04T09:34:00Z">
                  <w:rPr>
                    <w:del w:id="2587" w:author="anna.resch88@gmail.com" w:date="2022-01-03T16:08:00Z"/>
                    <w:rFonts w:asciiTheme="majorHAnsi" w:eastAsia="Times New Roman" w:hAnsiTheme="majorHAnsi" w:cstheme="majorHAnsi"/>
                    <w:color w:val="000000"/>
                    <w:lang w:eastAsia="de-DE"/>
                  </w:rPr>
                </w:rPrChange>
              </w:rPr>
            </w:pPr>
            <w:del w:id="2588" w:author="anna.resch88@gmail.com" w:date="2022-01-03T16:08:00Z">
              <w:r w:rsidRPr="00F86424" w:rsidDel="002739DA">
                <w:rPr>
                  <w:rFonts w:asciiTheme="majorHAnsi" w:eastAsia="Times New Roman" w:hAnsiTheme="majorHAnsi" w:cstheme="majorHAnsi"/>
                  <w:color w:val="000000"/>
                  <w:lang w:val="en-US" w:eastAsia="de-DE"/>
                  <w:rPrChange w:id="2589" w:author="anna.resch88@gmail.com" w:date="2022-01-04T09:34:00Z">
                    <w:rPr>
                      <w:rFonts w:asciiTheme="majorHAnsi" w:eastAsia="Times New Roman" w:hAnsiTheme="majorHAnsi" w:cstheme="majorHAnsi"/>
                      <w:color w:val="000000"/>
                      <w:lang w:eastAsia="de-DE"/>
                    </w:rPr>
                  </w:rPrChange>
                </w:rPr>
                <w:delText>214.95</w:delText>
              </w:r>
              <w:bookmarkStart w:id="2590" w:name="_Toc92186778"/>
              <w:bookmarkStart w:id="2591" w:name="_Toc92187470"/>
              <w:bookmarkStart w:id="2592" w:name="_Toc92188162"/>
              <w:bookmarkStart w:id="2593" w:name="_Toc92188852"/>
              <w:bookmarkStart w:id="2594" w:name="_Toc92189507"/>
              <w:bookmarkStart w:id="2595" w:name="_Toc92190163"/>
              <w:bookmarkStart w:id="2596" w:name="_Toc92190819"/>
              <w:bookmarkEnd w:id="2590"/>
              <w:bookmarkEnd w:id="2591"/>
              <w:bookmarkEnd w:id="2592"/>
              <w:bookmarkEnd w:id="2593"/>
              <w:bookmarkEnd w:id="2594"/>
              <w:bookmarkEnd w:id="2595"/>
              <w:bookmarkEnd w:id="2596"/>
            </w:del>
          </w:p>
        </w:tc>
        <w:tc>
          <w:tcPr>
            <w:tcW w:w="743" w:type="dxa"/>
            <w:tcBorders>
              <w:top w:val="nil"/>
              <w:left w:val="nil"/>
              <w:bottom w:val="single" w:sz="4" w:space="0" w:color="000000"/>
              <w:right w:val="nil"/>
            </w:tcBorders>
            <w:shd w:val="clear" w:color="000000" w:fill="BDD7EE"/>
            <w:noWrap/>
            <w:vAlign w:val="bottom"/>
            <w:hideMark/>
          </w:tcPr>
          <w:p w14:paraId="1C951B93" w14:textId="0AF78F0E" w:rsidR="00067C6D" w:rsidRPr="00F86424" w:rsidDel="002739DA" w:rsidRDefault="00067C6D" w:rsidP="003228B4">
            <w:pPr>
              <w:numPr>
                <w:ilvl w:val="0"/>
                <w:numId w:val="47"/>
              </w:numPr>
              <w:spacing w:after="0" w:line="240" w:lineRule="auto"/>
              <w:jc w:val="center"/>
              <w:rPr>
                <w:del w:id="2597" w:author="anna.resch88@gmail.com" w:date="2022-01-03T16:08:00Z"/>
                <w:rFonts w:asciiTheme="majorHAnsi" w:eastAsia="Times New Roman" w:hAnsiTheme="majorHAnsi" w:cstheme="majorHAnsi"/>
                <w:color w:val="000000"/>
                <w:lang w:val="en-US" w:eastAsia="de-DE"/>
                <w:rPrChange w:id="2598" w:author="anna.resch88@gmail.com" w:date="2022-01-04T09:34:00Z">
                  <w:rPr>
                    <w:del w:id="2599" w:author="anna.resch88@gmail.com" w:date="2022-01-03T16:08:00Z"/>
                    <w:rFonts w:asciiTheme="majorHAnsi" w:eastAsia="Times New Roman" w:hAnsiTheme="majorHAnsi" w:cstheme="majorHAnsi"/>
                    <w:color w:val="000000"/>
                    <w:lang w:eastAsia="de-DE"/>
                  </w:rPr>
                </w:rPrChange>
              </w:rPr>
            </w:pPr>
            <w:del w:id="2600" w:author="anna.resch88@gmail.com" w:date="2022-01-03T16:08:00Z">
              <w:r w:rsidRPr="00F86424" w:rsidDel="002739DA">
                <w:rPr>
                  <w:rFonts w:asciiTheme="majorHAnsi" w:eastAsia="Times New Roman" w:hAnsiTheme="majorHAnsi" w:cstheme="majorHAnsi"/>
                  <w:color w:val="000000"/>
                  <w:lang w:val="en-US" w:eastAsia="de-DE"/>
                  <w:rPrChange w:id="2601" w:author="anna.resch88@gmail.com" w:date="2022-01-04T09:34:00Z">
                    <w:rPr>
                      <w:rFonts w:asciiTheme="majorHAnsi" w:eastAsia="Times New Roman" w:hAnsiTheme="majorHAnsi" w:cstheme="majorHAnsi"/>
                      <w:color w:val="000000"/>
                      <w:lang w:eastAsia="de-DE"/>
                    </w:rPr>
                  </w:rPrChange>
                </w:rPr>
                <w:delText>40.33</w:delText>
              </w:r>
              <w:bookmarkStart w:id="2602" w:name="_Toc92186779"/>
              <w:bookmarkStart w:id="2603" w:name="_Toc92187471"/>
              <w:bookmarkStart w:id="2604" w:name="_Toc92188163"/>
              <w:bookmarkStart w:id="2605" w:name="_Toc92188853"/>
              <w:bookmarkStart w:id="2606" w:name="_Toc92189508"/>
              <w:bookmarkStart w:id="2607" w:name="_Toc92190164"/>
              <w:bookmarkStart w:id="2608" w:name="_Toc92190820"/>
              <w:bookmarkEnd w:id="2602"/>
              <w:bookmarkEnd w:id="2603"/>
              <w:bookmarkEnd w:id="2604"/>
              <w:bookmarkEnd w:id="2605"/>
              <w:bookmarkEnd w:id="2606"/>
              <w:bookmarkEnd w:id="2607"/>
              <w:bookmarkEnd w:id="2608"/>
            </w:del>
          </w:p>
        </w:tc>
        <w:tc>
          <w:tcPr>
            <w:tcW w:w="989" w:type="dxa"/>
            <w:tcBorders>
              <w:top w:val="nil"/>
              <w:left w:val="single" w:sz="4" w:space="0" w:color="auto"/>
              <w:bottom w:val="nil"/>
              <w:right w:val="single" w:sz="4" w:space="0" w:color="auto"/>
            </w:tcBorders>
            <w:shd w:val="clear" w:color="000000" w:fill="BDD7EE"/>
            <w:noWrap/>
            <w:vAlign w:val="bottom"/>
            <w:hideMark/>
          </w:tcPr>
          <w:p w14:paraId="1F4F90EC" w14:textId="31ABE0C8" w:rsidR="00067C6D" w:rsidRPr="00F86424" w:rsidDel="002739DA" w:rsidRDefault="00067C6D" w:rsidP="003228B4">
            <w:pPr>
              <w:numPr>
                <w:ilvl w:val="0"/>
                <w:numId w:val="47"/>
              </w:numPr>
              <w:spacing w:after="0" w:line="240" w:lineRule="auto"/>
              <w:jc w:val="center"/>
              <w:rPr>
                <w:del w:id="2609" w:author="anna.resch88@gmail.com" w:date="2022-01-03T16:08:00Z"/>
                <w:rFonts w:asciiTheme="majorHAnsi" w:eastAsia="Times New Roman" w:hAnsiTheme="majorHAnsi" w:cstheme="majorHAnsi"/>
                <w:color w:val="000000"/>
                <w:lang w:val="en-US" w:eastAsia="de-DE"/>
                <w:rPrChange w:id="2610" w:author="anna.resch88@gmail.com" w:date="2022-01-04T09:34:00Z">
                  <w:rPr>
                    <w:del w:id="2611" w:author="anna.resch88@gmail.com" w:date="2022-01-03T16:08:00Z"/>
                    <w:rFonts w:asciiTheme="majorHAnsi" w:eastAsia="Times New Roman" w:hAnsiTheme="majorHAnsi" w:cstheme="majorHAnsi"/>
                    <w:color w:val="000000"/>
                    <w:lang w:eastAsia="de-DE"/>
                  </w:rPr>
                </w:rPrChange>
              </w:rPr>
            </w:pPr>
            <w:del w:id="2612" w:author="anna.resch88@gmail.com" w:date="2022-01-03T16:08:00Z">
              <w:r w:rsidRPr="00F86424" w:rsidDel="002739DA">
                <w:rPr>
                  <w:rFonts w:asciiTheme="majorHAnsi" w:eastAsia="Times New Roman" w:hAnsiTheme="majorHAnsi" w:cstheme="majorHAnsi"/>
                  <w:color w:val="000000"/>
                  <w:lang w:val="en-US" w:eastAsia="de-DE"/>
                  <w:rPrChange w:id="2613" w:author="anna.resch88@gmail.com" w:date="2022-01-04T09:34:00Z">
                    <w:rPr>
                      <w:rFonts w:asciiTheme="majorHAnsi" w:eastAsia="Times New Roman" w:hAnsiTheme="majorHAnsi" w:cstheme="majorHAnsi"/>
                      <w:color w:val="000000"/>
                      <w:lang w:eastAsia="de-DE"/>
                    </w:rPr>
                  </w:rPrChange>
                </w:rPr>
                <w:delText>210.24</w:delText>
              </w:r>
              <w:bookmarkStart w:id="2614" w:name="_Toc92186780"/>
              <w:bookmarkStart w:id="2615" w:name="_Toc92187472"/>
              <w:bookmarkStart w:id="2616" w:name="_Toc92188164"/>
              <w:bookmarkStart w:id="2617" w:name="_Toc92188854"/>
              <w:bookmarkStart w:id="2618" w:name="_Toc92189509"/>
              <w:bookmarkStart w:id="2619" w:name="_Toc92190165"/>
              <w:bookmarkStart w:id="2620" w:name="_Toc92190821"/>
              <w:bookmarkEnd w:id="2614"/>
              <w:bookmarkEnd w:id="2615"/>
              <w:bookmarkEnd w:id="2616"/>
              <w:bookmarkEnd w:id="2617"/>
              <w:bookmarkEnd w:id="2618"/>
              <w:bookmarkEnd w:id="2619"/>
              <w:bookmarkEnd w:id="2620"/>
            </w:del>
          </w:p>
        </w:tc>
        <w:tc>
          <w:tcPr>
            <w:tcW w:w="898" w:type="dxa"/>
            <w:tcBorders>
              <w:top w:val="nil"/>
              <w:left w:val="nil"/>
              <w:bottom w:val="nil"/>
              <w:right w:val="single" w:sz="4" w:space="0" w:color="auto"/>
            </w:tcBorders>
            <w:shd w:val="clear" w:color="000000" w:fill="BDD7EE"/>
            <w:noWrap/>
            <w:vAlign w:val="bottom"/>
            <w:hideMark/>
          </w:tcPr>
          <w:p w14:paraId="4A778241" w14:textId="57C2D41A" w:rsidR="00067C6D" w:rsidRPr="00F86424" w:rsidDel="002739DA" w:rsidRDefault="00067C6D" w:rsidP="003228B4">
            <w:pPr>
              <w:numPr>
                <w:ilvl w:val="0"/>
                <w:numId w:val="47"/>
              </w:numPr>
              <w:spacing w:after="0" w:line="240" w:lineRule="auto"/>
              <w:jc w:val="center"/>
              <w:rPr>
                <w:del w:id="2621" w:author="anna.resch88@gmail.com" w:date="2022-01-03T16:08:00Z"/>
                <w:rFonts w:asciiTheme="majorHAnsi" w:eastAsia="Times New Roman" w:hAnsiTheme="majorHAnsi" w:cstheme="majorHAnsi"/>
                <w:color w:val="000000"/>
                <w:lang w:val="en-US" w:eastAsia="de-DE"/>
                <w:rPrChange w:id="2622" w:author="anna.resch88@gmail.com" w:date="2022-01-04T09:34:00Z">
                  <w:rPr>
                    <w:del w:id="2623" w:author="anna.resch88@gmail.com" w:date="2022-01-03T16:08:00Z"/>
                    <w:rFonts w:asciiTheme="majorHAnsi" w:eastAsia="Times New Roman" w:hAnsiTheme="majorHAnsi" w:cstheme="majorHAnsi"/>
                    <w:color w:val="000000"/>
                    <w:lang w:eastAsia="de-DE"/>
                  </w:rPr>
                </w:rPrChange>
              </w:rPr>
            </w:pPr>
            <w:del w:id="2624" w:author="anna.resch88@gmail.com" w:date="2022-01-03T16:08:00Z">
              <w:r w:rsidRPr="00F86424" w:rsidDel="002739DA">
                <w:rPr>
                  <w:rFonts w:asciiTheme="majorHAnsi" w:eastAsia="Times New Roman" w:hAnsiTheme="majorHAnsi" w:cstheme="majorHAnsi"/>
                  <w:color w:val="000000"/>
                  <w:lang w:val="en-US" w:eastAsia="de-DE"/>
                  <w:rPrChange w:id="2625" w:author="anna.resch88@gmail.com" w:date="2022-01-04T09:34:00Z">
                    <w:rPr>
                      <w:rFonts w:asciiTheme="majorHAnsi" w:eastAsia="Times New Roman" w:hAnsiTheme="majorHAnsi" w:cstheme="majorHAnsi"/>
                      <w:color w:val="000000"/>
                      <w:lang w:eastAsia="de-DE"/>
                    </w:rPr>
                  </w:rPrChange>
                </w:rPr>
                <w:delText>11.45</w:delText>
              </w:r>
              <w:bookmarkStart w:id="2626" w:name="_Toc92186781"/>
              <w:bookmarkStart w:id="2627" w:name="_Toc92187473"/>
              <w:bookmarkStart w:id="2628" w:name="_Toc92188165"/>
              <w:bookmarkStart w:id="2629" w:name="_Toc92188855"/>
              <w:bookmarkStart w:id="2630" w:name="_Toc92189510"/>
              <w:bookmarkStart w:id="2631" w:name="_Toc92190166"/>
              <w:bookmarkStart w:id="2632" w:name="_Toc92190822"/>
              <w:bookmarkEnd w:id="2626"/>
              <w:bookmarkEnd w:id="2627"/>
              <w:bookmarkEnd w:id="2628"/>
              <w:bookmarkEnd w:id="2629"/>
              <w:bookmarkEnd w:id="2630"/>
              <w:bookmarkEnd w:id="2631"/>
              <w:bookmarkEnd w:id="2632"/>
            </w:del>
          </w:p>
        </w:tc>
        <w:bookmarkStart w:id="2633" w:name="_Toc92186782"/>
        <w:bookmarkStart w:id="2634" w:name="_Toc92187474"/>
        <w:bookmarkStart w:id="2635" w:name="_Toc92188166"/>
        <w:bookmarkStart w:id="2636" w:name="_Toc92188856"/>
        <w:bookmarkStart w:id="2637" w:name="_Toc92189511"/>
        <w:bookmarkStart w:id="2638" w:name="_Toc92190167"/>
        <w:bookmarkStart w:id="2639" w:name="_Toc92190823"/>
        <w:bookmarkEnd w:id="2633"/>
        <w:bookmarkEnd w:id="2634"/>
        <w:bookmarkEnd w:id="2635"/>
        <w:bookmarkEnd w:id="2636"/>
        <w:bookmarkEnd w:id="2637"/>
        <w:bookmarkEnd w:id="2638"/>
        <w:bookmarkEnd w:id="2639"/>
      </w:tr>
      <w:tr w:rsidR="00067C6D" w:rsidRPr="009E3BE9" w:rsidDel="002739DA" w14:paraId="0E1DAB6D" w14:textId="66C43198" w:rsidTr="00D830B0">
        <w:trPr>
          <w:trHeight w:val="290"/>
          <w:del w:id="2640" w:author="anna.resch88@gmail.com" w:date="2022-01-03T16:08:00Z"/>
        </w:trPr>
        <w:tc>
          <w:tcPr>
            <w:tcW w:w="2620" w:type="dxa"/>
            <w:tcBorders>
              <w:top w:val="nil"/>
              <w:left w:val="single" w:sz="4" w:space="0" w:color="auto"/>
              <w:bottom w:val="single" w:sz="4" w:space="0" w:color="auto"/>
              <w:right w:val="single" w:sz="4" w:space="0" w:color="auto"/>
            </w:tcBorders>
            <w:shd w:val="clear" w:color="000000" w:fill="BDD7EE"/>
            <w:noWrap/>
            <w:vAlign w:val="bottom"/>
            <w:hideMark/>
          </w:tcPr>
          <w:p w14:paraId="7CEB280D" w14:textId="055C0A5F" w:rsidR="00067C6D" w:rsidRPr="00F86424" w:rsidDel="002739DA" w:rsidRDefault="00067C6D" w:rsidP="003228B4">
            <w:pPr>
              <w:numPr>
                <w:ilvl w:val="0"/>
                <w:numId w:val="47"/>
              </w:numPr>
              <w:spacing w:after="0" w:line="240" w:lineRule="auto"/>
              <w:jc w:val="both"/>
              <w:rPr>
                <w:del w:id="2641" w:author="anna.resch88@gmail.com" w:date="2022-01-03T16:08:00Z"/>
                <w:rFonts w:asciiTheme="majorHAnsi" w:eastAsia="Times New Roman" w:hAnsiTheme="majorHAnsi" w:cstheme="majorHAnsi"/>
                <w:color w:val="000000"/>
                <w:lang w:val="en-US" w:eastAsia="de-DE"/>
                <w:rPrChange w:id="2642" w:author="anna.resch88@gmail.com" w:date="2022-01-04T09:34:00Z">
                  <w:rPr>
                    <w:del w:id="2643" w:author="anna.resch88@gmail.com" w:date="2022-01-03T16:08:00Z"/>
                    <w:rFonts w:asciiTheme="majorHAnsi" w:eastAsia="Times New Roman" w:hAnsiTheme="majorHAnsi" w:cstheme="majorHAnsi"/>
                    <w:color w:val="000000"/>
                    <w:lang w:eastAsia="de-DE"/>
                  </w:rPr>
                </w:rPrChange>
              </w:rPr>
            </w:pPr>
            <w:del w:id="2644" w:author="anna.resch88@gmail.com" w:date="2022-01-03T16:08:00Z">
              <w:r w:rsidRPr="00F86424" w:rsidDel="002739DA">
                <w:rPr>
                  <w:rFonts w:asciiTheme="majorHAnsi" w:eastAsia="Times New Roman" w:hAnsiTheme="majorHAnsi" w:cstheme="majorHAnsi"/>
                  <w:color w:val="000000"/>
                  <w:lang w:val="en-US" w:eastAsia="de-DE"/>
                  <w:rPrChange w:id="2645" w:author="anna.resch88@gmail.com" w:date="2022-01-04T09:34:00Z">
                    <w:rPr>
                      <w:rFonts w:asciiTheme="majorHAnsi" w:eastAsia="Times New Roman" w:hAnsiTheme="majorHAnsi" w:cstheme="majorHAnsi"/>
                      <w:color w:val="000000"/>
                      <w:lang w:eastAsia="de-DE"/>
                    </w:rPr>
                  </w:rPrChange>
                </w:rPr>
                <w:delText>ULD-V20-ULD, sample 3</w:delText>
              </w:r>
              <w:bookmarkStart w:id="2646" w:name="_Toc92186783"/>
              <w:bookmarkStart w:id="2647" w:name="_Toc92187475"/>
              <w:bookmarkStart w:id="2648" w:name="_Toc92188167"/>
              <w:bookmarkStart w:id="2649" w:name="_Toc92188857"/>
              <w:bookmarkStart w:id="2650" w:name="_Toc92189512"/>
              <w:bookmarkStart w:id="2651" w:name="_Toc92190168"/>
              <w:bookmarkStart w:id="2652" w:name="_Toc92190824"/>
              <w:bookmarkEnd w:id="2646"/>
              <w:bookmarkEnd w:id="2647"/>
              <w:bookmarkEnd w:id="2648"/>
              <w:bookmarkEnd w:id="2649"/>
              <w:bookmarkEnd w:id="2650"/>
              <w:bookmarkEnd w:id="2651"/>
              <w:bookmarkEnd w:id="2652"/>
            </w:del>
          </w:p>
        </w:tc>
        <w:tc>
          <w:tcPr>
            <w:tcW w:w="859" w:type="dxa"/>
            <w:tcBorders>
              <w:top w:val="nil"/>
              <w:left w:val="nil"/>
              <w:bottom w:val="single" w:sz="4" w:space="0" w:color="000000"/>
              <w:right w:val="single" w:sz="4" w:space="0" w:color="000000"/>
            </w:tcBorders>
            <w:shd w:val="clear" w:color="000000" w:fill="BDD7EE"/>
            <w:noWrap/>
            <w:vAlign w:val="bottom"/>
            <w:hideMark/>
          </w:tcPr>
          <w:p w14:paraId="646C7B13" w14:textId="12496684" w:rsidR="00067C6D" w:rsidRPr="00F86424" w:rsidDel="002739DA" w:rsidRDefault="00067C6D" w:rsidP="003228B4">
            <w:pPr>
              <w:numPr>
                <w:ilvl w:val="0"/>
                <w:numId w:val="47"/>
              </w:numPr>
              <w:spacing w:after="0" w:line="240" w:lineRule="auto"/>
              <w:jc w:val="center"/>
              <w:rPr>
                <w:del w:id="2653" w:author="anna.resch88@gmail.com" w:date="2022-01-03T16:08:00Z"/>
                <w:rFonts w:asciiTheme="majorHAnsi" w:eastAsia="Times New Roman" w:hAnsiTheme="majorHAnsi" w:cstheme="majorHAnsi"/>
                <w:color w:val="000000"/>
                <w:lang w:val="en-US" w:eastAsia="de-DE"/>
                <w:rPrChange w:id="2654" w:author="anna.resch88@gmail.com" w:date="2022-01-04T09:34:00Z">
                  <w:rPr>
                    <w:del w:id="2655" w:author="anna.resch88@gmail.com" w:date="2022-01-03T16:08:00Z"/>
                    <w:rFonts w:asciiTheme="majorHAnsi" w:eastAsia="Times New Roman" w:hAnsiTheme="majorHAnsi" w:cstheme="majorHAnsi"/>
                    <w:color w:val="000000"/>
                    <w:lang w:eastAsia="de-DE"/>
                  </w:rPr>
                </w:rPrChange>
              </w:rPr>
            </w:pPr>
            <w:del w:id="2656" w:author="anna.resch88@gmail.com" w:date="2022-01-03T16:08:00Z">
              <w:r w:rsidRPr="00F86424" w:rsidDel="002739DA">
                <w:rPr>
                  <w:rFonts w:asciiTheme="majorHAnsi" w:eastAsia="Times New Roman" w:hAnsiTheme="majorHAnsi" w:cstheme="majorHAnsi"/>
                  <w:color w:val="000000"/>
                  <w:lang w:val="en-US" w:eastAsia="de-DE"/>
                  <w:rPrChange w:id="2657" w:author="anna.resch88@gmail.com" w:date="2022-01-04T09:34:00Z">
                    <w:rPr>
                      <w:rFonts w:asciiTheme="majorHAnsi" w:eastAsia="Times New Roman" w:hAnsiTheme="majorHAnsi" w:cstheme="majorHAnsi"/>
                      <w:color w:val="000000"/>
                      <w:lang w:eastAsia="de-DE"/>
                    </w:rPr>
                  </w:rPrChange>
                </w:rPr>
                <w:delText>20%</w:delText>
              </w:r>
              <w:bookmarkStart w:id="2658" w:name="_Toc92186784"/>
              <w:bookmarkStart w:id="2659" w:name="_Toc92187476"/>
              <w:bookmarkStart w:id="2660" w:name="_Toc92188168"/>
              <w:bookmarkStart w:id="2661" w:name="_Toc92188858"/>
              <w:bookmarkStart w:id="2662" w:name="_Toc92189513"/>
              <w:bookmarkStart w:id="2663" w:name="_Toc92190169"/>
              <w:bookmarkStart w:id="2664" w:name="_Toc92190825"/>
              <w:bookmarkEnd w:id="2658"/>
              <w:bookmarkEnd w:id="2659"/>
              <w:bookmarkEnd w:id="2660"/>
              <w:bookmarkEnd w:id="2661"/>
              <w:bookmarkEnd w:id="2662"/>
              <w:bookmarkEnd w:id="2663"/>
              <w:bookmarkEnd w:id="2664"/>
            </w:del>
          </w:p>
        </w:tc>
        <w:tc>
          <w:tcPr>
            <w:tcW w:w="937" w:type="dxa"/>
            <w:tcBorders>
              <w:top w:val="nil"/>
              <w:left w:val="nil"/>
              <w:bottom w:val="single" w:sz="4" w:space="0" w:color="auto"/>
              <w:right w:val="single" w:sz="4" w:space="0" w:color="auto"/>
            </w:tcBorders>
            <w:shd w:val="clear" w:color="000000" w:fill="BDD7EE"/>
            <w:noWrap/>
            <w:vAlign w:val="bottom"/>
            <w:hideMark/>
          </w:tcPr>
          <w:p w14:paraId="30BA6796" w14:textId="6FA7C0C9" w:rsidR="00067C6D" w:rsidRPr="00F86424" w:rsidDel="002739DA" w:rsidRDefault="00067C6D" w:rsidP="003228B4">
            <w:pPr>
              <w:numPr>
                <w:ilvl w:val="0"/>
                <w:numId w:val="47"/>
              </w:numPr>
              <w:spacing w:after="0" w:line="240" w:lineRule="auto"/>
              <w:jc w:val="center"/>
              <w:rPr>
                <w:del w:id="2665" w:author="anna.resch88@gmail.com" w:date="2022-01-03T16:08:00Z"/>
                <w:rFonts w:asciiTheme="majorHAnsi" w:eastAsia="Times New Roman" w:hAnsiTheme="majorHAnsi" w:cstheme="majorHAnsi"/>
                <w:color w:val="000000"/>
                <w:lang w:val="en-US" w:eastAsia="de-DE"/>
                <w:rPrChange w:id="2666" w:author="anna.resch88@gmail.com" w:date="2022-01-04T09:34:00Z">
                  <w:rPr>
                    <w:del w:id="2667" w:author="anna.resch88@gmail.com" w:date="2022-01-03T16:08:00Z"/>
                    <w:rFonts w:asciiTheme="majorHAnsi" w:eastAsia="Times New Roman" w:hAnsiTheme="majorHAnsi" w:cstheme="majorHAnsi"/>
                    <w:color w:val="000000"/>
                    <w:lang w:eastAsia="de-DE"/>
                  </w:rPr>
                </w:rPrChange>
              </w:rPr>
            </w:pPr>
            <w:del w:id="2668" w:author="anna.resch88@gmail.com" w:date="2022-01-03T16:08:00Z">
              <w:r w:rsidRPr="00F86424" w:rsidDel="002739DA">
                <w:rPr>
                  <w:rFonts w:asciiTheme="majorHAnsi" w:eastAsia="Times New Roman" w:hAnsiTheme="majorHAnsi" w:cstheme="majorHAnsi"/>
                  <w:color w:val="000000"/>
                  <w:lang w:val="en-US" w:eastAsia="de-DE"/>
                  <w:rPrChange w:id="2669" w:author="anna.resch88@gmail.com" w:date="2022-01-04T09:34:00Z">
                    <w:rPr>
                      <w:rFonts w:asciiTheme="majorHAnsi" w:eastAsia="Times New Roman" w:hAnsiTheme="majorHAnsi" w:cstheme="majorHAnsi"/>
                      <w:color w:val="000000"/>
                      <w:lang w:eastAsia="de-DE"/>
                    </w:rPr>
                  </w:rPrChange>
                </w:rPr>
                <w:delText>water</w:delText>
              </w:r>
              <w:bookmarkStart w:id="2670" w:name="_Toc92186785"/>
              <w:bookmarkStart w:id="2671" w:name="_Toc92187477"/>
              <w:bookmarkStart w:id="2672" w:name="_Toc92188169"/>
              <w:bookmarkStart w:id="2673" w:name="_Toc92188859"/>
              <w:bookmarkStart w:id="2674" w:name="_Toc92189514"/>
              <w:bookmarkStart w:id="2675" w:name="_Toc92190170"/>
              <w:bookmarkStart w:id="2676" w:name="_Toc92190826"/>
              <w:bookmarkEnd w:id="2670"/>
              <w:bookmarkEnd w:id="2671"/>
              <w:bookmarkEnd w:id="2672"/>
              <w:bookmarkEnd w:id="2673"/>
              <w:bookmarkEnd w:id="2674"/>
              <w:bookmarkEnd w:id="2675"/>
              <w:bookmarkEnd w:id="2676"/>
            </w:del>
          </w:p>
        </w:tc>
        <w:tc>
          <w:tcPr>
            <w:tcW w:w="952" w:type="dxa"/>
            <w:tcBorders>
              <w:top w:val="nil"/>
              <w:left w:val="nil"/>
              <w:bottom w:val="single" w:sz="4" w:space="0" w:color="000000"/>
              <w:right w:val="single" w:sz="4" w:space="0" w:color="000000"/>
            </w:tcBorders>
            <w:shd w:val="clear" w:color="000000" w:fill="BDD7EE"/>
            <w:noWrap/>
            <w:vAlign w:val="bottom"/>
            <w:hideMark/>
          </w:tcPr>
          <w:p w14:paraId="7A24BD9B" w14:textId="07D4BC4C" w:rsidR="00067C6D" w:rsidRPr="00F86424" w:rsidDel="002739DA" w:rsidRDefault="00067C6D" w:rsidP="003228B4">
            <w:pPr>
              <w:numPr>
                <w:ilvl w:val="0"/>
                <w:numId w:val="47"/>
              </w:numPr>
              <w:spacing w:after="0" w:line="240" w:lineRule="auto"/>
              <w:jc w:val="center"/>
              <w:rPr>
                <w:del w:id="2677" w:author="anna.resch88@gmail.com" w:date="2022-01-03T16:08:00Z"/>
                <w:rFonts w:asciiTheme="majorHAnsi" w:eastAsia="Times New Roman" w:hAnsiTheme="majorHAnsi" w:cstheme="majorHAnsi"/>
                <w:color w:val="000000"/>
                <w:lang w:val="en-US" w:eastAsia="de-DE"/>
                <w:rPrChange w:id="2678" w:author="anna.resch88@gmail.com" w:date="2022-01-04T09:34:00Z">
                  <w:rPr>
                    <w:del w:id="2679" w:author="anna.resch88@gmail.com" w:date="2022-01-03T16:08:00Z"/>
                    <w:rFonts w:asciiTheme="majorHAnsi" w:eastAsia="Times New Roman" w:hAnsiTheme="majorHAnsi" w:cstheme="majorHAnsi"/>
                    <w:color w:val="000000"/>
                    <w:lang w:eastAsia="de-DE"/>
                  </w:rPr>
                </w:rPrChange>
              </w:rPr>
            </w:pPr>
            <w:del w:id="2680" w:author="anna.resch88@gmail.com" w:date="2022-01-03T16:08:00Z">
              <w:r w:rsidRPr="00F86424" w:rsidDel="002739DA">
                <w:rPr>
                  <w:rFonts w:asciiTheme="majorHAnsi" w:eastAsia="Times New Roman" w:hAnsiTheme="majorHAnsi" w:cstheme="majorHAnsi"/>
                  <w:color w:val="000000"/>
                  <w:lang w:val="en-US" w:eastAsia="de-DE"/>
                  <w:rPrChange w:id="2681" w:author="anna.resch88@gmail.com" w:date="2022-01-04T09:34:00Z">
                    <w:rPr>
                      <w:rFonts w:asciiTheme="majorHAnsi" w:eastAsia="Times New Roman" w:hAnsiTheme="majorHAnsi" w:cstheme="majorHAnsi"/>
                      <w:color w:val="000000"/>
                      <w:lang w:eastAsia="de-DE"/>
                    </w:rPr>
                  </w:rPrChange>
                </w:rPr>
                <w:delText>Ru(II)bpy</w:delText>
              </w:r>
              <w:bookmarkStart w:id="2682" w:name="_Toc92186786"/>
              <w:bookmarkStart w:id="2683" w:name="_Toc92187478"/>
              <w:bookmarkStart w:id="2684" w:name="_Toc92188170"/>
              <w:bookmarkStart w:id="2685" w:name="_Toc92188860"/>
              <w:bookmarkStart w:id="2686" w:name="_Toc92189515"/>
              <w:bookmarkStart w:id="2687" w:name="_Toc92190171"/>
              <w:bookmarkStart w:id="2688" w:name="_Toc92190827"/>
              <w:bookmarkEnd w:id="2682"/>
              <w:bookmarkEnd w:id="2683"/>
              <w:bookmarkEnd w:id="2684"/>
              <w:bookmarkEnd w:id="2685"/>
              <w:bookmarkEnd w:id="2686"/>
              <w:bookmarkEnd w:id="2687"/>
              <w:bookmarkEnd w:id="2688"/>
            </w:del>
          </w:p>
        </w:tc>
        <w:tc>
          <w:tcPr>
            <w:tcW w:w="1081" w:type="dxa"/>
            <w:tcBorders>
              <w:top w:val="nil"/>
              <w:left w:val="nil"/>
              <w:bottom w:val="single" w:sz="4" w:space="0" w:color="000000"/>
              <w:right w:val="single" w:sz="4" w:space="0" w:color="000000"/>
            </w:tcBorders>
            <w:shd w:val="clear" w:color="000000" w:fill="BDD7EE"/>
            <w:noWrap/>
            <w:vAlign w:val="bottom"/>
            <w:hideMark/>
          </w:tcPr>
          <w:p w14:paraId="6E8AD486" w14:textId="0169B982" w:rsidR="00067C6D" w:rsidRPr="00F86424" w:rsidDel="002739DA" w:rsidRDefault="00067C6D" w:rsidP="003228B4">
            <w:pPr>
              <w:numPr>
                <w:ilvl w:val="0"/>
                <w:numId w:val="47"/>
              </w:numPr>
              <w:spacing w:after="0" w:line="240" w:lineRule="auto"/>
              <w:jc w:val="center"/>
              <w:rPr>
                <w:del w:id="2689" w:author="anna.resch88@gmail.com" w:date="2022-01-03T16:08:00Z"/>
                <w:rFonts w:asciiTheme="majorHAnsi" w:eastAsia="Times New Roman" w:hAnsiTheme="majorHAnsi" w:cstheme="majorHAnsi"/>
                <w:color w:val="000000"/>
                <w:lang w:val="en-US" w:eastAsia="de-DE"/>
                <w:rPrChange w:id="2690" w:author="anna.resch88@gmail.com" w:date="2022-01-04T09:34:00Z">
                  <w:rPr>
                    <w:del w:id="2691" w:author="anna.resch88@gmail.com" w:date="2022-01-03T16:08:00Z"/>
                    <w:rFonts w:asciiTheme="majorHAnsi" w:eastAsia="Times New Roman" w:hAnsiTheme="majorHAnsi" w:cstheme="majorHAnsi"/>
                    <w:color w:val="000000"/>
                    <w:lang w:eastAsia="de-DE"/>
                  </w:rPr>
                </w:rPrChange>
              </w:rPr>
            </w:pPr>
            <w:del w:id="2692" w:author="anna.resch88@gmail.com" w:date="2022-01-03T16:08:00Z">
              <w:r w:rsidRPr="00F86424" w:rsidDel="002739DA">
                <w:rPr>
                  <w:rFonts w:asciiTheme="majorHAnsi" w:eastAsia="Times New Roman" w:hAnsiTheme="majorHAnsi" w:cstheme="majorHAnsi"/>
                  <w:color w:val="000000"/>
                  <w:lang w:val="en-US" w:eastAsia="de-DE"/>
                  <w:rPrChange w:id="2693" w:author="anna.resch88@gmail.com" w:date="2022-01-04T09:34:00Z">
                    <w:rPr>
                      <w:rFonts w:asciiTheme="majorHAnsi" w:eastAsia="Times New Roman" w:hAnsiTheme="majorHAnsi" w:cstheme="majorHAnsi"/>
                      <w:color w:val="000000"/>
                      <w:lang w:eastAsia="de-DE"/>
                    </w:rPr>
                  </w:rPrChange>
                </w:rPr>
                <w:delText>25.4</w:delText>
              </w:r>
              <w:bookmarkStart w:id="2694" w:name="_Toc92186787"/>
              <w:bookmarkStart w:id="2695" w:name="_Toc92187479"/>
              <w:bookmarkStart w:id="2696" w:name="_Toc92188171"/>
              <w:bookmarkStart w:id="2697" w:name="_Toc92188861"/>
              <w:bookmarkStart w:id="2698" w:name="_Toc92189516"/>
              <w:bookmarkStart w:id="2699" w:name="_Toc92190172"/>
              <w:bookmarkStart w:id="2700" w:name="_Toc92190828"/>
              <w:bookmarkEnd w:id="2694"/>
              <w:bookmarkEnd w:id="2695"/>
              <w:bookmarkEnd w:id="2696"/>
              <w:bookmarkEnd w:id="2697"/>
              <w:bookmarkEnd w:id="2698"/>
              <w:bookmarkEnd w:id="2699"/>
              <w:bookmarkEnd w:id="2700"/>
            </w:del>
          </w:p>
        </w:tc>
        <w:tc>
          <w:tcPr>
            <w:tcW w:w="1349" w:type="dxa"/>
            <w:tcBorders>
              <w:top w:val="nil"/>
              <w:left w:val="nil"/>
              <w:bottom w:val="single" w:sz="4" w:space="0" w:color="000000"/>
              <w:right w:val="single" w:sz="4" w:space="0" w:color="000000"/>
            </w:tcBorders>
            <w:shd w:val="clear" w:color="000000" w:fill="BDD7EE"/>
            <w:noWrap/>
            <w:vAlign w:val="bottom"/>
            <w:hideMark/>
          </w:tcPr>
          <w:p w14:paraId="5F080433" w14:textId="6FBC259C" w:rsidR="00067C6D" w:rsidRPr="00F86424" w:rsidDel="002739DA" w:rsidRDefault="00067C6D" w:rsidP="003228B4">
            <w:pPr>
              <w:numPr>
                <w:ilvl w:val="0"/>
                <w:numId w:val="47"/>
              </w:numPr>
              <w:spacing w:after="0" w:line="240" w:lineRule="auto"/>
              <w:jc w:val="center"/>
              <w:rPr>
                <w:del w:id="2701" w:author="anna.resch88@gmail.com" w:date="2022-01-03T16:08:00Z"/>
                <w:rFonts w:asciiTheme="majorHAnsi" w:eastAsia="Times New Roman" w:hAnsiTheme="majorHAnsi" w:cstheme="majorHAnsi"/>
                <w:color w:val="000000"/>
                <w:lang w:val="en-US" w:eastAsia="de-DE"/>
                <w:rPrChange w:id="2702" w:author="anna.resch88@gmail.com" w:date="2022-01-04T09:34:00Z">
                  <w:rPr>
                    <w:del w:id="2703" w:author="anna.resch88@gmail.com" w:date="2022-01-03T16:08:00Z"/>
                    <w:rFonts w:asciiTheme="majorHAnsi" w:eastAsia="Times New Roman" w:hAnsiTheme="majorHAnsi" w:cstheme="majorHAnsi"/>
                    <w:color w:val="000000"/>
                    <w:lang w:eastAsia="de-DE"/>
                  </w:rPr>
                </w:rPrChange>
              </w:rPr>
            </w:pPr>
            <w:del w:id="2704" w:author="anna.resch88@gmail.com" w:date="2022-01-03T16:08:00Z">
              <w:r w:rsidRPr="00F86424" w:rsidDel="002739DA">
                <w:rPr>
                  <w:rFonts w:asciiTheme="majorHAnsi" w:eastAsia="Times New Roman" w:hAnsiTheme="majorHAnsi" w:cstheme="majorHAnsi"/>
                  <w:color w:val="000000"/>
                  <w:lang w:val="en-US" w:eastAsia="de-DE"/>
                  <w:rPrChange w:id="2705" w:author="anna.resch88@gmail.com" w:date="2022-01-04T09:34:00Z">
                    <w:rPr>
                      <w:rFonts w:asciiTheme="majorHAnsi" w:eastAsia="Times New Roman" w:hAnsiTheme="majorHAnsi" w:cstheme="majorHAnsi"/>
                      <w:color w:val="000000"/>
                      <w:lang w:eastAsia="de-DE"/>
                    </w:rPr>
                  </w:rPrChange>
                </w:rPr>
                <w:delText>15</w:delText>
              </w:r>
              <w:bookmarkStart w:id="2706" w:name="_Toc92186788"/>
              <w:bookmarkStart w:id="2707" w:name="_Toc92187480"/>
              <w:bookmarkStart w:id="2708" w:name="_Toc92188172"/>
              <w:bookmarkStart w:id="2709" w:name="_Toc92188862"/>
              <w:bookmarkStart w:id="2710" w:name="_Toc92189517"/>
              <w:bookmarkStart w:id="2711" w:name="_Toc92190173"/>
              <w:bookmarkStart w:id="2712" w:name="_Toc92190829"/>
              <w:bookmarkEnd w:id="2706"/>
              <w:bookmarkEnd w:id="2707"/>
              <w:bookmarkEnd w:id="2708"/>
              <w:bookmarkEnd w:id="2709"/>
              <w:bookmarkEnd w:id="2710"/>
              <w:bookmarkEnd w:id="2711"/>
              <w:bookmarkEnd w:id="2712"/>
            </w:del>
          </w:p>
        </w:tc>
        <w:tc>
          <w:tcPr>
            <w:tcW w:w="892" w:type="dxa"/>
            <w:tcBorders>
              <w:top w:val="nil"/>
              <w:left w:val="nil"/>
              <w:bottom w:val="single" w:sz="4" w:space="0" w:color="000000"/>
              <w:right w:val="single" w:sz="4" w:space="0" w:color="000000"/>
            </w:tcBorders>
            <w:shd w:val="clear" w:color="000000" w:fill="BDD7EE"/>
            <w:noWrap/>
            <w:vAlign w:val="bottom"/>
            <w:hideMark/>
          </w:tcPr>
          <w:p w14:paraId="51960B8B" w14:textId="18B28717" w:rsidR="00067C6D" w:rsidRPr="00F86424" w:rsidDel="002739DA" w:rsidRDefault="00067C6D" w:rsidP="003228B4">
            <w:pPr>
              <w:numPr>
                <w:ilvl w:val="0"/>
                <w:numId w:val="47"/>
              </w:numPr>
              <w:spacing w:after="0" w:line="240" w:lineRule="auto"/>
              <w:jc w:val="center"/>
              <w:rPr>
                <w:del w:id="2713" w:author="anna.resch88@gmail.com" w:date="2022-01-03T16:08:00Z"/>
                <w:rFonts w:asciiTheme="majorHAnsi" w:eastAsia="Times New Roman" w:hAnsiTheme="majorHAnsi" w:cstheme="majorHAnsi"/>
                <w:color w:val="000000"/>
                <w:lang w:val="en-US" w:eastAsia="de-DE"/>
                <w:rPrChange w:id="2714" w:author="anna.resch88@gmail.com" w:date="2022-01-04T09:34:00Z">
                  <w:rPr>
                    <w:del w:id="2715" w:author="anna.resch88@gmail.com" w:date="2022-01-03T16:08:00Z"/>
                    <w:rFonts w:asciiTheme="majorHAnsi" w:eastAsia="Times New Roman" w:hAnsiTheme="majorHAnsi" w:cstheme="majorHAnsi"/>
                    <w:color w:val="000000"/>
                    <w:lang w:eastAsia="de-DE"/>
                  </w:rPr>
                </w:rPrChange>
              </w:rPr>
            </w:pPr>
            <w:del w:id="2716" w:author="anna.resch88@gmail.com" w:date="2022-01-03T16:08:00Z">
              <w:r w:rsidRPr="00F86424" w:rsidDel="002739DA">
                <w:rPr>
                  <w:rFonts w:asciiTheme="majorHAnsi" w:eastAsia="Times New Roman" w:hAnsiTheme="majorHAnsi" w:cstheme="majorHAnsi"/>
                  <w:color w:val="000000"/>
                  <w:lang w:val="en-US" w:eastAsia="de-DE"/>
                  <w:rPrChange w:id="2717" w:author="anna.resch88@gmail.com" w:date="2022-01-04T09:34:00Z">
                    <w:rPr>
                      <w:rFonts w:asciiTheme="majorHAnsi" w:eastAsia="Times New Roman" w:hAnsiTheme="majorHAnsi" w:cstheme="majorHAnsi"/>
                      <w:color w:val="000000"/>
                      <w:lang w:eastAsia="de-DE"/>
                    </w:rPr>
                  </w:rPrChange>
                </w:rPr>
                <w:delText>218.57</w:delText>
              </w:r>
              <w:bookmarkStart w:id="2718" w:name="_Toc92186789"/>
              <w:bookmarkStart w:id="2719" w:name="_Toc92187481"/>
              <w:bookmarkStart w:id="2720" w:name="_Toc92188173"/>
              <w:bookmarkStart w:id="2721" w:name="_Toc92188863"/>
              <w:bookmarkStart w:id="2722" w:name="_Toc92189518"/>
              <w:bookmarkStart w:id="2723" w:name="_Toc92190174"/>
              <w:bookmarkStart w:id="2724" w:name="_Toc92190830"/>
              <w:bookmarkEnd w:id="2718"/>
              <w:bookmarkEnd w:id="2719"/>
              <w:bookmarkEnd w:id="2720"/>
              <w:bookmarkEnd w:id="2721"/>
              <w:bookmarkEnd w:id="2722"/>
              <w:bookmarkEnd w:id="2723"/>
              <w:bookmarkEnd w:id="2724"/>
            </w:del>
          </w:p>
        </w:tc>
        <w:tc>
          <w:tcPr>
            <w:tcW w:w="743" w:type="dxa"/>
            <w:tcBorders>
              <w:top w:val="nil"/>
              <w:left w:val="nil"/>
              <w:bottom w:val="single" w:sz="4" w:space="0" w:color="000000"/>
              <w:right w:val="nil"/>
            </w:tcBorders>
            <w:shd w:val="clear" w:color="000000" w:fill="BDD7EE"/>
            <w:noWrap/>
            <w:vAlign w:val="bottom"/>
            <w:hideMark/>
          </w:tcPr>
          <w:p w14:paraId="0445A65F" w14:textId="4278B4DE" w:rsidR="00067C6D" w:rsidRPr="00F86424" w:rsidDel="002739DA" w:rsidRDefault="00067C6D" w:rsidP="003228B4">
            <w:pPr>
              <w:numPr>
                <w:ilvl w:val="0"/>
                <w:numId w:val="47"/>
              </w:numPr>
              <w:spacing w:after="0" w:line="240" w:lineRule="auto"/>
              <w:jc w:val="center"/>
              <w:rPr>
                <w:del w:id="2725" w:author="anna.resch88@gmail.com" w:date="2022-01-03T16:08:00Z"/>
                <w:rFonts w:asciiTheme="majorHAnsi" w:eastAsia="Times New Roman" w:hAnsiTheme="majorHAnsi" w:cstheme="majorHAnsi"/>
                <w:color w:val="000000"/>
                <w:lang w:val="en-US" w:eastAsia="de-DE"/>
                <w:rPrChange w:id="2726" w:author="anna.resch88@gmail.com" w:date="2022-01-04T09:34:00Z">
                  <w:rPr>
                    <w:del w:id="2727" w:author="anna.resch88@gmail.com" w:date="2022-01-03T16:08:00Z"/>
                    <w:rFonts w:asciiTheme="majorHAnsi" w:eastAsia="Times New Roman" w:hAnsiTheme="majorHAnsi" w:cstheme="majorHAnsi"/>
                    <w:color w:val="000000"/>
                    <w:lang w:eastAsia="de-DE"/>
                  </w:rPr>
                </w:rPrChange>
              </w:rPr>
            </w:pPr>
            <w:del w:id="2728" w:author="anna.resch88@gmail.com" w:date="2022-01-03T16:08:00Z">
              <w:r w:rsidRPr="00F86424" w:rsidDel="002739DA">
                <w:rPr>
                  <w:rFonts w:asciiTheme="majorHAnsi" w:eastAsia="Times New Roman" w:hAnsiTheme="majorHAnsi" w:cstheme="majorHAnsi"/>
                  <w:color w:val="000000"/>
                  <w:lang w:val="en-US" w:eastAsia="de-DE"/>
                  <w:rPrChange w:id="2729" w:author="anna.resch88@gmail.com" w:date="2022-01-04T09:34:00Z">
                    <w:rPr>
                      <w:rFonts w:asciiTheme="majorHAnsi" w:eastAsia="Times New Roman" w:hAnsiTheme="majorHAnsi" w:cstheme="majorHAnsi"/>
                      <w:color w:val="000000"/>
                      <w:lang w:eastAsia="de-DE"/>
                    </w:rPr>
                  </w:rPrChange>
                </w:rPr>
                <w:delText>16.45</w:delText>
              </w:r>
              <w:bookmarkStart w:id="2730" w:name="_Toc92186790"/>
              <w:bookmarkStart w:id="2731" w:name="_Toc92187482"/>
              <w:bookmarkStart w:id="2732" w:name="_Toc92188174"/>
              <w:bookmarkStart w:id="2733" w:name="_Toc92188864"/>
              <w:bookmarkStart w:id="2734" w:name="_Toc92189519"/>
              <w:bookmarkStart w:id="2735" w:name="_Toc92190175"/>
              <w:bookmarkStart w:id="2736" w:name="_Toc92190831"/>
              <w:bookmarkEnd w:id="2730"/>
              <w:bookmarkEnd w:id="2731"/>
              <w:bookmarkEnd w:id="2732"/>
              <w:bookmarkEnd w:id="2733"/>
              <w:bookmarkEnd w:id="2734"/>
              <w:bookmarkEnd w:id="2735"/>
              <w:bookmarkEnd w:id="2736"/>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7F0C39F0" w14:textId="2BBF7EAB" w:rsidR="00067C6D" w:rsidRPr="00F86424" w:rsidDel="002739DA" w:rsidRDefault="00067C6D" w:rsidP="003228B4">
            <w:pPr>
              <w:numPr>
                <w:ilvl w:val="0"/>
                <w:numId w:val="47"/>
              </w:numPr>
              <w:spacing w:after="0" w:line="240" w:lineRule="auto"/>
              <w:jc w:val="center"/>
              <w:rPr>
                <w:del w:id="2737" w:author="anna.resch88@gmail.com" w:date="2022-01-03T16:08:00Z"/>
                <w:rFonts w:asciiTheme="majorHAnsi" w:eastAsia="Times New Roman" w:hAnsiTheme="majorHAnsi" w:cstheme="majorHAnsi"/>
                <w:color w:val="FFFFFF"/>
                <w:lang w:val="en-US" w:eastAsia="de-DE"/>
                <w:rPrChange w:id="2738" w:author="anna.resch88@gmail.com" w:date="2022-01-04T09:34:00Z">
                  <w:rPr>
                    <w:del w:id="2739" w:author="anna.resch88@gmail.com" w:date="2022-01-03T16:08:00Z"/>
                    <w:rFonts w:asciiTheme="majorHAnsi" w:eastAsia="Times New Roman" w:hAnsiTheme="majorHAnsi" w:cstheme="majorHAnsi"/>
                    <w:color w:val="FFFFFF"/>
                    <w:lang w:eastAsia="de-DE"/>
                  </w:rPr>
                </w:rPrChange>
              </w:rPr>
            </w:pPr>
            <w:bookmarkStart w:id="2740" w:name="_Toc92186791"/>
            <w:bookmarkStart w:id="2741" w:name="_Toc92187483"/>
            <w:bookmarkStart w:id="2742" w:name="_Toc92188175"/>
            <w:bookmarkStart w:id="2743" w:name="_Toc92188865"/>
            <w:bookmarkStart w:id="2744" w:name="_Toc92189520"/>
            <w:bookmarkStart w:id="2745" w:name="_Toc92190176"/>
            <w:bookmarkStart w:id="2746" w:name="_Toc92190832"/>
            <w:bookmarkEnd w:id="2740"/>
            <w:bookmarkEnd w:id="2741"/>
            <w:bookmarkEnd w:id="2742"/>
            <w:bookmarkEnd w:id="2743"/>
            <w:bookmarkEnd w:id="2744"/>
            <w:bookmarkEnd w:id="2745"/>
            <w:bookmarkEnd w:id="2746"/>
          </w:p>
        </w:tc>
        <w:tc>
          <w:tcPr>
            <w:tcW w:w="898" w:type="dxa"/>
            <w:tcBorders>
              <w:top w:val="nil"/>
              <w:left w:val="nil"/>
              <w:bottom w:val="single" w:sz="4" w:space="0" w:color="auto"/>
              <w:right w:val="single" w:sz="4" w:space="0" w:color="auto"/>
            </w:tcBorders>
            <w:shd w:val="clear" w:color="000000" w:fill="BDD7EE"/>
            <w:noWrap/>
            <w:vAlign w:val="bottom"/>
            <w:hideMark/>
          </w:tcPr>
          <w:p w14:paraId="1317AB92" w14:textId="6C6B2DAD" w:rsidR="00067C6D" w:rsidRPr="00F86424" w:rsidDel="002739DA" w:rsidRDefault="00067C6D" w:rsidP="003228B4">
            <w:pPr>
              <w:numPr>
                <w:ilvl w:val="0"/>
                <w:numId w:val="47"/>
              </w:numPr>
              <w:spacing w:after="0" w:line="240" w:lineRule="auto"/>
              <w:jc w:val="center"/>
              <w:rPr>
                <w:del w:id="2747" w:author="anna.resch88@gmail.com" w:date="2022-01-03T16:08:00Z"/>
                <w:rFonts w:asciiTheme="majorHAnsi" w:eastAsia="Times New Roman" w:hAnsiTheme="majorHAnsi" w:cstheme="majorHAnsi"/>
                <w:color w:val="000000"/>
                <w:lang w:val="en-US" w:eastAsia="de-DE"/>
                <w:rPrChange w:id="2748" w:author="anna.resch88@gmail.com" w:date="2022-01-04T09:34:00Z">
                  <w:rPr>
                    <w:del w:id="2749" w:author="anna.resch88@gmail.com" w:date="2022-01-03T16:08:00Z"/>
                    <w:rFonts w:asciiTheme="majorHAnsi" w:eastAsia="Times New Roman" w:hAnsiTheme="majorHAnsi" w:cstheme="majorHAnsi"/>
                    <w:color w:val="000000"/>
                    <w:lang w:eastAsia="de-DE"/>
                  </w:rPr>
                </w:rPrChange>
              </w:rPr>
            </w:pPr>
            <w:bookmarkStart w:id="2750" w:name="_Toc92186792"/>
            <w:bookmarkStart w:id="2751" w:name="_Toc92187484"/>
            <w:bookmarkStart w:id="2752" w:name="_Toc92188176"/>
            <w:bookmarkStart w:id="2753" w:name="_Toc92188866"/>
            <w:bookmarkStart w:id="2754" w:name="_Toc92189521"/>
            <w:bookmarkStart w:id="2755" w:name="_Toc92190177"/>
            <w:bookmarkStart w:id="2756" w:name="_Toc92190833"/>
            <w:bookmarkEnd w:id="2750"/>
            <w:bookmarkEnd w:id="2751"/>
            <w:bookmarkEnd w:id="2752"/>
            <w:bookmarkEnd w:id="2753"/>
            <w:bookmarkEnd w:id="2754"/>
            <w:bookmarkEnd w:id="2755"/>
            <w:bookmarkEnd w:id="2756"/>
          </w:p>
        </w:tc>
        <w:bookmarkStart w:id="2757" w:name="_Toc92186793"/>
        <w:bookmarkStart w:id="2758" w:name="_Toc92187485"/>
        <w:bookmarkStart w:id="2759" w:name="_Toc92188177"/>
        <w:bookmarkStart w:id="2760" w:name="_Toc92188867"/>
        <w:bookmarkStart w:id="2761" w:name="_Toc92189522"/>
        <w:bookmarkStart w:id="2762" w:name="_Toc92190178"/>
        <w:bookmarkStart w:id="2763" w:name="_Toc92190834"/>
        <w:bookmarkEnd w:id="2757"/>
        <w:bookmarkEnd w:id="2758"/>
        <w:bookmarkEnd w:id="2759"/>
        <w:bookmarkEnd w:id="2760"/>
        <w:bookmarkEnd w:id="2761"/>
        <w:bookmarkEnd w:id="2762"/>
        <w:bookmarkEnd w:id="2763"/>
      </w:tr>
      <w:tr w:rsidR="00067C6D" w:rsidRPr="009E3BE9" w:rsidDel="002739DA" w14:paraId="1F34C2E8" w14:textId="183A1789" w:rsidTr="00D830B0">
        <w:trPr>
          <w:trHeight w:val="290"/>
          <w:del w:id="2764" w:author="anna.resch88@gmail.com" w:date="2022-01-03T16:08:00Z"/>
        </w:trPr>
        <w:tc>
          <w:tcPr>
            <w:tcW w:w="2620" w:type="dxa"/>
            <w:tcBorders>
              <w:top w:val="nil"/>
              <w:left w:val="nil"/>
              <w:bottom w:val="nil"/>
              <w:right w:val="nil"/>
            </w:tcBorders>
            <w:shd w:val="clear" w:color="auto" w:fill="auto"/>
            <w:noWrap/>
            <w:vAlign w:val="bottom"/>
            <w:hideMark/>
          </w:tcPr>
          <w:p w14:paraId="23462E98" w14:textId="0FAF75DB" w:rsidR="00067C6D" w:rsidRPr="00F86424" w:rsidDel="002739DA" w:rsidRDefault="00067C6D" w:rsidP="003228B4">
            <w:pPr>
              <w:numPr>
                <w:ilvl w:val="0"/>
                <w:numId w:val="47"/>
              </w:numPr>
              <w:spacing w:after="0" w:line="240" w:lineRule="auto"/>
              <w:jc w:val="both"/>
              <w:rPr>
                <w:del w:id="2765" w:author="anna.resch88@gmail.com" w:date="2022-01-03T16:08:00Z"/>
                <w:rFonts w:asciiTheme="majorHAnsi" w:eastAsia="Times New Roman" w:hAnsiTheme="majorHAnsi" w:cstheme="majorHAnsi"/>
                <w:color w:val="000000"/>
                <w:lang w:val="en-US" w:eastAsia="de-DE"/>
                <w:rPrChange w:id="2766" w:author="anna.resch88@gmail.com" w:date="2022-01-04T09:34:00Z">
                  <w:rPr>
                    <w:del w:id="2767" w:author="anna.resch88@gmail.com" w:date="2022-01-03T16:08:00Z"/>
                    <w:rFonts w:asciiTheme="majorHAnsi" w:eastAsia="Times New Roman" w:hAnsiTheme="majorHAnsi" w:cstheme="majorHAnsi"/>
                    <w:color w:val="000000"/>
                    <w:lang w:eastAsia="de-DE"/>
                  </w:rPr>
                </w:rPrChange>
              </w:rPr>
            </w:pPr>
            <w:bookmarkStart w:id="2768" w:name="_Toc92186794"/>
            <w:bookmarkStart w:id="2769" w:name="_Toc92187486"/>
            <w:bookmarkStart w:id="2770" w:name="_Toc92188178"/>
            <w:bookmarkStart w:id="2771" w:name="_Toc92188868"/>
            <w:bookmarkStart w:id="2772" w:name="_Toc92189523"/>
            <w:bookmarkStart w:id="2773" w:name="_Toc92190179"/>
            <w:bookmarkStart w:id="2774" w:name="_Toc92190835"/>
            <w:bookmarkEnd w:id="2768"/>
            <w:bookmarkEnd w:id="2769"/>
            <w:bookmarkEnd w:id="2770"/>
            <w:bookmarkEnd w:id="2771"/>
            <w:bookmarkEnd w:id="2772"/>
            <w:bookmarkEnd w:id="2773"/>
            <w:bookmarkEnd w:id="2774"/>
          </w:p>
        </w:tc>
        <w:tc>
          <w:tcPr>
            <w:tcW w:w="859" w:type="dxa"/>
            <w:tcBorders>
              <w:top w:val="nil"/>
              <w:left w:val="nil"/>
              <w:bottom w:val="nil"/>
              <w:right w:val="nil"/>
            </w:tcBorders>
            <w:shd w:val="clear" w:color="auto" w:fill="auto"/>
            <w:noWrap/>
            <w:vAlign w:val="bottom"/>
            <w:hideMark/>
          </w:tcPr>
          <w:p w14:paraId="56764752" w14:textId="5948F9AC" w:rsidR="00067C6D" w:rsidRPr="00F86424" w:rsidDel="002739DA" w:rsidRDefault="00067C6D" w:rsidP="003228B4">
            <w:pPr>
              <w:numPr>
                <w:ilvl w:val="0"/>
                <w:numId w:val="47"/>
              </w:numPr>
              <w:spacing w:after="0" w:line="240" w:lineRule="auto"/>
              <w:jc w:val="center"/>
              <w:rPr>
                <w:del w:id="2775" w:author="anna.resch88@gmail.com" w:date="2022-01-03T16:08:00Z"/>
                <w:rFonts w:asciiTheme="majorHAnsi" w:eastAsia="Times New Roman" w:hAnsiTheme="majorHAnsi" w:cstheme="majorHAnsi"/>
                <w:sz w:val="20"/>
                <w:szCs w:val="20"/>
                <w:lang w:val="en-US" w:eastAsia="de-DE"/>
                <w:rPrChange w:id="2776" w:author="anna.resch88@gmail.com" w:date="2022-01-04T09:34:00Z">
                  <w:rPr>
                    <w:del w:id="2777" w:author="anna.resch88@gmail.com" w:date="2022-01-03T16:08:00Z"/>
                    <w:rFonts w:asciiTheme="majorHAnsi" w:eastAsia="Times New Roman" w:hAnsiTheme="majorHAnsi" w:cstheme="majorHAnsi"/>
                    <w:sz w:val="20"/>
                    <w:szCs w:val="20"/>
                    <w:lang w:eastAsia="de-DE"/>
                  </w:rPr>
                </w:rPrChange>
              </w:rPr>
            </w:pPr>
            <w:bookmarkStart w:id="2778" w:name="_Toc92186795"/>
            <w:bookmarkStart w:id="2779" w:name="_Toc92187487"/>
            <w:bookmarkStart w:id="2780" w:name="_Toc92188179"/>
            <w:bookmarkStart w:id="2781" w:name="_Toc92188869"/>
            <w:bookmarkStart w:id="2782" w:name="_Toc92189524"/>
            <w:bookmarkStart w:id="2783" w:name="_Toc92190180"/>
            <w:bookmarkStart w:id="2784" w:name="_Toc92190836"/>
            <w:bookmarkEnd w:id="2778"/>
            <w:bookmarkEnd w:id="2779"/>
            <w:bookmarkEnd w:id="2780"/>
            <w:bookmarkEnd w:id="2781"/>
            <w:bookmarkEnd w:id="2782"/>
            <w:bookmarkEnd w:id="2783"/>
            <w:bookmarkEnd w:id="2784"/>
          </w:p>
        </w:tc>
        <w:tc>
          <w:tcPr>
            <w:tcW w:w="937" w:type="dxa"/>
            <w:tcBorders>
              <w:top w:val="nil"/>
              <w:left w:val="nil"/>
              <w:bottom w:val="nil"/>
              <w:right w:val="nil"/>
            </w:tcBorders>
            <w:shd w:val="clear" w:color="auto" w:fill="auto"/>
            <w:noWrap/>
            <w:vAlign w:val="bottom"/>
            <w:hideMark/>
          </w:tcPr>
          <w:p w14:paraId="129B0748" w14:textId="5F9F0E47" w:rsidR="00067C6D" w:rsidRPr="00F86424" w:rsidDel="002739DA" w:rsidRDefault="00067C6D" w:rsidP="003228B4">
            <w:pPr>
              <w:numPr>
                <w:ilvl w:val="0"/>
                <w:numId w:val="47"/>
              </w:numPr>
              <w:spacing w:after="0" w:line="240" w:lineRule="auto"/>
              <w:jc w:val="center"/>
              <w:rPr>
                <w:del w:id="2785" w:author="anna.resch88@gmail.com" w:date="2022-01-03T16:08:00Z"/>
                <w:rFonts w:asciiTheme="majorHAnsi" w:eastAsia="Times New Roman" w:hAnsiTheme="majorHAnsi" w:cstheme="majorHAnsi"/>
                <w:sz w:val="20"/>
                <w:szCs w:val="20"/>
                <w:lang w:val="en-US" w:eastAsia="de-DE"/>
                <w:rPrChange w:id="2786" w:author="anna.resch88@gmail.com" w:date="2022-01-04T09:34:00Z">
                  <w:rPr>
                    <w:del w:id="2787" w:author="anna.resch88@gmail.com" w:date="2022-01-03T16:08:00Z"/>
                    <w:rFonts w:asciiTheme="majorHAnsi" w:eastAsia="Times New Roman" w:hAnsiTheme="majorHAnsi" w:cstheme="majorHAnsi"/>
                    <w:sz w:val="20"/>
                    <w:szCs w:val="20"/>
                    <w:lang w:eastAsia="de-DE"/>
                  </w:rPr>
                </w:rPrChange>
              </w:rPr>
            </w:pPr>
            <w:bookmarkStart w:id="2788" w:name="_Toc92186796"/>
            <w:bookmarkStart w:id="2789" w:name="_Toc92187488"/>
            <w:bookmarkStart w:id="2790" w:name="_Toc92188180"/>
            <w:bookmarkStart w:id="2791" w:name="_Toc92188870"/>
            <w:bookmarkStart w:id="2792" w:name="_Toc92189525"/>
            <w:bookmarkStart w:id="2793" w:name="_Toc92190181"/>
            <w:bookmarkStart w:id="2794" w:name="_Toc92190837"/>
            <w:bookmarkEnd w:id="2788"/>
            <w:bookmarkEnd w:id="2789"/>
            <w:bookmarkEnd w:id="2790"/>
            <w:bookmarkEnd w:id="2791"/>
            <w:bookmarkEnd w:id="2792"/>
            <w:bookmarkEnd w:id="2793"/>
            <w:bookmarkEnd w:id="2794"/>
          </w:p>
        </w:tc>
        <w:tc>
          <w:tcPr>
            <w:tcW w:w="952" w:type="dxa"/>
            <w:tcBorders>
              <w:top w:val="nil"/>
              <w:left w:val="nil"/>
              <w:bottom w:val="nil"/>
              <w:right w:val="nil"/>
            </w:tcBorders>
            <w:shd w:val="clear" w:color="auto" w:fill="auto"/>
            <w:noWrap/>
            <w:vAlign w:val="bottom"/>
            <w:hideMark/>
          </w:tcPr>
          <w:p w14:paraId="60731D9C" w14:textId="73F3AEFA" w:rsidR="00067C6D" w:rsidRPr="00F86424" w:rsidDel="002739DA" w:rsidRDefault="00067C6D" w:rsidP="003228B4">
            <w:pPr>
              <w:numPr>
                <w:ilvl w:val="0"/>
                <w:numId w:val="47"/>
              </w:numPr>
              <w:spacing w:after="0" w:line="240" w:lineRule="auto"/>
              <w:jc w:val="center"/>
              <w:rPr>
                <w:del w:id="2795" w:author="anna.resch88@gmail.com" w:date="2022-01-03T16:08:00Z"/>
                <w:rFonts w:asciiTheme="majorHAnsi" w:eastAsia="Times New Roman" w:hAnsiTheme="majorHAnsi" w:cstheme="majorHAnsi"/>
                <w:sz w:val="20"/>
                <w:szCs w:val="20"/>
                <w:lang w:val="en-US" w:eastAsia="de-DE"/>
                <w:rPrChange w:id="2796" w:author="anna.resch88@gmail.com" w:date="2022-01-04T09:34:00Z">
                  <w:rPr>
                    <w:del w:id="2797" w:author="anna.resch88@gmail.com" w:date="2022-01-03T16:08:00Z"/>
                    <w:rFonts w:asciiTheme="majorHAnsi" w:eastAsia="Times New Roman" w:hAnsiTheme="majorHAnsi" w:cstheme="majorHAnsi"/>
                    <w:sz w:val="20"/>
                    <w:szCs w:val="20"/>
                    <w:lang w:eastAsia="de-DE"/>
                  </w:rPr>
                </w:rPrChange>
              </w:rPr>
            </w:pPr>
            <w:bookmarkStart w:id="2798" w:name="_Toc92186797"/>
            <w:bookmarkStart w:id="2799" w:name="_Toc92187489"/>
            <w:bookmarkStart w:id="2800" w:name="_Toc92188181"/>
            <w:bookmarkStart w:id="2801" w:name="_Toc92188871"/>
            <w:bookmarkStart w:id="2802" w:name="_Toc92189526"/>
            <w:bookmarkStart w:id="2803" w:name="_Toc92190182"/>
            <w:bookmarkStart w:id="2804" w:name="_Toc92190838"/>
            <w:bookmarkEnd w:id="2798"/>
            <w:bookmarkEnd w:id="2799"/>
            <w:bookmarkEnd w:id="2800"/>
            <w:bookmarkEnd w:id="2801"/>
            <w:bookmarkEnd w:id="2802"/>
            <w:bookmarkEnd w:id="2803"/>
            <w:bookmarkEnd w:id="2804"/>
          </w:p>
        </w:tc>
        <w:tc>
          <w:tcPr>
            <w:tcW w:w="1081" w:type="dxa"/>
            <w:tcBorders>
              <w:top w:val="nil"/>
              <w:left w:val="nil"/>
              <w:bottom w:val="nil"/>
              <w:right w:val="nil"/>
            </w:tcBorders>
            <w:shd w:val="clear" w:color="auto" w:fill="auto"/>
            <w:noWrap/>
            <w:vAlign w:val="bottom"/>
            <w:hideMark/>
          </w:tcPr>
          <w:p w14:paraId="3B43DC50" w14:textId="668CB051" w:rsidR="00067C6D" w:rsidRPr="00F86424" w:rsidDel="002739DA" w:rsidRDefault="00067C6D" w:rsidP="003228B4">
            <w:pPr>
              <w:numPr>
                <w:ilvl w:val="0"/>
                <w:numId w:val="47"/>
              </w:numPr>
              <w:spacing w:after="0" w:line="240" w:lineRule="auto"/>
              <w:jc w:val="center"/>
              <w:rPr>
                <w:del w:id="2805" w:author="anna.resch88@gmail.com" w:date="2022-01-03T16:08:00Z"/>
                <w:rFonts w:asciiTheme="majorHAnsi" w:eastAsia="Times New Roman" w:hAnsiTheme="majorHAnsi" w:cstheme="majorHAnsi"/>
                <w:sz w:val="20"/>
                <w:szCs w:val="20"/>
                <w:lang w:val="en-US" w:eastAsia="de-DE"/>
                <w:rPrChange w:id="2806" w:author="anna.resch88@gmail.com" w:date="2022-01-04T09:34:00Z">
                  <w:rPr>
                    <w:del w:id="2807" w:author="anna.resch88@gmail.com" w:date="2022-01-03T16:08:00Z"/>
                    <w:rFonts w:asciiTheme="majorHAnsi" w:eastAsia="Times New Roman" w:hAnsiTheme="majorHAnsi" w:cstheme="majorHAnsi"/>
                    <w:sz w:val="20"/>
                    <w:szCs w:val="20"/>
                    <w:lang w:eastAsia="de-DE"/>
                  </w:rPr>
                </w:rPrChange>
              </w:rPr>
            </w:pPr>
            <w:bookmarkStart w:id="2808" w:name="_Toc92186798"/>
            <w:bookmarkStart w:id="2809" w:name="_Toc92187490"/>
            <w:bookmarkStart w:id="2810" w:name="_Toc92188182"/>
            <w:bookmarkStart w:id="2811" w:name="_Toc92188872"/>
            <w:bookmarkStart w:id="2812" w:name="_Toc92189527"/>
            <w:bookmarkStart w:id="2813" w:name="_Toc92190183"/>
            <w:bookmarkStart w:id="2814" w:name="_Toc92190839"/>
            <w:bookmarkEnd w:id="2808"/>
            <w:bookmarkEnd w:id="2809"/>
            <w:bookmarkEnd w:id="2810"/>
            <w:bookmarkEnd w:id="2811"/>
            <w:bookmarkEnd w:id="2812"/>
            <w:bookmarkEnd w:id="2813"/>
            <w:bookmarkEnd w:id="2814"/>
          </w:p>
        </w:tc>
        <w:tc>
          <w:tcPr>
            <w:tcW w:w="1349" w:type="dxa"/>
            <w:tcBorders>
              <w:top w:val="nil"/>
              <w:left w:val="nil"/>
              <w:bottom w:val="nil"/>
              <w:right w:val="nil"/>
            </w:tcBorders>
            <w:shd w:val="clear" w:color="auto" w:fill="auto"/>
            <w:noWrap/>
            <w:vAlign w:val="bottom"/>
            <w:hideMark/>
          </w:tcPr>
          <w:p w14:paraId="3567BF75" w14:textId="3E550B3D" w:rsidR="00067C6D" w:rsidRPr="00F86424" w:rsidDel="002739DA" w:rsidRDefault="00067C6D" w:rsidP="003228B4">
            <w:pPr>
              <w:numPr>
                <w:ilvl w:val="0"/>
                <w:numId w:val="47"/>
              </w:numPr>
              <w:spacing w:after="0" w:line="240" w:lineRule="auto"/>
              <w:jc w:val="center"/>
              <w:rPr>
                <w:del w:id="2815" w:author="anna.resch88@gmail.com" w:date="2022-01-03T16:08:00Z"/>
                <w:rFonts w:asciiTheme="majorHAnsi" w:eastAsia="Times New Roman" w:hAnsiTheme="majorHAnsi" w:cstheme="majorHAnsi"/>
                <w:sz w:val="20"/>
                <w:szCs w:val="20"/>
                <w:lang w:val="en-US" w:eastAsia="de-DE"/>
                <w:rPrChange w:id="2816" w:author="anna.resch88@gmail.com" w:date="2022-01-04T09:34:00Z">
                  <w:rPr>
                    <w:del w:id="2817" w:author="anna.resch88@gmail.com" w:date="2022-01-03T16:08:00Z"/>
                    <w:rFonts w:asciiTheme="majorHAnsi" w:eastAsia="Times New Roman" w:hAnsiTheme="majorHAnsi" w:cstheme="majorHAnsi"/>
                    <w:sz w:val="20"/>
                    <w:szCs w:val="20"/>
                    <w:lang w:eastAsia="de-DE"/>
                  </w:rPr>
                </w:rPrChange>
              </w:rPr>
            </w:pPr>
            <w:bookmarkStart w:id="2818" w:name="_Toc92186799"/>
            <w:bookmarkStart w:id="2819" w:name="_Toc92187491"/>
            <w:bookmarkStart w:id="2820" w:name="_Toc92188183"/>
            <w:bookmarkStart w:id="2821" w:name="_Toc92188873"/>
            <w:bookmarkStart w:id="2822" w:name="_Toc92189528"/>
            <w:bookmarkStart w:id="2823" w:name="_Toc92190184"/>
            <w:bookmarkStart w:id="2824" w:name="_Toc92190840"/>
            <w:bookmarkEnd w:id="2818"/>
            <w:bookmarkEnd w:id="2819"/>
            <w:bookmarkEnd w:id="2820"/>
            <w:bookmarkEnd w:id="2821"/>
            <w:bookmarkEnd w:id="2822"/>
            <w:bookmarkEnd w:id="2823"/>
            <w:bookmarkEnd w:id="2824"/>
          </w:p>
        </w:tc>
        <w:tc>
          <w:tcPr>
            <w:tcW w:w="892" w:type="dxa"/>
            <w:tcBorders>
              <w:top w:val="nil"/>
              <w:left w:val="nil"/>
              <w:bottom w:val="nil"/>
              <w:right w:val="nil"/>
            </w:tcBorders>
            <w:shd w:val="clear" w:color="auto" w:fill="auto"/>
            <w:noWrap/>
            <w:vAlign w:val="bottom"/>
            <w:hideMark/>
          </w:tcPr>
          <w:p w14:paraId="6828AF89" w14:textId="5F9CE7A5" w:rsidR="00067C6D" w:rsidRPr="00F86424" w:rsidDel="002739DA" w:rsidRDefault="00067C6D" w:rsidP="003228B4">
            <w:pPr>
              <w:numPr>
                <w:ilvl w:val="0"/>
                <w:numId w:val="47"/>
              </w:numPr>
              <w:spacing w:after="0" w:line="240" w:lineRule="auto"/>
              <w:jc w:val="center"/>
              <w:rPr>
                <w:del w:id="2825" w:author="anna.resch88@gmail.com" w:date="2022-01-03T16:08:00Z"/>
                <w:rFonts w:asciiTheme="majorHAnsi" w:eastAsia="Times New Roman" w:hAnsiTheme="majorHAnsi" w:cstheme="majorHAnsi"/>
                <w:sz w:val="20"/>
                <w:szCs w:val="20"/>
                <w:lang w:val="en-US" w:eastAsia="de-DE"/>
                <w:rPrChange w:id="2826" w:author="anna.resch88@gmail.com" w:date="2022-01-04T09:34:00Z">
                  <w:rPr>
                    <w:del w:id="2827" w:author="anna.resch88@gmail.com" w:date="2022-01-03T16:08:00Z"/>
                    <w:rFonts w:asciiTheme="majorHAnsi" w:eastAsia="Times New Roman" w:hAnsiTheme="majorHAnsi" w:cstheme="majorHAnsi"/>
                    <w:sz w:val="20"/>
                    <w:szCs w:val="20"/>
                    <w:lang w:eastAsia="de-DE"/>
                  </w:rPr>
                </w:rPrChange>
              </w:rPr>
            </w:pPr>
            <w:bookmarkStart w:id="2828" w:name="_Toc92186800"/>
            <w:bookmarkStart w:id="2829" w:name="_Toc92187492"/>
            <w:bookmarkStart w:id="2830" w:name="_Toc92188184"/>
            <w:bookmarkStart w:id="2831" w:name="_Toc92188874"/>
            <w:bookmarkStart w:id="2832" w:name="_Toc92189529"/>
            <w:bookmarkStart w:id="2833" w:name="_Toc92190185"/>
            <w:bookmarkStart w:id="2834" w:name="_Toc92190841"/>
            <w:bookmarkEnd w:id="2828"/>
            <w:bookmarkEnd w:id="2829"/>
            <w:bookmarkEnd w:id="2830"/>
            <w:bookmarkEnd w:id="2831"/>
            <w:bookmarkEnd w:id="2832"/>
            <w:bookmarkEnd w:id="2833"/>
            <w:bookmarkEnd w:id="2834"/>
          </w:p>
        </w:tc>
        <w:tc>
          <w:tcPr>
            <w:tcW w:w="743" w:type="dxa"/>
            <w:tcBorders>
              <w:top w:val="nil"/>
              <w:left w:val="nil"/>
              <w:bottom w:val="nil"/>
              <w:right w:val="nil"/>
            </w:tcBorders>
            <w:shd w:val="clear" w:color="auto" w:fill="auto"/>
            <w:noWrap/>
            <w:vAlign w:val="bottom"/>
            <w:hideMark/>
          </w:tcPr>
          <w:p w14:paraId="7BE31845" w14:textId="216F7F88" w:rsidR="00067C6D" w:rsidRPr="00F86424" w:rsidDel="002739DA" w:rsidRDefault="00067C6D" w:rsidP="003228B4">
            <w:pPr>
              <w:numPr>
                <w:ilvl w:val="0"/>
                <w:numId w:val="47"/>
              </w:numPr>
              <w:spacing w:after="0" w:line="240" w:lineRule="auto"/>
              <w:jc w:val="center"/>
              <w:rPr>
                <w:del w:id="2835" w:author="anna.resch88@gmail.com" w:date="2022-01-03T16:08:00Z"/>
                <w:rFonts w:asciiTheme="majorHAnsi" w:eastAsia="Times New Roman" w:hAnsiTheme="majorHAnsi" w:cstheme="majorHAnsi"/>
                <w:sz w:val="20"/>
                <w:szCs w:val="20"/>
                <w:lang w:val="en-US" w:eastAsia="de-DE"/>
                <w:rPrChange w:id="2836" w:author="anna.resch88@gmail.com" w:date="2022-01-04T09:34:00Z">
                  <w:rPr>
                    <w:del w:id="2837" w:author="anna.resch88@gmail.com" w:date="2022-01-03T16:08:00Z"/>
                    <w:rFonts w:asciiTheme="majorHAnsi" w:eastAsia="Times New Roman" w:hAnsiTheme="majorHAnsi" w:cstheme="majorHAnsi"/>
                    <w:sz w:val="20"/>
                    <w:szCs w:val="20"/>
                    <w:lang w:eastAsia="de-DE"/>
                  </w:rPr>
                </w:rPrChange>
              </w:rPr>
            </w:pPr>
            <w:bookmarkStart w:id="2838" w:name="_Toc92186801"/>
            <w:bookmarkStart w:id="2839" w:name="_Toc92187493"/>
            <w:bookmarkStart w:id="2840" w:name="_Toc92188185"/>
            <w:bookmarkStart w:id="2841" w:name="_Toc92188875"/>
            <w:bookmarkStart w:id="2842" w:name="_Toc92189530"/>
            <w:bookmarkStart w:id="2843" w:name="_Toc92190186"/>
            <w:bookmarkStart w:id="2844" w:name="_Toc92190842"/>
            <w:bookmarkEnd w:id="2838"/>
            <w:bookmarkEnd w:id="2839"/>
            <w:bookmarkEnd w:id="2840"/>
            <w:bookmarkEnd w:id="2841"/>
            <w:bookmarkEnd w:id="2842"/>
            <w:bookmarkEnd w:id="2843"/>
            <w:bookmarkEnd w:id="2844"/>
          </w:p>
        </w:tc>
        <w:tc>
          <w:tcPr>
            <w:tcW w:w="989" w:type="dxa"/>
            <w:tcBorders>
              <w:top w:val="nil"/>
              <w:left w:val="nil"/>
              <w:bottom w:val="nil"/>
              <w:right w:val="nil"/>
            </w:tcBorders>
            <w:shd w:val="clear" w:color="auto" w:fill="auto"/>
            <w:noWrap/>
            <w:vAlign w:val="bottom"/>
            <w:hideMark/>
          </w:tcPr>
          <w:p w14:paraId="522718C9" w14:textId="4D7C4F09" w:rsidR="00067C6D" w:rsidRPr="00F86424" w:rsidDel="002739DA" w:rsidRDefault="00067C6D" w:rsidP="003228B4">
            <w:pPr>
              <w:numPr>
                <w:ilvl w:val="0"/>
                <w:numId w:val="47"/>
              </w:numPr>
              <w:spacing w:after="0" w:line="240" w:lineRule="auto"/>
              <w:jc w:val="center"/>
              <w:rPr>
                <w:del w:id="2845" w:author="anna.resch88@gmail.com" w:date="2022-01-03T16:08:00Z"/>
                <w:rFonts w:asciiTheme="majorHAnsi" w:eastAsia="Times New Roman" w:hAnsiTheme="majorHAnsi" w:cstheme="majorHAnsi"/>
                <w:sz w:val="20"/>
                <w:szCs w:val="20"/>
                <w:lang w:val="en-US" w:eastAsia="de-DE"/>
                <w:rPrChange w:id="2846" w:author="anna.resch88@gmail.com" w:date="2022-01-04T09:34:00Z">
                  <w:rPr>
                    <w:del w:id="2847" w:author="anna.resch88@gmail.com" w:date="2022-01-03T16:08:00Z"/>
                    <w:rFonts w:asciiTheme="majorHAnsi" w:eastAsia="Times New Roman" w:hAnsiTheme="majorHAnsi" w:cstheme="majorHAnsi"/>
                    <w:sz w:val="20"/>
                    <w:szCs w:val="20"/>
                    <w:lang w:eastAsia="de-DE"/>
                  </w:rPr>
                </w:rPrChange>
              </w:rPr>
            </w:pPr>
            <w:bookmarkStart w:id="2848" w:name="_Toc92186802"/>
            <w:bookmarkStart w:id="2849" w:name="_Toc92187494"/>
            <w:bookmarkStart w:id="2850" w:name="_Toc92188186"/>
            <w:bookmarkStart w:id="2851" w:name="_Toc92188876"/>
            <w:bookmarkStart w:id="2852" w:name="_Toc92189531"/>
            <w:bookmarkStart w:id="2853" w:name="_Toc92190187"/>
            <w:bookmarkStart w:id="2854" w:name="_Toc92190843"/>
            <w:bookmarkEnd w:id="2848"/>
            <w:bookmarkEnd w:id="2849"/>
            <w:bookmarkEnd w:id="2850"/>
            <w:bookmarkEnd w:id="2851"/>
            <w:bookmarkEnd w:id="2852"/>
            <w:bookmarkEnd w:id="2853"/>
            <w:bookmarkEnd w:id="2854"/>
          </w:p>
        </w:tc>
        <w:tc>
          <w:tcPr>
            <w:tcW w:w="898" w:type="dxa"/>
            <w:tcBorders>
              <w:top w:val="nil"/>
              <w:left w:val="nil"/>
              <w:bottom w:val="nil"/>
              <w:right w:val="nil"/>
            </w:tcBorders>
            <w:shd w:val="clear" w:color="auto" w:fill="auto"/>
            <w:noWrap/>
            <w:vAlign w:val="bottom"/>
            <w:hideMark/>
          </w:tcPr>
          <w:p w14:paraId="40EEAB77" w14:textId="34F0E2D0" w:rsidR="00067C6D" w:rsidRPr="00F86424" w:rsidDel="002739DA" w:rsidRDefault="00067C6D" w:rsidP="003228B4">
            <w:pPr>
              <w:numPr>
                <w:ilvl w:val="0"/>
                <w:numId w:val="47"/>
              </w:numPr>
              <w:spacing w:after="0" w:line="240" w:lineRule="auto"/>
              <w:jc w:val="center"/>
              <w:rPr>
                <w:del w:id="2855" w:author="anna.resch88@gmail.com" w:date="2022-01-03T16:08:00Z"/>
                <w:rFonts w:asciiTheme="majorHAnsi" w:eastAsia="Times New Roman" w:hAnsiTheme="majorHAnsi" w:cstheme="majorHAnsi"/>
                <w:sz w:val="20"/>
                <w:szCs w:val="20"/>
                <w:lang w:val="en-US" w:eastAsia="de-DE"/>
                <w:rPrChange w:id="2856" w:author="anna.resch88@gmail.com" w:date="2022-01-04T09:34:00Z">
                  <w:rPr>
                    <w:del w:id="2857" w:author="anna.resch88@gmail.com" w:date="2022-01-03T16:08:00Z"/>
                    <w:rFonts w:asciiTheme="majorHAnsi" w:eastAsia="Times New Roman" w:hAnsiTheme="majorHAnsi" w:cstheme="majorHAnsi"/>
                    <w:sz w:val="20"/>
                    <w:szCs w:val="20"/>
                    <w:lang w:eastAsia="de-DE"/>
                  </w:rPr>
                </w:rPrChange>
              </w:rPr>
            </w:pPr>
            <w:bookmarkStart w:id="2858" w:name="_Toc92186803"/>
            <w:bookmarkStart w:id="2859" w:name="_Toc92187495"/>
            <w:bookmarkStart w:id="2860" w:name="_Toc92188187"/>
            <w:bookmarkStart w:id="2861" w:name="_Toc92188877"/>
            <w:bookmarkStart w:id="2862" w:name="_Toc92189532"/>
            <w:bookmarkStart w:id="2863" w:name="_Toc92190188"/>
            <w:bookmarkStart w:id="2864" w:name="_Toc92190844"/>
            <w:bookmarkEnd w:id="2858"/>
            <w:bookmarkEnd w:id="2859"/>
            <w:bookmarkEnd w:id="2860"/>
            <w:bookmarkEnd w:id="2861"/>
            <w:bookmarkEnd w:id="2862"/>
            <w:bookmarkEnd w:id="2863"/>
            <w:bookmarkEnd w:id="2864"/>
          </w:p>
        </w:tc>
        <w:bookmarkStart w:id="2865" w:name="_Toc92186804"/>
        <w:bookmarkStart w:id="2866" w:name="_Toc92187496"/>
        <w:bookmarkStart w:id="2867" w:name="_Toc92188188"/>
        <w:bookmarkStart w:id="2868" w:name="_Toc92188878"/>
        <w:bookmarkStart w:id="2869" w:name="_Toc92189533"/>
        <w:bookmarkStart w:id="2870" w:name="_Toc92190189"/>
        <w:bookmarkStart w:id="2871" w:name="_Toc92190845"/>
        <w:bookmarkEnd w:id="2865"/>
        <w:bookmarkEnd w:id="2866"/>
        <w:bookmarkEnd w:id="2867"/>
        <w:bookmarkEnd w:id="2868"/>
        <w:bookmarkEnd w:id="2869"/>
        <w:bookmarkEnd w:id="2870"/>
        <w:bookmarkEnd w:id="2871"/>
      </w:tr>
      <w:tr w:rsidR="00067C6D" w:rsidRPr="009E3BE9" w:rsidDel="002739DA" w14:paraId="46A500E5" w14:textId="2944999B" w:rsidTr="00D830B0">
        <w:trPr>
          <w:trHeight w:val="290"/>
          <w:del w:id="2872"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46260D7B" w14:textId="7A9DD139" w:rsidR="00067C6D" w:rsidRPr="00F86424" w:rsidDel="002739DA" w:rsidRDefault="00067C6D" w:rsidP="003228B4">
            <w:pPr>
              <w:numPr>
                <w:ilvl w:val="0"/>
                <w:numId w:val="47"/>
              </w:numPr>
              <w:spacing w:after="0" w:line="240" w:lineRule="auto"/>
              <w:jc w:val="both"/>
              <w:rPr>
                <w:del w:id="2873" w:author="anna.resch88@gmail.com" w:date="2022-01-03T16:08:00Z"/>
                <w:rFonts w:asciiTheme="majorHAnsi" w:eastAsia="Times New Roman" w:hAnsiTheme="majorHAnsi" w:cstheme="majorHAnsi"/>
                <w:color w:val="000000"/>
                <w:lang w:val="en-US" w:eastAsia="de-DE"/>
                <w:rPrChange w:id="2874" w:author="anna.resch88@gmail.com" w:date="2022-01-04T09:34:00Z">
                  <w:rPr>
                    <w:del w:id="2875" w:author="anna.resch88@gmail.com" w:date="2022-01-03T16:08:00Z"/>
                    <w:rFonts w:asciiTheme="majorHAnsi" w:eastAsia="Times New Roman" w:hAnsiTheme="majorHAnsi" w:cstheme="majorHAnsi"/>
                    <w:color w:val="000000"/>
                    <w:lang w:eastAsia="de-DE"/>
                  </w:rPr>
                </w:rPrChange>
              </w:rPr>
            </w:pPr>
            <w:del w:id="2876" w:author="anna.resch88@gmail.com" w:date="2022-01-03T16:08:00Z">
              <w:r w:rsidRPr="00F86424" w:rsidDel="002739DA">
                <w:rPr>
                  <w:rFonts w:asciiTheme="majorHAnsi" w:eastAsia="Times New Roman" w:hAnsiTheme="majorHAnsi" w:cstheme="majorHAnsi"/>
                  <w:color w:val="000000"/>
                  <w:lang w:val="en-US" w:eastAsia="de-DE"/>
                  <w:rPrChange w:id="2877" w:author="anna.resch88@gmail.com" w:date="2022-01-04T09:34:00Z">
                    <w:rPr>
                      <w:rFonts w:asciiTheme="majorHAnsi" w:eastAsia="Times New Roman" w:hAnsiTheme="majorHAnsi" w:cstheme="majorHAnsi"/>
                      <w:color w:val="000000"/>
                      <w:lang w:eastAsia="de-DE"/>
                    </w:rPr>
                  </w:rPrChange>
                </w:rPr>
                <w:delText>ULD-V40-ULD, sample 1</w:delText>
              </w:r>
              <w:bookmarkStart w:id="2878" w:name="_Toc92186805"/>
              <w:bookmarkStart w:id="2879" w:name="_Toc92187497"/>
              <w:bookmarkStart w:id="2880" w:name="_Toc92188189"/>
              <w:bookmarkStart w:id="2881" w:name="_Toc92188879"/>
              <w:bookmarkStart w:id="2882" w:name="_Toc92189534"/>
              <w:bookmarkStart w:id="2883" w:name="_Toc92190190"/>
              <w:bookmarkStart w:id="2884" w:name="_Toc92190846"/>
              <w:bookmarkEnd w:id="2878"/>
              <w:bookmarkEnd w:id="2879"/>
              <w:bookmarkEnd w:id="2880"/>
              <w:bookmarkEnd w:id="2881"/>
              <w:bookmarkEnd w:id="2882"/>
              <w:bookmarkEnd w:id="2883"/>
              <w:bookmarkEnd w:id="2884"/>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3CE0014C" w14:textId="5AD20D1E" w:rsidR="00067C6D" w:rsidRPr="00F86424" w:rsidDel="002739DA" w:rsidRDefault="00067C6D" w:rsidP="003228B4">
            <w:pPr>
              <w:numPr>
                <w:ilvl w:val="0"/>
                <w:numId w:val="47"/>
              </w:numPr>
              <w:spacing w:after="0" w:line="240" w:lineRule="auto"/>
              <w:jc w:val="center"/>
              <w:rPr>
                <w:del w:id="2885" w:author="anna.resch88@gmail.com" w:date="2022-01-03T16:08:00Z"/>
                <w:rFonts w:asciiTheme="majorHAnsi" w:eastAsia="Times New Roman" w:hAnsiTheme="majorHAnsi" w:cstheme="majorHAnsi"/>
                <w:color w:val="000000"/>
                <w:lang w:val="en-US" w:eastAsia="de-DE"/>
                <w:rPrChange w:id="2886" w:author="anna.resch88@gmail.com" w:date="2022-01-04T09:34:00Z">
                  <w:rPr>
                    <w:del w:id="2887" w:author="anna.resch88@gmail.com" w:date="2022-01-03T16:08:00Z"/>
                    <w:rFonts w:asciiTheme="majorHAnsi" w:eastAsia="Times New Roman" w:hAnsiTheme="majorHAnsi" w:cstheme="majorHAnsi"/>
                    <w:color w:val="000000"/>
                    <w:lang w:eastAsia="de-DE"/>
                  </w:rPr>
                </w:rPrChange>
              </w:rPr>
            </w:pPr>
            <w:del w:id="2888" w:author="anna.resch88@gmail.com" w:date="2022-01-03T16:08:00Z">
              <w:r w:rsidRPr="00F86424" w:rsidDel="002739DA">
                <w:rPr>
                  <w:rFonts w:asciiTheme="majorHAnsi" w:eastAsia="Times New Roman" w:hAnsiTheme="majorHAnsi" w:cstheme="majorHAnsi"/>
                  <w:color w:val="000000"/>
                  <w:lang w:val="en-US" w:eastAsia="de-DE"/>
                  <w:rPrChange w:id="2889" w:author="anna.resch88@gmail.com" w:date="2022-01-04T09:34:00Z">
                    <w:rPr>
                      <w:rFonts w:asciiTheme="majorHAnsi" w:eastAsia="Times New Roman" w:hAnsiTheme="majorHAnsi" w:cstheme="majorHAnsi"/>
                      <w:color w:val="000000"/>
                      <w:lang w:eastAsia="de-DE"/>
                    </w:rPr>
                  </w:rPrChange>
                </w:rPr>
                <w:delText>20%</w:delText>
              </w:r>
              <w:bookmarkStart w:id="2890" w:name="_Toc92186806"/>
              <w:bookmarkStart w:id="2891" w:name="_Toc92187498"/>
              <w:bookmarkStart w:id="2892" w:name="_Toc92188190"/>
              <w:bookmarkStart w:id="2893" w:name="_Toc92188880"/>
              <w:bookmarkStart w:id="2894" w:name="_Toc92189535"/>
              <w:bookmarkStart w:id="2895" w:name="_Toc92190191"/>
              <w:bookmarkStart w:id="2896" w:name="_Toc92190847"/>
              <w:bookmarkEnd w:id="2890"/>
              <w:bookmarkEnd w:id="2891"/>
              <w:bookmarkEnd w:id="2892"/>
              <w:bookmarkEnd w:id="2893"/>
              <w:bookmarkEnd w:id="2894"/>
              <w:bookmarkEnd w:id="2895"/>
              <w:bookmarkEnd w:id="2896"/>
            </w:del>
          </w:p>
        </w:tc>
        <w:tc>
          <w:tcPr>
            <w:tcW w:w="937" w:type="dxa"/>
            <w:tcBorders>
              <w:top w:val="single" w:sz="4" w:space="0" w:color="auto"/>
              <w:left w:val="nil"/>
              <w:bottom w:val="single" w:sz="4" w:space="0" w:color="auto"/>
              <w:right w:val="single" w:sz="4" w:space="0" w:color="auto"/>
            </w:tcBorders>
            <w:shd w:val="clear" w:color="000000" w:fill="A9D08E"/>
            <w:noWrap/>
            <w:vAlign w:val="bottom"/>
            <w:hideMark/>
          </w:tcPr>
          <w:p w14:paraId="789EA3BD" w14:textId="1A4A62FB" w:rsidR="00067C6D" w:rsidRPr="00F86424" w:rsidDel="002739DA" w:rsidRDefault="00067C6D" w:rsidP="003228B4">
            <w:pPr>
              <w:numPr>
                <w:ilvl w:val="0"/>
                <w:numId w:val="47"/>
              </w:numPr>
              <w:spacing w:after="0" w:line="240" w:lineRule="auto"/>
              <w:jc w:val="center"/>
              <w:rPr>
                <w:del w:id="2897" w:author="anna.resch88@gmail.com" w:date="2022-01-03T16:08:00Z"/>
                <w:rFonts w:asciiTheme="majorHAnsi" w:eastAsia="Times New Roman" w:hAnsiTheme="majorHAnsi" w:cstheme="majorHAnsi"/>
                <w:color w:val="000000"/>
                <w:lang w:val="en-US" w:eastAsia="de-DE"/>
                <w:rPrChange w:id="2898" w:author="anna.resch88@gmail.com" w:date="2022-01-04T09:34:00Z">
                  <w:rPr>
                    <w:del w:id="2899" w:author="anna.resch88@gmail.com" w:date="2022-01-03T16:08:00Z"/>
                    <w:rFonts w:asciiTheme="majorHAnsi" w:eastAsia="Times New Roman" w:hAnsiTheme="majorHAnsi" w:cstheme="majorHAnsi"/>
                    <w:color w:val="000000"/>
                    <w:lang w:eastAsia="de-DE"/>
                  </w:rPr>
                </w:rPrChange>
              </w:rPr>
            </w:pPr>
            <w:del w:id="2900" w:author="anna.resch88@gmail.com" w:date="2022-01-03T16:08:00Z">
              <w:r w:rsidRPr="00F86424" w:rsidDel="002739DA">
                <w:rPr>
                  <w:rFonts w:asciiTheme="majorHAnsi" w:eastAsia="Times New Roman" w:hAnsiTheme="majorHAnsi" w:cstheme="majorHAnsi"/>
                  <w:color w:val="000000"/>
                  <w:lang w:val="en-US" w:eastAsia="de-DE"/>
                  <w:rPrChange w:id="2901" w:author="anna.resch88@gmail.com" w:date="2022-01-04T09:34:00Z">
                    <w:rPr>
                      <w:rFonts w:asciiTheme="majorHAnsi" w:eastAsia="Times New Roman" w:hAnsiTheme="majorHAnsi" w:cstheme="majorHAnsi"/>
                      <w:color w:val="000000"/>
                      <w:lang w:eastAsia="de-DE"/>
                    </w:rPr>
                  </w:rPrChange>
                </w:rPr>
                <w:delText>water</w:delText>
              </w:r>
              <w:bookmarkStart w:id="2902" w:name="_Toc92186807"/>
              <w:bookmarkStart w:id="2903" w:name="_Toc92187499"/>
              <w:bookmarkStart w:id="2904" w:name="_Toc92188191"/>
              <w:bookmarkStart w:id="2905" w:name="_Toc92188881"/>
              <w:bookmarkStart w:id="2906" w:name="_Toc92189536"/>
              <w:bookmarkStart w:id="2907" w:name="_Toc92190192"/>
              <w:bookmarkStart w:id="2908" w:name="_Toc92190848"/>
              <w:bookmarkEnd w:id="2902"/>
              <w:bookmarkEnd w:id="2903"/>
              <w:bookmarkEnd w:id="2904"/>
              <w:bookmarkEnd w:id="2905"/>
              <w:bookmarkEnd w:id="2906"/>
              <w:bookmarkEnd w:id="2907"/>
              <w:bookmarkEnd w:id="2908"/>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78FC6F69" w14:textId="216D02CD" w:rsidR="00067C6D" w:rsidRPr="00F86424" w:rsidDel="002739DA" w:rsidRDefault="00067C6D" w:rsidP="003228B4">
            <w:pPr>
              <w:numPr>
                <w:ilvl w:val="0"/>
                <w:numId w:val="47"/>
              </w:numPr>
              <w:spacing w:after="0" w:line="240" w:lineRule="auto"/>
              <w:jc w:val="center"/>
              <w:rPr>
                <w:del w:id="2909" w:author="anna.resch88@gmail.com" w:date="2022-01-03T16:08:00Z"/>
                <w:rFonts w:asciiTheme="majorHAnsi" w:eastAsia="Times New Roman" w:hAnsiTheme="majorHAnsi" w:cstheme="majorHAnsi"/>
                <w:color w:val="000000"/>
                <w:lang w:val="en-US" w:eastAsia="de-DE"/>
                <w:rPrChange w:id="2910" w:author="anna.resch88@gmail.com" w:date="2022-01-04T09:34:00Z">
                  <w:rPr>
                    <w:del w:id="2911" w:author="anna.resch88@gmail.com" w:date="2022-01-03T16:08:00Z"/>
                    <w:rFonts w:asciiTheme="majorHAnsi" w:eastAsia="Times New Roman" w:hAnsiTheme="majorHAnsi" w:cstheme="majorHAnsi"/>
                    <w:color w:val="000000"/>
                    <w:lang w:eastAsia="de-DE"/>
                  </w:rPr>
                </w:rPrChange>
              </w:rPr>
            </w:pPr>
            <w:del w:id="2912" w:author="anna.resch88@gmail.com" w:date="2022-01-03T16:08:00Z">
              <w:r w:rsidRPr="00F86424" w:rsidDel="002739DA">
                <w:rPr>
                  <w:rFonts w:asciiTheme="majorHAnsi" w:eastAsia="Times New Roman" w:hAnsiTheme="majorHAnsi" w:cstheme="majorHAnsi"/>
                  <w:color w:val="000000"/>
                  <w:lang w:val="en-US" w:eastAsia="de-DE"/>
                  <w:rPrChange w:id="2913" w:author="anna.resch88@gmail.com" w:date="2022-01-04T09:34:00Z">
                    <w:rPr>
                      <w:rFonts w:asciiTheme="majorHAnsi" w:eastAsia="Times New Roman" w:hAnsiTheme="majorHAnsi" w:cstheme="majorHAnsi"/>
                      <w:color w:val="000000"/>
                      <w:lang w:eastAsia="de-DE"/>
                    </w:rPr>
                  </w:rPrChange>
                </w:rPr>
                <w:delText>RF</w:delText>
              </w:r>
              <w:bookmarkStart w:id="2914" w:name="_Toc92186808"/>
              <w:bookmarkStart w:id="2915" w:name="_Toc92187500"/>
              <w:bookmarkStart w:id="2916" w:name="_Toc92188192"/>
              <w:bookmarkStart w:id="2917" w:name="_Toc92188882"/>
              <w:bookmarkStart w:id="2918" w:name="_Toc92189537"/>
              <w:bookmarkStart w:id="2919" w:name="_Toc92190193"/>
              <w:bookmarkStart w:id="2920" w:name="_Toc92190849"/>
              <w:bookmarkEnd w:id="2914"/>
              <w:bookmarkEnd w:id="2915"/>
              <w:bookmarkEnd w:id="2916"/>
              <w:bookmarkEnd w:id="2917"/>
              <w:bookmarkEnd w:id="2918"/>
              <w:bookmarkEnd w:id="2919"/>
              <w:bookmarkEnd w:id="2920"/>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074B02C3" w14:textId="25762F98" w:rsidR="00067C6D" w:rsidRPr="00F86424" w:rsidDel="002739DA" w:rsidRDefault="00067C6D" w:rsidP="003228B4">
            <w:pPr>
              <w:numPr>
                <w:ilvl w:val="0"/>
                <w:numId w:val="47"/>
              </w:numPr>
              <w:spacing w:after="0" w:line="240" w:lineRule="auto"/>
              <w:jc w:val="center"/>
              <w:rPr>
                <w:del w:id="2921" w:author="anna.resch88@gmail.com" w:date="2022-01-03T16:08:00Z"/>
                <w:rFonts w:asciiTheme="majorHAnsi" w:eastAsia="Times New Roman" w:hAnsiTheme="majorHAnsi" w:cstheme="majorHAnsi"/>
                <w:color w:val="000000"/>
                <w:lang w:val="en-US" w:eastAsia="de-DE"/>
                <w:rPrChange w:id="2922" w:author="anna.resch88@gmail.com" w:date="2022-01-04T09:34:00Z">
                  <w:rPr>
                    <w:del w:id="2923" w:author="anna.resch88@gmail.com" w:date="2022-01-03T16:08:00Z"/>
                    <w:rFonts w:asciiTheme="majorHAnsi" w:eastAsia="Times New Roman" w:hAnsiTheme="majorHAnsi" w:cstheme="majorHAnsi"/>
                    <w:color w:val="000000"/>
                    <w:lang w:eastAsia="de-DE"/>
                  </w:rPr>
                </w:rPrChange>
              </w:rPr>
            </w:pPr>
            <w:del w:id="2924" w:author="anna.resch88@gmail.com" w:date="2022-01-03T16:08:00Z">
              <w:r w:rsidRPr="00F86424" w:rsidDel="002739DA">
                <w:rPr>
                  <w:rFonts w:asciiTheme="majorHAnsi" w:eastAsia="Times New Roman" w:hAnsiTheme="majorHAnsi" w:cstheme="majorHAnsi"/>
                  <w:color w:val="000000"/>
                  <w:lang w:val="en-US" w:eastAsia="de-DE"/>
                  <w:rPrChange w:id="2925" w:author="anna.resch88@gmail.com" w:date="2022-01-04T09:34:00Z">
                    <w:rPr>
                      <w:rFonts w:asciiTheme="majorHAnsi" w:eastAsia="Times New Roman" w:hAnsiTheme="majorHAnsi" w:cstheme="majorHAnsi"/>
                      <w:color w:val="000000"/>
                      <w:lang w:eastAsia="de-DE"/>
                    </w:rPr>
                  </w:rPrChange>
                </w:rPr>
                <w:delText>50.7</w:delText>
              </w:r>
              <w:bookmarkStart w:id="2926" w:name="_Toc92186809"/>
              <w:bookmarkStart w:id="2927" w:name="_Toc92187501"/>
              <w:bookmarkStart w:id="2928" w:name="_Toc92188193"/>
              <w:bookmarkStart w:id="2929" w:name="_Toc92188883"/>
              <w:bookmarkStart w:id="2930" w:name="_Toc92189538"/>
              <w:bookmarkStart w:id="2931" w:name="_Toc92190194"/>
              <w:bookmarkStart w:id="2932" w:name="_Toc92190850"/>
              <w:bookmarkEnd w:id="2926"/>
              <w:bookmarkEnd w:id="2927"/>
              <w:bookmarkEnd w:id="2928"/>
              <w:bookmarkEnd w:id="2929"/>
              <w:bookmarkEnd w:id="2930"/>
              <w:bookmarkEnd w:id="2931"/>
              <w:bookmarkEnd w:id="2932"/>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3B5B0CE" w14:textId="7A1FCF3E" w:rsidR="00067C6D" w:rsidRPr="00F86424" w:rsidDel="002739DA" w:rsidRDefault="00067C6D" w:rsidP="003228B4">
            <w:pPr>
              <w:numPr>
                <w:ilvl w:val="0"/>
                <w:numId w:val="47"/>
              </w:numPr>
              <w:spacing w:after="0" w:line="240" w:lineRule="auto"/>
              <w:jc w:val="center"/>
              <w:rPr>
                <w:del w:id="2933" w:author="anna.resch88@gmail.com" w:date="2022-01-03T16:08:00Z"/>
                <w:rFonts w:asciiTheme="majorHAnsi" w:eastAsia="Times New Roman" w:hAnsiTheme="majorHAnsi" w:cstheme="majorHAnsi"/>
                <w:color w:val="000000"/>
                <w:lang w:val="en-US" w:eastAsia="de-DE"/>
                <w:rPrChange w:id="2934" w:author="anna.resch88@gmail.com" w:date="2022-01-04T09:34:00Z">
                  <w:rPr>
                    <w:del w:id="2935" w:author="anna.resch88@gmail.com" w:date="2022-01-03T16:08:00Z"/>
                    <w:rFonts w:asciiTheme="majorHAnsi" w:eastAsia="Times New Roman" w:hAnsiTheme="majorHAnsi" w:cstheme="majorHAnsi"/>
                    <w:color w:val="000000"/>
                    <w:lang w:eastAsia="de-DE"/>
                  </w:rPr>
                </w:rPrChange>
              </w:rPr>
            </w:pPr>
            <w:del w:id="2936" w:author="anna.resch88@gmail.com" w:date="2022-01-03T16:08:00Z">
              <w:r w:rsidRPr="00F86424" w:rsidDel="002739DA">
                <w:rPr>
                  <w:rFonts w:asciiTheme="majorHAnsi" w:eastAsia="Times New Roman" w:hAnsiTheme="majorHAnsi" w:cstheme="majorHAnsi"/>
                  <w:color w:val="000000"/>
                  <w:lang w:val="en-US" w:eastAsia="de-DE"/>
                  <w:rPrChange w:id="2937" w:author="anna.resch88@gmail.com" w:date="2022-01-04T09:34:00Z">
                    <w:rPr>
                      <w:rFonts w:asciiTheme="majorHAnsi" w:eastAsia="Times New Roman" w:hAnsiTheme="majorHAnsi" w:cstheme="majorHAnsi"/>
                      <w:color w:val="000000"/>
                      <w:lang w:eastAsia="de-DE"/>
                    </w:rPr>
                  </w:rPrChange>
                </w:rPr>
                <w:delText>15</w:delText>
              </w:r>
              <w:bookmarkStart w:id="2938" w:name="_Toc92186810"/>
              <w:bookmarkStart w:id="2939" w:name="_Toc92187502"/>
              <w:bookmarkStart w:id="2940" w:name="_Toc92188194"/>
              <w:bookmarkStart w:id="2941" w:name="_Toc92188884"/>
              <w:bookmarkStart w:id="2942" w:name="_Toc92189539"/>
              <w:bookmarkStart w:id="2943" w:name="_Toc92190195"/>
              <w:bookmarkStart w:id="2944" w:name="_Toc92190851"/>
              <w:bookmarkEnd w:id="2938"/>
              <w:bookmarkEnd w:id="2939"/>
              <w:bookmarkEnd w:id="2940"/>
              <w:bookmarkEnd w:id="2941"/>
              <w:bookmarkEnd w:id="2942"/>
              <w:bookmarkEnd w:id="2943"/>
              <w:bookmarkEnd w:id="2944"/>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4C4CB0FE" w14:textId="0F3E2F03" w:rsidR="00067C6D" w:rsidRPr="00F86424" w:rsidDel="002739DA" w:rsidRDefault="00067C6D" w:rsidP="003228B4">
            <w:pPr>
              <w:numPr>
                <w:ilvl w:val="0"/>
                <w:numId w:val="47"/>
              </w:numPr>
              <w:spacing w:after="0" w:line="240" w:lineRule="auto"/>
              <w:jc w:val="center"/>
              <w:rPr>
                <w:del w:id="2945" w:author="anna.resch88@gmail.com" w:date="2022-01-03T16:08:00Z"/>
                <w:rFonts w:asciiTheme="majorHAnsi" w:eastAsia="Times New Roman" w:hAnsiTheme="majorHAnsi" w:cstheme="majorHAnsi"/>
                <w:color w:val="000000"/>
                <w:lang w:val="en-US" w:eastAsia="de-DE"/>
                <w:rPrChange w:id="2946" w:author="anna.resch88@gmail.com" w:date="2022-01-04T09:34:00Z">
                  <w:rPr>
                    <w:del w:id="2947" w:author="anna.resch88@gmail.com" w:date="2022-01-03T16:08:00Z"/>
                    <w:rFonts w:asciiTheme="majorHAnsi" w:eastAsia="Times New Roman" w:hAnsiTheme="majorHAnsi" w:cstheme="majorHAnsi"/>
                    <w:color w:val="000000"/>
                    <w:lang w:eastAsia="de-DE"/>
                  </w:rPr>
                </w:rPrChange>
              </w:rPr>
            </w:pPr>
            <w:del w:id="2948" w:author="anna.resch88@gmail.com" w:date="2022-01-03T16:08:00Z">
              <w:r w:rsidRPr="00F86424" w:rsidDel="002739DA">
                <w:rPr>
                  <w:rFonts w:asciiTheme="majorHAnsi" w:eastAsia="Times New Roman" w:hAnsiTheme="majorHAnsi" w:cstheme="majorHAnsi"/>
                  <w:color w:val="000000"/>
                  <w:lang w:val="en-US" w:eastAsia="de-DE"/>
                  <w:rPrChange w:id="2949" w:author="anna.resch88@gmail.com" w:date="2022-01-04T09:34:00Z">
                    <w:rPr>
                      <w:rFonts w:asciiTheme="majorHAnsi" w:eastAsia="Times New Roman" w:hAnsiTheme="majorHAnsi" w:cstheme="majorHAnsi"/>
                      <w:color w:val="000000"/>
                      <w:lang w:eastAsia="de-DE"/>
                    </w:rPr>
                  </w:rPrChange>
                </w:rPr>
                <w:delText>86.20</w:delText>
              </w:r>
              <w:bookmarkStart w:id="2950" w:name="_Toc92186811"/>
              <w:bookmarkStart w:id="2951" w:name="_Toc92187503"/>
              <w:bookmarkStart w:id="2952" w:name="_Toc92188195"/>
              <w:bookmarkStart w:id="2953" w:name="_Toc92188885"/>
              <w:bookmarkStart w:id="2954" w:name="_Toc92189540"/>
              <w:bookmarkStart w:id="2955" w:name="_Toc92190196"/>
              <w:bookmarkStart w:id="2956" w:name="_Toc92190852"/>
              <w:bookmarkEnd w:id="2950"/>
              <w:bookmarkEnd w:id="2951"/>
              <w:bookmarkEnd w:id="2952"/>
              <w:bookmarkEnd w:id="2953"/>
              <w:bookmarkEnd w:id="2954"/>
              <w:bookmarkEnd w:id="2955"/>
              <w:bookmarkEnd w:id="2956"/>
            </w:del>
          </w:p>
        </w:tc>
        <w:tc>
          <w:tcPr>
            <w:tcW w:w="743" w:type="dxa"/>
            <w:tcBorders>
              <w:top w:val="single" w:sz="4" w:space="0" w:color="000000"/>
              <w:left w:val="nil"/>
              <w:bottom w:val="single" w:sz="4" w:space="0" w:color="000000"/>
              <w:right w:val="nil"/>
            </w:tcBorders>
            <w:shd w:val="clear" w:color="000000" w:fill="A9D08E"/>
            <w:noWrap/>
            <w:vAlign w:val="bottom"/>
            <w:hideMark/>
          </w:tcPr>
          <w:p w14:paraId="352ED82A" w14:textId="562149AE" w:rsidR="00067C6D" w:rsidRPr="00F86424" w:rsidDel="002739DA" w:rsidRDefault="00067C6D" w:rsidP="003228B4">
            <w:pPr>
              <w:numPr>
                <w:ilvl w:val="0"/>
                <w:numId w:val="47"/>
              </w:numPr>
              <w:spacing w:after="0" w:line="240" w:lineRule="auto"/>
              <w:jc w:val="center"/>
              <w:rPr>
                <w:del w:id="2957" w:author="anna.resch88@gmail.com" w:date="2022-01-03T16:08:00Z"/>
                <w:rFonts w:asciiTheme="majorHAnsi" w:eastAsia="Times New Roman" w:hAnsiTheme="majorHAnsi" w:cstheme="majorHAnsi"/>
                <w:color w:val="000000"/>
                <w:lang w:val="en-US" w:eastAsia="de-DE"/>
                <w:rPrChange w:id="2958" w:author="anna.resch88@gmail.com" w:date="2022-01-04T09:34:00Z">
                  <w:rPr>
                    <w:del w:id="2959" w:author="anna.resch88@gmail.com" w:date="2022-01-03T16:08:00Z"/>
                    <w:rFonts w:asciiTheme="majorHAnsi" w:eastAsia="Times New Roman" w:hAnsiTheme="majorHAnsi" w:cstheme="majorHAnsi"/>
                    <w:color w:val="000000"/>
                    <w:lang w:eastAsia="de-DE"/>
                  </w:rPr>
                </w:rPrChange>
              </w:rPr>
            </w:pPr>
            <w:del w:id="2960" w:author="anna.resch88@gmail.com" w:date="2022-01-03T16:08:00Z">
              <w:r w:rsidRPr="00F86424" w:rsidDel="002739DA">
                <w:rPr>
                  <w:rFonts w:asciiTheme="majorHAnsi" w:eastAsia="Times New Roman" w:hAnsiTheme="majorHAnsi" w:cstheme="majorHAnsi"/>
                  <w:color w:val="000000"/>
                  <w:lang w:val="en-US" w:eastAsia="de-DE"/>
                  <w:rPrChange w:id="2961" w:author="anna.resch88@gmail.com" w:date="2022-01-04T09:34:00Z">
                    <w:rPr>
                      <w:rFonts w:asciiTheme="majorHAnsi" w:eastAsia="Times New Roman" w:hAnsiTheme="majorHAnsi" w:cstheme="majorHAnsi"/>
                      <w:color w:val="000000"/>
                      <w:lang w:eastAsia="de-DE"/>
                    </w:rPr>
                  </w:rPrChange>
                </w:rPr>
                <w:delText>7.21</w:delText>
              </w:r>
              <w:bookmarkStart w:id="2962" w:name="_Toc92186812"/>
              <w:bookmarkStart w:id="2963" w:name="_Toc92187504"/>
              <w:bookmarkStart w:id="2964" w:name="_Toc92188196"/>
              <w:bookmarkStart w:id="2965" w:name="_Toc92188886"/>
              <w:bookmarkStart w:id="2966" w:name="_Toc92189541"/>
              <w:bookmarkStart w:id="2967" w:name="_Toc92190197"/>
              <w:bookmarkStart w:id="2968" w:name="_Toc92190853"/>
              <w:bookmarkEnd w:id="2962"/>
              <w:bookmarkEnd w:id="2963"/>
              <w:bookmarkEnd w:id="2964"/>
              <w:bookmarkEnd w:id="2965"/>
              <w:bookmarkEnd w:id="2966"/>
              <w:bookmarkEnd w:id="2967"/>
              <w:bookmarkEnd w:id="2968"/>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61279F91" w14:textId="56147EB6" w:rsidR="00067C6D" w:rsidRPr="00F86424" w:rsidDel="002739DA" w:rsidRDefault="00067C6D" w:rsidP="003228B4">
            <w:pPr>
              <w:numPr>
                <w:ilvl w:val="0"/>
                <w:numId w:val="47"/>
              </w:numPr>
              <w:spacing w:after="0" w:line="240" w:lineRule="auto"/>
              <w:jc w:val="center"/>
              <w:rPr>
                <w:del w:id="2969" w:author="anna.resch88@gmail.com" w:date="2022-01-03T16:08:00Z"/>
                <w:rFonts w:asciiTheme="majorHAnsi" w:eastAsia="Times New Roman" w:hAnsiTheme="majorHAnsi" w:cstheme="majorHAnsi"/>
                <w:color w:val="000000"/>
                <w:lang w:val="en-US" w:eastAsia="de-DE"/>
                <w:rPrChange w:id="2970" w:author="anna.resch88@gmail.com" w:date="2022-01-04T09:34:00Z">
                  <w:rPr>
                    <w:del w:id="2971" w:author="anna.resch88@gmail.com" w:date="2022-01-03T16:08:00Z"/>
                    <w:rFonts w:asciiTheme="majorHAnsi" w:eastAsia="Times New Roman" w:hAnsiTheme="majorHAnsi" w:cstheme="majorHAnsi"/>
                    <w:color w:val="000000"/>
                    <w:lang w:eastAsia="de-DE"/>
                  </w:rPr>
                </w:rPrChange>
              </w:rPr>
            </w:pPr>
            <w:bookmarkStart w:id="2972" w:name="_Toc92186813"/>
            <w:bookmarkStart w:id="2973" w:name="_Toc92187505"/>
            <w:bookmarkStart w:id="2974" w:name="_Toc92188197"/>
            <w:bookmarkStart w:id="2975" w:name="_Toc92188887"/>
            <w:bookmarkStart w:id="2976" w:name="_Toc92189542"/>
            <w:bookmarkStart w:id="2977" w:name="_Toc92190198"/>
            <w:bookmarkStart w:id="2978" w:name="_Toc92190854"/>
            <w:bookmarkEnd w:id="2972"/>
            <w:bookmarkEnd w:id="2973"/>
            <w:bookmarkEnd w:id="2974"/>
            <w:bookmarkEnd w:id="2975"/>
            <w:bookmarkEnd w:id="2976"/>
            <w:bookmarkEnd w:id="2977"/>
            <w:bookmarkEnd w:id="2978"/>
          </w:p>
        </w:tc>
        <w:tc>
          <w:tcPr>
            <w:tcW w:w="898" w:type="dxa"/>
            <w:tcBorders>
              <w:top w:val="single" w:sz="4" w:space="0" w:color="auto"/>
              <w:left w:val="nil"/>
              <w:bottom w:val="nil"/>
              <w:right w:val="single" w:sz="4" w:space="0" w:color="auto"/>
            </w:tcBorders>
            <w:shd w:val="clear" w:color="000000" w:fill="A9D08E"/>
            <w:noWrap/>
            <w:vAlign w:val="bottom"/>
            <w:hideMark/>
          </w:tcPr>
          <w:p w14:paraId="4821757C" w14:textId="6B4DF889" w:rsidR="00067C6D" w:rsidRPr="00F86424" w:rsidDel="002739DA" w:rsidRDefault="00067C6D" w:rsidP="003228B4">
            <w:pPr>
              <w:numPr>
                <w:ilvl w:val="0"/>
                <w:numId w:val="47"/>
              </w:numPr>
              <w:spacing w:after="0" w:line="240" w:lineRule="auto"/>
              <w:jc w:val="center"/>
              <w:rPr>
                <w:del w:id="2979" w:author="anna.resch88@gmail.com" w:date="2022-01-03T16:08:00Z"/>
                <w:rFonts w:asciiTheme="majorHAnsi" w:eastAsia="Times New Roman" w:hAnsiTheme="majorHAnsi" w:cstheme="majorHAnsi"/>
                <w:color w:val="000000"/>
                <w:lang w:val="en-US" w:eastAsia="de-DE"/>
                <w:rPrChange w:id="2980" w:author="anna.resch88@gmail.com" w:date="2022-01-04T09:34:00Z">
                  <w:rPr>
                    <w:del w:id="2981" w:author="anna.resch88@gmail.com" w:date="2022-01-03T16:08:00Z"/>
                    <w:rFonts w:asciiTheme="majorHAnsi" w:eastAsia="Times New Roman" w:hAnsiTheme="majorHAnsi" w:cstheme="majorHAnsi"/>
                    <w:color w:val="000000"/>
                    <w:lang w:eastAsia="de-DE"/>
                  </w:rPr>
                </w:rPrChange>
              </w:rPr>
            </w:pPr>
            <w:bookmarkStart w:id="2982" w:name="_Toc92186814"/>
            <w:bookmarkStart w:id="2983" w:name="_Toc92187506"/>
            <w:bookmarkStart w:id="2984" w:name="_Toc92188198"/>
            <w:bookmarkStart w:id="2985" w:name="_Toc92188888"/>
            <w:bookmarkStart w:id="2986" w:name="_Toc92189543"/>
            <w:bookmarkStart w:id="2987" w:name="_Toc92190199"/>
            <w:bookmarkStart w:id="2988" w:name="_Toc92190855"/>
            <w:bookmarkEnd w:id="2982"/>
            <w:bookmarkEnd w:id="2983"/>
            <w:bookmarkEnd w:id="2984"/>
            <w:bookmarkEnd w:id="2985"/>
            <w:bookmarkEnd w:id="2986"/>
            <w:bookmarkEnd w:id="2987"/>
            <w:bookmarkEnd w:id="2988"/>
          </w:p>
        </w:tc>
        <w:bookmarkStart w:id="2989" w:name="_Toc92186815"/>
        <w:bookmarkStart w:id="2990" w:name="_Toc92187507"/>
        <w:bookmarkStart w:id="2991" w:name="_Toc92188199"/>
        <w:bookmarkStart w:id="2992" w:name="_Toc92188889"/>
        <w:bookmarkStart w:id="2993" w:name="_Toc92189544"/>
        <w:bookmarkStart w:id="2994" w:name="_Toc92190200"/>
        <w:bookmarkStart w:id="2995" w:name="_Toc92190856"/>
        <w:bookmarkEnd w:id="2989"/>
        <w:bookmarkEnd w:id="2990"/>
        <w:bookmarkEnd w:id="2991"/>
        <w:bookmarkEnd w:id="2992"/>
        <w:bookmarkEnd w:id="2993"/>
        <w:bookmarkEnd w:id="2994"/>
        <w:bookmarkEnd w:id="2995"/>
      </w:tr>
      <w:tr w:rsidR="00067C6D" w:rsidRPr="009E3BE9" w:rsidDel="002739DA" w14:paraId="3A6F032E" w14:textId="538DA4A1" w:rsidTr="00D830B0">
        <w:trPr>
          <w:trHeight w:val="290"/>
          <w:del w:id="2996"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43202BC8" w14:textId="013C936B" w:rsidR="00067C6D" w:rsidRPr="00F86424" w:rsidDel="002739DA" w:rsidRDefault="00067C6D" w:rsidP="003228B4">
            <w:pPr>
              <w:numPr>
                <w:ilvl w:val="0"/>
                <w:numId w:val="47"/>
              </w:numPr>
              <w:spacing w:after="0" w:line="240" w:lineRule="auto"/>
              <w:jc w:val="both"/>
              <w:rPr>
                <w:del w:id="2997" w:author="anna.resch88@gmail.com" w:date="2022-01-03T16:08:00Z"/>
                <w:rFonts w:asciiTheme="majorHAnsi" w:eastAsia="Times New Roman" w:hAnsiTheme="majorHAnsi" w:cstheme="majorHAnsi"/>
                <w:color w:val="000000"/>
                <w:lang w:val="en-US" w:eastAsia="de-DE"/>
                <w:rPrChange w:id="2998" w:author="anna.resch88@gmail.com" w:date="2022-01-04T09:34:00Z">
                  <w:rPr>
                    <w:del w:id="2999" w:author="anna.resch88@gmail.com" w:date="2022-01-03T16:08:00Z"/>
                    <w:rFonts w:asciiTheme="majorHAnsi" w:eastAsia="Times New Roman" w:hAnsiTheme="majorHAnsi" w:cstheme="majorHAnsi"/>
                    <w:color w:val="000000"/>
                    <w:lang w:eastAsia="de-DE"/>
                  </w:rPr>
                </w:rPrChange>
              </w:rPr>
            </w:pPr>
            <w:del w:id="3000" w:author="anna.resch88@gmail.com" w:date="2022-01-03T16:08:00Z">
              <w:r w:rsidRPr="00F86424" w:rsidDel="002739DA">
                <w:rPr>
                  <w:rFonts w:asciiTheme="majorHAnsi" w:eastAsia="Times New Roman" w:hAnsiTheme="majorHAnsi" w:cstheme="majorHAnsi"/>
                  <w:color w:val="000000"/>
                  <w:lang w:val="en-US" w:eastAsia="de-DE"/>
                  <w:rPrChange w:id="3001" w:author="anna.resch88@gmail.com" w:date="2022-01-04T09:34:00Z">
                    <w:rPr>
                      <w:rFonts w:asciiTheme="majorHAnsi" w:eastAsia="Times New Roman" w:hAnsiTheme="majorHAnsi" w:cstheme="majorHAnsi"/>
                      <w:color w:val="000000"/>
                      <w:lang w:eastAsia="de-DE"/>
                    </w:rPr>
                  </w:rPrChange>
                </w:rPr>
                <w:delText>ULD-V40-ULD, sample 2</w:delText>
              </w:r>
              <w:bookmarkStart w:id="3002" w:name="_Toc92186816"/>
              <w:bookmarkStart w:id="3003" w:name="_Toc92187508"/>
              <w:bookmarkStart w:id="3004" w:name="_Toc92188200"/>
              <w:bookmarkStart w:id="3005" w:name="_Toc92188890"/>
              <w:bookmarkStart w:id="3006" w:name="_Toc92189545"/>
              <w:bookmarkStart w:id="3007" w:name="_Toc92190201"/>
              <w:bookmarkStart w:id="3008" w:name="_Toc92190857"/>
              <w:bookmarkEnd w:id="3002"/>
              <w:bookmarkEnd w:id="3003"/>
              <w:bookmarkEnd w:id="3004"/>
              <w:bookmarkEnd w:id="3005"/>
              <w:bookmarkEnd w:id="3006"/>
              <w:bookmarkEnd w:id="3007"/>
              <w:bookmarkEnd w:id="3008"/>
            </w:del>
          </w:p>
        </w:tc>
        <w:tc>
          <w:tcPr>
            <w:tcW w:w="859" w:type="dxa"/>
            <w:tcBorders>
              <w:top w:val="nil"/>
              <w:left w:val="nil"/>
              <w:bottom w:val="single" w:sz="4" w:space="0" w:color="000000"/>
              <w:right w:val="single" w:sz="4" w:space="0" w:color="000000"/>
            </w:tcBorders>
            <w:shd w:val="clear" w:color="000000" w:fill="A9D08E"/>
            <w:noWrap/>
            <w:vAlign w:val="bottom"/>
            <w:hideMark/>
          </w:tcPr>
          <w:p w14:paraId="443C6249" w14:textId="14893607" w:rsidR="00067C6D" w:rsidRPr="00F86424" w:rsidDel="002739DA" w:rsidRDefault="00067C6D" w:rsidP="003228B4">
            <w:pPr>
              <w:numPr>
                <w:ilvl w:val="0"/>
                <w:numId w:val="47"/>
              </w:numPr>
              <w:spacing w:after="0" w:line="240" w:lineRule="auto"/>
              <w:jc w:val="center"/>
              <w:rPr>
                <w:del w:id="3009" w:author="anna.resch88@gmail.com" w:date="2022-01-03T16:08:00Z"/>
                <w:rFonts w:asciiTheme="majorHAnsi" w:eastAsia="Times New Roman" w:hAnsiTheme="majorHAnsi" w:cstheme="majorHAnsi"/>
                <w:color w:val="000000"/>
                <w:lang w:val="en-US" w:eastAsia="de-DE"/>
                <w:rPrChange w:id="3010" w:author="anna.resch88@gmail.com" w:date="2022-01-04T09:34:00Z">
                  <w:rPr>
                    <w:del w:id="3011" w:author="anna.resch88@gmail.com" w:date="2022-01-03T16:08:00Z"/>
                    <w:rFonts w:asciiTheme="majorHAnsi" w:eastAsia="Times New Roman" w:hAnsiTheme="majorHAnsi" w:cstheme="majorHAnsi"/>
                    <w:color w:val="000000"/>
                    <w:lang w:eastAsia="de-DE"/>
                  </w:rPr>
                </w:rPrChange>
              </w:rPr>
            </w:pPr>
            <w:del w:id="3012" w:author="anna.resch88@gmail.com" w:date="2022-01-03T16:08:00Z">
              <w:r w:rsidRPr="00F86424" w:rsidDel="002739DA">
                <w:rPr>
                  <w:rFonts w:asciiTheme="majorHAnsi" w:eastAsia="Times New Roman" w:hAnsiTheme="majorHAnsi" w:cstheme="majorHAnsi"/>
                  <w:color w:val="000000"/>
                  <w:lang w:val="en-US" w:eastAsia="de-DE"/>
                  <w:rPrChange w:id="3013" w:author="anna.resch88@gmail.com" w:date="2022-01-04T09:34:00Z">
                    <w:rPr>
                      <w:rFonts w:asciiTheme="majorHAnsi" w:eastAsia="Times New Roman" w:hAnsiTheme="majorHAnsi" w:cstheme="majorHAnsi"/>
                      <w:color w:val="000000"/>
                      <w:lang w:eastAsia="de-DE"/>
                    </w:rPr>
                  </w:rPrChange>
                </w:rPr>
                <w:delText>20%</w:delText>
              </w:r>
              <w:bookmarkStart w:id="3014" w:name="_Toc92186817"/>
              <w:bookmarkStart w:id="3015" w:name="_Toc92187509"/>
              <w:bookmarkStart w:id="3016" w:name="_Toc92188201"/>
              <w:bookmarkStart w:id="3017" w:name="_Toc92188891"/>
              <w:bookmarkStart w:id="3018" w:name="_Toc92189546"/>
              <w:bookmarkStart w:id="3019" w:name="_Toc92190202"/>
              <w:bookmarkStart w:id="3020" w:name="_Toc92190858"/>
              <w:bookmarkEnd w:id="3014"/>
              <w:bookmarkEnd w:id="3015"/>
              <w:bookmarkEnd w:id="3016"/>
              <w:bookmarkEnd w:id="3017"/>
              <w:bookmarkEnd w:id="3018"/>
              <w:bookmarkEnd w:id="3019"/>
              <w:bookmarkEnd w:id="3020"/>
            </w:del>
          </w:p>
        </w:tc>
        <w:tc>
          <w:tcPr>
            <w:tcW w:w="937" w:type="dxa"/>
            <w:tcBorders>
              <w:top w:val="nil"/>
              <w:left w:val="nil"/>
              <w:bottom w:val="single" w:sz="4" w:space="0" w:color="auto"/>
              <w:right w:val="single" w:sz="4" w:space="0" w:color="auto"/>
            </w:tcBorders>
            <w:shd w:val="clear" w:color="000000" w:fill="A9D08E"/>
            <w:noWrap/>
            <w:vAlign w:val="bottom"/>
            <w:hideMark/>
          </w:tcPr>
          <w:p w14:paraId="5B93610F" w14:textId="327FEC65" w:rsidR="00067C6D" w:rsidRPr="00F86424" w:rsidDel="002739DA" w:rsidRDefault="00067C6D" w:rsidP="003228B4">
            <w:pPr>
              <w:numPr>
                <w:ilvl w:val="0"/>
                <w:numId w:val="47"/>
              </w:numPr>
              <w:spacing w:after="0" w:line="240" w:lineRule="auto"/>
              <w:jc w:val="center"/>
              <w:rPr>
                <w:del w:id="3021" w:author="anna.resch88@gmail.com" w:date="2022-01-03T16:08:00Z"/>
                <w:rFonts w:asciiTheme="majorHAnsi" w:eastAsia="Times New Roman" w:hAnsiTheme="majorHAnsi" w:cstheme="majorHAnsi"/>
                <w:color w:val="000000"/>
                <w:lang w:val="en-US" w:eastAsia="de-DE"/>
                <w:rPrChange w:id="3022" w:author="anna.resch88@gmail.com" w:date="2022-01-04T09:34:00Z">
                  <w:rPr>
                    <w:del w:id="3023" w:author="anna.resch88@gmail.com" w:date="2022-01-03T16:08:00Z"/>
                    <w:rFonts w:asciiTheme="majorHAnsi" w:eastAsia="Times New Roman" w:hAnsiTheme="majorHAnsi" w:cstheme="majorHAnsi"/>
                    <w:color w:val="000000"/>
                    <w:lang w:eastAsia="de-DE"/>
                  </w:rPr>
                </w:rPrChange>
              </w:rPr>
            </w:pPr>
            <w:del w:id="3024" w:author="anna.resch88@gmail.com" w:date="2022-01-03T16:08:00Z">
              <w:r w:rsidRPr="00F86424" w:rsidDel="002739DA">
                <w:rPr>
                  <w:rFonts w:asciiTheme="majorHAnsi" w:eastAsia="Times New Roman" w:hAnsiTheme="majorHAnsi" w:cstheme="majorHAnsi"/>
                  <w:color w:val="000000"/>
                  <w:lang w:val="en-US" w:eastAsia="de-DE"/>
                  <w:rPrChange w:id="3025" w:author="anna.resch88@gmail.com" w:date="2022-01-04T09:34:00Z">
                    <w:rPr>
                      <w:rFonts w:asciiTheme="majorHAnsi" w:eastAsia="Times New Roman" w:hAnsiTheme="majorHAnsi" w:cstheme="majorHAnsi"/>
                      <w:color w:val="000000"/>
                      <w:lang w:eastAsia="de-DE"/>
                    </w:rPr>
                  </w:rPrChange>
                </w:rPr>
                <w:delText>water</w:delText>
              </w:r>
              <w:bookmarkStart w:id="3026" w:name="_Toc92186818"/>
              <w:bookmarkStart w:id="3027" w:name="_Toc92187510"/>
              <w:bookmarkStart w:id="3028" w:name="_Toc92188202"/>
              <w:bookmarkStart w:id="3029" w:name="_Toc92188892"/>
              <w:bookmarkStart w:id="3030" w:name="_Toc92189547"/>
              <w:bookmarkStart w:id="3031" w:name="_Toc92190203"/>
              <w:bookmarkStart w:id="3032" w:name="_Toc92190859"/>
              <w:bookmarkEnd w:id="3026"/>
              <w:bookmarkEnd w:id="3027"/>
              <w:bookmarkEnd w:id="3028"/>
              <w:bookmarkEnd w:id="3029"/>
              <w:bookmarkEnd w:id="3030"/>
              <w:bookmarkEnd w:id="3031"/>
              <w:bookmarkEnd w:id="3032"/>
            </w:del>
          </w:p>
        </w:tc>
        <w:tc>
          <w:tcPr>
            <w:tcW w:w="952" w:type="dxa"/>
            <w:tcBorders>
              <w:top w:val="nil"/>
              <w:left w:val="nil"/>
              <w:bottom w:val="single" w:sz="4" w:space="0" w:color="auto"/>
              <w:right w:val="single" w:sz="4" w:space="0" w:color="auto"/>
            </w:tcBorders>
            <w:shd w:val="clear" w:color="000000" w:fill="A9D08E"/>
            <w:noWrap/>
            <w:vAlign w:val="bottom"/>
            <w:hideMark/>
          </w:tcPr>
          <w:p w14:paraId="3FFF74C9" w14:textId="47490C1D" w:rsidR="00067C6D" w:rsidRPr="00F86424" w:rsidDel="002739DA" w:rsidRDefault="00067C6D" w:rsidP="003228B4">
            <w:pPr>
              <w:numPr>
                <w:ilvl w:val="0"/>
                <w:numId w:val="47"/>
              </w:numPr>
              <w:spacing w:after="0" w:line="240" w:lineRule="auto"/>
              <w:jc w:val="center"/>
              <w:rPr>
                <w:del w:id="3033" w:author="anna.resch88@gmail.com" w:date="2022-01-03T16:08:00Z"/>
                <w:rFonts w:asciiTheme="majorHAnsi" w:eastAsia="Times New Roman" w:hAnsiTheme="majorHAnsi" w:cstheme="majorHAnsi"/>
                <w:color w:val="000000"/>
                <w:lang w:val="en-US" w:eastAsia="de-DE"/>
                <w:rPrChange w:id="3034" w:author="anna.resch88@gmail.com" w:date="2022-01-04T09:34:00Z">
                  <w:rPr>
                    <w:del w:id="3035" w:author="anna.resch88@gmail.com" w:date="2022-01-03T16:08:00Z"/>
                    <w:rFonts w:asciiTheme="majorHAnsi" w:eastAsia="Times New Roman" w:hAnsiTheme="majorHAnsi" w:cstheme="majorHAnsi"/>
                    <w:color w:val="000000"/>
                    <w:lang w:eastAsia="de-DE"/>
                  </w:rPr>
                </w:rPrChange>
              </w:rPr>
            </w:pPr>
            <w:del w:id="3036" w:author="anna.resch88@gmail.com" w:date="2022-01-03T16:08:00Z">
              <w:r w:rsidRPr="00F86424" w:rsidDel="002739DA">
                <w:rPr>
                  <w:rFonts w:asciiTheme="majorHAnsi" w:eastAsia="Times New Roman" w:hAnsiTheme="majorHAnsi" w:cstheme="majorHAnsi"/>
                  <w:color w:val="000000"/>
                  <w:lang w:val="en-US" w:eastAsia="de-DE"/>
                  <w:rPrChange w:id="3037" w:author="anna.resch88@gmail.com" w:date="2022-01-04T09:34:00Z">
                    <w:rPr>
                      <w:rFonts w:asciiTheme="majorHAnsi" w:eastAsia="Times New Roman" w:hAnsiTheme="majorHAnsi" w:cstheme="majorHAnsi"/>
                      <w:color w:val="000000"/>
                      <w:lang w:eastAsia="de-DE"/>
                    </w:rPr>
                  </w:rPrChange>
                </w:rPr>
                <w:delText>RF</w:delText>
              </w:r>
              <w:bookmarkStart w:id="3038" w:name="_Toc92186819"/>
              <w:bookmarkStart w:id="3039" w:name="_Toc92187511"/>
              <w:bookmarkStart w:id="3040" w:name="_Toc92188203"/>
              <w:bookmarkStart w:id="3041" w:name="_Toc92188893"/>
              <w:bookmarkStart w:id="3042" w:name="_Toc92189548"/>
              <w:bookmarkStart w:id="3043" w:name="_Toc92190204"/>
              <w:bookmarkStart w:id="3044" w:name="_Toc92190860"/>
              <w:bookmarkEnd w:id="3038"/>
              <w:bookmarkEnd w:id="3039"/>
              <w:bookmarkEnd w:id="3040"/>
              <w:bookmarkEnd w:id="3041"/>
              <w:bookmarkEnd w:id="3042"/>
              <w:bookmarkEnd w:id="3043"/>
              <w:bookmarkEnd w:id="3044"/>
            </w:del>
          </w:p>
        </w:tc>
        <w:tc>
          <w:tcPr>
            <w:tcW w:w="1081" w:type="dxa"/>
            <w:tcBorders>
              <w:top w:val="nil"/>
              <w:left w:val="nil"/>
              <w:bottom w:val="single" w:sz="4" w:space="0" w:color="000000"/>
              <w:right w:val="single" w:sz="4" w:space="0" w:color="000000"/>
            </w:tcBorders>
            <w:shd w:val="clear" w:color="000000" w:fill="A9D08E"/>
            <w:noWrap/>
            <w:vAlign w:val="bottom"/>
            <w:hideMark/>
          </w:tcPr>
          <w:p w14:paraId="463011EB" w14:textId="57225460" w:rsidR="00067C6D" w:rsidRPr="00F86424" w:rsidDel="002739DA" w:rsidRDefault="00067C6D" w:rsidP="003228B4">
            <w:pPr>
              <w:numPr>
                <w:ilvl w:val="0"/>
                <w:numId w:val="47"/>
              </w:numPr>
              <w:spacing w:after="0" w:line="240" w:lineRule="auto"/>
              <w:jc w:val="center"/>
              <w:rPr>
                <w:del w:id="3045" w:author="anna.resch88@gmail.com" w:date="2022-01-03T16:08:00Z"/>
                <w:rFonts w:asciiTheme="majorHAnsi" w:eastAsia="Times New Roman" w:hAnsiTheme="majorHAnsi" w:cstheme="majorHAnsi"/>
                <w:color w:val="000000"/>
                <w:lang w:val="en-US" w:eastAsia="de-DE"/>
                <w:rPrChange w:id="3046" w:author="anna.resch88@gmail.com" w:date="2022-01-04T09:34:00Z">
                  <w:rPr>
                    <w:del w:id="3047" w:author="anna.resch88@gmail.com" w:date="2022-01-03T16:08:00Z"/>
                    <w:rFonts w:asciiTheme="majorHAnsi" w:eastAsia="Times New Roman" w:hAnsiTheme="majorHAnsi" w:cstheme="majorHAnsi"/>
                    <w:color w:val="000000"/>
                    <w:lang w:eastAsia="de-DE"/>
                  </w:rPr>
                </w:rPrChange>
              </w:rPr>
            </w:pPr>
            <w:del w:id="3048" w:author="anna.resch88@gmail.com" w:date="2022-01-03T16:08:00Z">
              <w:r w:rsidRPr="00F86424" w:rsidDel="002739DA">
                <w:rPr>
                  <w:rFonts w:asciiTheme="majorHAnsi" w:eastAsia="Times New Roman" w:hAnsiTheme="majorHAnsi" w:cstheme="majorHAnsi"/>
                  <w:color w:val="000000"/>
                  <w:lang w:val="en-US" w:eastAsia="de-DE"/>
                  <w:rPrChange w:id="3049" w:author="anna.resch88@gmail.com" w:date="2022-01-04T09:34:00Z">
                    <w:rPr>
                      <w:rFonts w:asciiTheme="majorHAnsi" w:eastAsia="Times New Roman" w:hAnsiTheme="majorHAnsi" w:cstheme="majorHAnsi"/>
                      <w:color w:val="000000"/>
                      <w:lang w:eastAsia="de-DE"/>
                    </w:rPr>
                  </w:rPrChange>
                </w:rPr>
                <w:delText>50.7</w:delText>
              </w:r>
              <w:bookmarkStart w:id="3050" w:name="_Toc92186820"/>
              <w:bookmarkStart w:id="3051" w:name="_Toc92187512"/>
              <w:bookmarkStart w:id="3052" w:name="_Toc92188204"/>
              <w:bookmarkStart w:id="3053" w:name="_Toc92188894"/>
              <w:bookmarkStart w:id="3054" w:name="_Toc92189549"/>
              <w:bookmarkStart w:id="3055" w:name="_Toc92190205"/>
              <w:bookmarkStart w:id="3056" w:name="_Toc92190861"/>
              <w:bookmarkEnd w:id="3050"/>
              <w:bookmarkEnd w:id="3051"/>
              <w:bookmarkEnd w:id="3052"/>
              <w:bookmarkEnd w:id="3053"/>
              <w:bookmarkEnd w:id="3054"/>
              <w:bookmarkEnd w:id="3055"/>
              <w:bookmarkEnd w:id="3056"/>
            </w:del>
          </w:p>
        </w:tc>
        <w:tc>
          <w:tcPr>
            <w:tcW w:w="1349" w:type="dxa"/>
            <w:tcBorders>
              <w:top w:val="nil"/>
              <w:left w:val="nil"/>
              <w:bottom w:val="single" w:sz="4" w:space="0" w:color="000000"/>
              <w:right w:val="single" w:sz="4" w:space="0" w:color="000000"/>
            </w:tcBorders>
            <w:shd w:val="clear" w:color="000000" w:fill="A9D08E"/>
            <w:noWrap/>
            <w:vAlign w:val="bottom"/>
            <w:hideMark/>
          </w:tcPr>
          <w:p w14:paraId="3D2C487A" w14:textId="6DCD3410" w:rsidR="00067C6D" w:rsidRPr="00F86424" w:rsidDel="002739DA" w:rsidRDefault="00067C6D" w:rsidP="003228B4">
            <w:pPr>
              <w:numPr>
                <w:ilvl w:val="0"/>
                <w:numId w:val="47"/>
              </w:numPr>
              <w:spacing w:after="0" w:line="240" w:lineRule="auto"/>
              <w:jc w:val="center"/>
              <w:rPr>
                <w:del w:id="3057" w:author="anna.resch88@gmail.com" w:date="2022-01-03T16:08:00Z"/>
                <w:rFonts w:asciiTheme="majorHAnsi" w:eastAsia="Times New Roman" w:hAnsiTheme="majorHAnsi" w:cstheme="majorHAnsi"/>
                <w:color w:val="000000"/>
                <w:lang w:val="en-US" w:eastAsia="de-DE"/>
                <w:rPrChange w:id="3058" w:author="anna.resch88@gmail.com" w:date="2022-01-04T09:34:00Z">
                  <w:rPr>
                    <w:del w:id="3059" w:author="anna.resch88@gmail.com" w:date="2022-01-03T16:08:00Z"/>
                    <w:rFonts w:asciiTheme="majorHAnsi" w:eastAsia="Times New Roman" w:hAnsiTheme="majorHAnsi" w:cstheme="majorHAnsi"/>
                    <w:color w:val="000000"/>
                    <w:lang w:eastAsia="de-DE"/>
                  </w:rPr>
                </w:rPrChange>
              </w:rPr>
            </w:pPr>
            <w:del w:id="3060" w:author="anna.resch88@gmail.com" w:date="2022-01-03T16:08:00Z">
              <w:r w:rsidRPr="00F86424" w:rsidDel="002739DA">
                <w:rPr>
                  <w:rFonts w:asciiTheme="majorHAnsi" w:eastAsia="Times New Roman" w:hAnsiTheme="majorHAnsi" w:cstheme="majorHAnsi"/>
                  <w:color w:val="000000"/>
                  <w:lang w:val="en-US" w:eastAsia="de-DE"/>
                  <w:rPrChange w:id="3061" w:author="anna.resch88@gmail.com" w:date="2022-01-04T09:34:00Z">
                    <w:rPr>
                      <w:rFonts w:asciiTheme="majorHAnsi" w:eastAsia="Times New Roman" w:hAnsiTheme="majorHAnsi" w:cstheme="majorHAnsi"/>
                      <w:color w:val="000000"/>
                      <w:lang w:eastAsia="de-DE"/>
                    </w:rPr>
                  </w:rPrChange>
                </w:rPr>
                <w:delText>15</w:delText>
              </w:r>
              <w:bookmarkStart w:id="3062" w:name="_Toc92186821"/>
              <w:bookmarkStart w:id="3063" w:name="_Toc92187513"/>
              <w:bookmarkStart w:id="3064" w:name="_Toc92188205"/>
              <w:bookmarkStart w:id="3065" w:name="_Toc92188895"/>
              <w:bookmarkStart w:id="3066" w:name="_Toc92189550"/>
              <w:bookmarkStart w:id="3067" w:name="_Toc92190206"/>
              <w:bookmarkStart w:id="3068" w:name="_Toc92190862"/>
              <w:bookmarkEnd w:id="3062"/>
              <w:bookmarkEnd w:id="3063"/>
              <w:bookmarkEnd w:id="3064"/>
              <w:bookmarkEnd w:id="3065"/>
              <w:bookmarkEnd w:id="3066"/>
              <w:bookmarkEnd w:id="3067"/>
              <w:bookmarkEnd w:id="3068"/>
            </w:del>
          </w:p>
        </w:tc>
        <w:tc>
          <w:tcPr>
            <w:tcW w:w="892" w:type="dxa"/>
            <w:tcBorders>
              <w:top w:val="nil"/>
              <w:left w:val="nil"/>
              <w:bottom w:val="single" w:sz="4" w:space="0" w:color="000000"/>
              <w:right w:val="single" w:sz="4" w:space="0" w:color="000000"/>
            </w:tcBorders>
            <w:shd w:val="clear" w:color="000000" w:fill="A9D08E"/>
            <w:noWrap/>
            <w:vAlign w:val="bottom"/>
            <w:hideMark/>
          </w:tcPr>
          <w:p w14:paraId="66E53D92" w14:textId="380C6711" w:rsidR="00067C6D" w:rsidRPr="00F86424" w:rsidDel="002739DA" w:rsidRDefault="00067C6D" w:rsidP="003228B4">
            <w:pPr>
              <w:numPr>
                <w:ilvl w:val="0"/>
                <w:numId w:val="47"/>
              </w:numPr>
              <w:spacing w:after="0" w:line="240" w:lineRule="auto"/>
              <w:jc w:val="center"/>
              <w:rPr>
                <w:del w:id="3069" w:author="anna.resch88@gmail.com" w:date="2022-01-03T16:08:00Z"/>
                <w:rFonts w:asciiTheme="majorHAnsi" w:eastAsia="Times New Roman" w:hAnsiTheme="majorHAnsi" w:cstheme="majorHAnsi"/>
                <w:color w:val="000000"/>
                <w:lang w:val="en-US" w:eastAsia="de-DE"/>
                <w:rPrChange w:id="3070" w:author="anna.resch88@gmail.com" w:date="2022-01-04T09:34:00Z">
                  <w:rPr>
                    <w:del w:id="3071" w:author="anna.resch88@gmail.com" w:date="2022-01-03T16:08:00Z"/>
                    <w:rFonts w:asciiTheme="majorHAnsi" w:eastAsia="Times New Roman" w:hAnsiTheme="majorHAnsi" w:cstheme="majorHAnsi"/>
                    <w:color w:val="000000"/>
                    <w:lang w:eastAsia="de-DE"/>
                  </w:rPr>
                </w:rPrChange>
              </w:rPr>
            </w:pPr>
            <w:del w:id="3072" w:author="anna.resch88@gmail.com" w:date="2022-01-03T16:08:00Z">
              <w:r w:rsidRPr="00F86424" w:rsidDel="002739DA">
                <w:rPr>
                  <w:rFonts w:asciiTheme="majorHAnsi" w:eastAsia="Times New Roman" w:hAnsiTheme="majorHAnsi" w:cstheme="majorHAnsi"/>
                  <w:color w:val="000000"/>
                  <w:lang w:val="en-US" w:eastAsia="de-DE"/>
                  <w:rPrChange w:id="3073" w:author="anna.resch88@gmail.com" w:date="2022-01-04T09:34:00Z">
                    <w:rPr>
                      <w:rFonts w:asciiTheme="majorHAnsi" w:eastAsia="Times New Roman" w:hAnsiTheme="majorHAnsi" w:cstheme="majorHAnsi"/>
                      <w:color w:val="000000"/>
                      <w:lang w:eastAsia="de-DE"/>
                    </w:rPr>
                  </w:rPrChange>
                </w:rPr>
                <w:delText>71.05</w:delText>
              </w:r>
              <w:bookmarkStart w:id="3074" w:name="_Toc92186822"/>
              <w:bookmarkStart w:id="3075" w:name="_Toc92187514"/>
              <w:bookmarkStart w:id="3076" w:name="_Toc92188206"/>
              <w:bookmarkStart w:id="3077" w:name="_Toc92188896"/>
              <w:bookmarkStart w:id="3078" w:name="_Toc92189551"/>
              <w:bookmarkStart w:id="3079" w:name="_Toc92190207"/>
              <w:bookmarkStart w:id="3080" w:name="_Toc92190863"/>
              <w:bookmarkEnd w:id="3074"/>
              <w:bookmarkEnd w:id="3075"/>
              <w:bookmarkEnd w:id="3076"/>
              <w:bookmarkEnd w:id="3077"/>
              <w:bookmarkEnd w:id="3078"/>
              <w:bookmarkEnd w:id="3079"/>
              <w:bookmarkEnd w:id="3080"/>
            </w:del>
          </w:p>
        </w:tc>
        <w:tc>
          <w:tcPr>
            <w:tcW w:w="743" w:type="dxa"/>
            <w:tcBorders>
              <w:top w:val="nil"/>
              <w:left w:val="nil"/>
              <w:bottom w:val="single" w:sz="4" w:space="0" w:color="000000"/>
              <w:right w:val="nil"/>
            </w:tcBorders>
            <w:shd w:val="clear" w:color="000000" w:fill="A9D08E"/>
            <w:noWrap/>
            <w:vAlign w:val="bottom"/>
            <w:hideMark/>
          </w:tcPr>
          <w:p w14:paraId="0377EE4C" w14:textId="39976EE3" w:rsidR="00067C6D" w:rsidRPr="00F86424" w:rsidDel="002739DA" w:rsidRDefault="00067C6D" w:rsidP="003228B4">
            <w:pPr>
              <w:numPr>
                <w:ilvl w:val="0"/>
                <w:numId w:val="47"/>
              </w:numPr>
              <w:spacing w:after="0" w:line="240" w:lineRule="auto"/>
              <w:jc w:val="center"/>
              <w:rPr>
                <w:del w:id="3081" w:author="anna.resch88@gmail.com" w:date="2022-01-03T16:08:00Z"/>
                <w:rFonts w:asciiTheme="majorHAnsi" w:eastAsia="Times New Roman" w:hAnsiTheme="majorHAnsi" w:cstheme="majorHAnsi"/>
                <w:color w:val="000000"/>
                <w:lang w:val="en-US" w:eastAsia="de-DE"/>
                <w:rPrChange w:id="3082" w:author="anna.resch88@gmail.com" w:date="2022-01-04T09:34:00Z">
                  <w:rPr>
                    <w:del w:id="3083" w:author="anna.resch88@gmail.com" w:date="2022-01-03T16:08:00Z"/>
                    <w:rFonts w:asciiTheme="majorHAnsi" w:eastAsia="Times New Roman" w:hAnsiTheme="majorHAnsi" w:cstheme="majorHAnsi"/>
                    <w:color w:val="000000"/>
                    <w:lang w:eastAsia="de-DE"/>
                  </w:rPr>
                </w:rPrChange>
              </w:rPr>
            </w:pPr>
            <w:del w:id="3084" w:author="anna.resch88@gmail.com" w:date="2022-01-03T16:08:00Z">
              <w:r w:rsidRPr="00F86424" w:rsidDel="002739DA">
                <w:rPr>
                  <w:rFonts w:asciiTheme="majorHAnsi" w:eastAsia="Times New Roman" w:hAnsiTheme="majorHAnsi" w:cstheme="majorHAnsi"/>
                  <w:color w:val="000000"/>
                  <w:lang w:val="en-US" w:eastAsia="de-DE"/>
                  <w:rPrChange w:id="3085" w:author="anna.resch88@gmail.com" w:date="2022-01-04T09:34:00Z">
                    <w:rPr>
                      <w:rFonts w:asciiTheme="majorHAnsi" w:eastAsia="Times New Roman" w:hAnsiTheme="majorHAnsi" w:cstheme="majorHAnsi"/>
                      <w:color w:val="000000"/>
                      <w:lang w:eastAsia="de-DE"/>
                    </w:rPr>
                  </w:rPrChange>
                </w:rPr>
                <w:delText>11.10</w:delText>
              </w:r>
              <w:bookmarkStart w:id="3086" w:name="_Toc92186823"/>
              <w:bookmarkStart w:id="3087" w:name="_Toc92187515"/>
              <w:bookmarkStart w:id="3088" w:name="_Toc92188207"/>
              <w:bookmarkStart w:id="3089" w:name="_Toc92188897"/>
              <w:bookmarkStart w:id="3090" w:name="_Toc92189552"/>
              <w:bookmarkStart w:id="3091" w:name="_Toc92190208"/>
              <w:bookmarkStart w:id="3092" w:name="_Toc92190864"/>
              <w:bookmarkEnd w:id="3086"/>
              <w:bookmarkEnd w:id="3087"/>
              <w:bookmarkEnd w:id="3088"/>
              <w:bookmarkEnd w:id="3089"/>
              <w:bookmarkEnd w:id="3090"/>
              <w:bookmarkEnd w:id="3091"/>
              <w:bookmarkEnd w:id="3092"/>
            </w:del>
          </w:p>
        </w:tc>
        <w:tc>
          <w:tcPr>
            <w:tcW w:w="989" w:type="dxa"/>
            <w:tcBorders>
              <w:top w:val="nil"/>
              <w:left w:val="single" w:sz="4" w:space="0" w:color="auto"/>
              <w:bottom w:val="nil"/>
              <w:right w:val="single" w:sz="4" w:space="0" w:color="auto"/>
            </w:tcBorders>
            <w:shd w:val="clear" w:color="000000" w:fill="A9D08E"/>
            <w:noWrap/>
            <w:vAlign w:val="bottom"/>
            <w:hideMark/>
          </w:tcPr>
          <w:p w14:paraId="2AFD8E6F" w14:textId="05934CFF" w:rsidR="00067C6D" w:rsidRPr="00F86424" w:rsidDel="002739DA" w:rsidRDefault="00067C6D" w:rsidP="003228B4">
            <w:pPr>
              <w:numPr>
                <w:ilvl w:val="0"/>
                <w:numId w:val="47"/>
              </w:numPr>
              <w:spacing w:after="0" w:line="240" w:lineRule="auto"/>
              <w:jc w:val="center"/>
              <w:rPr>
                <w:del w:id="3093" w:author="anna.resch88@gmail.com" w:date="2022-01-03T16:08:00Z"/>
                <w:rFonts w:asciiTheme="majorHAnsi" w:eastAsia="Times New Roman" w:hAnsiTheme="majorHAnsi" w:cstheme="majorHAnsi"/>
                <w:color w:val="000000"/>
                <w:lang w:val="en-US" w:eastAsia="de-DE"/>
                <w:rPrChange w:id="3094" w:author="anna.resch88@gmail.com" w:date="2022-01-04T09:34:00Z">
                  <w:rPr>
                    <w:del w:id="3095" w:author="anna.resch88@gmail.com" w:date="2022-01-03T16:08:00Z"/>
                    <w:rFonts w:asciiTheme="majorHAnsi" w:eastAsia="Times New Roman" w:hAnsiTheme="majorHAnsi" w:cstheme="majorHAnsi"/>
                    <w:color w:val="000000"/>
                    <w:lang w:eastAsia="de-DE"/>
                  </w:rPr>
                </w:rPrChange>
              </w:rPr>
            </w:pPr>
            <w:del w:id="3096" w:author="anna.resch88@gmail.com" w:date="2022-01-03T16:08:00Z">
              <w:r w:rsidRPr="00F86424" w:rsidDel="002739DA">
                <w:rPr>
                  <w:rFonts w:asciiTheme="majorHAnsi" w:eastAsia="Times New Roman" w:hAnsiTheme="majorHAnsi" w:cstheme="majorHAnsi"/>
                  <w:color w:val="000000"/>
                  <w:lang w:val="en-US" w:eastAsia="de-DE"/>
                  <w:rPrChange w:id="3097" w:author="anna.resch88@gmail.com" w:date="2022-01-04T09:34:00Z">
                    <w:rPr>
                      <w:rFonts w:asciiTheme="majorHAnsi" w:eastAsia="Times New Roman" w:hAnsiTheme="majorHAnsi" w:cstheme="majorHAnsi"/>
                      <w:color w:val="000000"/>
                      <w:lang w:eastAsia="de-DE"/>
                    </w:rPr>
                  </w:rPrChange>
                </w:rPr>
                <w:delText>82.95</w:delText>
              </w:r>
              <w:bookmarkStart w:id="3098" w:name="_Toc92186824"/>
              <w:bookmarkStart w:id="3099" w:name="_Toc92187516"/>
              <w:bookmarkStart w:id="3100" w:name="_Toc92188208"/>
              <w:bookmarkStart w:id="3101" w:name="_Toc92188898"/>
              <w:bookmarkStart w:id="3102" w:name="_Toc92189553"/>
              <w:bookmarkStart w:id="3103" w:name="_Toc92190209"/>
              <w:bookmarkStart w:id="3104" w:name="_Toc92190865"/>
              <w:bookmarkEnd w:id="3098"/>
              <w:bookmarkEnd w:id="3099"/>
              <w:bookmarkEnd w:id="3100"/>
              <w:bookmarkEnd w:id="3101"/>
              <w:bookmarkEnd w:id="3102"/>
              <w:bookmarkEnd w:id="3103"/>
              <w:bookmarkEnd w:id="3104"/>
            </w:del>
          </w:p>
        </w:tc>
        <w:tc>
          <w:tcPr>
            <w:tcW w:w="898" w:type="dxa"/>
            <w:tcBorders>
              <w:top w:val="nil"/>
              <w:left w:val="nil"/>
              <w:bottom w:val="nil"/>
              <w:right w:val="single" w:sz="4" w:space="0" w:color="auto"/>
            </w:tcBorders>
            <w:shd w:val="clear" w:color="000000" w:fill="A9D08E"/>
            <w:noWrap/>
            <w:vAlign w:val="bottom"/>
            <w:hideMark/>
          </w:tcPr>
          <w:p w14:paraId="5C4E1456" w14:textId="5DD871AB" w:rsidR="00067C6D" w:rsidRPr="00F86424" w:rsidDel="002739DA" w:rsidRDefault="00067C6D" w:rsidP="003228B4">
            <w:pPr>
              <w:numPr>
                <w:ilvl w:val="0"/>
                <w:numId w:val="47"/>
              </w:numPr>
              <w:spacing w:after="0" w:line="240" w:lineRule="auto"/>
              <w:jc w:val="center"/>
              <w:rPr>
                <w:del w:id="3105" w:author="anna.resch88@gmail.com" w:date="2022-01-03T16:08:00Z"/>
                <w:rFonts w:asciiTheme="majorHAnsi" w:eastAsia="Times New Roman" w:hAnsiTheme="majorHAnsi" w:cstheme="majorHAnsi"/>
                <w:color w:val="000000"/>
                <w:lang w:val="en-US" w:eastAsia="de-DE"/>
                <w:rPrChange w:id="3106" w:author="anna.resch88@gmail.com" w:date="2022-01-04T09:34:00Z">
                  <w:rPr>
                    <w:del w:id="3107" w:author="anna.resch88@gmail.com" w:date="2022-01-03T16:08:00Z"/>
                    <w:rFonts w:asciiTheme="majorHAnsi" w:eastAsia="Times New Roman" w:hAnsiTheme="majorHAnsi" w:cstheme="majorHAnsi"/>
                    <w:color w:val="000000"/>
                    <w:lang w:eastAsia="de-DE"/>
                  </w:rPr>
                </w:rPrChange>
              </w:rPr>
            </w:pPr>
            <w:del w:id="3108" w:author="anna.resch88@gmail.com" w:date="2022-01-03T16:08:00Z">
              <w:r w:rsidRPr="00F86424" w:rsidDel="002739DA">
                <w:rPr>
                  <w:rFonts w:asciiTheme="majorHAnsi" w:eastAsia="Times New Roman" w:hAnsiTheme="majorHAnsi" w:cstheme="majorHAnsi"/>
                  <w:color w:val="000000"/>
                  <w:lang w:val="en-US" w:eastAsia="de-DE"/>
                  <w:rPrChange w:id="3109" w:author="anna.resch88@gmail.com" w:date="2022-01-04T09:34:00Z">
                    <w:rPr>
                      <w:rFonts w:asciiTheme="majorHAnsi" w:eastAsia="Times New Roman" w:hAnsiTheme="majorHAnsi" w:cstheme="majorHAnsi"/>
                      <w:color w:val="000000"/>
                      <w:lang w:eastAsia="de-DE"/>
                    </w:rPr>
                  </w:rPrChange>
                </w:rPr>
                <w:delText>10.66</w:delText>
              </w:r>
              <w:bookmarkStart w:id="3110" w:name="_Toc92186825"/>
              <w:bookmarkStart w:id="3111" w:name="_Toc92187517"/>
              <w:bookmarkStart w:id="3112" w:name="_Toc92188209"/>
              <w:bookmarkStart w:id="3113" w:name="_Toc92188899"/>
              <w:bookmarkStart w:id="3114" w:name="_Toc92189554"/>
              <w:bookmarkStart w:id="3115" w:name="_Toc92190210"/>
              <w:bookmarkStart w:id="3116" w:name="_Toc92190866"/>
              <w:bookmarkEnd w:id="3110"/>
              <w:bookmarkEnd w:id="3111"/>
              <w:bookmarkEnd w:id="3112"/>
              <w:bookmarkEnd w:id="3113"/>
              <w:bookmarkEnd w:id="3114"/>
              <w:bookmarkEnd w:id="3115"/>
              <w:bookmarkEnd w:id="3116"/>
            </w:del>
          </w:p>
        </w:tc>
        <w:bookmarkStart w:id="3117" w:name="_Toc92186826"/>
        <w:bookmarkStart w:id="3118" w:name="_Toc92187518"/>
        <w:bookmarkStart w:id="3119" w:name="_Toc92188210"/>
        <w:bookmarkStart w:id="3120" w:name="_Toc92188900"/>
        <w:bookmarkStart w:id="3121" w:name="_Toc92189555"/>
        <w:bookmarkStart w:id="3122" w:name="_Toc92190211"/>
        <w:bookmarkStart w:id="3123" w:name="_Toc92190867"/>
        <w:bookmarkEnd w:id="3117"/>
        <w:bookmarkEnd w:id="3118"/>
        <w:bookmarkEnd w:id="3119"/>
        <w:bookmarkEnd w:id="3120"/>
        <w:bookmarkEnd w:id="3121"/>
        <w:bookmarkEnd w:id="3122"/>
        <w:bookmarkEnd w:id="3123"/>
      </w:tr>
      <w:tr w:rsidR="00067C6D" w:rsidRPr="009E3BE9" w:rsidDel="002739DA" w14:paraId="6A4541E3" w14:textId="40A7BF69" w:rsidTr="00D830B0">
        <w:trPr>
          <w:trHeight w:val="300"/>
          <w:del w:id="3124"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4FD9D0AE" w14:textId="682F1EC6" w:rsidR="00067C6D" w:rsidRPr="00F86424" w:rsidDel="002739DA" w:rsidRDefault="00067C6D" w:rsidP="003228B4">
            <w:pPr>
              <w:numPr>
                <w:ilvl w:val="0"/>
                <w:numId w:val="47"/>
              </w:numPr>
              <w:spacing w:after="0" w:line="240" w:lineRule="auto"/>
              <w:jc w:val="both"/>
              <w:rPr>
                <w:del w:id="3125" w:author="anna.resch88@gmail.com" w:date="2022-01-03T16:08:00Z"/>
                <w:rFonts w:asciiTheme="majorHAnsi" w:eastAsia="Times New Roman" w:hAnsiTheme="majorHAnsi" w:cstheme="majorHAnsi"/>
                <w:color w:val="000000"/>
                <w:lang w:val="en-US" w:eastAsia="de-DE"/>
                <w:rPrChange w:id="3126" w:author="anna.resch88@gmail.com" w:date="2022-01-04T09:34:00Z">
                  <w:rPr>
                    <w:del w:id="3127" w:author="anna.resch88@gmail.com" w:date="2022-01-03T16:08:00Z"/>
                    <w:rFonts w:asciiTheme="majorHAnsi" w:eastAsia="Times New Roman" w:hAnsiTheme="majorHAnsi" w:cstheme="majorHAnsi"/>
                    <w:color w:val="000000"/>
                    <w:lang w:eastAsia="de-DE"/>
                  </w:rPr>
                </w:rPrChange>
              </w:rPr>
            </w:pPr>
            <w:del w:id="3128" w:author="anna.resch88@gmail.com" w:date="2022-01-03T16:08:00Z">
              <w:r w:rsidRPr="00F86424" w:rsidDel="002739DA">
                <w:rPr>
                  <w:rFonts w:asciiTheme="majorHAnsi" w:eastAsia="Times New Roman" w:hAnsiTheme="majorHAnsi" w:cstheme="majorHAnsi"/>
                  <w:color w:val="000000"/>
                  <w:lang w:val="en-US" w:eastAsia="de-DE"/>
                  <w:rPrChange w:id="3129" w:author="anna.resch88@gmail.com" w:date="2022-01-04T09:34:00Z">
                    <w:rPr>
                      <w:rFonts w:asciiTheme="majorHAnsi" w:eastAsia="Times New Roman" w:hAnsiTheme="majorHAnsi" w:cstheme="majorHAnsi"/>
                      <w:color w:val="000000"/>
                      <w:lang w:eastAsia="de-DE"/>
                    </w:rPr>
                  </w:rPrChange>
                </w:rPr>
                <w:delText>ULD-V40-ULD, sample 3</w:delText>
              </w:r>
              <w:bookmarkStart w:id="3130" w:name="_Toc92186827"/>
              <w:bookmarkStart w:id="3131" w:name="_Toc92187519"/>
              <w:bookmarkStart w:id="3132" w:name="_Toc92188211"/>
              <w:bookmarkStart w:id="3133" w:name="_Toc92188901"/>
              <w:bookmarkStart w:id="3134" w:name="_Toc92189556"/>
              <w:bookmarkStart w:id="3135" w:name="_Toc92190212"/>
              <w:bookmarkStart w:id="3136" w:name="_Toc92190868"/>
              <w:bookmarkEnd w:id="3130"/>
              <w:bookmarkEnd w:id="3131"/>
              <w:bookmarkEnd w:id="3132"/>
              <w:bookmarkEnd w:id="3133"/>
              <w:bookmarkEnd w:id="3134"/>
              <w:bookmarkEnd w:id="3135"/>
              <w:bookmarkEnd w:id="3136"/>
            </w:del>
          </w:p>
        </w:tc>
        <w:tc>
          <w:tcPr>
            <w:tcW w:w="859" w:type="dxa"/>
            <w:tcBorders>
              <w:top w:val="nil"/>
              <w:left w:val="nil"/>
              <w:bottom w:val="single" w:sz="8" w:space="0" w:color="auto"/>
              <w:right w:val="single" w:sz="4" w:space="0" w:color="000000"/>
            </w:tcBorders>
            <w:shd w:val="clear" w:color="000000" w:fill="A9D08E"/>
            <w:noWrap/>
            <w:vAlign w:val="bottom"/>
            <w:hideMark/>
          </w:tcPr>
          <w:p w14:paraId="72277C4C" w14:textId="4428830D" w:rsidR="00067C6D" w:rsidRPr="00F86424" w:rsidDel="002739DA" w:rsidRDefault="00067C6D" w:rsidP="003228B4">
            <w:pPr>
              <w:numPr>
                <w:ilvl w:val="0"/>
                <w:numId w:val="47"/>
              </w:numPr>
              <w:spacing w:after="0" w:line="240" w:lineRule="auto"/>
              <w:jc w:val="center"/>
              <w:rPr>
                <w:del w:id="3137" w:author="anna.resch88@gmail.com" w:date="2022-01-03T16:08:00Z"/>
                <w:rFonts w:asciiTheme="majorHAnsi" w:eastAsia="Times New Roman" w:hAnsiTheme="majorHAnsi" w:cstheme="majorHAnsi"/>
                <w:color w:val="000000"/>
                <w:lang w:val="en-US" w:eastAsia="de-DE"/>
                <w:rPrChange w:id="3138" w:author="anna.resch88@gmail.com" w:date="2022-01-04T09:34:00Z">
                  <w:rPr>
                    <w:del w:id="3139" w:author="anna.resch88@gmail.com" w:date="2022-01-03T16:08:00Z"/>
                    <w:rFonts w:asciiTheme="majorHAnsi" w:eastAsia="Times New Roman" w:hAnsiTheme="majorHAnsi" w:cstheme="majorHAnsi"/>
                    <w:color w:val="000000"/>
                    <w:lang w:eastAsia="de-DE"/>
                  </w:rPr>
                </w:rPrChange>
              </w:rPr>
            </w:pPr>
            <w:del w:id="3140" w:author="anna.resch88@gmail.com" w:date="2022-01-03T16:08:00Z">
              <w:r w:rsidRPr="00F86424" w:rsidDel="002739DA">
                <w:rPr>
                  <w:rFonts w:asciiTheme="majorHAnsi" w:eastAsia="Times New Roman" w:hAnsiTheme="majorHAnsi" w:cstheme="majorHAnsi"/>
                  <w:color w:val="000000"/>
                  <w:lang w:val="en-US" w:eastAsia="de-DE"/>
                  <w:rPrChange w:id="3141" w:author="anna.resch88@gmail.com" w:date="2022-01-04T09:34:00Z">
                    <w:rPr>
                      <w:rFonts w:asciiTheme="majorHAnsi" w:eastAsia="Times New Roman" w:hAnsiTheme="majorHAnsi" w:cstheme="majorHAnsi"/>
                      <w:color w:val="000000"/>
                      <w:lang w:eastAsia="de-DE"/>
                    </w:rPr>
                  </w:rPrChange>
                </w:rPr>
                <w:delText>20%</w:delText>
              </w:r>
              <w:bookmarkStart w:id="3142" w:name="_Toc92186828"/>
              <w:bookmarkStart w:id="3143" w:name="_Toc92187520"/>
              <w:bookmarkStart w:id="3144" w:name="_Toc92188212"/>
              <w:bookmarkStart w:id="3145" w:name="_Toc92188902"/>
              <w:bookmarkStart w:id="3146" w:name="_Toc92189557"/>
              <w:bookmarkStart w:id="3147" w:name="_Toc92190213"/>
              <w:bookmarkStart w:id="3148" w:name="_Toc92190869"/>
              <w:bookmarkEnd w:id="3142"/>
              <w:bookmarkEnd w:id="3143"/>
              <w:bookmarkEnd w:id="3144"/>
              <w:bookmarkEnd w:id="3145"/>
              <w:bookmarkEnd w:id="3146"/>
              <w:bookmarkEnd w:id="3147"/>
              <w:bookmarkEnd w:id="3148"/>
            </w:del>
          </w:p>
        </w:tc>
        <w:tc>
          <w:tcPr>
            <w:tcW w:w="937" w:type="dxa"/>
            <w:tcBorders>
              <w:top w:val="nil"/>
              <w:left w:val="nil"/>
              <w:bottom w:val="single" w:sz="8" w:space="0" w:color="auto"/>
              <w:right w:val="single" w:sz="4" w:space="0" w:color="auto"/>
            </w:tcBorders>
            <w:shd w:val="clear" w:color="000000" w:fill="A9D08E"/>
            <w:noWrap/>
            <w:vAlign w:val="bottom"/>
            <w:hideMark/>
          </w:tcPr>
          <w:p w14:paraId="6FD86EAF" w14:textId="4D27C7C6" w:rsidR="00067C6D" w:rsidRPr="00F86424" w:rsidDel="002739DA" w:rsidRDefault="00067C6D" w:rsidP="003228B4">
            <w:pPr>
              <w:numPr>
                <w:ilvl w:val="0"/>
                <w:numId w:val="47"/>
              </w:numPr>
              <w:spacing w:after="0" w:line="240" w:lineRule="auto"/>
              <w:jc w:val="center"/>
              <w:rPr>
                <w:del w:id="3149" w:author="anna.resch88@gmail.com" w:date="2022-01-03T16:08:00Z"/>
                <w:rFonts w:asciiTheme="majorHAnsi" w:eastAsia="Times New Roman" w:hAnsiTheme="majorHAnsi" w:cstheme="majorHAnsi"/>
                <w:color w:val="000000"/>
                <w:lang w:val="en-US" w:eastAsia="de-DE"/>
                <w:rPrChange w:id="3150" w:author="anna.resch88@gmail.com" w:date="2022-01-04T09:34:00Z">
                  <w:rPr>
                    <w:del w:id="3151" w:author="anna.resch88@gmail.com" w:date="2022-01-03T16:08:00Z"/>
                    <w:rFonts w:asciiTheme="majorHAnsi" w:eastAsia="Times New Roman" w:hAnsiTheme="majorHAnsi" w:cstheme="majorHAnsi"/>
                    <w:color w:val="000000"/>
                    <w:lang w:eastAsia="de-DE"/>
                  </w:rPr>
                </w:rPrChange>
              </w:rPr>
            </w:pPr>
            <w:del w:id="3152" w:author="anna.resch88@gmail.com" w:date="2022-01-03T16:08:00Z">
              <w:r w:rsidRPr="00F86424" w:rsidDel="002739DA">
                <w:rPr>
                  <w:rFonts w:asciiTheme="majorHAnsi" w:eastAsia="Times New Roman" w:hAnsiTheme="majorHAnsi" w:cstheme="majorHAnsi"/>
                  <w:color w:val="000000"/>
                  <w:lang w:val="en-US" w:eastAsia="de-DE"/>
                  <w:rPrChange w:id="3153" w:author="anna.resch88@gmail.com" w:date="2022-01-04T09:34:00Z">
                    <w:rPr>
                      <w:rFonts w:asciiTheme="majorHAnsi" w:eastAsia="Times New Roman" w:hAnsiTheme="majorHAnsi" w:cstheme="majorHAnsi"/>
                      <w:color w:val="000000"/>
                      <w:lang w:eastAsia="de-DE"/>
                    </w:rPr>
                  </w:rPrChange>
                </w:rPr>
                <w:delText>water</w:delText>
              </w:r>
              <w:bookmarkStart w:id="3154" w:name="_Toc92186829"/>
              <w:bookmarkStart w:id="3155" w:name="_Toc92187521"/>
              <w:bookmarkStart w:id="3156" w:name="_Toc92188213"/>
              <w:bookmarkStart w:id="3157" w:name="_Toc92188903"/>
              <w:bookmarkStart w:id="3158" w:name="_Toc92189558"/>
              <w:bookmarkStart w:id="3159" w:name="_Toc92190214"/>
              <w:bookmarkStart w:id="3160" w:name="_Toc92190870"/>
              <w:bookmarkEnd w:id="3154"/>
              <w:bookmarkEnd w:id="3155"/>
              <w:bookmarkEnd w:id="3156"/>
              <w:bookmarkEnd w:id="3157"/>
              <w:bookmarkEnd w:id="3158"/>
              <w:bookmarkEnd w:id="3159"/>
              <w:bookmarkEnd w:id="3160"/>
            </w:del>
          </w:p>
        </w:tc>
        <w:tc>
          <w:tcPr>
            <w:tcW w:w="952" w:type="dxa"/>
            <w:tcBorders>
              <w:top w:val="nil"/>
              <w:left w:val="nil"/>
              <w:bottom w:val="single" w:sz="8" w:space="0" w:color="auto"/>
              <w:right w:val="single" w:sz="4" w:space="0" w:color="auto"/>
            </w:tcBorders>
            <w:shd w:val="clear" w:color="000000" w:fill="A9D08E"/>
            <w:noWrap/>
            <w:vAlign w:val="bottom"/>
            <w:hideMark/>
          </w:tcPr>
          <w:p w14:paraId="5D1B322C" w14:textId="36A30EAB" w:rsidR="00067C6D" w:rsidRPr="00F86424" w:rsidDel="002739DA" w:rsidRDefault="00067C6D" w:rsidP="003228B4">
            <w:pPr>
              <w:numPr>
                <w:ilvl w:val="0"/>
                <w:numId w:val="47"/>
              </w:numPr>
              <w:spacing w:after="0" w:line="240" w:lineRule="auto"/>
              <w:jc w:val="center"/>
              <w:rPr>
                <w:del w:id="3161" w:author="anna.resch88@gmail.com" w:date="2022-01-03T16:08:00Z"/>
                <w:rFonts w:asciiTheme="majorHAnsi" w:eastAsia="Times New Roman" w:hAnsiTheme="majorHAnsi" w:cstheme="majorHAnsi"/>
                <w:color w:val="000000"/>
                <w:lang w:val="en-US" w:eastAsia="de-DE"/>
                <w:rPrChange w:id="3162" w:author="anna.resch88@gmail.com" w:date="2022-01-04T09:34:00Z">
                  <w:rPr>
                    <w:del w:id="3163" w:author="anna.resch88@gmail.com" w:date="2022-01-03T16:08:00Z"/>
                    <w:rFonts w:asciiTheme="majorHAnsi" w:eastAsia="Times New Roman" w:hAnsiTheme="majorHAnsi" w:cstheme="majorHAnsi"/>
                    <w:color w:val="000000"/>
                    <w:lang w:eastAsia="de-DE"/>
                  </w:rPr>
                </w:rPrChange>
              </w:rPr>
            </w:pPr>
            <w:del w:id="3164" w:author="anna.resch88@gmail.com" w:date="2022-01-03T16:08:00Z">
              <w:r w:rsidRPr="00F86424" w:rsidDel="002739DA">
                <w:rPr>
                  <w:rFonts w:asciiTheme="majorHAnsi" w:eastAsia="Times New Roman" w:hAnsiTheme="majorHAnsi" w:cstheme="majorHAnsi"/>
                  <w:color w:val="000000"/>
                  <w:lang w:val="en-US" w:eastAsia="de-DE"/>
                  <w:rPrChange w:id="3165" w:author="anna.resch88@gmail.com" w:date="2022-01-04T09:34:00Z">
                    <w:rPr>
                      <w:rFonts w:asciiTheme="majorHAnsi" w:eastAsia="Times New Roman" w:hAnsiTheme="majorHAnsi" w:cstheme="majorHAnsi"/>
                      <w:color w:val="000000"/>
                      <w:lang w:eastAsia="de-DE"/>
                    </w:rPr>
                  </w:rPrChange>
                </w:rPr>
                <w:delText>RF</w:delText>
              </w:r>
              <w:bookmarkStart w:id="3166" w:name="_Toc92186830"/>
              <w:bookmarkStart w:id="3167" w:name="_Toc92187522"/>
              <w:bookmarkStart w:id="3168" w:name="_Toc92188214"/>
              <w:bookmarkStart w:id="3169" w:name="_Toc92188904"/>
              <w:bookmarkStart w:id="3170" w:name="_Toc92189559"/>
              <w:bookmarkStart w:id="3171" w:name="_Toc92190215"/>
              <w:bookmarkStart w:id="3172" w:name="_Toc92190871"/>
              <w:bookmarkEnd w:id="3166"/>
              <w:bookmarkEnd w:id="3167"/>
              <w:bookmarkEnd w:id="3168"/>
              <w:bookmarkEnd w:id="3169"/>
              <w:bookmarkEnd w:id="3170"/>
              <w:bookmarkEnd w:id="3171"/>
              <w:bookmarkEnd w:id="3172"/>
            </w:del>
          </w:p>
        </w:tc>
        <w:tc>
          <w:tcPr>
            <w:tcW w:w="1081" w:type="dxa"/>
            <w:tcBorders>
              <w:top w:val="nil"/>
              <w:left w:val="nil"/>
              <w:bottom w:val="single" w:sz="4" w:space="0" w:color="000000"/>
              <w:right w:val="single" w:sz="4" w:space="0" w:color="000000"/>
            </w:tcBorders>
            <w:shd w:val="clear" w:color="000000" w:fill="A9D08E"/>
            <w:noWrap/>
            <w:vAlign w:val="bottom"/>
            <w:hideMark/>
          </w:tcPr>
          <w:p w14:paraId="7760B2E6" w14:textId="6510BDF9" w:rsidR="00067C6D" w:rsidRPr="00F86424" w:rsidDel="002739DA" w:rsidRDefault="00067C6D" w:rsidP="003228B4">
            <w:pPr>
              <w:numPr>
                <w:ilvl w:val="0"/>
                <w:numId w:val="47"/>
              </w:numPr>
              <w:spacing w:after="0" w:line="240" w:lineRule="auto"/>
              <w:jc w:val="center"/>
              <w:rPr>
                <w:del w:id="3173" w:author="anna.resch88@gmail.com" w:date="2022-01-03T16:08:00Z"/>
                <w:rFonts w:asciiTheme="majorHAnsi" w:eastAsia="Times New Roman" w:hAnsiTheme="majorHAnsi" w:cstheme="majorHAnsi"/>
                <w:color w:val="000000"/>
                <w:lang w:val="en-US" w:eastAsia="de-DE"/>
                <w:rPrChange w:id="3174" w:author="anna.resch88@gmail.com" w:date="2022-01-04T09:34:00Z">
                  <w:rPr>
                    <w:del w:id="3175" w:author="anna.resch88@gmail.com" w:date="2022-01-03T16:08:00Z"/>
                    <w:rFonts w:asciiTheme="majorHAnsi" w:eastAsia="Times New Roman" w:hAnsiTheme="majorHAnsi" w:cstheme="majorHAnsi"/>
                    <w:color w:val="000000"/>
                    <w:lang w:eastAsia="de-DE"/>
                  </w:rPr>
                </w:rPrChange>
              </w:rPr>
            </w:pPr>
            <w:del w:id="3176" w:author="anna.resch88@gmail.com" w:date="2022-01-03T16:08:00Z">
              <w:r w:rsidRPr="00F86424" w:rsidDel="002739DA">
                <w:rPr>
                  <w:rFonts w:asciiTheme="majorHAnsi" w:eastAsia="Times New Roman" w:hAnsiTheme="majorHAnsi" w:cstheme="majorHAnsi"/>
                  <w:color w:val="000000"/>
                  <w:lang w:val="en-US" w:eastAsia="de-DE"/>
                  <w:rPrChange w:id="3177" w:author="anna.resch88@gmail.com" w:date="2022-01-04T09:34:00Z">
                    <w:rPr>
                      <w:rFonts w:asciiTheme="majorHAnsi" w:eastAsia="Times New Roman" w:hAnsiTheme="majorHAnsi" w:cstheme="majorHAnsi"/>
                      <w:color w:val="000000"/>
                      <w:lang w:eastAsia="de-DE"/>
                    </w:rPr>
                  </w:rPrChange>
                </w:rPr>
                <w:delText>50.7</w:delText>
              </w:r>
              <w:bookmarkStart w:id="3178" w:name="_Toc92186831"/>
              <w:bookmarkStart w:id="3179" w:name="_Toc92187523"/>
              <w:bookmarkStart w:id="3180" w:name="_Toc92188215"/>
              <w:bookmarkStart w:id="3181" w:name="_Toc92188905"/>
              <w:bookmarkStart w:id="3182" w:name="_Toc92189560"/>
              <w:bookmarkStart w:id="3183" w:name="_Toc92190216"/>
              <w:bookmarkStart w:id="3184" w:name="_Toc92190872"/>
              <w:bookmarkEnd w:id="3178"/>
              <w:bookmarkEnd w:id="3179"/>
              <w:bookmarkEnd w:id="3180"/>
              <w:bookmarkEnd w:id="3181"/>
              <w:bookmarkEnd w:id="3182"/>
              <w:bookmarkEnd w:id="3183"/>
              <w:bookmarkEnd w:id="3184"/>
            </w:del>
          </w:p>
        </w:tc>
        <w:tc>
          <w:tcPr>
            <w:tcW w:w="1349" w:type="dxa"/>
            <w:tcBorders>
              <w:top w:val="nil"/>
              <w:left w:val="nil"/>
              <w:bottom w:val="single" w:sz="8" w:space="0" w:color="auto"/>
              <w:right w:val="single" w:sz="4" w:space="0" w:color="000000"/>
            </w:tcBorders>
            <w:shd w:val="clear" w:color="000000" w:fill="A9D08E"/>
            <w:noWrap/>
            <w:vAlign w:val="bottom"/>
            <w:hideMark/>
          </w:tcPr>
          <w:p w14:paraId="53BC177E" w14:textId="28548F9C" w:rsidR="00067C6D" w:rsidRPr="00F86424" w:rsidDel="002739DA" w:rsidRDefault="00067C6D" w:rsidP="003228B4">
            <w:pPr>
              <w:numPr>
                <w:ilvl w:val="0"/>
                <w:numId w:val="47"/>
              </w:numPr>
              <w:spacing w:after="0" w:line="240" w:lineRule="auto"/>
              <w:jc w:val="center"/>
              <w:rPr>
                <w:del w:id="3185" w:author="anna.resch88@gmail.com" w:date="2022-01-03T16:08:00Z"/>
                <w:rFonts w:asciiTheme="majorHAnsi" w:eastAsia="Times New Roman" w:hAnsiTheme="majorHAnsi" w:cstheme="majorHAnsi"/>
                <w:color w:val="000000"/>
                <w:lang w:val="en-US" w:eastAsia="de-DE"/>
                <w:rPrChange w:id="3186" w:author="anna.resch88@gmail.com" w:date="2022-01-04T09:34:00Z">
                  <w:rPr>
                    <w:del w:id="3187" w:author="anna.resch88@gmail.com" w:date="2022-01-03T16:08:00Z"/>
                    <w:rFonts w:asciiTheme="majorHAnsi" w:eastAsia="Times New Roman" w:hAnsiTheme="majorHAnsi" w:cstheme="majorHAnsi"/>
                    <w:color w:val="000000"/>
                    <w:lang w:eastAsia="de-DE"/>
                  </w:rPr>
                </w:rPrChange>
              </w:rPr>
            </w:pPr>
            <w:del w:id="3188" w:author="anna.resch88@gmail.com" w:date="2022-01-03T16:08:00Z">
              <w:r w:rsidRPr="00F86424" w:rsidDel="002739DA">
                <w:rPr>
                  <w:rFonts w:asciiTheme="majorHAnsi" w:eastAsia="Times New Roman" w:hAnsiTheme="majorHAnsi" w:cstheme="majorHAnsi"/>
                  <w:color w:val="000000"/>
                  <w:lang w:val="en-US" w:eastAsia="de-DE"/>
                  <w:rPrChange w:id="3189" w:author="anna.resch88@gmail.com" w:date="2022-01-04T09:34:00Z">
                    <w:rPr>
                      <w:rFonts w:asciiTheme="majorHAnsi" w:eastAsia="Times New Roman" w:hAnsiTheme="majorHAnsi" w:cstheme="majorHAnsi"/>
                      <w:color w:val="000000"/>
                      <w:lang w:eastAsia="de-DE"/>
                    </w:rPr>
                  </w:rPrChange>
                </w:rPr>
                <w:delText>15</w:delText>
              </w:r>
              <w:bookmarkStart w:id="3190" w:name="_Toc92186832"/>
              <w:bookmarkStart w:id="3191" w:name="_Toc92187524"/>
              <w:bookmarkStart w:id="3192" w:name="_Toc92188216"/>
              <w:bookmarkStart w:id="3193" w:name="_Toc92188906"/>
              <w:bookmarkStart w:id="3194" w:name="_Toc92189561"/>
              <w:bookmarkStart w:id="3195" w:name="_Toc92190217"/>
              <w:bookmarkStart w:id="3196" w:name="_Toc92190873"/>
              <w:bookmarkEnd w:id="3190"/>
              <w:bookmarkEnd w:id="3191"/>
              <w:bookmarkEnd w:id="3192"/>
              <w:bookmarkEnd w:id="3193"/>
              <w:bookmarkEnd w:id="3194"/>
              <w:bookmarkEnd w:id="3195"/>
              <w:bookmarkEnd w:id="3196"/>
            </w:del>
          </w:p>
        </w:tc>
        <w:tc>
          <w:tcPr>
            <w:tcW w:w="892" w:type="dxa"/>
            <w:tcBorders>
              <w:top w:val="nil"/>
              <w:left w:val="nil"/>
              <w:bottom w:val="single" w:sz="8" w:space="0" w:color="auto"/>
              <w:right w:val="single" w:sz="4" w:space="0" w:color="000000"/>
            </w:tcBorders>
            <w:shd w:val="clear" w:color="000000" w:fill="A9D08E"/>
            <w:noWrap/>
            <w:vAlign w:val="bottom"/>
            <w:hideMark/>
          </w:tcPr>
          <w:p w14:paraId="71DE1303" w14:textId="1DC36FF5" w:rsidR="00067C6D" w:rsidRPr="00F86424" w:rsidDel="002739DA" w:rsidRDefault="00067C6D" w:rsidP="003228B4">
            <w:pPr>
              <w:numPr>
                <w:ilvl w:val="0"/>
                <w:numId w:val="47"/>
              </w:numPr>
              <w:spacing w:after="0" w:line="240" w:lineRule="auto"/>
              <w:jc w:val="center"/>
              <w:rPr>
                <w:del w:id="3197" w:author="anna.resch88@gmail.com" w:date="2022-01-03T16:08:00Z"/>
                <w:rFonts w:asciiTheme="majorHAnsi" w:eastAsia="Times New Roman" w:hAnsiTheme="majorHAnsi" w:cstheme="majorHAnsi"/>
                <w:color w:val="000000"/>
                <w:lang w:val="en-US" w:eastAsia="de-DE"/>
                <w:rPrChange w:id="3198" w:author="anna.resch88@gmail.com" w:date="2022-01-04T09:34:00Z">
                  <w:rPr>
                    <w:del w:id="3199" w:author="anna.resch88@gmail.com" w:date="2022-01-03T16:08:00Z"/>
                    <w:rFonts w:asciiTheme="majorHAnsi" w:eastAsia="Times New Roman" w:hAnsiTheme="majorHAnsi" w:cstheme="majorHAnsi"/>
                    <w:color w:val="000000"/>
                    <w:lang w:eastAsia="de-DE"/>
                  </w:rPr>
                </w:rPrChange>
              </w:rPr>
            </w:pPr>
            <w:del w:id="3200" w:author="anna.resch88@gmail.com" w:date="2022-01-03T16:08:00Z">
              <w:r w:rsidRPr="00F86424" w:rsidDel="002739DA">
                <w:rPr>
                  <w:rFonts w:asciiTheme="majorHAnsi" w:eastAsia="Times New Roman" w:hAnsiTheme="majorHAnsi" w:cstheme="majorHAnsi"/>
                  <w:color w:val="000000"/>
                  <w:lang w:val="en-US" w:eastAsia="de-DE"/>
                  <w:rPrChange w:id="3201" w:author="anna.resch88@gmail.com" w:date="2022-01-04T09:34:00Z">
                    <w:rPr>
                      <w:rFonts w:asciiTheme="majorHAnsi" w:eastAsia="Times New Roman" w:hAnsiTheme="majorHAnsi" w:cstheme="majorHAnsi"/>
                      <w:color w:val="000000"/>
                      <w:lang w:eastAsia="de-DE"/>
                    </w:rPr>
                  </w:rPrChange>
                </w:rPr>
                <w:delText>91.61</w:delText>
              </w:r>
              <w:bookmarkStart w:id="3202" w:name="_Toc92186833"/>
              <w:bookmarkStart w:id="3203" w:name="_Toc92187525"/>
              <w:bookmarkStart w:id="3204" w:name="_Toc92188217"/>
              <w:bookmarkStart w:id="3205" w:name="_Toc92188907"/>
              <w:bookmarkStart w:id="3206" w:name="_Toc92189562"/>
              <w:bookmarkStart w:id="3207" w:name="_Toc92190218"/>
              <w:bookmarkStart w:id="3208" w:name="_Toc92190874"/>
              <w:bookmarkEnd w:id="3202"/>
              <w:bookmarkEnd w:id="3203"/>
              <w:bookmarkEnd w:id="3204"/>
              <w:bookmarkEnd w:id="3205"/>
              <w:bookmarkEnd w:id="3206"/>
              <w:bookmarkEnd w:id="3207"/>
              <w:bookmarkEnd w:id="3208"/>
            </w:del>
          </w:p>
        </w:tc>
        <w:tc>
          <w:tcPr>
            <w:tcW w:w="743" w:type="dxa"/>
            <w:tcBorders>
              <w:top w:val="nil"/>
              <w:left w:val="nil"/>
              <w:bottom w:val="single" w:sz="8" w:space="0" w:color="auto"/>
              <w:right w:val="nil"/>
            </w:tcBorders>
            <w:shd w:val="clear" w:color="000000" w:fill="A9D08E"/>
            <w:noWrap/>
            <w:vAlign w:val="bottom"/>
            <w:hideMark/>
          </w:tcPr>
          <w:p w14:paraId="6F8C5CE9" w14:textId="4DDCFF32" w:rsidR="00067C6D" w:rsidRPr="00F86424" w:rsidDel="002739DA" w:rsidRDefault="00067C6D" w:rsidP="003228B4">
            <w:pPr>
              <w:numPr>
                <w:ilvl w:val="0"/>
                <w:numId w:val="47"/>
              </w:numPr>
              <w:spacing w:after="0" w:line="240" w:lineRule="auto"/>
              <w:jc w:val="center"/>
              <w:rPr>
                <w:del w:id="3209" w:author="anna.resch88@gmail.com" w:date="2022-01-03T16:08:00Z"/>
                <w:rFonts w:asciiTheme="majorHAnsi" w:eastAsia="Times New Roman" w:hAnsiTheme="majorHAnsi" w:cstheme="majorHAnsi"/>
                <w:color w:val="000000"/>
                <w:lang w:val="en-US" w:eastAsia="de-DE"/>
                <w:rPrChange w:id="3210" w:author="anna.resch88@gmail.com" w:date="2022-01-04T09:34:00Z">
                  <w:rPr>
                    <w:del w:id="3211" w:author="anna.resch88@gmail.com" w:date="2022-01-03T16:08:00Z"/>
                    <w:rFonts w:asciiTheme="majorHAnsi" w:eastAsia="Times New Roman" w:hAnsiTheme="majorHAnsi" w:cstheme="majorHAnsi"/>
                    <w:color w:val="000000"/>
                    <w:lang w:eastAsia="de-DE"/>
                  </w:rPr>
                </w:rPrChange>
              </w:rPr>
            </w:pPr>
            <w:del w:id="3212" w:author="anna.resch88@gmail.com" w:date="2022-01-03T16:08:00Z">
              <w:r w:rsidRPr="00F86424" w:rsidDel="002739DA">
                <w:rPr>
                  <w:rFonts w:asciiTheme="majorHAnsi" w:eastAsia="Times New Roman" w:hAnsiTheme="majorHAnsi" w:cstheme="majorHAnsi"/>
                  <w:color w:val="000000"/>
                  <w:lang w:val="en-US" w:eastAsia="de-DE"/>
                  <w:rPrChange w:id="3213" w:author="anna.resch88@gmail.com" w:date="2022-01-04T09:34:00Z">
                    <w:rPr>
                      <w:rFonts w:asciiTheme="majorHAnsi" w:eastAsia="Times New Roman" w:hAnsiTheme="majorHAnsi" w:cstheme="majorHAnsi"/>
                      <w:color w:val="000000"/>
                      <w:lang w:eastAsia="de-DE"/>
                    </w:rPr>
                  </w:rPrChange>
                </w:rPr>
                <w:delText>4.36</w:delText>
              </w:r>
              <w:bookmarkStart w:id="3214" w:name="_Toc92186834"/>
              <w:bookmarkStart w:id="3215" w:name="_Toc92187526"/>
              <w:bookmarkStart w:id="3216" w:name="_Toc92188218"/>
              <w:bookmarkStart w:id="3217" w:name="_Toc92188908"/>
              <w:bookmarkStart w:id="3218" w:name="_Toc92189563"/>
              <w:bookmarkStart w:id="3219" w:name="_Toc92190219"/>
              <w:bookmarkStart w:id="3220" w:name="_Toc92190875"/>
              <w:bookmarkEnd w:id="3214"/>
              <w:bookmarkEnd w:id="3215"/>
              <w:bookmarkEnd w:id="3216"/>
              <w:bookmarkEnd w:id="3217"/>
              <w:bookmarkEnd w:id="3218"/>
              <w:bookmarkEnd w:id="3219"/>
              <w:bookmarkEnd w:id="3220"/>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6D55C8A" w14:textId="3236F9CE" w:rsidR="00067C6D" w:rsidRPr="00F86424" w:rsidDel="002739DA" w:rsidRDefault="00067C6D" w:rsidP="003228B4">
            <w:pPr>
              <w:numPr>
                <w:ilvl w:val="0"/>
                <w:numId w:val="47"/>
              </w:numPr>
              <w:spacing w:after="0" w:line="240" w:lineRule="auto"/>
              <w:jc w:val="center"/>
              <w:rPr>
                <w:del w:id="3221" w:author="anna.resch88@gmail.com" w:date="2022-01-03T16:08:00Z"/>
                <w:rFonts w:asciiTheme="majorHAnsi" w:eastAsia="Times New Roman" w:hAnsiTheme="majorHAnsi" w:cstheme="majorHAnsi"/>
                <w:color w:val="FFFFFF"/>
                <w:lang w:val="en-US" w:eastAsia="de-DE"/>
                <w:rPrChange w:id="3222" w:author="anna.resch88@gmail.com" w:date="2022-01-04T09:34:00Z">
                  <w:rPr>
                    <w:del w:id="3223" w:author="anna.resch88@gmail.com" w:date="2022-01-03T16:08:00Z"/>
                    <w:rFonts w:asciiTheme="majorHAnsi" w:eastAsia="Times New Roman" w:hAnsiTheme="majorHAnsi" w:cstheme="majorHAnsi"/>
                    <w:color w:val="FFFFFF"/>
                    <w:lang w:eastAsia="de-DE"/>
                  </w:rPr>
                </w:rPrChange>
              </w:rPr>
            </w:pPr>
            <w:bookmarkStart w:id="3224" w:name="_Toc92186835"/>
            <w:bookmarkStart w:id="3225" w:name="_Toc92187527"/>
            <w:bookmarkStart w:id="3226" w:name="_Toc92188219"/>
            <w:bookmarkStart w:id="3227" w:name="_Toc92188909"/>
            <w:bookmarkStart w:id="3228" w:name="_Toc92189564"/>
            <w:bookmarkStart w:id="3229" w:name="_Toc92190220"/>
            <w:bookmarkStart w:id="3230" w:name="_Toc92190876"/>
            <w:bookmarkEnd w:id="3224"/>
            <w:bookmarkEnd w:id="3225"/>
            <w:bookmarkEnd w:id="3226"/>
            <w:bookmarkEnd w:id="3227"/>
            <w:bookmarkEnd w:id="3228"/>
            <w:bookmarkEnd w:id="3229"/>
            <w:bookmarkEnd w:id="3230"/>
          </w:p>
        </w:tc>
        <w:tc>
          <w:tcPr>
            <w:tcW w:w="898" w:type="dxa"/>
            <w:tcBorders>
              <w:top w:val="nil"/>
              <w:left w:val="nil"/>
              <w:bottom w:val="single" w:sz="8" w:space="0" w:color="auto"/>
              <w:right w:val="single" w:sz="4" w:space="0" w:color="auto"/>
            </w:tcBorders>
            <w:shd w:val="clear" w:color="000000" w:fill="A9D08E"/>
            <w:noWrap/>
            <w:vAlign w:val="bottom"/>
            <w:hideMark/>
          </w:tcPr>
          <w:p w14:paraId="724C0ABF" w14:textId="021A291C" w:rsidR="00067C6D" w:rsidRPr="00F86424" w:rsidDel="002739DA" w:rsidRDefault="00067C6D" w:rsidP="003228B4">
            <w:pPr>
              <w:numPr>
                <w:ilvl w:val="0"/>
                <w:numId w:val="47"/>
              </w:numPr>
              <w:spacing w:after="0" w:line="240" w:lineRule="auto"/>
              <w:jc w:val="center"/>
              <w:rPr>
                <w:del w:id="3231" w:author="anna.resch88@gmail.com" w:date="2022-01-03T16:08:00Z"/>
                <w:rFonts w:asciiTheme="majorHAnsi" w:eastAsia="Times New Roman" w:hAnsiTheme="majorHAnsi" w:cstheme="majorHAnsi"/>
                <w:color w:val="000000"/>
                <w:lang w:val="en-US" w:eastAsia="de-DE"/>
                <w:rPrChange w:id="3232" w:author="anna.resch88@gmail.com" w:date="2022-01-04T09:34:00Z">
                  <w:rPr>
                    <w:del w:id="3233" w:author="anna.resch88@gmail.com" w:date="2022-01-03T16:08:00Z"/>
                    <w:rFonts w:asciiTheme="majorHAnsi" w:eastAsia="Times New Roman" w:hAnsiTheme="majorHAnsi" w:cstheme="majorHAnsi"/>
                    <w:color w:val="000000"/>
                    <w:lang w:eastAsia="de-DE"/>
                  </w:rPr>
                </w:rPrChange>
              </w:rPr>
            </w:pPr>
            <w:bookmarkStart w:id="3234" w:name="_Toc92186836"/>
            <w:bookmarkStart w:id="3235" w:name="_Toc92187528"/>
            <w:bookmarkStart w:id="3236" w:name="_Toc92188220"/>
            <w:bookmarkStart w:id="3237" w:name="_Toc92188910"/>
            <w:bookmarkStart w:id="3238" w:name="_Toc92189565"/>
            <w:bookmarkStart w:id="3239" w:name="_Toc92190221"/>
            <w:bookmarkStart w:id="3240" w:name="_Toc92190877"/>
            <w:bookmarkEnd w:id="3234"/>
            <w:bookmarkEnd w:id="3235"/>
            <w:bookmarkEnd w:id="3236"/>
            <w:bookmarkEnd w:id="3237"/>
            <w:bookmarkEnd w:id="3238"/>
            <w:bookmarkEnd w:id="3239"/>
            <w:bookmarkEnd w:id="3240"/>
          </w:p>
        </w:tc>
        <w:bookmarkStart w:id="3241" w:name="_Toc92186837"/>
        <w:bookmarkStart w:id="3242" w:name="_Toc92187529"/>
        <w:bookmarkStart w:id="3243" w:name="_Toc92188221"/>
        <w:bookmarkStart w:id="3244" w:name="_Toc92188911"/>
        <w:bookmarkStart w:id="3245" w:name="_Toc92189566"/>
        <w:bookmarkStart w:id="3246" w:name="_Toc92190222"/>
        <w:bookmarkStart w:id="3247" w:name="_Toc92190878"/>
        <w:bookmarkEnd w:id="3241"/>
        <w:bookmarkEnd w:id="3242"/>
        <w:bookmarkEnd w:id="3243"/>
        <w:bookmarkEnd w:id="3244"/>
        <w:bookmarkEnd w:id="3245"/>
        <w:bookmarkEnd w:id="3246"/>
        <w:bookmarkEnd w:id="3247"/>
      </w:tr>
      <w:tr w:rsidR="00067C6D" w:rsidRPr="009E3BE9" w:rsidDel="002739DA" w14:paraId="3EEFCD53" w14:textId="71554905" w:rsidTr="00D830B0">
        <w:trPr>
          <w:trHeight w:val="290"/>
          <w:del w:id="3248"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7DFD8F15" w14:textId="4CC7429D" w:rsidR="00067C6D" w:rsidRPr="00F86424" w:rsidDel="002739DA" w:rsidRDefault="00067C6D" w:rsidP="003228B4">
            <w:pPr>
              <w:numPr>
                <w:ilvl w:val="0"/>
                <w:numId w:val="47"/>
              </w:numPr>
              <w:spacing w:after="0" w:line="240" w:lineRule="auto"/>
              <w:jc w:val="both"/>
              <w:rPr>
                <w:del w:id="3249" w:author="anna.resch88@gmail.com" w:date="2022-01-03T16:08:00Z"/>
                <w:rFonts w:asciiTheme="majorHAnsi" w:eastAsia="Times New Roman" w:hAnsiTheme="majorHAnsi" w:cstheme="majorHAnsi"/>
                <w:color w:val="000000"/>
                <w:lang w:val="en-US" w:eastAsia="de-DE"/>
                <w:rPrChange w:id="3250" w:author="anna.resch88@gmail.com" w:date="2022-01-04T09:34:00Z">
                  <w:rPr>
                    <w:del w:id="3251" w:author="anna.resch88@gmail.com" w:date="2022-01-03T16:08:00Z"/>
                    <w:rFonts w:asciiTheme="majorHAnsi" w:eastAsia="Times New Roman" w:hAnsiTheme="majorHAnsi" w:cstheme="majorHAnsi"/>
                    <w:color w:val="000000"/>
                    <w:lang w:eastAsia="de-DE"/>
                  </w:rPr>
                </w:rPrChange>
              </w:rPr>
            </w:pPr>
            <w:del w:id="3252" w:author="anna.resch88@gmail.com" w:date="2022-01-03T16:08:00Z">
              <w:r w:rsidRPr="00F86424" w:rsidDel="002739DA">
                <w:rPr>
                  <w:rFonts w:asciiTheme="majorHAnsi" w:eastAsia="Times New Roman" w:hAnsiTheme="majorHAnsi" w:cstheme="majorHAnsi"/>
                  <w:color w:val="000000"/>
                  <w:lang w:val="en-US" w:eastAsia="de-DE"/>
                  <w:rPrChange w:id="3253" w:author="anna.resch88@gmail.com" w:date="2022-01-04T09:34:00Z">
                    <w:rPr>
                      <w:rFonts w:asciiTheme="majorHAnsi" w:eastAsia="Times New Roman" w:hAnsiTheme="majorHAnsi" w:cstheme="majorHAnsi"/>
                      <w:color w:val="000000"/>
                      <w:lang w:eastAsia="de-DE"/>
                    </w:rPr>
                  </w:rPrChange>
                </w:rPr>
                <w:delText>ULD-V40-ULD, sample 1</w:delText>
              </w:r>
              <w:bookmarkStart w:id="3254" w:name="_Toc92186838"/>
              <w:bookmarkStart w:id="3255" w:name="_Toc92187530"/>
              <w:bookmarkStart w:id="3256" w:name="_Toc92188222"/>
              <w:bookmarkStart w:id="3257" w:name="_Toc92188912"/>
              <w:bookmarkStart w:id="3258" w:name="_Toc92189567"/>
              <w:bookmarkStart w:id="3259" w:name="_Toc92190223"/>
              <w:bookmarkStart w:id="3260" w:name="_Toc92190879"/>
              <w:bookmarkEnd w:id="3254"/>
              <w:bookmarkEnd w:id="3255"/>
              <w:bookmarkEnd w:id="3256"/>
              <w:bookmarkEnd w:id="3257"/>
              <w:bookmarkEnd w:id="3258"/>
              <w:bookmarkEnd w:id="3259"/>
              <w:bookmarkEnd w:id="3260"/>
            </w:del>
          </w:p>
        </w:tc>
        <w:tc>
          <w:tcPr>
            <w:tcW w:w="859" w:type="dxa"/>
            <w:tcBorders>
              <w:top w:val="nil"/>
              <w:left w:val="nil"/>
              <w:bottom w:val="single" w:sz="4" w:space="0" w:color="000000"/>
              <w:right w:val="single" w:sz="4" w:space="0" w:color="000000"/>
            </w:tcBorders>
            <w:shd w:val="clear" w:color="000000" w:fill="BDD7EE"/>
            <w:noWrap/>
            <w:vAlign w:val="bottom"/>
            <w:hideMark/>
          </w:tcPr>
          <w:p w14:paraId="03670EDF" w14:textId="7FD2150B" w:rsidR="00067C6D" w:rsidRPr="00F86424" w:rsidDel="002739DA" w:rsidRDefault="00067C6D" w:rsidP="003228B4">
            <w:pPr>
              <w:numPr>
                <w:ilvl w:val="0"/>
                <w:numId w:val="47"/>
              </w:numPr>
              <w:spacing w:after="0" w:line="240" w:lineRule="auto"/>
              <w:jc w:val="center"/>
              <w:rPr>
                <w:del w:id="3261" w:author="anna.resch88@gmail.com" w:date="2022-01-03T16:08:00Z"/>
                <w:rFonts w:asciiTheme="majorHAnsi" w:eastAsia="Times New Roman" w:hAnsiTheme="majorHAnsi" w:cstheme="majorHAnsi"/>
                <w:color w:val="000000"/>
                <w:lang w:val="en-US" w:eastAsia="de-DE"/>
                <w:rPrChange w:id="3262" w:author="anna.resch88@gmail.com" w:date="2022-01-04T09:34:00Z">
                  <w:rPr>
                    <w:del w:id="3263" w:author="anna.resch88@gmail.com" w:date="2022-01-03T16:08:00Z"/>
                    <w:rFonts w:asciiTheme="majorHAnsi" w:eastAsia="Times New Roman" w:hAnsiTheme="majorHAnsi" w:cstheme="majorHAnsi"/>
                    <w:color w:val="000000"/>
                    <w:lang w:eastAsia="de-DE"/>
                  </w:rPr>
                </w:rPrChange>
              </w:rPr>
            </w:pPr>
            <w:del w:id="3264" w:author="anna.resch88@gmail.com" w:date="2022-01-03T16:08:00Z">
              <w:r w:rsidRPr="00F86424" w:rsidDel="002739DA">
                <w:rPr>
                  <w:rFonts w:asciiTheme="majorHAnsi" w:eastAsia="Times New Roman" w:hAnsiTheme="majorHAnsi" w:cstheme="majorHAnsi"/>
                  <w:color w:val="000000"/>
                  <w:lang w:val="en-US" w:eastAsia="de-DE"/>
                  <w:rPrChange w:id="3265" w:author="anna.resch88@gmail.com" w:date="2022-01-04T09:34:00Z">
                    <w:rPr>
                      <w:rFonts w:asciiTheme="majorHAnsi" w:eastAsia="Times New Roman" w:hAnsiTheme="majorHAnsi" w:cstheme="majorHAnsi"/>
                      <w:color w:val="000000"/>
                      <w:lang w:eastAsia="de-DE"/>
                    </w:rPr>
                  </w:rPrChange>
                </w:rPr>
                <w:delText>20%</w:delText>
              </w:r>
              <w:bookmarkStart w:id="3266" w:name="_Toc92186839"/>
              <w:bookmarkStart w:id="3267" w:name="_Toc92187531"/>
              <w:bookmarkStart w:id="3268" w:name="_Toc92188223"/>
              <w:bookmarkStart w:id="3269" w:name="_Toc92188913"/>
              <w:bookmarkStart w:id="3270" w:name="_Toc92189568"/>
              <w:bookmarkStart w:id="3271" w:name="_Toc92190224"/>
              <w:bookmarkStart w:id="3272" w:name="_Toc92190880"/>
              <w:bookmarkEnd w:id="3266"/>
              <w:bookmarkEnd w:id="3267"/>
              <w:bookmarkEnd w:id="3268"/>
              <w:bookmarkEnd w:id="3269"/>
              <w:bookmarkEnd w:id="3270"/>
              <w:bookmarkEnd w:id="3271"/>
              <w:bookmarkEnd w:id="3272"/>
            </w:del>
          </w:p>
        </w:tc>
        <w:tc>
          <w:tcPr>
            <w:tcW w:w="937" w:type="dxa"/>
            <w:tcBorders>
              <w:top w:val="nil"/>
              <w:left w:val="nil"/>
              <w:bottom w:val="single" w:sz="4" w:space="0" w:color="auto"/>
              <w:right w:val="single" w:sz="4" w:space="0" w:color="auto"/>
            </w:tcBorders>
            <w:shd w:val="clear" w:color="000000" w:fill="BDD7EE"/>
            <w:noWrap/>
            <w:vAlign w:val="bottom"/>
            <w:hideMark/>
          </w:tcPr>
          <w:p w14:paraId="23B22667" w14:textId="3C6D020D" w:rsidR="00067C6D" w:rsidRPr="00F86424" w:rsidDel="002739DA" w:rsidRDefault="00067C6D" w:rsidP="003228B4">
            <w:pPr>
              <w:numPr>
                <w:ilvl w:val="0"/>
                <w:numId w:val="47"/>
              </w:numPr>
              <w:spacing w:after="0" w:line="240" w:lineRule="auto"/>
              <w:jc w:val="center"/>
              <w:rPr>
                <w:del w:id="3273" w:author="anna.resch88@gmail.com" w:date="2022-01-03T16:08:00Z"/>
                <w:rFonts w:asciiTheme="majorHAnsi" w:eastAsia="Times New Roman" w:hAnsiTheme="majorHAnsi" w:cstheme="majorHAnsi"/>
                <w:color w:val="000000"/>
                <w:lang w:val="en-US" w:eastAsia="de-DE"/>
                <w:rPrChange w:id="3274" w:author="anna.resch88@gmail.com" w:date="2022-01-04T09:34:00Z">
                  <w:rPr>
                    <w:del w:id="3275" w:author="anna.resch88@gmail.com" w:date="2022-01-03T16:08:00Z"/>
                    <w:rFonts w:asciiTheme="majorHAnsi" w:eastAsia="Times New Roman" w:hAnsiTheme="majorHAnsi" w:cstheme="majorHAnsi"/>
                    <w:color w:val="000000"/>
                    <w:lang w:eastAsia="de-DE"/>
                  </w:rPr>
                </w:rPrChange>
              </w:rPr>
            </w:pPr>
            <w:del w:id="3276" w:author="anna.resch88@gmail.com" w:date="2022-01-03T16:08:00Z">
              <w:r w:rsidRPr="00F86424" w:rsidDel="002739DA">
                <w:rPr>
                  <w:rFonts w:asciiTheme="majorHAnsi" w:eastAsia="Times New Roman" w:hAnsiTheme="majorHAnsi" w:cstheme="majorHAnsi"/>
                  <w:color w:val="000000"/>
                  <w:lang w:val="en-US" w:eastAsia="de-DE"/>
                  <w:rPrChange w:id="3277" w:author="anna.resch88@gmail.com" w:date="2022-01-04T09:34:00Z">
                    <w:rPr>
                      <w:rFonts w:asciiTheme="majorHAnsi" w:eastAsia="Times New Roman" w:hAnsiTheme="majorHAnsi" w:cstheme="majorHAnsi"/>
                      <w:color w:val="000000"/>
                      <w:lang w:eastAsia="de-DE"/>
                    </w:rPr>
                  </w:rPrChange>
                </w:rPr>
                <w:delText>water</w:delText>
              </w:r>
              <w:bookmarkStart w:id="3278" w:name="_Toc92186840"/>
              <w:bookmarkStart w:id="3279" w:name="_Toc92187532"/>
              <w:bookmarkStart w:id="3280" w:name="_Toc92188224"/>
              <w:bookmarkStart w:id="3281" w:name="_Toc92188914"/>
              <w:bookmarkStart w:id="3282" w:name="_Toc92189569"/>
              <w:bookmarkStart w:id="3283" w:name="_Toc92190225"/>
              <w:bookmarkStart w:id="3284" w:name="_Toc92190881"/>
              <w:bookmarkEnd w:id="3278"/>
              <w:bookmarkEnd w:id="3279"/>
              <w:bookmarkEnd w:id="3280"/>
              <w:bookmarkEnd w:id="3281"/>
              <w:bookmarkEnd w:id="3282"/>
              <w:bookmarkEnd w:id="3283"/>
              <w:bookmarkEnd w:id="3284"/>
            </w:del>
          </w:p>
        </w:tc>
        <w:tc>
          <w:tcPr>
            <w:tcW w:w="952" w:type="dxa"/>
            <w:tcBorders>
              <w:top w:val="nil"/>
              <w:left w:val="nil"/>
              <w:bottom w:val="single" w:sz="4" w:space="0" w:color="000000"/>
              <w:right w:val="single" w:sz="4" w:space="0" w:color="000000"/>
            </w:tcBorders>
            <w:shd w:val="clear" w:color="000000" w:fill="BDD7EE"/>
            <w:noWrap/>
            <w:vAlign w:val="bottom"/>
            <w:hideMark/>
          </w:tcPr>
          <w:p w14:paraId="04780966" w14:textId="02793854" w:rsidR="00067C6D" w:rsidRPr="00F86424" w:rsidDel="002739DA" w:rsidRDefault="00067C6D" w:rsidP="003228B4">
            <w:pPr>
              <w:numPr>
                <w:ilvl w:val="0"/>
                <w:numId w:val="47"/>
              </w:numPr>
              <w:spacing w:after="0" w:line="240" w:lineRule="auto"/>
              <w:jc w:val="center"/>
              <w:rPr>
                <w:del w:id="3285" w:author="anna.resch88@gmail.com" w:date="2022-01-03T16:08:00Z"/>
                <w:rFonts w:asciiTheme="majorHAnsi" w:eastAsia="Times New Roman" w:hAnsiTheme="majorHAnsi" w:cstheme="majorHAnsi"/>
                <w:color w:val="000000"/>
                <w:lang w:val="en-US" w:eastAsia="de-DE"/>
                <w:rPrChange w:id="3286" w:author="anna.resch88@gmail.com" w:date="2022-01-04T09:34:00Z">
                  <w:rPr>
                    <w:del w:id="3287" w:author="anna.resch88@gmail.com" w:date="2022-01-03T16:08:00Z"/>
                    <w:rFonts w:asciiTheme="majorHAnsi" w:eastAsia="Times New Roman" w:hAnsiTheme="majorHAnsi" w:cstheme="majorHAnsi"/>
                    <w:color w:val="000000"/>
                    <w:lang w:eastAsia="de-DE"/>
                  </w:rPr>
                </w:rPrChange>
              </w:rPr>
            </w:pPr>
            <w:del w:id="3288" w:author="anna.resch88@gmail.com" w:date="2022-01-03T16:08:00Z">
              <w:r w:rsidRPr="00F86424" w:rsidDel="002739DA">
                <w:rPr>
                  <w:rFonts w:asciiTheme="majorHAnsi" w:eastAsia="Times New Roman" w:hAnsiTheme="majorHAnsi" w:cstheme="majorHAnsi"/>
                  <w:color w:val="000000"/>
                  <w:lang w:val="en-US" w:eastAsia="de-DE"/>
                  <w:rPrChange w:id="3289" w:author="anna.resch88@gmail.com" w:date="2022-01-04T09:34:00Z">
                    <w:rPr>
                      <w:rFonts w:asciiTheme="majorHAnsi" w:eastAsia="Times New Roman" w:hAnsiTheme="majorHAnsi" w:cstheme="majorHAnsi"/>
                      <w:color w:val="000000"/>
                      <w:lang w:eastAsia="de-DE"/>
                    </w:rPr>
                  </w:rPrChange>
                </w:rPr>
                <w:delText>Ru(II)bpy</w:delText>
              </w:r>
              <w:bookmarkStart w:id="3290" w:name="_Toc92186841"/>
              <w:bookmarkStart w:id="3291" w:name="_Toc92187533"/>
              <w:bookmarkStart w:id="3292" w:name="_Toc92188225"/>
              <w:bookmarkStart w:id="3293" w:name="_Toc92188915"/>
              <w:bookmarkStart w:id="3294" w:name="_Toc92189570"/>
              <w:bookmarkStart w:id="3295" w:name="_Toc92190226"/>
              <w:bookmarkStart w:id="3296" w:name="_Toc92190882"/>
              <w:bookmarkEnd w:id="3290"/>
              <w:bookmarkEnd w:id="3291"/>
              <w:bookmarkEnd w:id="3292"/>
              <w:bookmarkEnd w:id="3293"/>
              <w:bookmarkEnd w:id="3294"/>
              <w:bookmarkEnd w:id="3295"/>
              <w:bookmarkEnd w:id="3296"/>
            </w:del>
          </w:p>
        </w:tc>
        <w:tc>
          <w:tcPr>
            <w:tcW w:w="1081" w:type="dxa"/>
            <w:tcBorders>
              <w:top w:val="nil"/>
              <w:left w:val="nil"/>
              <w:bottom w:val="single" w:sz="4" w:space="0" w:color="000000"/>
              <w:right w:val="single" w:sz="4" w:space="0" w:color="000000"/>
            </w:tcBorders>
            <w:shd w:val="clear" w:color="000000" w:fill="BDD7EE"/>
            <w:noWrap/>
            <w:vAlign w:val="bottom"/>
            <w:hideMark/>
          </w:tcPr>
          <w:p w14:paraId="0C0D4894" w14:textId="6A6A2E35" w:rsidR="00067C6D" w:rsidRPr="00F86424" w:rsidDel="002739DA" w:rsidRDefault="00067C6D" w:rsidP="003228B4">
            <w:pPr>
              <w:numPr>
                <w:ilvl w:val="0"/>
                <w:numId w:val="47"/>
              </w:numPr>
              <w:spacing w:after="0" w:line="240" w:lineRule="auto"/>
              <w:jc w:val="center"/>
              <w:rPr>
                <w:del w:id="3297" w:author="anna.resch88@gmail.com" w:date="2022-01-03T16:08:00Z"/>
                <w:rFonts w:asciiTheme="majorHAnsi" w:eastAsia="Times New Roman" w:hAnsiTheme="majorHAnsi" w:cstheme="majorHAnsi"/>
                <w:color w:val="000000"/>
                <w:lang w:val="en-US" w:eastAsia="de-DE"/>
                <w:rPrChange w:id="3298" w:author="anna.resch88@gmail.com" w:date="2022-01-04T09:34:00Z">
                  <w:rPr>
                    <w:del w:id="3299" w:author="anna.resch88@gmail.com" w:date="2022-01-03T16:08:00Z"/>
                    <w:rFonts w:asciiTheme="majorHAnsi" w:eastAsia="Times New Roman" w:hAnsiTheme="majorHAnsi" w:cstheme="majorHAnsi"/>
                    <w:color w:val="000000"/>
                    <w:lang w:eastAsia="de-DE"/>
                  </w:rPr>
                </w:rPrChange>
              </w:rPr>
            </w:pPr>
            <w:del w:id="3300" w:author="anna.resch88@gmail.com" w:date="2022-01-03T16:08:00Z">
              <w:r w:rsidRPr="00F86424" w:rsidDel="002739DA">
                <w:rPr>
                  <w:rFonts w:asciiTheme="majorHAnsi" w:eastAsia="Times New Roman" w:hAnsiTheme="majorHAnsi" w:cstheme="majorHAnsi"/>
                  <w:color w:val="000000"/>
                  <w:lang w:val="en-US" w:eastAsia="de-DE"/>
                  <w:rPrChange w:id="3301" w:author="anna.resch88@gmail.com" w:date="2022-01-04T09:34:00Z">
                    <w:rPr>
                      <w:rFonts w:asciiTheme="majorHAnsi" w:eastAsia="Times New Roman" w:hAnsiTheme="majorHAnsi" w:cstheme="majorHAnsi"/>
                      <w:color w:val="000000"/>
                      <w:lang w:eastAsia="de-DE"/>
                    </w:rPr>
                  </w:rPrChange>
                </w:rPr>
                <w:delText>50.7</w:delText>
              </w:r>
              <w:bookmarkStart w:id="3302" w:name="_Toc92186842"/>
              <w:bookmarkStart w:id="3303" w:name="_Toc92187534"/>
              <w:bookmarkStart w:id="3304" w:name="_Toc92188226"/>
              <w:bookmarkStart w:id="3305" w:name="_Toc92188916"/>
              <w:bookmarkStart w:id="3306" w:name="_Toc92189571"/>
              <w:bookmarkStart w:id="3307" w:name="_Toc92190227"/>
              <w:bookmarkStart w:id="3308" w:name="_Toc92190883"/>
              <w:bookmarkEnd w:id="3302"/>
              <w:bookmarkEnd w:id="3303"/>
              <w:bookmarkEnd w:id="3304"/>
              <w:bookmarkEnd w:id="3305"/>
              <w:bookmarkEnd w:id="3306"/>
              <w:bookmarkEnd w:id="3307"/>
              <w:bookmarkEnd w:id="3308"/>
            </w:del>
          </w:p>
        </w:tc>
        <w:tc>
          <w:tcPr>
            <w:tcW w:w="1349" w:type="dxa"/>
            <w:tcBorders>
              <w:top w:val="nil"/>
              <w:left w:val="nil"/>
              <w:bottom w:val="single" w:sz="4" w:space="0" w:color="000000"/>
              <w:right w:val="single" w:sz="4" w:space="0" w:color="000000"/>
            </w:tcBorders>
            <w:shd w:val="clear" w:color="000000" w:fill="BDD7EE"/>
            <w:noWrap/>
            <w:vAlign w:val="bottom"/>
            <w:hideMark/>
          </w:tcPr>
          <w:p w14:paraId="74A603EB" w14:textId="4C9B35CD" w:rsidR="00067C6D" w:rsidRPr="00F86424" w:rsidDel="002739DA" w:rsidRDefault="00067C6D" w:rsidP="003228B4">
            <w:pPr>
              <w:numPr>
                <w:ilvl w:val="0"/>
                <w:numId w:val="47"/>
              </w:numPr>
              <w:spacing w:after="0" w:line="240" w:lineRule="auto"/>
              <w:jc w:val="center"/>
              <w:rPr>
                <w:del w:id="3309" w:author="anna.resch88@gmail.com" w:date="2022-01-03T16:08:00Z"/>
                <w:rFonts w:asciiTheme="majorHAnsi" w:eastAsia="Times New Roman" w:hAnsiTheme="majorHAnsi" w:cstheme="majorHAnsi"/>
                <w:color w:val="000000"/>
                <w:lang w:val="en-US" w:eastAsia="de-DE"/>
                <w:rPrChange w:id="3310" w:author="anna.resch88@gmail.com" w:date="2022-01-04T09:34:00Z">
                  <w:rPr>
                    <w:del w:id="3311" w:author="anna.resch88@gmail.com" w:date="2022-01-03T16:08:00Z"/>
                    <w:rFonts w:asciiTheme="majorHAnsi" w:eastAsia="Times New Roman" w:hAnsiTheme="majorHAnsi" w:cstheme="majorHAnsi"/>
                    <w:color w:val="000000"/>
                    <w:lang w:eastAsia="de-DE"/>
                  </w:rPr>
                </w:rPrChange>
              </w:rPr>
            </w:pPr>
            <w:del w:id="3312" w:author="anna.resch88@gmail.com" w:date="2022-01-03T16:08:00Z">
              <w:r w:rsidRPr="00F86424" w:rsidDel="002739DA">
                <w:rPr>
                  <w:rFonts w:asciiTheme="majorHAnsi" w:eastAsia="Times New Roman" w:hAnsiTheme="majorHAnsi" w:cstheme="majorHAnsi"/>
                  <w:color w:val="000000"/>
                  <w:lang w:val="en-US" w:eastAsia="de-DE"/>
                  <w:rPrChange w:id="3313" w:author="anna.resch88@gmail.com" w:date="2022-01-04T09:34:00Z">
                    <w:rPr>
                      <w:rFonts w:asciiTheme="majorHAnsi" w:eastAsia="Times New Roman" w:hAnsiTheme="majorHAnsi" w:cstheme="majorHAnsi"/>
                      <w:color w:val="000000"/>
                      <w:lang w:eastAsia="de-DE"/>
                    </w:rPr>
                  </w:rPrChange>
                </w:rPr>
                <w:delText>15</w:delText>
              </w:r>
              <w:bookmarkStart w:id="3314" w:name="_Toc92186843"/>
              <w:bookmarkStart w:id="3315" w:name="_Toc92187535"/>
              <w:bookmarkStart w:id="3316" w:name="_Toc92188227"/>
              <w:bookmarkStart w:id="3317" w:name="_Toc92188917"/>
              <w:bookmarkStart w:id="3318" w:name="_Toc92189572"/>
              <w:bookmarkStart w:id="3319" w:name="_Toc92190228"/>
              <w:bookmarkStart w:id="3320" w:name="_Toc92190884"/>
              <w:bookmarkEnd w:id="3314"/>
              <w:bookmarkEnd w:id="3315"/>
              <w:bookmarkEnd w:id="3316"/>
              <w:bookmarkEnd w:id="3317"/>
              <w:bookmarkEnd w:id="3318"/>
              <w:bookmarkEnd w:id="3319"/>
              <w:bookmarkEnd w:id="3320"/>
            </w:del>
          </w:p>
        </w:tc>
        <w:tc>
          <w:tcPr>
            <w:tcW w:w="892" w:type="dxa"/>
            <w:tcBorders>
              <w:top w:val="nil"/>
              <w:left w:val="nil"/>
              <w:bottom w:val="single" w:sz="4" w:space="0" w:color="000000"/>
              <w:right w:val="single" w:sz="4" w:space="0" w:color="000000"/>
            </w:tcBorders>
            <w:shd w:val="clear" w:color="000000" w:fill="BDD7EE"/>
            <w:noWrap/>
            <w:vAlign w:val="bottom"/>
            <w:hideMark/>
          </w:tcPr>
          <w:p w14:paraId="1FF14A61" w14:textId="3AC41CA5" w:rsidR="00067C6D" w:rsidRPr="00F86424" w:rsidDel="002739DA" w:rsidRDefault="00067C6D" w:rsidP="003228B4">
            <w:pPr>
              <w:numPr>
                <w:ilvl w:val="0"/>
                <w:numId w:val="47"/>
              </w:numPr>
              <w:spacing w:after="0" w:line="240" w:lineRule="auto"/>
              <w:jc w:val="center"/>
              <w:rPr>
                <w:del w:id="3321" w:author="anna.resch88@gmail.com" w:date="2022-01-03T16:08:00Z"/>
                <w:rFonts w:asciiTheme="majorHAnsi" w:eastAsia="Times New Roman" w:hAnsiTheme="majorHAnsi" w:cstheme="majorHAnsi"/>
                <w:color w:val="000000"/>
                <w:lang w:val="en-US" w:eastAsia="de-DE"/>
                <w:rPrChange w:id="3322" w:author="anna.resch88@gmail.com" w:date="2022-01-04T09:34:00Z">
                  <w:rPr>
                    <w:del w:id="3323" w:author="anna.resch88@gmail.com" w:date="2022-01-03T16:08:00Z"/>
                    <w:rFonts w:asciiTheme="majorHAnsi" w:eastAsia="Times New Roman" w:hAnsiTheme="majorHAnsi" w:cstheme="majorHAnsi"/>
                    <w:color w:val="000000"/>
                    <w:lang w:eastAsia="de-DE"/>
                  </w:rPr>
                </w:rPrChange>
              </w:rPr>
            </w:pPr>
            <w:del w:id="3324" w:author="anna.resch88@gmail.com" w:date="2022-01-03T16:08:00Z">
              <w:r w:rsidRPr="00F86424" w:rsidDel="002739DA">
                <w:rPr>
                  <w:rFonts w:asciiTheme="majorHAnsi" w:eastAsia="Times New Roman" w:hAnsiTheme="majorHAnsi" w:cstheme="majorHAnsi"/>
                  <w:color w:val="000000"/>
                  <w:lang w:val="en-US" w:eastAsia="de-DE"/>
                  <w:rPrChange w:id="3325" w:author="anna.resch88@gmail.com" w:date="2022-01-04T09:34:00Z">
                    <w:rPr>
                      <w:rFonts w:asciiTheme="majorHAnsi" w:eastAsia="Times New Roman" w:hAnsiTheme="majorHAnsi" w:cstheme="majorHAnsi"/>
                      <w:color w:val="000000"/>
                      <w:lang w:eastAsia="de-DE"/>
                    </w:rPr>
                  </w:rPrChange>
                </w:rPr>
                <w:delText>96.46</w:delText>
              </w:r>
              <w:bookmarkStart w:id="3326" w:name="_Toc92186844"/>
              <w:bookmarkStart w:id="3327" w:name="_Toc92187536"/>
              <w:bookmarkStart w:id="3328" w:name="_Toc92188228"/>
              <w:bookmarkStart w:id="3329" w:name="_Toc92188918"/>
              <w:bookmarkStart w:id="3330" w:name="_Toc92189573"/>
              <w:bookmarkStart w:id="3331" w:name="_Toc92190229"/>
              <w:bookmarkStart w:id="3332" w:name="_Toc92190885"/>
              <w:bookmarkEnd w:id="3326"/>
              <w:bookmarkEnd w:id="3327"/>
              <w:bookmarkEnd w:id="3328"/>
              <w:bookmarkEnd w:id="3329"/>
              <w:bookmarkEnd w:id="3330"/>
              <w:bookmarkEnd w:id="3331"/>
              <w:bookmarkEnd w:id="3332"/>
            </w:del>
          </w:p>
        </w:tc>
        <w:tc>
          <w:tcPr>
            <w:tcW w:w="743" w:type="dxa"/>
            <w:tcBorders>
              <w:top w:val="nil"/>
              <w:left w:val="nil"/>
              <w:bottom w:val="single" w:sz="4" w:space="0" w:color="000000"/>
              <w:right w:val="nil"/>
            </w:tcBorders>
            <w:shd w:val="clear" w:color="000000" w:fill="BDD7EE"/>
            <w:noWrap/>
            <w:vAlign w:val="bottom"/>
            <w:hideMark/>
          </w:tcPr>
          <w:p w14:paraId="06BF3665" w14:textId="5D23A37F" w:rsidR="00067C6D" w:rsidRPr="00F86424" w:rsidDel="002739DA" w:rsidRDefault="00067C6D" w:rsidP="003228B4">
            <w:pPr>
              <w:numPr>
                <w:ilvl w:val="0"/>
                <w:numId w:val="47"/>
              </w:numPr>
              <w:spacing w:after="0" w:line="240" w:lineRule="auto"/>
              <w:jc w:val="center"/>
              <w:rPr>
                <w:del w:id="3333" w:author="anna.resch88@gmail.com" w:date="2022-01-03T16:08:00Z"/>
                <w:rFonts w:asciiTheme="majorHAnsi" w:eastAsia="Times New Roman" w:hAnsiTheme="majorHAnsi" w:cstheme="majorHAnsi"/>
                <w:color w:val="000000"/>
                <w:lang w:val="en-US" w:eastAsia="de-DE"/>
                <w:rPrChange w:id="3334" w:author="anna.resch88@gmail.com" w:date="2022-01-04T09:34:00Z">
                  <w:rPr>
                    <w:del w:id="3335" w:author="anna.resch88@gmail.com" w:date="2022-01-03T16:08:00Z"/>
                    <w:rFonts w:asciiTheme="majorHAnsi" w:eastAsia="Times New Roman" w:hAnsiTheme="majorHAnsi" w:cstheme="majorHAnsi"/>
                    <w:color w:val="000000"/>
                    <w:lang w:eastAsia="de-DE"/>
                  </w:rPr>
                </w:rPrChange>
              </w:rPr>
            </w:pPr>
            <w:del w:id="3336" w:author="anna.resch88@gmail.com" w:date="2022-01-03T16:08:00Z">
              <w:r w:rsidRPr="00F86424" w:rsidDel="002739DA">
                <w:rPr>
                  <w:rFonts w:asciiTheme="majorHAnsi" w:eastAsia="Times New Roman" w:hAnsiTheme="majorHAnsi" w:cstheme="majorHAnsi"/>
                  <w:color w:val="000000"/>
                  <w:lang w:val="en-US" w:eastAsia="de-DE"/>
                  <w:rPrChange w:id="3337" w:author="anna.resch88@gmail.com" w:date="2022-01-04T09:34:00Z">
                    <w:rPr>
                      <w:rFonts w:asciiTheme="majorHAnsi" w:eastAsia="Times New Roman" w:hAnsiTheme="majorHAnsi" w:cstheme="majorHAnsi"/>
                      <w:color w:val="000000"/>
                      <w:lang w:eastAsia="de-DE"/>
                    </w:rPr>
                  </w:rPrChange>
                </w:rPr>
                <w:delText>7.77</w:delText>
              </w:r>
              <w:bookmarkStart w:id="3338" w:name="_Toc92186845"/>
              <w:bookmarkStart w:id="3339" w:name="_Toc92187537"/>
              <w:bookmarkStart w:id="3340" w:name="_Toc92188229"/>
              <w:bookmarkStart w:id="3341" w:name="_Toc92188919"/>
              <w:bookmarkStart w:id="3342" w:name="_Toc92189574"/>
              <w:bookmarkStart w:id="3343" w:name="_Toc92190230"/>
              <w:bookmarkStart w:id="3344" w:name="_Toc92190886"/>
              <w:bookmarkEnd w:id="3338"/>
              <w:bookmarkEnd w:id="3339"/>
              <w:bookmarkEnd w:id="3340"/>
              <w:bookmarkEnd w:id="3341"/>
              <w:bookmarkEnd w:id="3342"/>
              <w:bookmarkEnd w:id="3343"/>
              <w:bookmarkEnd w:id="3344"/>
            </w:del>
          </w:p>
        </w:tc>
        <w:tc>
          <w:tcPr>
            <w:tcW w:w="989" w:type="dxa"/>
            <w:tcBorders>
              <w:top w:val="nil"/>
              <w:left w:val="single" w:sz="4" w:space="0" w:color="auto"/>
              <w:bottom w:val="nil"/>
              <w:right w:val="single" w:sz="4" w:space="0" w:color="auto"/>
            </w:tcBorders>
            <w:shd w:val="clear" w:color="000000" w:fill="BDD7EE"/>
            <w:noWrap/>
            <w:vAlign w:val="bottom"/>
            <w:hideMark/>
          </w:tcPr>
          <w:p w14:paraId="70967B48" w14:textId="3B443899" w:rsidR="00067C6D" w:rsidRPr="00F86424" w:rsidDel="002739DA" w:rsidRDefault="00067C6D" w:rsidP="003228B4">
            <w:pPr>
              <w:numPr>
                <w:ilvl w:val="0"/>
                <w:numId w:val="47"/>
              </w:numPr>
              <w:spacing w:after="0" w:line="240" w:lineRule="auto"/>
              <w:jc w:val="center"/>
              <w:rPr>
                <w:del w:id="3345" w:author="anna.resch88@gmail.com" w:date="2022-01-03T16:08:00Z"/>
                <w:rFonts w:asciiTheme="majorHAnsi" w:eastAsia="Times New Roman" w:hAnsiTheme="majorHAnsi" w:cstheme="majorHAnsi"/>
                <w:color w:val="000000"/>
                <w:lang w:val="en-US" w:eastAsia="de-DE"/>
                <w:rPrChange w:id="3346" w:author="anna.resch88@gmail.com" w:date="2022-01-04T09:34:00Z">
                  <w:rPr>
                    <w:del w:id="3347" w:author="anna.resch88@gmail.com" w:date="2022-01-03T16:08:00Z"/>
                    <w:rFonts w:asciiTheme="majorHAnsi" w:eastAsia="Times New Roman" w:hAnsiTheme="majorHAnsi" w:cstheme="majorHAnsi"/>
                    <w:color w:val="000000"/>
                    <w:lang w:eastAsia="de-DE"/>
                  </w:rPr>
                </w:rPrChange>
              </w:rPr>
            </w:pPr>
            <w:bookmarkStart w:id="3348" w:name="_Toc92186846"/>
            <w:bookmarkStart w:id="3349" w:name="_Toc92187538"/>
            <w:bookmarkStart w:id="3350" w:name="_Toc92188230"/>
            <w:bookmarkStart w:id="3351" w:name="_Toc92188920"/>
            <w:bookmarkStart w:id="3352" w:name="_Toc92189575"/>
            <w:bookmarkStart w:id="3353" w:name="_Toc92190231"/>
            <w:bookmarkStart w:id="3354" w:name="_Toc92190887"/>
            <w:bookmarkEnd w:id="3348"/>
            <w:bookmarkEnd w:id="3349"/>
            <w:bookmarkEnd w:id="3350"/>
            <w:bookmarkEnd w:id="3351"/>
            <w:bookmarkEnd w:id="3352"/>
            <w:bookmarkEnd w:id="3353"/>
            <w:bookmarkEnd w:id="3354"/>
          </w:p>
        </w:tc>
        <w:tc>
          <w:tcPr>
            <w:tcW w:w="898" w:type="dxa"/>
            <w:tcBorders>
              <w:top w:val="nil"/>
              <w:left w:val="nil"/>
              <w:bottom w:val="nil"/>
              <w:right w:val="single" w:sz="4" w:space="0" w:color="auto"/>
            </w:tcBorders>
            <w:shd w:val="clear" w:color="000000" w:fill="BDD7EE"/>
            <w:noWrap/>
            <w:vAlign w:val="bottom"/>
            <w:hideMark/>
          </w:tcPr>
          <w:p w14:paraId="58047B01" w14:textId="433C09EB" w:rsidR="00067C6D" w:rsidRPr="00F86424" w:rsidDel="002739DA" w:rsidRDefault="00067C6D" w:rsidP="003228B4">
            <w:pPr>
              <w:numPr>
                <w:ilvl w:val="0"/>
                <w:numId w:val="47"/>
              </w:numPr>
              <w:spacing w:after="0" w:line="240" w:lineRule="auto"/>
              <w:jc w:val="center"/>
              <w:rPr>
                <w:del w:id="3355" w:author="anna.resch88@gmail.com" w:date="2022-01-03T16:08:00Z"/>
                <w:rFonts w:asciiTheme="majorHAnsi" w:eastAsia="Times New Roman" w:hAnsiTheme="majorHAnsi" w:cstheme="majorHAnsi"/>
                <w:color w:val="000000"/>
                <w:lang w:val="en-US" w:eastAsia="de-DE"/>
                <w:rPrChange w:id="3356" w:author="anna.resch88@gmail.com" w:date="2022-01-04T09:34:00Z">
                  <w:rPr>
                    <w:del w:id="3357" w:author="anna.resch88@gmail.com" w:date="2022-01-03T16:08:00Z"/>
                    <w:rFonts w:asciiTheme="majorHAnsi" w:eastAsia="Times New Roman" w:hAnsiTheme="majorHAnsi" w:cstheme="majorHAnsi"/>
                    <w:color w:val="000000"/>
                    <w:lang w:eastAsia="de-DE"/>
                  </w:rPr>
                </w:rPrChange>
              </w:rPr>
            </w:pPr>
            <w:bookmarkStart w:id="3358" w:name="_Toc92186847"/>
            <w:bookmarkStart w:id="3359" w:name="_Toc92187539"/>
            <w:bookmarkStart w:id="3360" w:name="_Toc92188231"/>
            <w:bookmarkStart w:id="3361" w:name="_Toc92188921"/>
            <w:bookmarkStart w:id="3362" w:name="_Toc92189576"/>
            <w:bookmarkStart w:id="3363" w:name="_Toc92190232"/>
            <w:bookmarkStart w:id="3364" w:name="_Toc92190888"/>
            <w:bookmarkEnd w:id="3358"/>
            <w:bookmarkEnd w:id="3359"/>
            <w:bookmarkEnd w:id="3360"/>
            <w:bookmarkEnd w:id="3361"/>
            <w:bookmarkEnd w:id="3362"/>
            <w:bookmarkEnd w:id="3363"/>
            <w:bookmarkEnd w:id="3364"/>
          </w:p>
        </w:tc>
        <w:bookmarkStart w:id="3365" w:name="_Toc92186848"/>
        <w:bookmarkStart w:id="3366" w:name="_Toc92187540"/>
        <w:bookmarkStart w:id="3367" w:name="_Toc92188232"/>
        <w:bookmarkStart w:id="3368" w:name="_Toc92188922"/>
        <w:bookmarkStart w:id="3369" w:name="_Toc92189577"/>
        <w:bookmarkStart w:id="3370" w:name="_Toc92190233"/>
        <w:bookmarkStart w:id="3371" w:name="_Toc92190889"/>
        <w:bookmarkEnd w:id="3365"/>
        <w:bookmarkEnd w:id="3366"/>
        <w:bookmarkEnd w:id="3367"/>
        <w:bookmarkEnd w:id="3368"/>
        <w:bookmarkEnd w:id="3369"/>
        <w:bookmarkEnd w:id="3370"/>
        <w:bookmarkEnd w:id="3371"/>
      </w:tr>
      <w:tr w:rsidR="00067C6D" w:rsidRPr="009E3BE9" w:rsidDel="002739DA" w14:paraId="4542F369" w14:textId="3D5CE3E7" w:rsidTr="00D830B0">
        <w:trPr>
          <w:trHeight w:val="290"/>
          <w:del w:id="3372"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10A4BB94" w14:textId="0A42B6CA" w:rsidR="00067C6D" w:rsidRPr="00F86424" w:rsidDel="002739DA" w:rsidRDefault="00067C6D" w:rsidP="003228B4">
            <w:pPr>
              <w:numPr>
                <w:ilvl w:val="0"/>
                <w:numId w:val="47"/>
              </w:numPr>
              <w:spacing w:after="0" w:line="240" w:lineRule="auto"/>
              <w:jc w:val="both"/>
              <w:rPr>
                <w:del w:id="3373" w:author="anna.resch88@gmail.com" w:date="2022-01-03T16:08:00Z"/>
                <w:rFonts w:asciiTheme="majorHAnsi" w:eastAsia="Times New Roman" w:hAnsiTheme="majorHAnsi" w:cstheme="majorHAnsi"/>
                <w:color w:val="000000"/>
                <w:lang w:val="en-US" w:eastAsia="de-DE"/>
                <w:rPrChange w:id="3374" w:author="anna.resch88@gmail.com" w:date="2022-01-04T09:34:00Z">
                  <w:rPr>
                    <w:del w:id="3375" w:author="anna.resch88@gmail.com" w:date="2022-01-03T16:08:00Z"/>
                    <w:rFonts w:asciiTheme="majorHAnsi" w:eastAsia="Times New Roman" w:hAnsiTheme="majorHAnsi" w:cstheme="majorHAnsi"/>
                    <w:color w:val="000000"/>
                    <w:lang w:eastAsia="de-DE"/>
                  </w:rPr>
                </w:rPrChange>
              </w:rPr>
            </w:pPr>
            <w:del w:id="3376" w:author="anna.resch88@gmail.com" w:date="2022-01-03T16:08:00Z">
              <w:r w:rsidRPr="00F86424" w:rsidDel="002739DA">
                <w:rPr>
                  <w:rFonts w:asciiTheme="majorHAnsi" w:eastAsia="Times New Roman" w:hAnsiTheme="majorHAnsi" w:cstheme="majorHAnsi"/>
                  <w:color w:val="000000"/>
                  <w:lang w:val="en-US" w:eastAsia="de-DE"/>
                  <w:rPrChange w:id="3377" w:author="anna.resch88@gmail.com" w:date="2022-01-04T09:34:00Z">
                    <w:rPr>
                      <w:rFonts w:asciiTheme="majorHAnsi" w:eastAsia="Times New Roman" w:hAnsiTheme="majorHAnsi" w:cstheme="majorHAnsi"/>
                      <w:color w:val="000000"/>
                      <w:lang w:eastAsia="de-DE"/>
                    </w:rPr>
                  </w:rPrChange>
                </w:rPr>
                <w:delText>ULD-V40-ULD, sample 2</w:delText>
              </w:r>
              <w:bookmarkStart w:id="3378" w:name="_Toc92186849"/>
              <w:bookmarkStart w:id="3379" w:name="_Toc92187541"/>
              <w:bookmarkStart w:id="3380" w:name="_Toc92188233"/>
              <w:bookmarkStart w:id="3381" w:name="_Toc92188923"/>
              <w:bookmarkStart w:id="3382" w:name="_Toc92189578"/>
              <w:bookmarkStart w:id="3383" w:name="_Toc92190234"/>
              <w:bookmarkStart w:id="3384" w:name="_Toc92190890"/>
              <w:bookmarkEnd w:id="3378"/>
              <w:bookmarkEnd w:id="3379"/>
              <w:bookmarkEnd w:id="3380"/>
              <w:bookmarkEnd w:id="3381"/>
              <w:bookmarkEnd w:id="3382"/>
              <w:bookmarkEnd w:id="3383"/>
              <w:bookmarkEnd w:id="3384"/>
            </w:del>
          </w:p>
        </w:tc>
        <w:tc>
          <w:tcPr>
            <w:tcW w:w="859" w:type="dxa"/>
            <w:tcBorders>
              <w:top w:val="nil"/>
              <w:left w:val="nil"/>
              <w:bottom w:val="single" w:sz="4" w:space="0" w:color="000000"/>
              <w:right w:val="single" w:sz="4" w:space="0" w:color="000000"/>
            </w:tcBorders>
            <w:shd w:val="clear" w:color="000000" w:fill="BDD7EE"/>
            <w:noWrap/>
            <w:vAlign w:val="bottom"/>
            <w:hideMark/>
          </w:tcPr>
          <w:p w14:paraId="1ABCC8C0" w14:textId="71F177C2" w:rsidR="00067C6D" w:rsidRPr="00F86424" w:rsidDel="002739DA" w:rsidRDefault="00067C6D" w:rsidP="003228B4">
            <w:pPr>
              <w:numPr>
                <w:ilvl w:val="0"/>
                <w:numId w:val="47"/>
              </w:numPr>
              <w:spacing w:after="0" w:line="240" w:lineRule="auto"/>
              <w:jc w:val="center"/>
              <w:rPr>
                <w:del w:id="3385" w:author="anna.resch88@gmail.com" w:date="2022-01-03T16:08:00Z"/>
                <w:rFonts w:asciiTheme="majorHAnsi" w:eastAsia="Times New Roman" w:hAnsiTheme="majorHAnsi" w:cstheme="majorHAnsi"/>
                <w:color w:val="000000"/>
                <w:lang w:val="en-US" w:eastAsia="de-DE"/>
                <w:rPrChange w:id="3386" w:author="anna.resch88@gmail.com" w:date="2022-01-04T09:34:00Z">
                  <w:rPr>
                    <w:del w:id="3387" w:author="anna.resch88@gmail.com" w:date="2022-01-03T16:08:00Z"/>
                    <w:rFonts w:asciiTheme="majorHAnsi" w:eastAsia="Times New Roman" w:hAnsiTheme="majorHAnsi" w:cstheme="majorHAnsi"/>
                    <w:color w:val="000000"/>
                    <w:lang w:eastAsia="de-DE"/>
                  </w:rPr>
                </w:rPrChange>
              </w:rPr>
            </w:pPr>
            <w:del w:id="3388" w:author="anna.resch88@gmail.com" w:date="2022-01-03T16:08:00Z">
              <w:r w:rsidRPr="00F86424" w:rsidDel="002739DA">
                <w:rPr>
                  <w:rFonts w:asciiTheme="majorHAnsi" w:eastAsia="Times New Roman" w:hAnsiTheme="majorHAnsi" w:cstheme="majorHAnsi"/>
                  <w:color w:val="000000"/>
                  <w:lang w:val="en-US" w:eastAsia="de-DE"/>
                  <w:rPrChange w:id="3389" w:author="anna.resch88@gmail.com" w:date="2022-01-04T09:34:00Z">
                    <w:rPr>
                      <w:rFonts w:asciiTheme="majorHAnsi" w:eastAsia="Times New Roman" w:hAnsiTheme="majorHAnsi" w:cstheme="majorHAnsi"/>
                      <w:color w:val="000000"/>
                      <w:lang w:eastAsia="de-DE"/>
                    </w:rPr>
                  </w:rPrChange>
                </w:rPr>
                <w:delText>20%</w:delText>
              </w:r>
              <w:bookmarkStart w:id="3390" w:name="_Toc92186850"/>
              <w:bookmarkStart w:id="3391" w:name="_Toc92187542"/>
              <w:bookmarkStart w:id="3392" w:name="_Toc92188234"/>
              <w:bookmarkStart w:id="3393" w:name="_Toc92188924"/>
              <w:bookmarkStart w:id="3394" w:name="_Toc92189579"/>
              <w:bookmarkStart w:id="3395" w:name="_Toc92190235"/>
              <w:bookmarkStart w:id="3396" w:name="_Toc92190891"/>
              <w:bookmarkEnd w:id="3390"/>
              <w:bookmarkEnd w:id="3391"/>
              <w:bookmarkEnd w:id="3392"/>
              <w:bookmarkEnd w:id="3393"/>
              <w:bookmarkEnd w:id="3394"/>
              <w:bookmarkEnd w:id="3395"/>
              <w:bookmarkEnd w:id="3396"/>
            </w:del>
          </w:p>
        </w:tc>
        <w:tc>
          <w:tcPr>
            <w:tcW w:w="937" w:type="dxa"/>
            <w:tcBorders>
              <w:top w:val="nil"/>
              <w:left w:val="nil"/>
              <w:bottom w:val="single" w:sz="4" w:space="0" w:color="auto"/>
              <w:right w:val="single" w:sz="4" w:space="0" w:color="auto"/>
            </w:tcBorders>
            <w:shd w:val="clear" w:color="000000" w:fill="BDD7EE"/>
            <w:noWrap/>
            <w:vAlign w:val="bottom"/>
            <w:hideMark/>
          </w:tcPr>
          <w:p w14:paraId="576E3920" w14:textId="3931648D" w:rsidR="00067C6D" w:rsidRPr="00F86424" w:rsidDel="002739DA" w:rsidRDefault="00067C6D" w:rsidP="003228B4">
            <w:pPr>
              <w:numPr>
                <w:ilvl w:val="0"/>
                <w:numId w:val="47"/>
              </w:numPr>
              <w:spacing w:after="0" w:line="240" w:lineRule="auto"/>
              <w:jc w:val="center"/>
              <w:rPr>
                <w:del w:id="3397" w:author="anna.resch88@gmail.com" w:date="2022-01-03T16:08:00Z"/>
                <w:rFonts w:asciiTheme="majorHAnsi" w:eastAsia="Times New Roman" w:hAnsiTheme="majorHAnsi" w:cstheme="majorHAnsi"/>
                <w:color w:val="000000"/>
                <w:lang w:val="en-US" w:eastAsia="de-DE"/>
                <w:rPrChange w:id="3398" w:author="anna.resch88@gmail.com" w:date="2022-01-04T09:34:00Z">
                  <w:rPr>
                    <w:del w:id="3399" w:author="anna.resch88@gmail.com" w:date="2022-01-03T16:08:00Z"/>
                    <w:rFonts w:asciiTheme="majorHAnsi" w:eastAsia="Times New Roman" w:hAnsiTheme="majorHAnsi" w:cstheme="majorHAnsi"/>
                    <w:color w:val="000000"/>
                    <w:lang w:eastAsia="de-DE"/>
                  </w:rPr>
                </w:rPrChange>
              </w:rPr>
            </w:pPr>
            <w:del w:id="3400" w:author="anna.resch88@gmail.com" w:date="2022-01-03T16:08:00Z">
              <w:r w:rsidRPr="00F86424" w:rsidDel="002739DA">
                <w:rPr>
                  <w:rFonts w:asciiTheme="majorHAnsi" w:eastAsia="Times New Roman" w:hAnsiTheme="majorHAnsi" w:cstheme="majorHAnsi"/>
                  <w:color w:val="000000"/>
                  <w:lang w:val="en-US" w:eastAsia="de-DE"/>
                  <w:rPrChange w:id="3401" w:author="anna.resch88@gmail.com" w:date="2022-01-04T09:34:00Z">
                    <w:rPr>
                      <w:rFonts w:asciiTheme="majorHAnsi" w:eastAsia="Times New Roman" w:hAnsiTheme="majorHAnsi" w:cstheme="majorHAnsi"/>
                      <w:color w:val="000000"/>
                      <w:lang w:eastAsia="de-DE"/>
                    </w:rPr>
                  </w:rPrChange>
                </w:rPr>
                <w:delText>water</w:delText>
              </w:r>
              <w:bookmarkStart w:id="3402" w:name="_Toc92186851"/>
              <w:bookmarkStart w:id="3403" w:name="_Toc92187543"/>
              <w:bookmarkStart w:id="3404" w:name="_Toc92188235"/>
              <w:bookmarkStart w:id="3405" w:name="_Toc92188925"/>
              <w:bookmarkStart w:id="3406" w:name="_Toc92189580"/>
              <w:bookmarkStart w:id="3407" w:name="_Toc92190236"/>
              <w:bookmarkStart w:id="3408" w:name="_Toc92190892"/>
              <w:bookmarkEnd w:id="3402"/>
              <w:bookmarkEnd w:id="3403"/>
              <w:bookmarkEnd w:id="3404"/>
              <w:bookmarkEnd w:id="3405"/>
              <w:bookmarkEnd w:id="3406"/>
              <w:bookmarkEnd w:id="3407"/>
              <w:bookmarkEnd w:id="3408"/>
            </w:del>
          </w:p>
        </w:tc>
        <w:tc>
          <w:tcPr>
            <w:tcW w:w="952" w:type="dxa"/>
            <w:tcBorders>
              <w:top w:val="nil"/>
              <w:left w:val="nil"/>
              <w:bottom w:val="single" w:sz="4" w:space="0" w:color="000000"/>
              <w:right w:val="single" w:sz="4" w:space="0" w:color="000000"/>
            </w:tcBorders>
            <w:shd w:val="clear" w:color="000000" w:fill="BDD7EE"/>
            <w:noWrap/>
            <w:vAlign w:val="bottom"/>
            <w:hideMark/>
          </w:tcPr>
          <w:p w14:paraId="3A92767D" w14:textId="2C05306D" w:rsidR="00067C6D" w:rsidRPr="00F86424" w:rsidDel="002739DA" w:rsidRDefault="00067C6D" w:rsidP="003228B4">
            <w:pPr>
              <w:numPr>
                <w:ilvl w:val="0"/>
                <w:numId w:val="47"/>
              </w:numPr>
              <w:spacing w:after="0" w:line="240" w:lineRule="auto"/>
              <w:jc w:val="center"/>
              <w:rPr>
                <w:del w:id="3409" w:author="anna.resch88@gmail.com" w:date="2022-01-03T16:08:00Z"/>
                <w:rFonts w:asciiTheme="majorHAnsi" w:eastAsia="Times New Roman" w:hAnsiTheme="majorHAnsi" w:cstheme="majorHAnsi"/>
                <w:color w:val="000000"/>
                <w:lang w:val="en-US" w:eastAsia="de-DE"/>
                <w:rPrChange w:id="3410" w:author="anna.resch88@gmail.com" w:date="2022-01-04T09:34:00Z">
                  <w:rPr>
                    <w:del w:id="3411" w:author="anna.resch88@gmail.com" w:date="2022-01-03T16:08:00Z"/>
                    <w:rFonts w:asciiTheme="majorHAnsi" w:eastAsia="Times New Roman" w:hAnsiTheme="majorHAnsi" w:cstheme="majorHAnsi"/>
                    <w:color w:val="000000"/>
                    <w:lang w:eastAsia="de-DE"/>
                  </w:rPr>
                </w:rPrChange>
              </w:rPr>
            </w:pPr>
            <w:del w:id="3412" w:author="anna.resch88@gmail.com" w:date="2022-01-03T16:08:00Z">
              <w:r w:rsidRPr="00F86424" w:rsidDel="002739DA">
                <w:rPr>
                  <w:rFonts w:asciiTheme="majorHAnsi" w:eastAsia="Times New Roman" w:hAnsiTheme="majorHAnsi" w:cstheme="majorHAnsi"/>
                  <w:color w:val="000000"/>
                  <w:lang w:val="en-US" w:eastAsia="de-DE"/>
                  <w:rPrChange w:id="3413" w:author="anna.resch88@gmail.com" w:date="2022-01-04T09:34:00Z">
                    <w:rPr>
                      <w:rFonts w:asciiTheme="majorHAnsi" w:eastAsia="Times New Roman" w:hAnsiTheme="majorHAnsi" w:cstheme="majorHAnsi"/>
                      <w:color w:val="000000"/>
                      <w:lang w:eastAsia="de-DE"/>
                    </w:rPr>
                  </w:rPrChange>
                </w:rPr>
                <w:delText>Ru(II)bpy</w:delText>
              </w:r>
              <w:bookmarkStart w:id="3414" w:name="_Toc92186852"/>
              <w:bookmarkStart w:id="3415" w:name="_Toc92187544"/>
              <w:bookmarkStart w:id="3416" w:name="_Toc92188236"/>
              <w:bookmarkStart w:id="3417" w:name="_Toc92188926"/>
              <w:bookmarkStart w:id="3418" w:name="_Toc92189581"/>
              <w:bookmarkStart w:id="3419" w:name="_Toc92190237"/>
              <w:bookmarkStart w:id="3420" w:name="_Toc92190893"/>
              <w:bookmarkEnd w:id="3414"/>
              <w:bookmarkEnd w:id="3415"/>
              <w:bookmarkEnd w:id="3416"/>
              <w:bookmarkEnd w:id="3417"/>
              <w:bookmarkEnd w:id="3418"/>
              <w:bookmarkEnd w:id="3419"/>
              <w:bookmarkEnd w:id="3420"/>
            </w:del>
          </w:p>
        </w:tc>
        <w:tc>
          <w:tcPr>
            <w:tcW w:w="1081" w:type="dxa"/>
            <w:tcBorders>
              <w:top w:val="nil"/>
              <w:left w:val="nil"/>
              <w:bottom w:val="single" w:sz="4" w:space="0" w:color="000000"/>
              <w:right w:val="single" w:sz="4" w:space="0" w:color="000000"/>
            </w:tcBorders>
            <w:shd w:val="clear" w:color="000000" w:fill="BDD7EE"/>
            <w:noWrap/>
            <w:vAlign w:val="bottom"/>
            <w:hideMark/>
          </w:tcPr>
          <w:p w14:paraId="1FD86889" w14:textId="79CD900D" w:rsidR="00067C6D" w:rsidRPr="00F86424" w:rsidDel="002739DA" w:rsidRDefault="00067C6D" w:rsidP="003228B4">
            <w:pPr>
              <w:numPr>
                <w:ilvl w:val="0"/>
                <w:numId w:val="47"/>
              </w:numPr>
              <w:spacing w:after="0" w:line="240" w:lineRule="auto"/>
              <w:jc w:val="center"/>
              <w:rPr>
                <w:del w:id="3421" w:author="anna.resch88@gmail.com" w:date="2022-01-03T16:08:00Z"/>
                <w:rFonts w:asciiTheme="majorHAnsi" w:eastAsia="Times New Roman" w:hAnsiTheme="majorHAnsi" w:cstheme="majorHAnsi"/>
                <w:color w:val="000000"/>
                <w:lang w:val="en-US" w:eastAsia="de-DE"/>
                <w:rPrChange w:id="3422" w:author="anna.resch88@gmail.com" w:date="2022-01-04T09:34:00Z">
                  <w:rPr>
                    <w:del w:id="3423" w:author="anna.resch88@gmail.com" w:date="2022-01-03T16:08:00Z"/>
                    <w:rFonts w:asciiTheme="majorHAnsi" w:eastAsia="Times New Roman" w:hAnsiTheme="majorHAnsi" w:cstheme="majorHAnsi"/>
                    <w:color w:val="000000"/>
                    <w:lang w:eastAsia="de-DE"/>
                  </w:rPr>
                </w:rPrChange>
              </w:rPr>
            </w:pPr>
            <w:del w:id="3424" w:author="anna.resch88@gmail.com" w:date="2022-01-03T16:08:00Z">
              <w:r w:rsidRPr="00F86424" w:rsidDel="002739DA">
                <w:rPr>
                  <w:rFonts w:asciiTheme="majorHAnsi" w:eastAsia="Times New Roman" w:hAnsiTheme="majorHAnsi" w:cstheme="majorHAnsi"/>
                  <w:color w:val="000000"/>
                  <w:lang w:val="en-US" w:eastAsia="de-DE"/>
                  <w:rPrChange w:id="3425" w:author="anna.resch88@gmail.com" w:date="2022-01-04T09:34:00Z">
                    <w:rPr>
                      <w:rFonts w:asciiTheme="majorHAnsi" w:eastAsia="Times New Roman" w:hAnsiTheme="majorHAnsi" w:cstheme="majorHAnsi"/>
                      <w:color w:val="000000"/>
                      <w:lang w:eastAsia="de-DE"/>
                    </w:rPr>
                  </w:rPrChange>
                </w:rPr>
                <w:delText>50.7</w:delText>
              </w:r>
              <w:bookmarkStart w:id="3426" w:name="_Toc92186853"/>
              <w:bookmarkStart w:id="3427" w:name="_Toc92187545"/>
              <w:bookmarkStart w:id="3428" w:name="_Toc92188237"/>
              <w:bookmarkStart w:id="3429" w:name="_Toc92188927"/>
              <w:bookmarkStart w:id="3430" w:name="_Toc92189582"/>
              <w:bookmarkStart w:id="3431" w:name="_Toc92190238"/>
              <w:bookmarkStart w:id="3432" w:name="_Toc92190894"/>
              <w:bookmarkEnd w:id="3426"/>
              <w:bookmarkEnd w:id="3427"/>
              <w:bookmarkEnd w:id="3428"/>
              <w:bookmarkEnd w:id="3429"/>
              <w:bookmarkEnd w:id="3430"/>
              <w:bookmarkEnd w:id="3431"/>
              <w:bookmarkEnd w:id="3432"/>
            </w:del>
          </w:p>
        </w:tc>
        <w:tc>
          <w:tcPr>
            <w:tcW w:w="1349" w:type="dxa"/>
            <w:tcBorders>
              <w:top w:val="nil"/>
              <w:left w:val="nil"/>
              <w:bottom w:val="single" w:sz="4" w:space="0" w:color="000000"/>
              <w:right w:val="single" w:sz="4" w:space="0" w:color="000000"/>
            </w:tcBorders>
            <w:shd w:val="clear" w:color="000000" w:fill="BDD7EE"/>
            <w:noWrap/>
            <w:vAlign w:val="bottom"/>
            <w:hideMark/>
          </w:tcPr>
          <w:p w14:paraId="4C2F226A" w14:textId="7DD00960" w:rsidR="00067C6D" w:rsidRPr="00F86424" w:rsidDel="002739DA" w:rsidRDefault="00067C6D" w:rsidP="003228B4">
            <w:pPr>
              <w:numPr>
                <w:ilvl w:val="0"/>
                <w:numId w:val="47"/>
              </w:numPr>
              <w:spacing w:after="0" w:line="240" w:lineRule="auto"/>
              <w:jc w:val="center"/>
              <w:rPr>
                <w:del w:id="3433" w:author="anna.resch88@gmail.com" w:date="2022-01-03T16:08:00Z"/>
                <w:rFonts w:asciiTheme="majorHAnsi" w:eastAsia="Times New Roman" w:hAnsiTheme="majorHAnsi" w:cstheme="majorHAnsi"/>
                <w:color w:val="000000"/>
                <w:lang w:val="en-US" w:eastAsia="de-DE"/>
                <w:rPrChange w:id="3434" w:author="anna.resch88@gmail.com" w:date="2022-01-04T09:34:00Z">
                  <w:rPr>
                    <w:del w:id="3435" w:author="anna.resch88@gmail.com" w:date="2022-01-03T16:08:00Z"/>
                    <w:rFonts w:asciiTheme="majorHAnsi" w:eastAsia="Times New Roman" w:hAnsiTheme="majorHAnsi" w:cstheme="majorHAnsi"/>
                    <w:color w:val="000000"/>
                    <w:lang w:eastAsia="de-DE"/>
                  </w:rPr>
                </w:rPrChange>
              </w:rPr>
            </w:pPr>
            <w:del w:id="3436" w:author="anna.resch88@gmail.com" w:date="2022-01-03T16:08:00Z">
              <w:r w:rsidRPr="00F86424" w:rsidDel="002739DA">
                <w:rPr>
                  <w:rFonts w:asciiTheme="majorHAnsi" w:eastAsia="Times New Roman" w:hAnsiTheme="majorHAnsi" w:cstheme="majorHAnsi"/>
                  <w:color w:val="000000"/>
                  <w:lang w:val="en-US" w:eastAsia="de-DE"/>
                  <w:rPrChange w:id="3437" w:author="anna.resch88@gmail.com" w:date="2022-01-04T09:34:00Z">
                    <w:rPr>
                      <w:rFonts w:asciiTheme="majorHAnsi" w:eastAsia="Times New Roman" w:hAnsiTheme="majorHAnsi" w:cstheme="majorHAnsi"/>
                      <w:color w:val="000000"/>
                      <w:lang w:eastAsia="de-DE"/>
                    </w:rPr>
                  </w:rPrChange>
                </w:rPr>
                <w:delText>14</w:delText>
              </w:r>
              <w:bookmarkStart w:id="3438" w:name="_Toc92186854"/>
              <w:bookmarkStart w:id="3439" w:name="_Toc92187546"/>
              <w:bookmarkStart w:id="3440" w:name="_Toc92188238"/>
              <w:bookmarkStart w:id="3441" w:name="_Toc92188928"/>
              <w:bookmarkStart w:id="3442" w:name="_Toc92189583"/>
              <w:bookmarkStart w:id="3443" w:name="_Toc92190239"/>
              <w:bookmarkStart w:id="3444" w:name="_Toc92190895"/>
              <w:bookmarkEnd w:id="3438"/>
              <w:bookmarkEnd w:id="3439"/>
              <w:bookmarkEnd w:id="3440"/>
              <w:bookmarkEnd w:id="3441"/>
              <w:bookmarkEnd w:id="3442"/>
              <w:bookmarkEnd w:id="3443"/>
              <w:bookmarkEnd w:id="3444"/>
            </w:del>
          </w:p>
        </w:tc>
        <w:tc>
          <w:tcPr>
            <w:tcW w:w="892" w:type="dxa"/>
            <w:tcBorders>
              <w:top w:val="nil"/>
              <w:left w:val="nil"/>
              <w:bottom w:val="single" w:sz="4" w:space="0" w:color="000000"/>
              <w:right w:val="single" w:sz="4" w:space="0" w:color="000000"/>
            </w:tcBorders>
            <w:shd w:val="clear" w:color="000000" w:fill="BDD7EE"/>
            <w:noWrap/>
            <w:vAlign w:val="bottom"/>
            <w:hideMark/>
          </w:tcPr>
          <w:p w14:paraId="474823C2" w14:textId="1988C643" w:rsidR="00067C6D" w:rsidRPr="00F86424" w:rsidDel="002739DA" w:rsidRDefault="00067C6D" w:rsidP="003228B4">
            <w:pPr>
              <w:numPr>
                <w:ilvl w:val="0"/>
                <w:numId w:val="47"/>
              </w:numPr>
              <w:spacing w:after="0" w:line="240" w:lineRule="auto"/>
              <w:jc w:val="center"/>
              <w:rPr>
                <w:del w:id="3445" w:author="anna.resch88@gmail.com" w:date="2022-01-03T16:08:00Z"/>
                <w:rFonts w:asciiTheme="majorHAnsi" w:eastAsia="Times New Roman" w:hAnsiTheme="majorHAnsi" w:cstheme="majorHAnsi"/>
                <w:color w:val="000000"/>
                <w:lang w:val="en-US" w:eastAsia="de-DE"/>
                <w:rPrChange w:id="3446" w:author="anna.resch88@gmail.com" w:date="2022-01-04T09:34:00Z">
                  <w:rPr>
                    <w:del w:id="3447" w:author="anna.resch88@gmail.com" w:date="2022-01-03T16:08:00Z"/>
                    <w:rFonts w:asciiTheme="majorHAnsi" w:eastAsia="Times New Roman" w:hAnsiTheme="majorHAnsi" w:cstheme="majorHAnsi"/>
                    <w:color w:val="000000"/>
                    <w:lang w:eastAsia="de-DE"/>
                  </w:rPr>
                </w:rPrChange>
              </w:rPr>
            </w:pPr>
            <w:del w:id="3448" w:author="anna.resch88@gmail.com" w:date="2022-01-03T16:08:00Z">
              <w:r w:rsidRPr="00F86424" w:rsidDel="002739DA">
                <w:rPr>
                  <w:rFonts w:asciiTheme="majorHAnsi" w:eastAsia="Times New Roman" w:hAnsiTheme="majorHAnsi" w:cstheme="majorHAnsi"/>
                  <w:color w:val="000000"/>
                  <w:lang w:val="en-US" w:eastAsia="de-DE"/>
                  <w:rPrChange w:id="3449" w:author="anna.resch88@gmail.com" w:date="2022-01-04T09:34:00Z">
                    <w:rPr>
                      <w:rFonts w:asciiTheme="majorHAnsi" w:eastAsia="Times New Roman" w:hAnsiTheme="majorHAnsi" w:cstheme="majorHAnsi"/>
                      <w:color w:val="000000"/>
                      <w:lang w:eastAsia="de-DE"/>
                    </w:rPr>
                  </w:rPrChange>
                </w:rPr>
                <w:delText>108.31</w:delText>
              </w:r>
              <w:bookmarkStart w:id="3450" w:name="_Toc92186855"/>
              <w:bookmarkStart w:id="3451" w:name="_Toc92187547"/>
              <w:bookmarkStart w:id="3452" w:name="_Toc92188239"/>
              <w:bookmarkStart w:id="3453" w:name="_Toc92188929"/>
              <w:bookmarkStart w:id="3454" w:name="_Toc92189584"/>
              <w:bookmarkStart w:id="3455" w:name="_Toc92190240"/>
              <w:bookmarkStart w:id="3456" w:name="_Toc92190896"/>
              <w:bookmarkEnd w:id="3450"/>
              <w:bookmarkEnd w:id="3451"/>
              <w:bookmarkEnd w:id="3452"/>
              <w:bookmarkEnd w:id="3453"/>
              <w:bookmarkEnd w:id="3454"/>
              <w:bookmarkEnd w:id="3455"/>
              <w:bookmarkEnd w:id="3456"/>
            </w:del>
          </w:p>
        </w:tc>
        <w:tc>
          <w:tcPr>
            <w:tcW w:w="743" w:type="dxa"/>
            <w:tcBorders>
              <w:top w:val="nil"/>
              <w:left w:val="nil"/>
              <w:bottom w:val="single" w:sz="4" w:space="0" w:color="000000"/>
              <w:right w:val="nil"/>
            </w:tcBorders>
            <w:shd w:val="clear" w:color="000000" w:fill="BDD7EE"/>
            <w:noWrap/>
            <w:vAlign w:val="bottom"/>
            <w:hideMark/>
          </w:tcPr>
          <w:p w14:paraId="3590AEDB" w14:textId="135BDF1C" w:rsidR="00067C6D" w:rsidRPr="00F86424" w:rsidDel="002739DA" w:rsidRDefault="00067C6D" w:rsidP="003228B4">
            <w:pPr>
              <w:numPr>
                <w:ilvl w:val="0"/>
                <w:numId w:val="47"/>
              </w:numPr>
              <w:spacing w:after="0" w:line="240" w:lineRule="auto"/>
              <w:jc w:val="center"/>
              <w:rPr>
                <w:del w:id="3457" w:author="anna.resch88@gmail.com" w:date="2022-01-03T16:08:00Z"/>
                <w:rFonts w:asciiTheme="majorHAnsi" w:eastAsia="Times New Roman" w:hAnsiTheme="majorHAnsi" w:cstheme="majorHAnsi"/>
                <w:color w:val="000000"/>
                <w:lang w:val="en-US" w:eastAsia="de-DE"/>
                <w:rPrChange w:id="3458" w:author="anna.resch88@gmail.com" w:date="2022-01-04T09:34:00Z">
                  <w:rPr>
                    <w:del w:id="3459" w:author="anna.resch88@gmail.com" w:date="2022-01-03T16:08:00Z"/>
                    <w:rFonts w:asciiTheme="majorHAnsi" w:eastAsia="Times New Roman" w:hAnsiTheme="majorHAnsi" w:cstheme="majorHAnsi"/>
                    <w:color w:val="000000"/>
                    <w:lang w:eastAsia="de-DE"/>
                  </w:rPr>
                </w:rPrChange>
              </w:rPr>
            </w:pPr>
            <w:del w:id="3460" w:author="anna.resch88@gmail.com" w:date="2022-01-03T16:08:00Z">
              <w:r w:rsidRPr="00F86424" w:rsidDel="002739DA">
                <w:rPr>
                  <w:rFonts w:asciiTheme="majorHAnsi" w:eastAsia="Times New Roman" w:hAnsiTheme="majorHAnsi" w:cstheme="majorHAnsi"/>
                  <w:color w:val="000000"/>
                  <w:lang w:val="en-US" w:eastAsia="de-DE"/>
                  <w:rPrChange w:id="3461" w:author="anna.resch88@gmail.com" w:date="2022-01-04T09:34:00Z">
                    <w:rPr>
                      <w:rFonts w:asciiTheme="majorHAnsi" w:eastAsia="Times New Roman" w:hAnsiTheme="majorHAnsi" w:cstheme="majorHAnsi"/>
                      <w:color w:val="000000"/>
                      <w:lang w:eastAsia="de-DE"/>
                    </w:rPr>
                  </w:rPrChange>
                </w:rPr>
                <w:delText>5.31</w:delText>
              </w:r>
              <w:bookmarkStart w:id="3462" w:name="_Toc92186856"/>
              <w:bookmarkStart w:id="3463" w:name="_Toc92187548"/>
              <w:bookmarkStart w:id="3464" w:name="_Toc92188240"/>
              <w:bookmarkStart w:id="3465" w:name="_Toc92188930"/>
              <w:bookmarkStart w:id="3466" w:name="_Toc92189585"/>
              <w:bookmarkStart w:id="3467" w:name="_Toc92190241"/>
              <w:bookmarkStart w:id="3468" w:name="_Toc92190897"/>
              <w:bookmarkEnd w:id="3462"/>
              <w:bookmarkEnd w:id="3463"/>
              <w:bookmarkEnd w:id="3464"/>
              <w:bookmarkEnd w:id="3465"/>
              <w:bookmarkEnd w:id="3466"/>
              <w:bookmarkEnd w:id="3467"/>
              <w:bookmarkEnd w:id="3468"/>
            </w:del>
          </w:p>
        </w:tc>
        <w:tc>
          <w:tcPr>
            <w:tcW w:w="989" w:type="dxa"/>
            <w:tcBorders>
              <w:top w:val="nil"/>
              <w:left w:val="single" w:sz="4" w:space="0" w:color="auto"/>
              <w:bottom w:val="nil"/>
              <w:right w:val="single" w:sz="4" w:space="0" w:color="auto"/>
            </w:tcBorders>
            <w:shd w:val="clear" w:color="000000" w:fill="BDD7EE"/>
            <w:noWrap/>
            <w:vAlign w:val="bottom"/>
            <w:hideMark/>
          </w:tcPr>
          <w:p w14:paraId="0A90D82F" w14:textId="5A8D5428" w:rsidR="00067C6D" w:rsidRPr="00F86424" w:rsidDel="002739DA" w:rsidRDefault="00067C6D" w:rsidP="003228B4">
            <w:pPr>
              <w:numPr>
                <w:ilvl w:val="0"/>
                <w:numId w:val="47"/>
              </w:numPr>
              <w:spacing w:after="0" w:line="240" w:lineRule="auto"/>
              <w:jc w:val="center"/>
              <w:rPr>
                <w:del w:id="3469" w:author="anna.resch88@gmail.com" w:date="2022-01-03T16:08:00Z"/>
                <w:rFonts w:asciiTheme="majorHAnsi" w:eastAsia="Times New Roman" w:hAnsiTheme="majorHAnsi" w:cstheme="majorHAnsi"/>
                <w:color w:val="000000"/>
                <w:lang w:val="en-US" w:eastAsia="de-DE"/>
                <w:rPrChange w:id="3470" w:author="anna.resch88@gmail.com" w:date="2022-01-04T09:34:00Z">
                  <w:rPr>
                    <w:del w:id="3471" w:author="anna.resch88@gmail.com" w:date="2022-01-03T16:08:00Z"/>
                    <w:rFonts w:asciiTheme="majorHAnsi" w:eastAsia="Times New Roman" w:hAnsiTheme="majorHAnsi" w:cstheme="majorHAnsi"/>
                    <w:color w:val="000000"/>
                    <w:lang w:eastAsia="de-DE"/>
                  </w:rPr>
                </w:rPrChange>
              </w:rPr>
            </w:pPr>
            <w:del w:id="3472" w:author="anna.resch88@gmail.com" w:date="2022-01-03T16:08:00Z">
              <w:r w:rsidRPr="00F86424" w:rsidDel="002739DA">
                <w:rPr>
                  <w:rFonts w:asciiTheme="majorHAnsi" w:eastAsia="Times New Roman" w:hAnsiTheme="majorHAnsi" w:cstheme="majorHAnsi"/>
                  <w:color w:val="000000"/>
                  <w:lang w:val="en-US" w:eastAsia="de-DE"/>
                  <w:rPrChange w:id="3473" w:author="anna.resch88@gmail.com" w:date="2022-01-04T09:34:00Z">
                    <w:rPr>
                      <w:rFonts w:asciiTheme="majorHAnsi" w:eastAsia="Times New Roman" w:hAnsiTheme="majorHAnsi" w:cstheme="majorHAnsi"/>
                      <w:color w:val="000000"/>
                      <w:lang w:eastAsia="de-DE"/>
                    </w:rPr>
                  </w:rPrChange>
                </w:rPr>
                <w:delText>100.75</w:delText>
              </w:r>
              <w:bookmarkStart w:id="3474" w:name="_Toc92186857"/>
              <w:bookmarkStart w:id="3475" w:name="_Toc92187549"/>
              <w:bookmarkStart w:id="3476" w:name="_Toc92188241"/>
              <w:bookmarkStart w:id="3477" w:name="_Toc92188931"/>
              <w:bookmarkStart w:id="3478" w:name="_Toc92189586"/>
              <w:bookmarkStart w:id="3479" w:name="_Toc92190242"/>
              <w:bookmarkStart w:id="3480" w:name="_Toc92190898"/>
              <w:bookmarkEnd w:id="3474"/>
              <w:bookmarkEnd w:id="3475"/>
              <w:bookmarkEnd w:id="3476"/>
              <w:bookmarkEnd w:id="3477"/>
              <w:bookmarkEnd w:id="3478"/>
              <w:bookmarkEnd w:id="3479"/>
              <w:bookmarkEnd w:id="3480"/>
            </w:del>
          </w:p>
        </w:tc>
        <w:tc>
          <w:tcPr>
            <w:tcW w:w="898" w:type="dxa"/>
            <w:tcBorders>
              <w:top w:val="nil"/>
              <w:left w:val="nil"/>
              <w:bottom w:val="nil"/>
              <w:right w:val="single" w:sz="4" w:space="0" w:color="auto"/>
            </w:tcBorders>
            <w:shd w:val="clear" w:color="000000" w:fill="BDD7EE"/>
            <w:noWrap/>
            <w:vAlign w:val="bottom"/>
            <w:hideMark/>
          </w:tcPr>
          <w:p w14:paraId="71C247A2" w14:textId="59E18FF7" w:rsidR="00067C6D" w:rsidRPr="00F86424" w:rsidDel="002739DA" w:rsidRDefault="00067C6D" w:rsidP="003228B4">
            <w:pPr>
              <w:numPr>
                <w:ilvl w:val="0"/>
                <w:numId w:val="47"/>
              </w:numPr>
              <w:spacing w:after="0" w:line="240" w:lineRule="auto"/>
              <w:jc w:val="center"/>
              <w:rPr>
                <w:del w:id="3481" w:author="anna.resch88@gmail.com" w:date="2022-01-03T16:08:00Z"/>
                <w:rFonts w:asciiTheme="majorHAnsi" w:eastAsia="Times New Roman" w:hAnsiTheme="majorHAnsi" w:cstheme="majorHAnsi"/>
                <w:color w:val="000000"/>
                <w:lang w:val="en-US" w:eastAsia="de-DE"/>
                <w:rPrChange w:id="3482" w:author="anna.resch88@gmail.com" w:date="2022-01-04T09:34:00Z">
                  <w:rPr>
                    <w:del w:id="3483" w:author="anna.resch88@gmail.com" w:date="2022-01-03T16:08:00Z"/>
                    <w:rFonts w:asciiTheme="majorHAnsi" w:eastAsia="Times New Roman" w:hAnsiTheme="majorHAnsi" w:cstheme="majorHAnsi"/>
                    <w:color w:val="000000"/>
                    <w:lang w:eastAsia="de-DE"/>
                  </w:rPr>
                </w:rPrChange>
              </w:rPr>
            </w:pPr>
            <w:del w:id="3484" w:author="anna.resch88@gmail.com" w:date="2022-01-03T16:08:00Z">
              <w:r w:rsidRPr="00F86424" w:rsidDel="002739DA">
                <w:rPr>
                  <w:rFonts w:asciiTheme="majorHAnsi" w:eastAsia="Times New Roman" w:hAnsiTheme="majorHAnsi" w:cstheme="majorHAnsi"/>
                  <w:color w:val="000000"/>
                  <w:lang w:val="en-US" w:eastAsia="de-DE"/>
                  <w:rPrChange w:id="3485" w:author="anna.resch88@gmail.com" w:date="2022-01-04T09:34:00Z">
                    <w:rPr>
                      <w:rFonts w:asciiTheme="majorHAnsi" w:eastAsia="Times New Roman" w:hAnsiTheme="majorHAnsi" w:cstheme="majorHAnsi"/>
                      <w:color w:val="000000"/>
                      <w:lang w:eastAsia="de-DE"/>
                    </w:rPr>
                  </w:rPrChange>
                </w:rPr>
                <w:delText>6.56</w:delText>
              </w:r>
              <w:bookmarkStart w:id="3486" w:name="_Toc92186858"/>
              <w:bookmarkStart w:id="3487" w:name="_Toc92187550"/>
              <w:bookmarkStart w:id="3488" w:name="_Toc92188242"/>
              <w:bookmarkStart w:id="3489" w:name="_Toc92188932"/>
              <w:bookmarkStart w:id="3490" w:name="_Toc92189587"/>
              <w:bookmarkStart w:id="3491" w:name="_Toc92190243"/>
              <w:bookmarkStart w:id="3492" w:name="_Toc92190899"/>
              <w:bookmarkEnd w:id="3486"/>
              <w:bookmarkEnd w:id="3487"/>
              <w:bookmarkEnd w:id="3488"/>
              <w:bookmarkEnd w:id="3489"/>
              <w:bookmarkEnd w:id="3490"/>
              <w:bookmarkEnd w:id="3491"/>
              <w:bookmarkEnd w:id="3492"/>
            </w:del>
          </w:p>
        </w:tc>
        <w:bookmarkStart w:id="3493" w:name="_Toc92186859"/>
        <w:bookmarkStart w:id="3494" w:name="_Toc92187551"/>
        <w:bookmarkStart w:id="3495" w:name="_Toc92188243"/>
        <w:bookmarkStart w:id="3496" w:name="_Toc92188933"/>
        <w:bookmarkStart w:id="3497" w:name="_Toc92189588"/>
        <w:bookmarkStart w:id="3498" w:name="_Toc92190244"/>
        <w:bookmarkStart w:id="3499" w:name="_Toc92190900"/>
        <w:bookmarkEnd w:id="3493"/>
        <w:bookmarkEnd w:id="3494"/>
        <w:bookmarkEnd w:id="3495"/>
        <w:bookmarkEnd w:id="3496"/>
        <w:bookmarkEnd w:id="3497"/>
        <w:bookmarkEnd w:id="3498"/>
        <w:bookmarkEnd w:id="3499"/>
      </w:tr>
      <w:tr w:rsidR="00067C6D" w:rsidRPr="009E3BE9" w:rsidDel="002739DA" w14:paraId="6AC9CF5C" w14:textId="4617B761" w:rsidTr="00D830B0">
        <w:trPr>
          <w:trHeight w:val="290"/>
          <w:del w:id="3500"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480C9CE" w14:textId="1F2E32C5" w:rsidR="00067C6D" w:rsidRPr="00F86424" w:rsidDel="002739DA" w:rsidRDefault="00067C6D" w:rsidP="003228B4">
            <w:pPr>
              <w:numPr>
                <w:ilvl w:val="0"/>
                <w:numId w:val="47"/>
              </w:numPr>
              <w:spacing w:after="0" w:line="240" w:lineRule="auto"/>
              <w:jc w:val="both"/>
              <w:rPr>
                <w:del w:id="3501" w:author="anna.resch88@gmail.com" w:date="2022-01-03T16:08:00Z"/>
                <w:rFonts w:asciiTheme="majorHAnsi" w:eastAsia="Times New Roman" w:hAnsiTheme="majorHAnsi" w:cstheme="majorHAnsi"/>
                <w:color w:val="000000"/>
                <w:lang w:val="en-US" w:eastAsia="de-DE"/>
                <w:rPrChange w:id="3502" w:author="anna.resch88@gmail.com" w:date="2022-01-04T09:34:00Z">
                  <w:rPr>
                    <w:del w:id="3503" w:author="anna.resch88@gmail.com" w:date="2022-01-03T16:08:00Z"/>
                    <w:rFonts w:asciiTheme="majorHAnsi" w:eastAsia="Times New Roman" w:hAnsiTheme="majorHAnsi" w:cstheme="majorHAnsi"/>
                    <w:color w:val="000000"/>
                    <w:lang w:eastAsia="de-DE"/>
                  </w:rPr>
                </w:rPrChange>
              </w:rPr>
            </w:pPr>
            <w:del w:id="3504" w:author="anna.resch88@gmail.com" w:date="2022-01-03T16:08:00Z">
              <w:r w:rsidRPr="00F86424" w:rsidDel="002739DA">
                <w:rPr>
                  <w:rFonts w:asciiTheme="majorHAnsi" w:eastAsia="Times New Roman" w:hAnsiTheme="majorHAnsi" w:cstheme="majorHAnsi"/>
                  <w:color w:val="000000"/>
                  <w:lang w:val="en-US" w:eastAsia="de-DE"/>
                  <w:rPrChange w:id="3505" w:author="anna.resch88@gmail.com" w:date="2022-01-04T09:34:00Z">
                    <w:rPr>
                      <w:rFonts w:asciiTheme="majorHAnsi" w:eastAsia="Times New Roman" w:hAnsiTheme="majorHAnsi" w:cstheme="majorHAnsi"/>
                      <w:color w:val="000000"/>
                      <w:lang w:eastAsia="de-DE"/>
                    </w:rPr>
                  </w:rPrChange>
                </w:rPr>
                <w:delText>ULD-V40-ULD, sample 3</w:delText>
              </w:r>
              <w:bookmarkStart w:id="3506" w:name="_Toc92186860"/>
              <w:bookmarkStart w:id="3507" w:name="_Toc92187552"/>
              <w:bookmarkStart w:id="3508" w:name="_Toc92188244"/>
              <w:bookmarkStart w:id="3509" w:name="_Toc92188934"/>
              <w:bookmarkStart w:id="3510" w:name="_Toc92189589"/>
              <w:bookmarkStart w:id="3511" w:name="_Toc92190245"/>
              <w:bookmarkStart w:id="3512" w:name="_Toc92190901"/>
              <w:bookmarkEnd w:id="3506"/>
              <w:bookmarkEnd w:id="3507"/>
              <w:bookmarkEnd w:id="3508"/>
              <w:bookmarkEnd w:id="3509"/>
              <w:bookmarkEnd w:id="3510"/>
              <w:bookmarkEnd w:id="3511"/>
              <w:bookmarkEnd w:id="3512"/>
            </w:del>
          </w:p>
        </w:tc>
        <w:tc>
          <w:tcPr>
            <w:tcW w:w="859" w:type="dxa"/>
            <w:tcBorders>
              <w:top w:val="nil"/>
              <w:left w:val="nil"/>
              <w:bottom w:val="single" w:sz="4" w:space="0" w:color="000000"/>
              <w:right w:val="single" w:sz="4" w:space="0" w:color="000000"/>
            </w:tcBorders>
            <w:shd w:val="clear" w:color="000000" w:fill="BDD7EE"/>
            <w:noWrap/>
            <w:vAlign w:val="bottom"/>
            <w:hideMark/>
          </w:tcPr>
          <w:p w14:paraId="4BCAA253" w14:textId="21BFB208" w:rsidR="00067C6D" w:rsidRPr="00F86424" w:rsidDel="002739DA" w:rsidRDefault="00067C6D" w:rsidP="003228B4">
            <w:pPr>
              <w:numPr>
                <w:ilvl w:val="0"/>
                <w:numId w:val="47"/>
              </w:numPr>
              <w:spacing w:after="0" w:line="240" w:lineRule="auto"/>
              <w:jc w:val="center"/>
              <w:rPr>
                <w:del w:id="3513" w:author="anna.resch88@gmail.com" w:date="2022-01-03T16:08:00Z"/>
                <w:rFonts w:asciiTheme="majorHAnsi" w:eastAsia="Times New Roman" w:hAnsiTheme="majorHAnsi" w:cstheme="majorHAnsi"/>
                <w:color w:val="000000"/>
                <w:lang w:val="en-US" w:eastAsia="de-DE"/>
                <w:rPrChange w:id="3514" w:author="anna.resch88@gmail.com" w:date="2022-01-04T09:34:00Z">
                  <w:rPr>
                    <w:del w:id="3515" w:author="anna.resch88@gmail.com" w:date="2022-01-03T16:08:00Z"/>
                    <w:rFonts w:asciiTheme="majorHAnsi" w:eastAsia="Times New Roman" w:hAnsiTheme="majorHAnsi" w:cstheme="majorHAnsi"/>
                    <w:color w:val="000000"/>
                    <w:lang w:eastAsia="de-DE"/>
                  </w:rPr>
                </w:rPrChange>
              </w:rPr>
            </w:pPr>
            <w:del w:id="3516" w:author="anna.resch88@gmail.com" w:date="2022-01-03T16:08:00Z">
              <w:r w:rsidRPr="00F86424" w:rsidDel="002739DA">
                <w:rPr>
                  <w:rFonts w:asciiTheme="majorHAnsi" w:eastAsia="Times New Roman" w:hAnsiTheme="majorHAnsi" w:cstheme="majorHAnsi"/>
                  <w:color w:val="000000"/>
                  <w:lang w:val="en-US" w:eastAsia="de-DE"/>
                  <w:rPrChange w:id="3517" w:author="anna.resch88@gmail.com" w:date="2022-01-04T09:34:00Z">
                    <w:rPr>
                      <w:rFonts w:asciiTheme="majorHAnsi" w:eastAsia="Times New Roman" w:hAnsiTheme="majorHAnsi" w:cstheme="majorHAnsi"/>
                      <w:color w:val="000000"/>
                      <w:lang w:eastAsia="de-DE"/>
                    </w:rPr>
                  </w:rPrChange>
                </w:rPr>
                <w:delText>20%</w:delText>
              </w:r>
              <w:bookmarkStart w:id="3518" w:name="_Toc92186861"/>
              <w:bookmarkStart w:id="3519" w:name="_Toc92187553"/>
              <w:bookmarkStart w:id="3520" w:name="_Toc92188245"/>
              <w:bookmarkStart w:id="3521" w:name="_Toc92188935"/>
              <w:bookmarkStart w:id="3522" w:name="_Toc92189590"/>
              <w:bookmarkStart w:id="3523" w:name="_Toc92190246"/>
              <w:bookmarkStart w:id="3524" w:name="_Toc92190902"/>
              <w:bookmarkEnd w:id="3518"/>
              <w:bookmarkEnd w:id="3519"/>
              <w:bookmarkEnd w:id="3520"/>
              <w:bookmarkEnd w:id="3521"/>
              <w:bookmarkEnd w:id="3522"/>
              <w:bookmarkEnd w:id="3523"/>
              <w:bookmarkEnd w:id="3524"/>
            </w:del>
          </w:p>
        </w:tc>
        <w:tc>
          <w:tcPr>
            <w:tcW w:w="937" w:type="dxa"/>
            <w:tcBorders>
              <w:top w:val="nil"/>
              <w:left w:val="nil"/>
              <w:bottom w:val="single" w:sz="4" w:space="0" w:color="auto"/>
              <w:right w:val="single" w:sz="4" w:space="0" w:color="auto"/>
            </w:tcBorders>
            <w:shd w:val="clear" w:color="000000" w:fill="BDD7EE"/>
            <w:noWrap/>
            <w:vAlign w:val="bottom"/>
            <w:hideMark/>
          </w:tcPr>
          <w:p w14:paraId="37C236B9" w14:textId="57B69D8B" w:rsidR="00067C6D" w:rsidRPr="00F86424" w:rsidDel="002739DA" w:rsidRDefault="00067C6D" w:rsidP="003228B4">
            <w:pPr>
              <w:numPr>
                <w:ilvl w:val="0"/>
                <w:numId w:val="47"/>
              </w:numPr>
              <w:spacing w:after="0" w:line="240" w:lineRule="auto"/>
              <w:jc w:val="center"/>
              <w:rPr>
                <w:del w:id="3525" w:author="anna.resch88@gmail.com" w:date="2022-01-03T16:08:00Z"/>
                <w:rFonts w:asciiTheme="majorHAnsi" w:eastAsia="Times New Roman" w:hAnsiTheme="majorHAnsi" w:cstheme="majorHAnsi"/>
                <w:color w:val="000000"/>
                <w:lang w:val="en-US" w:eastAsia="de-DE"/>
                <w:rPrChange w:id="3526" w:author="anna.resch88@gmail.com" w:date="2022-01-04T09:34:00Z">
                  <w:rPr>
                    <w:del w:id="3527" w:author="anna.resch88@gmail.com" w:date="2022-01-03T16:08:00Z"/>
                    <w:rFonts w:asciiTheme="majorHAnsi" w:eastAsia="Times New Roman" w:hAnsiTheme="majorHAnsi" w:cstheme="majorHAnsi"/>
                    <w:color w:val="000000"/>
                    <w:lang w:eastAsia="de-DE"/>
                  </w:rPr>
                </w:rPrChange>
              </w:rPr>
            </w:pPr>
            <w:del w:id="3528" w:author="anna.resch88@gmail.com" w:date="2022-01-03T16:08:00Z">
              <w:r w:rsidRPr="00F86424" w:rsidDel="002739DA">
                <w:rPr>
                  <w:rFonts w:asciiTheme="majorHAnsi" w:eastAsia="Times New Roman" w:hAnsiTheme="majorHAnsi" w:cstheme="majorHAnsi"/>
                  <w:color w:val="000000"/>
                  <w:lang w:val="en-US" w:eastAsia="de-DE"/>
                  <w:rPrChange w:id="3529" w:author="anna.resch88@gmail.com" w:date="2022-01-04T09:34:00Z">
                    <w:rPr>
                      <w:rFonts w:asciiTheme="majorHAnsi" w:eastAsia="Times New Roman" w:hAnsiTheme="majorHAnsi" w:cstheme="majorHAnsi"/>
                      <w:color w:val="000000"/>
                      <w:lang w:eastAsia="de-DE"/>
                    </w:rPr>
                  </w:rPrChange>
                </w:rPr>
                <w:delText>water</w:delText>
              </w:r>
              <w:bookmarkStart w:id="3530" w:name="_Toc92186862"/>
              <w:bookmarkStart w:id="3531" w:name="_Toc92187554"/>
              <w:bookmarkStart w:id="3532" w:name="_Toc92188246"/>
              <w:bookmarkStart w:id="3533" w:name="_Toc92188936"/>
              <w:bookmarkStart w:id="3534" w:name="_Toc92189591"/>
              <w:bookmarkStart w:id="3535" w:name="_Toc92190247"/>
              <w:bookmarkStart w:id="3536" w:name="_Toc92190903"/>
              <w:bookmarkEnd w:id="3530"/>
              <w:bookmarkEnd w:id="3531"/>
              <w:bookmarkEnd w:id="3532"/>
              <w:bookmarkEnd w:id="3533"/>
              <w:bookmarkEnd w:id="3534"/>
              <w:bookmarkEnd w:id="3535"/>
              <w:bookmarkEnd w:id="3536"/>
            </w:del>
          </w:p>
        </w:tc>
        <w:tc>
          <w:tcPr>
            <w:tcW w:w="952" w:type="dxa"/>
            <w:tcBorders>
              <w:top w:val="nil"/>
              <w:left w:val="nil"/>
              <w:bottom w:val="single" w:sz="4" w:space="0" w:color="000000"/>
              <w:right w:val="single" w:sz="4" w:space="0" w:color="000000"/>
            </w:tcBorders>
            <w:shd w:val="clear" w:color="000000" w:fill="BDD7EE"/>
            <w:noWrap/>
            <w:vAlign w:val="bottom"/>
            <w:hideMark/>
          </w:tcPr>
          <w:p w14:paraId="30BA389D" w14:textId="581F204E" w:rsidR="00067C6D" w:rsidRPr="00F86424" w:rsidDel="002739DA" w:rsidRDefault="00067C6D" w:rsidP="003228B4">
            <w:pPr>
              <w:numPr>
                <w:ilvl w:val="0"/>
                <w:numId w:val="47"/>
              </w:numPr>
              <w:spacing w:after="0" w:line="240" w:lineRule="auto"/>
              <w:jc w:val="center"/>
              <w:rPr>
                <w:del w:id="3537" w:author="anna.resch88@gmail.com" w:date="2022-01-03T16:08:00Z"/>
                <w:rFonts w:asciiTheme="majorHAnsi" w:eastAsia="Times New Roman" w:hAnsiTheme="majorHAnsi" w:cstheme="majorHAnsi"/>
                <w:color w:val="000000"/>
                <w:lang w:val="en-US" w:eastAsia="de-DE"/>
                <w:rPrChange w:id="3538" w:author="anna.resch88@gmail.com" w:date="2022-01-04T09:34:00Z">
                  <w:rPr>
                    <w:del w:id="3539" w:author="anna.resch88@gmail.com" w:date="2022-01-03T16:08:00Z"/>
                    <w:rFonts w:asciiTheme="majorHAnsi" w:eastAsia="Times New Roman" w:hAnsiTheme="majorHAnsi" w:cstheme="majorHAnsi"/>
                    <w:color w:val="000000"/>
                    <w:lang w:eastAsia="de-DE"/>
                  </w:rPr>
                </w:rPrChange>
              </w:rPr>
            </w:pPr>
            <w:del w:id="3540" w:author="anna.resch88@gmail.com" w:date="2022-01-03T16:08:00Z">
              <w:r w:rsidRPr="00F86424" w:rsidDel="002739DA">
                <w:rPr>
                  <w:rFonts w:asciiTheme="majorHAnsi" w:eastAsia="Times New Roman" w:hAnsiTheme="majorHAnsi" w:cstheme="majorHAnsi"/>
                  <w:color w:val="000000"/>
                  <w:lang w:val="en-US" w:eastAsia="de-DE"/>
                  <w:rPrChange w:id="3541" w:author="anna.resch88@gmail.com" w:date="2022-01-04T09:34:00Z">
                    <w:rPr>
                      <w:rFonts w:asciiTheme="majorHAnsi" w:eastAsia="Times New Roman" w:hAnsiTheme="majorHAnsi" w:cstheme="majorHAnsi"/>
                      <w:color w:val="000000"/>
                      <w:lang w:eastAsia="de-DE"/>
                    </w:rPr>
                  </w:rPrChange>
                </w:rPr>
                <w:delText>Ru(II)bpy</w:delText>
              </w:r>
              <w:bookmarkStart w:id="3542" w:name="_Toc92186863"/>
              <w:bookmarkStart w:id="3543" w:name="_Toc92187555"/>
              <w:bookmarkStart w:id="3544" w:name="_Toc92188247"/>
              <w:bookmarkStart w:id="3545" w:name="_Toc92188937"/>
              <w:bookmarkStart w:id="3546" w:name="_Toc92189592"/>
              <w:bookmarkStart w:id="3547" w:name="_Toc92190248"/>
              <w:bookmarkStart w:id="3548" w:name="_Toc92190904"/>
              <w:bookmarkEnd w:id="3542"/>
              <w:bookmarkEnd w:id="3543"/>
              <w:bookmarkEnd w:id="3544"/>
              <w:bookmarkEnd w:id="3545"/>
              <w:bookmarkEnd w:id="3546"/>
              <w:bookmarkEnd w:id="3547"/>
              <w:bookmarkEnd w:id="3548"/>
            </w:del>
          </w:p>
        </w:tc>
        <w:tc>
          <w:tcPr>
            <w:tcW w:w="1081" w:type="dxa"/>
            <w:tcBorders>
              <w:top w:val="nil"/>
              <w:left w:val="nil"/>
              <w:bottom w:val="single" w:sz="4" w:space="0" w:color="000000"/>
              <w:right w:val="single" w:sz="4" w:space="0" w:color="000000"/>
            </w:tcBorders>
            <w:shd w:val="clear" w:color="000000" w:fill="BDD7EE"/>
            <w:noWrap/>
            <w:vAlign w:val="bottom"/>
            <w:hideMark/>
          </w:tcPr>
          <w:p w14:paraId="731ABDF7" w14:textId="215BFF9A" w:rsidR="00067C6D" w:rsidRPr="00F86424" w:rsidDel="002739DA" w:rsidRDefault="00067C6D" w:rsidP="003228B4">
            <w:pPr>
              <w:numPr>
                <w:ilvl w:val="0"/>
                <w:numId w:val="47"/>
              </w:numPr>
              <w:spacing w:after="0" w:line="240" w:lineRule="auto"/>
              <w:jc w:val="center"/>
              <w:rPr>
                <w:del w:id="3549" w:author="anna.resch88@gmail.com" w:date="2022-01-03T16:08:00Z"/>
                <w:rFonts w:asciiTheme="majorHAnsi" w:eastAsia="Times New Roman" w:hAnsiTheme="majorHAnsi" w:cstheme="majorHAnsi"/>
                <w:color w:val="000000"/>
                <w:lang w:val="en-US" w:eastAsia="de-DE"/>
                <w:rPrChange w:id="3550" w:author="anna.resch88@gmail.com" w:date="2022-01-04T09:34:00Z">
                  <w:rPr>
                    <w:del w:id="3551" w:author="anna.resch88@gmail.com" w:date="2022-01-03T16:08:00Z"/>
                    <w:rFonts w:asciiTheme="majorHAnsi" w:eastAsia="Times New Roman" w:hAnsiTheme="majorHAnsi" w:cstheme="majorHAnsi"/>
                    <w:color w:val="000000"/>
                    <w:lang w:eastAsia="de-DE"/>
                  </w:rPr>
                </w:rPrChange>
              </w:rPr>
            </w:pPr>
            <w:del w:id="3552" w:author="anna.resch88@gmail.com" w:date="2022-01-03T16:08:00Z">
              <w:r w:rsidRPr="00F86424" w:rsidDel="002739DA">
                <w:rPr>
                  <w:rFonts w:asciiTheme="majorHAnsi" w:eastAsia="Times New Roman" w:hAnsiTheme="majorHAnsi" w:cstheme="majorHAnsi"/>
                  <w:color w:val="000000"/>
                  <w:lang w:val="en-US" w:eastAsia="de-DE"/>
                  <w:rPrChange w:id="3553" w:author="anna.resch88@gmail.com" w:date="2022-01-04T09:34:00Z">
                    <w:rPr>
                      <w:rFonts w:asciiTheme="majorHAnsi" w:eastAsia="Times New Roman" w:hAnsiTheme="majorHAnsi" w:cstheme="majorHAnsi"/>
                      <w:color w:val="000000"/>
                      <w:lang w:eastAsia="de-DE"/>
                    </w:rPr>
                  </w:rPrChange>
                </w:rPr>
                <w:delText>50.7</w:delText>
              </w:r>
              <w:bookmarkStart w:id="3554" w:name="_Toc92186864"/>
              <w:bookmarkStart w:id="3555" w:name="_Toc92187556"/>
              <w:bookmarkStart w:id="3556" w:name="_Toc92188248"/>
              <w:bookmarkStart w:id="3557" w:name="_Toc92188938"/>
              <w:bookmarkStart w:id="3558" w:name="_Toc92189593"/>
              <w:bookmarkStart w:id="3559" w:name="_Toc92190249"/>
              <w:bookmarkStart w:id="3560" w:name="_Toc92190905"/>
              <w:bookmarkEnd w:id="3554"/>
              <w:bookmarkEnd w:id="3555"/>
              <w:bookmarkEnd w:id="3556"/>
              <w:bookmarkEnd w:id="3557"/>
              <w:bookmarkEnd w:id="3558"/>
              <w:bookmarkEnd w:id="3559"/>
              <w:bookmarkEnd w:id="3560"/>
            </w:del>
          </w:p>
        </w:tc>
        <w:tc>
          <w:tcPr>
            <w:tcW w:w="1349" w:type="dxa"/>
            <w:tcBorders>
              <w:top w:val="nil"/>
              <w:left w:val="nil"/>
              <w:bottom w:val="single" w:sz="4" w:space="0" w:color="000000"/>
              <w:right w:val="single" w:sz="4" w:space="0" w:color="000000"/>
            </w:tcBorders>
            <w:shd w:val="clear" w:color="000000" w:fill="BDD7EE"/>
            <w:noWrap/>
            <w:vAlign w:val="bottom"/>
            <w:hideMark/>
          </w:tcPr>
          <w:p w14:paraId="63F6B240" w14:textId="25AE5131" w:rsidR="00067C6D" w:rsidRPr="00F86424" w:rsidDel="002739DA" w:rsidRDefault="00067C6D" w:rsidP="003228B4">
            <w:pPr>
              <w:numPr>
                <w:ilvl w:val="0"/>
                <w:numId w:val="47"/>
              </w:numPr>
              <w:spacing w:after="0" w:line="240" w:lineRule="auto"/>
              <w:jc w:val="center"/>
              <w:rPr>
                <w:del w:id="3561" w:author="anna.resch88@gmail.com" w:date="2022-01-03T16:08:00Z"/>
                <w:rFonts w:asciiTheme="majorHAnsi" w:eastAsia="Times New Roman" w:hAnsiTheme="majorHAnsi" w:cstheme="majorHAnsi"/>
                <w:color w:val="000000"/>
                <w:lang w:val="en-US" w:eastAsia="de-DE"/>
                <w:rPrChange w:id="3562" w:author="anna.resch88@gmail.com" w:date="2022-01-04T09:34:00Z">
                  <w:rPr>
                    <w:del w:id="3563" w:author="anna.resch88@gmail.com" w:date="2022-01-03T16:08:00Z"/>
                    <w:rFonts w:asciiTheme="majorHAnsi" w:eastAsia="Times New Roman" w:hAnsiTheme="majorHAnsi" w:cstheme="majorHAnsi"/>
                    <w:color w:val="000000"/>
                    <w:lang w:eastAsia="de-DE"/>
                  </w:rPr>
                </w:rPrChange>
              </w:rPr>
            </w:pPr>
            <w:del w:id="3564" w:author="anna.resch88@gmail.com" w:date="2022-01-03T16:08:00Z">
              <w:r w:rsidRPr="00F86424" w:rsidDel="002739DA">
                <w:rPr>
                  <w:rFonts w:asciiTheme="majorHAnsi" w:eastAsia="Times New Roman" w:hAnsiTheme="majorHAnsi" w:cstheme="majorHAnsi"/>
                  <w:color w:val="000000"/>
                  <w:lang w:val="en-US" w:eastAsia="de-DE"/>
                  <w:rPrChange w:id="3565" w:author="anna.resch88@gmail.com" w:date="2022-01-04T09:34:00Z">
                    <w:rPr>
                      <w:rFonts w:asciiTheme="majorHAnsi" w:eastAsia="Times New Roman" w:hAnsiTheme="majorHAnsi" w:cstheme="majorHAnsi"/>
                      <w:color w:val="000000"/>
                      <w:lang w:eastAsia="de-DE"/>
                    </w:rPr>
                  </w:rPrChange>
                </w:rPr>
                <w:delText>15</w:delText>
              </w:r>
              <w:bookmarkStart w:id="3566" w:name="_Toc92186865"/>
              <w:bookmarkStart w:id="3567" w:name="_Toc92187557"/>
              <w:bookmarkStart w:id="3568" w:name="_Toc92188249"/>
              <w:bookmarkStart w:id="3569" w:name="_Toc92188939"/>
              <w:bookmarkStart w:id="3570" w:name="_Toc92189594"/>
              <w:bookmarkStart w:id="3571" w:name="_Toc92190250"/>
              <w:bookmarkStart w:id="3572" w:name="_Toc92190906"/>
              <w:bookmarkEnd w:id="3566"/>
              <w:bookmarkEnd w:id="3567"/>
              <w:bookmarkEnd w:id="3568"/>
              <w:bookmarkEnd w:id="3569"/>
              <w:bookmarkEnd w:id="3570"/>
              <w:bookmarkEnd w:id="3571"/>
              <w:bookmarkEnd w:id="3572"/>
            </w:del>
          </w:p>
        </w:tc>
        <w:tc>
          <w:tcPr>
            <w:tcW w:w="892" w:type="dxa"/>
            <w:tcBorders>
              <w:top w:val="nil"/>
              <w:left w:val="nil"/>
              <w:bottom w:val="single" w:sz="4" w:space="0" w:color="000000"/>
              <w:right w:val="single" w:sz="4" w:space="0" w:color="000000"/>
            </w:tcBorders>
            <w:shd w:val="clear" w:color="000000" w:fill="BDD7EE"/>
            <w:noWrap/>
            <w:vAlign w:val="bottom"/>
            <w:hideMark/>
          </w:tcPr>
          <w:p w14:paraId="0A213578" w14:textId="233B9B7E" w:rsidR="00067C6D" w:rsidRPr="00F86424" w:rsidDel="002739DA" w:rsidRDefault="00067C6D" w:rsidP="003228B4">
            <w:pPr>
              <w:numPr>
                <w:ilvl w:val="0"/>
                <w:numId w:val="47"/>
              </w:numPr>
              <w:spacing w:after="0" w:line="240" w:lineRule="auto"/>
              <w:jc w:val="center"/>
              <w:rPr>
                <w:del w:id="3573" w:author="anna.resch88@gmail.com" w:date="2022-01-03T16:08:00Z"/>
                <w:rFonts w:asciiTheme="majorHAnsi" w:eastAsia="Times New Roman" w:hAnsiTheme="majorHAnsi" w:cstheme="majorHAnsi"/>
                <w:color w:val="000000"/>
                <w:lang w:val="en-US" w:eastAsia="de-DE"/>
                <w:rPrChange w:id="3574" w:author="anna.resch88@gmail.com" w:date="2022-01-04T09:34:00Z">
                  <w:rPr>
                    <w:del w:id="3575" w:author="anna.resch88@gmail.com" w:date="2022-01-03T16:08:00Z"/>
                    <w:rFonts w:asciiTheme="majorHAnsi" w:eastAsia="Times New Roman" w:hAnsiTheme="majorHAnsi" w:cstheme="majorHAnsi"/>
                    <w:color w:val="000000"/>
                    <w:lang w:eastAsia="de-DE"/>
                  </w:rPr>
                </w:rPrChange>
              </w:rPr>
            </w:pPr>
            <w:del w:id="3576" w:author="anna.resch88@gmail.com" w:date="2022-01-03T16:08:00Z">
              <w:r w:rsidRPr="00F86424" w:rsidDel="002739DA">
                <w:rPr>
                  <w:rFonts w:asciiTheme="majorHAnsi" w:eastAsia="Times New Roman" w:hAnsiTheme="majorHAnsi" w:cstheme="majorHAnsi"/>
                  <w:color w:val="000000"/>
                  <w:lang w:val="en-US" w:eastAsia="de-DE"/>
                  <w:rPrChange w:id="3577" w:author="anna.resch88@gmail.com" w:date="2022-01-04T09:34:00Z">
                    <w:rPr>
                      <w:rFonts w:asciiTheme="majorHAnsi" w:eastAsia="Times New Roman" w:hAnsiTheme="majorHAnsi" w:cstheme="majorHAnsi"/>
                      <w:color w:val="000000"/>
                      <w:lang w:eastAsia="de-DE"/>
                    </w:rPr>
                  </w:rPrChange>
                </w:rPr>
                <w:delText>97.48</w:delText>
              </w:r>
              <w:bookmarkStart w:id="3578" w:name="_Toc92186866"/>
              <w:bookmarkStart w:id="3579" w:name="_Toc92187558"/>
              <w:bookmarkStart w:id="3580" w:name="_Toc92188250"/>
              <w:bookmarkStart w:id="3581" w:name="_Toc92188940"/>
              <w:bookmarkStart w:id="3582" w:name="_Toc92189595"/>
              <w:bookmarkStart w:id="3583" w:name="_Toc92190251"/>
              <w:bookmarkStart w:id="3584" w:name="_Toc92190907"/>
              <w:bookmarkEnd w:id="3578"/>
              <w:bookmarkEnd w:id="3579"/>
              <w:bookmarkEnd w:id="3580"/>
              <w:bookmarkEnd w:id="3581"/>
              <w:bookmarkEnd w:id="3582"/>
              <w:bookmarkEnd w:id="3583"/>
              <w:bookmarkEnd w:id="3584"/>
            </w:del>
          </w:p>
        </w:tc>
        <w:tc>
          <w:tcPr>
            <w:tcW w:w="743" w:type="dxa"/>
            <w:tcBorders>
              <w:top w:val="nil"/>
              <w:left w:val="nil"/>
              <w:bottom w:val="single" w:sz="4" w:space="0" w:color="000000"/>
              <w:right w:val="nil"/>
            </w:tcBorders>
            <w:shd w:val="clear" w:color="000000" w:fill="BDD7EE"/>
            <w:noWrap/>
            <w:vAlign w:val="bottom"/>
            <w:hideMark/>
          </w:tcPr>
          <w:p w14:paraId="370CE581" w14:textId="763C992B" w:rsidR="00067C6D" w:rsidRPr="00F86424" w:rsidDel="002739DA" w:rsidRDefault="00067C6D" w:rsidP="003228B4">
            <w:pPr>
              <w:numPr>
                <w:ilvl w:val="0"/>
                <w:numId w:val="47"/>
              </w:numPr>
              <w:spacing w:after="0" w:line="240" w:lineRule="auto"/>
              <w:jc w:val="center"/>
              <w:rPr>
                <w:del w:id="3585" w:author="anna.resch88@gmail.com" w:date="2022-01-03T16:08:00Z"/>
                <w:rFonts w:asciiTheme="majorHAnsi" w:eastAsia="Times New Roman" w:hAnsiTheme="majorHAnsi" w:cstheme="majorHAnsi"/>
                <w:color w:val="000000"/>
                <w:lang w:val="en-US" w:eastAsia="de-DE"/>
                <w:rPrChange w:id="3586" w:author="anna.resch88@gmail.com" w:date="2022-01-04T09:34:00Z">
                  <w:rPr>
                    <w:del w:id="3587" w:author="anna.resch88@gmail.com" w:date="2022-01-03T16:08:00Z"/>
                    <w:rFonts w:asciiTheme="majorHAnsi" w:eastAsia="Times New Roman" w:hAnsiTheme="majorHAnsi" w:cstheme="majorHAnsi"/>
                    <w:color w:val="000000"/>
                    <w:lang w:eastAsia="de-DE"/>
                  </w:rPr>
                </w:rPrChange>
              </w:rPr>
            </w:pPr>
            <w:del w:id="3588" w:author="anna.resch88@gmail.com" w:date="2022-01-03T16:08:00Z">
              <w:r w:rsidRPr="00F86424" w:rsidDel="002739DA">
                <w:rPr>
                  <w:rFonts w:asciiTheme="majorHAnsi" w:eastAsia="Times New Roman" w:hAnsiTheme="majorHAnsi" w:cstheme="majorHAnsi"/>
                  <w:color w:val="000000"/>
                  <w:lang w:val="en-US" w:eastAsia="de-DE"/>
                  <w:rPrChange w:id="3589" w:author="anna.resch88@gmail.com" w:date="2022-01-04T09:34:00Z">
                    <w:rPr>
                      <w:rFonts w:asciiTheme="majorHAnsi" w:eastAsia="Times New Roman" w:hAnsiTheme="majorHAnsi" w:cstheme="majorHAnsi"/>
                      <w:color w:val="000000"/>
                      <w:lang w:eastAsia="de-DE"/>
                    </w:rPr>
                  </w:rPrChange>
                </w:rPr>
                <w:delText>5.10</w:delText>
              </w:r>
              <w:bookmarkStart w:id="3590" w:name="_Toc92186867"/>
              <w:bookmarkStart w:id="3591" w:name="_Toc92187559"/>
              <w:bookmarkStart w:id="3592" w:name="_Toc92188251"/>
              <w:bookmarkStart w:id="3593" w:name="_Toc92188941"/>
              <w:bookmarkStart w:id="3594" w:name="_Toc92189596"/>
              <w:bookmarkStart w:id="3595" w:name="_Toc92190252"/>
              <w:bookmarkStart w:id="3596" w:name="_Toc92190908"/>
              <w:bookmarkEnd w:id="3590"/>
              <w:bookmarkEnd w:id="3591"/>
              <w:bookmarkEnd w:id="3592"/>
              <w:bookmarkEnd w:id="3593"/>
              <w:bookmarkEnd w:id="3594"/>
              <w:bookmarkEnd w:id="3595"/>
              <w:bookmarkEnd w:id="3596"/>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04CD6673" w14:textId="0CD0C6E2" w:rsidR="00067C6D" w:rsidRPr="00F86424" w:rsidDel="002739DA" w:rsidRDefault="00067C6D" w:rsidP="003228B4">
            <w:pPr>
              <w:numPr>
                <w:ilvl w:val="0"/>
                <w:numId w:val="47"/>
              </w:numPr>
              <w:spacing w:after="0" w:line="240" w:lineRule="auto"/>
              <w:jc w:val="both"/>
              <w:rPr>
                <w:del w:id="3597" w:author="anna.resch88@gmail.com" w:date="2022-01-03T16:08:00Z"/>
                <w:rFonts w:asciiTheme="majorHAnsi" w:eastAsia="Times New Roman" w:hAnsiTheme="majorHAnsi" w:cstheme="majorHAnsi"/>
                <w:color w:val="FFFFFF"/>
                <w:lang w:val="en-US" w:eastAsia="de-DE"/>
                <w:rPrChange w:id="3598" w:author="anna.resch88@gmail.com" w:date="2022-01-04T09:34:00Z">
                  <w:rPr>
                    <w:del w:id="3599" w:author="anna.resch88@gmail.com" w:date="2022-01-03T16:08:00Z"/>
                    <w:rFonts w:asciiTheme="majorHAnsi" w:eastAsia="Times New Roman" w:hAnsiTheme="majorHAnsi" w:cstheme="majorHAnsi"/>
                    <w:color w:val="FFFFFF"/>
                    <w:lang w:eastAsia="de-DE"/>
                  </w:rPr>
                </w:rPrChange>
              </w:rPr>
            </w:pPr>
            <w:del w:id="3600" w:author="anna.resch88@gmail.com" w:date="2022-01-03T16:08:00Z">
              <w:r w:rsidRPr="00F86424" w:rsidDel="002739DA">
                <w:rPr>
                  <w:rFonts w:asciiTheme="majorHAnsi" w:eastAsia="Times New Roman" w:hAnsiTheme="majorHAnsi" w:cstheme="majorHAnsi"/>
                  <w:color w:val="FFFFFF"/>
                  <w:lang w:val="en-US" w:eastAsia="de-DE"/>
                  <w:rPrChange w:id="3601" w:author="anna.resch88@gmail.com" w:date="2022-01-04T09:34:00Z">
                    <w:rPr>
                      <w:rFonts w:asciiTheme="majorHAnsi" w:eastAsia="Times New Roman" w:hAnsiTheme="majorHAnsi" w:cstheme="majorHAnsi"/>
                      <w:color w:val="FFFFFF"/>
                      <w:lang w:eastAsia="de-DE"/>
                    </w:rPr>
                  </w:rPrChange>
                </w:rPr>
                <w:delText> </w:delText>
              </w:r>
              <w:bookmarkStart w:id="3602" w:name="_Toc92186868"/>
              <w:bookmarkStart w:id="3603" w:name="_Toc92187560"/>
              <w:bookmarkStart w:id="3604" w:name="_Toc92188252"/>
              <w:bookmarkStart w:id="3605" w:name="_Toc92188942"/>
              <w:bookmarkStart w:id="3606" w:name="_Toc92189597"/>
              <w:bookmarkStart w:id="3607" w:name="_Toc92190253"/>
              <w:bookmarkStart w:id="3608" w:name="_Toc92190909"/>
              <w:bookmarkEnd w:id="3602"/>
              <w:bookmarkEnd w:id="3603"/>
              <w:bookmarkEnd w:id="3604"/>
              <w:bookmarkEnd w:id="3605"/>
              <w:bookmarkEnd w:id="3606"/>
              <w:bookmarkEnd w:id="3607"/>
              <w:bookmarkEnd w:id="3608"/>
            </w:del>
          </w:p>
        </w:tc>
        <w:tc>
          <w:tcPr>
            <w:tcW w:w="898" w:type="dxa"/>
            <w:tcBorders>
              <w:top w:val="nil"/>
              <w:left w:val="nil"/>
              <w:bottom w:val="single" w:sz="4" w:space="0" w:color="auto"/>
              <w:right w:val="single" w:sz="4" w:space="0" w:color="auto"/>
            </w:tcBorders>
            <w:shd w:val="clear" w:color="000000" w:fill="BDD7EE"/>
            <w:noWrap/>
            <w:vAlign w:val="bottom"/>
            <w:hideMark/>
          </w:tcPr>
          <w:p w14:paraId="56E0026C" w14:textId="5298AC52" w:rsidR="00067C6D" w:rsidRPr="00F86424" w:rsidDel="002739DA" w:rsidRDefault="00067C6D" w:rsidP="003228B4">
            <w:pPr>
              <w:numPr>
                <w:ilvl w:val="0"/>
                <w:numId w:val="47"/>
              </w:numPr>
              <w:spacing w:after="0" w:line="240" w:lineRule="auto"/>
              <w:jc w:val="both"/>
              <w:rPr>
                <w:del w:id="3609" w:author="anna.resch88@gmail.com" w:date="2022-01-03T16:08:00Z"/>
                <w:rFonts w:asciiTheme="majorHAnsi" w:eastAsia="Times New Roman" w:hAnsiTheme="majorHAnsi" w:cstheme="majorHAnsi"/>
                <w:color w:val="000000"/>
                <w:lang w:val="en-US" w:eastAsia="de-DE"/>
                <w:rPrChange w:id="3610" w:author="anna.resch88@gmail.com" w:date="2022-01-04T09:34:00Z">
                  <w:rPr>
                    <w:del w:id="3611" w:author="anna.resch88@gmail.com" w:date="2022-01-03T16:08:00Z"/>
                    <w:rFonts w:asciiTheme="majorHAnsi" w:eastAsia="Times New Roman" w:hAnsiTheme="majorHAnsi" w:cstheme="majorHAnsi"/>
                    <w:color w:val="000000"/>
                    <w:lang w:eastAsia="de-DE"/>
                  </w:rPr>
                </w:rPrChange>
              </w:rPr>
            </w:pPr>
            <w:del w:id="3612" w:author="anna.resch88@gmail.com" w:date="2022-01-03T16:08:00Z">
              <w:r w:rsidRPr="00F86424" w:rsidDel="002739DA">
                <w:rPr>
                  <w:rFonts w:asciiTheme="majorHAnsi" w:eastAsia="Times New Roman" w:hAnsiTheme="majorHAnsi" w:cstheme="majorHAnsi"/>
                  <w:color w:val="000000"/>
                  <w:lang w:val="en-US" w:eastAsia="de-DE"/>
                  <w:rPrChange w:id="3613" w:author="anna.resch88@gmail.com" w:date="2022-01-04T09:34:00Z">
                    <w:rPr>
                      <w:rFonts w:asciiTheme="majorHAnsi" w:eastAsia="Times New Roman" w:hAnsiTheme="majorHAnsi" w:cstheme="majorHAnsi"/>
                      <w:color w:val="000000"/>
                      <w:lang w:eastAsia="de-DE"/>
                    </w:rPr>
                  </w:rPrChange>
                </w:rPr>
                <w:delText> </w:delText>
              </w:r>
              <w:bookmarkStart w:id="3614" w:name="_Toc92186869"/>
              <w:bookmarkStart w:id="3615" w:name="_Toc92187561"/>
              <w:bookmarkStart w:id="3616" w:name="_Toc92188253"/>
              <w:bookmarkStart w:id="3617" w:name="_Toc92188943"/>
              <w:bookmarkStart w:id="3618" w:name="_Toc92189598"/>
              <w:bookmarkStart w:id="3619" w:name="_Toc92190254"/>
              <w:bookmarkStart w:id="3620" w:name="_Toc92190910"/>
              <w:bookmarkEnd w:id="3614"/>
              <w:bookmarkEnd w:id="3615"/>
              <w:bookmarkEnd w:id="3616"/>
              <w:bookmarkEnd w:id="3617"/>
              <w:bookmarkEnd w:id="3618"/>
              <w:bookmarkEnd w:id="3619"/>
              <w:bookmarkEnd w:id="3620"/>
            </w:del>
          </w:p>
        </w:tc>
        <w:bookmarkStart w:id="3621" w:name="_Toc92186870"/>
        <w:bookmarkStart w:id="3622" w:name="_Toc92187562"/>
        <w:bookmarkStart w:id="3623" w:name="_Toc92188254"/>
        <w:bookmarkStart w:id="3624" w:name="_Toc92188944"/>
        <w:bookmarkStart w:id="3625" w:name="_Toc92189599"/>
        <w:bookmarkStart w:id="3626" w:name="_Toc92190255"/>
        <w:bookmarkStart w:id="3627" w:name="_Toc92190911"/>
        <w:bookmarkEnd w:id="3621"/>
        <w:bookmarkEnd w:id="3622"/>
        <w:bookmarkEnd w:id="3623"/>
        <w:bookmarkEnd w:id="3624"/>
        <w:bookmarkEnd w:id="3625"/>
        <w:bookmarkEnd w:id="3626"/>
        <w:bookmarkEnd w:id="3627"/>
      </w:tr>
      <w:tr w:rsidR="00067C6D" w:rsidRPr="009E3BE9" w:rsidDel="002739DA" w14:paraId="4D648F7C" w14:textId="40BF66FE" w:rsidTr="00D830B0">
        <w:trPr>
          <w:trHeight w:val="290"/>
          <w:del w:id="3628" w:author="anna.resch88@gmail.com" w:date="2022-01-03T16:08:00Z"/>
        </w:trPr>
        <w:tc>
          <w:tcPr>
            <w:tcW w:w="2620" w:type="dxa"/>
            <w:tcBorders>
              <w:top w:val="nil"/>
              <w:left w:val="nil"/>
              <w:bottom w:val="nil"/>
              <w:right w:val="nil"/>
            </w:tcBorders>
            <w:shd w:val="clear" w:color="auto" w:fill="auto"/>
            <w:noWrap/>
            <w:vAlign w:val="bottom"/>
            <w:hideMark/>
          </w:tcPr>
          <w:p w14:paraId="5B24EC5D" w14:textId="16E2EC2B" w:rsidR="00067C6D" w:rsidRPr="00F86424" w:rsidDel="002739DA" w:rsidRDefault="00067C6D" w:rsidP="003228B4">
            <w:pPr>
              <w:numPr>
                <w:ilvl w:val="0"/>
                <w:numId w:val="47"/>
              </w:numPr>
              <w:spacing w:after="0" w:line="240" w:lineRule="auto"/>
              <w:jc w:val="both"/>
              <w:rPr>
                <w:del w:id="3629" w:author="anna.resch88@gmail.com" w:date="2022-01-03T16:08:00Z"/>
                <w:rFonts w:asciiTheme="majorHAnsi" w:eastAsia="Times New Roman" w:hAnsiTheme="majorHAnsi" w:cstheme="majorHAnsi"/>
                <w:color w:val="000000"/>
                <w:lang w:val="en-US" w:eastAsia="de-DE"/>
                <w:rPrChange w:id="3630" w:author="anna.resch88@gmail.com" w:date="2022-01-04T09:34:00Z">
                  <w:rPr>
                    <w:del w:id="3631" w:author="anna.resch88@gmail.com" w:date="2022-01-03T16:08:00Z"/>
                    <w:rFonts w:asciiTheme="majorHAnsi" w:eastAsia="Times New Roman" w:hAnsiTheme="majorHAnsi" w:cstheme="majorHAnsi"/>
                    <w:color w:val="000000"/>
                    <w:lang w:eastAsia="de-DE"/>
                  </w:rPr>
                </w:rPrChange>
              </w:rPr>
            </w:pPr>
            <w:bookmarkStart w:id="3632" w:name="_Toc92186871"/>
            <w:bookmarkStart w:id="3633" w:name="_Toc92187563"/>
            <w:bookmarkStart w:id="3634" w:name="_Toc92188255"/>
            <w:bookmarkStart w:id="3635" w:name="_Toc92188945"/>
            <w:bookmarkStart w:id="3636" w:name="_Toc92189600"/>
            <w:bookmarkStart w:id="3637" w:name="_Toc92190256"/>
            <w:bookmarkStart w:id="3638" w:name="_Toc92190912"/>
            <w:bookmarkEnd w:id="3632"/>
            <w:bookmarkEnd w:id="3633"/>
            <w:bookmarkEnd w:id="3634"/>
            <w:bookmarkEnd w:id="3635"/>
            <w:bookmarkEnd w:id="3636"/>
            <w:bookmarkEnd w:id="3637"/>
            <w:bookmarkEnd w:id="3638"/>
          </w:p>
        </w:tc>
        <w:tc>
          <w:tcPr>
            <w:tcW w:w="859" w:type="dxa"/>
            <w:tcBorders>
              <w:top w:val="nil"/>
              <w:left w:val="nil"/>
              <w:bottom w:val="nil"/>
              <w:right w:val="nil"/>
            </w:tcBorders>
            <w:shd w:val="clear" w:color="auto" w:fill="auto"/>
            <w:noWrap/>
            <w:vAlign w:val="bottom"/>
            <w:hideMark/>
          </w:tcPr>
          <w:p w14:paraId="328C9403" w14:textId="1A8ADEA0" w:rsidR="00067C6D" w:rsidRPr="00F86424" w:rsidDel="002739DA" w:rsidRDefault="00067C6D" w:rsidP="003228B4">
            <w:pPr>
              <w:numPr>
                <w:ilvl w:val="0"/>
                <w:numId w:val="47"/>
              </w:numPr>
              <w:spacing w:after="0" w:line="240" w:lineRule="auto"/>
              <w:jc w:val="both"/>
              <w:rPr>
                <w:del w:id="3639" w:author="anna.resch88@gmail.com" w:date="2022-01-03T16:08:00Z"/>
                <w:rFonts w:asciiTheme="majorHAnsi" w:eastAsia="Times New Roman" w:hAnsiTheme="majorHAnsi" w:cstheme="majorHAnsi"/>
                <w:sz w:val="20"/>
                <w:szCs w:val="20"/>
                <w:lang w:val="en-US" w:eastAsia="de-DE"/>
                <w:rPrChange w:id="3640" w:author="anna.resch88@gmail.com" w:date="2022-01-04T09:34:00Z">
                  <w:rPr>
                    <w:del w:id="3641" w:author="anna.resch88@gmail.com" w:date="2022-01-03T16:08:00Z"/>
                    <w:rFonts w:asciiTheme="majorHAnsi" w:eastAsia="Times New Roman" w:hAnsiTheme="majorHAnsi" w:cstheme="majorHAnsi"/>
                    <w:sz w:val="20"/>
                    <w:szCs w:val="20"/>
                    <w:lang w:eastAsia="de-DE"/>
                  </w:rPr>
                </w:rPrChange>
              </w:rPr>
            </w:pPr>
            <w:bookmarkStart w:id="3642" w:name="_Toc92186872"/>
            <w:bookmarkStart w:id="3643" w:name="_Toc92187564"/>
            <w:bookmarkStart w:id="3644" w:name="_Toc92188256"/>
            <w:bookmarkStart w:id="3645" w:name="_Toc92188946"/>
            <w:bookmarkStart w:id="3646" w:name="_Toc92189601"/>
            <w:bookmarkStart w:id="3647" w:name="_Toc92190257"/>
            <w:bookmarkStart w:id="3648" w:name="_Toc92190913"/>
            <w:bookmarkEnd w:id="3642"/>
            <w:bookmarkEnd w:id="3643"/>
            <w:bookmarkEnd w:id="3644"/>
            <w:bookmarkEnd w:id="3645"/>
            <w:bookmarkEnd w:id="3646"/>
            <w:bookmarkEnd w:id="3647"/>
            <w:bookmarkEnd w:id="3648"/>
          </w:p>
        </w:tc>
        <w:tc>
          <w:tcPr>
            <w:tcW w:w="937" w:type="dxa"/>
            <w:tcBorders>
              <w:top w:val="nil"/>
              <w:left w:val="nil"/>
              <w:bottom w:val="nil"/>
              <w:right w:val="nil"/>
            </w:tcBorders>
            <w:shd w:val="clear" w:color="auto" w:fill="auto"/>
            <w:noWrap/>
            <w:vAlign w:val="bottom"/>
            <w:hideMark/>
          </w:tcPr>
          <w:p w14:paraId="561703F7" w14:textId="5C8B7205" w:rsidR="00067C6D" w:rsidRPr="00F86424" w:rsidDel="002739DA" w:rsidRDefault="00067C6D" w:rsidP="003228B4">
            <w:pPr>
              <w:numPr>
                <w:ilvl w:val="0"/>
                <w:numId w:val="47"/>
              </w:numPr>
              <w:spacing w:after="0" w:line="240" w:lineRule="auto"/>
              <w:jc w:val="both"/>
              <w:rPr>
                <w:del w:id="3649" w:author="anna.resch88@gmail.com" w:date="2022-01-03T16:08:00Z"/>
                <w:rFonts w:asciiTheme="majorHAnsi" w:eastAsia="Times New Roman" w:hAnsiTheme="majorHAnsi" w:cstheme="majorHAnsi"/>
                <w:sz w:val="20"/>
                <w:szCs w:val="20"/>
                <w:lang w:val="en-US" w:eastAsia="de-DE"/>
                <w:rPrChange w:id="3650" w:author="anna.resch88@gmail.com" w:date="2022-01-04T09:34:00Z">
                  <w:rPr>
                    <w:del w:id="3651" w:author="anna.resch88@gmail.com" w:date="2022-01-03T16:08:00Z"/>
                    <w:rFonts w:asciiTheme="majorHAnsi" w:eastAsia="Times New Roman" w:hAnsiTheme="majorHAnsi" w:cstheme="majorHAnsi"/>
                    <w:sz w:val="20"/>
                    <w:szCs w:val="20"/>
                    <w:lang w:eastAsia="de-DE"/>
                  </w:rPr>
                </w:rPrChange>
              </w:rPr>
            </w:pPr>
            <w:bookmarkStart w:id="3652" w:name="_Toc92186873"/>
            <w:bookmarkStart w:id="3653" w:name="_Toc92187565"/>
            <w:bookmarkStart w:id="3654" w:name="_Toc92188257"/>
            <w:bookmarkStart w:id="3655" w:name="_Toc92188947"/>
            <w:bookmarkStart w:id="3656" w:name="_Toc92189602"/>
            <w:bookmarkStart w:id="3657" w:name="_Toc92190258"/>
            <w:bookmarkStart w:id="3658" w:name="_Toc92190914"/>
            <w:bookmarkEnd w:id="3652"/>
            <w:bookmarkEnd w:id="3653"/>
            <w:bookmarkEnd w:id="3654"/>
            <w:bookmarkEnd w:id="3655"/>
            <w:bookmarkEnd w:id="3656"/>
            <w:bookmarkEnd w:id="3657"/>
            <w:bookmarkEnd w:id="3658"/>
          </w:p>
        </w:tc>
        <w:tc>
          <w:tcPr>
            <w:tcW w:w="952" w:type="dxa"/>
            <w:tcBorders>
              <w:top w:val="nil"/>
              <w:left w:val="nil"/>
              <w:bottom w:val="nil"/>
              <w:right w:val="nil"/>
            </w:tcBorders>
            <w:shd w:val="clear" w:color="auto" w:fill="auto"/>
            <w:noWrap/>
            <w:vAlign w:val="bottom"/>
            <w:hideMark/>
          </w:tcPr>
          <w:p w14:paraId="4C000281" w14:textId="6CA2181C" w:rsidR="00067C6D" w:rsidRPr="00F86424" w:rsidDel="002739DA" w:rsidRDefault="00067C6D" w:rsidP="003228B4">
            <w:pPr>
              <w:numPr>
                <w:ilvl w:val="0"/>
                <w:numId w:val="47"/>
              </w:numPr>
              <w:spacing w:after="0" w:line="240" w:lineRule="auto"/>
              <w:jc w:val="both"/>
              <w:rPr>
                <w:del w:id="3659" w:author="anna.resch88@gmail.com" w:date="2022-01-03T16:08:00Z"/>
                <w:rFonts w:asciiTheme="majorHAnsi" w:eastAsia="Times New Roman" w:hAnsiTheme="majorHAnsi" w:cstheme="majorHAnsi"/>
                <w:sz w:val="20"/>
                <w:szCs w:val="20"/>
                <w:lang w:val="en-US" w:eastAsia="de-DE"/>
                <w:rPrChange w:id="3660" w:author="anna.resch88@gmail.com" w:date="2022-01-04T09:34:00Z">
                  <w:rPr>
                    <w:del w:id="3661" w:author="anna.resch88@gmail.com" w:date="2022-01-03T16:08:00Z"/>
                    <w:rFonts w:asciiTheme="majorHAnsi" w:eastAsia="Times New Roman" w:hAnsiTheme="majorHAnsi" w:cstheme="majorHAnsi"/>
                    <w:sz w:val="20"/>
                    <w:szCs w:val="20"/>
                    <w:lang w:eastAsia="de-DE"/>
                  </w:rPr>
                </w:rPrChange>
              </w:rPr>
            </w:pPr>
            <w:bookmarkStart w:id="3662" w:name="_Toc92186874"/>
            <w:bookmarkStart w:id="3663" w:name="_Toc92187566"/>
            <w:bookmarkStart w:id="3664" w:name="_Toc92188258"/>
            <w:bookmarkStart w:id="3665" w:name="_Toc92188948"/>
            <w:bookmarkStart w:id="3666" w:name="_Toc92189603"/>
            <w:bookmarkStart w:id="3667" w:name="_Toc92190259"/>
            <w:bookmarkStart w:id="3668" w:name="_Toc92190915"/>
            <w:bookmarkEnd w:id="3662"/>
            <w:bookmarkEnd w:id="3663"/>
            <w:bookmarkEnd w:id="3664"/>
            <w:bookmarkEnd w:id="3665"/>
            <w:bookmarkEnd w:id="3666"/>
            <w:bookmarkEnd w:id="3667"/>
            <w:bookmarkEnd w:id="3668"/>
          </w:p>
        </w:tc>
        <w:tc>
          <w:tcPr>
            <w:tcW w:w="1081" w:type="dxa"/>
            <w:tcBorders>
              <w:top w:val="nil"/>
              <w:left w:val="nil"/>
              <w:bottom w:val="nil"/>
              <w:right w:val="nil"/>
            </w:tcBorders>
            <w:shd w:val="clear" w:color="auto" w:fill="auto"/>
            <w:noWrap/>
            <w:vAlign w:val="bottom"/>
            <w:hideMark/>
          </w:tcPr>
          <w:p w14:paraId="376CFEA8" w14:textId="2183D266" w:rsidR="00067C6D" w:rsidRPr="00F86424" w:rsidDel="002739DA" w:rsidRDefault="00067C6D" w:rsidP="003228B4">
            <w:pPr>
              <w:numPr>
                <w:ilvl w:val="0"/>
                <w:numId w:val="47"/>
              </w:numPr>
              <w:spacing w:after="0" w:line="240" w:lineRule="auto"/>
              <w:jc w:val="both"/>
              <w:rPr>
                <w:del w:id="3669" w:author="anna.resch88@gmail.com" w:date="2022-01-03T16:08:00Z"/>
                <w:rFonts w:asciiTheme="majorHAnsi" w:eastAsia="Times New Roman" w:hAnsiTheme="majorHAnsi" w:cstheme="majorHAnsi"/>
                <w:sz w:val="20"/>
                <w:szCs w:val="20"/>
                <w:lang w:val="en-US" w:eastAsia="de-DE"/>
                <w:rPrChange w:id="3670" w:author="anna.resch88@gmail.com" w:date="2022-01-04T09:34:00Z">
                  <w:rPr>
                    <w:del w:id="3671" w:author="anna.resch88@gmail.com" w:date="2022-01-03T16:08:00Z"/>
                    <w:rFonts w:asciiTheme="majorHAnsi" w:eastAsia="Times New Roman" w:hAnsiTheme="majorHAnsi" w:cstheme="majorHAnsi"/>
                    <w:sz w:val="20"/>
                    <w:szCs w:val="20"/>
                    <w:lang w:eastAsia="de-DE"/>
                  </w:rPr>
                </w:rPrChange>
              </w:rPr>
            </w:pPr>
            <w:bookmarkStart w:id="3672" w:name="_Toc92186875"/>
            <w:bookmarkStart w:id="3673" w:name="_Toc92187567"/>
            <w:bookmarkStart w:id="3674" w:name="_Toc92188259"/>
            <w:bookmarkStart w:id="3675" w:name="_Toc92188949"/>
            <w:bookmarkStart w:id="3676" w:name="_Toc92189604"/>
            <w:bookmarkStart w:id="3677" w:name="_Toc92190260"/>
            <w:bookmarkStart w:id="3678" w:name="_Toc92190916"/>
            <w:bookmarkEnd w:id="3672"/>
            <w:bookmarkEnd w:id="3673"/>
            <w:bookmarkEnd w:id="3674"/>
            <w:bookmarkEnd w:id="3675"/>
            <w:bookmarkEnd w:id="3676"/>
            <w:bookmarkEnd w:id="3677"/>
            <w:bookmarkEnd w:id="3678"/>
          </w:p>
        </w:tc>
        <w:tc>
          <w:tcPr>
            <w:tcW w:w="1349" w:type="dxa"/>
            <w:tcBorders>
              <w:top w:val="nil"/>
              <w:left w:val="nil"/>
              <w:bottom w:val="nil"/>
              <w:right w:val="nil"/>
            </w:tcBorders>
            <w:shd w:val="clear" w:color="auto" w:fill="auto"/>
            <w:noWrap/>
            <w:vAlign w:val="bottom"/>
            <w:hideMark/>
          </w:tcPr>
          <w:p w14:paraId="6B724D2B" w14:textId="592B6001" w:rsidR="00067C6D" w:rsidRPr="00F86424" w:rsidDel="002739DA" w:rsidRDefault="00067C6D" w:rsidP="003228B4">
            <w:pPr>
              <w:numPr>
                <w:ilvl w:val="0"/>
                <w:numId w:val="47"/>
              </w:numPr>
              <w:spacing w:after="0" w:line="240" w:lineRule="auto"/>
              <w:jc w:val="both"/>
              <w:rPr>
                <w:del w:id="3679" w:author="anna.resch88@gmail.com" w:date="2022-01-03T16:08:00Z"/>
                <w:rFonts w:asciiTheme="majorHAnsi" w:eastAsia="Times New Roman" w:hAnsiTheme="majorHAnsi" w:cstheme="majorHAnsi"/>
                <w:sz w:val="20"/>
                <w:szCs w:val="20"/>
                <w:lang w:val="en-US" w:eastAsia="de-DE"/>
                <w:rPrChange w:id="3680" w:author="anna.resch88@gmail.com" w:date="2022-01-04T09:34:00Z">
                  <w:rPr>
                    <w:del w:id="3681" w:author="anna.resch88@gmail.com" w:date="2022-01-03T16:08:00Z"/>
                    <w:rFonts w:asciiTheme="majorHAnsi" w:eastAsia="Times New Roman" w:hAnsiTheme="majorHAnsi" w:cstheme="majorHAnsi"/>
                    <w:sz w:val="20"/>
                    <w:szCs w:val="20"/>
                    <w:lang w:eastAsia="de-DE"/>
                  </w:rPr>
                </w:rPrChange>
              </w:rPr>
            </w:pPr>
            <w:bookmarkStart w:id="3682" w:name="_Toc92186876"/>
            <w:bookmarkStart w:id="3683" w:name="_Toc92187568"/>
            <w:bookmarkStart w:id="3684" w:name="_Toc92188260"/>
            <w:bookmarkStart w:id="3685" w:name="_Toc92188950"/>
            <w:bookmarkStart w:id="3686" w:name="_Toc92189605"/>
            <w:bookmarkStart w:id="3687" w:name="_Toc92190261"/>
            <w:bookmarkStart w:id="3688" w:name="_Toc92190917"/>
            <w:bookmarkEnd w:id="3682"/>
            <w:bookmarkEnd w:id="3683"/>
            <w:bookmarkEnd w:id="3684"/>
            <w:bookmarkEnd w:id="3685"/>
            <w:bookmarkEnd w:id="3686"/>
            <w:bookmarkEnd w:id="3687"/>
            <w:bookmarkEnd w:id="3688"/>
          </w:p>
        </w:tc>
        <w:tc>
          <w:tcPr>
            <w:tcW w:w="892" w:type="dxa"/>
            <w:tcBorders>
              <w:top w:val="nil"/>
              <w:left w:val="nil"/>
              <w:bottom w:val="nil"/>
              <w:right w:val="nil"/>
            </w:tcBorders>
            <w:shd w:val="clear" w:color="auto" w:fill="auto"/>
            <w:noWrap/>
            <w:vAlign w:val="bottom"/>
            <w:hideMark/>
          </w:tcPr>
          <w:p w14:paraId="1B07582B" w14:textId="700EF51B" w:rsidR="00067C6D" w:rsidRPr="00F86424" w:rsidDel="002739DA" w:rsidRDefault="00067C6D" w:rsidP="003228B4">
            <w:pPr>
              <w:numPr>
                <w:ilvl w:val="0"/>
                <w:numId w:val="47"/>
              </w:numPr>
              <w:spacing w:after="0" w:line="240" w:lineRule="auto"/>
              <w:jc w:val="both"/>
              <w:rPr>
                <w:del w:id="3689" w:author="anna.resch88@gmail.com" w:date="2022-01-03T16:08:00Z"/>
                <w:rFonts w:asciiTheme="majorHAnsi" w:eastAsia="Times New Roman" w:hAnsiTheme="majorHAnsi" w:cstheme="majorHAnsi"/>
                <w:sz w:val="20"/>
                <w:szCs w:val="20"/>
                <w:lang w:val="en-US" w:eastAsia="de-DE"/>
                <w:rPrChange w:id="3690" w:author="anna.resch88@gmail.com" w:date="2022-01-04T09:34:00Z">
                  <w:rPr>
                    <w:del w:id="3691" w:author="anna.resch88@gmail.com" w:date="2022-01-03T16:08:00Z"/>
                    <w:rFonts w:asciiTheme="majorHAnsi" w:eastAsia="Times New Roman" w:hAnsiTheme="majorHAnsi" w:cstheme="majorHAnsi"/>
                    <w:sz w:val="20"/>
                    <w:szCs w:val="20"/>
                    <w:lang w:eastAsia="de-DE"/>
                  </w:rPr>
                </w:rPrChange>
              </w:rPr>
            </w:pPr>
            <w:bookmarkStart w:id="3692" w:name="_Toc92186877"/>
            <w:bookmarkStart w:id="3693" w:name="_Toc92187569"/>
            <w:bookmarkStart w:id="3694" w:name="_Toc92188261"/>
            <w:bookmarkStart w:id="3695" w:name="_Toc92188951"/>
            <w:bookmarkStart w:id="3696" w:name="_Toc92189606"/>
            <w:bookmarkStart w:id="3697" w:name="_Toc92190262"/>
            <w:bookmarkStart w:id="3698" w:name="_Toc92190918"/>
            <w:bookmarkEnd w:id="3692"/>
            <w:bookmarkEnd w:id="3693"/>
            <w:bookmarkEnd w:id="3694"/>
            <w:bookmarkEnd w:id="3695"/>
            <w:bookmarkEnd w:id="3696"/>
            <w:bookmarkEnd w:id="3697"/>
            <w:bookmarkEnd w:id="3698"/>
          </w:p>
        </w:tc>
        <w:tc>
          <w:tcPr>
            <w:tcW w:w="743" w:type="dxa"/>
            <w:tcBorders>
              <w:top w:val="nil"/>
              <w:left w:val="nil"/>
              <w:bottom w:val="nil"/>
              <w:right w:val="nil"/>
            </w:tcBorders>
            <w:shd w:val="clear" w:color="auto" w:fill="auto"/>
            <w:noWrap/>
            <w:vAlign w:val="bottom"/>
            <w:hideMark/>
          </w:tcPr>
          <w:p w14:paraId="03CE32AE" w14:textId="08DDF87C" w:rsidR="00067C6D" w:rsidRPr="00F86424" w:rsidDel="002739DA" w:rsidRDefault="00067C6D" w:rsidP="003228B4">
            <w:pPr>
              <w:numPr>
                <w:ilvl w:val="0"/>
                <w:numId w:val="47"/>
              </w:numPr>
              <w:spacing w:after="0" w:line="240" w:lineRule="auto"/>
              <w:jc w:val="both"/>
              <w:rPr>
                <w:del w:id="3699" w:author="anna.resch88@gmail.com" w:date="2022-01-03T16:08:00Z"/>
                <w:rFonts w:asciiTheme="majorHAnsi" w:eastAsia="Times New Roman" w:hAnsiTheme="majorHAnsi" w:cstheme="majorHAnsi"/>
                <w:sz w:val="20"/>
                <w:szCs w:val="20"/>
                <w:lang w:val="en-US" w:eastAsia="de-DE"/>
                <w:rPrChange w:id="3700" w:author="anna.resch88@gmail.com" w:date="2022-01-04T09:34:00Z">
                  <w:rPr>
                    <w:del w:id="3701" w:author="anna.resch88@gmail.com" w:date="2022-01-03T16:08:00Z"/>
                    <w:rFonts w:asciiTheme="majorHAnsi" w:eastAsia="Times New Roman" w:hAnsiTheme="majorHAnsi" w:cstheme="majorHAnsi"/>
                    <w:sz w:val="20"/>
                    <w:szCs w:val="20"/>
                    <w:lang w:eastAsia="de-DE"/>
                  </w:rPr>
                </w:rPrChange>
              </w:rPr>
            </w:pPr>
            <w:bookmarkStart w:id="3702" w:name="_Toc92186878"/>
            <w:bookmarkStart w:id="3703" w:name="_Toc92187570"/>
            <w:bookmarkStart w:id="3704" w:name="_Toc92188262"/>
            <w:bookmarkStart w:id="3705" w:name="_Toc92188952"/>
            <w:bookmarkStart w:id="3706" w:name="_Toc92189607"/>
            <w:bookmarkStart w:id="3707" w:name="_Toc92190263"/>
            <w:bookmarkStart w:id="3708" w:name="_Toc92190919"/>
            <w:bookmarkEnd w:id="3702"/>
            <w:bookmarkEnd w:id="3703"/>
            <w:bookmarkEnd w:id="3704"/>
            <w:bookmarkEnd w:id="3705"/>
            <w:bookmarkEnd w:id="3706"/>
            <w:bookmarkEnd w:id="3707"/>
            <w:bookmarkEnd w:id="3708"/>
          </w:p>
        </w:tc>
        <w:tc>
          <w:tcPr>
            <w:tcW w:w="989" w:type="dxa"/>
            <w:tcBorders>
              <w:top w:val="nil"/>
              <w:left w:val="nil"/>
              <w:bottom w:val="nil"/>
              <w:right w:val="nil"/>
            </w:tcBorders>
            <w:shd w:val="clear" w:color="auto" w:fill="auto"/>
            <w:noWrap/>
            <w:vAlign w:val="bottom"/>
            <w:hideMark/>
          </w:tcPr>
          <w:p w14:paraId="187AF483" w14:textId="46926146" w:rsidR="00067C6D" w:rsidRPr="00F86424" w:rsidDel="002739DA" w:rsidRDefault="00067C6D" w:rsidP="003228B4">
            <w:pPr>
              <w:numPr>
                <w:ilvl w:val="0"/>
                <w:numId w:val="47"/>
              </w:numPr>
              <w:spacing w:after="0" w:line="240" w:lineRule="auto"/>
              <w:jc w:val="both"/>
              <w:rPr>
                <w:del w:id="3709" w:author="anna.resch88@gmail.com" w:date="2022-01-03T16:08:00Z"/>
                <w:rFonts w:asciiTheme="majorHAnsi" w:eastAsia="Times New Roman" w:hAnsiTheme="majorHAnsi" w:cstheme="majorHAnsi"/>
                <w:sz w:val="20"/>
                <w:szCs w:val="20"/>
                <w:lang w:val="en-US" w:eastAsia="de-DE"/>
                <w:rPrChange w:id="3710" w:author="anna.resch88@gmail.com" w:date="2022-01-04T09:34:00Z">
                  <w:rPr>
                    <w:del w:id="3711" w:author="anna.resch88@gmail.com" w:date="2022-01-03T16:08:00Z"/>
                    <w:rFonts w:asciiTheme="majorHAnsi" w:eastAsia="Times New Roman" w:hAnsiTheme="majorHAnsi" w:cstheme="majorHAnsi"/>
                    <w:sz w:val="20"/>
                    <w:szCs w:val="20"/>
                    <w:lang w:eastAsia="de-DE"/>
                  </w:rPr>
                </w:rPrChange>
              </w:rPr>
            </w:pPr>
            <w:bookmarkStart w:id="3712" w:name="_Toc92186879"/>
            <w:bookmarkStart w:id="3713" w:name="_Toc92187571"/>
            <w:bookmarkStart w:id="3714" w:name="_Toc92188263"/>
            <w:bookmarkStart w:id="3715" w:name="_Toc92188953"/>
            <w:bookmarkStart w:id="3716" w:name="_Toc92189608"/>
            <w:bookmarkStart w:id="3717" w:name="_Toc92190264"/>
            <w:bookmarkStart w:id="3718" w:name="_Toc92190920"/>
            <w:bookmarkEnd w:id="3712"/>
            <w:bookmarkEnd w:id="3713"/>
            <w:bookmarkEnd w:id="3714"/>
            <w:bookmarkEnd w:id="3715"/>
            <w:bookmarkEnd w:id="3716"/>
            <w:bookmarkEnd w:id="3717"/>
            <w:bookmarkEnd w:id="3718"/>
          </w:p>
        </w:tc>
        <w:tc>
          <w:tcPr>
            <w:tcW w:w="898" w:type="dxa"/>
            <w:tcBorders>
              <w:top w:val="nil"/>
              <w:left w:val="nil"/>
              <w:bottom w:val="nil"/>
              <w:right w:val="nil"/>
            </w:tcBorders>
            <w:shd w:val="clear" w:color="auto" w:fill="auto"/>
            <w:noWrap/>
            <w:vAlign w:val="bottom"/>
            <w:hideMark/>
          </w:tcPr>
          <w:p w14:paraId="4002FB04" w14:textId="78AA850E" w:rsidR="00067C6D" w:rsidRPr="00F86424" w:rsidDel="002739DA" w:rsidRDefault="00067C6D" w:rsidP="003228B4">
            <w:pPr>
              <w:numPr>
                <w:ilvl w:val="0"/>
                <w:numId w:val="47"/>
              </w:numPr>
              <w:spacing w:after="0" w:line="240" w:lineRule="auto"/>
              <w:jc w:val="both"/>
              <w:rPr>
                <w:del w:id="3719" w:author="anna.resch88@gmail.com" w:date="2022-01-03T16:08:00Z"/>
                <w:rFonts w:asciiTheme="majorHAnsi" w:eastAsia="Times New Roman" w:hAnsiTheme="majorHAnsi" w:cstheme="majorHAnsi"/>
                <w:sz w:val="20"/>
                <w:szCs w:val="20"/>
                <w:lang w:val="en-US" w:eastAsia="de-DE"/>
                <w:rPrChange w:id="3720" w:author="anna.resch88@gmail.com" w:date="2022-01-04T09:34:00Z">
                  <w:rPr>
                    <w:del w:id="3721" w:author="anna.resch88@gmail.com" w:date="2022-01-03T16:08:00Z"/>
                    <w:rFonts w:asciiTheme="majorHAnsi" w:eastAsia="Times New Roman" w:hAnsiTheme="majorHAnsi" w:cstheme="majorHAnsi"/>
                    <w:sz w:val="20"/>
                    <w:szCs w:val="20"/>
                    <w:lang w:eastAsia="de-DE"/>
                  </w:rPr>
                </w:rPrChange>
              </w:rPr>
            </w:pPr>
            <w:bookmarkStart w:id="3722" w:name="_Toc92186880"/>
            <w:bookmarkStart w:id="3723" w:name="_Toc92187572"/>
            <w:bookmarkStart w:id="3724" w:name="_Toc92188264"/>
            <w:bookmarkStart w:id="3725" w:name="_Toc92188954"/>
            <w:bookmarkStart w:id="3726" w:name="_Toc92189609"/>
            <w:bookmarkStart w:id="3727" w:name="_Toc92190265"/>
            <w:bookmarkStart w:id="3728" w:name="_Toc92190921"/>
            <w:bookmarkEnd w:id="3722"/>
            <w:bookmarkEnd w:id="3723"/>
            <w:bookmarkEnd w:id="3724"/>
            <w:bookmarkEnd w:id="3725"/>
            <w:bookmarkEnd w:id="3726"/>
            <w:bookmarkEnd w:id="3727"/>
            <w:bookmarkEnd w:id="3728"/>
          </w:p>
        </w:tc>
        <w:bookmarkStart w:id="3729" w:name="_Toc92186881"/>
        <w:bookmarkStart w:id="3730" w:name="_Toc92187573"/>
        <w:bookmarkStart w:id="3731" w:name="_Toc92188265"/>
        <w:bookmarkStart w:id="3732" w:name="_Toc92188955"/>
        <w:bookmarkStart w:id="3733" w:name="_Toc92189610"/>
        <w:bookmarkStart w:id="3734" w:name="_Toc92190266"/>
        <w:bookmarkStart w:id="3735" w:name="_Toc92190922"/>
        <w:bookmarkEnd w:id="3729"/>
        <w:bookmarkEnd w:id="3730"/>
        <w:bookmarkEnd w:id="3731"/>
        <w:bookmarkEnd w:id="3732"/>
        <w:bookmarkEnd w:id="3733"/>
        <w:bookmarkEnd w:id="3734"/>
        <w:bookmarkEnd w:id="3735"/>
      </w:tr>
      <w:tr w:rsidR="00067C6D" w:rsidRPr="009E3BE9" w:rsidDel="002739DA" w14:paraId="09D5AEB6" w14:textId="6B64DBCF" w:rsidTr="00D830B0">
        <w:trPr>
          <w:trHeight w:val="290"/>
          <w:del w:id="3736"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A9D08E"/>
            <w:vAlign w:val="bottom"/>
            <w:hideMark/>
          </w:tcPr>
          <w:p w14:paraId="25E16961" w14:textId="48B64FA8" w:rsidR="00067C6D" w:rsidRPr="00F86424" w:rsidDel="002739DA" w:rsidRDefault="00067C6D" w:rsidP="003228B4">
            <w:pPr>
              <w:numPr>
                <w:ilvl w:val="0"/>
                <w:numId w:val="47"/>
              </w:numPr>
              <w:spacing w:after="0" w:line="240" w:lineRule="auto"/>
              <w:jc w:val="both"/>
              <w:rPr>
                <w:del w:id="3737" w:author="anna.resch88@gmail.com" w:date="2022-01-03T16:08:00Z"/>
                <w:rFonts w:asciiTheme="majorHAnsi" w:eastAsia="Times New Roman" w:hAnsiTheme="majorHAnsi" w:cstheme="majorHAnsi"/>
                <w:color w:val="000000"/>
                <w:lang w:val="en-US" w:eastAsia="de-DE"/>
                <w:rPrChange w:id="3738" w:author="anna.resch88@gmail.com" w:date="2022-01-04T09:34:00Z">
                  <w:rPr>
                    <w:del w:id="3739" w:author="anna.resch88@gmail.com" w:date="2022-01-03T16:08:00Z"/>
                    <w:rFonts w:asciiTheme="majorHAnsi" w:eastAsia="Times New Roman" w:hAnsiTheme="majorHAnsi" w:cstheme="majorHAnsi"/>
                    <w:color w:val="000000"/>
                    <w:lang w:eastAsia="de-DE"/>
                  </w:rPr>
                </w:rPrChange>
              </w:rPr>
            </w:pPr>
            <w:del w:id="3740" w:author="anna.resch88@gmail.com" w:date="2022-01-03T16:08:00Z">
              <w:r w:rsidRPr="00F86424" w:rsidDel="002739DA">
                <w:rPr>
                  <w:rFonts w:asciiTheme="majorHAnsi" w:eastAsia="Times New Roman" w:hAnsiTheme="majorHAnsi" w:cstheme="majorHAnsi"/>
                  <w:color w:val="000000"/>
                  <w:lang w:val="en-US" w:eastAsia="de-DE"/>
                  <w:rPrChange w:id="3741" w:author="anna.resch88@gmail.com" w:date="2022-01-04T09:34:00Z">
                    <w:rPr>
                      <w:rFonts w:asciiTheme="majorHAnsi" w:eastAsia="Times New Roman" w:hAnsiTheme="majorHAnsi" w:cstheme="majorHAnsi"/>
                      <w:color w:val="000000"/>
                      <w:lang w:eastAsia="de-DE"/>
                    </w:rPr>
                  </w:rPrChange>
                </w:rPr>
                <w:delText xml:space="preserve">ULD-V80-ULD, </w:delText>
              </w:r>
              <w:r w:rsidRPr="00F86424" w:rsidDel="002739DA">
                <w:rPr>
                  <w:rFonts w:asciiTheme="majorHAnsi" w:eastAsia="Times New Roman" w:hAnsiTheme="majorHAnsi" w:cstheme="majorHAnsi"/>
                  <w:color w:val="000000"/>
                  <w:lang w:val="en-US" w:eastAsia="de-DE"/>
                  <w:rPrChange w:id="3742" w:author="anna.resch88@gmail.com" w:date="2022-01-04T09:34:00Z">
                    <w:rPr>
                      <w:rFonts w:asciiTheme="majorHAnsi" w:eastAsia="Times New Roman" w:hAnsiTheme="majorHAnsi" w:cstheme="majorHAnsi"/>
                      <w:color w:val="000000"/>
                      <w:lang w:eastAsia="de-DE"/>
                    </w:rPr>
                  </w:rPrChange>
                </w:rPr>
                <w:lastRenderedPageBreak/>
                <w:delText>sample 1</w:delText>
              </w:r>
              <w:bookmarkStart w:id="3743" w:name="_Toc92186882"/>
              <w:bookmarkStart w:id="3744" w:name="_Toc92187574"/>
              <w:bookmarkStart w:id="3745" w:name="_Toc92188266"/>
              <w:bookmarkStart w:id="3746" w:name="_Toc92188956"/>
              <w:bookmarkStart w:id="3747" w:name="_Toc92189611"/>
              <w:bookmarkStart w:id="3748" w:name="_Toc92190267"/>
              <w:bookmarkStart w:id="3749" w:name="_Toc92190923"/>
              <w:bookmarkEnd w:id="3743"/>
              <w:bookmarkEnd w:id="3744"/>
              <w:bookmarkEnd w:id="3745"/>
              <w:bookmarkEnd w:id="3746"/>
              <w:bookmarkEnd w:id="3747"/>
              <w:bookmarkEnd w:id="3748"/>
              <w:bookmarkEnd w:id="3749"/>
            </w:del>
          </w:p>
        </w:tc>
        <w:tc>
          <w:tcPr>
            <w:tcW w:w="859" w:type="dxa"/>
            <w:tcBorders>
              <w:top w:val="single" w:sz="4" w:space="0" w:color="000000"/>
              <w:left w:val="nil"/>
              <w:bottom w:val="single" w:sz="4" w:space="0" w:color="000000"/>
              <w:right w:val="single" w:sz="4" w:space="0" w:color="000000"/>
            </w:tcBorders>
            <w:shd w:val="clear" w:color="000000" w:fill="A9D08E"/>
            <w:noWrap/>
            <w:vAlign w:val="bottom"/>
            <w:hideMark/>
          </w:tcPr>
          <w:p w14:paraId="53948634" w14:textId="3E452714" w:rsidR="00067C6D" w:rsidRPr="00F86424" w:rsidDel="002739DA" w:rsidRDefault="00067C6D" w:rsidP="003228B4">
            <w:pPr>
              <w:numPr>
                <w:ilvl w:val="0"/>
                <w:numId w:val="47"/>
              </w:numPr>
              <w:spacing w:after="0" w:line="240" w:lineRule="auto"/>
              <w:jc w:val="center"/>
              <w:rPr>
                <w:del w:id="3750" w:author="anna.resch88@gmail.com" w:date="2022-01-03T16:08:00Z"/>
                <w:rFonts w:asciiTheme="majorHAnsi" w:eastAsia="Times New Roman" w:hAnsiTheme="majorHAnsi" w:cstheme="majorHAnsi"/>
                <w:color w:val="000000"/>
                <w:lang w:val="en-US" w:eastAsia="de-DE"/>
                <w:rPrChange w:id="3751" w:author="anna.resch88@gmail.com" w:date="2022-01-04T09:34:00Z">
                  <w:rPr>
                    <w:del w:id="3752" w:author="anna.resch88@gmail.com" w:date="2022-01-03T16:08:00Z"/>
                    <w:rFonts w:asciiTheme="majorHAnsi" w:eastAsia="Times New Roman" w:hAnsiTheme="majorHAnsi" w:cstheme="majorHAnsi"/>
                    <w:color w:val="000000"/>
                    <w:lang w:eastAsia="de-DE"/>
                  </w:rPr>
                </w:rPrChange>
              </w:rPr>
            </w:pPr>
            <w:del w:id="3753" w:author="anna.resch88@gmail.com" w:date="2022-01-03T16:08:00Z">
              <w:r w:rsidRPr="00F86424" w:rsidDel="002739DA">
                <w:rPr>
                  <w:rFonts w:asciiTheme="majorHAnsi" w:eastAsia="Times New Roman" w:hAnsiTheme="majorHAnsi" w:cstheme="majorHAnsi"/>
                  <w:color w:val="000000"/>
                  <w:lang w:val="en-US" w:eastAsia="de-DE"/>
                  <w:rPrChange w:id="3754" w:author="anna.resch88@gmail.com" w:date="2022-01-04T09:34:00Z">
                    <w:rPr>
                      <w:rFonts w:asciiTheme="majorHAnsi" w:eastAsia="Times New Roman" w:hAnsiTheme="majorHAnsi" w:cstheme="majorHAnsi"/>
                      <w:color w:val="000000"/>
                      <w:lang w:eastAsia="de-DE"/>
                    </w:rPr>
                  </w:rPrChange>
                </w:rPr>
                <w:lastRenderedPageBreak/>
                <w:delText>20</w:delText>
              </w:r>
              <w:r w:rsidRPr="00F86424" w:rsidDel="002739DA">
                <w:rPr>
                  <w:rFonts w:asciiTheme="majorHAnsi" w:eastAsia="Times New Roman" w:hAnsiTheme="majorHAnsi" w:cstheme="majorHAnsi"/>
                  <w:color w:val="000000"/>
                  <w:lang w:val="en-US" w:eastAsia="de-DE"/>
                  <w:rPrChange w:id="3755" w:author="anna.resch88@gmail.com" w:date="2022-01-04T09:34:00Z">
                    <w:rPr>
                      <w:rFonts w:asciiTheme="majorHAnsi" w:eastAsia="Times New Roman" w:hAnsiTheme="majorHAnsi" w:cstheme="majorHAnsi"/>
                      <w:color w:val="000000"/>
                      <w:lang w:eastAsia="de-DE"/>
                    </w:rPr>
                  </w:rPrChange>
                </w:rPr>
                <w:lastRenderedPageBreak/>
                <w:delText>%</w:delText>
              </w:r>
              <w:bookmarkStart w:id="3756" w:name="_Toc92186883"/>
              <w:bookmarkStart w:id="3757" w:name="_Toc92187575"/>
              <w:bookmarkStart w:id="3758" w:name="_Toc92188267"/>
              <w:bookmarkStart w:id="3759" w:name="_Toc92188957"/>
              <w:bookmarkStart w:id="3760" w:name="_Toc92189612"/>
              <w:bookmarkStart w:id="3761" w:name="_Toc92190268"/>
              <w:bookmarkStart w:id="3762" w:name="_Toc92190924"/>
              <w:bookmarkEnd w:id="3756"/>
              <w:bookmarkEnd w:id="3757"/>
              <w:bookmarkEnd w:id="3758"/>
              <w:bookmarkEnd w:id="3759"/>
              <w:bookmarkEnd w:id="3760"/>
              <w:bookmarkEnd w:id="3761"/>
              <w:bookmarkEnd w:id="3762"/>
            </w:del>
          </w:p>
        </w:tc>
        <w:tc>
          <w:tcPr>
            <w:tcW w:w="937" w:type="dxa"/>
            <w:tcBorders>
              <w:top w:val="single" w:sz="4" w:space="0" w:color="000000"/>
              <w:left w:val="nil"/>
              <w:bottom w:val="single" w:sz="4" w:space="0" w:color="000000"/>
              <w:right w:val="single" w:sz="4" w:space="0" w:color="000000"/>
            </w:tcBorders>
            <w:shd w:val="clear" w:color="000000" w:fill="A9D08E"/>
            <w:noWrap/>
            <w:vAlign w:val="bottom"/>
            <w:hideMark/>
          </w:tcPr>
          <w:p w14:paraId="03ED5C2D" w14:textId="5627C595" w:rsidR="00067C6D" w:rsidRPr="00F86424" w:rsidDel="002739DA" w:rsidRDefault="00067C6D" w:rsidP="003228B4">
            <w:pPr>
              <w:numPr>
                <w:ilvl w:val="0"/>
                <w:numId w:val="47"/>
              </w:numPr>
              <w:spacing w:after="0" w:line="240" w:lineRule="auto"/>
              <w:jc w:val="center"/>
              <w:rPr>
                <w:del w:id="3763" w:author="anna.resch88@gmail.com" w:date="2022-01-03T16:08:00Z"/>
                <w:rFonts w:asciiTheme="majorHAnsi" w:eastAsia="Times New Roman" w:hAnsiTheme="majorHAnsi" w:cstheme="majorHAnsi"/>
                <w:color w:val="000000"/>
                <w:lang w:val="en-US" w:eastAsia="de-DE"/>
                <w:rPrChange w:id="3764" w:author="anna.resch88@gmail.com" w:date="2022-01-04T09:34:00Z">
                  <w:rPr>
                    <w:del w:id="3765" w:author="anna.resch88@gmail.com" w:date="2022-01-03T16:08:00Z"/>
                    <w:rFonts w:asciiTheme="majorHAnsi" w:eastAsia="Times New Roman" w:hAnsiTheme="majorHAnsi" w:cstheme="majorHAnsi"/>
                    <w:color w:val="000000"/>
                    <w:lang w:eastAsia="de-DE"/>
                  </w:rPr>
                </w:rPrChange>
              </w:rPr>
            </w:pPr>
            <w:del w:id="3766" w:author="anna.resch88@gmail.com" w:date="2022-01-03T16:08:00Z">
              <w:r w:rsidRPr="00F86424" w:rsidDel="002739DA">
                <w:rPr>
                  <w:rFonts w:asciiTheme="majorHAnsi" w:eastAsia="Times New Roman" w:hAnsiTheme="majorHAnsi" w:cstheme="majorHAnsi"/>
                  <w:color w:val="000000"/>
                  <w:lang w:val="en-US" w:eastAsia="de-DE"/>
                  <w:rPrChange w:id="3767"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3768" w:author="anna.resch88@gmail.com" w:date="2022-01-04T09:34:00Z">
                    <w:rPr>
                      <w:rFonts w:asciiTheme="majorHAnsi" w:eastAsia="Times New Roman" w:hAnsiTheme="majorHAnsi" w:cstheme="majorHAnsi"/>
                      <w:color w:val="000000"/>
                      <w:lang w:eastAsia="de-DE"/>
                    </w:rPr>
                  </w:rPrChange>
                </w:rPr>
                <w:lastRenderedPageBreak/>
                <w:delText>M urea</w:delText>
              </w:r>
              <w:bookmarkStart w:id="3769" w:name="_Toc92186884"/>
              <w:bookmarkStart w:id="3770" w:name="_Toc92187576"/>
              <w:bookmarkStart w:id="3771" w:name="_Toc92188268"/>
              <w:bookmarkStart w:id="3772" w:name="_Toc92188958"/>
              <w:bookmarkStart w:id="3773" w:name="_Toc92189613"/>
              <w:bookmarkStart w:id="3774" w:name="_Toc92190269"/>
              <w:bookmarkStart w:id="3775" w:name="_Toc92190925"/>
              <w:bookmarkEnd w:id="3769"/>
              <w:bookmarkEnd w:id="3770"/>
              <w:bookmarkEnd w:id="3771"/>
              <w:bookmarkEnd w:id="3772"/>
              <w:bookmarkEnd w:id="3773"/>
              <w:bookmarkEnd w:id="3774"/>
              <w:bookmarkEnd w:id="3775"/>
            </w:del>
          </w:p>
        </w:tc>
        <w:tc>
          <w:tcPr>
            <w:tcW w:w="952" w:type="dxa"/>
            <w:tcBorders>
              <w:top w:val="single" w:sz="4" w:space="0" w:color="auto"/>
              <w:left w:val="nil"/>
              <w:bottom w:val="single" w:sz="4" w:space="0" w:color="auto"/>
              <w:right w:val="single" w:sz="4" w:space="0" w:color="auto"/>
            </w:tcBorders>
            <w:shd w:val="clear" w:color="000000" w:fill="A9D08E"/>
            <w:noWrap/>
            <w:vAlign w:val="bottom"/>
            <w:hideMark/>
          </w:tcPr>
          <w:p w14:paraId="43F5D14F" w14:textId="2CF2FA86" w:rsidR="00067C6D" w:rsidRPr="00F86424" w:rsidDel="002739DA" w:rsidRDefault="00067C6D" w:rsidP="003228B4">
            <w:pPr>
              <w:numPr>
                <w:ilvl w:val="0"/>
                <w:numId w:val="47"/>
              </w:numPr>
              <w:spacing w:after="0" w:line="240" w:lineRule="auto"/>
              <w:jc w:val="center"/>
              <w:rPr>
                <w:del w:id="3776" w:author="anna.resch88@gmail.com" w:date="2022-01-03T16:08:00Z"/>
                <w:rFonts w:asciiTheme="majorHAnsi" w:eastAsia="Times New Roman" w:hAnsiTheme="majorHAnsi" w:cstheme="majorHAnsi"/>
                <w:color w:val="000000"/>
                <w:lang w:val="en-US" w:eastAsia="de-DE"/>
                <w:rPrChange w:id="3777" w:author="anna.resch88@gmail.com" w:date="2022-01-04T09:34:00Z">
                  <w:rPr>
                    <w:del w:id="3778" w:author="anna.resch88@gmail.com" w:date="2022-01-03T16:08:00Z"/>
                    <w:rFonts w:asciiTheme="majorHAnsi" w:eastAsia="Times New Roman" w:hAnsiTheme="majorHAnsi" w:cstheme="majorHAnsi"/>
                    <w:color w:val="000000"/>
                    <w:lang w:eastAsia="de-DE"/>
                  </w:rPr>
                </w:rPrChange>
              </w:rPr>
            </w:pPr>
            <w:del w:id="3779" w:author="anna.resch88@gmail.com" w:date="2022-01-03T16:08:00Z">
              <w:r w:rsidRPr="00F86424" w:rsidDel="002739DA">
                <w:rPr>
                  <w:rFonts w:asciiTheme="majorHAnsi" w:eastAsia="Times New Roman" w:hAnsiTheme="majorHAnsi" w:cstheme="majorHAnsi"/>
                  <w:color w:val="000000"/>
                  <w:lang w:val="en-US" w:eastAsia="de-DE"/>
                  <w:rPrChange w:id="3780" w:author="anna.resch88@gmail.com" w:date="2022-01-04T09:34:00Z">
                    <w:rPr>
                      <w:rFonts w:asciiTheme="majorHAnsi" w:eastAsia="Times New Roman" w:hAnsiTheme="majorHAnsi" w:cstheme="majorHAnsi"/>
                      <w:color w:val="000000"/>
                      <w:lang w:eastAsia="de-DE"/>
                    </w:rPr>
                  </w:rPrChange>
                </w:rPr>
                <w:lastRenderedPageBreak/>
                <w:delText>RF</w:delText>
              </w:r>
              <w:bookmarkStart w:id="3781" w:name="_Toc92186885"/>
              <w:bookmarkStart w:id="3782" w:name="_Toc92187577"/>
              <w:bookmarkStart w:id="3783" w:name="_Toc92188269"/>
              <w:bookmarkStart w:id="3784" w:name="_Toc92188959"/>
              <w:bookmarkStart w:id="3785" w:name="_Toc92189614"/>
              <w:bookmarkStart w:id="3786" w:name="_Toc92190270"/>
              <w:bookmarkStart w:id="3787" w:name="_Toc92190926"/>
              <w:bookmarkEnd w:id="3781"/>
              <w:bookmarkEnd w:id="3782"/>
              <w:bookmarkEnd w:id="3783"/>
              <w:bookmarkEnd w:id="3784"/>
              <w:bookmarkEnd w:id="3785"/>
              <w:bookmarkEnd w:id="3786"/>
              <w:bookmarkEnd w:id="3787"/>
            </w:del>
          </w:p>
        </w:tc>
        <w:tc>
          <w:tcPr>
            <w:tcW w:w="1081" w:type="dxa"/>
            <w:tcBorders>
              <w:top w:val="single" w:sz="4" w:space="0" w:color="000000"/>
              <w:left w:val="nil"/>
              <w:bottom w:val="single" w:sz="4" w:space="0" w:color="000000"/>
              <w:right w:val="single" w:sz="4" w:space="0" w:color="000000"/>
            </w:tcBorders>
            <w:shd w:val="clear" w:color="000000" w:fill="A9D08E"/>
            <w:noWrap/>
            <w:vAlign w:val="bottom"/>
            <w:hideMark/>
          </w:tcPr>
          <w:p w14:paraId="486BAEEC" w14:textId="0C9B41CD" w:rsidR="00067C6D" w:rsidRPr="00F86424" w:rsidDel="002739DA" w:rsidRDefault="00067C6D" w:rsidP="003228B4">
            <w:pPr>
              <w:numPr>
                <w:ilvl w:val="0"/>
                <w:numId w:val="47"/>
              </w:numPr>
              <w:spacing w:after="0" w:line="240" w:lineRule="auto"/>
              <w:jc w:val="center"/>
              <w:rPr>
                <w:del w:id="3788" w:author="anna.resch88@gmail.com" w:date="2022-01-03T16:08:00Z"/>
                <w:rFonts w:asciiTheme="majorHAnsi" w:eastAsia="Times New Roman" w:hAnsiTheme="majorHAnsi" w:cstheme="majorHAnsi"/>
                <w:color w:val="000000"/>
                <w:lang w:val="en-US" w:eastAsia="de-DE"/>
                <w:rPrChange w:id="3789" w:author="anna.resch88@gmail.com" w:date="2022-01-04T09:34:00Z">
                  <w:rPr>
                    <w:del w:id="3790" w:author="anna.resch88@gmail.com" w:date="2022-01-03T16:08:00Z"/>
                    <w:rFonts w:asciiTheme="majorHAnsi" w:eastAsia="Times New Roman" w:hAnsiTheme="majorHAnsi" w:cstheme="majorHAnsi"/>
                    <w:color w:val="000000"/>
                    <w:lang w:eastAsia="de-DE"/>
                  </w:rPr>
                </w:rPrChange>
              </w:rPr>
            </w:pPr>
            <w:del w:id="3791" w:author="anna.resch88@gmail.com" w:date="2022-01-03T16:08:00Z">
              <w:r w:rsidRPr="00F86424" w:rsidDel="002739DA">
                <w:rPr>
                  <w:rFonts w:asciiTheme="majorHAnsi" w:eastAsia="Times New Roman" w:hAnsiTheme="majorHAnsi" w:cstheme="majorHAnsi"/>
                  <w:color w:val="000000"/>
                  <w:lang w:val="en-US" w:eastAsia="de-DE"/>
                  <w:rPrChange w:id="3792" w:author="anna.resch88@gmail.com" w:date="2022-01-04T09:34:00Z">
                    <w:rPr>
                      <w:rFonts w:asciiTheme="majorHAnsi" w:eastAsia="Times New Roman" w:hAnsiTheme="majorHAnsi" w:cstheme="majorHAnsi"/>
                      <w:color w:val="000000"/>
                      <w:lang w:eastAsia="de-DE"/>
                    </w:rPr>
                  </w:rPrChange>
                </w:rPr>
                <w:delText>84.6</w:delText>
              </w:r>
              <w:bookmarkStart w:id="3793" w:name="_Toc92186886"/>
              <w:bookmarkStart w:id="3794" w:name="_Toc92187578"/>
              <w:bookmarkStart w:id="3795" w:name="_Toc92188270"/>
              <w:bookmarkStart w:id="3796" w:name="_Toc92188960"/>
              <w:bookmarkStart w:id="3797" w:name="_Toc92189615"/>
              <w:bookmarkStart w:id="3798" w:name="_Toc92190271"/>
              <w:bookmarkStart w:id="3799" w:name="_Toc92190927"/>
              <w:bookmarkEnd w:id="3793"/>
              <w:bookmarkEnd w:id="3794"/>
              <w:bookmarkEnd w:id="3795"/>
              <w:bookmarkEnd w:id="3796"/>
              <w:bookmarkEnd w:id="3797"/>
              <w:bookmarkEnd w:id="3798"/>
              <w:bookmarkEnd w:id="3799"/>
            </w:del>
          </w:p>
        </w:tc>
        <w:tc>
          <w:tcPr>
            <w:tcW w:w="1349" w:type="dxa"/>
            <w:tcBorders>
              <w:top w:val="single" w:sz="4" w:space="0" w:color="000000"/>
              <w:left w:val="nil"/>
              <w:bottom w:val="single" w:sz="4" w:space="0" w:color="000000"/>
              <w:right w:val="single" w:sz="4" w:space="0" w:color="000000"/>
            </w:tcBorders>
            <w:shd w:val="clear" w:color="000000" w:fill="A9D08E"/>
            <w:noWrap/>
            <w:vAlign w:val="bottom"/>
            <w:hideMark/>
          </w:tcPr>
          <w:p w14:paraId="66226ACD" w14:textId="72908EDC" w:rsidR="00067C6D" w:rsidRPr="00F86424" w:rsidDel="002739DA" w:rsidRDefault="00067C6D" w:rsidP="003228B4">
            <w:pPr>
              <w:numPr>
                <w:ilvl w:val="0"/>
                <w:numId w:val="47"/>
              </w:numPr>
              <w:spacing w:after="0" w:line="240" w:lineRule="auto"/>
              <w:jc w:val="center"/>
              <w:rPr>
                <w:del w:id="3800" w:author="anna.resch88@gmail.com" w:date="2022-01-03T16:08:00Z"/>
                <w:rFonts w:asciiTheme="majorHAnsi" w:eastAsia="Times New Roman" w:hAnsiTheme="majorHAnsi" w:cstheme="majorHAnsi"/>
                <w:color w:val="000000"/>
                <w:lang w:val="en-US" w:eastAsia="de-DE"/>
                <w:rPrChange w:id="3801" w:author="anna.resch88@gmail.com" w:date="2022-01-04T09:34:00Z">
                  <w:rPr>
                    <w:del w:id="3802" w:author="anna.resch88@gmail.com" w:date="2022-01-03T16:08:00Z"/>
                    <w:rFonts w:asciiTheme="majorHAnsi" w:eastAsia="Times New Roman" w:hAnsiTheme="majorHAnsi" w:cstheme="majorHAnsi"/>
                    <w:color w:val="000000"/>
                    <w:lang w:eastAsia="de-DE"/>
                  </w:rPr>
                </w:rPrChange>
              </w:rPr>
            </w:pPr>
            <w:del w:id="3803" w:author="anna.resch88@gmail.com" w:date="2022-01-03T16:08:00Z">
              <w:r w:rsidRPr="00F86424" w:rsidDel="002739DA">
                <w:rPr>
                  <w:rFonts w:asciiTheme="majorHAnsi" w:eastAsia="Times New Roman" w:hAnsiTheme="majorHAnsi" w:cstheme="majorHAnsi"/>
                  <w:color w:val="000000"/>
                  <w:lang w:val="en-US" w:eastAsia="de-DE"/>
                  <w:rPrChange w:id="3804" w:author="anna.resch88@gmail.com" w:date="2022-01-04T09:34:00Z">
                    <w:rPr>
                      <w:rFonts w:asciiTheme="majorHAnsi" w:eastAsia="Times New Roman" w:hAnsiTheme="majorHAnsi" w:cstheme="majorHAnsi"/>
                      <w:color w:val="000000"/>
                      <w:lang w:eastAsia="de-DE"/>
                    </w:rPr>
                  </w:rPrChange>
                </w:rPr>
                <w:delText>15</w:delText>
              </w:r>
              <w:bookmarkStart w:id="3805" w:name="_Toc92186887"/>
              <w:bookmarkStart w:id="3806" w:name="_Toc92187579"/>
              <w:bookmarkStart w:id="3807" w:name="_Toc92188271"/>
              <w:bookmarkStart w:id="3808" w:name="_Toc92188961"/>
              <w:bookmarkStart w:id="3809" w:name="_Toc92189616"/>
              <w:bookmarkStart w:id="3810" w:name="_Toc92190272"/>
              <w:bookmarkStart w:id="3811" w:name="_Toc92190928"/>
              <w:bookmarkEnd w:id="3805"/>
              <w:bookmarkEnd w:id="3806"/>
              <w:bookmarkEnd w:id="3807"/>
              <w:bookmarkEnd w:id="3808"/>
              <w:bookmarkEnd w:id="3809"/>
              <w:bookmarkEnd w:id="3810"/>
              <w:bookmarkEnd w:id="3811"/>
            </w:del>
          </w:p>
        </w:tc>
        <w:tc>
          <w:tcPr>
            <w:tcW w:w="892" w:type="dxa"/>
            <w:tcBorders>
              <w:top w:val="single" w:sz="4" w:space="0" w:color="000000"/>
              <w:left w:val="nil"/>
              <w:bottom w:val="single" w:sz="4" w:space="0" w:color="000000"/>
              <w:right w:val="single" w:sz="4" w:space="0" w:color="000000"/>
            </w:tcBorders>
            <w:shd w:val="clear" w:color="000000" w:fill="A9D08E"/>
            <w:noWrap/>
            <w:vAlign w:val="bottom"/>
            <w:hideMark/>
          </w:tcPr>
          <w:p w14:paraId="516816DC" w14:textId="67E241B9" w:rsidR="00067C6D" w:rsidRPr="00F86424" w:rsidDel="002739DA" w:rsidRDefault="00067C6D" w:rsidP="003228B4">
            <w:pPr>
              <w:numPr>
                <w:ilvl w:val="0"/>
                <w:numId w:val="47"/>
              </w:numPr>
              <w:spacing w:after="0" w:line="240" w:lineRule="auto"/>
              <w:jc w:val="center"/>
              <w:rPr>
                <w:del w:id="3812" w:author="anna.resch88@gmail.com" w:date="2022-01-03T16:08:00Z"/>
                <w:rFonts w:asciiTheme="majorHAnsi" w:eastAsia="Times New Roman" w:hAnsiTheme="majorHAnsi" w:cstheme="majorHAnsi"/>
                <w:color w:val="000000"/>
                <w:lang w:val="en-US" w:eastAsia="de-DE"/>
                <w:rPrChange w:id="3813" w:author="anna.resch88@gmail.com" w:date="2022-01-04T09:34:00Z">
                  <w:rPr>
                    <w:del w:id="3814" w:author="anna.resch88@gmail.com" w:date="2022-01-03T16:08:00Z"/>
                    <w:rFonts w:asciiTheme="majorHAnsi" w:eastAsia="Times New Roman" w:hAnsiTheme="majorHAnsi" w:cstheme="majorHAnsi"/>
                    <w:color w:val="000000"/>
                    <w:lang w:eastAsia="de-DE"/>
                  </w:rPr>
                </w:rPrChange>
              </w:rPr>
            </w:pPr>
            <w:del w:id="3815" w:author="anna.resch88@gmail.com" w:date="2022-01-03T16:08:00Z">
              <w:r w:rsidRPr="00F86424" w:rsidDel="002739DA">
                <w:rPr>
                  <w:rFonts w:asciiTheme="majorHAnsi" w:eastAsia="Times New Roman" w:hAnsiTheme="majorHAnsi" w:cstheme="majorHAnsi"/>
                  <w:color w:val="000000"/>
                  <w:lang w:val="en-US" w:eastAsia="de-DE"/>
                  <w:rPrChange w:id="3816" w:author="anna.resch88@gmail.com" w:date="2022-01-04T09:34:00Z">
                    <w:rPr>
                      <w:rFonts w:asciiTheme="majorHAnsi" w:eastAsia="Times New Roman" w:hAnsiTheme="majorHAnsi" w:cstheme="majorHAnsi"/>
                      <w:color w:val="000000"/>
                      <w:lang w:eastAsia="de-DE"/>
                    </w:rPr>
                  </w:rPrChange>
                </w:rPr>
                <w:delText>10</w:delText>
              </w:r>
              <w:r w:rsidRPr="00F86424" w:rsidDel="002739DA">
                <w:rPr>
                  <w:rFonts w:asciiTheme="majorHAnsi" w:eastAsia="Times New Roman" w:hAnsiTheme="majorHAnsi" w:cstheme="majorHAnsi"/>
                  <w:color w:val="000000"/>
                  <w:lang w:val="en-US" w:eastAsia="de-DE"/>
                  <w:rPrChange w:id="3817" w:author="anna.resch88@gmail.com" w:date="2022-01-04T09:34:00Z">
                    <w:rPr>
                      <w:rFonts w:asciiTheme="majorHAnsi" w:eastAsia="Times New Roman" w:hAnsiTheme="majorHAnsi" w:cstheme="majorHAnsi"/>
                      <w:color w:val="000000"/>
                      <w:lang w:eastAsia="de-DE"/>
                    </w:rPr>
                  </w:rPrChange>
                </w:rPr>
                <w:lastRenderedPageBreak/>
                <w:delText>7.42</w:delText>
              </w:r>
              <w:bookmarkStart w:id="3818" w:name="_Toc92186888"/>
              <w:bookmarkStart w:id="3819" w:name="_Toc92187580"/>
              <w:bookmarkStart w:id="3820" w:name="_Toc92188272"/>
              <w:bookmarkStart w:id="3821" w:name="_Toc92188962"/>
              <w:bookmarkStart w:id="3822" w:name="_Toc92189617"/>
              <w:bookmarkStart w:id="3823" w:name="_Toc92190273"/>
              <w:bookmarkStart w:id="3824" w:name="_Toc92190929"/>
              <w:bookmarkEnd w:id="3818"/>
              <w:bookmarkEnd w:id="3819"/>
              <w:bookmarkEnd w:id="3820"/>
              <w:bookmarkEnd w:id="3821"/>
              <w:bookmarkEnd w:id="3822"/>
              <w:bookmarkEnd w:id="3823"/>
              <w:bookmarkEnd w:id="3824"/>
            </w:del>
          </w:p>
        </w:tc>
        <w:tc>
          <w:tcPr>
            <w:tcW w:w="743" w:type="dxa"/>
            <w:tcBorders>
              <w:top w:val="single" w:sz="4" w:space="0" w:color="000000"/>
              <w:left w:val="nil"/>
              <w:bottom w:val="single" w:sz="4" w:space="0" w:color="000000"/>
              <w:right w:val="nil"/>
            </w:tcBorders>
            <w:shd w:val="clear" w:color="000000" w:fill="A9D08E"/>
            <w:noWrap/>
            <w:vAlign w:val="bottom"/>
            <w:hideMark/>
          </w:tcPr>
          <w:p w14:paraId="2141CE57" w14:textId="1B6D896F" w:rsidR="00067C6D" w:rsidRPr="00F86424" w:rsidDel="002739DA" w:rsidRDefault="00067C6D" w:rsidP="003228B4">
            <w:pPr>
              <w:numPr>
                <w:ilvl w:val="0"/>
                <w:numId w:val="47"/>
              </w:numPr>
              <w:spacing w:after="0" w:line="240" w:lineRule="auto"/>
              <w:jc w:val="center"/>
              <w:rPr>
                <w:del w:id="3825" w:author="anna.resch88@gmail.com" w:date="2022-01-03T16:08:00Z"/>
                <w:rFonts w:asciiTheme="majorHAnsi" w:eastAsia="Times New Roman" w:hAnsiTheme="majorHAnsi" w:cstheme="majorHAnsi"/>
                <w:color w:val="000000"/>
                <w:lang w:val="en-US" w:eastAsia="de-DE"/>
                <w:rPrChange w:id="3826" w:author="anna.resch88@gmail.com" w:date="2022-01-04T09:34:00Z">
                  <w:rPr>
                    <w:del w:id="3827" w:author="anna.resch88@gmail.com" w:date="2022-01-03T16:08:00Z"/>
                    <w:rFonts w:asciiTheme="majorHAnsi" w:eastAsia="Times New Roman" w:hAnsiTheme="majorHAnsi" w:cstheme="majorHAnsi"/>
                    <w:color w:val="000000"/>
                    <w:lang w:eastAsia="de-DE"/>
                  </w:rPr>
                </w:rPrChange>
              </w:rPr>
            </w:pPr>
            <w:del w:id="3828" w:author="anna.resch88@gmail.com" w:date="2022-01-03T16:08:00Z">
              <w:r w:rsidRPr="00F86424" w:rsidDel="002739DA">
                <w:rPr>
                  <w:rFonts w:asciiTheme="majorHAnsi" w:eastAsia="Times New Roman" w:hAnsiTheme="majorHAnsi" w:cstheme="majorHAnsi"/>
                  <w:color w:val="000000"/>
                  <w:lang w:val="en-US" w:eastAsia="de-DE"/>
                  <w:rPrChange w:id="3829" w:author="anna.resch88@gmail.com" w:date="2022-01-04T09:34:00Z">
                    <w:rPr>
                      <w:rFonts w:asciiTheme="majorHAnsi" w:eastAsia="Times New Roman" w:hAnsiTheme="majorHAnsi" w:cstheme="majorHAnsi"/>
                      <w:color w:val="000000"/>
                      <w:lang w:eastAsia="de-DE"/>
                    </w:rPr>
                  </w:rPrChange>
                </w:rPr>
                <w:lastRenderedPageBreak/>
                <w:delText>4</w:delText>
              </w:r>
              <w:r w:rsidRPr="00F86424" w:rsidDel="002739DA">
                <w:rPr>
                  <w:rFonts w:asciiTheme="majorHAnsi" w:eastAsia="Times New Roman" w:hAnsiTheme="majorHAnsi" w:cstheme="majorHAnsi"/>
                  <w:color w:val="000000"/>
                  <w:lang w:val="en-US" w:eastAsia="de-DE"/>
                  <w:rPrChange w:id="3830" w:author="anna.resch88@gmail.com" w:date="2022-01-04T09:34:00Z">
                    <w:rPr>
                      <w:rFonts w:asciiTheme="majorHAnsi" w:eastAsia="Times New Roman" w:hAnsiTheme="majorHAnsi" w:cstheme="majorHAnsi"/>
                      <w:color w:val="000000"/>
                      <w:lang w:eastAsia="de-DE"/>
                    </w:rPr>
                  </w:rPrChange>
                </w:rPr>
                <w:lastRenderedPageBreak/>
                <w:delText>.50</w:delText>
              </w:r>
              <w:bookmarkStart w:id="3831" w:name="_Toc92186889"/>
              <w:bookmarkStart w:id="3832" w:name="_Toc92187581"/>
              <w:bookmarkStart w:id="3833" w:name="_Toc92188273"/>
              <w:bookmarkStart w:id="3834" w:name="_Toc92188963"/>
              <w:bookmarkStart w:id="3835" w:name="_Toc92189618"/>
              <w:bookmarkStart w:id="3836" w:name="_Toc92190274"/>
              <w:bookmarkStart w:id="3837" w:name="_Toc92190930"/>
              <w:bookmarkEnd w:id="3831"/>
              <w:bookmarkEnd w:id="3832"/>
              <w:bookmarkEnd w:id="3833"/>
              <w:bookmarkEnd w:id="3834"/>
              <w:bookmarkEnd w:id="3835"/>
              <w:bookmarkEnd w:id="3836"/>
              <w:bookmarkEnd w:id="3837"/>
            </w:del>
          </w:p>
        </w:tc>
        <w:tc>
          <w:tcPr>
            <w:tcW w:w="989" w:type="dxa"/>
            <w:tcBorders>
              <w:top w:val="single" w:sz="4" w:space="0" w:color="auto"/>
              <w:left w:val="single" w:sz="4" w:space="0" w:color="auto"/>
              <w:bottom w:val="nil"/>
              <w:right w:val="single" w:sz="4" w:space="0" w:color="auto"/>
            </w:tcBorders>
            <w:shd w:val="clear" w:color="000000" w:fill="A9D08E"/>
            <w:noWrap/>
            <w:vAlign w:val="bottom"/>
            <w:hideMark/>
          </w:tcPr>
          <w:p w14:paraId="74959FF7" w14:textId="543E316D" w:rsidR="00067C6D" w:rsidRPr="00F86424" w:rsidDel="002739DA" w:rsidRDefault="00067C6D" w:rsidP="003228B4">
            <w:pPr>
              <w:numPr>
                <w:ilvl w:val="0"/>
                <w:numId w:val="47"/>
              </w:numPr>
              <w:spacing w:after="0" w:line="240" w:lineRule="auto"/>
              <w:jc w:val="center"/>
              <w:rPr>
                <w:del w:id="3838" w:author="anna.resch88@gmail.com" w:date="2022-01-03T16:08:00Z"/>
                <w:rFonts w:asciiTheme="majorHAnsi" w:eastAsia="Times New Roman" w:hAnsiTheme="majorHAnsi" w:cstheme="majorHAnsi"/>
                <w:color w:val="000000"/>
                <w:lang w:val="en-US" w:eastAsia="de-DE"/>
                <w:rPrChange w:id="3839" w:author="anna.resch88@gmail.com" w:date="2022-01-04T09:34:00Z">
                  <w:rPr>
                    <w:del w:id="3840" w:author="anna.resch88@gmail.com" w:date="2022-01-03T16:08:00Z"/>
                    <w:rFonts w:asciiTheme="majorHAnsi" w:eastAsia="Times New Roman" w:hAnsiTheme="majorHAnsi" w:cstheme="majorHAnsi"/>
                    <w:color w:val="000000"/>
                    <w:lang w:eastAsia="de-DE"/>
                  </w:rPr>
                </w:rPrChange>
              </w:rPr>
            </w:pPr>
            <w:bookmarkStart w:id="3841" w:name="_Toc92186890"/>
            <w:bookmarkStart w:id="3842" w:name="_Toc92187582"/>
            <w:bookmarkStart w:id="3843" w:name="_Toc92188274"/>
            <w:bookmarkStart w:id="3844" w:name="_Toc92188964"/>
            <w:bookmarkStart w:id="3845" w:name="_Toc92189619"/>
            <w:bookmarkStart w:id="3846" w:name="_Toc92190275"/>
            <w:bookmarkStart w:id="3847" w:name="_Toc92190931"/>
            <w:bookmarkEnd w:id="3841"/>
            <w:bookmarkEnd w:id="3842"/>
            <w:bookmarkEnd w:id="3843"/>
            <w:bookmarkEnd w:id="3844"/>
            <w:bookmarkEnd w:id="3845"/>
            <w:bookmarkEnd w:id="3846"/>
            <w:bookmarkEnd w:id="3847"/>
          </w:p>
        </w:tc>
        <w:tc>
          <w:tcPr>
            <w:tcW w:w="898" w:type="dxa"/>
            <w:tcBorders>
              <w:top w:val="single" w:sz="4" w:space="0" w:color="auto"/>
              <w:left w:val="nil"/>
              <w:bottom w:val="nil"/>
              <w:right w:val="single" w:sz="4" w:space="0" w:color="auto"/>
            </w:tcBorders>
            <w:shd w:val="clear" w:color="000000" w:fill="A9D08E"/>
            <w:noWrap/>
            <w:vAlign w:val="bottom"/>
            <w:hideMark/>
          </w:tcPr>
          <w:p w14:paraId="2B26C80F" w14:textId="70FB1516" w:rsidR="00067C6D" w:rsidRPr="00F86424" w:rsidDel="002739DA" w:rsidRDefault="00067C6D" w:rsidP="003228B4">
            <w:pPr>
              <w:numPr>
                <w:ilvl w:val="0"/>
                <w:numId w:val="47"/>
              </w:numPr>
              <w:spacing w:after="0" w:line="240" w:lineRule="auto"/>
              <w:jc w:val="center"/>
              <w:rPr>
                <w:del w:id="3848" w:author="anna.resch88@gmail.com" w:date="2022-01-03T16:08:00Z"/>
                <w:rFonts w:asciiTheme="majorHAnsi" w:eastAsia="Times New Roman" w:hAnsiTheme="majorHAnsi" w:cstheme="majorHAnsi"/>
                <w:color w:val="000000"/>
                <w:lang w:val="en-US" w:eastAsia="de-DE"/>
                <w:rPrChange w:id="3849" w:author="anna.resch88@gmail.com" w:date="2022-01-04T09:34:00Z">
                  <w:rPr>
                    <w:del w:id="3850" w:author="anna.resch88@gmail.com" w:date="2022-01-03T16:08:00Z"/>
                    <w:rFonts w:asciiTheme="majorHAnsi" w:eastAsia="Times New Roman" w:hAnsiTheme="majorHAnsi" w:cstheme="majorHAnsi"/>
                    <w:color w:val="000000"/>
                    <w:lang w:eastAsia="de-DE"/>
                  </w:rPr>
                </w:rPrChange>
              </w:rPr>
            </w:pPr>
            <w:bookmarkStart w:id="3851" w:name="_Toc92186891"/>
            <w:bookmarkStart w:id="3852" w:name="_Toc92187583"/>
            <w:bookmarkStart w:id="3853" w:name="_Toc92188275"/>
            <w:bookmarkStart w:id="3854" w:name="_Toc92188965"/>
            <w:bookmarkStart w:id="3855" w:name="_Toc92189620"/>
            <w:bookmarkStart w:id="3856" w:name="_Toc92190276"/>
            <w:bookmarkStart w:id="3857" w:name="_Toc92190932"/>
            <w:bookmarkEnd w:id="3851"/>
            <w:bookmarkEnd w:id="3852"/>
            <w:bookmarkEnd w:id="3853"/>
            <w:bookmarkEnd w:id="3854"/>
            <w:bookmarkEnd w:id="3855"/>
            <w:bookmarkEnd w:id="3856"/>
            <w:bookmarkEnd w:id="3857"/>
          </w:p>
        </w:tc>
        <w:bookmarkStart w:id="3858" w:name="_Toc92186892"/>
        <w:bookmarkStart w:id="3859" w:name="_Toc92187584"/>
        <w:bookmarkStart w:id="3860" w:name="_Toc92188276"/>
        <w:bookmarkStart w:id="3861" w:name="_Toc92188966"/>
        <w:bookmarkStart w:id="3862" w:name="_Toc92189621"/>
        <w:bookmarkStart w:id="3863" w:name="_Toc92190277"/>
        <w:bookmarkStart w:id="3864" w:name="_Toc92190933"/>
        <w:bookmarkEnd w:id="3858"/>
        <w:bookmarkEnd w:id="3859"/>
        <w:bookmarkEnd w:id="3860"/>
        <w:bookmarkEnd w:id="3861"/>
        <w:bookmarkEnd w:id="3862"/>
        <w:bookmarkEnd w:id="3863"/>
        <w:bookmarkEnd w:id="3864"/>
      </w:tr>
      <w:tr w:rsidR="00067C6D" w:rsidRPr="009E3BE9" w:rsidDel="002739DA" w14:paraId="722C87BF" w14:textId="4601277A" w:rsidTr="00D830B0">
        <w:trPr>
          <w:trHeight w:val="290"/>
          <w:del w:id="3865"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A9D08E"/>
            <w:vAlign w:val="bottom"/>
            <w:hideMark/>
          </w:tcPr>
          <w:p w14:paraId="659C25A0" w14:textId="2DB19C72" w:rsidR="00067C6D" w:rsidRPr="00F86424" w:rsidDel="002739DA" w:rsidRDefault="00067C6D" w:rsidP="003228B4">
            <w:pPr>
              <w:numPr>
                <w:ilvl w:val="0"/>
                <w:numId w:val="47"/>
              </w:numPr>
              <w:spacing w:after="0" w:line="240" w:lineRule="auto"/>
              <w:jc w:val="both"/>
              <w:rPr>
                <w:del w:id="3866" w:author="anna.resch88@gmail.com" w:date="2022-01-03T16:08:00Z"/>
                <w:rFonts w:asciiTheme="majorHAnsi" w:eastAsia="Times New Roman" w:hAnsiTheme="majorHAnsi" w:cstheme="majorHAnsi"/>
                <w:color w:val="000000"/>
                <w:lang w:val="en-US" w:eastAsia="de-DE"/>
                <w:rPrChange w:id="3867" w:author="anna.resch88@gmail.com" w:date="2022-01-04T09:34:00Z">
                  <w:rPr>
                    <w:del w:id="3868" w:author="anna.resch88@gmail.com" w:date="2022-01-03T16:08:00Z"/>
                    <w:rFonts w:asciiTheme="majorHAnsi" w:eastAsia="Times New Roman" w:hAnsiTheme="majorHAnsi" w:cstheme="majorHAnsi"/>
                    <w:color w:val="000000"/>
                    <w:lang w:eastAsia="de-DE"/>
                  </w:rPr>
                </w:rPrChange>
              </w:rPr>
            </w:pPr>
            <w:del w:id="3869" w:author="anna.resch88@gmail.com" w:date="2022-01-03T16:08:00Z">
              <w:r w:rsidRPr="00F86424" w:rsidDel="002739DA">
                <w:rPr>
                  <w:rFonts w:asciiTheme="majorHAnsi" w:eastAsia="Times New Roman" w:hAnsiTheme="majorHAnsi" w:cstheme="majorHAnsi"/>
                  <w:color w:val="000000"/>
                  <w:lang w:val="en-US" w:eastAsia="de-DE"/>
                  <w:rPrChange w:id="3870" w:author="anna.resch88@gmail.com" w:date="2022-01-04T09:34:00Z">
                    <w:rPr>
                      <w:rFonts w:asciiTheme="majorHAnsi" w:eastAsia="Times New Roman" w:hAnsiTheme="majorHAnsi" w:cstheme="majorHAnsi"/>
                      <w:color w:val="000000"/>
                      <w:lang w:eastAsia="de-DE"/>
                    </w:rPr>
                  </w:rPrChange>
                </w:rPr>
                <w:delText>ULD-V80-ULD, sample 2</w:delText>
              </w:r>
              <w:bookmarkStart w:id="3871" w:name="_Toc92186893"/>
              <w:bookmarkStart w:id="3872" w:name="_Toc92187585"/>
              <w:bookmarkStart w:id="3873" w:name="_Toc92188277"/>
              <w:bookmarkStart w:id="3874" w:name="_Toc92188967"/>
              <w:bookmarkStart w:id="3875" w:name="_Toc92189622"/>
              <w:bookmarkStart w:id="3876" w:name="_Toc92190278"/>
              <w:bookmarkStart w:id="3877" w:name="_Toc92190934"/>
              <w:bookmarkEnd w:id="3871"/>
              <w:bookmarkEnd w:id="3872"/>
              <w:bookmarkEnd w:id="3873"/>
              <w:bookmarkEnd w:id="3874"/>
              <w:bookmarkEnd w:id="3875"/>
              <w:bookmarkEnd w:id="3876"/>
              <w:bookmarkEnd w:id="3877"/>
            </w:del>
          </w:p>
        </w:tc>
        <w:tc>
          <w:tcPr>
            <w:tcW w:w="859" w:type="dxa"/>
            <w:tcBorders>
              <w:top w:val="nil"/>
              <w:left w:val="nil"/>
              <w:bottom w:val="single" w:sz="4" w:space="0" w:color="000000"/>
              <w:right w:val="single" w:sz="4" w:space="0" w:color="000000"/>
            </w:tcBorders>
            <w:shd w:val="clear" w:color="000000" w:fill="A9D08E"/>
            <w:noWrap/>
            <w:vAlign w:val="bottom"/>
            <w:hideMark/>
          </w:tcPr>
          <w:p w14:paraId="325C5D18" w14:textId="48389F01" w:rsidR="00067C6D" w:rsidRPr="00F86424" w:rsidDel="002739DA" w:rsidRDefault="00067C6D" w:rsidP="003228B4">
            <w:pPr>
              <w:numPr>
                <w:ilvl w:val="0"/>
                <w:numId w:val="47"/>
              </w:numPr>
              <w:spacing w:after="0" w:line="240" w:lineRule="auto"/>
              <w:jc w:val="center"/>
              <w:rPr>
                <w:del w:id="3878" w:author="anna.resch88@gmail.com" w:date="2022-01-03T16:08:00Z"/>
                <w:rFonts w:asciiTheme="majorHAnsi" w:eastAsia="Times New Roman" w:hAnsiTheme="majorHAnsi" w:cstheme="majorHAnsi"/>
                <w:color w:val="000000"/>
                <w:lang w:val="en-US" w:eastAsia="de-DE"/>
                <w:rPrChange w:id="3879" w:author="anna.resch88@gmail.com" w:date="2022-01-04T09:34:00Z">
                  <w:rPr>
                    <w:del w:id="3880" w:author="anna.resch88@gmail.com" w:date="2022-01-03T16:08:00Z"/>
                    <w:rFonts w:asciiTheme="majorHAnsi" w:eastAsia="Times New Roman" w:hAnsiTheme="majorHAnsi" w:cstheme="majorHAnsi"/>
                    <w:color w:val="000000"/>
                    <w:lang w:eastAsia="de-DE"/>
                  </w:rPr>
                </w:rPrChange>
              </w:rPr>
            </w:pPr>
            <w:del w:id="3881" w:author="anna.resch88@gmail.com" w:date="2022-01-03T16:08:00Z">
              <w:r w:rsidRPr="00F86424" w:rsidDel="002739DA">
                <w:rPr>
                  <w:rFonts w:asciiTheme="majorHAnsi" w:eastAsia="Times New Roman" w:hAnsiTheme="majorHAnsi" w:cstheme="majorHAnsi"/>
                  <w:color w:val="000000"/>
                  <w:lang w:val="en-US" w:eastAsia="de-DE"/>
                  <w:rPrChange w:id="3882" w:author="anna.resch88@gmail.com" w:date="2022-01-04T09:34:00Z">
                    <w:rPr>
                      <w:rFonts w:asciiTheme="majorHAnsi" w:eastAsia="Times New Roman" w:hAnsiTheme="majorHAnsi" w:cstheme="majorHAnsi"/>
                      <w:color w:val="000000"/>
                      <w:lang w:eastAsia="de-DE"/>
                    </w:rPr>
                  </w:rPrChange>
                </w:rPr>
                <w:delText>20%</w:delText>
              </w:r>
              <w:bookmarkStart w:id="3883" w:name="_Toc92186894"/>
              <w:bookmarkStart w:id="3884" w:name="_Toc92187586"/>
              <w:bookmarkStart w:id="3885" w:name="_Toc92188278"/>
              <w:bookmarkStart w:id="3886" w:name="_Toc92188968"/>
              <w:bookmarkStart w:id="3887" w:name="_Toc92189623"/>
              <w:bookmarkStart w:id="3888" w:name="_Toc92190279"/>
              <w:bookmarkStart w:id="3889" w:name="_Toc92190935"/>
              <w:bookmarkEnd w:id="3883"/>
              <w:bookmarkEnd w:id="3884"/>
              <w:bookmarkEnd w:id="3885"/>
              <w:bookmarkEnd w:id="3886"/>
              <w:bookmarkEnd w:id="3887"/>
              <w:bookmarkEnd w:id="3888"/>
              <w:bookmarkEnd w:id="3889"/>
            </w:del>
          </w:p>
        </w:tc>
        <w:tc>
          <w:tcPr>
            <w:tcW w:w="937" w:type="dxa"/>
            <w:tcBorders>
              <w:top w:val="nil"/>
              <w:left w:val="nil"/>
              <w:bottom w:val="single" w:sz="4" w:space="0" w:color="000000"/>
              <w:right w:val="single" w:sz="4" w:space="0" w:color="000000"/>
            </w:tcBorders>
            <w:shd w:val="clear" w:color="000000" w:fill="A9D08E"/>
            <w:noWrap/>
            <w:vAlign w:val="bottom"/>
            <w:hideMark/>
          </w:tcPr>
          <w:p w14:paraId="1C6C1FC3" w14:textId="0099C893" w:rsidR="00067C6D" w:rsidRPr="00F86424" w:rsidDel="002739DA" w:rsidRDefault="00067C6D" w:rsidP="003228B4">
            <w:pPr>
              <w:numPr>
                <w:ilvl w:val="0"/>
                <w:numId w:val="47"/>
              </w:numPr>
              <w:spacing w:after="0" w:line="240" w:lineRule="auto"/>
              <w:jc w:val="center"/>
              <w:rPr>
                <w:del w:id="3890" w:author="anna.resch88@gmail.com" w:date="2022-01-03T16:08:00Z"/>
                <w:rFonts w:asciiTheme="majorHAnsi" w:eastAsia="Times New Roman" w:hAnsiTheme="majorHAnsi" w:cstheme="majorHAnsi"/>
                <w:color w:val="000000"/>
                <w:lang w:val="en-US" w:eastAsia="de-DE"/>
                <w:rPrChange w:id="3891" w:author="anna.resch88@gmail.com" w:date="2022-01-04T09:34:00Z">
                  <w:rPr>
                    <w:del w:id="3892" w:author="anna.resch88@gmail.com" w:date="2022-01-03T16:08:00Z"/>
                    <w:rFonts w:asciiTheme="majorHAnsi" w:eastAsia="Times New Roman" w:hAnsiTheme="majorHAnsi" w:cstheme="majorHAnsi"/>
                    <w:color w:val="000000"/>
                    <w:lang w:eastAsia="de-DE"/>
                  </w:rPr>
                </w:rPrChange>
              </w:rPr>
            </w:pPr>
            <w:del w:id="3893" w:author="anna.resch88@gmail.com" w:date="2022-01-03T16:08:00Z">
              <w:r w:rsidRPr="00F86424" w:rsidDel="002739DA">
                <w:rPr>
                  <w:rFonts w:asciiTheme="majorHAnsi" w:eastAsia="Times New Roman" w:hAnsiTheme="majorHAnsi" w:cstheme="majorHAnsi"/>
                  <w:color w:val="000000"/>
                  <w:lang w:val="en-US" w:eastAsia="de-DE"/>
                  <w:rPrChange w:id="3894" w:author="anna.resch88@gmail.com" w:date="2022-01-04T09:34:00Z">
                    <w:rPr>
                      <w:rFonts w:asciiTheme="majorHAnsi" w:eastAsia="Times New Roman" w:hAnsiTheme="majorHAnsi" w:cstheme="majorHAnsi"/>
                      <w:color w:val="000000"/>
                      <w:lang w:eastAsia="de-DE"/>
                    </w:rPr>
                  </w:rPrChange>
                </w:rPr>
                <w:delText>4M urea</w:delText>
              </w:r>
              <w:bookmarkStart w:id="3895" w:name="_Toc92186895"/>
              <w:bookmarkStart w:id="3896" w:name="_Toc92187587"/>
              <w:bookmarkStart w:id="3897" w:name="_Toc92188279"/>
              <w:bookmarkStart w:id="3898" w:name="_Toc92188969"/>
              <w:bookmarkStart w:id="3899" w:name="_Toc92189624"/>
              <w:bookmarkStart w:id="3900" w:name="_Toc92190280"/>
              <w:bookmarkStart w:id="3901" w:name="_Toc92190936"/>
              <w:bookmarkEnd w:id="3895"/>
              <w:bookmarkEnd w:id="3896"/>
              <w:bookmarkEnd w:id="3897"/>
              <w:bookmarkEnd w:id="3898"/>
              <w:bookmarkEnd w:id="3899"/>
              <w:bookmarkEnd w:id="3900"/>
              <w:bookmarkEnd w:id="3901"/>
            </w:del>
          </w:p>
        </w:tc>
        <w:tc>
          <w:tcPr>
            <w:tcW w:w="952" w:type="dxa"/>
            <w:tcBorders>
              <w:top w:val="nil"/>
              <w:left w:val="nil"/>
              <w:bottom w:val="single" w:sz="4" w:space="0" w:color="auto"/>
              <w:right w:val="single" w:sz="4" w:space="0" w:color="auto"/>
            </w:tcBorders>
            <w:shd w:val="clear" w:color="000000" w:fill="A9D08E"/>
            <w:noWrap/>
            <w:vAlign w:val="bottom"/>
            <w:hideMark/>
          </w:tcPr>
          <w:p w14:paraId="7B0B3E99" w14:textId="56FC4CDA" w:rsidR="00067C6D" w:rsidRPr="00F86424" w:rsidDel="002739DA" w:rsidRDefault="00067C6D" w:rsidP="003228B4">
            <w:pPr>
              <w:numPr>
                <w:ilvl w:val="0"/>
                <w:numId w:val="47"/>
              </w:numPr>
              <w:spacing w:after="0" w:line="240" w:lineRule="auto"/>
              <w:jc w:val="center"/>
              <w:rPr>
                <w:del w:id="3902" w:author="anna.resch88@gmail.com" w:date="2022-01-03T16:08:00Z"/>
                <w:rFonts w:asciiTheme="majorHAnsi" w:eastAsia="Times New Roman" w:hAnsiTheme="majorHAnsi" w:cstheme="majorHAnsi"/>
                <w:color w:val="000000"/>
                <w:lang w:val="en-US" w:eastAsia="de-DE"/>
                <w:rPrChange w:id="3903" w:author="anna.resch88@gmail.com" w:date="2022-01-04T09:34:00Z">
                  <w:rPr>
                    <w:del w:id="3904" w:author="anna.resch88@gmail.com" w:date="2022-01-03T16:08:00Z"/>
                    <w:rFonts w:asciiTheme="majorHAnsi" w:eastAsia="Times New Roman" w:hAnsiTheme="majorHAnsi" w:cstheme="majorHAnsi"/>
                    <w:color w:val="000000"/>
                    <w:lang w:eastAsia="de-DE"/>
                  </w:rPr>
                </w:rPrChange>
              </w:rPr>
            </w:pPr>
            <w:del w:id="3905" w:author="anna.resch88@gmail.com" w:date="2022-01-03T16:08:00Z">
              <w:r w:rsidRPr="00F86424" w:rsidDel="002739DA">
                <w:rPr>
                  <w:rFonts w:asciiTheme="majorHAnsi" w:eastAsia="Times New Roman" w:hAnsiTheme="majorHAnsi" w:cstheme="majorHAnsi"/>
                  <w:color w:val="000000"/>
                  <w:lang w:val="en-US" w:eastAsia="de-DE"/>
                  <w:rPrChange w:id="3906" w:author="anna.resch88@gmail.com" w:date="2022-01-04T09:34:00Z">
                    <w:rPr>
                      <w:rFonts w:asciiTheme="majorHAnsi" w:eastAsia="Times New Roman" w:hAnsiTheme="majorHAnsi" w:cstheme="majorHAnsi"/>
                      <w:color w:val="000000"/>
                      <w:lang w:eastAsia="de-DE"/>
                    </w:rPr>
                  </w:rPrChange>
                </w:rPr>
                <w:delText>RF</w:delText>
              </w:r>
              <w:bookmarkStart w:id="3907" w:name="_Toc92186896"/>
              <w:bookmarkStart w:id="3908" w:name="_Toc92187588"/>
              <w:bookmarkStart w:id="3909" w:name="_Toc92188280"/>
              <w:bookmarkStart w:id="3910" w:name="_Toc92188970"/>
              <w:bookmarkStart w:id="3911" w:name="_Toc92189625"/>
              <w:bookmarkStart w:id="3912" w:name="_Toc92190281"/>
              <w:bookmarkStart w:id="3913" w:name="_Toc92190937"/>
              <w:bookmarkEnd w:id="3907"/>
              <w:bookmarkEnd w:id="3908"/>
              <w:bookmarkEnd w:id="3909"/>
              <w:bookmarkEnd w:id="3910"/>
              <w:bookmarkEnd w:id="3911"/>
              <w:bookmarkEnd w:id="3912"/>
              <w:bookmarkEnd w:id="3913"/>
            </w:del>
          </w:p>
        </w:tc>
        <w:tc>
          <w:tcPr>
            <w:tcW w:w="1081" w:type="dxa"/>
            <w:tcBorders>
              <w:top w:val="nil"/>
              <w:left w:val="nil"/>
              <w:bottom w:val="single" w:sz="4" w:space="0" w:color="000000"/>
              <w:right w:val="single" w:sz="4" w:space="0" w:color="000000"/>
            </w:tcBorders>
            <w:shd w:val="clear" w:color="000000" w:fill="A9D08E"/>
            <w:noWrap/>
            <w:vAlign w:val="bottom"/>
            <w:hideMark/>
          </w:tcPr>
          <w:p w14:paraId="796D6DB6" w14:textId="01484F4F" w:rsidR="00067C6D" w:rsidRPr="00F86424" w:rsidDel="002739DA" w:rsidRDefault="00067C6D" w:rsidP="003228B4">
            <w:pPr>
              <w:numPr>
                <w:ilvl w:val="0"/>
                <w:numId w:val="47"/>
              </w:numPr>
              <w:spacing w:after="0" w:line="240" w:lineRule="auto"/>
              <w:jc w:val="center"/>
              <w:rPr>
                <w:del w:id="3914" w:author="anna.resch88@gmail.com" w:date="2022-01-03T16:08:00Z"/>
                <w:rFonts w:asciiTheme="majorHAnsi" w:eastAsia="Times New Roman" w:hAnsiTheme="majorHAnsi" w:cstheme="majorHAnsi"/>
                <w:color w:val="000000"/>
                <w:lang w:val="en-US" w:eastAsia="de-DE"/>
                <w:rPrChange w:id="3915" w:author="anna.resch88@gmail.com" w:date="2022-01-04T09:34:00Z">
                  <w:rPr>
                    <w:del w:id="3916" w:author="anna.resch88@gmail.com" w:date="2022-01-03T16:08:00Z"/>
                    <w:rFonts w:asciiTheme="majorHAnsi" w:eastAsia="Times New Roman" w:hAnsiTheme="majorHAnsi" w:cstheme="majorHAnsi"/>
                    <w:color w:val="000000"/>
                    <w:lang w:eastAsia="de-DE"/>
                  </w:rPr>
                </w:rPrChange>
              </w:rPr>
            </w:pPr>
            <w:del w:id="3917" w:author="anna.resch88@gmail.com" w:date="2022-01-03T16:08:00Z">
              <w:r w:rsidRPr="00F86424" w:rsidDel="002739DA">
                <w:rPr>
                  <w:rFonts w:asciiTheme="majorHAnsi" w:eastAsia="Times New Roman" w:hAnsiTheme="majorHAnsi" w:cstheme="majorHAnsi"/>
                  <w:color w:val="000000"/>
                  <w:lang w:val="en-US" w:eastAsia="de-DE"/>
                  <w:rPrChange w:id="3918" w:author="anna.resch88@gmail.com" w:date="2022-01-04T09:34:00Z">
                    <w:rPr>
                      <w:rFonts w:asciiTheme="majorHAnsi" w:eastAsia="Times New Roman" w:hAnsiTheme="majorHAnsi" w:cstheme="majorHAnsi"/>
                      <w:color w:val="000000"/>
                      <w:lang w:eastAsia="de-DE"/>
                    </w:rPr>
                  </w:rPrChange>
                </w:rPr>
                <w:delText>84.6</w:delText>
              </w:r>
              <w:bookmarkStart w:id="3919" w:name="_Toc92186897"/>
              <w:bookmarkStart w:id="3920" w:name="_Toc92187589"/>
              <w:bookmarkStart w:id="3921" w:name="_Toc92188281"/>
              <w:bookmarkStart w:id="3922" w:name="_Toc92188971"/>
              <w:bookmarkStart w:id="3923" w:name="_Toc92189626"/>
              <w:bookmarkStart w:id="3924" w:name="_Toc92190282"/>
              <w:bookmarkStart w:id="3925" w:name="_Toc92190938"/>
              <w:bookmarkEnd w:id="3919"/>
              <w:bookmarkEnd w:id="3920"/>
              <w:bookmarkEnd w:id="3921"/>
              <w:bookmarkEnd w:id="3922"/>
              <w:bookmarkEnd w:id="3923"/>
              <w:bookmarkEnd w:id="3924"/>
              <w:bookmarkEnd w:id="3925"/>
            </w:del>
          </w:p>
        </w:tc>
        <w:tc>
          <w:tcPr>
            <w:tcW w:w="1349" w:type="dxa"/>
            <w:tcBorders>
              <w:top w:val="nil"/>
              <w:left w:val="nil"/>
              <w:bottom w:val="single" w:sz="4" w:space="0" w:color="000000"/>
              <w:right w:val="single" w:sz="4" w:space="0" w:color="000000"/>
            </w:tcBorders>
            <w:shd w:val="clear" w:color="000000" w:fill="A9D08E"/>
            <w:noWrap/>
            <w:vAlign w:val="bottom"/>
            <w:hideMark/>
          </w:tcPr>
          <w:p w14:paraId="7616E250" w14:textId="6B288950" w:rsidR="00067C6D" w:rsidRPr="00F86424" w:rsidDel="002739DA" w:rsidRDefault="00067C6D" w:rsidP="003228B4">
            <w:pPr>
              <w:numPr>
                <w:ilvl w:val="0"/>
                <w:numId w:val="47"/>
              </w:numPr>
              <w:spacing w:after="0" w:line="240" w:lineRule="auto"/>
              <w:jc w:val="center"/>
              <w:rPr>
                <w:del w:id="3926" w:author="anna.resch88@gmail.com" w:date="2022-01-03T16:08:00Z"/>
                <w:rFonts w:asciiTheme="majorHAnsi" w:eastAsia="Times New Roman" w:hAnsiTheme="majorHAnsi" w:cstheme="majorHAnsi"/>
                <w:color w:val="000000"/>
                <w:lang w:val="en-US" w:eastAsia="de-DE"/>
                <w:rPrChange w:id="3927" w:author="anna.resch88@gmail.com" w:date="2022-01-04T09:34:00Z">
                  <w:rPr>
                    <w:del w:id="3928" w:author="anna.resch88@gmail.com" w:date="2022-01-03T16:08:00Z"/>
                    <w:rFonts w:asciiTheme="majorHAnsi" w:eastAsia="Times New Roman" w:hAnsiTheme="majorHAnsi" w:cstheme="majorHAnsi"/>
                    <w:color w:val="000000"/>
                    <w:lang w:eastAsia="de-DE"/>
                  </w:rPr>
                </w:rPrChange>
              </w:rPr>
            </w:pPr>
            <w:del w:id="3929" w:author="anna.resch88@gmail.com" w:date="2022-01-03T16:08:00Z">
              <w:r w:rsidRPr="00F86424" w:rsidDel="002739DA">
                <w:rPr>
                  <w:rFonts w:asciiTheme="majorHAnsi" w:eastAsia="Times New Roman" w:hAnsiTheme="majorHAnsi" w:cstheme="majorHAnsi"/>
                  <w:color w:val="000000"/>
                  <w:lang w:val="en-US" w:eastAsia="de-DE"/>
                  <w:rPrChange w:id="3930" w:author="anna.resch88@gmail.com" w:date="2022-01-04T09:34:00Z">
                    <w:rPr>
                      <w:rFonts w:asciiTheme="majorHAnsi" w:eastAsia="Times New Roman" w:hAnsiTheme="majorHAnsi" w:cstheme="majorHAnsi"/>
                      <w:color w:val="000000"/>
                      <w:lang w:eastAsia="de-DE"/>
                    </w:rPr>
                  </w:rPrChange>
                </w:rPr>
                <w:delText>15</w:delText>
              </w:r>
              <w:bookmarkStart w:id="3931" w:name="_Toc92186898"/>
              <w:bookmarkStart w:id="3932" w:name="_Toc92187590"/>
              <w:bookmarkStart w:id="3933" w:name="_Toc92188282"/>
              <w:bookmarkStart w:id="3934" w:name="_Toc92188972"/>
              <w:bookmarkStart w:id="3935" w:name="_Toc92189627"/>
              <w:bookmarkStart w:id="3936" w:name="_Toc92190283"/>
              <w:bookmarkStart w:id="3937" w:name="_Toc92190939"/>
              <w:bookmarkEnd w:id="3931"/>
              <w:bookmarkEnd w:id="3932"/>
              <w:bookmarkEnd w:id="3933"/>
              <w:bookmarkEnd w:id="3934"/>
              <w:bookmarkEnd w:id="3935"/>
              <w:bookmarkEnd w:id="3936"/>
              <w:bookmarkEnd w:id="3937"/>
            </w:del>
          </w:p>
        </w:tc>
        <w:tc>
          <w:tcPr>
            <w:tcW w:w="892" w:type="dxa"/>
            <w:tcBorders>
              <w:top w:val="nil"/>
              <w:left w:val="nil"/>
              <w:bottom w:val="single" w:sz="4" w:space="0" w:color="000000"/>
              <w:right w:val="single" w:sz="4" w:space="0" w:color="000000"/>
            </w:tcBorders>
            <w:shd w:val="clear" w:color="000000" w:fill="A9D08E"/>
            <w:noWrap/>
            <w:vAlign w:val="bottom"/>
            <w:hideMark/>
          </w:tcPr>
          <w:p w14:paraId="66F5195C" w14:textId="6EABE824" w:rsidR="00067C6D" w:rsidRPr="00F86424" w:rsidDel="002739DA" w:rsidRDefault="00067C6D" w:rsidP="003228B4">
            <w:pPr>
              <w:numPr>
                <w:ilvl w:val="0"/>
                <w:numId w:val="47"/>
              </w:numPr>
              <w:spacing w:after="0" w:line="240" w:lineRule="auto"/>
              <w:jc w:val="center"/>
              <w:rPr>
                <w:del w:id="3938" w:author="anna.resch88@gmail.com" w:date="2022-01-03T16:08:00Z"/>
                <w:rFonts w:asciiTheme="majorHAnsi" w:eastAsia="Times New Roman" w:hAnsiTheme="majorHAnsi" w:cstheme="majorHAnsi"/>
                <w:color w:val="000000"/>
                <w:lang w:val="en-US" w:eastAsia="de-DE"/>
                <w:rPrChange w:id="3939" w:author="anna.resch88@gmail.com" w:date="2022-01-04T09:34:00Z">
                  <w:rPr>
                    <w:del w:id="3940" w:author="anna.resch88@gmail.com" w:date="2022-01-03T16:08:00Z"/>
                    <w:rFonts w:asciiTheme="majorHAnsi" w:eastAsia="Times New Roman" w:hAnsiTheme="majorHAnsi" w:cstheme="majorHAnsi"/>
                    <w:color w:val="000000"/>
                    <w:lang w:eastAsia="de-DE"/>
                  </w:rPr>
                </w:rPrChange>
              </w:rPr>
            </w:pPr>
            <w:del w:id="3941" w:author="anna.resch88@gmail.com" w:date="2022-01-03T16:08:00Z">
              <w:r w:rsidRPr="00F86424" w:rsidDel="002739DA">
                <w:rPr>
                  <w:rFonts w:asciiTheme="majorHAnsi" w:eastAsia="Times New Roman" w:hAnsiTheme="majorHAnsi" w:cstheme="majorHAnsi"/>
                  <w:color w:val="000000"/>
                  <w:lang w:val="en-US" w:eastAsia="de-DE"/>
                  <w:rPrChange w:id="3942" w:author="anna.resch88@gmail.com" w:date="2022-01-04T09:34:00Z">
                    <w:rPr>
                      <w:rFonts w:asciiTheme="majorHAnsi" w:eastAsia="Times New Roman" w:hAnsiTheme="majorHAnsi" w:cstheme="majorHAnsi"/>
                      <w:color w:val="000000"/>
                      <w:lang w:eastAsia="de-DE"/>
                    </w:rPr>
                  </w:rPrChange>
                </w:rPr>
                <w:delText>79.31</w:delText>
              </w:r>
              <w:bookmarkStart w:id="3943" w:name="_Toc92186899"/>
              <w:bookmarkStart w:id="3944" w:name="_Toc92187591"/>
              <w:bookmarkStart w:id="3945" w:name="_Toc92188283"/>
              <w:bookmarkStart w:id="3946" w:name="_Toc92188973"/>
              <w:bookmarkStart w:id="3947" w:name="_Toc92189628"/>
              <w:bookmarkStart w:id="3948" w:name="_Toc92190284"/>
              <w:bookmarkStart w:id="3949" w:name="_Toc92190940"/>
              <w:bookmarkEnd w:id="3943"/>
              <w:bookmarkEnd w:id="3944"/>
              <w:bookmarkEnd w:id="3945"/>
              <w:bookmarkEnd w:id="3946"/>
              <w:bookmarkEnd w:id="3947"/>
              <w:bookmarkEnd w:id="3948"/>
              <w:bookmarkEnd w:id="3949"/>
            </w:del>
          </w:p>
        </w:tc>
        <w:tc>
          <w:tcPr>
            <w:tcW w:w="743" w:type="dxa"/>
            <w:tcBorders>
              <w:top w:val="nil"/>
              <w:left w:val="nil"/>
              <w:bottom w:val="single" w:sz="4" w:space="0" w:color="000000"/>
              <w:right w:val="nil"/>
            </w:tcBorders>
            <w:shd w:val="clear" w:color="000000" w:fill="A9D08E"/>
            <w:noWrap/>
            <w:vAlign w:val="bottom"/>
            <w:hideMark/>
          </w:tcPr>
          <w:p w14:paraId="63DAD9D4" w14:textId="11A9A4A1" w:rsidR="00067C6D" w:rsidRPr="00F86424" w:rsidDel="002739DA" w:rsidRDefault="00067C6D" w:rsidP="003228B4">
            <w:pPr>
              <w:numPr>
                <w:ilvl w:val="0"/>
                <w:numId w:val="47"/>
              </w:numPr>
              <w:spacing w:after="0" w:line="240" w:lineRule="auto"/>
              <w:jc w:val="center"/>
              <w:rPr>
                <w:del w:id="3950" w:author="anna.resch88@gmail.com" w:date="2022-01-03T16:08:00Z"/>
                <w:rFonts w:asciiTheme="majorHAnsi" w:eastAsia="Times New Roman" w:hAnsiTheme="majorHAnsi" w:cstheme="majorHAnsi"/>
                <w:color w:val="000000"/>
                <w:lang w:val="en-US" w:eastAsia="de-DE"/>
                <w:rPrChange w:id="3951" w:author="anna.resch88@gmail.com" w:date="2022-01-04T09:34:00Z">
                  <w:rPr>
                    <w:del w:id="3952" w:author="anna.resch88@gmail.com" w:date="2022-01-03T16:08:00Z"/>
                    <w:rFonts w:asciiTheme="majorHAnsi" w:eastAsia="Times New Roman" w:hAnsiTheme="majorHAnsi" w:cstheme="majorHAnsi"/>
                    <w:color w:val="000000"/>
                    <w:lang w:eastAsia="de-DE"/>
                  </w:rPr>
                </w:rPrChange>
              </w:rPr>
            </w:pPr>
            <w:del w:id="3953" w:author="anna.resch88@gmail.com" w:date="2022-01-03T16:08:00Z">
              <w:r w:rsidRPr="00F86424" w:rsidDel="002739DA">
                <w:rPr>
                  <w:rFonts w:asciiTheme="majorHAnsi" w:eastAsia="Times New Roman" w:hAnsiTheme="majorHAnsi" w:cstheme="majorHAnsi"/>
                  <w:color w:val="000000"/>
                  <w:lang w:val="en-US" w:eastAsia="de-DE"/>
                  <w:rPrChange w:id="3954" w:author="anna.resch88@gmail.com" w:date="2022-01-04T09:34:00Z">
                    <w:rPr>
                      <w:rFonts w:asciiTheme="majorHAnsi" w:eastAsia="Times New Roman" w:hAnsiTheme="majorHAnsi" w:cstheme="majorHAnsi"/>
                      <w:color w:val="000000"/>
                      <w:lang w:eastAsia="de-DE"/>
                    </w:rPr>
                  </w:rPrChange>
                </w:rPr>
                <w:delText>3.88</w:delText>
              </w:r>
              <w:bookmarkStart w:id="3955" w:name="_Toc92186900"/>
              <w:bookmarkStart w:id="3956" w:name="_Toc92187592"/>
              <w:bookmarkStart w:id="3957" w:name="_Toc92188284"/>
              <w:bookmarkStart w:id="3958" w:name="_Toc92188974"/>
              <w:bookmarkStart w:id="3959" w:name="_Toc92189629"/>
              <w:bookmarkStart w:id="3960" w:name="_Toc92190285"/>
              <w:bookmarkStart w:id="3961" w:name="_Toc92190941"/>
              <w:bookmarkEnd w:id="3955"/>
              <w:bookmarkEnd w:id="3956"/>
              <w:bookmarkEnd w:id="3957"/>
              <w:bookmarkEnd w:id="3958"/>
              <w:bookmarkEnd w:id="3959"/>
              <w:bookmarkEnd w:id="3960"/>
              <w:bookmarkEnd w:id="3961"/>
            </w:del>
          </w:p>
        </w:tc>
        <w:tc>
          <w:tcPr>
            <w:tcW w:w="989" w:type="dxa"/>
            <w:tcBorders>
              <w:top w:val="nil"/>
              <w:left w:val="single" w:sz="4" w:space="0" w:color="auto"/>
              <w:bottom w:val="nil"/>
              <w:right w:val="single" w:sz="4" w:space="0" w:color="auto"/>
            </w:tcBorders>
            <w:shd w:val="clear" w:color="000000" w:fill="A9D08E"/>
            <w:noWrap/>
            <w:vAlign w:val="bottom"/>
            <w:hideMark/>
          </w:tcPr>
          <w:p w14:paraId="5DE37A12" w14:textId="692CC940" w:rsidR="00067C6D" w:rsidRPr="00F86424" w:rsidDel="002739DA" w:rsidRDefault="00067C6D" w:rsidP="003228B4">
            <w:pPr>
              <w:numPr>
                <w:ilvl w:val="0"/>
                <w:numId w:val="47"/>
              </w:numPr>
              <w:spacing w:after="0" w:line="240" w:lineRule="auto"/>
              <w:jc w:val="center"/>
              <w:rPr>
                <w:del w:id="3962" w:author="anna.resch88@gmail.com" w:date="2022-01-03T16:08:00Z"/>
                <w:rFonts w:asciiTheme="majorHAnsi" w:eastAsia="Times New Roman" w:hAnsiTheme="majorHAnsi" w:cstheme="majorHAnsi"/>
                <w:color w:val="000000"/>
                <w:lang w:val="en-US" w:eastAsia="de-DE"/>
                <w:rPrChange w:id="3963" w:author="anna.resch88@gmail.com" w:date="2022-01-04T09:34:00Z">
                  <w:rPr>
                    <w:del w:id="3964" w:author="anna.resch88@gmail.com" w:date="2022-01-03T16:08:00Z"/>
                    <w:rFonts w:asciiTheme="majorHAnsi" w:eastAsia="Times New Roman" w:hAnsiTheme="majorHAnsi" w:cstheme="majorHAnsi"/>
                    <w:color w:val="000000"/>
                    <w:lang w:eastAsia="de-DE"/>
                  </w:rPr>
                </w:rPrChange>
              </w:rPr>
            </w:pPr>
            <w:del w:id="3965" w:author="anna.resch88@gmail.com" w:date="2022-01-03T16:08:00Z">
              <w:r w:rsidRPr="00F86424" w:rsidDel="002739DA">
                <w:rPr>
                  <w:rFonts w:asciiTheme="majorHAnsi" w:eastAsia="Times New Roman" w:hAnsiTheme="majorHAnsi" w:cstheme="majorHAnsi"/>
                  <w:color w:val="000000"/>
                  <w:lang w:val="en-US" w:eastAsia="de-DE"/>
                  <w:rPrChange w:id="3966" w:author="anna.resch88@gmail.com" w:date="2022-01-04T09:34:00Z">
                    <w:rPr>
                      <w:rFonts w:asciiTheme="majorHAnsi" w:eastAsia="Times New Roman" w:hAnsiTheme="majorHAnsi" w:cstheme="majorHAnsi"/>
                      <w:color w:val="000000"/>
                      <w:lang w:eastAsia="de-DE"/>
                    </w:rPr>
                  </w:rPrChange>
                </w:rPr>
                <w:delText>70.46</w:delText>
              </w:r>
              <w:bookmarkStart w:id="3967" w:name="_Toc92186901"/>
              <w:bookmarkStart w:id="3968" w:name="_Toc92187593"/>
              <w:bookmarkStart w:id="3969" w:name="_Toc92188285"/>
              <w:bookmarkStart w:id="3970" w:name="_Toc92188975"/>
              <w:bookmarkStart w:id="3971" w:name="_Toc92189630"/>
              <w:bookmarkStart w:id="3972" w:name="_Toc92190286"/>
              <w:bookmarkStart w:id="3973" w:name="_Toc92190942"/>
              <w:bookmarkEnd w:id="3967"/>
              <w:bookmarkEnd w:id="3968"/>
              <w:bookmarkEnd w:id="3969"/>
              <w:bookmarkEnd w:id="3970"/>
              <w:bookmarkEnd w:id="3971"/>
              <w:bookmarkEnd w:id="3972"/>
              <w:bookmarkEnd w:id="3973"/>
            </w:del>
          </w:p>
        </w:tc>
        <w:tc>
          <w:tcPr>
            <w:tcW w:w="898" w:type="dxa"/>
            <w:tcBorders>
              <w:top w:val="nil"/>
              <w:left w:val="nil"/>
              <w:bottom w:val="nil"/>
              <w:right w:val="single" w:sz="4" w:space="0" w:color="auto"/>
            </w:tcBorders>
            <w:shd w:val="clear" w:color="000000" w:fill="A9D08E"/>
            <w:noWrap/>
            <w:vAlign w:val="bottom"/>
            <w:hideMark/>
          </w:tcPr>
          <w:p w14:paraId="7ACEFF7E" w14:textId="66EA4FB8" w:rsidR="00067C6D" w:rsidRPr="00F86424" w:rsidDel="002739DA" w:rsidRDefault="00067C6D" w:rsidP="003228B4">
            <w:pPr>
              <w:numPr>
                <w:ilvl w:val="0"/>
                <w:numId w:val="47"/>
              </w:numPr>
              <w:spacing w:after="0" w:line="240" w:lineRule="auto"/>
              <w:jc w:val="center"/>
              <w:rPr>
                <w:del w:id="3974" w:author="anna.resch88@gmail.com" w:date="2022-01-03T16:08:00Z"/>
                <w:rFonts w:asciiTheme="majorHAnsi" w:eastAsia="Times New Roman" w:hAnsiTheme="majorHAnsi" w:cstheme="majorHAnsi"/>
                <w:color w:val="000000"/>
                <w:lang w:val="en-US" w:eastAsia="de-DE"/>
                <w:rPrChange w:id="3975" w:author="anna.resch88@gmail.com" w:date="2022-01-04T09:34:00Z">
                  <w:rPr>
                    <w:del w:id="3976" w:author="anna.resch88@gmail.com" w:date="2022-01-03T16:08:00Z"/>
                    <w:rFonts w:asciiTheme="majorHAnsi" w:eastAsia="Times New Roman" w:hAnsiTheme="majorHAnsi" w:cstheme="majorHAnsi"/>
                    <w:color w:val="000000"/>
                    <w:lang w:eastAsia="de-DE"/>
                  </w:rPr>
                </w:rPrChange>
              </w:rPr>
            </w:pPr>
            <w:del w:id="3977" w:author="anna.resch88@gmail.com" w:date="2022-01-03T16:08:00Z">
              <w:r w:rsidRPr="00F86424" w:rsidDel="002739DA">
                <w:rPr>
                  <w:rFonts w:asciiTheme="majorHAnsi" w:eastAsia="Times New Roman" w:hAnsiTheme="majorHAnsi" w:cstheme="majorHAnsi"/>
                  <w:color w:val="000000"/>
                  <w:lang w:val="en-US" w:eastAsia="de-DE"/>
                  <w:rPrChange w:id="3978" w:author="anna.resch88@gmail.com" w:date="2022-01-04T09:34:00Z">
                    <w:rPr>
                      <w:rFonts w:asciiTheme="majorHAnsi" w:eastAsia="Times New Roman" w:hAnsiTheme="majorHAnsi" w:cstheme="majorHAnsi"/>
                      <w:color w:val="000000"/>
                      <w:lang w:eastAsia="de-DE"/>
                    </w:rPr>
                  </w:rPrChange>
                </w:rPr>
                <w:delText>42.09</w:delText>
              </w:r>
              <w:bookmarkStart w:id="3979" w:name="_Toc92186902"/>
              <w:bookmarkStart w:id="3980" w:name="_Toc92187594"/>
              <w:bookmarkStart w:id="3981" w:name="_Toc92188286"/>
              <w:bookmarkStart w:id="3982" w:name="_Toc92188976"/>
              <w:bookmarkStart w:id="3983" w:name="_Toc92189631"/>
              <w:bookmarkStart w:id="3984" w:name="_Toc92190287"/>
              <w:bookmarkStart w:id="3985" w:name="_Toc92190943"/>
              <w:bookmarkEnd w:id="3979"/>
              <w:bookmarkEnd w:id="3980"/>
              <w:bookmarkEnd w:id="3981"/>
              <w:bookmarkEnd w:id="3982"/>
              <w:bookmarkEnd w:id="3983"/>
              <w:bookmarkEnd w:id="3984"/>
              <w:bookmarkEnd w:id="3985"/>
            </w:del>
          </w:p>
        </w:tc>
        <w:bookmarkStart w:id="3986" w:name="_Toc92186903"/>
        <w:bookmarkStart w:id="3987" w:name="_Toc92187595"/>
        <w:bookmarkStart w:id="3988" w:name="_Toc92188287"/>
        <w:bookmarkStart w:id="3989" w:name="_Toc92188977"/>
        <w:bookmarkStart w:id="3990" w:name="_Toc92189632"/>
        <w:bookmarkStart w:id="3991" w:name="_Toc92190288"/>
        <w:bookmarkStart w:id="3992" w:name="_Toc92190944"/>
        <w:bookmarkEnd w:id="3986"/>
        <w:bookmarkEnd w:id="3987"/>
        <w:bookmarkEnd w:id="3988"/>
        <w:bookmarkEnd w:id="3989"/>
        <w:bookmarkEnd w:id="3990"/>
        <w:bookmarkEnd w:id="3991"/>
        <w:bookmarkEnd w:id="3992"/>
      </w:tr>
      <w:tr w:rsidR="00067C6D" w:rsidRPr="009E3BE9" w:rsidDel="002739DA" w14:paraId="272EC6C6" w14:textId="279855C6" w:rsidTr="00D830B0">
        <w:trPr>
          <w:trHeight w:val="300"/>
          <w:del w:id="3993"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A9D08E"/>
            <w:vAlign w:val="bottom"/>
            <w:hideMark/>
          </w:tcPr>
          <w:p w14:paraId="316097B5" w14:textId="3D31271B" w:rsidR="00067C6D" w:rsidRPr="00F86424" w:rsidDel="002739DA" w:rsidRDefault="00067C6D" w:rsidP="003228B4">
            <w:pPr>
              <w:numPr>
                <w:ilvl w:val="0"/>
                <w:numId w:val="47"/>
              </w:numPr>
              <w:spacing w:after="0" w:line="240" w:lineRule="auto"/>
              <w:jc w:val="both"/>
              <w:rPr>
                <w:del w:id="3994" w:author="anna.resch88@gmail.com" w:date="2022-01-03T16:08:00Z"/>
                <w:rFonts w:asciiTheme="majorHAnsi" w:eastAsia="Times New Roman" w:hAnsiTheme="majorHAnsi" w:cstheme="majorHAnsi"/>
                <w:color w:val="000000"/>
                <w:lang w:val="en-US" w:eastAsia="de-DE"/>
                <w:rPrChange w:id="3995" w:author="anna.resch88@gmail.com" w:date="2022-01-04T09:34:00Z">
                  <w:rPr>
                    <w:del w:id="3996" w:author="anna.resch88@gmail.com" w:date="2022-01-03T16:08:00Z"/>
                    <w:rFonts w:asciiTheme="majorHAnsi" w:eastAsia="Times New Roman" w:hAnsiTheme="majorHAnsi" w:cstheme="majorHAnsi"/>
                    <w:color w:val="000000"/>
                    <w:lang w:eastAsia="de-DE"/>
                  </w:rPr>
                </w:rPrChange>
              </w:rPr>
            </w:pPr>
            <w:del w:id="3997" w:author="anna.resch88@gmail.com" w:date="2022-01-03T16:08:00Z">
              <w:r w:rsidRPr="00F86424" w:rsidDel="002739DA">
                <w:rPr>
                  <w:rFonts w:asciiTheme="majorHAnsi" w:eastAsia="Times New Roman" w:hAnsiTheme="majorHAnsi" w:cstheme="majorHAnsi"/>
                  <w:color w:val="000000"/>
                  <w:lang w:val="en-US" w:eastAsia="de-DE"/>
                  <w:rPrChange w:id="3998" w:author="anna.resch88@gmail.com" w:date="2022-01-04T09:34:00Z">
                    <w:rPr>
                      <w:rFonts w:asciiTheme="majorHAnsi" w:eastAsia="Times New Roman" w:hAnsiTheme="majorHAnsi" w:cstheme="majorHAnsi"/>
                      <w:color w:val="000000"/>
                      <w:lang w:eastAsia="de-DE"/>
                    </w:rPr>
                  </w:rPrChange>
                </w:rPr>
                <w:delText>ULD-V80-ULD, sample 3</w:delText>
              </w:r>
              <w:bookmarkStart w:id="3999" w:name="_Toc92186904"/>
              <w:bookmarkStart w:id="4000" w:name="_Toc92187596"/>
              <w:bookmarkStart w:id="4001" w:name="_Toc92188288"/>
              <w:bookmarkStart w:id="4002" w:name="_Toc92188978"/>
              <w:bookmarkStart w:id="4003" w:name="_Toc92189633"/>
              <w:bookmarkStart w:id="4004" w:name="_Toc92190289"/>
              <w:bookmarkStart w:id="4005" w:name="_Toc92190945"/>
              <w:bookmarkEnd w:id="3999"/>
              <w:bookmarkEnd w:id="4000"/>
              <w:bookmarkEnd w:id="4001"/>
              <w:bookmarkEnd w:id="4002"/>
              <w:bookmarkEnd w:id="4003"/>
              <w:bookmarkEnd w:id="4004"/>
              <w:bookmarkEnd w:id="4005"/>
            </w:del>
          </w:p>
        </w:tc>
        <w:tc>
          <w:tcPr>
            <w:tcW w:w="859" w:type="dxa"/>
            <w:tcBorders>
              <w:top w:val="nil"/>
              <w:left w:val="nil"/>
              <w:bottom w:val="single" w:sz="8" w:space="0" w:color="auto"/>
              <w:right w:val="single" w:sz="4" w:space="0" w:color="000000"/>
            </w:tcBorders>
            <w:shd w:val="clear" w:color="000000" w:fill="A9D08E"/>
            <w:noWrap/>
            <w:vAlign w:val="bottom"/>
            <w:hideMark/>
          </w:tcPr>
          <w:p w14:paraId="61A8D531" w14:textId="6127FC49" w:rsidR="00067C6D" w:rsidRPr="00F86424" w:rsidDel="002739DA" w:rsidRDefault="00067C6D" w:rsidP="003228B4">
            <w:pPr>
              <w:numPr>
                <w:ilvl w:val="0"/>
                <w:numId w:val="47"/>
              </w:numPr>
              <w:spacing w:after="0" w:line="240" w:lineRule="auto"/>
              <w:jc w:val="center"/>
              <w:rPr>
                <w:del w:id="4006" w:author="anna.resch88@gmail.com" w:date="2022-01-03T16:08:00Z"/>
                <w:rFonts w:asciiTheme="majorHAnsi" w:eastAsia="Times New Roman" w:hAnsiTheme="majorHAnsi" w:cstheme="majorHAnsi"/>
                <w:color w:val="000000"/>
                <w:lang w:val="en-US" w:eastAsia="de-DE"/>
                <w:rPrChange w:id="4007" w:author="anna.resch88@gmail.com" w:date="2022-01-04T09:34:00Z">
                  <w:rPr>
                    <w:del w:id="4008" w:author="anna.resch88@gmail.com" w:date="2022-01-03T16:08:00Z"/>
                    <w:rFonts w:asciiTheme="majorHAnsi" w:eastAsia="Times New Roman" w:hAnsiTheme="majorHAnsi" w:cstheme="majorHAnsi"/>
                    <w:color w:val="000000"/>
                    <w:lang w:eastAsia="de-DE"/>
                  </w:rPr>
                </w:rPrChange>
              </w:rPr>
            </w:pPr>
            <w:del w:id="4009" w:author="anna.resch88@gmail.com" w:date="2022-01-03T16:08:00Z">
              <w:r w:rsidRPr="00F86424" w:rsidDel="002739DA">
                <w:rPr>
                  <w:rFonts w:asciiTheme="majorHAnsi" w:eastAsia="Times New Roman" w:hAnsiTheme="majorHAnsi" w:cstheme="majorHAnsi"/>
                  <w:color w:val="000000"/>
                  <w:lang w:val="en-US" w:eastAsia="de-DE"/>
                  <w:rPrChange w:id="4010" w:author="anna.resch88@gmail.com" w:date="2022-01-04T09:34:00Z">
                    <w:rPr>
                      <w:rFonts w:asciiTheme="majorHAnsi" w:eastAsia="Times New Roman" w:hAnsiTheme="majorHAnsi" w:cstheme="majorHAnsi"/>
                      <w:color w:val="000000"/>
                      <w:lang w:eastAsia="de-DE"/>
                    </w:rPr>
                  </w:rPrChange>
                </w:rPr>
                <w:delText>20%</w:delText>
              </w:r>
              <w:bookmarkStart w:id="4011" w:name="_Toc92186905"/>
              <w:bookmarkStart w:id="4012" w:name="_Toc92187597"/>
              <w:bookmarkStart w:id="4013" w:name="_Toc92188289"/>
              <w:bookmarkStart w:id="4014" w:name="_Toc92188979"/>
              <w:bookmarkStart w:id="4015" w:name="_Toc92189634"/>
              <w:bookmarkStart w:id="4016" w:name="_Toc92190290"/>
              <w:bookmarkStart w:id="4017" w:name="_Toc92190946"/>
              <w:bookmarkEnd w:id="4011"/>
              <w:bookmarkEnd w:id="4012"/>
              <w:bookmarkEnd w:id="4013"/>
              <w:bookmarkEnd w:id="4014"/>
              <w:bookmarkEnd w:id="4015"/>
              <w:bookmarkEnd w:id="4016"/>
              <w:bookmarkEnd w:id="4017"/>
            </w:del>
          </w:p>
        </w:tc>
        <w:tc>
          <w:tcPr>
            <w:tcW w:w="937" w:type="dxa"/>
            <w:tcBorders>
              <w:top w:val="nil"/>
              <w:left w:val="nil"/>
              <w:bottom w:val="single" w:sz="8" w:space="0" w:color="auto"/>
              <w:right w:val="single" w:sz="4" w:space="0" w:color="000000"/>
            </w:tcBorders>
            <w:shd w:val="clear" w:color="000000" w:fill="A9D08E"/>
            <w:noWrap/>
            <w:vAlign w:val="bottom"/>
            <w:hideMark/>
          </w:tcPr>
          <w:p w14:paraId="25079BDC" w14:textId="4DAD07C3" w:rsidR="00067C6D" w:rsidRPr="00F86424" w:rsidDel="002739DA" w:rsidRDefault="00067C6D" w:rsidP="003228B4">
            <w:pPr>
              <w:numPr>
                <w:ilvl w:val="0"/>
                <w:numId w:val="47"/>
              </w:numPr>
              <w:spacing w:after="0" w:line="240" w:lineRule="auto"/>
              <w:jc w:val="center"/>
              <w:rPr>
                <w:del w:id="4018" w:author="anna.resch88@gmail.com" w:date="2022-01-03T16:08:00Z"/>
                <w:rFonts w:asciiTheme="majorHAnsi" w:eastAsia="Times New Roman" w:hAnsiTheme="majorHAnsi" w:cstheme="majorHAnsi"/>
                <w:color w:val="000000"/>
                <w:lang w:val="en-US" w:eastAsia="de-DE"/>
                <w:rPrChange w:id="4019" w:author="anna.resch88@gmail.com" w:date="2022-01-04T09:34:00Z">
                  <w:rPr>
                    <w:del w:id="4020" w:author="anna.resch88@gmail.com" w:date="2022-01-03T16:08:00Z"/>
                    <w:rFonts w:asciiTheme="majorHAnsi" w:eastAsia="Times New Roman" w:hAnsiTheme="majorHAnsi" w:cstheme="majorHAnsi"/>
                    <w:color w:val="000000"/>
                    <w:lang w:eastAsia="de-DE"/>
                  </w:rPr>
                </w:rPrChange>
              </w:rPr>
            </w:pPr>
            <w:del w:id="4021" w:author="anna.resch88@gmail.com" w:date="2022-01-03T16:08:00Z">
              <w:r w:rsidRPr="00F86424" w:rsidDel="002739DA">
                <w:rPr>
                  <w:rFonts w:asciiTheme="majorHAnsi" w:eastAsia="Times New Roman" w:hAnsiTheme="majorHAnsi" w:cstheme="majorHAnsi"/>
                  <w:color w:val="000000"/>
                  <w:lang w:val="en-US" w:eastAsia="de-DE"/>
                  <w:rPrChange w:id="4022" w:author="anna.resch88@gmail.com" w:date="2022-01-04T09:34:00Z">
                    <w:rPr>
                      <w:rFonts w:asciiTheme="majorHAnsi" w:eastAsia="Times New Roman" w:hAnsiTheme="majorHAnsi" w:cstheme="majorHAnsi"/>
                      <w:color w:val="000000"/>
                      <w:lang w:eastAsia="de-DE"/>
                    </w:rPr>
                  </w:rPrChange>
                </w:rPr>
                <w:delText>4M urea</w:delText>
              </w:r>
              <w:bookmarkStart w:id="4023" w:name="_Toc92186906"/>
              <w:bookmarkStart w:id="4024" w:name="_Toc92187598"/>
              <w:bookmarkStart w:id="4025" w:name="_Toc92188290"/>
              <w:bookmarkStart w:id="4026" w:name="_Toc92188980"/>
              <w:bookmarkStart w:id="4027" w:name="_Toc92189635"/>
              <w:bookmarkStart w:id="4028" w:name="_Toc92190291"/>
              <w:bookmarkStart w:id="4029" w:name="_Toc92190947"/>
              <w:bookmarkEnd w:id="4023"/>
              <w:bookmarkEnd w:id="4024"/>
              <w:bookmarkEnd w:id="4025"/>
              <w:bookmarkEnd w:id="4026"/>
              <w:bookmarkEnd w:id="4027"/>
              <w:bookmarkEnd w:id="4028"/>
              <w:bookmarkEnd w:id="4029"/>
            </w:del>
          </w:p>
        </w:tc>
        <w:tc>
          <w:tcPr>
            <w:tcW w:w="952" w:type="dxa"/>
            <w:tcBorders>
              <w:top w:val="nil"/>
              <w:left w:val="nil"/>
              <w:bottom w:val="single" w:sz="8" w:space="0" w:color="auto"/>
              <w:right w:val="single" w:sz="4" w:space="0" w:color="auto"/>
            </w:tcBorders>
            <w:shd w:val="clear" w:color="000000" w:fill="A9D08E"/>
            <w:noWrap/>
            <w:vAlign w:val="bottom"/>
            <w:hideMark/>
          </w:tcPr>
          <w:p w14:paraId="2FF2FF58" w14:textId="2F8AC692" w:rsidR="00067C6D" w:rsidRPr="00F86424" w:rsidDel="002739DA" w:rsidRDefault="00067C6D" w:rsidP="003228B4">
            <w:pPr>
              <w:numPr>
                <w:ilvl w:val="0"/>
                <w:numId w:val="47"/>
              </w:numPr>
              <w:spacing w:after="0" w:line="240" w:lineRule="auto"/>
              <w:jc w:val="center"/>
              <w:rPr>
                <w:del w:id="4030" w:author="anna.resch88@gmail.com" w:date="2022-01-03T16:08:00Z"/>
                <w:rFonts w:asciiTheme="majorHAnsi" w:eastAsia="Times New Roman" w:hAnsiTheme="majorHAnsi" w:cstheme="majorHAnsi"/>
                <w:color w:val="000000"/>
                <w:lang w:val="en-US" w:eastAsia="de-DE"/>
                <w:rPrChange w:id="4031" w:author="anna.resch88@gmail.com" w:date="2022-01-04T09:34:00Z">
                  <w:rPr>
                    <w:del w:id="4032" w:author="anna.resch88@gmail.com" w:date="2022-01-03T16:08:00Z"/>
                    <w:rFonts w:asciiTheme="majorHAnsi" w:eastAsia="Times New Roman" w:hAnsiTheme="majorHAnsi" w:cstheme="majorHAnsi"/>
                    <w:color w:val="000000"/>
                    <w:lang w:eastAsia="de-DE"/>
                  </w:rPr>
                </w:rPrChange>
              </w:rPr>
            </w:pPr>
            <w:del w:id="4033" w:author="anna.resch88@gmail.com" w:date="2022-01-03T16:08:00Z">
              <w:r w:rsidRPr="00F86424" w:rsidDel="002739DA">
                <w:rPr>
                  <w:rFonts w:asciiTheme="majorHAnsi" w:eastAsia="Times New Roman" w:hAnsiTheme="majorHAnsi" w:cstheme="majorHAnsi"/>
                  <w:color w:val="000000"/>
                  <w:lang w:val="en-US" w:eastAsia="de-DE"/>
                  <w:rPrChange w:id="4034" w:author="anna.resch88@gmail.com" w:date="2022-01-04T09:34:00Z">
                    <w:rPr>
                      <w:rFonts w:asciiTheme="majorHAnsi" w:eastAsia="Times New Roman" w:hAnsiTheme="majorHAnsi" w:cstheme="majorHAnsi"/>
                      <w:color w:val="000000"/>
                      <w:lang w:eastAsia="de-DE"/>
                    </w:rPr>
                  </w:rPrChange>
                </w:rPr>
                <w:delText>RF</w:delText>
              </w:r>
              <w:bookmarkStart w:id="4035" w:name="_Toc92186907"/>
              <w:bookmarkStart w:id="4036" w:name="_Toc92187599"/>
              <w:bookmarkStart w:id="4037" w:name="_Toc92188291"/>
              <w:bookmarkStart w:id="4038" w:name="_Toc92188981"/>
              <w:bookmarkStart w:id="4039" w:name="_Toc92189636"/>
              <w:bookmarkStart w:id="4040" w:name="_Toc92190292"/>
              <w:bookmarkStart w:id="4041" w:name="_Toc92190948"/>
              <w:bookmarkEnd w:id="4035"/>
              <w:bookmarkEnd w:id="4036"/>
              <w:bookmarkEnd w:id="4037"/>
              <w:bookmarkEnd w:id="4038"/>
              <w:bookmarkEnd w:id="4039"/>
              <w:bookmarkEnd w:id="4040"/>
              <w:bookmarkEnd w:id="4041"/>
            </w:del>
          </w:p>
        </w:tc>
        <w:tc>
          <w:tcPr>
            <w:tcW w:w="1081" w:type="dxa"/>
            <w:tcBorders>
              <w:top w:val="nil"/>
              <w:left w:val="nil"/>
              <w:bottom w:val="single" w:sz="4" w:space="0" w:color="000000"/>
              <w:right w:val="single" w:sz="4" w:space="0" w:color="000000"/>
            </w:tcBorders>
            <w:shd w:val="clear" w:color="000000" w:fill="A9D08E"/>
            <w:noWrap/>
            <w:vAlign w:val="bottom"/>
            <w:hideMark/>
          </w:tcPr>
          <w:p w14:paraId="183AA432" w14:textId="1CB494A5" w:rsidR="00067C6D" w:rsidRPr="00F86424" w:rsidDel="002739DA" w:rsidRDefault="00067C6D" w:rsidP="003228B4">
            <w:pPr>
              <w:numPr>
                <w:ilvl w:val="0"/>
                <w:numId w:val="47"/>
              </w:numPr>
              <w:spacing w:after="0" w:line="240" w:lineRule="auto"/>
              <w:jc w:val="center"/>
              <w:rPr>
                <w:del w:id="4042" w:author="anna.resch88@gmail.com" w:date="2022-01-03T16:08:00Z"/>
                <w:rFonts w:asciiTheme="majorHAnsi" w:eastAsia="Times New Roman" w:hAnsiTheme="majorHAnsi" w:cstheme="majorHAnsi"/>
                <w:color w:val="000000"/>
                <w:lang w:val="en-US" w:eastAsia="de-DE"/>
                <w:rPrChange w:id="4043" w:author="anna.resch88@gmail.com" w:date="2022-01-04T09:34:00Z">
                  <w:rPr>
                    <w:del w:id="4044" w:author="anna.resch88@gmail.com" w:date="2022-01-03T16:08:00Z"/>
                    <w:rFonts w:asciiTheme="majorHAnsi" w:eastAsia="Times New Roman" w:hAnsiTheme="majorHAnsi" w:cstheme="majorHAnsi"/>
                    <w:color w:val="000000"/>
                    <w:lang w:eastAsia="de-DE"/>
                  </w:rPr>
                </w:rPrChange>
              </w:rPr>
            </w:pPr>
            <w:del w:id="4045" w:author="anna.resch88@gmail.com" w:date="2022-01-03T16:08:00Z">
              <w:r w:rsidRPr="00F86424" w:rsidDel="002739DA">
                <w:rPr>
                  <w:rFonts w:asciiTheme="majorHAnsi" w:eastAsia="Times New Roman" w:hAnsiTheme="majorHAnsi" w:cstheme="majorHAnsi"/>
                  <w:color w:val="000000"/>
                  <w:lang w:val="en-US" w:eastAsia="de-DE"/>
                  <w:rPrChange w:id="4046" w:author="anna.resch88@gmail.com" w:date="2022-01-04T09:34:00Z">
                    <w:rPr>
                      <w:rFonts w:asciiTheme="majorHAnsi" w:eastAsia="Times New Roman" w:hAnsiTheme="majorHAnsi" w:cstheme="majorHAnsi"/>
                      <w:color w:val="000000"/>
                      <w:lang w:eastAsia="de-DE"/>
                    </w:rPr>
                  </w:rPrChange>
                </w:rPr>
                <w:delText>84.6</w:delText>
              </w:r>
              <w:bookmarkStart w:id="4047" w:name="_Toc92186908"/>
              <w:bookmarkStart w:id="4048" w:name="_Toc92187600"/>
              <w:bookmarkStart w:id="4049" w:name="_Toc92188292"/>
              <w:bookmarkStart w:id="4050" w:name="_Toc92188982"/>
              <w:bookmarkStart w:id="4051" w:name="_Toc92189637"/>
              <w:bookmarkStart w:id="4052" w:name="_Toc92190293"/>
              <w:bookmarkStart w:id="4053" w:name="_Toc92190949"/>
              <w:bookmarkEnd w:id="4047"/>
              <w:bookmarkEnd w:id="4048"/>
              <w:bookmarkEnd w:id="4049"/>
              <w:bookmarkEnd w:id="4050"/>
              <w:bookmarkEnd w:id="4051"/>
              <w:bookmarkEnd w:id="4052"/>
              <w:bookmarkEnd w:id="4053"/>
            </w:del>
          </w:p>
        </w:tc>
        <w:tc>
          <w:tcPr>
            <w:tcW w:w="1349" w:type="dxa"/>
            <w:tcBorders>
              <w:top w:val="nil"/>
              <w:left w:val="nil"/>
              <w:bottom w:val="single" w:sz="8" w:space="0" w:color="auto"/>
              <w:right w:val="single" w:sz="4" w:space="0" w:color="000000"/>
            </w:tcBorders>
            <w:shd w:val="clear" w:color="000000" w:fill="A9D08E"/>
            <w:noWrap/>
            <w:vAlign w:val="bottom"/>
            <w:hideMark/>
          </w:tcPr>
          <w:p w14:paraId="1CB9C1BF" w14:textId="4FC406F4" w:rsidR="00067C6D" w:rsidRPr="00F86424" w:rsidDel="002739DA" w:rsidRDefault="00067C6D" w:rsidP="003228B4">
            <w:pPr>
              <w:numPr>
                <w:ilvl w:val="0"/>
                <w:numId w:val="47"/>
              </w:numPr>
              <w:spacing w:after="0" w:line="240" w:lineRule="auto"/>
              <w:jc w:val="center"/>
              <w:rPr>
                <w:del w:id="4054" w:author="anna.resch88@gmail.com" w:date="2022-01-03T16:08:00Z"/>
                <w:rFonts w:asciiTheme="majorHAnsi" w:eastAsia="Times New Roman" w:hAnsiTheme="majorHAnsi" w:cstheme="majorHAnsi"/>
                <w:color w:val="000000"/>
                <w:lang w:val="en-US" w:eastAsia="de-DE"/>
                <w:rPrChange w:id="4055" w:author="anna.resch88@gmail.com" w:date="2022-01-04T09:34:00Z">
                  <w:rPr>
                    <w:del w:id="4056" w:author="anna.resch88@gmail.com" w:date="2022-01-03T16:08:00Z"/>
                    <w:rFonts w:asciiTheme="majorHAnsi" w:eastAsia="Times New Roman" w:hAnsiTheme="majorHAnsi" w:cstheme="majorHAnsi"/>
                    <w:color w:val="000000"/>
                    <w:lang w:eastAsia="de-DE"/>
                  </w:rPr>
                </w:rPrChange>
              </w:rPr>
            </w:pPr>
            <w:del w:id="4057" w:author="anna.resch88@gmail.com" w:date="2022-01-03T16:08:00Z">
              <w:r w:rsidRPr="00F86424" w:rsidDel="002739DA">
                <w:rPr>
                  <w:rFonts w:asciiTheme="majorHAnsi" w:eastAsia="Times New Roman" w:hAnsiTheme="majorHAnsi" w:cstheme="majorHAnsi"/>
                  <w:color w:val="000000"/>
                  <w:lang w:val="en-US" w:eastAsia="de-DE"/>
                  <w:rPrChange w:id="4058" w:author="anna.resch88@gmail.com" w:date="2022-01-04T09:34:00Z">
                    <w:rPr>
                      <w:rFonts w:asciiTheme="majorHAnsi" w:eastAsia="Times New Roman" w:hAnsiTheme="majorHAnsi" w:cstheme="majorHAnsi"/>
                      <w:color w:val="000000"/>
                      <w:lang w:eastAsia="de-DE"/>
                    </w:rPr>
                  </w:rPrChange>
                </w:rPr>
                <w:delText>15</w:delText>
              </w:r>
              <w:bookmarkStart w:id="4059" w:name="_Toc92186909"/>
              <w:bookmarkStart w:id="4060" w:name="_Toc92187601"/>
              <w:bookmarkStart w:id="4061" w:name="_Toc92188293"/>
              <w:bookmarkStart w:id="4062" w:name="_Toc92188983"/>
              <w:bookmarkStart w:id="4063" w:name="_Toc92189638"/>
              <w:bookmarkStart w:id="4064" w:name="_Toc92190294"/>
              <w:bookmarkStart w:id="4065" w:name="_Toc92190950"/>
              <w:bookmarkEnd w:id="4059"/>
              <w:bookmarkEnd w:id="4060"/>
              <w:bookmarkEnd w:id="4061"/>
              <w:bookmarkEnd w:id="4062"/>
              <w:bookmarkEnd w:id="4063"/>
              <w:bookmarkEnd w:id="4064"/>
              <w:bookmarkEnd w:id="4065"/>
            </w:del>
          </w:p>
        </w:tc>
        <w:tc>
          <w:tcPr>
            <w:tcW w:w="892" w:type="dxa"/>
            <w:tcBorders>
              <w:top w:val="nil"/>
              <w:left w:val="nil"/>
              <w:bottom w:val="single" w:sz="8" w:space="0" w:color="auto"/>
              <w:right w:val="single" w:sz="4" w:space="0" w:color="000000"/>
            </w:tcBorders>
            <w:shd w:val="clear" w:color="000000" w:fill="A9D08E"/>
            <w:noWrap/>
            <w:vAlign w:val="bottom"/>
            <w:hideMark/>
          </w:tcPr>
          <w:p w14:paraId="1D4A7CFA" w14:textId="24ACBDCA" w:rsidR="00067C6D" w:rsidRPr="00F86424" w:rsidDel="002739DA" w:rsidRDefault="00067C6D" w:rsidP="003228B4">
            <w:pPr>
              <w:numPr>
                <w:ilvl w:val="0"/>
                <w:numId w:val="47"/>
              </w:numPr>
              <w:spacing w:after="0" w:line="240" w:lineRule="auto"/>
              <w:jc w:val="center"/>
              <w:rPr>
                <w:del w:id="4066" w:author="anna.resch88@gmail.com" w:date="2022-01-03T16:08:00Z"/>
                <w:rFonts w:asciiTheme="majorHAnsi" w:eastAsia="Times New Roman" w:hAnsiTheme="majorHAnsi" w:cstheme="majorHAnsi"/>
                <w:color w:val="000000"/>
                <w:lang w:val="en-US" w:eastAsia="de-DE"/>
                <w:rPrChange w:id="4067" w:author="anna.resch88@gmail.com" w:date="2022-01-04T09:34:00Z">
                  <w:rPr>
                    <w:del w:id="4068" w:author="anna.resch88@gmail.com" w:date="2022-01-03T16:08:00Z"/>
                    <w:rFonts w:asciiTheme="majorHAnsi" w:eastAsia="Times New Roman" w:hAnsiTheme="majorHAnsi" w:cstheme="majorHAnsi"/>
                    <w:color w:val="000000"/>
                    <w:lang w:eastAsia="de-DE"/>
                  </w:rPr>
                </w:rPrChange>
              </w:rPr>
            </w:pPr>
            <w:del w:id="4069" w:author="anna.resch88@gmail.com" w:date="2022-01-03T16:08:00Z">
              <w:r w:rsidRPr="00F86424" w:rsidDel="002739DA">
                <w:rPr>
                  <w:rFonts w:asciiTheme="majorHAnsi" w:eastAsia="Times New Roman" w:hAnsiTheme="majorHAnsi" w:cstheme="majorHAnsi"/>
                  <w:color w:val="000000"/>
                  <w:lang w:val="en-US" w:eastAsia="de-DE"/>
                  <w:rPrChange w:id="4070" w:author="anna.resch88@gmail.com" w:date="2022-01-04T09:34:00Z">
                    <w:rPr>
                      <w:rFonts w:asciiTheme="majorHAnsi" w:eastAsia="Times New Roman" w:hAnsiTheme="majorHAnsi" w:cstheme="majorHAnsi"/>
                      <w:color w:val="000000"/>
                      <w:lang w:eastAsia="de-DE"/>
                    </w:rPr>
                  </w:rPrChange>
                </w:rPr>
                <w:delText>24.65</w:delText>
              </w:r>
              <w:bookmarkStart w:id="4071" w:name="_Toc92186910"/>
              <w:bookmarkStart w:id="4072" w:name="_Toc92187602"/>
              <w:bookmarkStart w:id="4073" w:name="_Toc92188294"/>
              <w:bookmarkStart w:id="4074" w:name="_Toc92188984"/>
              <w:bookmarkStart w:id="4075" w:name="_Toc92189639"/>
              <w:bookmarkStart w:id="4076" w:name="_Toc92190295"/>
              <w:bookmarkStart w:id="4077" w:name="_Toc92190951"/>
              <w:bookmarkEnd w:id="4071"/>
              <w:bookmarkEnd w:id="4072"/>
              <w:bookmarkEnd w:id="4073"/>
              <w:bookmarkEnd w:id="4074"/>
              <w:bookmarkEnd w:id="4075"/>
              <w:bookmarkEnd w:id="4076"/>
              <w:bookmarkEnd w:id="4077"/>
            </w:del>
          </w:p>
        </w:tc>
        <w:tc>
          <w:tcPr>
            <w:tcW w:w="743" w:type="dxa"/>
            <w:tcBorders>
              <w:top w:val="nil"/>
              <w:left w:val="nil"/>
              <w:bottom w:val="single" w:sz="8" w:space="0" w:color="auto"/>
              <w:right w:val="nil"/>
            </w:tcBorders>
            <w:shd w:val="clear" w:color="000000" w:fill="A9D08E"/>
            <w:noWrap/>
            <w:vAlign w:val="bottom"/>
            <w:hideMark/>
          </w:tcPr>
          <w:p w14:paraId="4DA94C53" w14:textId="33A3257D" w:rsidR="00067C6D" w:rsidRPr="00F86424" w:rsidDel="002739DA" w:rsidRDefault="00067C6D" w:rsidP="003228B4">
            <w:pPr>
              <w:numPr>
                <w:ilvl w:val="0"/>
                <w:numId w:val="47"/>
              </w:numPr>
              <w:spacing w:after="0" w:line="240" w:lineRule="auto"/>
              <w:jc w:val="center"/>
              <w:rPr>
                <w:del w:id="4078" w:author="anna.resch88@gmail.com" w:date="2022-01-03T16:08:00Z"/>
                <w:rFonts w:asciiTheme="majorHAnsi" w:eastAsia="Times New Roman" w:hAnsiTheme="majorHAnsi" w:cstheme="majorHAnsi"/>
                <w:color w:val="000000"/>
                <w:lang w:val="en-US" w:eastAsia="de-DE"/>
                <w:rPrChange w:id="4079" w:author="anna.resch88@gmail.com" w:date="2022-01-04T09:34:00Z">
                  <w:rPr>
                    <w:del w:id="4080" w:author="anna.resch88@gmail.com" w:date="2022-01-03T16:08:00Z"/>
                    <w:rFonts w:asciiTheme="majorHAnsi" w:eastAsia="Times New Roman" w:hAnsiTheme="majorHAnsi" w:cstheme="majorHAnsi"/>
                    <w:color w:val="000000"/>
                    <w:lang w:eastAsia="de-DE"/>
                  </w:rPr>
                </w:rPrChange>
              </w:rPr>
            </w:pPr>
            <w:del w:id="4081" w:author="anna.resch88@gmail.com" w:date="2022-01-03T16:08:00Z">
              <w:r w:rsidRPr="00F86424" w:rsidDel="002739DA">
                <w:rPr>
                  <w:rFonts w:asciiTheme="majorHAnsi" w:eastAsia="Times New Roman" w:hAnsiTheme="majorHAnsi" w:cstheme="majorHAnsi"/>
                  <w:color w:val="000000"/>
                  <w:lang w:val="en-US" w:eastAsia="de-DE"/>
                  <w:rPrChange w:id="4082" w:author="anna.resch88@gmail.com" w:date="2022-01-04T09:34:00Z">
                    <w:rPr>
                      <w:rFonts w:asciiTheme="majorHAnsi" w:eastAsia="Times New Roman" w:hAnsiTheme="majorHAnsi" w:cstheme="majorHAnsi"/>
                      <w:color w:val="000000"/>
                      <w:lang w:eastAsia="de-DE"/>
                    </w:rPr>
                  </w:rPrChange>
                </w:rPr>
                <w:delText>2.09</w:delText>
              </w:r>
              <w:bookmarkStart w:id="4083" w:name="_Toc92186911"/>
              <w:bookmarkStart w:id="4084" w:name="_Toc92187603"/>
              <w:bookmarkStart w:id="4085" w:name="_Toc92188295"/>
              <w:bookmarkStart w:id="4086" w:name="_Toc92188985"/>
              <w:bookmarkStart w:id="4087" w:name="_Toc92189640"/>
              <w:bookmarkStart w:id="4088" w:name="_Toc92190296"/>
              <w:bookmarkStart w:id="4089" w:name="_Toc92190952"/>
              <w:bookmarkEnd w:id="4083"/>
              <w:bookmarkEnd w:id="4084"/>
              <w:bookmarkEnd w:id="4085"/>
              <w:bookmarkEnd w:id="4086"/>
              <w:bookmarkEnd w:id="4087"/>
              <w:bookmarkEnd w:id="4088"/>
              <w:bookmarkEnd w:id="4089"/>
            </w:del>
          </w:p>
        </w:tc>
        <w:tc>
          <w:tcPr>
            <w:tcW w:w="989" w:type="dxa"/>
            <w:tcBorders>
              <w:top w:val="nil"/>
              <w:left w:val="single" w:sz="4" w:space="0" w:color="auto"/>
              <w:bottom w:val="single" w:sz="8" w:space="0" w:color="auto"/>
              <w:right w:val="single" w:sz="4" w:space="0" w:color="auto"/>
            </w:tcBorders>
            <w:shd w:val="clear" w:color="000000" w:fill="A9D08E"/>
            <w:noWrap/>
            <w:vAlign w:val="bottom"/>
            <w:hideMark/>
          </w:tcPr>
          <w:p w14:paraId="72E1ED42" w14:textId="14E1F29F" w:rsidR="00067C6D" w:rsidRPr="00F86424" w:rsidDel="002739DA" w:rsidRDefault="00067C6D" w:rsidP="003228B4">
            <w:pPr>
              <w:numPr>
                <w:ilvl w:val="0"/>
                <w:numId w:val="47"/>
              </w:numPr>
              <w:spacing w:after="0" w:line="240" w:lineRule="auto"/>
              <w:jc w:val="center"/>
              <w:rPr>
                <w:del w:id="4090" w:author="anna.resch88@gmail.com" w:date="2022-01-03T16:08:00Z"/>
                <w:rFonts w:asciiTheme="majorHAnsi" w:eastAsia="Times New Roman" w:hAnsiTheme="majorHAnsi" w:cstheme="majorHAnsi"/>
                <w:color w:val="FFFFFF"/>
                <w:lang w:val="en-US" w:eastAsia="de-DE"/>
                <w:rPrChange w:id="4091" w:author="anna.resch88@gmail.com" w:date="2022-01-04T09:34:00Z">
                  <w:rPr>
                    <w:del w:id="4092" w:author="anna.resch88@gmail.com" w:date="2022-01-03T16:08:00Z"/>
                    <w:rFonts w:asciiTheme="majorHAnsi" w:eastAsia="Times New Roman" w:hAnsiTheme="majorHAnsi" w:cstheme="majorHAnsi"/>
                    <w:color w:val="FFFFFF"/>
                    <w:lang w:eastAsia="de-DE"/>
                  </w:rPr>
                </w:rPrChange>
              </w:rPr>
            </w:pPr>
            <w:bookmarkStart w:id="4093" w:name="_Toc92186912"/>
            <w:bookmarkStart w:id="4094" w:name="_Toc92187604"/>
            <w:bookmarkStart w:id="4095" w:name="_Toc92188296"/>
            <w:bookmarkStart w:id="4096" w:name="_Toc92188986"/>
            <w:bookmarkStart w:id="4097" w:name="_Toc92189641"/>
            <w:bookmarkStart w:id="4098" w:name="_Toc92190297"/>
            <w:bookmarkStart w:id="4099" w:name="_Toc92190953"/>
            <w:bookmarkEnd w:id="4093"/>
            <w:bookmarkEnd w:id="4094"/>
            <w:bookmarkEnd w:id="4095"/>
            <w:bookmarkEnd w:id="4096"/>
            <w:bookmarkEnd w:id="4097"/>
            <w:bookmarkEnd w:id="4098"/>
            <w:bookmarkEnd w:id="4099"/>
          </w:p>
        </w:tc>
        <w:tc>
          <w:tcPr>
            <w:tcW w:w="898" w:type="dxa"/>
            <w:tcBorders>
              <w:top w:val="nil"/>
              <w:left w:val="nil"/>
              <w:bottom w:val="single" w:sz="8" w:space="0" w:color="auto"/>
              <w:right w:val="single" w:sz="4" w:space="0" w:color="auto"/>
            </w:tcBorders>
            <w:shd w:val="clear" w:color="000000" w:fill="A9D08E"/>
            <w:noWrap/>
            <w:vAlign w:val="bottom"/>
            <w:hideMark/>
          </w:tcPr>
          <w:p w14:paraId="6057E666" w14:textId="3B2578CE" w:rsidR="00067C6D" w:rsidRPr="00F86424" w:rsidDel="002739DA" w:rsidRDefault="00067C6D" w:rsidP="003228B4">
            <w:pPr>
              <w:numPr>
                <w:ilvl w:val="0"/>
                <w:numId w:val="47"/>
              </w:numPr>
              <w:spacing w:after="0" w:line="240" w:lineRule="auto"/>
              <w:jc w:val="center"/>
              <w:rPr>
                <w:del w:id="4100" w:author="anna.resch88@gmail.com" w:date="2022-01-03T16:08:00Z"/>
                <w:rFonts w:asciiTheme="majorHAnsi" w:eastAsia="Times New Roman" w:hAnsiTheme="majorHAnsi" w:cstheme="majorHAnsi"/>
                <w:color w:val="000000"/>
                <w:lang w:val="en-US" w:eastAsia="de-DE"/>
                <w:rPrChange w:id="4101" w:author="anna.resch88@gmail.com" w:date="2022-01-04T09:34:00Z">
                  <w:rPr>
                    <w:del w:id="4102" w:author="anna.resch88@gmail.com" w:date="2022-01-03T16:08:00Z"/>
                    <w:rFonts w:asciiTheme="majorHAnsi" w:eastAsia="Times New Roman" w:hAnsiTheme="majorHAnsi" w:cstheme="majorHAnsi"/>
                    <w:color w:val="000000"/>
                    <w:lang w:eastAsia="de-DE"/>
                  </w:rPr>
                </w:rPrChange>
              </w:rPr>
            </w:pPr>
            <w:bookmarkStart w:id="4103" w:name="_Toc92186913"/>
            <w:bookmarkStart w:id="4104" w:name="_Toc92187605"/>
            <w:bookmarkStart w:id="4105" w:name="_Toc92188297"/>
            <w:bookmarkStart w:id="4106" w:name="_Toc92188987"/>
            <w:bookmarkStart w:id="4107" w:name="_Toc92189642"/>
            <w:bookmarkStart w:id="4108" w:name="_Toc92190298"/>
            <w:bookmarkStart w:id="4109" w:name="_Toc92190954"/>
            <w:bookmarkEnd w:id="4103"/>
            <w:bookmarkEnd w:id="4104"/>
            <w:bookmarkEnd w:id="4105"/>
            <w:bookmarkEnd w:id="4106"/>
            <w:bookmarkEnd w:id="4107"/>
            <w:bookmarkEnd w:id="4108"/>
            <w:bookmarkEnd w:id="4109"/>
          </w:p>
        </w:tc>
        <w:bookmarkStart w:id="4110" w:name="_Toc92186914"/>
        <w:bookmarkStart w:id="4111" w:name="_Toc92187606"/>
        <w:bookmarkStart w:id="4112" w:name="_Toc92188298"/>
        <w:bookmarkStart w:id="4113" w:name="_Toc92188988"/>
        <w:bookmarkStart w:id="4114" w:name="_Toc92189643"/>
        <w:bookmarkStart w:id="4115" w:name="_Toc92190299"/>
        <w:bookmarkStart w:id="4116" w:name="_Toc92190955"/>
        <w:bookmarkEnd w:id="4110"/>
        <w:bookmarkEnd w:id="4111"/>
        <w:bookmarkEnd w:id="4112"/>
        <w:bookmarkEnd w:id="4113"/>
        <w:bookmarkEnd w:id="4114"/>
        <w:bookmarkEnd w:id="4115"/>
        <w:bookmarkEnd w:id="4116"/>
      </w:tr>
      <w:tr w:rsidR="00067C6D" w:rsidRPr="009E3BE9" w:rsidDel="002739DA" w14:paraId="700D59E7" w14:textId="21E04A03" w:rsidTr="00D830B0">
        <w:trPr>
          <w:trHeight w:val="290"/>
          <w:del w:id="4117"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88C6D1A" w14:textId="3CC2BE45" w:rsidR="00067C6D" w:rsidRPr="00F86424" w:rsidDel="002739DA" w:rsidRDefault="00067C6D" w:rsidP="003228B4">
            <w:pPr>
              <w:numPr>
                <w:ilvl w:val="0"/>
                <w:numId w:val="47"/>
              </w:numPr>
              <w:spacing w:after="0" w:line="240" w:lineRule="auto"/>
              <w:jc w:val="both"/>
              <w:rPr>
                <w:del w:id="4118" w:author="anna.resch88@gmail.com" w:date="2022-01-03T16:08:00Z"/>
                <w:rFonts w:asciiTheme="majorHAnsi" w:eastAsia="Times New Roman" w:hAnsiTheme="majorHAnsi" w:cstheme="majorHAnsi"/>
                <w:color w:val="000000"/>
                <w:lang w:val="en-US" w:eastAsia="de-DE"/>
                <w:rPrChange w:id="4119" w:author="anna.resch88@gmail.com" w:date="2022-01-04T09:34:00Z">
                  <w:rPr>
                    <w:del w:id="4120" w:author="anna.resch88@gmail.com" w:date="2022-01-03T16:08:00Z"/>
                    <w:rFonts w:asciiTheme="majorHAnsi" w:eastAsia="Times New Roman" w:hAnsiTheme="majorHAnsi" w:cstheme="majorHAnsi"/>
                    <w:color w:val="000000"/>
                    <w:lang w:eastAsia="de-DE"/>
                  </w:rPr>
                </w:rPrChange>
              </w:rPr>
            </w:pPr>
            <w:del w:id="4121" w:author="anna.resch88@gmail.com" w:date="2022-01-03T16:08:00Z">
              <w:r w:rsidRPr="00F86424" w:rsidDel="002739DA">
                <w:rPr>
                  <w:rFonts w:asciiTheme="majorHAnsi" w:eastAsia="Times New Roman" w:hAnsiTheme="majorHAnsi" w:cstheme="majorHAnsi"/>
                  <w:color w:val="000000"/>
                  <w:lang w:val="en-US" w:eastAsia="de-DE"/>
                  <w:rPrChange w:id="4122" w:author="anna.resch88@gmail.com" w:date="2022-01-04T09:34:00Z">
                    <w:rPr>
                      <w:rFonts w:asciiTheme="majorHAnsi" w:eastAsia="Times New Roman" w:hAnsiTheme="majorHAnsi" w:cstheme="majorHAnsi"/>
                      <w:color w:val="000000"/>
                      <w:lang w:eastAsia="de-DE"/>
                    </w:rPr>
                  </w:rPrChange>
                </w:rPr>
                <w:delText>ULD-V80-ULD, sample 1</w:delText>
              </w:r>
              <w:bookmarkStart w:id="4123" w:name="_Toc92186915"/>
              <w:bookmarkStart w:id="4124" w:name="_Toc92187607"/>
              <w:bookmarkStart w:id="4125" w:name="_Toc92188299"/>
              <w:bookmarkStart w:id="4126" w:name="_Toc92188989"/>
              <w:bookmarkStart w:id="4127" w:name="_Toc92189644"/>
              <w:bookmarkStart w:id="4128" w:name="_Toc92190300"/>
              <w:bookmarkStart w:id="4129" w:name="_Toc92190956"/>
              <w:bookmarkEnd w:id="4123"/>
              <w:bookmarkEnd w:id="4124"/>
              <w:bookmarkEnd w:id="4125"/>
              <w:bookmarkEnd w:id="4126"/>
              <w:bookmarkEnd w:id="4127"/>
              <w:bookmarkEnd w:id="4128"/>
              <w:bookmarkEnd w:id="4129"/>
            </w:del>
          </w:p>
        </w:tc>
        <w:tc>
          <w:tcPr>
            <w:tcW w:w="859" w:type="dxa"/>
            <w:tcBorders>
              <w:top w:val="nil"/>
              <w:left w:val="nil"/>
              <w:bottom w:val="single" w:sz="4" w:space="0" w:color="000000"/>
              <w:right w:val="single" w:sz="4" w:space="0" w:color="000000"/>
            </w:tcBorders>
            <w:shd w:val="clear" w:color="000000" w:fill="BDD7EE"/>
            <w:noWrap/>
            <w:vAlign w:val="bottom"/>
            <w:hideMark/>
          </w:tcPr>
          <w:p w14:paraId="4E4249BF" w14:textId="22FCFC08" w:rsidR="00067C6D" w:rsidRPr="00F86424" w:rsidDel="002739DA" w:rsidRDefault="00067C6D" w:rsidP="003228B4">
            <w:pPr>
              <w:numPr>
                <w:ilvl w:val="0"/>
                <w:numId w:val="47"/>
              </w:numPr>
              <w:spacing w:after="0" w:line="240" w:lineRule="auto"/>
              <w:jc w:val="center"/>
              <w:rPr>
                <w:del w:id="4130" w:author="anna.resch88@gmail.com" w:date="2022-01-03T16:08:00Z"/>
                <w:rFonts w:asciiTheme="majorHAnsi" w:eastAsia="Times New Roman" w:hAnsiTheme="majorHAnsi" w:cstheme="majorHAnsi"/>
                <w:color w:val="000000"/>
                <w:lang w:val="en-US" w:eastAsia="de-DE"/>
                <w:rPrChange w:id="4131" w:author="anna.resch88@gmail.com" w:date="2022-01-04T09:34:00Z">
                  <w:rPr>
                    <w:del w:id="4132" w:author="anna.resch88@gmail.com" w:date="2022-01-03T16:08:00Z"/>
                    <w:rFonts w:asciiTheme="majorHAnsi" w:eastAsia="Times New Roman" w:hAnsiTheme="majorHAnsi" w:cstheme="majorHAnsi"/>
                    <w:color w:val="000000"/>
                    <w:lang w:eastAsia="de-DE"/>
                  </w:rPr>
                </w:rPrChange>
              </w:rPr>
            </w:pPr>
            <w:del w:id="4133" w:author="anna.resch88@gmail.com" w:date="2022-01-03T16:08:00Z">
              <w:r w:rsidRPr="00F86424" w:rsidDel="002739DA">
                <w:rPr>
                  <w:rFonts w:asciiTheme="majorHAnsi" w:eastAsia="Times New Roman" w:hAnsiTheme="majorHAnsi" w:cstheme="majorHAnsi"/>
                  <w:color w:val="000000"/>
                  <w:lang w:val="en-US" w:eastAsia="de-DE"/>
                  <w:rPrChange w:id="4134" w:author="anna.resch88@gmail.com" w:date="2022-01-04T09:34:00Z">
                    <w:rPr>
                      <w:rFonts w:asciiTheme="majorHAnsi" w:eastAsia="Times New Roman" w:hAnsiTheme="majorHAnsi" w:cstheme="majorHAnsi"/>
                      <w:color w:val="000000"/>
                      <w:lang w:eastAsia="de-DE"/>
                    </w:rPr>
                  </w:rPrChange>
                </w:rPr>
                <w:delText>20%</w:delText>
              </w:r>
              <w:bookmarkStart w:id="4135" w:name="_Toc92186916"/>
              <w:bookmarkStart w:id="4136" w:name="_Toc92187608"/>
              <w:bookmarkStart w:id="4137" w:name="_Toc92188300"/>
              <w:bookmarkStart w:id="4138" w:name="_Toc92188990"/>
              <w:bookmarkStart w:id="4139" w:name="_Toc92189645"/>
              <w:bookmarkStart w:id="4140" w:name="_Toc92190301"/>
              <w:bookmarkStart w:id="4141" w:name="_Toc92190957"/>
              <w:bookmarkEnd w:id="4135"/>
              <w:bookmarkEnd w:id="4136"/>
              <w:bookmarkEnd w:id="4137"/>
              <w:bookmarkEnd w:id="4138"/>
              <w:bookmarkEnd w:id="4139"/>
              <w:bookmarkEnd w:id="4140"/>
              <w:bookmarkEnd w:id="4141"/>
            </w:del>
          </w:p>
        </w:tc>
        <w:tc>
          <w:tcPr>
            <w:tcW w:w="937" w:type="dxa"/>
            <w:tcBorders>
              <w:top w:val="nil"/>
              <w:left w:val="nil"/>
              <w:bottom w:val="single" w:sz="4" w:space="0" w:color="000000"/>
              <w:right w:val="single" w:sz="4" w:space="0" w:color="000000"/>
            </w:tcBorders>
            <w:shd w:val="clear" w:color="000000" w:fill="BDD7EE"/>
            <w:noWrap/>
            <w:vAlign w:val="bottom"/>
            <w:hideMark/>
          </w:tcPr>
          <w:p w14:paraId="60141347" w14:textId="42A383A5" w:rsidR="00067C6D" w:rsidRPr="00F86424" w:rsidDel="002739DA" w:rsidRDefault="00067C6D" w:rsidP="003228B4">
            <w:pPr>
              <w:numPr>
                <w:ilvl w:val="0"/>
                <w:numId w:val="47"/>
              </w:numPr>
              <w:spacing w:after="0" w:line="240" w:lineRule="auto"/>
              <w:jc w:val="center"/>
              <w:rPr>
                <w:del w:id="4142" w:author="anna.resch88@gmail.com" w:date="2022-01-03T16:08:00Z"/>
                <w:rFonts w:asciiTheme="majorHAnsi" w:eastAsia="Times New Roman" w:hAnsiTheme="majorHAnsi" w:cstheme="majorHAnsi"/>
                <w:color w:val="000000"/>
                <w:lang w:val="en-US" w:eastAsia="de-DE"/>
                <w:rPrChange w:id="4143" w:author="anna.resch88@gmail.com" w:date="2022-01-04T09:34:00Z">
                  <w:rPr>
                    <w:del w:id="4144" w:author="anna.resch88@gmail.com" w:date="2022-01-03T16:08:00Z"/>
                    <w:rFonts w:asciiTheme="majorHAnsi" w:eastAsia="Times New Roman" w:hAnsiTheme="majorHAnsi" w:cstheme="majorHAnsi"/>
                    <w:color w:val="000000"/>
                    <w:lang w:eastAsia="de-DE"/>
                  </w:rPr>
                </w:rPrChange>
              </w:rPr>
            </w:pPr>
            <w:del w:id="4145" w:author="anna.resch88@gmail.com" w:date="2022-01-03T16:08:00Z">
              <w:r w:rsidRPr="00F86424" w:rsidDel="002739DA">
                <w:rPr>
                  <w:rFonts w:asciiTheme="majorHAnsi" w:eastAsia="Times New Roman" w:hAnsiTheme="majorHAnsi" w:cstheme="majorHAnsi"/>
                  <w:color w:val="000000"/>
                  <w:lang w:val="en-US" w:eastAsia="de-DE"/>
                  <w:rPrChange w:id="4146" w:author="anna.resch88@gmail.com" w:date="2022-01-04T09:34:00Z">
                    <w:rPr>
                      <w:rFonts w:asciiTheme="majorHAnsi" w:eastAsia="Times New Roman" w:hAnsiTheme="majorHAnsi" w:cstheme="majorHAnsi"/>
                      <w:color w:val="000000"/>
                      <w:lang w:eastAsia="de-DE"/>
                    </w:rPr>
                  </w:rPrChange>
                </w:rPr>
                <w:delText>4M urea</w:delText>
              </w:r>
              <w:bookmarkStart w:id="4147" w:name="_Toc92186917"/>
              <w:bookmarkStart w:id="4148" w:name="_Toc92187609"/>
              <w:bookmarkStart w:id="4149" w:name="_Toc92188301"/>
              <w:bookmarkStart w:id="4150" w:name="_Toc92188991"/>
              <w:bookmarkStart w:id="4151" w:name="_Toc92189646"/>
              <w:bookmarkStart w:id="4152" w:name="_Toc92190302"/>
              <w:bookmarkStart w:id="4153" w:name="_Toc92190958"/>
              <w:bookmarkEnd w:id="4147"/>
              <w:bookmarkEnd w:id="4148"/>
              <w:bookmarkEnd w:id="4149"/>
              <w:bookmarkEnd w:id="4150"/>
              <w:bookmarkEnd w:id="4151"/>
              <w:bookmarkEnd w:id="4152"/>
              <w:bookmarkEnd w:id="4153"/>
            </w:del>
          </w:p>
        </w:tc>
        <w:tc>
          <w:tcPr>
            <w:tcW w:w="952" w:type="dxa"/>
            <w:tcBorders>
              <w:top w:val="nil"/>
              <w:left w:val="nil"/>
              <w:bottom w:val="single" w:sz="4" w:space="0" w:color="000000"/>
              <w:right w:val="single" w:sz="4" w:space="0" w:color="000000"/>
            </w:tcBorders>
            <w:shd w:val="clear" w:color="000000" w:fill="BDD7EE"/>
            <w:noWrap/>
            <w:vAlign w:val="bottom"/>
            <w:hideMark/>
          </w:tcPr>
          <w:p w14:paraId="7D348466" w14:textId="77F5C179" w:rsidR="00067C6D" w:rsidRPr="00F86424" w:rsidDel="002739DA" w:rsidRDefault="00067C6D" w:rsidP="003228B4">
            <w:pPr>
              <w:numPr>
                <w:ilvl w:val="0"/>
                <w:numId w:val="47"/>
              </w:numPr>
              <w:spacing w:after="0" w:line="240" w:lineRule="auto"/>
              <w:jc w:val="center"/>
              <w:rPr>
                <w:del w:id="4154" w:author="anna.resch88@gmail.com" w:date="2022-01-03T16:08:00Z"/>
                <w:rFonts w:asciiTheme="majorHAnsi" w:eastAsia="Times New Roman" w:hAnsiTheme="majorHAnsi" w:cstheme="majorHAnsi"/>
                <w:color w:val="000000"/>
                <w:lang w:val="en-US" w:eastAsia="de-DE"/>
                <w:rPrChange w:id="4155" w:author="anna.resch88@gmail.com" w:date="2022-01-04T09:34:00Z">
                  <w:rPr>
                    <w:del w:id="4156" w:author="anna.resch88@gmail.com" w:date="2022-01-03T16:08:00Z"/>
                    <w:rFonts w:asciiTheme="majorHAnsi" w:eastAsia="Times New Roman" w:hAnsiTheme="majorHAnsi" w:cstheme="majorHAnsi"/>
                    <w:color w:val="000000"/>
                    <w:lang w:eastAsia="de-DE"/>
                  </w:rPr>
                </w:rPrChange>
              </w:rPr>
            </w:pPr>
            <w:del w:id="4157" w:author="anna.resch88@gmail.com" w:date="2022-01-03T16:08:00Z">
              <w:r w:rsidRPr="00F86424" w:rsidDel="002739DA">
                <w:rPr>
                  <w:rFonts w:asciiTheme="majorHAnsi" w:eastAsia="Times New Roman" w:hAnsiTheme="majorHAnsi" w:cstheme="majorHAnsi"/>
                  <w:color w:val="000000"/>
                  <w:lang w:val="en-US" w:eastAsia="de-DE"/>
                  <w:rPrChange w:id="4158" w:author="anna.resch88@gmail.com" w:date="2022-01-04T09:34:00Z">
                    <w:rPr>
                      <w:rFonts w:asciiTheme="majorHAnsi" w:eastAsia="Times New Roman" w:hAnsiTheme="majorHAnsi" w:cstheme="majorHAnsi"/>
                      <w:color w:val="000000"/>
                      <w:lang w:eastAsia="de-DE"/>
                    </w:rPr>
                  </w:rPrChange>
                </w:rPr>
                <w:delText>Ru(II)bpy</w:delText>
              </w:r>
              <w:bookmarkStart w:id="4159" w:name="_Toc92186918"/>
              <w:bookmarkStart w:id="4160" w:name="_Toc92187610"/>
              <w:bookmarkStart w:id="4161" w:name="_Toc92188302"/>
              <w:bookmarkStart w:id="4162" w:name="_Toc92188992"/>
              <w:bookmarkStart w:id="4163" w:name="_Toc92189647"/>
              <w:bookmarkStart w:id="4164" w:name="_Toc92190303"/>
              <w:bookmarkStart w:id="4165" w:name="_Toc92190959"/>
              <w:bookmarkEnd w:id="4159"/>
              <w:bookmarkEnd w:id="4160"/>
              <w:bookmarkEnd w:id="4161"/>
              <w:bookmarkEnd w:id="4162"/>
              <w:bookmarkEnd w:id="4163"/>
              <w:bookmarkEnd w:id="4164"/>
              <w:bookmarkEnd w:id="4165"/>
            </w:del>
          </w:p>
        </w:tc>
        <w:tc>
          <w:tcPr>
            <w:tcW w:w="1081" w:type="dxa"/>
            <w:tcBorders>
              <w:top w:val="nil"/>
              <w:left w:val="nil"/>
              <w:bottom w:val="single" w:sz="4" w:space="0" w:color="000000"/>
              <w:right w:val="single" w:sz="4" w:space="0" w:color="000000"/>
            </w:tcBorders>
            <w:shd w:val="clear" w:color="000000" w:fill="BDD7EE"/>
            <w:noWrap/>
            <w:vAlign w:val="bottom"/>
            <w:hideMark/>
          </w:tcPr>
          <w:p w14:paraId="62C835B0" w14:textId="32951D01" w:rsidR="00067C6D" w:rsidRPr="00F86424" w:rsidDel="002739DA" w:rsidRDefault="00067C6D" w:rsidP="003228B4">
            <w:pPr>
              <w:numPr>
                <w:ilvl w:val="0"/>
                <w:numId w:val="47"/>
              </w:numPr>
              <w:spacing w:after="0" w:line="240" w:lineRule="auto"/>
              <w:jc w:val="center"/>
              <w:rPr>
                <w:del w:id="4166" w:author="anna.resch88@gmail.com" w:date="2022-01-03T16:08:00Z"/>
                <w:rFonts w:asciiTheme="majorHAnsi" w:eastAsia="Times New Roman" w:hAnsiTheme="majorHAnsi" w:cstheme="majorHAnsi"/>
                <w:color w:val="000000"/>
                <w:lang w:val="en-US" w:eastAsia="de-DE"/>
                <w:rPrChange w:id="4167" w:author="anna.resch88@gmail.com" w:date="2022-01-04T09:34:00Z">
                  <w:rPr>
                    <w:del w:id="4168" w:author="anna.resch88@gmail.com" w:date="2022-01-03T16:08:00Z"/>
                    <w:rFonts w:asciiTheme="majorHAnsi" w:eastAsia="Times New Roman" w:hAnsiTheme="majorHAnsi" w:cstheme="majorHAnsi"/>
                    <w:color w:val="000000"/>
                    <w:lang w:eastAsia="de-DE"/>
                  </w:rPr>
                </w:rPrChange>
              </w:rPr>
            </w:pPr>
            <w:del w:id="4169" w:author="anna.resch88@gmail.com" w:date="2022-01-03T16:08:00Z">
              <w:r w:rsidRPr="00F86424" w:rsidDel="002739DA">
                <w:rPr>
                  <w:rFonts w:asciiTheme="majorHAnsi" w:eastAsia="Times New Roman" w:hAnsiTheme="majorHAnsi" w:cstheme="majorHAnsi"/>
                  <w:color w:val="000000"/>
                  <w:lang w:val="en-US" w:eastAsia="de-DE"/>
                  <w:rPrChange w:id="4170" w:author="anna.resch88@gmail.com" w:date="2022-01-04T09:34:00Z">
                    <w:rPr>
                      <w:rFonts w:asciiTheme="majorHAnsi" w:eastAsia="Times New Roman" w:hAnsiTheme="majorHAnsi" w:cstheme="majorHAnsi"/>
                      <w:color w:val="000000"/>
                      <w:lang w:eastAsia="de-DE"/>
                    </w:rPr>
                  </w:rPrChange>
                </w:rPr>
                <w:delText>84.6</w:delText>
              </w:r>
              <w:bookmarkStart w:id="4171" w:name="_Toc92186919"/>
              <w:bookmarkStart w:id="4172" w:name="_Toc92187611"/>
              <w:bookmarkStart w:id="4173" w:name="_Toc92188303"/>
              <w:bookmarkStart w:id="4174" w:name="_Toc92188993"/>
              <w:bookmarkStart w:id="4175" w:name="_Toc92189648"/>
              <w:bookmarkStart w:id="4176" w:name="_Toc92190304"/>
              <w:bookmarkStart w:id="4177" w:name="_Toc92190960"/>
              <w:bookmarkEnd w:id="4171"/>
              <w:bookmarkEnd w:id="4172"/>
              <w:bookmarkEnd w:id="4173"/>
              <w:bookmarkEnd w:id="4174"/>
              <w:bookmarkEnd w:id="4175"/>
              <w:bookmarkEnd w:id="4176"/>
              <w:bookmarkEnd w:id="4177"/>
            </w:del>
          </w:p>
        </w:tc>
        <w:tc>
          <w:tcPr>
            <w:tcW w:w="1349" w:type="dxa"/>
            <w:tcBorders>
              <w:top w:val="nil"/>
              <w:left w:val="nil"/>
              <w:bottom w:val="single" w:sz="4" w:space="0" w:color="000000"/>
              <w:right w:val="single" w:sz="4" w:space="0" w:color="000000"/>
            </w:tcBorders>
            <w:shd w:val="clear" w:color="000000" w:fill="BDD7EE"/>
            <w:noWrap/>
            <w:vAlign w:val="bottom"/>
            <w:hideMark/>
          </w:tcPr>
          <w:p w14:paraId="35C08BDC" w14:textId="4D13C405" w:rsidR="00067C6D" w:rsidRPr="00F86424" w:rsidDel="002739DA" w:rsidRDefault="00067C6D" w:rsidP="003228B4">
            <w:pPr>
              <w:numPr>
                <w:ilvl w:val="0"/>
                <w:numId w:val="47"/>
              </w:numPr>
              <w:spacing w:after="0" w:line="240" w:lineRule="auto"/>
              <w:jc w:val="center"/>
              <w:rPr>
                <w:del w:id="4178" w:author="anna.resch88@gmail.com" w:date="2022-01-03T16:08:00Z"/>
                <w:rFonts w:asciiTheme="majorHAnsi" w:eastAsia="Times New Roman" w:hAnsiTheme="majorHAnsi" w:cstheme="majorHAnsi"/>
                <w:color w:val="000000"/>
                <w:lang w:val="en-US" w:eastAsia="de-DE"/>
                <w:rPrChange w:id="4179" w:author="anna.resch88@gmail.com" w:date="2022-01-04T09:34:00Z">
                  <w:rPr>
                    <w:del w:id="4180" w:author="anna.resch88@gmail.com" w:date="2022-01-03T16:08:00Z"/>
                    <w:rFonts w:asciiTheme="majorHAnsi" w:eastAsia="Times New Roman" w:hAnsiTheme="majorHAnsi" w:cstheme="majorHAnsi"/>
                    <w:color w:val="000000"/>
                    <w:lang w:eastAsia="de-DE"/>
                  </w:rPr>
                </w:rPrChange>
              </w:rPr>
            </w:pPr>
            <w:del w:id="4181" w:author="anna.resch88@gmail.com" w:date="2022-01-03T16:08:00Z">
              <w:r w:rsidRPr="00F86424" w:rsidDel="002739DA">
                <w:rPr>
                  <w:rFonts w:asciiTheme="majorHAnsi" w:eastAsia="Times New Roman" w:hAnsiTheme="majorHAnsi" w:cstheme="majorHAnsi"/>
                  <w:color w:val="000000"/>
                  <w:lang w:val="en-US" w:eastAsia="de-DE"/>
                  <w:rPrChange w:id="4182" w:author="anna.resch88@gmail.com" w:date="2022-01-04T09:34:00Z">
                    <w:rPr>
                      <w:rFonts w:asciiTheme="majorHAnsi" w:eastAsia="Times New Roman" w:hAnsiTheme="majorHAnsi" w:cstheme="majorHAnsi"/>
                      <w:color w:val="000000"/>
                      <w:lang w:eastAsia="de-DE"/>
                    </w:rPr>
                  </w:rPrChange>
                </w:rPr>
                <w:delText>15</w:delText>
              </w:r>
              <w:bookmarkStart w:id="4183" w:name="_Toc92186920"/>
              <w:bookmarkStart w:id="4184" w:name="_Toc92187612"/>
              <w:bookmarkStart w:id="4185" w:name="_Toc92188304"/>
              <w:bookmarkStart w:id="4186" w:name="_Toc92188994"/>
              <w:bookmarkStart w:id="4187" w:name="_Toc92189649"/>
              <w:bookmarkStart w:id="4188" w:name="_Toc92190305"/>
              <w:bookmarkStart w:id="4189" w:name="_Toc92190961"/>
              <w:bookmarkEnd w:id="4183"/>
              <w:bookmarkEnd w:id="4184"/>
              <w:bookmarkEnd w:id="4185"/>
              <w:bookmarkEnd w:id="4186"/>
              <w:bookmarkEnd w:id="4187"/>
              <w:bookmarkEnd w:id="4188"/>
              <w:bookmarkEnd w:id="4189"/>
            </w:del>
          </w:p>
        </w:tc>
        <w:tc>
          <w:tcPr>
            <w:tcW w:w="892" w:type="dxa"/>
            <w:tcBorders>
              <w:top w:val="nil"/>
              <w:left w:val="nil"/>
              <w:bottom w:val="single" w:sz="4" w:space="0" w:color="000000"/>
              <w:right w:val="single" w:sz="4" w:space="0" w:color="000000"/>
            </w:tcBorders>
            <w:shd w:val="clear" w:color="000000" w:fill="BDD7EE"/>
            <w:noWrap/>
            <w:vAlign w:val="bottom"/>
            <w:hideMark/>
          </w:tcPr>
          <w:p w14:paraId="36C2587B" w14:textId="4C3095C3" w:rsidR="00067C6D" w:rsidRPr="00F86424" w:rsidDel="002739DA" w:rsidRDefault="00067C6D" w:rsidP="003228B4">
            <w:pPr>
              <w:numPr>
                <w:ilvl w:val="0"/>
                <w:numId w:val="47"/>
              </w:numPr>
              <w:spacing w:after="0" w:line="240" w:lineRule="auto"/>
              <w:jc w:val="center"/>
              <w:rPr>
                <w:del w:id="4190" w:author="anna.resch88@gmail.com" w:date="2022-01-03T16:08:00Z"/>
                <w:rFonts w:asciiTheme="majorHAnsi" w:eastAsia="Times New Roman" w:hAnsiTheme="majorHAnsi" w:cstheme="majorHAnsi"/>
                <w:color w:val="000000"/>
                <w:lang w:val="en-US" w:eastAsia="de-DE"/>
                <w:rPrChange w:id="4191" w:author="anna.resch88@gmail.com" w:date="2022-01-04T09:34:00Z">
                  <w:rPr>
                    <w:del w:id="4192" w:author="anna.resch88@gmail.com" w:date="2022-01-03T16:08:00Z"/>
                    <w:rFonts w:asciiTheme="majorHAnsi" w:eastAsia="Times New Roman" w:hAnsiTheme="majorHAnsi" w:cstheme="majorHAnsi"/>
                    <w:color w:val="000000"/>
                    <w:lang w:eastAsia="de-DE"/>
                  </w:rPr>
                </w:rPrChange>
              </w:rPr>
            </w:pPr>
            <w:del w:id="4193" w:author="anna.resch88@gmail.com" w:date="2022-01-03T16:08:00Z">
              <w:r w:rsidRPr="00F86424" w:rsidDel="002739DA">
                <w:rPr>
                  <w:rFonts w:asciiTheme="majorHAnsi" w:eastAsia="Times New Roman" w:hAnsiTheme="majorHAnsi" w:cstheme="majorHAnsi"/>
                  <w:color w:val="000000"/>
                  <w:lang w:val="en-US" w:eastAsia="de-DE"/>
                  <w:rPrChange w:id="4194" w:author="anna.resch88@gmail.com" w:date="2022-01-04T09:34:00Z">
                    <w:rPr>
                      <w:rFonts w:asciiTheme="majorHAnsi" w:eastAsia="Times New Roman" w:hAnsiTheme="majorHAnsi" w:cstheme="majorHAnsi"/>
                      <w:color w:val="000000"/>
                      <w:lang w:eastAsia="de-DE"/>
                    </w:rPr>
                  </w:rPrChange>
                </w:rPr>
                <w:delText>116.21</w:delText>
              </w:r>
              <w:bookmarkStart w:id="4195" w:name="_Toc92186921"/>
              <w:bookmarkStart w:id="4196" w:name="_Toc92187613"/>
              <w:bookmarkStart w:id="4197" w:name="_Toc92188305"/>
              <w:bookmarkStart w:id="4198" w:name="_Toc92188995"/>
              <w:bookmarkStart w:id="4199" w:name="_Toc92189650"/>
              <w:bookmarkStart w:id="4200" w:name="_Toc92190306"/>
              <w:bookmarkStart w:id="4201" w:name="_Toc92190962"/>
              <w:bookmarkEnd w:id="4195"/>
              <w:bookmarkEnd w:id="4196"/>
              <w:bookmarkEnd w:id="4197"/>
              <w:bookmarkEnd w:id="4198"/>
              <w:bookmarkEnd w:id="4199"/>
              <w:bookmarkEnd w:id="4200"/>
              <w:bookmarkEnd w:id="4201"/>
            </w:del>
          </w:p>
        </w:tc>
        <w:tc>
          <w:tcPr>
            <w:tcW w:w="743" w:type="dxa"/>
            <w:tcBorders>
              <w:top w:val="nil"/>
              <w:left w:val="nil"/>
              <w:bottom w:val="single" w:sz="4" w:space="0" w:color="000000"/>
              <w:right w:val="nil"/>
            </w:tcBorders>
            <w:shd w:val="clear" w:color="000000" w:fill="BDD7EE"/>
            <w:noWrap/>
            <w:vAlign w:val="bottom"/>
            <w:hideMark/>
          </w:tcPr>
          <w:p w14:paraId="58C92D31" w14:textId="156C32ED" w:rsidR="00067C6D" w:rsidRPr="00F86424" w:rsidDel="002739DA" w:rsidRDefault="00067C6D" w:rsidP="003228B4">
            <w:pPr>
              <w:numPr>
                <w:ilvl w:val="0"/>
                <w:numId w:val="47"/>
              </w:numPr>
              <w:spacing w:after="0" w:line="240" w:lineRule="auto"/>
              <w:jc w:val="center"/>
              <w:rPr>
                <w:del w:id="4202" w:author="anna.resch88@gmail.com" w:date="2022-01-03T16:08:00Z"/>
                <w:rFonts w:asciiTheme="majorHAnsi" w:eastAsia="Times New Roman" w:hAnsiTheme="majorHAnsi" w:cstheme="majorHAnsi"/>
                <w:color w:val="000000"/>
                <w:lang w:val="en-US" w:eastAsia="de-DE"/>
                <w:rPrChange w:id="4203" w:author="anna.resch88@gmail.com" w:date="2022-01-04T09:34:00Z">
                  <w:rPr>
                    <w:del w:id="4204" w:author="anna.resch88@gmail.com" w:date="2022-01-03T16:08:00Z"/>
                    <w:rFonts w:asciiTheme="majorHAnsi" w:eastAsia="Times New Roman" w:hAnsiTheme="majorHAnsi" w:cstheme="majorHAnsi"/>
                    <w:color w:val="000000"/>
                    <w:lang w:eastAsia="de-DE"/>
                  </w:rPr>
                </w:rPrChange>
              </w:rPr>
            </w:pPr>
            <w:del w:id="4205" w:author="anna.resch88@gmail.com" w:date="2022-01-03T16:08:00Z">
              <w:r w:rsidRPr="00F86424" w:rsidDel="002739DA">
                <w:rPr>
                  <w:rFonts w:asciiTheme="majorHAnsi" w:eastAsia="Times New Roman" w:hAnsiTheme="majorHAnsi" w:cstheme="majorHAnsi"/>
                  <w:color w:val="000000"/>
                  <w:lang w:val="en-US" w:eastAsia="de-DE"/>
                  <w:rPrChange w:id="4206" w:author="anna.resch88@gmail.com" w:date="2022-01-04T09:34:00Z">
                    <w:rPr>
                      <w:rFonts w:asciiTheme="majorHAnsi" w:eastAsia="Times New Roman" w:hAnsiTheme="majorHAnsi" w:cstheme="majorHAnsi"/>
                      <w:color w:val="000000"/>
                      <w:lang w:eastAsia="de-DE"/>
                    </w:rPr>
                  </w:rPrChange>
                </w:rPr>
                <w:delText>7.66</w:delText>
              </w:r>
              <w:bookmarkStart w:id="4207" w:name="_Toc92186922"/>
              <w:bookmarkStart w:id="4208" w:name="_Toc92187614"/>
              <w:bookmarkStart w:id="4209" w:name="_Toc92188306"/>
              <w:bookmarkStart w:id="4210" w:name="_Toc92188996"/>
              <w:bookmarkStart w:id="4211" w:name="_Toc92189651"/>
              <w:bookmarkStart w:id="4212" w:name="_Toc92190307"/>
              <w:bookmarkStart w:id="4213" w:name="_Toc92190963"/>
              <w:bookmarkEnd w:id="4207"/>
              <w:bookmarkEnd w:id="4208"/>
              <w:bookmarkEnd w:id="4209"/>
              <w:bookmarkEnd w:id="4210"/>
              <w:bookmarkEnd w:id="4211"/>
              <w:bookmarkEnd w:id="4212"/>
              <w:bookmarkEnd w:id="4213"/>
            </w:del>
          </w:p>
        </w:tc>
        <w:tc>
          <w:tcPr>
            <w:tcW w:w="989" w:type="dxa"/>
            <w:tcBorders>
              <w:top w:val="nil"/>
              <w:left w:val="single" w:sz="4" w:space="0" w:color="auto"/>
              <w:bottom w:val="nil"/>
              <w:right w:val="single" w:sz="4" w:space="0" w:color="auto"/>
            </w:tcBorders>
            <w:shd w:val="clear" w:color="000000" w:fill="BDD7EE"/>
            <w:noWrap/>
            <w:vAlign w:val="bottom"/>
            <w:hideMark/>
          </w:tcPr>
          <w:p w14:paraId="38D787B8" w14:textId="72EA6B76" w:rsidR="00067C6D" w:rsidRPr="00F86424" w:rsidDel="002739DA" w:rsidRDefault="00067C6D" w:rsidP="003228B4">
            <w:pPr>
              <w:numPr>
                <w:ilvl w:val="0"/>
                <w:numId w:val="47"/>
              </w:numPr>
              <w:spacing w:after="0" w:line="240" w:lineRule="auto"/>
              <w:jc w:val="center"/>
              <w:rPr>
                <w:del w:id="4214" w:author="anna.resch88@gmail.com" w:date="2022-01-03T16:08:00Z"/>
                <w:rFonts w:asciiTheme="majorHAnsi" w:eastAsia="Times New Roman" w:hAnsiTheme="majorHAnsi" w:cstheme="majorHAnsi"/>
                <w:color w:val="000000"/>
                <w:lang w:val="en-US" w:eastAsia="de-DE"/>
                <w:rPrChange w:id="4215" w:author="anna.resch88@gmail.com" w:date="2022-01-04T09:34:00Z">
                  <w:rPr>
                    <w:del w:id="4216" w:author="anna.resch88@gmail.com" w:date="2022-01-03T16:08:00Z"/>
                    <w:rFonts w:asciiTheme="majorHAnsi" w:eastAsia="Times New Roman" w:hAnsiTheme="majorHAnsi" w:cstheme="majorHAnsi"/>
                    <w:color w:val="000000"/>
                    <w:lang w:eastAsia="de-DE"/>
                  </w:rPr>
                </w:rPrChange>
              </w:rPr>
            </w:pPr>
            <w:bookmarkStart w:id="4217" w:name="_Toc92186923"/>
            <w:bookmarkStart w:id="4218" w:name="_Toc92187615"/>
            <w:bookmarkStart w:id="4219" w:name="_Toc92188307"/>
            <w:bookmarkStart w:id="4220" w:name="_Toc92188997"/>
            <w:bookmarkStart w:id="4221" w:name="_Toc92189652"/>
            <w:bookmarkStart w:id="4222" w:name="_Toc92190308"/>
            <w:bookmarkStart w:id="4223" w:name="_Toc92190964"/>
            <w:bookmarkEnd w:id="4217"/>
            <w:bookmarkEnd w:id="4218"/>
            <w:bookmarkEnd w:id="4219"/>
            <w:bookmarkEnd w:id="4220"/>
            <w:bookmarkEnd w:id="4221"/>
            <w:bookmarkEnd w:id="4222"/>
            <w:bookmarkEnd w:id="4223"/>
          </w:p>
        </w:tc>
        <w:tc>
          <w:tcPr>
            <w:tcW w:w="898" w:type="dxa"/>
            <w:tcBorders>
              <w:top w:val="nil"/>
              <w:left w:val="nil"/>
              <w:bottom w:val="nil"/>
              <w:right w:val="single" w:sz="4" w:space="0" w:color="auto"/>
            </w:tcBorders>
            <w:shd w:val="clear" w:color="000000" w:fill="BDD7EE"/>
            <w:noWrap/>
            <w:vAlign w:val="bottom"/>
            <w:hideMark/>
          </w:tcPr>
          <w:p w14:paraId="3F7E6C4B" w14:textId="26298501" w:rsidR="00067C6D" w:rsidRPr="00F86424" w:rsidDel="002739DA" w:rsidRDefault="00067C6D" w:rsidP="003228B4">
            <w:pPr>
              <w:numPr>
                <w:ilvl w:val="0"/>
                <w:numId w:val="47"/>
              </w:numPr>
              <w:spacing w:after="0" w:line="240" w:lineRule="auto"/>
              <w:jc w:val="center"/>
              <w:rPr>
                <w:del w:id="4224" w:author="anna.resch88@gmail.com" w:date="2022-01-03T16:08:00Z"/>
                <w:rFonts w:asciiTheme="majorHAnsi" w:eastAsia="Times New Roman" w:hAnsiTheme="majorHAnsi" w:cstheme="majorHAnsi"/>
                <w:color w:val="000000"/>
                <w:lang w:val="en-US" w:eastAsia="de-DE"/>
                <w:rPrChange w:id="4225" w:author="anna.resch88@gmail.com" w:date="2022-01-04T09:34:00Z">
                  <w:rPr>
                    <w:del w:id="4226" w:author="anna.resch88@gmail.com" w:date="2022-01-03T16:08:00Z"/>
                    <w:rFonts w:asciiTheme="majorHAnsi" w:eastAsia="Times New Roman" w:hAnsiTheme="majorHAnsi" w:cstheme="majorHAnsi"/>
                    <w:color w:val="000000"/>
                    <w:lang w:eastAsia="de-DE"/>
                  </w:rPr>
                </w:rPrChange>
              </w:rPr>
            </w:pPr>
            <w:bookmarkStart w:id="4227" w:name="_Toc92186924"/>
            <w:bookmarkStart w:id="4228" w:name="_Toc92187616"/>
            <w:bookmarkStart w:id="4229" w:name="_Toc92188308"/>
            <w:bookmarkStart w:id="4230" w:name="_Toc92188998"/>
            <w:bookmarkStart w:id="4231" w:name="_Toc92189653"/>
            <w:bookmarkStart w:id="4232" w:name="_Toc92190309"/>
            <w:bookmarkStart w:id="4233" w:name="_Toc92190965"/>
            <w:bookmarkEnd w:id="4227"/>
            <w:bookmarkEnd w:id="4228"/>
            <w:bookmarkEnd w:id="4229"/>
            <w:bookmarkEnd w:id="4230"/>
            <w:bookmarkEnd w:id="4231"/>
            <w:bookmarkEnd w:id="4232"/>
            <w:bookmarkEnd w:id="4233"/>
          </w:p>
        </w:tc>
        <w:bookmarkStart w:id="4234" w:name="_Toc92186925"/>
        <w:bookmarkStart w:id="4235" w:name="_Toc92187617"/>
        <w:bookmarkStart w:id="4236" w:name="_Toc92188309"/>
        <w:bookmarkStart w:id="4237" w:name="_Toc92188999"/>
        <w:bookmarkStart w:id="4238" w:name="_Toc92189654"/>
        <w:bookmarkStart w:id="4239" w:name="_Toc92190310"/>
        <w:bookmarkStart w:id="4240" w:name="_Toc92190966"/>
        <w:bookmarkEnd w:id="4234"/>
        <w:bookmarkEnd w:id="4235"/>
        <w:bookmarkEnd w:id="4236"/>
        <w:bookmarkEnd w:id="4237"/>
        <w:bookmarkEnd w:id="4238"/>
        <w:bookmarkEnd w:id="4239"/>
        <w:bookmarkEnd w:id="4240"/>
      </w:tr>
      <w:tr w:rsidR="00067C6D" w:rsidRPr="009E3BE9" w:rsidDel="002739DA" w14:paraId="094B8BE2" w14:textId="7B22FD5D" w:rsidTr="00D830B0">
        <w:trPr>
          <w:trHeight w:val="290"/>
          <w:del w:id="4241"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4B3ED8E5" w14:textId="4A4BFD33" w:rsidR="00067C6D" w:rsidRPr="00F86424" w:rsidDel="002739DA" w:rsidRDefault="00067C6D" w:rsidP="003228B4">
            <w:pPr>
              <w:numPr>
                <w:ilvl w:val="0"/>
                <w:numId w:val="47"/>
              </w:numPr>
              <w:spacing w:after="0" w:line="240" w:lineRule="auto"/>
              <w:jc w:val="both"/>
              <w:rPr>
                <w:del w:id="4242" w:author="anna.resch88@gmail.com" w:date="2022-01-03T16:08:00Z"/>
                <w:rFonts w:asciiTheme="majorHAnsi" w:eastAsia="Times New Roman" w:hAnsiTheme="majorHAnsi" w:cstheme="majorHAnsi"/>
                <w:color w:val="000000"/>
                <w:lang w:val="en-US" w:eastAsia="de-DE"/>
                <w:rPrChange w:id="4243" w:author="anna.resch88@gmail.com" w:date="2022-01-04T09:34:00Z">
                  <w:rPr>
                    <w:del w:id="4244" w:author="anna.resch88@gmail.com" w:date="2022-01-03T16:08:00Z"/>
                    <w:rFonts w:asciiTheme="majorHAnsi" w:eastAsia="Times New Roman" w:hAnsiTheme="majorHAnsi" w:cstheme="majorHAnsi"/>
                    <w:color w:val="000000"/>
                    <w:lang w:eastAsia="de-DE"/>
                  </w:rPr>
                </w:rPrChange>
              </w:rPr>
            </w:pPr>
            <w:del w:id="4245" w:author="anna.resch88@gmail.com" w:date="2022-01-03T16:08:00Z">
              <w:r w:rsidRPr="00F86424" w:rsidDel="002739DA">
                <w:rPr>
                  <w:rFonts w:asciiTheme="majorHAnsi" w:eastAsia="Times New Roman" w:hAnsiTheme="majorHAnsi" w:cstheme="majorHAnsi"/>
                  <w:color w:val="000000"/>
                  <w:lang w:val="en-US" w:eastAsia="de-DE"/>
                  <w:rPrChange w:id="4246" w:author="anna.resch88@gmail.com" w:date="2022-01-04T09:34:00Z">
                    <w:rPr>
                      <w:rFonts w:asciiTheme="majorHAnsi" w:eastAsia="Times New Roman" w:hAnsiTheme="majorHAnsi" w:cstheme="majorHAnsi"/>
                      <w:color w:val="000000"/>
                      <w:lang w:eastAsia="de-DE"/>
                    </w:rPr>
                  </w:rPrChange>
                </w:rPr>
                <w:delText>ULD-V80-ULD, sample 2</w:delText>
              </w:r>
              <w:bookmarkStart w:id="4247" w:name="_Toc92186926"/>
              <w:bookmarkStart w:id="4248" w:name="_Toc92187618"/>
              <w:bookmarkStart w:id="4249" w:name="_Toc92188310"/>
              <w:bookmarkStart w:id="4250" w:name="_Toc92189000"/>
              <w:bookmarkStart w:id="4251" w:name="_Toc92189655"/>
              <w:bookmarkStart w:id="4252" w:name="_Toc92190311"/>
              <w:bookmarkStart w:id="4253" w:name="_Toc92190967"/>
              <w:bookmarkEnd w:id="4247"/>
              <w:bookmarkEnd w:id="4248"/>
              <w:bookmarkEnd w:id="4249"/>
              <w:bookmarkEnd w:id="4250"/>
              <w:bookmarkEnd w:id="4251"/>
              <w:bookmarkEnd w:id="4252"/>
              <w:bookmarkEnd w:id="4253"/>
            </w:del>
          </w:p>
        </w:tc>
        <w:tc>
          <w:tcPr>
            <w:tcW w:w="859" w:type="dxa"/>
            <w:tcBorders>
              <w:top w:val="nil"/>
              <w:left w:val="nil"/>
              <w:bottom w:val="single" w:sz="4" w:space="0" w:color="000000"/>
              <w:right w:val="single" w:sz="4" w:space="0" w:color="000000"/>
            </w:tcBorders>
            <w:shd w:val="clear" w:color="000000" w:fill="BDD7EE"/>
            <w:noWrap/>
            <w:vAlign w:val="bottom"/>
            <w:hideMark/>
          </w:tcPr>
          <w:p w14:paraId="4513AB46" w14:textId="2D51C2BB" w:rsidR="00067C6D" w:rsidRPr="00F86424" w:rsidDel="002739DA" w:rsidRDefault="00067C6D" w:rsidP="003228B4">
            <w:pPr>
              <w:numPr>
                <w:ilvl w:val="0"/>
                <w:numId w:val="47"/>
              </w:numPr>
              <w:spacing w:after="0" w:line="240" w:lineRule="auto"/>
              <w:jc w:val="center"/>
              <w:rPr>
                <w:del w:id="4254" w:author="anna.resch88@gmail.com" w:date="2022-01-03T16:08:00Z"/>
                <w:rFonts w:asciiTheme="majorHAnsi" w:eastAsia="Times New Roman" w:hAnsiTheme="majorHAnsi" w:cstheme="majorHAnsi"/>
                <w:color w:val="000000"/>
                <w:lang w:val="en-US" w:eastAsia="de-DE"/>
                <w:rPrChange w:id="4255" w:author="anna.resch88@gmail.com" w:date="2022-01-04T09:34:00Z">
                  <w:rPr>
                    <w:del w:id="4256" w:author="anna.resch88@gmail.com" w:date="2022-01-03T16:08:00Z"/>
                    <w:rFonts w:asciiTheme="majorHAnsi" w:eastAsia="Times New Roman" w:hAnsiTheme="majorHAnsi" w:cstheme="majorHAnsi"/>
                    <w:color w:val="000000"/>
                    <w:lang w:eastAsia="de-DE"/>
                  </w:rPr>
                </w:rPrChange>
              </w:rPr>
            </w:pPr>
            <w:del w:id="4257" w:author="anna.resch88@gmail.com" w:date="2022-01-03T16:08:00Z">
              <w:r w:rsidRPr="00F86424" w:rsidDel="002739DA">
                <w:rPr>
                  <w:rFonts w:asciiTheme="majorHAnsi" w:eastAsia="Times New Roman" w:hAnsiTheme="majorHAnsi" w:cstheme="majorHAnsi"/>
                  <w:color w:val="000000"/>
                  <w:lang w:val="en-US" w:eastAsia="de-DE"/>
                  <w:rPrChange w:id="4258" w:author="anna.resch88@gmail.com" w:date="2022-01-04T09:34:00Z">
                    <w:rPr>
                      <w:rFonts w:asciiTheme="majorHAnsi" w:eastAsia="Times New Roman" w:hAnsiTheme="majorHAnsi" w:cstheme="majorHAnsi"/>
                      <w:color w:val="000000"/>
                      <w:lang w:eastAsia="de-DE"/>
                    </w:rPr>
                  </w:rPrChange>
                </w:rPr>
                <w:delText>20%</w:delText>
              </w:r>
              <w:bookmarkStart w:id="4259" w:name="_Toc92186927"/>
              <w:bookmarkStart w:id="4260" w:name="_Toc92187619"/>
              <w:bookmarkStart w:id="4261" w:name="_Toc92188311"/>
              <w:bookmarkStart w:id="4262" w:name="_Toc92189001"/>
              <w:bookmarkStart w:id="4263" w:name="_Toc92189656"/>
              <w:bookmarkStart w:id="4264" w:name="_Toc92190312"/>
              <w:bookmarkStart w:id="4265" w:name="_Toc92190968"/>
              <w:bookmarkEnd w:id="4259"/>
              <w:bookmarkEnd w:id="4260"/>
              <w:bookmarkEnd w:id="4261"/>
              <w:bookmarkEnd w:id="4262"/>
              <w:bookmarkEnd w:id="4263"/>
              <w:bookmarkEnd w:id="4264"/>
              <w:bookmarkEnd w:id="4265"/>
            </w:del>
          </w:p>
        </w:tc>
        <w:tc>
          <w:tcPr>
            <w:tcW w:w="937" w:type="dxa"/>
            <w:tcBorders>
              <w:top w:val="nil"/>
              <w:left w:val="nil"/>
              <w:bottom w:val="single" w:sz="4" w:space="0" w:color="000000"/>
              <w:right w:val="single" w:sz="4" w:space="0" w:color="000000"/>
            </w:tcBorders>
            <w:shd w:val="clear" w:color="000000" w:fill="BDD7EE"/>
            <w:noWrap/>
            <w:vAlign w:val="bottom"/>
            <w:hideMark/>
          </w:tcPr>
          <w:p w14:paraId="1E9E6D5B" w14:textId="34F1277F" w:rsidR="00067C6D" w:rsidRPr="00F86424" w:rsidDel="002739DA" w:rsidRDefault="00067C6D" w:rsidP="003228B4">
            <w:pPr>
              <w:numPr>
                <w:ilvl w:val="0"/>
                <w:numId w:val="47"/>
              </w:numPr>
              <w:spacing w:after="0" w:line="240" w:lineRule="auto"/>
              <w:jc w:val="center"/>
              <w:rPr>
                <w:del w:id="4266" w:author="anna.resch88@gmail.com" w:date="2022-01-03T16:08:00Z"/>
                <w:rFonts w:asciiTheme="majorHAnsi" w:eastAsia="Times New Roman" w:hAnsiTheme="majorHAnsi" w:cstheme="majorHAnsi"/>
                <w:color w:val="000000"/>
                <w:lang w:val="en-US" w:eastAsia="de-DE"/>
                <w:rPrChange w:id="4267" w:author="anna.resch88@gmail.com" w:date="2022-01-04T09:34:00Z">
                  <w:rPr>
                    <w:del w:id="4268" w:author="anna.resch88@gmail.com" w:date="2022-01-03T16:08:00Z"/>
                    <w:rFonts w:asciiTheme="majorHAnsi" w:eastAsia="Times New Roman" w:hAnsiTheme="majorHAnsi" w:cstheme="majorHAnsi"/>
                    <w:color w:val="000000"/>
                    <w:lang w:eastAsia="de-DE"/>
                  </w:rPr>
                </w:rPrChange>
              </w:rPr>
            </w:pPr>
            <w:del w:id="4269" w:author="anna.resch88@gmail.com" w:date="2022-01-03T16:08:00Z">
              <w:r w:rsidRPr="00F86424" w:rsidDel="002739DA">
                <w:rPr>
                  <w:rFonts w:asciiTheme="majorHAnsi" w:eastAsia="Times New Roman" w:hAnsiTheme="majorHAnsi" w:cstheme="majorHAnsi"/>
                  <w:color w:val="000000"/>
                  <w:lang w:val="en-US" w:eastAsia="de-DE"/>
                  <w:rPrChange w:id="4270" w:author="anna.resch88@gmail.com" w:date="2022-01-04T09:34:00Z">
                    <w:rPr>
                      <w:rFonts w:asciiTheme="majorHAnsi" w:eastAsia="Times New Roman" w:hAnsiTheme="majorHAnsi" w:cstheme="majorHAnsi"/>
                      <w:color w:val="000000"/>
                      <w:lang w:eastAsia="de-DE"/>
                    </w:rPr>
                  </w:rPrChange>
                </w:rPr>
                <w:delText>4M urea</w:delText>
              </w:r>
              <w:bookmarkStart w:id="4271" w:name="_Toc92186928"/>
              <w:bookmarkStart w:id="4272" w:name="_Toc92187620"/>
              <w:bookmarkStart w:id="4273" w:name="_Toc92188312"/>
              <w:bookmarkStart w:id="4274" w:name="_Toc92189002"/>
              <w:bookmarkStart w:id="4275" w:name="_Toc92189657"/>
              <w:bookmarkStart w:id="4276" w:name="_Toc92190313"/>
              <w:bookmarkStart w:id="4277" w:name="_Toc92190969"/>
              <w:bookmarkEnd w:id="4271"/>
              <w:bookmarkEnd w:id="4272"/>
              <w:bookmarkEnd w:id="4273"/>
              <w:bookmarkEnd w:id="4274"/>
              <w:bookmarkEnd w:id="4275"/>
              <w:bookmarkEnd w:id="4276"/>
              <w:bookmarkEnd w:id="4277"/>
            </w:del>
          </w:p>
        </w:tc>
        <w:tc>
          <w:tcPr>
            <w:tcW w:w="952" w:type="dxa"/>
            <w:tcBorders>
              <w:top w:val="nil"/>
              <w:left w:val="nil"/>
              <w:bottom w:val="single" w:sz="4" w:space="0" w:color="000000"/>
              <w:right w:val="single" w:sz="4" w:space="0" w:color="000000"/>
            </w:tcBorders>
            <w:shd w:val="clear" w:color="000000" w:fill="BDD7EE"/>
            <w:noWrap/>
            <w:vAlign w:val="bottom"/>
            <w:hideMark/>
          </w:tcPr>
          <w:p w14:paraId="3ED5F621" w14:textId="6EAC2D6D" w:rsidR="00067C6D" w:rsidRPr="00F86424" w:rsidDel="002739DA" w:rsidRDefault="00067C6D" w:rsidP="003228B4">
            <w:pPr>
              <w:numPr>
                <w:ilvl w:val="0"/>
                <w:numId w:val="47"/>
              </w:numPr>
              <w:spacing w:after="0" w:line="240" w:lineRule="auto"/>
              <w:jc w:val="center"/>
              <w:rPr>
                <w:del w:id="4278" w:author="anna.resch88@gmail.com" w:date="2022-01-03T16:08:00Z"/>
                <w:rFonts w:asciiTheme="majorHAnsi" w:eastAsia="Times New Roman" w:hAnsiTheme="majorHAnsi" w:cstheme="majorHAnsi"/>
                <w:color w:val="000000"/>
                <w:lang w:val="en-US" w:eastAsia="de-DE"/>
                <w:rPrChange w:id="4279" w:author="anna.resch88@gmail.com" w:date="2022-01-04T09:34:00Z">
                  <w:rPr>
                    <w:del w:id="4280" w:author="anna.resch88@gmail.com" w:date="2022-01-03T16:08:00Z"/>
                    <w:rFonts w:asciiTheme="majorHAnsi" w:eastAsia="Times New Roman" w:hAnsiTheme="majorHAnsi" w:cstheme="majorHAnsi"/>
                    <w:color w:val="000000"/>
                    <w:lang w:eastAsia="de-DE"/>
                  </w:rPr>
                </w:rPrChange>
              </w:rPr>
            </w:pPr>
            <w:del w:id="4281" w:author="anna.resch88@gmail.com" w:date="2022-01-03T16:08:00Z">
              <w:r w:rsidRPr="00F86424" w:rsidDel="002739DA">
                <w:rPr>
                  <w:rFonts w:asciiTheme="majorHAnsi" w:eastAsia="Times New Roman" w:hAnsiTheme="majorHAnsi" w:cstheme="majorHAnsi"/>
                  <w:color w:val="000000"/>
                  <w:lang w:val="en-US" w:eastAsia="de-DE"/>
                  <w:rPrChange w:id="4282" w:author="anna.resch88@gmail.com" w:date="2022-01-04T09:34:00Z">
                    <w:rPr>
                      <w:rFonts w:asciiTheme="majorHAnsi" w:eastAsia="Times New Roman" w:hAnsiTheme="majorHAnsi" w:cstheme="majorHAnsi"/>
                      <w:color w:val="000000"/>
                      <w:lang w:eastAsia="de-DE"/>
                    </w:rPr>
                  </w:rPrChange>
                </w:rPr>
                <w:delText>Ru(II)bpy</w:delText>
              </w:r>
              <w:bookmarkStart w:id="4283" w:name="_Toc92186929"/>
              <w:bookmarkStart w:id="4284" w:name="_Toc92187621"/>
              <w:bookmarkStart w:id="4285" w:name="_Toc92188313"/>
              <w:bookmarkStart w:id="4286" w:name="_Toc92189003"/>
              <w:bookmarkStart w:id="4287" w:name="_Toc92189658"/>
              <w:bookmarkStart w:id="4288" w:name="_Toc92190314"/>
              <w:bookmarkStart w:id="4289" w:name="_Toc92190970"/>
              <w:bookmarkEnd w:id="4283"/>
              <w:bookmarkEnd w:id="4284"/>
              <w:bookmarkEnd w:id="4285"/>
              <w:bookmarkEnd w:id="4286"/>
              <w:bookmarkEnd w:id="4287"/>
              <w:bookmarkEnd w:id="4288"/>
              <w:bookmarkEnd w:id="4289"/>
            </w:del>
          </w:p>
        </w:tc>
        <w:tc>
          <w:tcPr>
            <w:tcW w:w="1081" w:type="dxa"/>
            <w:tcBorders>
              <w:top w:val="nil"/>
              <w:left w:val="nil"/>
              <w:bottom w:val="single" w:sz="4" w:space="0" w:color="000000"/>
              <w:right w:val="single" w:sz="4" w:space="0" w:color="000000"/>
            </w:tcBorders>
            <w:shd w:val="clear" w:color="000000" w:fill="BDD7EE"/>
            <w:noWrap/>
            <w:vAlign w:val="bottom"/>
            <w:hideMark/>
          </w:tcPr>
          <w:p w14:paraId="31502110" w14:textId="60EBAD7B" w:rsidR="00067C6D" w:rsidRPr="00F86424" w:rsidDel="002739DA" w:rsidRDefault="00067C6D" w:rsidP="003228B4">
            <w:pPr>
              <w:numPr>
                <w:ilvl w:val="0"/>
                <w:numId w:val="47"/>
              </w:numPr>
              <w:spacing w:after="0" w:line="240" w:lineRule="auto"/>
              <w:jc w:val="center"/>
              <w:rPr>
                <w:del w:id="4290" w:author="anna.resch88@gmail.com" w:date="2022-01-03T16:08:00Z"/>
                <w:rFonts w:asciiTheme="majorHAnsi" w:eastAsia="Times New Roman" w:hAnsiTheme="majorHAnsi" w:cstheme="majorHAnsi"/>
                <w:color w:val="000000"/>
                <w:lang w:val="en-US" w:eastAsia="de-DE"/>
                <w:rPrChange w:id="4291" w:author="anna.resch88@gmail.com" w:date="2022-01-04T09:34:00Z">
                  <w:rPr>
                    <w:del w:id="4292" w:author="anna.resch88@gmail.com" w:date="2022-01-03T16:08:00Z"/>
                    <w:rFonts w:asciiTheme="majorHAnsi" w:eastAsia="Times New Roman" w:hAnsiTheme="majorHAnsi" w:cstheme="majorHAnsi"/>
                    <w:color w:val="000000"/>
                    <w:lang w:eastAsia="de-DE"/>
                  </w:rPr>
                </w:rPrChange>
              </w:rPr>
            </w:pPr>
            <w:del w:id="4293" w:author="anna.resch88@gmail.com" w:date="2022-01-03T16:08:00Z">
              <w:r w:rsidRPr="00F86424" w:rsidDel="002739DA">
                <w:rPr>
                  <w:rFonts w:asciiTheme="majorHAnsi" w:eastAsia="Times New Roman" w:hAnsiTheme="majorHAnsi" w:cstheme="majorHAnsi"/>
                  <w:color w:val="000000"/>
                  <w:lang w:val="en-US" w:eastAsia="de-DE"/>
                  <w:rPrChange w:id="4294" w:author="anna.resch88@gmail.com" w:date="2022-01-04T09:34:00Z">
                    <w:rPr>
                      <w:rFonts w:asciiTheme="majorHAnsi" w:eastAsia="Times New Roman" w:hAnsiTheme="majorHAnsi" w:cstheme="majorHAnsi"/>
                      <w:color w:val="000000"/>
                      <w:lang w:eastAsia="de-DE"/>
                    </w:rPr>
                  </w:rPrChange>
                </w:rPr>
                <w:delText>84.6</w:delText>
              </w:r>
              <w:bookmarkStart w:id="4295" w:name="_Toc92186930"/>
              <w:bookmarkStart w:id="4296" w:name="_Toc92187622"/>
              <w:bookmarkStart w:id="4297" w:name="_Toc92188314"/>
              <w:bookmarkStart w:id="4298" w:name="_Toc92189004"/>
              <w:bookmarkStart w:id="4299" w:name="_Toc92189659"/>
              <w:bookmarkStart w:id="4300" w:name="_Toc92190315"/>
              <w:bookmarkStart w:id="4301" w:name="_Toc92190971"/>
              <w:bookmarkEnd w:id="4295"/>
              <w:bookmarkEnd w:id="4296"/>
              <w:bookmarkEnd w:id="4297"/>
              <w:bookmarkEnd w:id="4298"/>
              <w:bookmarkEnd w:id="4299"/>
              <w:bookmarkEnd w:id="4300"/>
              <w:bookmarkEnd w:id="4301"/>
            </w:del>
          </w:p>
        </w:tc>
        <w:tc>
          <w:tcPr>
            <w:tcW w:w="1349" w:type="dxa"/>
            <w:tcBorders>
              <w:top w:val="nil"/>
              <w:left w:val="nil"/>
              <w:bottom w:val="single" w:sz="4" w:space="0" w:color="000000"/>
              <w:right w:val="single" w:sz="4" w:space="0" w:color="000000"/>
            </w:tcBorders>
            <w:shd w:val="clear" w:color="000000" w:fill="BDD7EE"/>
            <w:noWrap/>
            <w:vAlign w:val="bottom"/>
            <w:hideMark/>
          </w:tcPr>
          <w:p w14:paraId="6A112AD1" w14:textId="495B9087" w:rsidR="00067C6D" w:rsidRPr="00F86424" w:rsidDel="002739DA" w:rsidRDefault="00067C6D" w:rsidP="003228B4">
            <w:pPr>
              <w:numPr>
                <w:ilvl w:val="0"/>
                <w:numId w:val="47"/>
              </w:numPr>
              <w:spacing w:after="0" w:line="240" w:lineRule="auto"/>
              <w:jc w:val="center"/>
              <w:rPr>
                <w:del w:id="4302" w:author="anna.resch88@gmail.com" w:date="2022-01-03T16:08:00Z"/>
                <w:rFonts w:asciiTheme="majorHAnsi" w:eastAsia="Times New Roman" w:hAnsiTheme="majorHAnsi" w:cstheme="majorHAnsi"/>
                <w:color w:val="000000"/>
                <w:lang w:val="en-US" w:eastAsia="de-DE"/>
                <w:rPrChange w:id="4303" w:author="anna.resch88@gmail.com" w:date="2022-01-04T09:34:00Z">
                  <w:rPr>
                    <w:del w:id="4304" w:author="anna.resch88@gmail.com" w:date="2022-01-03T16:08:00Z"/>
                    <w:rFonts w:asciiTheme="majorHAnsi" w:eastAsia="Times New Roman" w:hAnsiTheme="majorHAnsi" w:cstheme="majorHAnsi"/>
                    <w:color w:val="000000"/>
                    <w:lang w:eastAsia="de-DE"/>
                  </w:rPr>
                </w:rPrChange>
              </w:rPr>
            </w:pPr>
            <w:del w:id="4305" w:author="anna.resch88@gmail.com" w:date="2022-01-03T16:08:00Z">
              <w:r w:rsidRPr="00F86424" w:rsidDel="002739DA">
                <w:rPr>
                  <w:rFonts w:asciiTheme="majorHAnsi" w:eastAsia="Times New Roman" w:hAnsiTheme="majorHAnsi" w:cstheme="majorHAnsi"/>
                  <w:color w:val="000000"/>
                  <w:lang w:val="en-US" w:eastAsia="de-DE"/>
                  <w:rPrChange w:id="4306" w:author="anna.resch88@gmail.com" w:date="2022-01-04T09:34:00Z">
                    <w:rPr>
                      <w:rFonts w:asciiTheme="majorHAnsi" w:eastAsia="Times New Roman" w:hAnsiTheme="majorHAnsi" w:cstheme="majorHAnsi"/>
                      <w:color w:val="000000"/>
                      <w:lang w:eastAsia="de-DE"/>
                    </w:rPr>
                  </w:rPrChange>
                </w:rPr>
                <w:delText>15</w:delText>
              </w:r>
              <w:bookmarkStart w:id="4307" w:name="_Toc92186931"/>
              <w:bookmarkStart w:id="4308" w:name="_Toc92187623"/>
              <w:bookmarkStart w:id="4309" w:name="_Toc92188315"/>
              <w:bookmarkStart w:id="4310" w:name="_Toc92189005"/>
              <w:bookmarkStart w:id="4311" w:name="_Toc92189660"/>
              <w:bookmarkStart w:id="4312" w:name="_Toc92190316"/>
              <w:bookmarkStart w:id="4313" w:name="_Toc92190972"/>
              <w:bookmarkEnd w:id="4307"/>
              <w:bookmarkEnd w:id="4308"/>
              <w:bookmarkEnd w:id="4309"/>
              <w:bookmarkEnd w:id="4310"/>
              <w:bookmarkEnd w:id="4311"/>
              <w:bookmarkEnd w:id="4312"/>
              <w:bookmarkEnd w:id="4313"/>
            </w:del>
          </w:p>
        </w:tc>
        <w:tc>
          <w:tcPr>
            <w:tcW w:w="892" w:type="dxa"/>
            <w:tcBorders>
              <w:top w:val="nil"/>
              <w:left w:val="nil"/>
              <w:bottom w:val="single" w:sz="4" w:space="0" w:color="000000"/>
              <w:right w:val="single" w:sz="4" w:space="0" w:color="000000"/>
            </w:tcBorders>
            <w:shd w:val="clear" w:color="000000" w:fill="BDD7EE"/>
            <w:noWrap/>
            <w:vAlign w:val="bottom"/>
            <w:hideMark/>
          </w:tcPr>
          <w:p w14:paraId="2FA4831F" w14:textId="000EB2E9" w:rsidR="00067C6D" w:rsidRPr="00F86424" w:rsidDel="002739DA" w:rsidRDefault="00067C6D" w:rsidP="003228B4">
            <w:pPr>
              <w:numPr>
                <w:ilvl w:val="0"/>
                <w:numId w:val="47"/>
              </w:numPr>
              <w:spacing w:after="0" w:line="240" w:lineRule="auto"/>
              <w:jc w:val="center"/>
              <w:rPr>
                <w:del w:id="4314" w:author="anna.resch88@gmail.com" w:date="2022-01-03T16:08:00Z"/>
                <w:rFonts w:asciiTheme="majorHAnsi" w:eastAsia="Times New Roman" w:hAnsiTheme="majorHAnsi" w:cstheme="majorHAnsi"/>
                <w:color w:val="000000"/>
                <w:lang w:val="en-US" w:eastAsia="de-DE"/>
                <w:rPrChange w:id="4315" w:author="anna.resch88@gmail.com" w:date="2022-01-04T09:34:00Z">
                  <w:rPr>
                    <w:del w:id="4316" w:author="anna.resch88@gmail.com" w:date="2022-01-03T16:08:00Z"/>
                    <w:rFonts w:asciiTheme="majorHAnsi" w:eastAsia="Times New Roman" w:hAnsiTheme="majorHAnsi" w:cstheme="majorHAnsi"/>
                    <w:color w:val="000000"/>
                    <w:lang w:eastAsia="de-DE"/>
                  </w:rPr>
                </w:rPrChange>
              </w:rPr>
            </w:pPr>
            <w:del w:id="4317" w:author="anna.resch88@gmail.com" w:date="2022-01-03T16:08:00Z">
              <w:r w:rsidRPr="00F86424" w:rsidDel="002739DA">
                <w:rPr>
                  <w:rFonts w:asciiTheme="majorHAnsi" w:eastAsia="Times New Roman" w:hAnsiTheme="majorHAnsi" w:cstheme="majorHAnsi"/>
                  <w:color w:val="000000"/>
                  <w:lang w:val="en-US" w:eastAsia="de-DE"/>
                  <w:rPrChange w:id="4318" w:author="anna.resch88@gmail.com" w:date="2022-01-04T09:34:00Z">
                    <w:rPr>
                      <w:rFonts w:asciiTheme="majorHAnsi" w:eastAsia="Times New Roman" w:hAnsiTheme="majorHAnsi" w:cstheme="majorHAnsi"/>
                      <w:color w:val="000000"/>
                      <w:lang w:eastAsia="de-DE"/>
                    </w:rPr>
                  </w:rPrChange>
                </w:rPr>
                <w:delText>122.25</w:delText>
              </w:r>
              <w:bookmarkStart w:id="4319" w:name="_Toc92186932"/>
              <w:bookmarkStart w:id="4320" w:name="_Toc92187624"/>
              <w:bookmarkStart w:id="4321" w:name="_Toc92188316"/>
              <w:bookmarkStart w:id="4322" w:name="_Toc92189006"/>
              <w:bookmarkStart w:id="4323" w:name="_Toc92189661"/>
              <w:bookmarkStart w:id="4324" w:name="_Toc92190317"/>
              <w:bookmarkStart w:id="4325" w:name="_Toc92190973"/>
              <w:bookmarkEnd w:id="4319"/>
              <w:bookmarkEnd w:id="4320"/>
              <w:bookmarkEnd w:id="4321"/>
              <w:bookmarkEnd w:id="4322"/>
              <w:bookmarkEnd w:id="4323"/>
              <w:bookmarkEnd w:id="4324"/>
              <w:bookmarkEnd w:id="4325"/>
            </w:del>
          </w:p>
        </w:tc>
        <w:tc>
          <w:tcPr>
            <w:tcW w:w="743" w:type="dxa"/>
            <w:tcBorders>
              <w:top w:val="nil"/>
              <w:left w:val="nil"/>
              <w:bottom w:val="single" w:sz="4" w:space="0" w:color="000000"/>
              <w:right w:val="nil"/>
            </w:tcBorders>
            <w:shd w:val="clear" w:color="000000" w:fill="BDD7EE"/>
            <w:noWrap/>
            <w:vAlign w:val="bottom"/>
            <w:hideMark/>
          </w:tcPr>
          <w:p w14:paraId="55470504" w14:textId="3D391C4B" w:rsidR="00067C6D" w:rsidRPr="00F86424" w:rsidDel="002739DA" w:rsidRDefault="00067C6D" w:rsidP="003228B4">
            <w:pPr>
              <w:numPr>
                <w:ilvl w:val="0"/>
                <w:numId w:val="47"/>
              </w:numPr>
              <w:spacing w:after="0" w:line="240" w:lineRule="auto"/>
              <w:jc w:val="center"/>
              <w:rPr>
                <w:del w:id="4326" w:author="anna.resch88@gmail.com" w:date="2022-01-03T16:08:00Z"/>
                <w:rFonts w:asciiTheme="majorHAnsi" w:eastAsia="Times New Roman" w:hAnsiTheme="majorHAnsi" w:cstheme="majorHAnsi"/>
                <w:color w:val="000000"/>
                <w:lang w:val="en-US" w:eastAsia="de-DE"/>
                <w:rPrChange w:id="4327" w:author="anna.resch88@gmail.com" w:date="2022-01-04T09:34:00Z">
                  <w:rPr>
                    <w:del w:id="4328" w:author="anna.resch88@gmail.com" w:date="2022-01-03T16:08:00Z"/>
                    <w:rFonts w:asciiTheme="majorHAnsi" w:eastAsia="Times New Roman" w:hAnsiTheme="majorHAnsi" w:cstheme="majorHAnsi"/>
                    <w:color w:val="000000"/>
                    <w:lang w:eastAsia="de-DE"/>
                  </w:rPr>
                </w:rPrChange>
              </w:rPr>
            </w:pPr>
            <w:del w:id="4329" w:author="anna.resch88@gmail.com" w:date="2022-01-03T16:08:00Z">
              <w:r w:rsidRPr="00F86424" w:rsidDel="002739DA">
                <w:rPr>
                  <w:rFonts w:asciiTheme="majorHAnsi" w:eastAsia="Times New Roman" w:hAnsiTheme="majorHAnsi" w:cstheme="majorHAnsi"/>
                  <w:color w:val="000000"/>
                  <w:lang w:val="en-US" w:eastAsia="de-DE"/>
                  <w:rPrChange w:id="4330" w:author="anna.resch88@gmail.com" w:date="2022-01-04T09:34:00Z">
                    <w:rPr>
                      <w:rFonts w:asciiTheme="majorHAnsi" w:eastAsia="Times New Roman" w:hAnsiTheme="majorHAnsi" w:cstheme="majorHAnsi"/>
                      <w:color w:val="000000"/>
                      <w:lang w:eastAsia="de-DE"/>
                    </w:rPr>
                  </w:rPrChange>
                </w:rPr>
                <w:delText>7.87</w:delText>
              </w:r>
              <w:bookmarkStart w:id="4331" w:name="_Toc92186933"/>
              <w:bookmarkStart w:id="4332" w:name="_Toc92187625"/>
              <w:bookmarkStart w:id="4333" w:name="_Toc92188317"/>
              <w:bookmarkStart w:id="4334" w:name="_Toc92189007"/>
              <w:bookmarkStart w:id="4335" w:name="_Toc92189662"/>
              <w:bookmarkStart w:id="4336" w:name="_Toc92190318"/>
              <w:bookmarkStart w:id="4337" w:name="_Toc92190974"/>
              <w:bookmarkEnd w:id="4331"/>
              <w:bookmarkEnd w:id="4332"/>
              <w:bookmarkEnd w:id="4333"/>
              <w:bookmarkEnd w:id="4334"/>
              <w:bookmarkEnd w:id="4335"/>
              <w:bookmarkEnd w:id="4336"/>
              <w:bookmarkEnd w:id="4337"/>
            </w:del>
          </w:p>
        </w:tc>
        <w:tc>
          <w:tcPr>
            <w:tcW w:w="989" w:type="dxa"/>
            <w:tcBorders>
              <w:top w:val="nil"/>
              <w:left w:val="single" w:sz="4" w:space="0" w:color="auto"/>
              <w:bottom w:val="nil"/>
              <w:right w:val="single" w:sz="4" w:space="0" w:color="auto"/>
            </w:tcBorders>
            <w:shd w:val="clear" w:color="000000" w:fill="BDD7EE"/>
            <w:noWrap/>
            <w:vAlign w:val="bottom"/>
            <w:hideMark/>
          </w:tcPr>
          <w:p w14:paraId="2098529B" w14:textId="242DE6A4" w:rsidR="00067C6D" w:rsidRPr="00F86424" w:rsidDel="002739DA" w:rsidRDefault="00067C6D" w:rsidP="003228B4">
            <w:pPr>
              <w:numPr>
                <w:ilvl w:val="0"/>
                <w:numId w:val="47"/>
              </w:numPr>
              <w:spacing w:after="0" w:line="240" w:lineRule="auto"/>
              <w:jc w:val="center"/>
              <w:rPr>
                <w:del w:id="4338" w:author="anna.resch88@gmail.com" w:date="2022-01-03T16:08:00Z"/>
                <w:rFonts w:asciiTheme="majorHAnsi" w:eastAsia="Times New Roman" w:hAnsiTheme="majorHAnsi" w:cstheme="majorHAnsi"/>
                <w:color w:val="000000"/>
                <w:lang w:val="en-US" w:eastAsia="de-DE"/>
                <w:rPrChange w:id="4339" w:author="anna.resch88@gmail.com" w:date="2022-01-04T09:34:00Z">
                  <w:rPr>
                    <w:del w:id="4340" w:author="anna.resch88@gmail.com" w:date="2022-01-03T16:08:00Z"/>
                    <w:rFonts w:asciiTheme="majorHAnsi" w:eastAsia="Times New Roman" w:hAnsiTheme="majorHAnsi" w:cstheme="majorHAnsi"/>
                    <w:color w:val="000000"/>
                    <w:lang w:eastAsia="de-DE"/>
                  </w:rPr>
                </w:rPrChange>
              </w:rPr>
            </w:pPr>
            <w:del w:id="4341" w:author="anna.resch88@gmail.com" w:date="2022-01-03T16:08:00Z">
              <w:r w:rsidRPr="00F86424" w:rsidDel="002739DA">
                <w:rPr>
                  <w:rFonts w:asciiTheme="majorHAnsi" w:eastAsia="Times New Roman" w:hAnsiTheme="majorHAnsi" w:cstheme="majorHAnsi"/>
                  <w:color w:val="000000"/>
                  <w:lang w:val="en-US" w:eastAsia="de-DE"/>
                  <w:rPrChange w:id="4342" w:author="anna.resch88@gmail.com" w:date="2022-01-04T09:34:00Z">
                    <w:rPr>
                      <w:rFonts w:asciiTheme="majorHAnsi" w:eastAsia="Times New Roman" w:hAnsiTheme="majorHAnsi" w:cstheme="majorHAnsi"/>
                      <w:color w:val="000000"/>
                      <w:lang w:eastAsia="de-DE"/>
                    </w:rPr>
                  </w:rPrChange>
                </w:rPr>
                <w:delText>123.37</w:delText>
              </w:r>
              <w:bookmarkStart w:id="4343" w:name="_Toc92186934"/>
              <w:bookmarkStart w:id="4344" w:name="_Toc92187626"/>
              <w:bookmarkStart w:id="4345" w:name="_Toc92188318"/>
              <w:bookmarkStart w:id="4346" w:name="_Toc92189008"/>
              <w:bookmarkStart w:id="4347" w:name="_Toc92189663"/>
              <w:bookmarkStart w:id="4348" w:name="_Toc92190319"/>
              <w:bookmarkStart w:id="4349" w:name="_Toc92190975"/>
              <w:bookmarkEnd w:id="4343"/>
              <w:bookmarkEnd w:id="4344"/>
              <w:bookmarkEnd w:id="4345"/>
              <w:bookmarkEnd w:id="4346"/>
              <w:bookmarkEnd w:id="4347"/>
              <w:bookmarkEnd w:id="4348"/>
              <w:bookmarkEnd w:id="4349"/>
            </w:del>
          </w:p>
        </w:tc>
        <w:tc>
          <w:tcPr>
            <w:tcW w:w="898" w:type="dxa"/>
            <w:tcBorders>
              <w:top w:val="nil"/>
              <w:left w:val="nil"/>
              <w:bottom w:val="nil"/>
              <w:right w:val="single" w:sz="4" w:space="0" w:color="auto"/>
            </w:tcBorders>
            <w:shd w:val="clear" w:color="000000" w:fill="BDD7EE"/>
            <w:noWrap/>
            <w:vAlign w:val="bottom"/>
            <w:hideMark/>
          </w:tcPr>
          <w:p w14:paraId="0EA5CA38" w14:textId="6A452ED8" w:rsidR="00067C6D" w:rsidRPr="00F86424" w:rsidDel="002739DA" w:rsidRDefault="00067C6D" w:rsidP="003228B4">
            <w:pPr>
              <w:numPr>
                <w:ilvl w:val="0"/>
                <w:numId w:val="47"/>
              </w:numPr>
              <w:spacing w:after="0" w:line="240" w:lineRule="auto"/>
              <w:jc w:val="center"/>
              <w:rPr>
                <w:del w:id="4350" w:author="anna.resch88@gmail.com" w:date="2022-01-03T16:08:00Z"/>
                <w:rFonts w:asciiTheme="majorHAnsi" w:eastAsia="Times New Roman" w:hAnsiTheme="majorHAnsi" w:cstheme="majorHAnsi"/>
                <w:color w:val="000000"/>
                <w:lang w:val="en-US" w:eastAsia="de-DE"/>
                <w:rPrChange w:id="4351" w:author="anna.resch88@gmail.com" w:date="2022-01-04T09:34:00Z">
                  <w:rPr>
                    <w:del w:id="4352" w:author="anna.resch88@gmail.com" w:date="2022-01-03T16:08:00Z"/>
                    <w:rFonts w:asciiTheme="majorHAnsi" w:eastAsia="Times New Roman" w:hAnsiTheme="majorHAnsi" w:cstheme="majorHAnsi"/>
                    <w:color w:val="000000"/>
                    <w:lang w:eastAsia="de-DE"/>
                  </w:rPr>
                </w:rPrChange>
              </w:rPr>
            </w:pPr>
            <w:del w:id="4353" w:author="anna.resch88@gmail.com" w:date="2022-01-03T16:08:00Z">
              <w:r w:rsidRPr="00F86424" w:rsidDel="002739DA">
                <w:rPr>
                  <w:rFonts w:asciiTheme="majorHAnsi" w:eastAsia="Times New Roman" w:hAnsiTheme="majorHAnsi" w:cstheme="majorHAnsi"/>
                  <w:color w:val="000000"/>
                  <w:lang w:val="en-US" w:eastAsia="de-DE"/>
                  <w:rPrChange w:id="4354" w:author="anna.resch88@gmail.com" w:date="2022-01-04T09:34:00Z">
                    <w:rPr>
                      <w:rFonts w:asciiTheme="majorHAnsi" w:eastAsia="Times New Roman" w:hAnsiTheme="majorHAnsi" w:cstheme="majorHAnsi"/>
                      <w:color w:val="000000"/>
                      <w:lang w:eastAsia="de-DE"/>
                    </w:rPr>
                  </w:rPrChange>
                </w:rPr>
                <w:delText>7.78</w:delText>
              </w:r>
              <w:bookmarkStart w:id="4355" w:name="_Toc92186935"/>
              <w:bookmarkStart w:id="4356" w:name="_Toc92187627"/>
              <w:bookmarkStart w:id="4357" w:name="_Toc92188319"/>
              <w:bookmarkStart w:id="4358" w:name="_Toc92189009"/>
              <w:bookmarkStart w:id="4359" w:name="_Toc92189664"/>
              <w:bookmarkStart w:id="4360" w:name="_Toc92190320"/>
              <w:bookmarkStart w:id="4361" w:name="_Toc92190976"/>
              <w:bookmarkEnd w:id="4355"/>
              <w:bookmarkEnd w:id="4356"/>
              <w:bookmarkEnd w:id="4357"/>
              <w:bookmarkEnd w:id="4358"/>
              <w:bookmarkEnd w:id="4359"/>
              <w:bookmarkEnd w:id="4360"/>
              <w:bookmarkEnd w:id="4361"/>
            </w:del>
          </w:p>
        </w:tc>
        <w:bookmarkStart w:id="4362" w:name="_Toc92186936"/>
        <w:bookmarkStart w:id="4363" w:name="_Toc92187628"/>
        <w:bookmarkStart w:id="4364" w:name="_Toc92188320"/>
        <w:bookmarkStart w:id="4365" w:name="_Toc92189010"/>
        <w:bookmarkStart w:id="4366" w:name="_Toc92189665"/>
        <w:bookmarkStart w:id="4367" w:name="_Toc92190321"/>
        <w:bookmarkStart w:id="4368" w:name="_Toc92190977"/>
        <w:bookmarkEnd w:id="4362"/>
        <w:bookmarkEnd w:id="4363"/>
        <w:bookmarkEnd w:id="4364"/>
        <w:bookmarkEnd w:id="4365"/>
        <w:bookmarkEnd w:id="4366"/>
        <w:bookmarkEnd w:id="4367"/>
        <w:bookmarkEnd w:id="4368"/>
      </w:tr>
      <w:tr w:rsidR="00067C6D" w:rsidRPr="009E3BE9" w:rsidDel="002739DA" w14:paraId="066AB22B" w14:textId="59ACB2DD" w:rsidTr="00D830B0">
        <w:trPr>
          <w:trHeight w:val="290"/>
          <w:del w:id="4369"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BDD7EE"/>
            <w:vAlign w:val="bottom"/>
            <w:hideMark/>
          </w:tcPr>
          <w:p w14:paraId="3241FFCB" w14:textId="3B6C2000" w:rsidR="00067C6D" w:rsidRPr="00F86424" w:rsidDel="002739DA" w:rsidRDefault="00067C6D" w:rsidP="003228B4">
            <w:pPr>
              <w:numPr>
                <w:ilvl w:val="0"/>
                <w:numId w:val="47"/>
              </w:numPr>
              <w:spacing w:after="0" w:line="240" w:lineRule="auto"/>
              <w:jc w:val="both"/>
              <w:rPr>
                <w:del w:id="4370" w:author="anna.resch88@gmail.com" w:date="2022-01-03T16:08:00Z"/>
                <w:rFonts w:asciiTheme="majorHAnsi" w:eastAsia="Times New Roman" w:hAnsiTheme="majorHAnsi" w:cstheme="majorHAnsi"/>
                <w:color w:val="000000"/>
                <w:lang w:val="en-US" w:eastAsia="de-DE"/>
                <w:rPrChange w:id="4371" w:author="anna.resch88@gmail.com" w:date="2022-01-04T09:34:00Z">
                  <w:rPr>
                    <w:del w:id="4372" w:author="anna.resch88@gmail.com" w:date="2022-01-03T16:08:00Z"/>
                    <w:rFonts w:asciiTheme="majorHAnsi" w:eastAsia="Times New Roman" w:hAnsiTheme="majorHAnsi" w:cstheme="majorHAnsi"/>
                    <w:color w:val="000000"/>
                    <w:lang w:eastAsia="de-DE"/>
                  </w:rPr>
                </w:rPrChange>
              </w:rPr>
            </w:pPr>
            <w:del w:id="4373" w:author="anna.resch88@gmail.com" w:date="2022-01-03T16:08:00Z">
              <w:r w:rsidRPr="00F86424" w:rsidDel="002739DA">
                <w:rPr>
                  <w:rFonts w:asciiTheme="majorHAnsi" w:eastAsia="Times New Roman" w:hAnsiTheme="majorHAnsi" w:cstheme="majorHAnsi"/>
                  <w:color w:val="000000"/>
                  <w:lang w:val="en-US" w:eastAsia="de-DE"/>
                  <w:rPrChange w:id="4374" w:author="anna.resch88@gmail.com" w:date="2022-01-04T09:34:00Z">
                    <w:rPr>
                      <w:rFonts w:asciiTheme="majorHAnsi" w:eastAsia="Times New Roman" w:hAnsiTheme="majorHAnsi" w:cstheme="majorHAnsi"/>
                      <w:color w:val="000000"/>
                      <w:lang w:eastAsia="de-DE"/>
                    </w:rPr>
                  </w:rPrChange>
                </w:rPr>
                <w:delText>ULD-V80-ULD, sample 3</w:delText>
              </w:r>
              <w:bookmarkStart w:id="4375" w:name="_Toc92186937"/>
              <w:bookmarkStart w:id="4376" w:name="_Toc92187629"/>
              <w:bookmarkStart w:id="4377" w:name="_Toc92188321"/>
              <w:bookmarkStart w:id="4378" w:name="_Toc92189011"/>
              <w:bookmarkStart w:id="4379" w:name="_Toc92189666"/>
              <w:bookmarkStart w:id="4380" w:name="_Toc92190322"/>
              <w:bookmarkStart w:id="4381" w:name="_Toc92190978"/>
              <w:bookmarkEnd w:id="4375"/>
              <w:bookmarkEnd w:id="4376"/>
              <w:bookmarkEnd w:id="4377"/>
              <w:bookmarkEnd w:id="4378"/>
              <w:bookmarkEnd w:id="4379"/>
              <w:bookmarkEnd w:id="4380"/>
              <w:bookmarkEnd w:id="4381"/>
            </w:del>
          </w:p>
        </w:tc>
        <w:tc>
          <w:tcPr>
            <w:tcW w:w="859" w:type="dxa"/>
            <w:tcBorders>
              <w:top w:val="nil"/>
              <w:left w:val="nil"/>
              <w:bottom w:val="single" w:sz="4" w:space="0" w:color="000000"/>
              <w:right w:val="single" w:sz="4" w:space="0" w:color="000000"/>
            </w:tcBorders>
            <w:shd w:val="clear" w:color="000000" w:fill="BDD7EE"/>
            <w:noWrap/>
            <w:vAlign w:val="bottom"/>
            <w:hideMark/>
          </w:tcPr>
          <w:p w14:paraId="28FEEC68" w14:textId="31AA2941" w:rsidR="00067C6D" w:rsidRPr="00F86424" w:rsidDel="002739DA" w:rsidRDefault="00067C6D" w:rsidP="003228B4">
            <w:pPr>
              <w:numPr>
                <w:ilvl w:val="0"/>
                <w:numId w:val="47"/>
              </w:numPr>
              <w:spacing w:after="0" w:line="240" w:lineRule="auto"/>
              <w:jc w:val="center"/>
              <w:rPr>
                <w:del w:id="4382" w:author="anna.resch88@gmail.com" w:date="2022-01-03T16:08:00Z"/>
                <w:rFonts w:asciiTheme="majorHAnsi" w:eastAsia="Times New Roman" w:hAnsiTheme="majorHAnsi" w:cstheme="majorHAnsi"/>
                <w:color w:val="000000"/>
                <w:lang w:val="en-US" w:eastAsia="de-DE"/>
                <w:rPrChange w:id="4383" w:author="anna.resch88@gmail.com" w:date="2022-01-04T09:34:00Z">
                  <w:rPr>
                    <w:del w:id="4384" w:author="anna.resch88@gmail.com" w:date="2022-01-03T16:08:00Z"/>
                    <w:rFonts w:asciiTheme="majorHAnsi" w:eastAsia="Times New Roman" w:hAnsiTheme="majorHAnsi" w:cstheme="majorHAnsi"/>
                    <w:color w:val="000000"/>
                    <w:lang w:eastAsia="de-DE"/>
                  </w:rPr>
                </w:rPrChange>
              </w:rPr>
            </w:pPr>
            <w:del w:id="4385" w:author="anna.resch88@gmail.com" w:date="2022-01-03T16:08:00Z">
              <w:r w:rsidRPr="00F86424" w:rsidDel="002739DA">
                <w:rPr>
                  <w:rFonts w:asciiTheme="majorHAnsi" w:eastAsia="Times New Roman" w:hAnsiTheme="majorHAnsi" w:cstheme="majorHAnsi"/>
                  <w:color w:val="000000"/>
                  <w:lang w:val="en-US" w:eastAsia="de-DE"/>
                  <w:rPrChange w:id="4386" w:author="anna.resch88@gmail.com" w:date="2022-01-04T09:34:00Z">
                    <w:rPr>
                      <w:rFonts w:asciiTheme="majorHAnsi" w:eastAsia="Times New Roman" w:hAnsiTheme="majorHAnsi" w:cstheme="majorHAnsi"/>
                      <w:color w:val="000000"/>
                      <w:lang w:eastAsia="de-DE"/>
                    </w:rPr>
                  </w:rPrChange>
                </w:rPr>
                <w:delText>20%</w:delText>
              </w:r>
              <w:bookmarkStart w:id="4387" w:name="_Toc92186938"/>
              <w:bookmarkStart w:id="4388" w:name="_Toc92187630"/>
              <w:bookmarkStart w:id="4389" w:name="_Toc92188322"/>
              <w:bookmarkStart w:id="4390" w:name="_Toc92189012"/>
              <w:bookmarkStart w:id="4391" w:name="_Toc92189667"/>
              <w:bookmarkStart w:id="4392" w:name="_Toc92190323"/>
              <w:bookmarkStart w:id="4393" w:name="_Toc92190979"/>
              <w:bookmarkEnd w:id="4387"/>
              <w:bookmarkEnd w:id="4388"/>
              <w:bookmarkEnd w:id="4389"/>
              <w:bookmarkEnd w:id="4390"/>
              <w:bookmarkEnd w:id="4391"/>
              <w:bookmarkEnd w:id="4392"/>
              <w:bookmarkEnd w:id="4393"/>
            </w:del>
          </w:p>
        </w:tc>
        <w:tc>
          <w:tcPr>
            <w:tcW w:w="937" w:type="dxa"/>
            <w:tcBorders>
              <w:top w:val="nil"/>
              <w:left w:val="nil"/>
              <w:bottom w:val="single" w:sz="4" w:space="0" w:color="000000"/>
              <w:right w:val="single" w:sz="4" w:space="0" w:color="000000"/>
            </w:tcBorders>
            <w:shd w:val="clear" w:color="000000" w:fill="BDD7EE"/>
            <w:noWrap/>
            <w:vAlign w:val="bottom"/>
            <w:hideMark/>
          </w:tcPr>
          <w:p w14:paraId="56C02D91" w14:textId="00D33461" w:rsidR="00067C6D" w:rsidRPr="00F86424" w:rsidDel="002739DA" w:rsidRDefault="00067C6D" w:rsidP="003228B4">
            <w:pPr>
              <w:numPr>
                <w:ilvl w:val="0"/>
                <w:numId w:val="47"/>
              </w:numPr>
              <w:spacing w:after="0" w:line="240" w:lineRule="auto"/>
              <w:jc w:val="center"/>
              <w:rPr>
                <w:del w:id="4394" w:author="anna.resch88@gmail.com" w:date="2022-01-03T16:08:00Z"/>
                <w:rFonts w:asciiTheme="majorHAnsi" w:eastAsia="Times New Roman" w:hAnsiTheme="majorHAnsi" w:cstheme="majorHAnsi"/>
                <w:color w:val="000000"/>
                <w:lang w:val="en-US" w:eastAsia="de-DE"/>
                <w:rPrChange w:id="4395" w:author="anna.resch88@gmail.com" w:date="2022-01-04T09:34:00Z">
                  <w:rPr>
                    <w:del w:id="4396" w:author="anna.resch88@gmail.com" w:date="2022-01-03T16:08:00Z"/>
                    <w:rFonts w:asciiTheme="majorHAnsi" w:eastAsia="Times New Roman" w:hAnsiTheme="majorHAnsi" w:cstheme="majorHAnsi"/>
                    <w:color w:val="000000"/>
                    <w:lang w:eastAsia="de-DE"/>
                  </w:rPr>
                </w:rPrChange>
              </w:rPr>
            </w:pPr>
            <w:del w:id="4397" w:author="anna.resch88@gmail.com" w:date="2022-01-03T16:08:00Z">
              <w:r w:rsidRPr="00F86424" w:rsidDel="002739DA">
                <w:rPr>
                  <w:rFonts w:asciiTheme="majorHAnsi" w:eastAsia="Times New Roman" w:hAnsiTheme="majorHAnsi" w:cstheme="majorHAnsi"/>
                  <w:color w:val="000000"/>
                  <w:lang w:val="en-US" w:eastAsia="de-DE"/>
                  <w:rPrChange w:id="4398" w:author="anna.resch88@gmail.com" w:date="2022-01-04T09:34:00Z">
                    <w:rPr>
                      <w:rFonts w:asciiTheme="majorHAnsi" w:eastAsia="Times New Roman" w:hAnsiTheme="majorHAnsi" w:cstheme="majorHAnsi"/>
                      <w:color w:val="000000"/>
                      <w:lang w:eastAsia="de-DE"/>
                    </w:rPr>
                  </w:rPrChange>
                </w:rPr>
                <w:delText>4M urea</w:delText>
              </w:r>
              <w:bookmarkStart w:id="4399" w:name="_Toc92186939"/>
              <w:bookmarkStart w:id="4400" w:name="_Toc92187631"/>
              <w:bookmarkStart w:id="4401" w:name="_Toc92188323"/>
              <w:bookmarkStart w:id="4402" w:name="_Toc92189013"/>
              <w:bookmarkStart w:id="4403" w:name="_Toc92189668"/>
              <w:bookmarkStart w:id="4404" w:name="_Toc92190324"/>
              <w:bookmarkStart w:id="4405" w:name="_Toc92190980"/>
              <w:bookmarkEnd w:id="4399"/>
              <w:bookmarkEnd w:id="4400"/>
              <w:bookmarkEnd w:id="4401"/>
              <w:bookmarkEnd w:id="4402"/>
              <w:bookmarkEnd w:id="4403"/>
              <w:bookmarkEnd w:id="4404"/>
              <w:bookmarkEnd w:id="4405"/>
            </w:del>
          </w:p>
        </w:tc>
        <w:tc>
          <w:tcPr>
            <w:tcW w:w="952" w:type="dxa"/>
            <w:tcBorders>
              <w:top w:val="nil"/>
              <w:left w:val="nil"/>
              <w:bottom w:val="single" w:sz="4" w:space="0" w:color="000000"/>
              <w:right w:val="single" w:sz="4" w:space="0" w:color="000000"/>
            </w:tcBorders>
            <w:shd w:val="clear" w:color="000000" w:fill="BDD7EE"/>
            <w:noWrap/>
            <w:vAlign w:val="bottom"/>
            <w:hideMark/>
          </w:tcPr>
          <w:p w14:paraId="25A10113" w14:textId="0DF3DD33" w:rsidR="00067C6D" w:rsidRPr="00F86424" w:rsidDel="002739DA" w:rsidRDefault="00067C6D" w:rsidP="003228B4">
            <w:pPr>
              <w:numPr>
                <w:ilvl w:val="0"/>
                <w:numId w:val="47"/>
              </w:numPr>
              <w:spacing w:after="0" w:line="240" w:lineRule="auto"/>
              <w:jc w:val="center"/>
              <w:rPr>
                <w:del w:id="4406" w:author="anna.resch88@gmail.com" w:date="2022-01-03T16:08:00Z"/>
                <w:rFonts w:asciiTheme="majorHAnsi" w:eastAsia="Times New Roman" w:hAnsiTheme="majorHAnsi" w:cstheme="majorHAnsi"/>
                <w:color w:val="000000"/>
                <w:lang w:val="en-US" w:eastAsia="de-DE"/>
                <w:rPrChange w:id="4407" w:author="anna.resch88@gmail.com" w:date="2022-01-04T09:34:00Z">
                  <w:rPr>
                    <w:del w:id="4408" w:author="anna.resch88@gmail.com" w:date="2022-01-03T16:08:00Z"/>
                    <w:rFonts w:asciiTheme="majorHAnsi" w:eastAsia="Times New Roman" w:hAnsiTheme="majorHAnsi" w:cstheme="majorHAnsi"/>
                    <w:color w:val="000000"/>
                    <w:lang w:eastAsia="de-DE"/>
                  </w:rPr>
                </w:rPrChange>
              </w:rPr>
            </w:pPr>
            <w:del w:id="4409" w:author="anna.resch88@gmail.com" w:date="2022-01-03T16:08:00Z">
              <w:r w:rsidRPr="00F86424" w:rsidDel="002739DA">
                <w:rPr>
                  <w:rFonts w:asciiTheme="majorHAnsi" w:eastAsia="Times New Roman" w:hAnsiTheme="majorHAnsi" w:cstheme="majorHAnsi"/>
                  <w:color w:val="000000"/>
                  <w:lang w:val="en-US" w:eastAsia="de-DE"/>
                  <w:rPrChange w:id="4410" w:author="anna.resch88@gmail.com" w:date="2022-01-04T09:34:00Z">
                    <w:rPr>
                      <w:rFonts w:asciiTheme="majorHAnsi" w:eastAsia="Times New Roman" w:hAnsiTheme="majorHAnsi" w:cstheme="majorHAnsi"/>
                      <w:color w:val="000000"/>
                      <w:lang w:eastAsia="de-DE"/>
                    </w:rPr>
                  </w:rPrChange>
                </w:rPr>
                <w:delText>Ru(II)bpy</w:delText>
              </w:r>
              <w:bookmarkStart w:id="4411" w:name="_Toc92186940"/>
              <w:bookmarkStart w:id="4412" w:name="_Toc92187632"/>
              <w:bookmarkStart w:id="4413" w:name="_Toc92188324"/>
              <w:bookmarkStart w:id="4414" w:name="_Toc92189014"/>
              <w:bookmarkStart w:id="4415" w:name="_Toc92189669"/>
              <w:bookmarkStart w:id="4416" w:name="_Toc92190325"/>
              <w:bookmarkStart w:id="4417" w:name="_Toc92190981"/>
              <w:bookmarkEnd w:id="4411"/>
              <w:bookmarkEnd w:id="4412"/>
              <w:bookmarkEnd w:id="4413"/>
              <w:bookmarkEnd w:id="4414"/>
              <w:bookmarkEnd w:id="4415"/>
              <w:bookmarkEnd w:id="4416"/>
              <w:bookmarkEnd w:id="4417"/>
            </w:del>
          </w:p>
        </w:tc>
        <w:tc>
          <w:tcPr>
            <w:tcW w:w="1081" w:type="dxa"/>
            <w:tcBorders>
              <w:top w:val="nil"/>
              <w:left w:val="nil"/>
              <w:bottom w:val="single" w:sz="4" w:space="0" w:color="000000"/>
              <w:right w:val="single" w:sz="4" w:space="0" w:color="000000"/>
            </w:tcBorders>
            <w:shd w:val="clear" w:color="000000" w:fill="BDD7EE"/>
            <w:noWrap/>
            <w:vAlign w:val="bottom"/>
            <w:hideMark/>
          </w:tcPr>
          <w:p w14:paraId="2CB2F0DF" w14:textId="57286049" w:rsidR="00067C6D" w:rsidRPr="00F86424" w:rsidDel="002739DA" w:rsidRDefault="00067C6D" w:rsidP="003228B4">
            <w:pPr>
              <w:numPr>
                <w:ilvl w:val="0"/>
                <w:numId w:val="47"/>
              </w:numPr>
              <w:spacing w:after="0" w:line="240" w:lineRule="auto"/>
              <w:jc w:val="center"/>
              <w:rPr>
                <w:del w:id="4418" w:author="anna.resch88@gmail.com" w:date="2022-01-03T16:08:00Z"/>
                <w:rFonts w:asciiTheme="majorHAnsi" w:eastAsia="Times New Roman" w:hAnsiTheme="majorHAnsi" w:cstheme="majorHAnsi"/>
                <w:color w:val="000000"/>
                <w:lang w:val="en-US" w:eastAsia="de-DE"/>
                <w:rPrChange w:id="4419" w:author="anna.resch88@gmail.com" w:date="2022-01-04T09:34:00Z">
                  <w:rPr>
                    <w:del w:id="4420" w:author="anna.resch88@gmail.com" w:date="2022-01-03T16:08:00Z"/>
                    <w:rFonts w:asciiTheme="majorHAnsi" w:eastAsia="Times New Roman" w:hAnsiTheme="majorHAnsi" w:cstheme="majorHAnsi"/>
                    <w:color w:val="000000"/>
                    <w:lang w:eastAsia="de-DE"/>
                  </w:rPr>
                </w:rPrChange>
              </w:rPr>
            </w:pPr>
            <w:del w:id="4421" w:author="anna.resch88@gmail.com" w:date="2022-01-03T16:08:00Z">
              <w:r w:rsidRPr="00F86424" w:rsidDel="002739DA">
                <w:rPr>
                  <w:rFonts w:asciiTheme="majorHAnsi" w:eastAsia="Times New Roman" w:hAnsiTheme="majorHAnsi" w:cstheme="majorHAnsi"/>
                  <w:color w:val="000000"/>
                  <w:lang w:val="en-US" w:eastAsia="de-DE"/>
                  <w:rPrChange w:id="4422" w:author="anna.resch88@gmail.com" w:date="2022-01-04T09:34:00Z">
                    <w:rPr>
                      <w:rFonts w:asciiTheme="majorHAnsi" w:eastAsia="Times New Roman" w:hAnsiTheme="majorHAnsi" w:cstheme="majorHAnsi"/>
                      <w:color w:val="000000"/>
                      <w:lang w:eastAsia="de-DE"/>
                    </w:rPr>
                  </w:rPrChange>
                </w:rPr>
                <w:delText>84.6</w:delText>
              </w:r>
              <w:bookmarkStart w:id="4423" w:name="_Toc92186941"/>
              <w:bookmarkStart w:id="4424" w:name="_Toc92187633"/>
              <w:bookmarkStart w:id="4425" w:name="_Toc92188325"/>
              <w:bookmarkStart w:id="4426" w:name="_Toc92189015"/>
              <w:bookmarkStart w:id="4427" w:name="_Toc92189670"/>
              <w:bookmarkStart w:id="4428" w:name="_Toc92190326"/>
              <w:bookmarkStart w:id="4429" w:name="_Toc92190982"/>
              <w:bookmarkEnd w:id="4423"/>
              <w:bookmarkEnd w:id="4424"/>
              <w:bookmarkEnd w:id="4425"/>
              <w:bookmarkEnd w:id="4426"/>
              <w:bookmarkEnd w:id="4427"/>
              <w:bookmarkEnd w:id="4428"/>
              <w:bookmarkEnd w:id="4429"/>
            </w:del>
          </w:p>
        </w:tc>
        <w:tc>
          <w:tcPr>
            <w:tcW w:w="1349" w:type="dxa"/>
            <w:tcBorders>
              <w:top w:val="nil"/>
              <w:left w:val="nil"/>
              <w:bottom w:val="single" w:sz="4" w:space="0" w:color="000000"/>
              <w:right w:val="single" w:sz="4" w:space="0" w:color="000000"/>
            </w:tcBorders>
            <w:shd w:val="clear" w:color="000000" w:fill="BDD7EE"/>
            <w:noWrap/>
            <w:vAlign w:val="bottom"/>
            <w:hideMark/>
          </w:tcPr>
          <w:p w14:paraId="67CF72FA" w14:textId="5A39E6FA" w:rsidR="00067C6D" w:rsidRPr="00F86424" w:rsidDel="002739DA" w:rsidRDefault="00067C6D" w:rsidP="003228B4">
            <w:pPr>
              <w:numPr>
                <w:ilvl w:val="0"/>
                <w:numId w:val="47"/>
              </w:numPr>
              <w:spacing w:after="0" w:line="240" w:lineRule="auto"/>
              <w:jc w:val="center"/>
              <w:rPr>
                <w:del w:id="4430" w:author="anna.resch88@gmail.com" w:date="2022-01-03T16:08:00Z"/>
                <w:rFonts w:asciiTheme="majorHAnsi" w:eastAsia="Times New Roman" w:hAnsiTheme="majorHAnsi" w:cstheme="majorHAnsi"/>
                <w:color w:val="000000"/>
                <w:lang w:val="en-US" w:eastAsia="de-DE"/>
                <w:rPrChange w:id="4431" w:author="anna.resch88@gmail.com" w:date="2022-01-04T09:34:00Z">
                  <w:rPr>
                    <w:del w:id="4432" w:author="anna.resch88@gmail.com" w:date="2022-01-03T16:08:00Z"/>
                    <w:rFonts w:asciiTheme="majorHAnsi" w:eastAsia="Times New Roman" w:hAnsiTheme="majorHAnsi" w:cstheme="majorHAnsi"/>
                    <w:color w:val="000000"/>
                    <w:lang w:eastAsia="de-DE"/>
                  </w:rPr>
                </w:rPrChange>
              </w:rPr>
            </w:pPr>
            <w:del w:id="4433" w:author="anna.resch88@gmail.com" w:date="2022-01-03T16:08:00Z">
              <w:r w:rsidRPr="00F86424" w:rsidDel="002739DA">
                <w:rPr>
                  <w:rFonts w:asciiTheme="majorHAnsi" w:eastAsia="Times New Roman" w:hAnsiTheme="majorHAnsi" w:cstheme="majorHAnsi"/>
                  <w:color w:val="000000"/>
                  <w:lang w:val="en-US" w:eastAsia="de-DE"/>
                  <w:rPrChange w:id="4434" w:author="anna.resch88@gmail.com" w:date="2022-01-04T09:34:00Z">
                    <w:rPr>
                      <w:rFonts w:asciiTheme="majorHAnsi" w:eastAsia="Times New Roman" w:hAnsiTheme="majorHAnsi" w:cstheme="majorHAnsi"/>
                      <w:color w:val="000000"/>
                      <w:lang w:eastAsia="de-DE"/>
                    </w:rPr>
                  </w:rPrChange>
                </w:rPr>
                <w:delText>11</w:delText>
              </w:r>
              <w:bookmarkStart w:id="4435" w:name="_Toc92186942"/>
              <w:bookmarkStart w:id="4436" w:name="_Toc92187634"/>
              <w:bookmarkStart w:id="4437" w:name="_Toc92188326"/>
              <w:bookmarkStart w:id="4438" w:name="_Toc92189016"/>
              <w:bookmarkStart w:id="4439" w:name="_Toc92189671"/>
              <w:bookmarkStart w:id="4440" w:name="_Toc92190327"/>
              <w:bookmarkStart w:id="4441" w:name="_Toc92190983"/>
              <w:bookmarkEnd w:id="4435"/>
              <w:bookmarkEnd w:id="4436"/>
              <w:bookmarkEnd w:id="4437"/>
              <w:bookmarkEnd w:id="4438"/>
              <w:bookmarkEnd w:id="4439"/>
              <w:bookmarkEnd w:id="4440"/>
              <w:bookmarkEnd w:id="4441"/>
            </w:del>
          </w:p>
        </w:tc>
        <w:tc>
          <w:tcPr>
            <w:tcW w:w="892" w:type="dxa"/>
            <w:tcBorders>
              <w:top w:val="nil"/>
              <w:left w:val="nil"/>
              <w:bottom w:val="single" w:sz="4" w:space="0" w:color="000000"/>
              <w:right w:val="single" w:sz="4" w:space="0" w:color="000000"/>
            </w:tcBorders>
            <w:shd w:val="clear" w:color="000000" w:fill="BDD7EE"/>
            <w:noWrap/>
            <w:vAlign w:val="bottom"/>
            <w:hideMark/>
          </w:tcPr>
          <w:p w14:paraId="1C7AC41A" w14:textId="28200212" w:rsidR="00067C6D" w:rsidRPr="00F86424" w:rsidDel="002739DA" w:rsidRDefault="00067C6D" w:rsidP="003228B4">
            <w:pPr>
              <w:numPr>
                <w:ilvl w:val="0"/>
                <w:numId w:val="47"/>
              </w:numPr>
              <w:spacing w:after="0" w:line="240" w:lineRule="auto"/>
              <w:jc w:val="center"/>
              <w:rPr>
                <w:del w:id="4442" w:author="anna.resch88@gmail.com" w:date="2022-01-03T16:08:00Z"/>
                <w:rFonts w:asciiTheme="majorHAnsi" w:eastAsia="Times New Roman" w:hAnsiTheme="majorHAnsi" w:cstheme="majorHAnsi"/>
                <w:color w:val="000000"/>
                <w:lang w:val="en-US" w:eastAsia="de-DE"/>
                <w:rPrChange w:id="4443" w:author="anna.resch88@gmail.com" w:date="2022-01-04T09:34:00Z">
                  <w:rPr>
                    <w:del w:id="4444" w:author="anna.resch88@gmail.com" w:date="2022-01-03T16:08:00Z"/>
                    <w:rFonts w:asciiTheme="majorHAnsi" w:eastAsia="Times New Roman" w:hAnsiTheme="majorHAnsi" w:cstheme="majorHAnsi"/>
                    <w:color w:val="000000"/>
                    <w:lang w:eastAsia="de-DE"/>
                  </w:rPr>
                </w:rPrChange>
              </w:rPr>
            </w:pPr>
            <w:del w:id="4445" w:author="anna.resch88@gmail.com" w:date="2022-01-03T16:08:00Z">
              <w:r w:rsidRPr="00F86424" w:rsidDel="002739DA">
                <w:rPr>
                  <w:rFonts w:asciiTheme="majorHAnsi" w:eastAsia="Times New Roman" w:hAnsiTheme="majorHAnsi" w:cstheme="majorHAnsi"/>
                  <w:color w:val="000000"/>
                  <w:lang w:val="en-US" w:eastAsia="de-DE"/>
                  <w:rPrChange w:id="4446" w:author="anna.resch88@gmail.com" w:date="2022-01-04T09:34:00Z">
                    <w:rPr>
                      <w:rFonts w:asciiTheme="majorHAnsi" w:eastAsia="Times New Roman" w:hAnsiTheme="majorHAnsi" w:cstheme="majorHAnsi"/>
                      <w:color w:val="000000"/>
                      <w:lang w:eastAsia="de-DE"/>
                    </w:rPr>
                  </w:rPrChange>
                </w:rPr>
                <w:delText>131.64</w:delText>
              </w:r>
              <w:bookmarkStart w:id="4447" w:name="_Toc92186943"/>
              <w:bookmarkStart w:id="4448" w:name="_Toc92187635"/>
              <w:bookmarkStart w:id="4449" w:name="_Toc92188327"/>
              <w:bookmarkStart w:id="4450" w:name="_Toc92189017"/>
              <w:bookmarkStart w:id="4451" w:name="_Toc92189672"/>
              <w:bookmarkStart w:id="4452" w:name="_Toc92190328"/>
              <w:bookmarkStart w:id="4453" w:name="_Toc92190984"/>
              <w:bookmarkEnd w:id="4447"/>
              <w:bookmarkEnd w:id="4448"/>
              <w:bookmarkEnd w:id="4449"/>
              <w:bookmarkEnd w:id="4450"/>
              <w:bookmarkEnd w:id="4451"/>
              <w:bookmarkEnd w:id="4452"/>
              <w:bookmarkEnd w:id="4453"/>
            </w:del>
          </w:p>
        </w:tc>
        <w:tc>
          <w:tcPr>
            <w:tcW w:w="743" w:type="dxa"/>
            <w:tcBorders>
              <w:top w:val="nil"/>
              <w:left w:val="nil"/>
              <w:bottom w:val="single" w:sz="4" w:space="0" w:color="000000"/>
              <w:right w:val="nil"/>
            </w:tcBorders>
            <w:shd w:val="clear" w:color="000000" w:fill="BDD7EE"/>
            <w:noWrap/>
            <w:vAlign w:val="bottom"/>
            <w:hideMark/>
          </w:tcPr>
          <w:p w14:paraId="2CC1E6C6" w14:textId="5EC8CD0C" w:rsidR="00067C6D" w:rsidRPr="00F86424" w:rsidDel="002739DA" w:rsidRDefault="00067C6D" w:rsidP="003228B4">
            <w:pPr>
              <w:numPr>
                <w:ilvl w:val="0"/>
                <w:numId w:val="47"/>
              </w:numPr>
              <w:spacing w:after="0" w:line="240" w:lineRule="auto"/>
              <w:jc w:val="center"/>
              <w:rPr>
                <w:del w:id="4454" w:author="anna.resch88@gmail.com" w:date="2022-01-03T16:08:00Z"/>
                <w:rFonts w:asciiTheme="majorHAnsi" w:eastAsia="Times New Roman" w:hAnsiTheme="majorHAnsi" w:cstheme="majorHAnsi"/>
                <w:color w:val="000000"/>
                <w:lang w:val="en-US" w:eastAsia="de-DE"/>
                <w:rPrChange w:id="4455" w:author="anna.resch88@gmail.com" w:date="2022-01-04T09:34:00Z">
                  <w:rPr>
                    <w:del w:id="4456" w:author="anna.resch88@gmail.com" w:date="2022-01-03T16:08:00Z"/>
                    <w:rFonts w:asciiTheme="majorHAnsi" w:eastAsia="Times New Roman" w:hAnsiTheme="majorHAnsi" w:cstheme="majorHAnsi"/>
                    <w:color w:val="000000"/>
                    <w:lang w:eastAsia="de-DE"/>
                  </w:rPr>
                </w:rPrChange>
              </w:rPr>
            </w:pPr>
            <w:del w:id="4457" w:author="anna.resch88@gmail.com" w:date="2022-01-03T16:08:00Z">
              <w:r w:rsidRPr="00F86424" w:rsidDel="002739DA">
                <w:rPr>
                  <w:rFonts w:asciiTheme="majorHAnsi" w:eastAsia="Times New Roman" w:hAnsiTheme="majorHAnsi" w:cstheme="majorHAnsi"/>
                  <w:color w:val="000000"/>
                  <w:lang w:val="en-US" w:eastAsia="de-DE"/>
                  <w:rPrChange w:id="4458" w:author="anna.resch88@gmail.com" w:date="2022-01-04T09:34:00Z">
                    <w:rPr>
                      <w:rFonts w:asciiTheme="majorHAnsi" w:eastAsia="Times New Roman" w:hAnsiTheme="majorHAnsi" w:cstheme="majorHAnsi"/>
                      <w:color w:val="000000"/>
                      <w:lang w:eastAsia="de-DE"/>
                    </w:rPr>
                  </w:rPrChange>
                </w:rPr>
                <w:delText>30.91</w:delText>
              </w:r>
              <w:bookmarkStart w:id="4459" w:name="_Toc92186944"/>
              <w:bookmarkStart w:id="4460" w:name="_Toc92187636"/>
              <w:bookmarkStart w:id="4461" w:name="_Toc92188328"/>
              <w:bookmarkStart w:id="4462" w:name="_Toc92189018"/>
              <w:bookmarkStart w:id="4463" w:name="_Toc92189673"/>
              <w:bookmarkStart w:id="4464" w:name="_Toc92190329"/>
              <w:bookmarkStart w:id="4465" w:name="_Toc92190985"/>
              <w:bookmarkEnd w:id="4459"/>
              <w:bookmarkEnd w:id="4460"/>
              <w:bookmarkEnd w:id="4461"/>
              <w:bookmarkEnd w:id="4462"/>
              <w:bookmarkEnd w:id="4463"/>
              <w:bookmarkEnd w:id="4464"/>
              <w:bookmarkEnd w:id="4465"/>
            </w:del>
          </w:p>
        </w:tc>
        <w:tc>
          <w:tcPr>
            <w:tcW w:w="989" w:type="dxa"/>
            <w:tcBorders>
              <w:top w:val="nil"/>
              <w:left w:val="single" w:sz="4" w:space="0" w:color="auto"/>
              <w:bottom w:val="single" w:sz="4" w:space="0" w:color="auto"/>
              <w:right w:val="single" w:sz="4" w:space="0" w:color="auto"/>
            </w:tcBorders>
            <w:shd w:val="clear" w:color="000000" w:fill="BDD7EE"/>
            <w:noWrap/>
            <w:vAlign w:val="bottom"/>
            <w:hideMark/>
          </w:tcPr>
          <w:p w14:paraId="25BEFECA" w14:textId="586F2FAE" w:rsidR="00067C6D" w:rsidRPr="00F86424" w:rsidDel="002739DA" w:rsidRDefault="00067C6D" w:rsidP="003228B4">
            <w:pPr>
              <w:numPr>
                <w:ilvl w:val="0"/>
                <w:numId w:val="47"/>
              </w:numPr>
              <w:spacing w:after="0" w:line="240" w:lineRule="auto"/>
              <w:jc w:val="center"/>
              <w:rPr>
                <w:del w:id="4466" w:author="anna.resch88@gmail.com" w:date="2022-01-03T16:08:00Z"/>
                <w:rFonts w:asciiTheme="majorHAnsi" w:eastAsia="Times New Roman" w:hAnsiTheme="majorHAnsi" w:cstheme="majorHAnsi"/>
                <w:color w:val="FFFFFF"/>
                <w:lang w:val="en-US" w:eastAsia="de-DE"/>
                <w:rPrChange w:id="4467" w:author="anna.resch88@gmail.com" w:date="2022-01-04T09:34:00Z">
                  <w:rPr>
                    <w:del w:id="4468" w:author="anna.resch88@gmail.com" w:date="2022-01-03T16:08:00Z"/>
                    <w:rFonts w:asciiTheme="majorHAnsi" w:eastAsia="Times New Roman" w:hAnsiTheme="majorHAnsi" w:cstheme="majorHAnsi"/>
                    <w:color w:val="FFFFFF"/>
                    <w:lang w:eastAsia="de-DE"/>
                  </w:rPr>
                </w:rPrChange>
              </w:rPr>
            </w:pPr>
            <w:bookmarkStart w:id="4469" w:name="_Toc92186945"/>
            <w:bookmarkStart w:id="4470" w:name="_Toc92187637"/>
            <w:bookmarkStart w:id="4471" w:name="_Toc92188329"/>
            <w:bookmarkStart w:id="4472" w:name="_Toc92189019"/>
            <w:bookmarkStart w:id="4473" w:name="_Toc92189674"/>
            <w:bookmarkStart w:id="4474" w:name="_Toc92190330"/>
            <w:bookmarkStart w:id="4475" w:name="_Toc92190986"/>
            <w:bookmarkEnd w:id="4469"/>
            <w:bookmarkEnd w:id="4470"/>
            <w:bookmarkEnd w:id="4471"/>
            <w:bookmarkEnd w:id="4472"/>
            <w:bookmarkEnd w:id="4473"/>
            <w:bookmarkEnd w:id="4474"/>
            <w:bookmarkEnd w:id="4475"/>
          </w:p>
        </w:tc>
        <w:tc>
          <w:tcPr>
            <w:tcW w:w="898" w:type="dxa"/>
            <w:tcBorders>
              <w:top w:val="nil"/>
              <w:left w:val="nil"/>
              <w:bottom w:val="single" w:sz="4" w:space="0" w:color="auto"/>
              <w:right w:val="single" w:sz="4" w:space="0" w:color="auto"/>
            </w:tcBorders>
            <w:shd w:val="clear" w:color="000000" w:fill="BDD7EE"/>
            <w:noWrap/>
            <w:vAlign w:val="bottom"/>
            <w:hideMark/>
          </w:tcPr>
          <w:p w14:paraId="2B416273" w14:textId="3C851CBF" w:rsidR="00067C6D" w:rsidRPr="00F86424" w:rsidDel="002739DA" w:rsidRDefault="00067C6D" w:rsidP="003228B4">
            <w:pPr>
              <w:numPr>
                <w:ilvl w:val="0"/>
                <w:numId w:val="47"/>
              </w:numPr>
              <w:spacing w:after="0" w:line="240" w:lineRule="auto"/>
              <w:jc w:val="center"/>
              <w:rPr>
                <w:del w:id="4476" w:author="anna.resch88@gmail.com" w:date="2022-01-03T16:08:00Z"/>
                <w:rFonts w:asciiTheme="majorHAnsi" w:eastAsia="Times New Roman" w:hAnsiTheme="majorHAnsi" w:cstheme="majorHAnsi"/>
                <w:color w:val="000000"/>
                <w:lang w:val="en-US" w:eastAsia="de-DE"/>
                <w:rPrChange w:id="4477" w:author="anna.resch88@gmail.com" w:date="2022-01-04T09:34:00Z">
                  <w:rPr>
                    <w:del w:id="4478" w:author="anna.resch88@gmail.com" w:date="2022-01-03T16:08:00Z"/>
                    <w:rFonts w:asciiTheme="majorHAnsi" w:eastAsia="Times New Roman" w:hAnsiTheme="majorHAnsi" w:cstheme="majorHAnsi"/>
                    <w:color w:val="000000"/>
                    <w:lang w:eastAsia="de-DE"/>
                  </w:rPr>
                </w:rPrChange>
              </w:rPr>
            </w:pPr>
            <w:bookmarkStart w:id="4479" w:name="_Toc92186946"/>
            <w:bookmarkStart w:id="4480" w:name="_Toc92187638"/>
            <w:bookmarkStart w:id="4481" w:name="_Toc92188330"/>
            <w:bookmarkStart w:id="4482" w:name="_Toc92189020"/>
            <w:bookmarkStart w:id="4483" w:name="_Toc92189675"/>
            <w:bookmarkStart w:id="4484" w:name="_Toc92190331"/>
            <w:bookmarkStart w:id="4485" w:name="_Toc92190987"/>
            <w:bookmarkEnd w:id="4479"/>
            <w:bookmarkEnd w:id="4480"/>
            <w:bookmarkEnd w:id="4481"/>
            <w:bookmarkEnd w:id="4482"/>
            <w:bookmarkEnd w:id="4483"/>
            <w:bookmarkEnd w:id="4484"/>
            <w:bookmarkEnd w:id="4485"/>
          </w:p>
        </w:tc>
        <w:bookmarkStart w:id="4486" w:name="_Toc92186947"/>
        <w:bookmarkStart w:id="4487" w:name="_Toc92187639"/>
        <w:bookmarkStart w:id="4488" w:name="_Toc92188331"/>
        <w:bookmarkStart w:id="4489" w:name="_Toc92189021"/>
        <w:bookmarkStart w:id="4490" w:name="_Toc92189676"/>
        <w:bookmarkStart w:id="4491" w:name="_Toc92190332"/>
        <w:bookmarkStart w:id="4492" w:name="_Toc92190988"/>
        <w:bookmarkEnd w:id="4486"/>
        <w:bookmarkEnd w:id="4487"/>
        <w:bookmarkEnd w:id="4488"/>
        <w:bookmarkEnd w:id="4489"/>
        <w:bookmarkEnd w:id="4490"/>
        <w:bookmarkEnd w:id="4491"/>
        <w:bookmarkEnd w:id="4492"/>
      </w:tr>
      <w:tr w:rsidR="00067C6D" w:rsidRPr="009E3BE9" w:rsidDel="002739DA" w14:paraId="18D6FC62" w14:textId="191A21E6" w:rsidTr="00D830B0">
        <w:trPr>
          <w:trHeight w:val="290"/>
          <w:del w:id="4493" w:author="anna.resch88@gmail.com" w:date="2022-01-03T16:08:00Z"/>
        </w:trPr>
        <w:tc>
          <w:tcPr>
            <w:tcW w:w="2620" w:type="dxa"/>
            <w:tcBorders>
              <w:top w:val="nil"/>
              <w:left w:val="nil"/>
              <w:bottom w:val="nil"/>
              <w:right w:val="nil"/>
            </w:tcBorders>
            <w:shd w:val="clear" w:color="auto" w:fill="auto"/>
            <w:noWrap/>
            <w:vAlign w:val="bottom"/>
            <w:hideMark/>
          </w:tcPr>
          <w:p w14:paraId="4641CDAC" w14:textId="51569C34" w:rsidR="00067C6D" w:rsidRPr="00F86424" w:rsidDel="002739DA" w:rsidRDefault="00067C6D" w:rsidP="003228B4">
            <w:pPr>
              <w:numPr>
                <w:ilvl w:val="0"/>
                <w:numId w:val="47"/>
              </w:numPr>
              <w:spacing w:after="0" w:line="240" w:lineRule="auto"/>
              <w:jc w:val="both"/>
              <w:rPr>
                <w:del w:id="4494" w:author="anna.resch88@gmail.com" w:date="2022-01-03T16:08:00Z"/>
                <w:rFonts w:asciiTheme="majorHAnsi" w:eastAsia="Times New Roman" w:hAnsiTheme="majorHAnsi" w:cstheme="majorHAnsi"/>
                <w:color w:val="000000"/>
                <w:lang w:val="en-US" w:eastAsia="de-DE"/>
                <w:rPrChange w:id="4495" w:author="anna.resch88@gmail.com" w:date="2022-01-04T09:34:00Z">
                  <w:rPr>
                    <w:del w:id="4496" w:author="anna.resch88@gmail.com" w:date="2022-01-03T16:08:00Z"/>
                    <w:rFonts w:asciiTheme="majorHAnsi" w:eastAsia="Times New Roman" w:hAnsiTheme="majorHAnsi" w:cstheme="majorHAnsi"/>
                    <w:color w:val="000000"/>
                    <w:lang w:eastAsia="de-DE"/>
                  </w:rPr>
                </w:rPrChange>
              </w:rPr>
            </w:pPr>
            <w:bookmarkStart w:id="4497" w:name="_Toc92186948"/>
            <w:bookmarkStart w:id="4498" w:name="_Toc92187640"/>
            <w:bookmarkStart w:id="4499" w:name="_Toc92188332"/>
            <w:bookmarkStart w:id="4500" w:name="_Toc92189022"/>
            <w:bookmarkStart w:id="4501" w:name="_Toc92189677"/>
            <w:bookmarkStart w:id="4502" w:name="_Toc92190333"/>
            <w:bookmarkStart w:id="4503" w:name="_Toc92190989"/>
            <w:bookmarkEnd w:id="4497"/>
            <w:bookmarkEnd w:id="4498"/>
            <w:bookmarkEnd w:id="4499"/>
            <w:bookmarkEnd w:id="4500"/>
            <w:bookmarkEnd w:id="4501"/>
            <w:bookmarkEnd w:id="4502"/>
            <w:bookmarkEnd w:id="4503"/>
          </w:p>
        </w:tc>
        <w:tc>
          <w:tcPr>
            <w:tcW w:w="859" w:type="dxa"/>
            <w:tcBorders>
              <w:top w:val="nil"/>
              <w:left w:val="nil"/>
              <w:bottom w:val="nil"/>
              <w:right w:val="nil"/>
            </w:tcBorders>
            <w:shd w:val="clear" w:color="auto" w:fill="auto"/>
            <w:noWrap/>
            <w:vAlign w:val="bottom"/>
            <w:hideMark/>
          </w:tcPr>
          <w:p w14:paraId="657C2636" w14:textId="02B36185" w:rsidR="00067C6D" w:rsidRPr="00F86424" w:rsidDel="002739DA" w:rsidRDefault="00067C6D" w:rsidP="003228B4">
            <w:pPr>
              <w:numPr>
                <w:ilvl w:val="0"/>
                <w:numId w:val="47"/>
              </w:numPr>
              <w:spacing w:after="0" w:line="240" w:lineRule="auto"/>
              <w:jc w:val="both"/>
              <w:rPr>
                <w:del w:id="4504" w:author="anna.resch88@gmail.com" w:date="2022-01-03T16:08:00Z"/>
                <w:rFonts w:asciiTheme="majorHAnsi" w:eastAsia="Times New Roman" w:hAnsiTheme="majorHAnsi" w:cstheme="majorHAnsi"/>
                <w:sz w:val="20"/>
                <w:szCs w:val="20"/>
                <w:lang w:val="en-US" w:eastAsia="de-DE"/>
                <w:rPrChange w:id="4505" w:author="anna.resch88@gmail.com" w:date="2022-01-04T09:34:00Z">
                  <w:rPr>
                    <w:del w:id="4506" w:author="anna.resch88@gmail.com" w:date="2022-01-03T16:08:00Z"/>
                    <w:rFonts w:asciiTheme="majorHAnsi" w:eastAsia="Times New Roman" w:hAnsiTheme="majorHAnsi" w:cstheme="majorHAnsi"/>
                    <w:sz w:val="20"/>
                    <w:szCs w:val="20"/>
                    <w:lang w:eastAsia="de-DE"/>
                  </w:rPr>
                </w:rPrChange>
              </w:rPr>
            </w:pPr>
            <w:bookmarkStart w:id="4507" w:name="_Toc92186949"/>
            <w:bookmarkStart w:id="4508" w:name="_Toc92187641"/>
            <w:bookmarkStart w:id="4509" w:name="_Toc92188333"/>
            <w:bookmarkStart w:id="4510" w:name="_Toc92189023"/>
            <w:bookmarkStart w:id="4511" w:name="_Toc92189678"/>
            <w:bookmarkStart w:id="4512" w:name="_Toc92190334"/>
            <w:bookmarkStart w:id="4513" w:name="_Toc92190990"/>
            <w:bookmarkEnd w:id="4507"/>
            <w:bookmarkEnd w:id="4508"/>
            <w:bookmarkEnd w:id="4509"/>
            <w:bookmarkEnd w:id="4510"/>
            <w:bookmarkEnd w:id="4511"/>
            <w:bookmarkEnd w:id="4512"/>
            <w:bookmarkEnd w:id="4513"/>
          </w:p>
        </w:tc>
        <w:tc>
          <w:tcPr>
            <w:tcW w:w="937" w:type="dxa"/>
            <w:tcBorders>
              <w:top w:val="nil"/>
              <w:left w:val="nil"/>
              <w:bottom w:val="nil"/>
              <w:right w:val="nil"/>
            </w:tcBorders>
            <w:shd w:val="clear" w:color="auto" w:fill="auto"/>
            <w:noWrap/>
            <w:vAlign w:val="bottom"/>
            <w:hideMark/>
          </w:tcPr>
          <w:p w14:paraId="66D2C094" w14:textId="36B0CAA3" w:rsidR="00067C6D" w:rsidRPr="00F86424" w:rsidDel="002739DA" w:rsidRDefault="00067C6D" w:rsidP="003228B4">
            <w:pPr>
              <w:numPr>
                <w:ilvl w:val="0"/>
                <w:numId w:val="47"/>
              </w:numPr>
              <w:spacing w:after="0" w:line="240" w:lineRule="auto"/>
              <w:jc w:val="both"/>
              <w:rPr>
                <w:del w:id="4514" w:author="anna.resch88@gmail.com" w:date="2022-01-03T16:08:00Z"/>
                <w:rFonts w:asciiTheme="majorHAnsi" w:eastAsia="Times New Roman" w:hAnsiTheme="majorHAnsi" w:cstheme="majorHAnsi"/>
                <w:sz w:val="20"/>
                <w:szCs w:val="20"/>
                <w:lang w:val="en-US" w:eastAsia="de-DE"/>
                <w:rPrChange w:id="4515" w:author="anna.resch88@gmail.com" w:date="2022-01-04T09:34:00Z">
                  <w:rPr>
                    <w:del w:id="4516" w:author="anna.resch88@gmail.com" w:date="2022-01-03T16:08:00Z"/>
                    <w:rFonts w:asciiTheme="majorHAnsi" w:eastAsia="Times New Roman" w:hAnsiTheme="majorHAnsi" w:cstheme="majorHAnsi"/>
                    <w:sz w:val="20"/>
                    <w:szCs w:val="20"/>
                    <w:lang w:eastAsia="de-DE"/>
                  </w:rPr>
                </w:rPrChange>
              </w:rPr>
            </w:pPr>
            <w:bookmarkStart w:id="4517" w:name="_Toc92186950"/>
            <w:bookmarkStart w:id="4518" w:name="_Toc92187642"/>
            <w:bookmarkStart w:id="4519" w:name="_Toc92188334"/>
            <w:bookmarkStart w:id="4520" w:name="_Toc92189024"/>
            <w:bookmarkStart w:id="4521" w:name="_Toc92189679"/>
            <w:bookmarkStart w:id="4522" w:name="_Toc92190335"/>
            <w:bookmarkStart w:id="4523" w:name="_Toc92190991"/>
            <w:bookmarkEnd w:id="4517"/>
            <w:bookmarkEnd w:id="4518"/>
            <w:bookmarkEnd w:id="4519"/>
            <w:bookmarkEnd w:id="4520"/>
            <w:bookmarkEnd w:id="4521"/>
            <w:bookmarkEnd w:id="4522"/>
            <w:bookmarkEnd w:id="4523"/>
          </w:p>
        </w:tc>
        <w:tc>
          <w:tcPr>
            <w:tcW w:w="952" w:type="dxa"/>
            <w:tcBorders>
              <w:top w:val="nil"/>
              <w:left w:val="nil"/>
              <w:bottom w:val="nil"/>
              <w:right w:val="nil"/>
            </w:tcBorders>
            <w:shd w:val="clear" w:color="auto" w:fill="auto"/>
            <w:noWrap/>
            <w:vAlign w:val="bottom"/>
            <w:hideMark/>
          </w:tcPr>
          <w:p w14:paraId="3E32DB3C" w14:textId="375AA636" w:rsidR="00067C6D" w:rsidRPr="00F86424" w:rsidDel="002739DA" w:rsidRDefault="00067C6D" w:rsidP="003228B4">
            <w:pPr>
              <w:numPr>
                <w:ilvl w:val="0"/>
                <w:numId w:val="47"/>
              </w:numPr>
              <w:spacing w:after="0" w:line="240" w:lineRule="auto"/>
              <w:jc w:val="both"/>
              <w:rPr>
                <w:del w:id="4524" w:author="anna.resch88@gmail.com" w:date="2022-01-03T16:08:00Z"/>
                <w:rFonts w:asciiTheme="majorHAnsi" w:eastAsia="Times New Roman" w:hAnsiTheme="majorHAnsi" w:cstheme="majorHAnsi"/>
                <w:sz w:val="20"/>
                <w:szCs w:val="20"/>
                <w:lang w:val="en-US" w:eastAsia="de-DE"/>
                <w:rPrChange w:id="4525" w:author="anna.resch88@gmail.com" w:date="2022-01-04T09:34:00Z">
                  <w:rPr>
                    <w:del w:id="4526" w:author="anna.resch88@gmail.com" w:date="2022-01-03T16:08:00Z"/>
                    <w:rFonts w:asciiTheme="majorHAnsi" w:eastAsia="Times New Roman" w:hAnsiTheme="majorHAnsi" w:cstheme="majorHAnsi"/>
                    <w:sz w:val="20"/>
                    <w:szCs w:val="20"/>
                    <w:lang w:eastAsia="de-DE"/>
                  </w:rPr>
                </w:rPrChange>
              </w:rPr>
            </w:pPr>
            <w:bookmarkStart w:id="4527" w:name="_Toc92186951"/>
            <w:bookmarkStart w:id="4528" w:name="_Toc92187643"/>
            <w:bookmarkStart w:id="4529" w:name="_Toc92188335"/>
            <w:bookmarkStart w:id="4530" w:name="_Toc92189025"/>
            <w:bookmarkStart w:id="4531" w:name="_Toc92189680"/>
            <w:bookmarkStart w:id="4532" w:name="_Toc92190336"/>
            <w:bookmarkStart w:id="4533" w:name="_Toc92190992"/>
            <w:bookmarkEnd w:id="4527"/>
            <w:bookmarkEnd w:id="4528"/>
            <w:bookmarkEnd w:id="4529"/>
            <w:bookmarkEnd w:id="4530"/>
            <w:bookmarkEnd w:id="4531"/>
            <w:bookmarkEnd w:id="4532"/>
            <w:bookmarkEnd w:id="4533"/>
          </w:p>
        </w:tc>
        <w:tc>
          <w:tcPr>
            <w:tcW w:w="1081" w:type="dxa"/>
            <w:tcBorders>
              <w:top w:val="nil"/>
              <w:left w:val="nil"/>
              <w:bottom w:val="nil"/>
              <w:right w:val="nil"/>
            </w:tcBorders>
            <w:shd w:val="clear" w:color="auto" w:fill="auto"/>
            <w:noWrap/>
            <w:vAlign w:val="bottom"/>
            <w:hideMark/>
          </w:tcPr>
          <w:p w14:paraId="40117519" w14:textId="2BA72BAD" w:rsidR="00067C6D" w:rsidRPr="00F86424" w:rsidDel="002739DA" w:rsidRDefault="00067C6D" w:rsidP="003228B4">
            <w:pPr>
              <w:numPr>
                <w:ilvl w:val="0"/>
                <w:numId w:val="47"/>
              </w:numPr>
              <w:spacing w:after="0" w:line="240" w:lineRule="auto"/>
              <w:jc w:val="both"/>
              <w:rPr>
                <w:del w:id="4534" w:author="anna.resch88@gmail.com" w:date="2022-01-03T16:08:00Z"/>
                <w:rFonts w:asciiTheme="majorHAnsi" w:eastAsia="Times New Roman" w:hAnsiTheme="majorHAnsi" w:cstheme="majorHAnsi"/>
                <w:sz w:val="20"/>
                <w:szCs w:val="20"/>
                <w:lang w:val="en-US" w:eastAsia="de-DE"/>
                <w:rPrChange w:id="4535" w:author="anna.resch88@gmail.com" w:date="2022-01-04T09:34:00Z">
                  <w:rPr>
                    <w:del w:id="4536" w:author="anna.resch88@gmail.com" w:date="2022-01-03T16:08:00Z"/>
                    <w:rFonts w:asciiTheme="majorHAnsi" w:eastAsia="Times New Roman" w:hAnsiTheme="majorHAnsi" w:cstheme="majorHAnsi"/>
                    <w:sz w:val="20"/>
                    <w:szCs w:val="20"/>
                    <w:lang w:eastAsia="de-DE"/>
                  </w:rPr>
                </w:rPrChange>
              </w:rPr>
            </w:pPr>
            <w:bookmarkStart w:id="4537" w:name="_Toc92186952"/>
            <w:bookmarkStart w:id="4538" w:name="_Toc92187644"/>
            <w:bookmarkStart w:id="4539" w:name="_Toc92188336"/>
            <w:bookmarkStart w:id="4540" w:name="_Toc92189026"/>
            <w:bookmarkStart w:id="4541" w:name="_Toc92189681"/>
            <w:bookmarkStart w:id="4542" w:name="_Toc92190337"/>
            <w:bookmarkStart w:id="4543" w:name="_Toc92190993"/>
            <w:bookmarkEnd w:id="4537"/>
            <w:bookmarkEnd w:id="4538"/>
            <w:bookmarkEnd w:id="4539"/>
            <w:bookmarkEnd w:id="4540"/>
            <w:bookmarkEnd w:id="4541"/>
            <w:bookmarkEnd w:id="4542"/>
            <w:bookmarkEnd w:id="4543"/>
          </w:p>
        </w:tc>
        <w:tc>
          <w:tcPr>
            <w:tcW w:w="1349" w:type="dxa"/>
            <w:tcBorders>
              <w:top w:val="nil"/>
              <w:left w:val="nil"/>
              <w:bottom w:val="nil"/>
              <w:right w:val="nil"/>
            </w:tcBorders>
            <w:shd w:val="clear" w:color="auto" w:fill="auto"/>
            <w:noWrap/>
            <w:vAlign w:val="bottom"/>
            <w:hideMark/>
          </w:tcPr>
          <w:p w14:paraId="78C613EC" w14:textId="47435F51" w:rsidR="00067C6D" w:rsidRPr="00F86424" w:rsidDel="002739DA" w:rsidRDefault="00067C6D" w:rsidP="003228B4">
            <w:pPr>
              <w:numPr>
                <w:ilvl w:val="0"/>
                <w:numId w:val="47"/>
              </w:numPr>
              <w:spacing w:after="0" w:line="240" w:lineRule="auto"/>
              <w:jc w:val="both"/>
              <w:rPr>
                <w:del w:id="4544" w:author="anna.resch88@gmail.com" w:date="2022-01-03T16:08:00Z"/>
                <w:rFonts w:asciiTheme="majorHAnsi" w:eastAsia="Times New Roman" w:hAnsiTheme="majorHAnsi" w:cstheme="majorHAnsi"/>
                <w:sz w:val="20"/>
                <w:szCs w:val="20"/>
                <w:lang w:val="en-US" w:eastAsia="de-DE"/>
                <w:rPrChange w:id="4545" w:author="anna.resch88@gmail.com" w:date="2022-01-04T09:34:00Z">
                  <w:rPr>
                    <w:del w:id="4546" w:author="anna.resch88@gmail.com" w:date="2022-01-03T16:08:00Z"/>
                    <w:rFonts w:asciiTheme="majorHAnsi" w:eastAsia="Times New Roman" w:hAnsiTheme="majorHAnsi" w:cstheme="majorHAnsi"/>
                    <w:sz w:val="20"/>
                    <w:szCs w:val="20"/>
                    <w:lang w:eastAsia="de-DE"/>
                  </w:rPr>
                </w:rPrChange>
              </w:rPr>
            </w:pPr>
            <w:bookmarkStart w:id="4547" w:name="_Toc92186953"/>
            <w:bookmarkStart w:id="4548" w:name="_Toc92187645"/>
            <w:bookmarkStart w:id="4549" w:name="_Toc92188337"/>
            <w:bookmarkStart w:id="4550" w:name="_Toc92189027"/>
            <w:bookmarkStart w:id="4551" w:name="_Toc92189682"/>
            <w:bookmarkStart w:id="4552" w:name="_Toc92190338"/>
            <w:bookmarkStart w:id="4553" w:name="_Toc92190994"/>
            <w:bookmarkEnd w:id="4547"/>
            <w:bookmarkEnd w:id="4548"/>
            <w:bookmarkEnd w:id="4549"/>
            <w:bookmarkEnd w:id="4550"/>
            <w:bookmarkEnd w:id="4551"/>
            <w:bookmarkEnd w:id="4552"/>
            <w:bookmarkEnd w:id="4553"/>
          </w:p>
        </w:tc>
        <w:tc>
          <w:tcPr>
            <w:tcW w:w="892" w:type="dxa"/>
            <w:tcBorders>
              <w:top w:val="nil"/>
              <w:left w:val="nil"/>
              <w:bottom w:val="nil"/>
              <w:right w:val="nil"/>
            </w:tcBorders>
            <w:shd w:val="clear" w:color="auto" w:fill="auto"/>
            <w:noWrap/>
            <w:vAlign w:val="bottom"/>
            <w:hideMark/>
          </w:tcPr>
          <w:p w14:paraId="61F74EC0" w14:textId="7EAC8D99" w:rsidR="00067C6D" w:rsidRPr="00F86424" w:rsidDel="002739DA" w:rsidRDefault="00067C6D" w:rsidP="003228B4">
            <w:pPr>
              <w:numPr>
                <w:ilvl w:val="0"/>
                <w:numId w:val="47"/>
              </w:numPr>
              <w:spacing w:after="0" w:line="240" w:lineRule="auto"/>
              <w:jc w:val="both"/>
              <w:rPr>
                <w:del w:id="4554" w:author="anna.resch88@gmail.com" w:date="2022-01-03T16:08:00Z"/>
                <w:rFonts w:asciiTheme="majorHAnsi" w:eastAsia="Times New Roman" w:hAnsiTheme="majorHAnsi" w:cstheme="majorHAnsi"/>
                <w:sz w:val="20"/>
                <w:szCs w:val="20"/>
                <w:lang w:val="en-US" w:eastAsia="de-DE"/>
                <w:rPrChange w:id="4555" w:author="anna.resch88@gmail.com" w:date="2022-01-04T09:34:00Z">
                  <w:rPr>
                    <w:del w:id="4556" w:author="anna.resch88@gmail.com" w:date="2022-01-03T16:08:00Z"/>
                    <w:rFonts w:asciiTheme="majorHAnsi" w:eastAsia="Times New Roman" w:hAnsiTheme="majorHAnsi" w:cstheme="majorHAnsi"/>
                    <w:sz w:val="20"/>
                    <w:szCs w:val="20"/>
                    <w:lang w:eastAsia="de-DE"/>
                  </w:rPr>
                </w:rPrChange>
              </w:rPr>
            </w:pPr>
            <w:bookmarkStart w:id="4557" w:name="_Toc92186954"/>
            <w:bookmarkStart w:id="4558" w:name="_Toc92187646"/>
            <w:bookmarkStart w:id="4559" w:name="_Toc92188338"/>
            <w:bookmarkStart w:id="4560" w:name="_Toc92189028"/>
            <w:bookmarkStart w:id="4561" w:name="_Toc92189683"/>
            <w:bookmarkStart w:id="4562" w:name="_Toc92190339"/>
            <w:bookmarkStart w:id="4563" w:name="_Toc92190995"/>
            <w:bookmarkEnd w:id="4557"/>
            <w:bookmarkEnd w:id="4558"/>
            <w:bookmarkEnd w:id="4559"/>
            <w:bookmarkEnd w:id="4560"/>
            <w:bookmarkEnd w:id="4561"/>
            <w:bookmarkEnd w:id="4562"/>
            <w:bookmarkEnd w:id="4563"/>
          </w:p>
        </w:tc>
        <w:tc>
          <w:tcPr>
            <w:tcW w:w="743" w:type="dxa"/>
            <w:tcBorders>
              <w:top w:val="nil"/>
              <w:left w:val="nil"/>
              <w:bottom w:val="nil"/>
              <w:right w:val="nil"/>
            </w:tcBorders>
            <w:shd w:val="clear" w:color="auto" w:fill="auto"/>
            <w:noWrap/>
            <w:vAlign w:val="bottom"/>
            <w:hideMark/>
          </w:tcPr>
          <w:p w14:paraId="67950C11" w14:textId="3CC12B5B" w:rsidR="00067C6D" w:rsidRPr="00F86424" w:rsidDel="002739DA" w:rsidRDefault="00067C6D" w:rsidP="003228B4">
            <w:pPr>
              <w:numPr>
                <w:ilvl w:val="0"/>
                <w:numId w:val="47"/>
              </w:numPr>
              <w:spacing w:after="0" w:line="240" w:lineRule="auto"/>
              <w:jc w:val="both"/>
              <w:rPr>
                <w:del w:id="4564" w:author="anna.resch88@gmail.com" w:date="2022-01-03T16:08:00Z"/>
                <w:rFonts w:asciiTheme="majorHAnsi" w:eastAsia="Times New Roman" w:hAnsiTheme="majorHAnsi" w:cstheme="majorHAnsi"/>
                <w:sz w:val="20"/>
                <w:szCs w:val="20"/>
                <w:lang w:val="en-US" w:eastAsia="de-DE"/>
                <w:rPrChange w:id="4565" w:author="anna.resch88@gmail.com" w:date="2022-01-04T09:34:00Z">
                  <w:rPr>
                    <w:del w:id="4566" w:author="anna.resch88@gmail.com" w:date="2022-01-03T16:08:00Z"/>
                    <w:rFonts w:asciiTheme="majorHAnsi" w:eastAsia="Times New Roman" w:hAnsiTheme="majorHAnsi" w:cstheme="majorHAnsi"/>
                    <w:sz w:val="20"/>
                    <w:szCs w:val="20"/>
                    <w:lang w:eastAsia="de-DE"/>
                  </w:rPr>
                </w:rPrChange>
              </w:rPr>
            </w:pPr>
            <w:bookmarkStart w:id="4567" w:name="_Toc92186955"/>
            <w:bookmarkStart w:id="4568" w:name="_Toc92187647"/>
            <w:bookmarkStart w:id="4569" w:name="_Toc92188339"/>
            <w:bookmarkStart w:id="4570" w:name="_Toc92189029"/>
            <w:bookmarkStart w:id="4571" w:name="_Toc92189684"/>
            <w:bookmarkStart w:id="4572" w:name="_Toc92190340"/>
            <w:bookmarkStart w:id="4573" w:name="_Toc92190996"/>
            <w:bookmarkEnd w:id="4567"/>
            <w:bookmarkEnd w:id="4568"/>
            <w:bookmarkEnd w:id="4569"/>
            <w:bookmarkEnd w:id="4570"/>
            <w:bookmarkEnd w:id="4571"/>
            <w:bookmarkEnd w:id="4572"/>
            <w:bookmarkEnd w:id="4573"/>
          </w:p>
        </w:tc>
        <w:tc>
          <w:tcPr>
            <w:tcW w:w="989" w:type="dxa"/>
            <w:tcBorders>
              <w:top w:val="nil"/>
              <w:left w:val="nil"/>
              <w:bottom w:val="nil"/>
              <w:right w:val="nil"/>
            </w:tcBorders>
            <w:shd w:val="clear" w:color="auto" w:fill="auto"/>
            <w:noWrap/>
            <w:vAlign w:val="bottom"/>
            <w:hideMark/>
          </w:tcPr>
          <w:p w14:paraId="5BFCCCBA" w14:textId="59A916CD" w:rsidR="00067C6D" w:rsidRPr="00F86424" w:rsidDel="002739DA" w:rsidRDefault="00067C6D" w:rsidP="003228B4">
            <w:pPr>
              <w:numPr>
                <w:ilvl w:val="0"/>
                <w:numId w:val="47"/>
              </w:numPr>
              <w:spacing w:after="0" w:line="240" w:lineRule="auto"/>
              <w:jc w:val="both"/>
              <w:rPr>
                <w:del w:id="4574" w:author="anna.resch88@gmail.com" w:date="2022-01-03T16:08:00Z"/>
                <w:rFonts w:asciiTheme="majorHAnsi" w:eastAsia="Times New Roman" w:hAnsiTheme="majorHAnsi" w:cstheme="majorHAnsi"/>
                <w:sz w:val="20"/>
                <w:szCs w:val="20"/>
                <w:lang w:val="en-US" w:eastAsia="de-DE"/>
                <w:rPrChange w:id="4575" w:author="anna.resch88@gmail.com" w:date="2022-01-04T09:34:00Z">
                  <w:rPr>
                    <w:del w:id="4576" w:author="anna.resch88@gmail.com" w:date="2022-01-03T16:08:00Z"/>
                    <w:rFonts w:asciiTheme="majorHAnsi" w:eastAsia="Times New Roman" w:hAnsiTheme="majorHAnsi" w:cstheme="majorHAnsi"/>
                    <w:sz w:val="20"/>
                    <w:szCs w:val="20"/>
                    <w:lang w:eastAsia="de-DE"/>
                  </w:rPr>
                </w:rPrChange>
              </w:rPr>
            </w:pPr>
            <w:bookmarkStart w:id="4577" w:name="_Toc92186956"/>
            <w:bookmarkStart w:id="4578" w:name="_Toc92187648"/>
            <w:bookmarkStart w:id="4579" w:name="_Toc92188340"/>
            <w:bookmarkStart w:id="4580" w:name="_Toc92189030"/>
            <w:bookmarkStart w:id="4581" w:name="_Toc92189685"/>
            <w:bookmarkStart w:id="4582" w:name="_Toc92190341"/>
            <w:bookmarkStart w:id="4583" w:name="_Toc92190997"/>
            <w:bookmarkEnd w:id="4577"/>
            <w:bookmarkEnd w:id="4578"/>
            <w:bookmarkEnd w:id="4579"/>
            <w:bookmarkEnd w:id="4580"/>
            <w:bookmarkEnd w:id="4581"/>
            <w:bookmarkEnd w:id="4582"/>
            <w:bookmarkEnd w:id="4583"/>
          </w:p>
        </w:tc>
        <w:tc>
          <w:tcPr>
            <w:tcW w:w="898" w:type="dxa"/>
            <w:tcBorders>
              <w:top w:val="nil"/>
              <w:left w:val="nil"/>
              <w:bottom w:val="nil"/>
              <w:right w:val="nil"/>
            </w:tcBorders>
            <w:shd w:val="clear" w:color="auto" w:fill="auto"/>
            <w:noWrap/>
            <w:vAlign w:val="bottom"/>
            <w:hideMark/>
          </w:tcPr>
          <w:p w14:paraId="0C46F2A3" w14:textId="46DCA105" w:rsidR="00067C6D" w:rsidRPr="00F86424" w:rsidDel="002739DA" w:rsidRDefault="00067C6D" w:rsidP="003228B4">
            <w:pPr>
              <w:numPr>
                <w:ilvl w:val="0"/>
                <w:numId w:val="47"/>
              </w:numPr>
              <w:spacing w:after="0" w:line="240" w:lineRule="auto"/>
              <w:jc w:val="both"/>
              <w:rPr>
                <w:del w:id="4584" w:author="anna.resch88@gmail.com" w:date="2022-01-03T16:08:00Z"/>
                <w:rFonts w:asciiTheme="majorHAnsi" w:eastAsia="Times New Roman" w:hAnsiTheme="majorHAnsi" w:cstheme="majorHAnsi"/>
                <w:sz w:val="20"/>
                <w:szCs w:val="20"/>
                <w:lang w:val="en-US" w:eastAsia="de-DE"/>
                <w:rPrChange w:id="4585" w:author="anna.resch88@gmail.com" w:date="2022-01-04T09:34:00Z">
                  <w:rPr>
                    <w:del w:id="4586" w:author="anna.resch88@gmail.com" w:date="2022-01-03T16:08:00Z"/>
                    <w:rFonts w:asciiTheme="majorHAnsi" w:eastAsia="Times New Roman" w:hAnsiTheme="majorHAnsi" w:cstheme="majorHAnsi"/>
                    <w:sz w:val="20"/>
                    <w:szCs w:val="20"/>
                    <w:lang w:eastAsia="de-DE"/>
                  </w:rPr>
                </w:rPrChange>
              </w:rPr>
            </w:pPr>
            <w:bookmarkStart w:id="4587" w:name="_Toc92186957"/>
            <w:bookmarkStart w:id="4588" w:name="_Toc92187649"/>
            <w:bookmarkStart w:id="4589" w:name="_Toc92188341"/>
            <w:bookmarkStart w:id="4590" w:name="_Toc92189031"/>
            <w:bookmarkStart w:id="4591" w:name="_Toc92189686"/>
            <w:bookmarkStart w:id="4592" w:name="_Toc92190342"/>
            <w:bookmarkStart w:id="4593" w:name="_Toc92190998"/>
            <w:bookmarkEnd w:id="4587"/>
            <w:bookmarkEnd w:id="4588"/>
            <w:bookmarkEnd w:id="4589"/>
            <w:bookmarkEnd w:id="4590"/>
            <w:bookmarkEnd w:id="4591"/>
            <w:bookmarkEnd w:id="4592"/>
            <w:bookmarkEnd w:id="4593"/>
          </w:p>
        </w:tc>
        <w:bookmarkStart w:id="4594" w:name="_Toc92186958"/>
        <w:bookmarkStart w:id="4595" w:name="_Toc92187650"/>
        <w:bookmarkStart w:id="4596" w:name="_Toc92188342"/>
        <w:bookmarkStart w:id="4597" w:name="_Toc92189032"/>
        <w:bookmarkStart w:id="4598" w:name="_Toc92189687"/>
        <w:bookmarkStart w:id="4599" w:name="_Toc92190343"/>
        <w:bookmarkStart w:id="4600" w:name="_Toc92190999"/>
        <w:bookmarkEnd w:id="4594"/>
        <w:bookmarkEnd w:id="4595"/>
        <w:bookmarkEnd w:id="4596"/>
        <w:bookmarkEnd w:id="4597"/>
        <w:bookmarkEnd w:id="4598"/>
        <w:bookmarkEnd w:id="4599"/>
        <w:bookmarkEnd w:id="4600"/>
      </w:tr>
      <w:tr w:rsidR="00067C6D" w:rsidRPr="009E3BE9" w:rsidDel="002739DA" w14:paraId="02184C74" w14:textId="3D0E3AFA" w:rsidTr="00D830B0">
        <w:trPr>
          <w:trHeight w:val="580"/>
          <w:del w:id="4601" w:author="anna.resch88@gmail.com" w:date="2022-01-03T16:08:00Z"/>
        </w:trPr>
        <w:tc>
          <w:tcPr>
            <w:tcW w:w="2620" w:type="dxa"/>
            <w:tcBorders>
              <w:top w:val="single" w:sz="4" w:space="0" w:color="000000"/>
              <w:left w:val="single" w:sz="4" w:space="0" w:color="000000"/>
              <w:bottom w:val="single" w:sz="4" w:space="0" w:color="000000"/>
              <w:right w:val="single" w:sz="4" w:space="0" w:color="000000"/>
            </w:tcBorders>
            <w:shd w:val="clear" w:color="000000" w:fill="FFF2CC"/>
            <w:vAlign w:val="bottom"/>
            <w:hideMark/>
          </w:tcPr>
          <w:p w14:paraId="0A9CF2AD" w14:textId="1AA46A62" w:rsidR="00067C6D" w:rsidRPr="00F86424" w:rsidDel="002739DA" w:rsidRDefault="00067C6D" w:rsidP="003228B4">
            <w:pPr>
              <w:numPr>
                <w:ilvl w:val="0"/>
                <w:numId w:val="47"/>
              </w:numPr>
              <w:spacing w:after="0" w:line="240" w:lineRule="auto"/>
              <w:jc w:val="both"/>
              <w:rPr>
                <w:del w:id="4602" w:author="anna.resch88@gmail.com" w:date="2022-01-03T16:08:00Z"/>
                <w:rFonts w:asciiTheme="majorHAnsi" w:eastAsia="Times New Roman" w:hAnsiTheme="majorHAnsi" w:cstheme="majorHAnsi"/>
                <w:color w:val="000000"/>
                <w:lang w:val="en-US" w:eastAsia="de-DE"/>
                <w:rPrChange w:id="4603" w:author="anna.resch88@gmail.com" w:date="2022-01-04T09:34:00Z">
                  <w:rPr>
                    <w:del w:id="4604" w:author="anna.resch88@gmail.com" w:date="2022-01-03T16:08:00Z"/>
                    <w:rFonts w:asciiTheme="majorHAnsi" w:eastAsia="Times New Roman" w:hAnsiTheme="majorHAnsi" w:cstheme="majorHAnsi"/>
                    <w:color w:val="000000"/>
                    <w:lang w:eastAsia="de-DE"/>
                  </w:rPr>
                </w:rPrChange>
              </w:rPr>
            </w:pPr>
            <w:del w:id="4605" w:author="anna.resch88@gmail.com" w:date="2022-01-03T16:08:00Z">
              <w:r w:rsidRPr="00F86424" w:rsidDel="002739DA">
                <w:rPr>
                  <w:rFonts w:asciiTheme="majorHAnsi" w:eastAsia="Times New Roman" w:hAnsiTheme="majorHAnsi" w:cstheme="majorHAnsi"/>
                  <w:color w:val="000000"/>
                  <w:lang w:val="en-US" w:eastAsia="de-DE"/>
                  <w:rPrChange w:id="4606" w:author="anna.resch88@gmail.com" w:date="2022-01-04T09:34:00Z">
                    <w:rPr>
                      <w:rFonts w:asciiTheme="majorHAnsi" w:eastAsia="Times New Roman" w:hAnsiTheme="majorHAnsi" w:cstheme="majorHAnsi"/>
                      <w:color w:val="000000"/>
                      <w:lang w:eastAsia="de-DE"/>
                    </w:rPr>
                  </w:rPrChange>
                </w:rPr>
                <w:delText xml:space="preserve">UV20U + UV40U, </w:delText>
              </w:r>
              <w:bookmarkStart w:id="4607" w:name="_Toc92186959"/>
              <w:bookmarkStart w:id="4608" w:name="_Toc92187651"/>
              <w:bookmarkStart w:id="4609" w:name="_Toc92188343"/>
              <w:bookmarkStart w:id="4610" w:name="_Toc92189033"/>
              <w:bookmarkStart w:id="4611" w:name="_Toc92189688"/>
              <w:bookmarkStart w:id="4612" w:name="_Toc92190344"/>
              <w:bookmarkStart w:id="4613" w:name="_Toc92191000"/>
              <w:bookmarkEnd w:id="4607"/>
              <w:bookmarkEnd w:id="4608"/>
              <w:bookmarkEnd w:id="4609"/>
              <w:bookmarkEnd w:id="4610"/>
              <w:bookmarkEnd w:id="4611"/>
              <w:bookmarkEnd w:id="4612"/>
              <w:bookmarkEnd w:id="4613"/>
            </w:del>
          </w:p>
          <w:p w14:paraId="42169DBB" w14:textId="68FC9734" w:rsidR="00067C6D" w:rsidRPr="00F86424" w:rsidDel="002739DA" w:rsidRDefault="00067C6D" w:rsidP="003228B4">
            <w:pPr>
              <w:numPr>
                <w:ilvl w:val="0"/>
                <w:numId w:val="47"/>
              </w:numPr>
              <w:spacing w:after="0" w:line="240" w:lineRule="auto"/>
              <w:jc w:val="both"/>
              <w:rPr>
                <w:del w:id="4614" w:author="anna.resch88@gmail.com" w:date="2022-01-03T16:08:00Z"/>
                <w:rFonts w:asciiTheme="majorHAnsi" w:eastAsia="Times New Roman" w:hAnsiTheme="majorHAnsi" w:cstheme="majorHAnsi"/>
                <w:color w:val="000000"/>
                <w:lang w:val="en-US" w:eastAsia="de-DE"/>
                <w:rPrChange w:id="4615" w:author="anna.resch88@gmail.com" w:date="2022-01-04T09:34:00Z">
                  <w:rPr>
                    <w:del w:id="4616" w:author="anna.resch88@gmail.com" w:date="2022-01-03T16:08:00Z"/>
                    <w:rFonts w:asciiTheme="majorHAnsi" w:eastAsia="Times New Roman" w:hAnsiTheme="majorHAnsi" w:cstheme="majorHAnsi"/>
                    <w:color w:val="000000"/>
                    <w:lang w:eastAsia="de-DE"/>
                  </w:rPr>
                </w:rPrChange>
              </w:rPr>
            </w:pPr>
            <w:del w:id="4617" w:author="anna.resch88@gmail.com" w:date="2022-01-03T16:08:00Z">
              <w:r w:rsidRPr="00F86424" w:rsidDel="002739DA">
                <w:rPr>
                  <w:rFonts w:asciiTheme="majorHAnsi" w:eastAsia="Times New Roman" w:hAnsiTheme="majorHAnsi" w:cstheme="majorHAnsi"/>
                  <w:color w:val="000000"/>
                  <w:lang w:val="en-US" w:eastAsia="de-DE"/>
                  <w:rPrChange w:id="4618" w:author="anna.resch88@gmail.com" w:date="2022-01-04T09:34:00Z">
                    <w:rPr>
                      <w:rFonts w:asciiTheme="majorHAnsi" w:eastAsia="Times New Roman" w:hAnsiTheme="majorHAnsi" w:cstheme="majorHAnsi"/>
                      <w:color w:val="000000"/>
                      <w:lang w:eastAsia="de-DE"/>
                    </w:rPr>
                  </w:rPrChange>
                </w:rPr>
                <w:delText>1:1, sample 1</w:delText>
              </w:r>
              <w:bookmarkStart w:id="4619" w:name="_Toc92186960"/>
              <w:bookmarkStart w:id="4620" w:name="_Toc92187652"/>
              <w:bookmarkStart w:id="4621" w:name="_Toc92188344"/>
              <w:bookmarkStart w:id="4622" w:name="_Toc92189034"/>
              <w:bookmarkStart w:id="4623" w:name="_Toc92189689"/>
              <w:bookmarkStart w:id="4624" w:name="_Toc92190345"/>
              <w:bookmarkStart w:id="4625" w:name="_Toc92191001"/>
              <w:bookmarkEnd w:id="4619"/>
              <w:bookmarkEnd w:id="4620"/>
              <w:bookmarkEnd w:id="4621"/>
              <w:bookmarkEnd w:id="4622"/>
              <w:bookmarkEnd w:id="4623"/>
              <w:bookmarkEnd w:id="4624"/>
              <w:bookmarkEnd w:id="4625"/>
            </w:del>
          </w:p>
        </w:tc>
        <w:tc>
          <w:tcPr>
            <w:tcW w:w="859" w:type="dxa"/>
            <w:tcBorders>
              <w:top w:val="single" w:sz="4" w:space="0" w:color="000000"/>
              <w:left w:val="nil"/>
              <w:bottom w:val="single" w:sz="4" w:space="0" w:color="000000"/>
              <w:right w:val="single" w:sz="4" w:space="0" w:color="000000"/>
            </w:tcBorders>
            <w:shd w:val="clear" w:color="000000" w:fill="FFF2CC"/>
            <w:noWrap/>
            <w:vAlign w:val="bottom"/>
            <w:hideMark/>
          </w:tcPr>
          <w:p w14:paraId="78ADE253" w14:textId="153855D3" w:rsidR="00067C6D" w:rsidRPr="00F86424" w:rsidDel="002739DA" w:rsidRDefault="00067C6D" w:rsidP="003228B4">
            <w:pPr>
              <w:numPr>
                <w:ilvl w:val="0"/>
                <w:numId w:val="47"/>
              </w:numPr>
              <w:spacing w:after="0" w:line="240" w:lineRule="auto"/>
              <w:jc w:val="center"/>
              <w:rPr>
                <w:del w:id="4626" w:author="anna.resch88@gmail.com" w:date="2022-01-03T16:08:00Z"/>
                <w:rFonts w:asciiTheme="majorHAnsi" w:eastAsia="Times New Roman" w:hAnsiTheme="majorHAnsi" w:cstheme="majorHAnsi"/>
                <w:color w:val="000000"/>
                <w:lang w:val="en-US" w:eastAsia="de-DE"/>
                <w:rPrChange w:id="4627" w:author="anna.resch88@gmail.com" w:date="2022-01-04T09:34:00Z">
                  <w:rPr>
                    <w:del w:id="4628" w:author="anna.resch88@gmail.com" w:date="2022-01-03T16:08:00Z"/>
                    <w:rFonts w:asciiTheme="majorHAnsi" w:eastAsia="Times New Roman" w:hAnsiTheme="majorHAnsi" w:cstheme="majorHAnsi"/>
                    <w:color w:val="000000"/>
                    <w:lang w:eastAsia="de-DE"/>
                  </w:rPr>
                </w:rPrChange>
              </w:rPr>
            </w:pPr>
            <w:del w:id="4629" w:author="anna.resch88@gmail.com" w:date="2022-01-03T16:08:00Z">
              <w:r w:rsidRPr="00F86424" w:rsidDel="002739DA">
                <w:rPr>
                  <w:rFonts w:asciiTheme="majorHAnsi" w:eastAsia="Times New Roman" w:hAnsiTheme="majorHAnsi" w:cstheme="majorHAnsi"/>
                  <w:color w:val="000000"/>
                  <w:lang w:val="en-US" w:eastAsia="de-DE"/>
                  <w:rPrChange w:id="4630" w:author="anna.resch88@gmail.com" w:date="2022-01-04T09:34:00Z">
                    <w:rPr>
                      <w:rFonts w:asciiTheme="majorHAnsi" w:eastAsia="Times New Roman" w:hAnsiTheme="majorHAnsi" w:cstheme="majorHAnsi"/>
                      <w:color w:val="000000"/>
                      <w:lang w:eastAsia="de-DE"/>
                    </w:rPr>
                  </w:rPrChange>
                </w:rPr>
                <w:delText>20%</w:delText>
              </w:r>
              <w:bookmarkStart w:id="4631" w:name="_Toc92186961"/>
              <w:bookmarkStart w:id="4632" w:name="_Toc92187653"/>
              <w:bookmarkStart w:id="4633" w:name="_Toc92188345"/>
              <w:bookmarkStart w:id="4634" w:name="_Toc92189035"/>
              <w:bookmarkStart w:id="4635" w:name="_Toc92189690"/>
              <w:bookmarkStart w:id="4636" w:name="_Toc92190346"/>
              <w:bookmarkStart w:id="4637" w:name="_Toc92191002"/>
              <w:bookmarkEnd w:id="4631"/>
              <w:bookmarkEnd w:id="4632"/>
              <w:bookmarkEnd w:id="4633"/>
              <w:bookmarkEnd w:id="4634"/>
              <w:bookmarkEnd w:id="4635"/>
              <w:bookmarkEnd w:id="4636"/>
              <w:bookmarkEnd w:id="4637"/>
            </w:del>
          </w:p>
        </w:tc>
        <w:tc>
          <w:tcPr>
            <w:tcW w:w="937" w:type="dxa"/>
            <w:tcBorders>
              <w:top w:val="single" w:sz="4" w:space="0" w:color="000000"/>
              <w:left w:val="nil"/>
              <w:bottom w:val="single" w:sz="4" w:space="0" w:color="000000"/>
              <w:right w:val="single" w:sz="4" w:space="0" w:color="000000"/>
            </w:tcBorders>
            <w:shd w:val="clear" w:color="000000" w:fill="FFF2CC"/>
            <w:noWrap/>
            <w:vAlign w:val="bottom"/>
            <w:hideMark/>
          </w:tcPr>
          <w:p w14:paraId="41D090B9" w14:textId="396769C1" w:rsidR="00067C6D" w:rsidRPr="00F86424" w:rsidDel="002739DA" w:rsidRDefault="00067C6D" w:rsidP="003228B4">
            <w:pPr>
              <w:numPr>
                <w:ilvl w:val="0"/>
                <w:numId w:val="47"/>
              </w:numPr>
              <w:spacing w:after="0" w:line="240" w:lineRule="auto"/>
              <w:jc w:val="center"/>
              <w:rPr>
                <w:del w:id="4638" w:author="anna.resch88@gmail.com" w:date="2022-01-03T16:08:00Z"/>
                <w:rFonts w:asciiTheme="majorHAnsi" w:eastAsia="Times New Roman" w:hAnsiTheme="majorHAnsi" w:cstheme="majorHAnsi"/>
                <w:color w:val="000000"/>
                <w:lang w:val="en-US" w:eastAsia="de-DE"/>
                <w:rPrChange w:id="4639" w:author="anna.resch88@gmail.com" w:date="2022-01-04T09:34:00Z">
                  <w:rPr>
                    <w:del w:id="4640" w:author="anna.resch88@gmail.com" w:date="2022-01-03T16:08:00Z"/>
                    <w:rFonts w:asciiTheme="majorHAnsi" w:eastAsia="Times New Roman" w:hAnsiTheme="majorHAnsi" w:cstheme="majorHAnsi"/>
                    <w:color w:val="000000"/>
                    <w:lang w:eastAsia="de-DE"/>
                  </w:rPr>
                </w:rPrChange>
              </w:rPr>
            </w:pPr>
            <w:del w:id="4641" w:author="anna.resch88@gmail.com" w:date="2022-01-03T16:08:00Z">
              <w:r w:rsidRPr="00F86424" w:rsidDel="002739DA">
                <w:rPr>
                  <w:rFonts w:asciiTheme="majorHAnsi" w:eastAsia="Times New Roman" w:hAnsiTheme="majorHAnsi" w:cstheme="majorHAnsi"/>
                  <w:color w:val="000000"/>
                  <w:lang w:val="en-US" w:eastAsia="de-DE"/>
                  <w:rPrChange w:id="4642" w:author="anna.resch88@gmail.com" w:date="2022-01-04T09:34:00Z">
                    <w:rPr>
                      <w:rFonts w:asciiTheme="majorHAnsi" w:eastAsia="Times New Roman" w:hAnsiTheme="majorHAnsi" w:cstheme="majorHAnsi"/>
                      <w:color w:val="000000"/>
                      <w:lang w:eastAsia="de-DE"/>
                    </w:rPr>
                  </w:rPrChange>
                </w:rPr>
                <w:delText>water</w:delText>
              </w:r>
              <w:bookmarkStart w:id="4643" w:name="_Toc92186962"/>
              <w:bookmarkStart w:id="4644" w:name="_Toc92187654"/>
              <w:bookmarkStart w:id="4645" w:name="_Toc92188346"/>
              <w:bookmarkStart w:id="4646" w:name="_Toc92189036"/>
              <w:bookmarkStart w:id="4647" w:name="_Toc92189691"/>
              <w:bookmarkStart w:id="4648" w:name="_Toc92190347"/>
              <w:bookmarkStart w:id="4649" w:name="_Toc92191003"/>
              <w:bookmarkEnd w:id="4643"/>
              <w:bookmarkEnd w:id="4644"/>
              <w:bookmarkEnd w:id="4645"/>
              <w:bookmarkEnd w:id="4646"/>
              <w:bookmarkEnd w:id="4647"/>
              <w:bookmarkEnd w:id="4648"/>
              <w:bookmarkEnd w:id="4649"/>
            </w:del>
          </w:p>
        </w:tc>
        <w:tc>
          <w:tcPr>
            <w:tcW w:w="952" w:type="dxa"/>
            <w:tcBorders>
              <w:top w:val="single" w:sz="4" w:space="0" w:color="000000"/>
              <w:left w:val="nil"/>
              <w:bottom w:val="single" w:sz="4" w:space="0" w:color="000000"/>
              <w:right w:val="single" w:sz="4" w:space="0" w:color="000000"/>
            </w:tcBorders>
            <w:shd w:val="clear" w:color="000000" w:fill="FFF2CC"/>
            <w:noWrap/>
            <w:vAlign w:val="bottom"/>
            <w:hideMark/>
          </w:tcPr>
          <w:p w14:paraId="794CEBBC" w14:textId="6FAE34A9" w:rsidR="00067C6D" w:rsidRPr="00F86424" w:rsidDel="002739DA" w:rsidRDefault="00067C6D" w:rsidP="003228B4">
            <w:pPr>
              <w:numPr>
                <w:ilvl w:val="0"/>
                <w:numId w:val="47"/>
              </w:numPr>
              <w:spacing w:after="0" w:line="240" w:lineRule="auto"/>
              <w:jc w:val="center"/>
              <w:rPr>
                <w:del w:id="4650" w:author="anna.resch88@gmail.com" w:date="2022-01-03T16:08:00Z"/>
                <w:rFonts w:asciiTheme="majorHAnsi" w:eastAsia="Times New Roman" w:hAnsiTheme="majorHAnsi" w:cstheme="majorHAnsi"/>
                <w:color w:val="000000"/>
                <w:lang w:val="en-US" w:eastAsia="de-DE"/>
                <w:rPrChange w:id="4651" w:author="anna.resch88@gmail.com" w:date="2022-01-04T09:34:00Z">
                  <w:rPr>
                    <w:del w:id="4652" w:author="anna.resch88@gmail.com" w:date="2022-01-03T16:08:00Z"/>
                    <w:rFonts w:asciiTheme="majorHAnsi" w:eastAsia="Times New Roman" w:hAnsiTheme="majorHAnsi" w:cstheme="majorHAnsi"/>
                    <w:color w:val="000000"/>
                    <w:lang w:eastAsia="de-DE"/>
                  </w:rPr>
                </w:rPrChange>
              </w:rPr>
            </w:pPr>
            <w:del w:id="4653" w:author="anna.resch88@gmail.com" w:date="2022-01-03T16:08:00Z">
              <w:r w:rsidRPr="00F86424" w:rsidDel="002739DA">
                <w:rPr>
                  <w:rFonts w:asciiTheme="majorHAnsi" w:eastAsia="Times New Roman" w:hAnsiTheme="majorHAnsi" w:cstheme="majorHAnsi"/>
                  <w:color w:val="000000"/>
                  <w:lang w:val="en-US" w:eastAsia="de-DE"/>
                  <w:rPrChange w:id="4654" w:author="anna.resch88@gmail.com" w:date="2022-01-04T09:34:00Z">
                    <w:rPr>
                      <w:rFonts w:asciiTheme="majorHAnsi" w:eastAsia="Times New Roman" w:hAnsiTheme="majorHAnsi" w:cstheme="majorHAnsi"/>
                      <w:color w:val="000000"/>
                      <w:lang w:eastAsia="de-DE"/>
                    </w:rPr>
                  </w:rPrChange>
                </w:rPr>
                <w:delText>RF</w:delText>
              </w:r>
              <w:bookmarkStart w:id="4655" w:name="_Toc92186963"/>
              <w:bookmarkStart w:id="4656" w:name="_Toc92187655"/>
              <w:bookmarkStart w:id="4657" w:name="_Toc92188347"/>
              <w:bookmarkStart w:id="4658" w:name="_Toc92189037"/>
              <w:bookmarkStart w:id="4659" w:name="_Toc92189692"/>
              <w:bookmarkStart w:id="4660" w:name="_Toc92190348"/>
              <w:bookmarkStart w:id="4661" w:name="_Toc92191004"/>
              <w:bookmarkEnd w:id="4655"/>
              <w:bookmarkEnd w:id="4656"/>
              <w:bookmarkEnd w:id="4657"/>
              <w:bookmarkEnd w:id="4658"/>
              <w:bookmarkEnd w:id="4659"/>
              <w:bookmarkEnd w:id="4660"/>
              <w:bookmarkEnd w:id="4661"/>
            </w:del>
          </w:p>
        </w:tc>
        <w:tc>
          <w:tcPr>
            <w:tcW w:w="1081" w:type="dxa"/>
            <w:tcBorders>
              <w:top w:val="single" w:sz="4" w:space="0" w:color="000000"/>
              <w:left w:val="nil"/>
              <w:bottom w:val="single" w:sz="4" w:space="0" w:color="000000"/>
              <w:right w:val="single" w:sz="4" w:space="0" w:color="000000"/>
            </w:tcBorders>
            <w:shd w:val="clear" w:color="000000" w:fill="FFF2CC"/>
            <w:noWrap/>
            <w:vAlign w:val="bottom"/>
            <w:hideMark/>
          </w:tcPr>
          <w:p w14:paraId="16FC8608" w14:textId="407E5B0D" w:rsidR="00067C6D" w:rsidRPr="00F86424" w:rsidDel="002739DA" w:rsidRDefault="00067C6D" w:rsidP="003228B4">
            <w:pPr>
              <w:numPr>
                <w:ilvl w:val="0"/>
                <w:numId w:val="47"/>
              </w:numPr>
              <w:spacing w:after="0" w:line="240" w:lineRule="auto"/>
              <w:jc w:val="center"/>
              <w:rPr>
                <w:del w:id="4662" w:author="anna.resch88@gmail.com" w:date="2022-01-03T16:08:00Z"/>
                <w:rFonts w:asciiTheme="majorHAnsi" w:eastAsia="Times New Roman" w:hAnsiTheme="majorHAnsi" w:cstheme="majorHAnsi"/>
                <w:color w:val="000000"/>
                <w:lang w:val="en-US" w:eastAsia="de-DE"/>
                <w:rPrChange w:id="4663" w:author="anna.resch88@gmail.com" w:date="2022-01-04T09:34:00Z">
                  <w:rPr>
                    <w:del w:id="4664" w:author="anna.resch88@gmail.com" w:date="2022-01-03T16:08:00Z"/>
                    <w:rFonts w:asciiTheme="majorHAnsi" w:eastAsia="Times New Roman" w:hAnsiTheme="majorHAnsi" w:cstheme="majorHAnsi"/>
                    <w:color w:val="000000"/>
                    <w:lang w:eastAsia="de-DE"/>
                  </w:rPr>
                </w:rPrChange>
              </w:rPr>
            </w:pPr>
            <w:del w:id="4665" w:author="anna.resch88@gmail.com" w:date="2022-01-03T16:08:00Z">
              <w:r w:rsidRPr="00F86424" w:rsidDel="002739DA">
                <w:rPr>
                  <w:rFonts w:asciiTheme="majorHAnsi" w:eastAsia="Times New Roman" w:hAnsiTheme="majorHAnsi" w:cstheme="majorHAnsi"/>
                  <w:color w:val="000000"/>
                  <w:lang w:val="en-US" w:eastAsia="de-DE"/>
                  <w:rPrChange w:id="4666" w:author="anna.resch88@gmail.com" w:date="2022-01-04T09:34:00Z">
                    <w:rPr>
                      <w:rFonts w:asciiTheme="majorHAnsi" w:eastAsia="Times New Roman" w:hAnsiTheme="majorHAnsi" w:cstheme="majorHAnsi"/>
                      <w:color w:val="000000"/>
                      <w:lang w:eastAsia="de-DE"/>
                    </w:rPr>
                  </w:rPrChange>
                </w:rPr>
                <w:delText>25.4</w:delText>
              </w:r>
              <w:bookmarkStart w:id="4667" w:name="_Toc92186964"/>
              <w:bookmarkStart w:id="4668" w:name="_Toc92187656"/>
              <w:bookmarkStart w:id="4669" w:name="_Toc92188348"/>
              <w:bookmarkStart w:id="4670" w:name="_Toc92189038"/>
              <w:bookmarkStart w:id="4671" w:name="_Toc92189693"/>
              <w:bookmarkStart w:id="4672" w:name="_Toc92190349"/>
              <w:bookmarkStart w:id="4673" w:name="_Toc92191005"/>
              <w:bookmarkEnd w:id="4667"/>
              <w:bookmarkEnd w:id="4668"/>
              <w:bookmarkEnd w:id="4669"/>
              <w:bookmarkEnd w:id="4670"/>
              <w:bookmarkEnd w:id="4671"/>
              <w:bookmarkEnd w:id="4672"/>
              <w:bookmarkEnd w:id="4673"/>
            </w:del>
          </w:p>
        </w:tc>
        <w:tc>
          <w:tcPr>
            <w:tcW w:w="1349" w:type="dxa"/>
            <w:tcBorders>
              <w:top w:val="single" w:sz="4" w:space="0" w:color="000000"/>
              <w:left w:val="nil"/>
              <w:bottom w:val="single" w:sz="4" w:space="0" w:color="000000"/>
              <w:right w:val="single" w:sz="4" w:space="0" w:color="000000"/>
            </w:tcBorders>
            <w:shd w:val="clear" w:color="000000" w:fill="FFF2CC"/>
            <w:noWrap/>
            <w:vAlign w:val="bottom"/>
            <w:hideMark/>
          </w:tcPr>
          <w:p w14:paraId="70AEA8C3" w14:textId="728B1C5A" w:rsidR="00067C6D" w:rsidRPr="00F86424" w:rsidDel="002739DA" w:rsidRDefault="00067C6D" w:rsidP="003228B4">
            <w:pPr>
              <w:numPr>
                <w:ilvl w:val="0"/>
                <w:numId w:val="47"/>
              </w:numPr>
              <w:spacing w:after="0" w:line="240" w:lineRule="auto"/>
              <w:jc w:val="center"/>
              <w:rPr>
                <w:del w:id="4674" w:author="anna.resch88@gmail.com" w:date="2022-01-03T16:08:00Z"/>
                <w:rFonts w:asciiTheme="majorHAnsi" w:eastAsia="Times New Roman" w:hAnsiTheme="majorHAnsi" w:cstheme="majorHAnsi"/>
                <w:color w:val="000000"/>
                <w:lang w:val="en-US" w:eastAsia="de-DE"/>
                <w:rPrChange w:id="4675" w:author="anna.resch88@gmail.com" w:date="2022-01-04T09:34:00Z">
                  <w:rPr>
                    <w:del w:id="4676" w:author="anna.resch88@gmail.com" w:date="2022-01-03T16:08:00Z"/>
                    <w:rFonts w:asciiTheme="majorHAnsi" w:eastAsia="Times New Roman" w:hAnsiTheme="majorHAnsi" w:cstheme="majorHAnsi"/>
                    <w:color w:val="000000"/>
                    <w:lang w:eastAsia="de-DE"/>
                  </w:rPr>
                </w:rPrChange>
              </w:rPr>
            </w:pPr>
            <w:del w:id="4677" w:author="anna.resch88@gmail.com" w:date="2022-01-03T16:08:00Z">
              <w:r w:rsidRPr="00F86424" w:rsidDel="002739DA">
                <w:rPr>
                  <w:rFonts w:asciiTheme="majorHAnsi" w:eastAsia="Times New Roman" w:hAnsiTheme="majorHAnsi" w:cstheme="majorHAnsi"/>
                  <w:color w:val="000000"/>
                  <w:lang w:val="en-US" w:eastAsia="de-DE"/>
                  <w:rPrChange w:id="4678" w:author="anna.resch88@gmail.com" w:date="2022-01-04T09:34:00Z">
                    <w:rPr>
                      <w:rFonts w:asciiTheme="majorHAnsi" w:eastAsia="Times New Roman" w:hAnsiTheme="majorHAnsi" w:cstheme="majorHAnsi"/>
                      <w:color w:val="000000"/>
                      <w:lang w:eastAsia="de-DE"/>
                    </w:rPr>
                  </w:rPrChange>
                </w:rPr>
                <w:delText>15</w:delText>
              </w:r>
              <w:bookmarkStart w:id="4679" w:name="_Toc92186965"/>
              <w:bookmarkStart w:id="4680" w:name="_Toc92187657"/>
              <w:bookmarkStart w:id="4681" w:name="_Toc92188349"/>
              <w:bookmarkStart w:id="4682" w:name="_Toc92189039"/>
              <w:bookmarkStart w:id="4683" w:name="_Toc92189694"/>
              <w:bookmarkStart w:id="4684" w:name="_Toc92190350"/>
              <w:bookmarkStart w:id="4685" w:name="_Toc92191006"/>
              <w:bookmarkEnd w:id="4679"/>
              <w:bookmarkEnd w:id="4680"/>
              <w:bookmarkEnd w:id="4681"/>
              <w:bookmarkEnd w:id="4682"/>
              <w:bookmarkEnd w:id="4683"/>
              <w:bookmarkEnd w:id="4684"/>
              <w:bookmarkEnd w:id="4685"/>
            </w:del>
          </w:p>
        </w:tc>
        <w:tc>
          <w:tcPr>
            <w:tcW w:w="892" w:type="dxa"/>
            <w:tcBorders>
              <w:top w:val="single" w:sz="4" w:space="0" w:color="000000"/>
              <w:left w:val="nil"/>
              <w:bottom w:val="single" w:sz="4" w:space="0" w:color="000000"/>
              <w:right w:val="single" w:sz="4" w:space="0" w:color="000000"/>
            </w:tcBorders>
            <w:shd w:val="clear" w:color="000000" w:fill="FFF2CC"/>
            <w:noWrap/>
            <w:vAlign w:val="bottom"/>
            <w:hideMark/>
          </w:tcPr>
          <w:p w14:paraId="778D2218" w14:textId="69BF29DA" w:rsidR="00067C6D" w:rsidRPr="00F86424" w:rsidDel="002739DA" w:rsidRDefault="00067C6D" w:rsidP="003228B4">
            <w:pPr>
              <w:numPr>
                <w:ilvl w:val="0"/>
                <w:numId w:val="47"/>
              </w:numPr>
              <w:spacing w:after="0" w:line="240" w:lineRule="auto"/>
              <w:jc w:val="center"/>
              <w:rPr>
                <w:del w:id="4686" w:author="anna.resch88@gmail.com" w:date="2022-01-03T16:08:00Z"/>
                <w:rFonts w:asciiTheme="majorHAnsi" w:eastAsia="Times New Roman" w:hAnsiTheme="majorHAnsi" w:cstheme="majorHAnsi"/>
                <w:color w:val="000000"/>
                <w:lang w:val="en-US" w:eastAsia="de-DE"/>
                <w:rPrChange w:id="4687" w:author="anna.resch88@gmail.com" w:date="2022-01-04T09:34:00Z">
                  <w:rPr>
                    <w:del w:id="4688" w:author="anna.resch88@gmail.com" w:date="2022-01-03T16:08:00Z"/>
                    <w:rFonts w:asciiTheme="majorHAnsi" w:eastAsia="Times New Roman" w:hAnsiTheme="majorHAnsi" w:cstheme="majorHAnsi"/>
                    <w:color w:val="000000"/>
                    <w:lang w:eastAsia="de-DE"/>
                  </w:rPr>
                </w:rPrChange>
              </w:rPr>
            </w:pPr>
            <w:del w:id="4689" w:author="anna.resch88@gmail.com" w:date="2022-01-03T16:08:00Z">
              <w:r w:rsidRPr="00F86424" w:rsidDel="002739DA">
                <w:rPr>
                  <w:rFonts w:asciiTheme="majorHAnsi" w:eastAsia="Times New Roman" w:hAnsiTheme="majorHAnsi" w:cstheme="majorHAnsi"/>
                  <w:color w:val="000000"/>
                  <w:lang w:val="en-US" w:eastAsia="de-DE"/>
                  <w:rPrChange w:id="4690" w:author="anna.resch88@gmail.com" w:date="2022-01-04T09:34:00Z">
                    <w:rPr>
                      <w:rFonts w:asciiTheme="majorHAnsi" w:eastAsia="Times New Roman" w:hAnsiTheme="majorHAnsi" w:cstheme="majorHAnsi"/>
                      <w:color w:val="000000"/>
                      <w:lang w:eastAsia="de-DE"/>
                    </w:rPr>
                  </w:rPrChange>
                </w:rPr>
                <w:delText>98.84</w:delText>
              </w:r>
              <w:bookmarkStart w:id="4691" w:name="_Toc92186966"/>
              <w:bookmarkStart w:id="4692" w:name="_Toc92187658"/>
              <w:bookmarkStart w:id="4693" w:name="_Toc92188350"/>
              <w:bookmarkStart w:id="4694" w:name="_Toc92189040"/>
              <w:bookmarkStart w:id="4695" w:name="_Toc92189695"/>
              <w:bookmarkStart w:id="4696" w:name="_Toc92190351"/>
              <w:bookmarkStart w:id="4697" w:name="_Toc92191007"/>
              <w:bookmarkEnd w:id="4691"/>
              <w:bookmarkEnd w:id="4692"/>
              <w:bookmarkEnd w:id="4693"/>
              <w:bookmarkEnd w:id="4694"/>
              <w:bookmarkEnd w:id="4695"/>
              <w:bookmarkEnd w:id="4696"/>
              <w:bookmarkEnd w:id="4697"/>
            </w:del>
          </w:p>
        </w:tc>
        <w:tc>
          <w:tcPr>
            <w:tcW w:w="743" w:type="dxa"/>
            <w:tcBorders>
              <w:top w:val="single" w:sz="4" w:space="0" w:color="000000"/>
              <w:left w:val="nil"/>
              <w:bottom w:val="single" w:sz="4" w:space="0" w:color="000000"/>
              <w:right w:val="nil"/>
            </w:tcBorders>
            <w:shd w:val="clear" w:color="000000" w:fill="FFF2CC"/>
            <w:noWrap/>
            <w:vAlign w:val="bottom"/>
            <w:hideMark/>
          </w:tcPr>
          <w:p w14:paraId="7C61EA3A" w14:textId="00AB13A7" w:rsidR="00067C6D" w:rsidRPr="00F86424" w:rsidDel="002739DA" w:rsidRDefault="00067C6D" w:rsidP="003228B4">
            <w:pPr>
              <w:numPr>
                <w:ilvl w:val="0"/>
                <w:numId w:val="47"/>
              </w:numPr>
              <w:spacing w:after="0" w:line="240" w:lineRule="auto"/>
              <w:jc w:val="center"/>
              <w:rPr>
                <w:del w:id="4698" w:author="anna.resch88@gmail.com" w:date="2022-01-03T16:08:00Z"/>
                <w:rFonts w:asciiTheme="majorHAnsi" w:eastAsia="Times New Roman" w:hAnsiTheme="majorHAnsi" w:cstheme="majorHAnsi"/>
                <w:color w:val="000000"/>
                <w:lang w:val="en-US" w:eastAsia="de-DE"/>
                <w:rPrChange w:id="4699" w:author="anna.resch88@gmail.com" w:date="2022-01-04T09:34:00Z">
                  <w:rPr>
                    <w:del w:id="4700" w:author="anna.resch88@gmail.com" w:date="2022-01-03T16:08:00Z"/>
                    <w:rFonts w:asciiTheme="majorHAnsi" w:eastAsia="Times New Roman" w:hAnsiTheme="majorHAnsi" w:cstheme="majorHAnsi"/>
                    <w:color w:val="000000"/>
                    <w:lang w:eastAsia="de-DE"/>
                  </w:rPr>
                </w:rPrChange>
              </w:rPr>
            </w:pPr>
            <w:del w:id="4701" w:author="anna.resch88@gmail.com" w:date="2022-01-03T16:08:00Z">
              <w:r w:rsidRPr="00F86424" w:rsidDel="002739DA">
                <w:rPr>
                  <w:rFonts w:asciiTheme="majorHAnsi" w:eastAsia="Times New Roman" w:hAnsiTheme="majorHAnsi" w:cstheme="majorHAnsi"/>
                  <w:color w:val="000000"/>
                  <w:lang w:val="en-US" w:eastAsia="de-DE"/>
                  <w:rPrChange w:id="4702" w:author="anna.resch88@gmail.com" w:date="2022-01-04T09:34:00Z">
                    <w:rPr>
                      <w:rFonts w:asciiTheme="majorHAnsi" w:eastAsia="Times New Roman" w:hAnsiTheme="majorHAnsi" w:cstheme="majorHAnsi"/>
                      <w:color w:val="000000"/>
                      <w:lang w:eastAsia="de-DE"/>
                    </w:rPr>
                  </w:rPrChange>
                </w:rPr>
                <w:delText>4.00</w:delText>
              </w:r>
              <w:bookmarkStart w:id="4703" w:name="_Toc92186967"/>
              <w:bookmarkStart w:id="4704" w:name="_Toc92187659"/>
              <w:bookmarkStart w:id="4705" w:name="_Toc92188351"/>
              <w:bookmarkStart w:id="4706" w:name="_Toc92189041"/>
              <w:bookmarkStart w:id="4707" w:name="_Toc92189696"/>
              <w:bookmarkStart w:id="4708" w:name="_Toc92190352"/>
              <w:bookmarkStart w:id="4709" w:name="_Toc92191008"/>
              <w:bookmarkEnd w:id="4703"/>
              <w:bookmarkEnd w:id="4704"/>
              <w:bookmarkEnd w:id="4705"/>
              <w:bookmarkEnd w:id="4706"/>
              <w:bookmarkEnd w:id="4707"/>
              <w:bookmarkEnd w:id="4708"/>
              <w:bookmarkEnd w:id="4709"/>
            </w:del>
          </w:p>
        </w:tc>
        <w:tc>
          <w:tcPr>
            <w:tcW w:w="989" w:type="dxa"/>
            <w:tcBorders>
              <w:top w:val="single" w:sz="4" w:space="0" w:color="auto"/>
              <w:left w:val="single" w:sz="4" w:space="0" w:color="auto"/>
              <w:bottom w:val="nil"/>
              <w:right w:val="single" w:sz="4" w:space="0" w:color="auto"/>
            </w:tcBorders>
            <w:shd w:val="clear" w:color="000000" w:fill="FFF2CC"/>
            <w:noWrap/>
            <w:vAlign w:val="bottom"/>
            <w:hideMark/>
          </w:tcPr>
          <w:p w14:paraId="5363A87B" w14:textId="3E1DB081" w:rsidR="00067C6D" w:rsidRPr="00F86424" w:rsidDel="002739DA" w:rsidRDefault="00067C6D" w:rsidP="003228B4">
            <w:pPr>
              <w:numPr>
                <w:ilvl w:val="0"/>
                <w:numId w:val="47"/>
              </w:numPr>
              <w:spacing w:after="0" w:line="240" w:lineRule="auto"/>
              <w:jc w:val="center"/>
              <w:rPr>
                <w:del w:id="4710" w:author="anna.resch88@gmail.com" w:date="2022-01-03T16:08:00Z"/>
                <w:rFonts w:asciiTheme="majorHAnsi" w:eastAsia="Times New Roman" w:hAnsiTheme="majorHAnsi" w:cstheme="majorHAnsi"/>
                <w:color w:val="000000"/>
                <w:lang w:val="en-US" w:eastAsia="de-DE"/>
                <w:rPrChange w:id="4711" w:author="anna.resch88@gmail.com" w:date="2022-01-04T09:34:00Z">
                  <w:rPr>
                    <w:del w:id="4712" w:author="anna.resch88@gmail.com" w:date="2022-01-03T16:08:00Z"/>
                    <w:rFonts w:asciiTheme="majorHAnsi" w:eastAsia="Times New Roman" w:hAnsiTheme="majorHAnsi" w:cstheme="majorHAnsi"/>
                    <w:color w:val="000000"/>
                    <w:lang w:eastAsia="de-DE"/>
                  </w:rPr>
                </w:rPrChange>
              </w:rPr>
            </w:pPr>
            <w:bookmarkStart w:id="4713" w:name="_Toc92186968"/>
            <w:bookmarkStart w:id="4714" w:name="_Toc92187660"/>
            <w:bookmarkStart w:id="4715" w:name="_Toc92188352"/>
            <w:bookmarkStart w:id="4716" w:name="_Toc92189042"/>
            <w:bookmarkStart w:id="4717" w:name="_Toc92189697"/>
            <w:bookmarkStart w:id="4718" w:name="_Toc92190353"/>
            <w:bookmarkStart w:id="4719" w:name="_Toc92191009"/>
            <w:bookmarkEnd w:id="4713"/>
            <w:bookmarkEnd w:id="4714"/>
            <w:bookmarkEnd w:id="4715"/>
            <w:bookmarkEnd w:id="4716"/>
            <w:bookmarkEnd w:id="4717"/>
            <w:bookmarkEnd w:id="4718"/>
            <w:bookmarkEnd w:id="4719"/>
          </w:p>
        </w:tc>
        <w:tc>
          <w:tcPr>
            <w:tcW w:w="898" w:type="dxa"/>
            <w:tcBorders>
              <w:top w:val="single" w:sz="4" w:space="0" w:color="auto"/>
              <w:left w:val="nil"/>
              <w:bottom w:val="nil"/>
              <w:right w:val="single" w:sz="4" w:space="0" w:color="auto"/>
            </w:tcBorders>
            <w:shd w:val="clear" w:color="000000" w:fill="FFF2CC"/>
            <w:noWrap/>
            <w:vAlign w:val="bottom"/>
            <w:hideMark/>
          </w:tcPr>
          <w:p w14:paraId="314368CD" w14:textId="14091F9B" w:rsidR="00067C6D" w:rsidRPr="00F86424" w:rsidDel="002739DA" w:rsidRDefault="00067C6D" w:rsidP="003228B4">
            <w:pPr>
              <w:numPr>
                <w:ilvl w:val="0"/>
                <w:numId w:val="47"/>
              </w:numPr>
              <w:spacing w:after="0" w:line="240" w:lineRule="auto"/>
              <w:jc w:val="center"/>
              <w:rPr>
                <w:del w:id="4720" w:author="anna.resch88@gmail.com" w:date="2022-01-03T16:08:00Z"/>
                <w:rFonts w:asciiTheme="majorHAnsi" w:eastAsia="Times New Roman" w:hAnsiTheme="majorHAnsi" w:cstheme="majorHAnsi"/>
                <w:color w:val="000000"/>
                <w:lang w:val="en-US" w:eastAsia="de-DE"/>
                <w:rPrChange w:id="4721" w:author="anna.resch88@gmail.com" w:date="2022-01-04T09:34:00Z">
                  <w:rPr>
                    <w:del w:id="4722" w:author="anna.resch88@gmail.com" w:date="2022-01-03T16:08:00Z"/>
                    <w:rFonts w:asciiTheme="majorHAnsi" w:eastAsia="Times New Roman" w:hAnsiTheme="majorHAnsi" w:cstheme="majorHAnsi"/>
                    <w:color w:val="000000"/>
                    <w:lang w:eastAsia="de-DE"/>
                  </w:rPr>
                </w:rPrChange>
              </w:rPr>
            </w:pPr>
            <w:bookmarkStart w:id="4723" w:name="_Toc92186969"/>
            <w:bookmarkStart w:id="4724" w:name="_Toc92187661"/>
            <w:bookmarkStart w:id="4725" w:name="_Toc92188353"/>
            <w:bookmarkStart w:id="4726" w:name="_Toc92189043"/>
            <w:bookmarkStart w:id="4727" w:name="_Toc92189698"/>
            <w:bookmarkStart w:id="4728" w:name="_Toc92190354"/>
            <w:bookmarkStart w:id="4729" w:name="_Toc92191010"/>
            <w:bookmarkEnd w:id="4723"/>
            <w:bookmarkEnd w:id="4724"/>
            <w:bookmarkEnd w:id="4725"/>
            <w:bookmarkEnd w:id="4726"/>
            <w:bookmarkEnd w:id="4727"/>
            <w:bookmarkEnd w:id="4728"/>
            <w:bookmarkEnd w:id="4729"/>
          </w:p>
        </w:tc>
        <w:bookmarkStart w:id="4730" w:name="_Toc92186970"/>
        <w:bookmarkStart w:id="4731" w:name="_Toc92187662"/>
        <w:bookmarkStart w:id="4732" w:name="_Toc92188354"/>
        <w:bookmarkStart w:id="4733" w:name="_Toc92189044"/>
        <w:bookmarkStart w:id="4734" w:name="_Toc92189699"/>
        <w:bookmarkStart w:id="4735" w:name="_Toc92190355"/>
        <w:bookmarkStart w:id="4736" w:name="_Toc92191011"/>
        <w:bookmarkEnd w:id="4730"/>
        <w:bookmarkEnd w:id="4731"/>
        <w:bookmarkEnd w:id="4732"/>
        <w:bookmarkEnd w:id="4733"/>
        <w:bookmarkEnd w:id="4734"/>
        <w:bookmarkEnd w:id="4735"/>
        <w:bookmarkEnd w:id="4736"/>
      </w:tr>
      <w:tr w:rsidR="00067C6D" w:rsidRPr="009E3BE9" w:rsidDel="002739DA" w14:paraId="638FB76F" w14:textId="314F1ECA" w:rsidTr="00D830B0">
        <w:trPr>
          <w:trHeight w:val="580"/>
          <w:del w:id="4737"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F2CC"/>
            <w:vAlign w:val="bottom"/>
            <w:hideMark/>
          </w:tcPr>
          <w:p w14:paraId="7939B8A8" w14:textId="285C80D2" w:rsidR="00067C6D" w:rsidRPr="00F86424" w:rsidDel="002739DA" w:rsidRDefault="00067C6D" w:rsidP="003228B4">
            <w:pPr>
              <w:numPr>
                <w:ilvl w:val="0"/>
                <w:numId w:val="47"/>
              </w:numPr>
              <w:spacing w:after="0" w:line="240" w:lineRule="auto"/>
              <w:jc w:val="both"/>
              <w:rPr>
                <w:del w:id="4738" w:author="anna.resch88@gmail.com" w:date="2022-01-03T16:08:00Z"/>
                <w:rFonts w:asciiTheme="majorHAnsi" w:eastAsia="Times New Roman" w:hAnsiTheme="majorHAnsi" w:cstheme="majorHAnsi"/>
                <w:color w:val="000000"/>
                <w:lang w:val="en-US" w:eastAsia="de-DE"/>
                <w:rPrChange w:id="4739" w:author="anna.resch88@gmail.com" w:date="2022-01-04T09:34:00Z">
                  <w:rPr>
                    <w:del w:id="4740" w:author="anna.resch88@gmail.com" w:date="2022-01-03T16:08:00Z"/>
                    <w:rFonts w:asciiTheme="majorHAnsi" w:eastAsia="Times New Roman" w:hAnsiTheme="majorHAnsi" w:cstheme="majorHAnsi"/>
                    <w:color w:val="000000"/>
                    <w:lang w:eastAsia="de-DE"/>
                  </w:rPr>
                </w:rPrChange>
              </w:rPr>
            </w:pPr>
            <w:del w:id="4741" w:author="anna.resch88@gmail.com" w:date="2022-01-03T16:08:00Z">
              <w:r w:rsidRPr="00F86424" w:rsidDel="002739DA">
                <w:rPr>
                  <w:rFonts w:asciiTheme="majorHAnsi" w:eastAsia="Times New Roman" w:hAnsiTheme="majorHAnsi" w:cstheme="majorHAnsi"/>
                  <w:color w:val="000000"/>
                  <w:lang w:val="en-US" w:eastAsia="de-DE"/>
                  <w:rPrChange w:id="4742" w:author="anna.resch88@gmail.com" w:date="2022-01-04T09:34:00Z">
                    <w:rPr>
                      <w:rFonts w:asciiTheme="majorHAnsi" w:eastAsia="Times New Roman" w:hAnsiTheme="majorHAnsi" w:cstheme="majorHAnsi"/>
                      <w:color w:val="000000"/>
                      <w:lang w:eastAsia="de-DE"/>
                    </w:rPr>
                  </w:rPrChange>
                </w:rPr>
                <w:delText xml:space="preserve">UV20U + UV40U, </w:delText>
              </w:r>
              <w:bookmarkStart w:id="4743" w:name="_Toc92186971"/>
              <w:bookmarkStart w:id="4744" w:name="_Toc92187663"/>
              <w:bookmarkStart w:id="4745" w:name="_Toc92188355"/>
              <w:bookmarkStart w:id="4746" w:name="_Toc92189045"/>
              <w:bookmarkStart w:id="4747" w:name="_Toc92189700"/>
              <w:bookmarkStart w:id="4748" w:name="_Toc92190356"/>
              <w:bookmarkStart w:id="4749" w:name="_Toc92191012"/>
              <w:bookmarkEnd w:id="4743"/>
              <w:bookmarkEnd w:id="4744"/>
              <w:bookmarkEnd w:id="4745"/>
              <w:bookmarkEnd w:id="4746"/>
              <w:bookmarkEnd w:id="4747"/>
              <w:bookmarkEnd w:id="4748"/>
              <w:bookmarkEnd w:id="4749"/>
            </w:del>
          </w:p>
          <w:p w14:paraId="366DFFEB" w14:textId="099D6BFC" w:rsidR="00067C6D" w:rsidRPr="00F86424" w:rsidDel="002739DA" w:rsidRDefault="00067C6D" w:rsidP="003228B4">
            <w:pPr>
              <w:numPr>
                <w:ilvl w:val="0"/>
                <w:numId w:val="47"/>
              </w:numPr>
              <w:spacing w:after="0" w:line="240" w:lineRule="auto"/>
              <w:jc w:val="both"/>
              <w:rPr>
                <w:del w:id="4750" w:author="anna.resch88@gmail.com" w:date="2022-01-03T16:08:00Z"/>
                <w:rFonts w:asciiTheme="majorHAnsi" w:eastAsia="Times New Roman" w:hAnsiTheme="majorHAnsi" w:cstheme="majorHAnsi"/>
                <w:color w:val="000000"/>
                <w:lang w:val="en-US" w:eastAsia="de-DE"/>
                <w:rPrChange w:id="4751" w:author="anna.resch88@gmail.com" w:date="2022-01-04T09:34:00Z">
                  <w:rPr>
                    <w:del w:id="4752" w:author="anna.resch88@gmail.com" w:date="2022-01-03T16:08:00Z"/>
                    <w:rFonts w:asciiTheme="majorHAnsi" w:eastAsia="Times New Roman" w:hAnsiTheme="majorHAnsi" w:cstheme="majorHAnsi"/>
                    <w:color w:val="000000"/>
                    <w:lang w:eastAsia="de-DE"/>
                  </w:rPr>
                </w:rPrChange>
              </w:rPr>
            </w:pPr>
            <w:del w:id="4753" w:author="anna.resch88@gmail.com" w:date="2022-01-03T16:08:00Z">
              <w:r w:rsidRPr="00F86424" w:rsidDel="002739DA">
                <w:rPr>
                  <w:rFonts w:asciiTheme="majorHAnsi" w:eastAsia="Times New Roman" w:hAnsiTheme="majorHAnsi" w:cstheme="majorHAnsi"/>
                  <w:color w:val="000000"/>
                  <w:lang w:val="en-US" w:eastAsia="de-DE"/>
                  <w:rPrChange w:id="4754" w:author="anna.resch88@gmail.com" w:date="2022-01-04T09:34:00Z">
                    <w:rPr>
                      <w:rFonts w:asciiTheme="majorHAnsi" w:eastAsia="Times New Roman" w:hAnsiTheme="majorHAnsi" w:cstheme="majorHAnsi"/>
                      <w:color w:val="000000"/>
                      <w:lang w:eastAsia="de-DE"/>
                    </w:rPr>
                  </w:rPrChange>
                </w:rPr>
                <w:delText>1:1 sample 2</w:delText>
              </w:r>
              <w:bookmarkStart w:id="4755" w:name="_Toc92186972"/>
              <w:bookmarkStart w:id="4756" w:name="_Toc92187664"/>
              <w:bookmarkStart w:id="4757" w:name="_Toc92188356"/>
              <w:bookmarkStart w:id="4758" w:name="_Toc92189046"/>
              <w:bookmarkStart w:id="4759" w:name="_Toc92189701"/>
              <w:bookmarkStart w:id="4760" w:name="_Toc92190357"/>
              <w:bookmarkStart w:id="4761" w:name="_Toc92191013"/>
              <w:bookmarkEnd w:id="4755"/>
              <w:bookmarkEnd w:id="4756"/>
              <w:bookmarkEnd w:id="4757"/>
              <w:bookmarkEnd w:id="4758"/>
              <w:bookmarkEnd w:id="4759"/>
              <w:bookmarkEnd w:id="4760"/>
              <w:bookmarkEnd w:id="4761"/>
            </w:del>
          </w:p>
        </w:tc>
        <w:tc>
          <w:tcPr>
            <w:tcW w:w="859" w:type="dxa"/>
            <w:tcBorders>
              <w:top w:val="nil"/>
              <w:left w:val="nil"/>
              <w:bottom w:val="single" w:sz="4" w:space="0" w:color="000000"/>
              <w:right w:val="single" w:sz="4" w:space="0" w:color="000000"/>
            </w:tcBorders>
            <w:shd w:val="clear" w:color="000000" w:fill="FFF2CC"/>
            <w:noWrap/>
            <w:vAlign w:val="bottom"/>
            <w:hideMark/>
          </w:tcPr>
          <w:p w14:paraId="34FFA0BB" w14:textId="114F10C1" w:rsidR="00067C6D" w:rsidRPr="00F86424" w:rsidDel="002739DA" w:rsidRDefault="00067C6D" w:rsidP="003228B4">
            <w:pPr>
              <w:numPr>
                <w:ilvl w:val="0"/>
                <w:numId w:val="47"/>
              </w:numPr>
              <w:spacing w:after="0" w:line="240" w:lineRule="auto"/>
              <w:jc w:val="center"/>
              <w:rPr>
                <w:del w:id="4762" w:author="anna.resch88@gmail.com" w:date="2022-01-03T16:08:00Z"/>
                <w:rFonts w:asciiTheme="majorHAnsi" w:eastAsia="Times New Roman" w:hAnsiTheme="majorHAnsi" w:cstheme="majorHAnsi"/>
                <w:color w:val="000000"/>
                <w:lang w:val="en-US" w:eastAsia="de-DE"/>
                <w:rPrChange w:id="4763" w:author="anna.resch88@gmail.com" w:date="2022-01-04T09:34:00Z">
                  <w:rPr>
                    <w:del w:id="4764" w:author="anna.resch88@gmail.com" w:date="2022-01-03T16:08:00Z"/>
                    <w:rFonts w:asciiTheme="majorHAnsi" w:eastAsia="Times New Roman" w:hAnsiTheme="majorHAnsi" w:cstheme="majorHAnsi"/>
                    <w:color w:val="000000"/>
                    <w:lang w:eastAsia="de-DE"/>
                  </w:rPr>
                </w:rPrChange>
              </w:rPr>
            </w:pPr>
            <w:del w:id="4765" w:author="anna.resch88@gmail.com" w:date="2022-01-03T16:08:00Z">
              <w:r w:rsidRPr="00F86424" w:rsidDel="002739DA">
                <w:rPr>
                  <w:rFonts w:asciiTheme="majorHAnsi" w:eastAsia="Times New Roman" w:hAnsiTheme="majorHAnsi" w:cstheme="majorHAnsi"/>
                  <w:color w:val="000000"/>
                  <w:lang w:val="en-US" w:eastAsia="de-DE"/>
                  <w:rPrChange w:id="4766" w:author="anna.resch88@gmail.com" w:date="2022-01-04T09:34:00Z">
                    <w:rPr>
                      <w:rFonts w:asciiTheme="majorHAnsi" w:eastAsia="Times New Roman" w:hAnsiTheme="majorHAnsi" w:cstheme="majorHAnsi"/>
                      <w:color w:val="000000"/>
                      <w:lang w:eastAsia="de-DE"/>
                    </w:rPr>
                  </w:rPrChange>
                </w:rPr>
                <w:delText>20%</w:delText>
              </w:r>
              <w:bookmarkStart w:id="4767" w:name="_Toc92186973"/>
              <w:bookmarkStart w:id="4768" w:name="_Toc92187665"/>
              <w:bookmarkStart w:id="4769" w:name="_Toc92188357"/>
              <w:bookmarkStart w:id="4770" w:name="_Toc92189047"/>
              <w:bookmarkStart w:id="4771" w:name="_Toc92189702"/>
              <w:bookmarkStart w:id="4772" w:name="_Toc92190358"/>
              <w:bookmarkStart w:id="4773" w:name="_Toc92191014"/>
              <w:bookmarkEnd w:id="4767"/>
              <w:bookmarkEnd w:id="4768"/>
              <w:bookmarkEnd w:id="4769"/>
              <w:bookmarkEnd w:id="4770"/>
              <w:bookmarkEnd w:id="4771"/>
              <w:bookmarkEnd w:id="4772"/>
              <w:bookmarkEnd w:id="4773"/>
            </w:del>
          </w:p>
        </w:tc>
        <w:tc>
          <w:tcPr>
            <w:tcW w:w="937" w:type="dxa"/>
            <w:tcBorders>
              <w:top w:val="nil"/>
              <w:left w:val="nil"/>
              <w:bottom w:val="single" w:sz="4" w:space="0" w:color="000000"/>
              <w:right w:val="single" w:sz="4" w:space="0" w:color="000000"/>
            </w:tcBorders>
            <w:shd w:val="clear" w:color="000000" w:fill="FFF2CC"/>
            <w:noWrap/>
            <w:vAlign w:val="bottom"/>
            <w:hideMark/>
          </w:tcPr>
          <w:p w14:paraId="4DC5EEEA" w14:textId="0EAE2F49" w:rsidR="00067C6D" w:rsidRPr="00F86424" w:rsidDel="002739DA" w:rsidRDefault="00067C6D" w:rsidP="003228B4">
            <w:pPr>
              <w:numPr>
                <w:ilvl w:val="0"/>
                <w:numId w:val="47"/>
              </w:numPr>
              <w:spacing w:after="0" w:line="240" w:lineRule="auto"/>
              <w:jc w:val="center"/>
              <w:rPr>
                <w:del w:id="4774" w:author="anna.resch88@gmail.com" w:date="2022-01-03T16:08:00Z"/>
                <w:rFonts w:asciiTheme="majorHAnsi" w:eastAsia="Times New Roman" w:hAnsiTheme="majorHAnsi" w:cstheme="majorHAnsi"/>
                <w:color w:val="000000"/>
                <w:lang w:val="en-US" w:eastAsia="de-DE"/>
                <w:rPrChange w:id="4775" w:author="anna.resch88@gmail.com" w:date="2022-01-04T09:34:00Z">
                  <w:rPr>
                    <w:del w:id="4776" w:author="anna.resch88@gmail.com" w:date="2022-01-03T16:08:00Z"/>
                    <w:rFonts w:asciiTheme="majorHAnsi" w:eastAsia="Times New Roman" w:hAnsiTheme="majorHAnsi" w:cstheme="majorHAnsi"/>
                    <w:color w:val="000000"/>
                    <w:lang w:eastAsia="de-DE"/>
                  </w:rPr>
                </w:rPrChange>
              </w:rPr>
            </w:pPr>
            <w:del w:id="4777" w:author="anna.resch88@gmail.com" w:date="2022-01-03T16:08:00Z">
              <w:r w:rsidRPr="00F86424" w:rsidDel="002739DA">
                <w:rPr>
                  <w:rFonts w:asciiTheme="majorHAnsi" w:eastAsia="Times New Roman" w:hAnsiTheme="majorHAnsi" w:cstheme="majorHAnsi"/>
                  <w:color w:val="000000"/>
                  <w:lang w:val="en-US" w:eastAsia="de-DE"/>
                  <w:rPrChange w:id="4778" w:author="anna.resch88@gmail.com" w:date="2022-01-04T09:34:00Z">
                    <w:rPr>
                      <w:rFonts w:asciiTheme="majorHAnsi" w:eastAsia="Times New Roman" w:hAnsiTheme="majorHAnsi" w:cstheme="majorHAnsi"/>
                      <w:color w:val="000000"/>
                      <w:lang w:eastAsia="de-DE"/>
                    </w:rPr>
                  </w:rPrChange>
                </w:rPr>
                <w:delText>water</w:delText>
              </w:r>
              <w:bookmarkStart w:id="4779" w:name="_Toc92186974"/>
              <w:bookmarkStart w:id="4780" w:name="_Toc92187666"/>
              <w:bookmarkStart w:id="4781" w:name="_Toc92188358"/>
              <w:bookmarkStart w:id="4782" w:name="_Toc92189048"/>
              <w:bookmarkStart w:id="4783" w:name="_Toc92189703"/>
              <w:bookmarkStart w:id="4784" w:name="_Toc92190359"/>
              <w:bookmarkStart w:id="4785" w:name="_Toc92191015"/>
              <w:bookmarkEnd w:id="4779"/>
              <w:bookmarkEnd w:id="4780"/>
              <w:bookmarkEnd w:id="4781"/>
              <w:bookmarkEnd w:id="4782"/>
              <w:bookmarkEnd w:id="4783"/>
              <w:bookmarkEnd w:id="4784"/>
              <w:bookmarkEnd w:id="4785"/>
            </w:del>
          </w:p>
        </w:tc>
        <w:tc>
          <w:tcPr>
            <w:tcW w:w="952" w:type="dxa"/>
            <w:tcBorders>
              <w:top w:val="nil"/>
              <w:left w:val="nil"/>
              <w:bottom w:val="single" w:sz="4" w:space="0" w:color="000000"/>
              <w:right w:val="single" w:sz="4" w:space="0" w:color="000000"/>
            </w:tcBorders>
            <w:shd w:val="clear" w:color="000000" w:fill="FFF2CC"/>
            <w:noWrap/>
            <w:vAlign w:val="bottom"/>
            <w:hideMark/>
          </w:tcPr>
          <w:p w14:paraId="3D6B5DB3" w14:textId="2862446D" w:rsidR="00067C6D" w:rsidRPr="00F86424" w:rsidDel="002739DA" w:rsidRDefault="00067C6D" w:rsidP="003228B4">
            <w:pPr>
              <w:numPr>
                <w:ilvl w:val="0"/>
                <w:numId w:val="47"/>
              </w:numPr>
              <w:spacing w:after="0" w:line="240" w:lineRule="auto"/>
              <w:jc w:val="center"/>
              <w:rPr>
                <w:del w:id="4786" w:author="anna.resch88@gmail.com" w:date="2022-01-03T16:08:00Z"/>
                <w:rFonts w:asciiTheme="majorHAnsi" w:eastAsia="Times New Roman" w:hAnsiTheme="majorHAnsi" w:cstheme="majorHAnsi"/>
                <w:color w:val="000000"/>
                <w:lang w:val="en-US" w:eastAsia="de-DE"/>
                <w:rPrChange w:id="4787" w:author="anna.resch88@gmail.com" w:date="2022-01-04T09:34:00Z">
                  <w:rPr>
                    <w:del w:id="4788" w:author="anna.resch88@gmail.com" w:date="2022-01-03T16:08:00Z"/>
                    <w:rFonts w:asciiTheme="majorHAnsi" w:eastAsia="Times New Roman" w:hAnsiTheme="majorHAnsi" w:cstheme="majorHAnsi"/>
                    <w:color w:val="000000"/>
                    <w:lang w:eastAsia="de-DE"/>
                  </w:rPr>
                </w:rPrChange>
              </w:rPr>
            </w:pPr>
            <w:del w:id="4789" w:author="anna.resch88@gmail.com" w:date="2022-01-03T16:08:00Z">
              <w:r w:rsidRPr="00F86424" w:rsidDel="002739DA">
                <w:rPr>
                  <w:rFonts w:asciiTheme="majorHAnsi" w:eastAsia="Times New Roman" w:hAnsiTheme="majorHAnsi" w:cstheme="majorHAnsi"/>
                  <w:color w:val="000000"/>
                  <w:lang w:val="en-US" w:eastAsia="de-DE"/>
                  <w:rPrChange w:id="4790" w:author="anna.resch88@gmail.com" w:date="2022-01-04T09:34:00Z">
                    <w:rPr>
                      <w:rFonts w:asciiTheme="majorHAnsi" w:eastAsia="Times New Roman" w:hAnsiTheme="majorHAnsi" w:cstheme="majorHAnsi"/>
                      <w:color w:val="000000"/>
                      <w:lang w:eastAsia="de-DE"/>
                    </w:rPr>
                  </w:rPrChange>
                </w:rPr>
                <w:delText>RF</w:delText>
              </w:r>
              <w:bookmarkStart w:id="4791" w:name="_Toc92186975"/>
              <w:bookmarkStart w:id="4792" w:name="_Toc92187667"/>
              <w:bookmarkStart w:id="4793" w:name="_Toc92188359"/>
              <w:bookmarkStart w:id="4794" w:name="_Toc92189049"/>
              <w:bookmarkStart w:id="4795" w:name="_Toc92189704"/>
              <w:bookmarkStart w:id="4796" w:name="_Toc92190360"/>
              <w:bookmarkStart w:id="4797" w:name="_Toc92191016"/>
              <w:bookmarkEnd w:id="4791"/>
              <w:bookmarkEnd w:id="4792"/>
              <w:bookmarkEnd w:id="4793"/>
              <w:bookmarkEnd w:id="4794"/>
              <w:bookmarkEnd w:id="4795"/>
              <w:bookmarkEnd w:id="4796"/>
              <w:bookmarkEnd w:id="4797"/>
            </w:del>
          </w:p>
        </w:tc>
        <w:tc>
          <w:tcPr>
            <w:tcW w:w="1081" w:type="dxa"/>
            <w:tcBorders>
              <w:top w:val="nil"/>
              <w:left w:val="nil"/>
              <w:bottom w:val="single" w:sz="4" w:space="0" w:color="000000"/>
              <w:right w:val="single" w:sz="4" w:space="0" w:color="000000"/>
            </w:tcBorders>
            <w:shd w:val="clear" w:color="000000" w:fill="FFF2CC"/>
            <w:noWrap/>
            <w:vAlign w:val="bottom"/>
            <w:hideMark/>
          </w:tcPr>
          <w:p w14:paraId="5AF67BEF" w14:textId="46271BB5" w:rsidR="00067C6D" w:rsidRPr="00F86424" w:rsidDel="002739DA" w:rsidRDefault="00067C6D" w:rsidP="003228B4">
            <w:pPr>
              <w:numPr>
                <w:ilvl w:val="0"/>
                <w:numId w:val="47"/>
              </w:numPr>
              <w:spacing w:after="0" w:line="240" w:lineRule="auto"/>
              <w:jc w:val="center"/>
              <w:rPr>
                <w:del w:id="4798" w:author="anna.resch88@gmail.com" w:date="2022-01-03T16:08:00Z"/>
                <w:rFonts w:asciiTheme="majorHAnsi" w:eastAsia="Times New Roman" w:hAnsiTheme="majorHAnsi" w:cstheme="majorHAnsi"/>
                <w:color w:val="000000"/>
                <w:lang w:val="en-US" w:eastAsia="de-DE"/>
                <w:rPrChange w:id="4799" w:author="anna.resch88@gmail.com" w:date="2022-01-04T09:34:00Z">
                  <w:rPr>
                    <w:del w:id="4800" w:author="anna.resch88@gmail.com" w:date="2022-01-03T16:08:00Z"/>
                    <w:rFonts w:asciiTheme="majorHAnsi" w:eastAsia="Times New Roman" w:hAnsiTheme="majorHAnsi" w:cstheme="majorHAnsi"/>
                    <w:color w:val="000000"/>
                    <w:lang w:eastAsia="de-DE"/>
                  </w:rPr>
                </w:rPrChange>
              </w:rPr>
            </w:pPr>
            <w:del w:id="4801" w:author="anna.resch88@gmail.com" w:date="2022-01-03T16:08:00Z">
              <w:r w:rsidRPr="00F86424" w:rsidDel="002739DA">
                <w:rPr>
                  <w:rFonts w:asciiTheme="majorHAnsi" w:eastAsia="Times New Roman" w:hAnsiTheme="majorHAnsi" w:cstheme="majorHAnsi"/>
                  <w:color w:val="000000"/>
                  <w:lang w:val="en-US" w:eastAsia="de-DE"/>
                  <w:rPrChange w:id="4802" w:author="anna.resch88@gmail.com" w:date="2022-01-04T09:34:00Z">
                    <w:rPr>
                      <w:rFonts w:asciiTheme="majorHAnsi" w:eastAsia="Times New Roman" w:hAnsiTheme="majorHAnsi" w:cstheme="majorHAnsi"/>
                      <w:color w:val="000000"/>
                      <w:lang w:eastAsia="de-DE"/>
                    </w:rPr>
                  </w:rPrChange>
                </w:rPr>
                <w:delText>25.4</w:delText>
              </w:r>
              <w:bookmarkStart w:id="4803" w:name="_Toc92186976"/>
              <w:bookmarkStart w:id="4804" w:name="_Toc92187668"/>
              <w:bookmarkStart w:id="4805" w:name="_Toc92188360"/>
              <w:bookmarkStart w:id="4806" w:name="_Toc92189050"/>
              <w:bookmarkStart w:id="4807" w:name="_Toc92189705"/>
              <w:bookmarkStart w:id="4808" w:name="_Toc92190361"/>
              <w:bookmarkStart w:id="4809" w:name="_Toc92191017"/>
              <w:bookmarkEnd w:id="4803"/>
              <w:bookmarkEnd w:id="4804"/>
              <w:bookmarkEnd w:id="4805"/>
              <w:bookmarkEnd w:id="4806"/>
              <w:bookmarkEnd w:id="4807"/>
              <w:bookmarkEnd w:id="4808"/>
              <w:bookmarkEnd w:id="4809"/>
            </w:del>
          </w:p>
        </w:tc>
        <w:tc>
          <w:tcPr>
            <w:tcW w:w="1349" w:type="dxa"/>
            <w:tcBorders>
              <w:top w:val="nil"/>
              <w:left w:val="nil"/>
              <w:bottom w:val="single" w:sz="4" w:space="0" w:color="000000"/>
              <w:right w:val="single" w:sz="4" w:space="0" w:color="000000"/>
            </w:tcBorders>
            <w:shd w:val="clear" w:color="000000" w:fill="FFF2CC"/>
            <w:noWrap/>
            <w:vAlign w:val="bottom"/>
            <w:hideMark/>
          </w:tcPr>
          <w:p w14:paraId="3CFD6CD8" w14:textId="7DDB1C90" w:rsidR="00067C6D" w:rsidRPr="00F86424" w:rsidDel="002739DA" w:rsidRDefault="00067C6D" w:rsidP="003228B4">
            <w:pPr>
              <w:numPr>
                <w:ilvl w:val="0"/>
                <w:numId w:val="47"/>
              </w:numPr>
              <w:spacing w:after="0" w:line="240" w:lineRule="auto"/>
              <w:jc w:val="center"/>
              <w:rPr>
                <w:del w:id="4810" w:author="anna.resch88@gmail.com" w:date="2022-01-03T16:08:00Z"/>
                <w:rFonts w:asciiTheme="majorHAnsi" w:eastAsia="Times New Roman" w:hAnsiTheme="majorHAnsi" w:cstheme="majorHAnsi"/>
                <w:color w:val="000000"/>
                <w:lang w:val="en-US" w:eastAsia="de-DE"/>
                <w:rPrChange w:id="4811" w:author="anna.resch88@gmail.com" w:date="2022-01-04T09:34:00Z">
                  <w:rPr>
                    <w:del w:id="4812" w:author="anna.resch88@gmail.com" w:date="2022-01-03T16:08:00Z"/>
                    <w:rFonts w:asciiTheme="majorHAnsi" w:eastAsia="Times New Roman" w:hAnsiTheme="majorHAnsi" w:cstheme="majorHAnsi"/>
                    <w:color w:val="000000"/>
                    <w:lang w:eastAsia="de-DE"/>
                  </w:rPr>
                </w:rPrChange>
              </w:rPr>
            </w:pPr>
            <w:del w:id="4813" w:author="anna.resch88@gmail.com" w:date="2022-01-03T16:08:00Z">
              <w:r w:rsidRPr="00F86424" w:rsidDel="002739DA">
                <w:rPr>
                  <w:rFonts w:asciiTheme="majorHAnsi" w:eastAsia="Times New Roman" w:hAnsiTheme="majorHAnsi" w:cstheme="majorHAnsi"/>
                  <w:color w:val="000000"/>
                  <w:lang w:val="en-US" w:eastAsia="de-DE"/>
                  <w:rPrChange w:id="4814" w:author="anna.resch88@gmail.com" w:date="2022-01-04T09:34:00Z">
                    <w:rPr>
                      <w:rFonts w:asciiTheme="majorHAnsi" w:eastAsia="Times New Roman" w:hAnsiTheme="majorHAnsi" w:cstheme="majorHAnsi"/>
                      <w:color w:val="000000"/>
                      <w:lang w:eastAsia="de-DE"/>
                    </w:rPr>
                  </w:rPrChange>
                </w:rPr>
                <w:delText>15</w:delText>
              </w:r>
              <w:bookmarkStart w:id="4815" w:name="_Toc92186977"/>
              <w:bookmarkStart w:id="4816" w:name="_Toc92187669"/>
              <w:bookmarkStart w:id="4817" w:name="_Toc92188361"/>
              <w:bookmarkStart w:id="4818" w:name="_Toc92189051"/>
              <w:bookmarkStart w:id="4819" w:name="_Toc92189706"/>
              <w:bookmarkStart w:id="4820" w:name="_Toc92190362"/>
              <w:bookmarkStart w:id="4821" w:name="_Toc92191018"/>
              <w:bookmarkEnd w:id="4815"/>
              <w:bookmarkEnd w:id="4816"/>
              <w:bookmarkEnd w:id="4817"/>
              <w:bookmarkEnd w:id="4818"/>
              <w:bookmarkEnd w:id="4819"/>
              <w:bookmarkEnd w:id="4820"/>
              <w:bookmarkEnd w:id="4821"/>
            </w:del>
          </w:p>
        </w:tc>
        <w:tc>
          <w:tcPr>
            <w:tcW w:w="892" w:type="dxa"/>
            <w:tcBorders>
              <w:top w:val="nil"/>
              <w:left w:val="nil"/>
              <w:bottom w:val="single" w:sz="4" w:space="0" w:color="000000"/>
              <w:right w:val="single" w:sz="4" w:space="0" w:color="000000"/>
            </w:tcBorders>
            <w:shd w:val="clear" w:color="000000" w:fill="FFF2CC"/>
            <w:noWrap/>
            <w:vAlign w:val="bottom"/>
            <w:hideMark/>
          </w:tcPr>
          <w:p w14:paraId="61457F52" w14:textId="113ADB41" w:rsidR="00067C6D" w:rsidRPr="00F86424" w:rsidDel="002739DA" w:rsidRDefault="00067C6D" w:rsidP="003228B4">
            <w:pPr>
              <w:numPr>
                <w:ilvl w:val="0"/>
                <w:numId w:val="47"/>
              </w:numPr>
              <w:spacing w:after="0" w:line="240" w:lineRule="auto"/>
              <w:jc w:val="center"/>
              <w:rPr>
                <w:del w:id="4822" w:author="anna.resch88@gmail.com" w:date="2022-01-03T16:08:00Z"/>
                <w:rFonts w:asciiTheme="majorHAnsi" w:eastAsia="Times New Roman" w:hAnsiTheme="majorHAnsi" w:cstheme="majorHAnsi"/>
                <w:color w:val="000000"/>
                <w:lang w:val="en-US" w:eastAsia="de-DE"/>
                <w:rPrChange w:id="4823" w:author="anna.resch88@gmail.com" w:date="2022-01-04T09:34:00Z">
                  <w:rPr>
                    <w:del w:id="4824" w:author="anna.resch88@gmail.com" w:date="2022-01-03T16:08:00Z"/>
                    <w:rFonts w:asciiTheme="majorHAnsi" w:eastAsia="Times New Roman" w:hAnsiTheme="majorHAnsi" w:cstheme="majorHAnsi"/>
                    <w:color w:val="000000"/>
                    <w:lang w:eastAsia="de-DE"/>
                  </w:rPr>
                </w:rPrChange>
              </w:rPr>
            </w:pPr>
            <w:del w:id="4825" w:author="anna.resch88@gmail.com" w:date="2022-01-03T16:08:00Z">
              <w:r w:rsidRPr="00F86424" w:rsidDel="002739DA">
                <w:rPr>
                  <w:rFonts w:asciiTheme="majorHAnsi" w:eastAsia="Times New Roman" w:hAnsiTheme="majorHAnsi" w:cstheme="majorHAnsi"/>
                  <w:color w:val="000000"/>
                  <w:lang w:val="en-US" w:eastAsia="de-DE"/>
                  <w:rPrChange w:id="4826" w:author="anna.resch88@gmail.com" w:date="2022-01-04T09:34:00Z">
                    <w:rPr>
                      <w:rFonts w:asciiTheme="majorHAnsi" w:eastAsia="Times New Roman" w:hAnsiTheme="majorHAnsi" w:cstheme="majorHAnsi"/>
                      <w:color w:val="000000"/>
                      <w:lang w:eastAsia="de-DE"/>
                    </w:rPr>
                  </w:rPrChange>
                </w:rPr>
                <w:delText>87.48</w:delText>
              </w:r>
              <w:bookmarkStart w:id="4827" w:name="_Toc92186978"/>
              <w:bookmarkStart w:id="4828" w:name="_Toc92187670"/>
              <w:bookmarkStart w:id="4829" w:name="_Toc92188362"/>
              <w:bookmarkStart w:id="4830" w:name="_Toc92189052"/>
              <w:bookmarkStart w:id="4831" w:name="_Toc92189707"/>
              <w:bookmarkStart w:id="4832" w:name="_Toc92190363"/>
              <w:bookmarkStart w:id="4833" w:name="_Toc92191019"/>
              <w:bookmarkEnd w:id="4827"/>
              <w:bookmarkEnd w:id="4828"/>
              <w:bookmarkEnd w:id="4829"/>
              <w:bookmarkEnd w:id="4830"/>
              <w:bookmarkEnd w:id="4831"/>
              <w:bookmarkEnd w:id="4832"/>
              <w:bookmarkEnd w:id="4833"/>
            </w:del>
          </w:p>
        </w:tc>
        <w:tc>
          <w:tcPr>
            <w:tcW w:w="743" w:type="dxa"/>
            <w:tcBorders>
              <w:top w:val="nil"/>
              <w:left w:val="nil"/>
              <w:bottom w:val="single" w:sz="4" w:space="0" w:color="000000"/>
              <w:right w:val="nil"/>
            </w:tcBorders>
            <w:shd w:val="clear" w:color="000000" w:fill="FFF2CC"/>
            <w:noWrap/>
            <w:vAlign w:val="bottom"/>
            <w:hideMark/>
          </w:tcPr>
          <w:p w14:paraId="4232595C" w14:textId="2985C5A3" w:rsidR="00067C6D" w:rsidRPr="00F86424" w:rsidDel="002739DA" w:rsidRDefault="00067C6D" w:rsidP="003228B4">
            <w:pPr>
              <w:numPr>
                <w:ilvl w:val="0"/>
                <w:numId w:val="47"/>
              </w:numPr>
              <w:spacing w:after="0" w:line="240" w:lineRule="auto"/>
              <w:jc w:val="center"/>
              <w:rPr>
                <w:del w:id="4834" w:author="anna.resch88@gmail.com" w:date="2022-01-03T16:08:00Z"/>
                <w:rFonts w:asciiTheme="majorHAnsi" w:eastAsia="Times New Roman" w:hAnsiTheme="majorHAnsi" w:cstheme="majorHAnsi"/>
                <w:color w:val="000000"/>
                <w:lang w:val="en-US" w:eastAsia="de-DE"/>
                <w:rPrChange w:id="4835" w:author="anna.resch88@gmail.com" w:date="2022-01-04T09:34:00Z">
                  <w:rPr>
                    <w:del w:id="4836" w:author="anna.resch88@gmail.com" w:date="2022-01-03T16:08:00Z"/>
                    <w:rFonts w:asciiTheme="majorHAnsi" w:eastAsia="Times New Roman" w:hAnsiTheme="majorHAnsi" w:cstheme="majorHAnsi"/>
                    <w:color w:val="000000"/>
                    <w:lang w:eastAsia="de-DE"/>
                  </w:rPr>
                </w:rPrChange>
              </w:rPr>
            </w:pPr>
            <w:del w:id="4837" w:author="anna.resch88@gmail.com" w:date="2022-01-03T16:08:00Z">
              <w:r w:rsidRPr="00F86424" w:rsidDel="002739DA">
                <w:rPr>
                  <w:rFonts w:asciiTheme="majorHAnsi" w:eastAsia="Times New Roman" w:hAnsiTheme="majorHAnsi" w:cstheme="majorHAnsi"/>
                  <w:color w:val="000000"/>
                  <w:lang w:val="en-US" w:eastAsia="de-DE"/>
                  <w:rPrChange w:id="4838" w:author="anna.resch88@gmail.com" w:date="2022-01-04T09:34:00Z">
                    <w:rPr>
                      <w:rFonts w:asciiTheme="majorHAnsi" w:eastAsia="Times New Roman" w:hAnsiTheme="majorHAnsi" w:cstheme="majorHAnsi"/>
                      <w:color w:val="000000"/>
                      <w:lang w:eastAsia="de-DE"/>
                    </w:rPr>
                  </w:rPrChange>
                </w:rPr>
                <w:delText>5.55</w:delText>
              </w:r>
              <w:bookmarkStart w:id="4839" w:name="_Toc92186979"/>
              <w:bookmarkStart w:id="4840" w:name="_Toc92187671"/>
              <w:bookmarkStart w:id="4841" w:name="_Toc92188363"/>
              <w:bookmarkStart w:id="4842" w:name="_Toc92189053"/>
              <w:bookmarkStart w:id="4843" w:name="_Toc92189708"/>
              <w:bookmarkStart w:id="4844" w:name="_Toc92190364"/>
              <w:bookmarkStart w:id="4845" w:name="_Toc92191020"/>
              <w:bookmarkEnd w:id="4839"/>
              <w:bookmarkEnd w:id="4840"/>
              <w:bookmarkEnd w:id="4841"/>
              <w:bookmarkEnd w:id="4842"/>
              <w:bookmarkEnd w:id="4843"/>
              <w:bookmarkEnd w:id="4844"/>
              <w:bookmarkEnd w:id="4845"/>
            </w:del>
          </w:p>
        </w:tc>
        <w:tc>
          <w:tcPr>
            <w:tcW w:w="989" w:type="dxa"/>
            <w:tcBorders>
              <w:top w:val="nil"/>
              <w:left w:val="single" w:sz="4" w:space="0" w:color="auto"/>
              <w:bottom w:val="nil"/>
              <w:right w:val="single" w:sz="4" w:space="0" w:color="auto"/>
            </w:tcBorders>
            <w:shd w:val="clear" w:color="000000" w:fill="FFF2CC"/>
            <w:noWrap/>
            <w:vAlign w:val="bottom"/>
            <w:hideMark/>
          </w:tcPr>
          <w:p w14:paraId="209AFFD5" w14:textId="5623D3B3" w:rsidR="00067C6D" w:rsidRPr="00F86424" w:rsidDel="002739DA" w:rsidRDefault="00067C6D" w:rsidP="003228B4">
            <w:pPr>
              <w:numPr>
                <w:ilvl w:val="0"/>
                <w:numId w:val="47"/>
              </w:numPr>
              <w:spacing w:after="0" w:line="240" w:lineRule="auto"/>
              <w:jc w:val="center"/>
              <w:rPr>
                <w:del w:id="4846" w:author="anna.resch88@gmail.com" w:date="2022-01-03T16:08:00Z"/>
                <w:rFonts w:asciiTheme="majorHAnsi" w:eastAsia="Times New Roman" w:hAnsiTheme="majorHAnsi" w:cstheme="majorHAnsi"/>
                <w:color w:val="000000"/>
                <w:lang w:val="en-US" w:eastAsia="de-DE"/>
                <w:rPrChange w:id="4847" w:author="anna.resch88@gmail.com" w:date="2022-01-04T09:34:00Z">
                  <w:rPr>
                    <w:del w:id="4848" w:author="anna.resch88@gmail.com" w:date="2022-01-03T16:08:00Z"/>
                    <w:rFonts w:asciiTheme="majorHAnsi" w:eastAsia="Times New Roman" w:hAnsiTheme="majorHAnsi" w:cstheme="majorHAnsi"/>
                    <w:color w:val="000000"/>
                    <w:lang w:eastAsia="de-DE"/>
                  </w:rPr>
                </w:rPrChange>
              </w:rPr>
            </w:pPr>
            <w:del w:id="4849" w:author="anna.resch88@gmail.com" w:date="2022-01-03T16:08:00Z">
              <w:r w:rsidRPr="00F86424" w:rsidDel="002739DA">
                <w:rPr>
                  <w:rFonts w:asciiTheme="majorHAnsi" w:eastAsia="Times New Roman" w:hAnsiTheme="majorHAnsi" w:cstheme="majorHAnsi"/>
                  <w:color w:val="000000"/>
                  <w:lang w:val="en-US" w:eastAsia="de-DE"/>
                  <w:rPrChange w:id="4850" w:author="anna.resch88@gmail.com" w:date="2022-01-04T09:34:00Z">
                    <w:rPr>
                      <w:rFonts w:asciiTheme="majorHAnsi" w:eastAsia="Times New Roman" w:hAnsiTheme="majorHAnsi" w:cstheme="majorHAnsi"/>
                      <w:color w:val="000000"/>
                      <w:lang w:eastAsia="de-DE"/>
                    </w:rPr>
                  </w:rPrChange>
                </w:rPr>
                <w:delText>91.11</w:delText>
              </w:r>
              <w:bookmarkStart w:id="4851" w:name="_Toc92186980"/>
              <w:bookmarkStart w:id="4852" w:name="_Toc92187672"/>
              <w:bookmarkStart w:id="4853" w:name="_Toc92188364"/>
              <w:bookmarkStart w:id="4854" w:name="_Toc92189054"/>
              <w:bookmarkStart w:id="4855" w:name="_Toc92189709"/>
              <w:bookmarkStart w:id="4856" w:name="_Toc92190365"/>
              <w:bookmarkStart w:id="4857" w:name="_Toc92191021"/>
              <w:bookmarkEnd w:id="4851"/>
              <w:bookmarkEnd w:id="4852"/>
              <w:bookmarkEnd w:id="4853"/>
              <w:bookmarkEnd w:id="4854"/>
              <w:bookmarkEnd w:id="4855"/>
              <w:bookmarkEnd w:id="4856"/>
              <w:bookmarkEnd w:id="4857"/>
            </w:del>
          </w:p>
        </w:tc>
        <w:tc>
          <w:tcPr>
            <w:tcW w:w="898" w:type="dxa"/>
            <w:tcBorders>
              <w:top w:val="nil"/>
              <w:left w:val="nil"/>
              <w:bottom w:val="nil"/>
              <w:right w:val="single" w:sz="4" w:space="0" w:color="auto"/>
            </w:tcBorders>
            <w:shd w:val="clear" w:color="000000" w:fill="FFF2CC"/>
            <w:noWrap/>
            <w:vAlign w:val="bottom"/>
            <w:hideMark/>
          </w:tcPr>
          <w:p w14:paraId="755546F2" w14:textId="5E60594F" w:rsidR="00067C6D" w:rsidRPr="00F86424" w:rsidDel="002739DA" w:rsidRDefault="00067C6D" w:rsidP="003228B4">
            <w:pPr>
              <w:numPr>
                <w:ilvl w:val="0"/>
                <w:numId w:val="47"/>
              </w:numPr>
              <w:spacing w:after="0" w:line="240" w:lineRule="auto"/>
              <w:jc w:val="center"/>
              <w:rPr>
                <w:del w:id="4858" w:author="anna.resch88@gmail.com" w:date="2022-01-03T16:08:00Z"/>
                <w:rFonts w:asciiTheme="majorHAnsi" w:eastAsia="Times New Roman" w:hAnsiTheme="majorHAnsi" w:cstheme="majorHAnsi"/>
                <w:color w:val="000000"/>
                <w:lang w:val="en-US" w:eastAsia="de-DE"/>
                <w:rPrChange w:id="4859" w:author="anna.resch88@gmail.com" w:date="2022-01-04T09:34:00Z">
                  <w:rPr>
                    <w:del w:id="4860" w:author="anna.resch88@gmail.com" w:date="2022-01-03T16:08:00Z"/>
                    <w:rFonts w:asciiTheme="majorHAnsi" w:eastAsia="Times New Roman" w:hAnsiTheme="majorHAnsi" w:cstheme="majorHAnsi"/>
                    <w:color w:val="000000"/>
                    <w:lang w:eastAsia="de-DE"/>
                  </w:rPr>
                </w:rPrChange>
              </w:rPr>
            </w:pPr>
            <w:del w:id="4861" w:author="anna.resch88@gmail.com" w:date="2022-01-03T16:08:00Z">
              <w:r w:rsidRPr="00F86424" w:rsidDel="002739DA">
                <w:rPr>
                  <w:rFonts w:asciiTheme="majorHAnsi" w:eastAsia="Times New Roman" w:hAnsiTheme="majorHAnsi" w:cstheme="majorHAnsi"/>
                  <w:color w:val="000000"/>
                  <w:lang w:val="en-US" w:eastAsia="de-DE"/>
                  <w:rPrChange w:id="4862" w:author="anna.resch88@gmail.com" w:date="2022-01-04T09:34:00Z">
                    <w:rPr>
                      <w:rFonts w:asciiTheme="majorHAnsi" w:eastAsia="Times New Roman" w:hAnsiTheme="majorHAnsi" w:cstheme="majorHAnsi"/>
                      <w:color w:val="000000"/>
                      <w:lang w:eastAsia="de-DE"/>
                    </w:rPr>
                  </w:rPrChange>
                </w:rPr>
                <w:delText>6.70</w:delText>
              </w:r>
              <w:bookmarkStart w:id="4863" w:name="_Toc92186981"/>
              <w:bookmarkStart w:id="4864" w:name="_Toc92187673"/>
              <w:bookmarkStart w:id="4865" w:name="_Toc92188365"/>
              <w:bookmarkStart w:id="4866" w:name="_Toc92189055"/>
              <w:bookmarkStart w:id="4867" w:name="_Toc92189710"/>
              <w:bookmarkStart w:id="4868" w:name="_Toc92190366"/>
              <w:bookmarkStart w:id="4869" w:name="_Toc92191022"/>
              <w:bookmarkEnd w:id="4863"/>
              <w:bookmarkEnd w:id="4864"/>
              <w:bookmarkEnd w:id="4865"/>
              <w:bookmarkEnd w:id="4866"/>
              <w:bookmarkEnd w:id="4867"/>
              <w:bookmarkEnd w:id="4868"/>
              <w:bookmarkEnd w:id="4869"/>
            </w:del>
          </w:p>
        </w:tc>
        <w:bookmarkStart w:id="4870" w:name="_Toc92186982"/>
        <w:bookmarkStart w:id="4871" w:name="_Toc92187674"/>
        <w:bookmarkStart w:id="4872" w:name="_Toc92188366"/>
        <w:bookmarkStart w:id="4873" w:name="_Toc92189056"/>
        <w:bookmarkStart w:id="4874" w:name="_Toc92189711"/>
        <w:bookmarkStart w:id="4875" w:name="_Toc92190367"/>
        <w:bookmarkStart w:id="4876" w:name="_Toc92191023"/>
        <w:bookmarkEnd w:id="4870"/>
        <w:bookmarkEnd w:id="4871"/>
        <w:bookmarkEnd w:id="4872"/>
        <w:bookmarkEnd w:id="4873"/>
        <w:bookmarkEnd w:id="4874"/>
        <w:bookmarkEnd w:id="4875"/>
        <w:bookmarkEnd w:id="4876"/>
      </w:tr>
      <w:tr w:rsidR="00067C6D" w:rsidRPr="009E3BE9" w:rsidDel="002739DA" w14:paraId="5684586D" w14:textId="260AC31D" w:rsidTr="00D830B0">
        <w:trPr>
          <w:trHeight w:val="590"/>
          <w:del w:id="4877" w:author="anna.resch88@gmail.com" w:date="2022-01-03T16:08:00Z"/>
        </w:trPr>
        <w:tc>
          <w:tcPr>
            <w:tcW w:w="2620" w:type="dxa"/>
            <w:tcBorders>
              <w:top w:val="nil"/>
              <w:left w:val="single" w:sz="4" w:space="0" w:color="000000"/>
              <w:bottom w:val="single" w:sz="8" w:space="0" w:color="auto"/>
              <w:right w:val="single" w:sz="4" w:space="0" w:color="000000"/>
            </w:tcBorders>
            <w:shd w:val="clear" w:color="000000" w:fill="FFF2CC"/>
            <w:vAlign w:val="bottom"/>
            <w:hideMark/>
          </w:tcPr>
          <w:p w14:paraId="1B7D118A" w14:textId="629E2D61" w:rsidR="00067C6D" w:rsidRPr="00F86424" w:rsidDel="002739DA" w:rsidRDefault="00067C6D" w:rsidP="003228B4">
            <w:pPr>
              <w:numPr>
                <w:ilvl w:val="0"/>
                <w:numId w:val="47"/>
              </w:numPr>
              <w:spacing w:after="0" w:line="240" w:lineRule="auto"/>
              <w:jc w:val="both"/>
              <w:rPr>
                <w:del w:id="4878" w:author="anna.resch88@gmail.com" w:date="2022-01-03T16:08:00Z"/>
                <w:rFonts w:asciiTheme="majorHAnsi" w:eastAsia="Times New Roman" w:hAnsiTheme="majorHAnsi" w:cstheme="majorHAnsi"/>
                <w:color w:val="000000"/>
                <w:lang w:val="en-US" w:eastAsia="de-DE"/>
                <w:rPrChange w:id="4879" w:author="anna.resch88@gmail.com" w:date="2022-01-04T09:34:00Z">
                  <w:rPr>
                    <w:del w:id="4880" w:author="anna.resch88@gmail.com" w:date="2022-01-03T16:08:00Z"/>
                    <w:rFonts w:asciiTheme="majorHAnsi" w:eastAsia="Times New Roman" w:hAnsiTheme="majorHAnsi" w:cstheme="majorHAnsi"/>
                    <w:color w:val="000000"/>
                    <w:lang w:eastAsia="de-DE"/>
                  </w:rPr>
                </w:rPrChange>
              </w:rPr>
            </w:pPr>
            <w:del w:id="4881" w:author="anna.resch88@gmail.com" w:date="2022-01-03T16:08:00Z">
              <w:r w:rsidRPr="00F86424" w:rsidDel="002739DA">
                <w:rPr>
                  <w:rFonts w:asciiTheme="majorHAnsi" w:eastAsia="Times New Roman" w:hAnsiTheme="majorHAnsi" w:cstheme="majorHAnsi"/>
                  <w:color w:val="000000"/>
                  <w:lang w:val="en-US" w:eastAsia="de-DE"/>
                  <w:rPrChange w:id="4882" w:author="anna.resch88@gmail.com" w:date="2022-01-04T09:34:00Z">
                    <w:rPr>
                      <w:rFonts w:asciiTheme="majorHAnsi" w:eastAsia="Times New Roman" w:hAnsiTheme="majorHAnsi" w:cstheme="majorHAnsi"/>
                      <w:color w:val="000000"/>
                      <w:lang w:eastAsia="de-DE"/>
                    </w:rPr>
                  </w:rPrChange>
                </w:rPr>
                <w:delText xml:space="preserve">UV20U + UV40U, </w:delText>
              </w:r>
              <w:bookmarkStart w:id="4883" w:name="_Toc92186983"/>
              <w:bookmarkStart w:id="4884" w:name="_Toc92187675"/>
              <w:bookmarkStart w:id="4885" w:name="_Toc92188367"/>
              <w:bookmarkStart w:id="4886" w:name="_Toc92189057"/>
              <w:bookmarkStart w:id="4887" w:name="_Toc92189712"/>
              <w:bookmarkStart w:id="4888" w:name="_Toc92190368"/>
              <w:bookmarkStart w:id="4889" w:name="_Toc92191024"/>
              <w:bookmarkEnd w:id="4883"/>
              <w:bookmarkEnd w:id="4884"/>
              <w:bookmarkEnd w:id="4885"/>
              <w:bookmarkEnd w:id="4886"/>
              <w:bookmarkEnd w:id="4887"/>
              <w:bookmarkEnd w:id="4888"/>
              <w:bookmarkEnd w:id="4889"/>
            </w:del>
          </w:p>
          <w:p w14:paraId="2816AA69" w14:textId="4D0DDDB7" w:rsidR="00067C6D" w:rsidRPr="00F86424" w:rsidDel="002739DA" w:rsidRDefault="00067C6D" w:rsidP="003228B4">
            <w:pPr>
              <w:numPr>
                <w:ilvl w:val="0"/>
                <w:numId w:val="47"/>
              </w:numPr>
              <w:spacing w:after="0" w:line="240" w:lineRule="auto"/>
              <w:jc w:val="both"/>
              <w:rPr>
                <w:del w:id="4890" w:author="anna.resch88@gmail.com" w:date="2022-01-03T16:08:00Z"/>
                <w:rFonts w:asciiTheme="majorHAnsi" w:eastAsia="Times New Roman" w:hAnsiTheme="majorHAnsi" w:cstheme="majorHAnsi"/>
                <w:color w:val="000000"/>
                <w:lang w:val="en-US" w:eastAsia="de-DE"/>
                <w:rPrChange w:id="4891" w:author="anna.resch88@gmail.com" w:date="2022-01-04T09:34:00Z">
                  <w:rPr>
                    <w:del w:id="4892" w:author="anna.resch88@gmail.com" w:date="2022-01-03T16:08:00Z"/>
                    <w:rFonts w:asciiTheme="majorHAnsi" w:eastAsia="Times New Roman" w:hAnsiTheme="majorHAnsi" w:cstheme="majorHAnsi"/>
                    <w:color w:val="000000"/>
                    <w:lang w:eastAsia="de-DE"/>
                  </w:rPr>
                </w:rPrChange>
              </w:rPr>
            </w:pPr>
            <w:del w:id="4893" w:author="anna.resch88@gmail.com" w:date="2022-01-03T16:08:00Z">
              <w:r w:rsidRPr="00F86424" w:rsidDel="002739DA">
                <w:rPr>
                  <w:rFonts w:asciiTheme="majorHAnsi" w:eastAsia="Times New Roman" w:hAnsiTheme="majorHAnsi" w:cstheme="majorHAnsi"/>
                  <w:color w:val="000000"/>
                  <w:lang w:val="en-US" w:eastAsia="de-DE"/>
                  <w:rPrChange w:id="4894" w:author="anna.resch88@gmail.com" w:date="2022-01-04T09:34:00Z">
                    <w:rPr>
                      <w:rFonts w:asciiTheme="majorHAnsi" w:eastAsia="Times New Roman" w:hAnsiTheme="majorHAnsi" w:cstheme="majorHAnsi"/>
                      <w:color w:val="000000"/>
                      <w:lang w:eastAsia="de-DE"/>
                    </w:rPr>
                  </w:rPrChange>
                </w:rPr>
                <w:delText>1:1, sample 3</w:delText>
              </w:r>
              <w:bookmarkStart w:id="4895" w:name="_Toc92186984"/>
              <w:bookmarkStart w:id="4896" w:name="_Toc92187676"/>
              <w:bookmarkStart w:id="4897" w:name="_Toc92188368"/>
              <w:bookmarkStart w:id="4898" w:name="_Toc92189058"/>
              <w:bookmarkStart w:id="4899" w:name="_Toc92189713"/>
              <w:bookmarkStart w:id="4900" w:name="_Toc92190369"/>
              <w:bookmarkStart w:id="4901" w:name="_Toc92191025"/>
              <w:bookmarkEnd w:id="4895"/>
              <w:bookmarkEnd w:id="4896"/>
              <w:bookmarkEnd w:id="4897"/>
              <w:bookmarkEnd w:id="4898"/>
              <w:bookmarkEnd w:id="4899"/>
              <w:bookmarkEnd w:id="4900"/>
              <w:bookmarkEnd w:id="4901"/>
            </w:del>
          </w:p>
        </w:tc>
        <w:tc>
          <w:tcPr>
            <w:tcW w:w="859" w:type="dxa"/>
            <w:tcBorders>
              <w:top w:val="nil"/>
              <w:left w:val="nil"/>
              <w:bottom w:val="single" w:sz="8" w:space="0" w:color="auto"/>
              <w:right w:val="single" w:sz="4" w:space="0" w:color="000000"/>
            </w:tcBorders>
            <w:shd w:val="clear" w:color="000000" w:fill="FFF2CC"/>
            <w:noWrap/>
            <w:vAlign w:val="bottom"/>
            <w:hideMark/>
          </w:tcPr>
          <w:p w14:paraId="0894385E" w14:textId="100DA6C7" w:rsidR="00067C6D" w:rsidRPr="00F86424" w:rsidDel="002739DA" w:rsidRDefault="00067C6D" w:rsidP="003228B4">
            <w:pPr>
              <w:numPr>
                <w:ilvl w:val="0"/>
                <w:numId w:val="47"/>
              </w:numPr>
              <w:spacing w:after="0" w:line="240" w:lineRule="auto"/>
              <w:jc w:val="center"/>
              <w:rPr>
                <w:del w:id="4902" w:author="anna.resch88@gmail.com" w:date="2022-01-03T16:08:00Z"/>
                <w:rFonts w:asciiTheme="majorHAnsi" w:eastAsia="Times New Roman" w:hAnsiTheme="majorHAnsi" w:cstheme="majorHAnsi"/>
                <w:color w:val="000000"/>
                <w:lang w:val="en-US" w:eastAsia="de-DE"/>
                <w:rPrChange w:id="4903" w:author="anna.resch88@gmail.com" w:date="2022-01-04T09:34:00Z">
                  <w:rPr>
                    <w:del w:id="4904" w:author="anna.resch88@gmail.com" w:date="2022-01-03T16:08:00Z"/>
                    <w:rFonts w:asciiTheme="majorHAnsi" w:eastAsia="Times New Roman" w:hAnsiTheme="majorHAnsi" w:cstheme="majorHAnsi"/>
                    <w:color w:val="000000"/>
                    <w:lang w:eastAsia="de-DE"/>
                  </w:rPr>
                </w:rPrChange>
              </w:rPr>
            </w:pPr>
            <w:del w:id="4905" w:author="anna.resch88@gmail.com" w:date="2022-01-03T16:08:00Z">
              <w:r w:rsidRPr="00F86424" w:rsidDel="002739DA">
                <w:rPr>
                  <w:rFonts w:asciiTheme="majorHAnsi" w:eastAsia="Times New Roman" w:hAnsiTheme="majorHAnsi" w:cstheme="majorHAnsi"/>
                  <w:color w:val="000000"/>
                  <w:lang w:val="en-US" w:eastAsia="de-DE"/>
                  <w:rPrChange w:id="4906" w:author="anna.resch88@gmail.com" w:date="2022-01-04T09:34:00Z">
                    <w:rPr>
                      <w:rFonts w:asciiTheme="majorHAnsi" w:eastAsia="Times New Roman" w:hAnsiTheme="majorHAnsi" w:cstheme="majorHAnsi"/>
                      <w:color w:val="000000"/>
                      <w:lang w:eastAsia="de-DE"/>
                    </w:rPr>
                  </w:rPrChange>
                </w:rPr>
                <w:delText>20%</w:delText>
              </w:r>
              <w:bookmarkStart w:id="4907" w:name="_Toc92186985"/>
              <w:bookmarkStart w:id="4908" w:name="_Toc92187677"/>
              <w:bookmarkStart w:id="4909" w:name="_Toc92188369"/>
              <w:bookmarkStart w:id="4910" w:name="_Toc92189059"/>
              <w:bookmarkStart w:id="4911" w:name="_Toc92189714"/>
              <w:bookmarkStart w:id="4912" w:name="_Toc92190370"/>
              <w:bookmarkStart w:id="4913" w:name="_Toc92191026"/>
              <w:bookmarkEnd w:id="4907"/>
              <w:bookmarkEnd w:id="4908"/>
              <w:bookmarkEnd w:id="4909"/>
              <w:bookmarkEnd w:id="4910"/>
              <w:bookmarkEnd w:id="4911"/>
              <w:bookmarkEnd w:id="4912"/>
              <w:bookmarkEnd w:id="4913"/>
            </w:del>
          </w:p>
        </w:tc>
        <w:tc>
          <w:tcPr>
            <w:tcW w:w="937" w:type="dxa"/>
            <w:tcBorders>
              <w:top w:val="nil"/>
              <w:left w:val="nil"/>
              <w:bottom w:val="single" w:sz="8" w:space="0" w:color="auto"/>
              <w:right w:val="single" w:sz="4" w:space="0" w:color="000000"/>
            </w:tcBorders>
            <w:shd w:val="clear" w:color="000000" w:fill="FFF2CC"/>
            <w:noWrap/>
            <w:vAlign w:val="bottom"/>
            <w:hideMark/>
          </w:tcPr>
          <w:p w14:paraId="394326CC" w14:textId="52AE3215" w:rsidR="00067C6D" w:rsidRPr="00F86424" w:rsidDel="002739DA" w:rsidRDefault="00067C6D" w:rsidP="003228B4">
            <w:pPr>
              <w:numPr>
                <w:ilvl w:val="0"/>
                <w:numId w:val="47"/>
              </w:numPr>
              <w:spacing w:after="0" w:line="240" w:lineRule="auto"/>
              <w:jc w:val="center"/>
              <w:rPr>
                <w:del w:id="4914" w:author="anna.resch88@gmail.com" w:date="2022-01-03T16:08:00Z"/>
                <w:rFonts w:asciiTheme="majorHAnsi" w:eastAsia="Times New Roman" w:hAnsiTheme="majorHAnsi" w:cstheme="majorHAnsi"/>
                <w:color w:val="000000"/>
                <w:lang w:val="en-US" w:eastAsia="de-DE"/>
                <w:rPrChange w:id="4915" w:author="anna.resch88@gmail.com" w:date="2022-01-04T09:34:00Z">
                  <w:rPr>
                    <w:del w:id="4916" w:author="anna.resch88@gmail.com" w:date="2022-01-03T16:08:00Z"/>
                    <w:rFonts w:asciiTheme="majorHAnsi" w:eastAsia="Times New Roman" w:hAnsiTheme="majorHAnsi" w:cstheme="majorHAnsi"/>
                    <w:color w:val="000000"/>
                    <w:lang w:eastAsia="de-DE"/>
                  </w:rPr>
                </w:rPrChange>
              </w:rPr>
            </w:pPr>
            <w:del w:id="4917" w:author="anna.resch88@gmail.com" w:date="2022-01-03T16:08:00Z">
              <w:r w:rsidRPr="00F86424" w:rsidDel="002739DA">
                <w:rPr>
                  <w:rFonts w:asciiTheme="majorHAnsi" w:eastAsia="Times New Roman" w:hAnsiTheme="majorHAnsi" w:cstheme="majorHAnsi"/>
                  <w:color w:val="000000"/>
                  <w:lang w:val="en-US" w:eastAsia="de-DE"/>
                  <w:rPrChange w:id="4918" w:author="anna.resch88@gmail.com" w:date="2022-01-04T09:34:00Z">
                    <w:rPr>
                      <w:rFonts w:asciiTheme="majorHAnsi" w:eastAsia="Times New Roman" w:hAnsiTheme="majorHAnsi" w:cstheme="majorHAnsi"/>
                      <w:color w:val="000000"/>
                      <w:lang w:eastAsia="de-DE"/>
                    </w:rPr>
                  </w:rPrChange>
                </w:rPr>
                <w:delText>water</w:delText>
              </w:r>
              <w:bookmarkStart w:id="4919" w:name="_Toc92186986"/>
              <w:bookmarkStart w:id="4920" w:name="_Toc92187678"/>
              <w:bookmarkStart w:id="4921" w:name="_Toc92188370"/>
              <w:bookmarkStart w:id="4922" w:name="_Toc92189060"/>
              <w:bookmarkStart w:id="4923" w:name="_Toc92189715"/>
              <w:bookmarkStart w:id="4924" w:name="_Toc92190371"/>
              <w:bookmarkStart w:id="4925" w:name="_Toc92191027"/>
              <w:bookmarkEnd w:id="4919"/>
              <w:bookmarkEnd w:id="4920"/>
              <w:bookmarkEnd w:id="4921"/>
              <w:bookmarkEnd w:id="4922"/>
              <w:bookmarkEnd w:id="4923"/>
              <w:bookmarkEnd w:id="4924"/>
              <w:bookmarkEnd w:id="4925"/>
            </w:del>
          </w:p>
        </w:tc>
        <w:tc>
          <w:tcPr>
            <w:tcW w:w="952" w:type="dxa"/>
            <w:tcBorders>
              <w:top w:val="nil"/>
              <w:left w:val="nil"/>
              <w:bottom w:val="single" w:sz="8" w:space="0" w:color="auto"/>
              <w:right w:val="single" w:sz="4" w:space="0" w:color="000000"/>
            </w:tcBorders>
            <w:shd w:val="clear" w:color="000000" w:fill="FFF2CC"/>
            <w:noWrap/>
            <w:vAlign w:val="bottom"/>
            <w:hideMark/>
          </w:tcPr>
          <w:p w14:paraId="60341FDF" w14:textId="22D6B983" w:rsidR="00067C6D" w:rsidRPr="00F86424" w:rsidDel="002739DA" w:rsidRDefault="00067C6D" w:rsidP="003228B4">
            <w:pPr>
              <w:numPr>
                <w:ilvl w:val="0"/>
                <w:numId w:val="47"/>
              </w:numPr>
              <w:spacing w:after="0" w:line="240" w:lineRule="auto"/>
              <w:jc w:val="center"/>
              <w:rPr>
                <w:del w:id="4926" w:author="anna.resch88@gmail.com" w:date="2022-01-03T16:08:00Z"/>
                <w:rFonts w:asciiTheme="majorHAnsi" w:eastAsia="Times New Roman" w:hAnsiTheme="majorHAnsi" w:cstheme="majorHAnsi"/>
                <w:color w:val="000000"/>
                <w:lang w:val="en-US" w:eastAsia="de-DE"/>
                <w:rPrChange w:id="4927" w:author="anna.resch88@gmail.com" w:date="2022-01-04T09:34:00Z">
                  <w:rPr>
                    <w:del w:id="4928" w:author="anna.resch88@gmail.com" w:date="2022-01-03T16:08:00Z"/>
                    <w:rFonts w:asciiTheme="majorHAnsi" w:eastAsia="Times New Roman" w:hAnsiTheme="majorHAnsi" w:cstheme="majorHAnsi"/>
                    <w:color w:val="000000"/>
                    <w:lang w:eastAsia="de-DE"/>
                  </w:rPr>
                </w:rPrChange>
              </w:rPr>
            </w:pPr>
            <w:del w:id="4929" w:author="anna.resch88@gmail.com" w:date="2022-01-03T16:08:00Z">
              <w:r w:rsidRPr="00F86424" w:rsidDel="002739DA">
                <w:rPr>
                  <w:rFonts w:asciiTheme="majorHAnsi" w:eastAsia="Times New Roman" w:hAnsiTheme="majorHAnsi" w:cstheme="majorHAnsi"/>
                  <w:color w:val="000000"/>
                  <w:lang w:val="en-US" w:eastAsia="de-DE"/>
                  <w:rPrChange w:id="4930" w:author="anna.resch88@gmail.com" w:date="2022-01-04T09:34:00Z">
                    <w:rPr>
                      <w:rFonts w:asciiTheme="majorHAnsi" w:eastAsia="Times New Roman" w:hAnsiTheme="majorHAnsi" w:cstheme="majorHAnsi"/>
                      <w:color w:val="000000"/>
                      <w:lang w:eastAsia="de-DE"/>
                    </w:rPr>
                  </w:rPrChange>
                </w:rPr>
                <w:delText>RF</w:delText>
              </w:r>
              <w:bookmarkStart w:id="4931" w:name="_Toc92186987"/>
              <w:bookmarkStart w:id="4932" w:name="_Toc92187679"/>
              <w:bookmarkStart w:id="4933" w:name="_Toc92188371"/>
              <w:bookmarkStart w:id="4934" w:name="_Toc92189061"/>
              <w:bookmarkStart w:id="4935" w:name="_Toc92189716"/>
              <w:bookmarkStart w:id="4936" w:name="_Toc92190372"/>
              <w:bookmarkStart w:id="4937" w:name="_Toc92191028"/>
              <w:bookmarkEnd w:id="4931"/>
              <w:bookmarkEnd w:id="4932"/>
              <w:bookmarkEnd w:id="4933"/>
              <w:bookmarkEnd w:id="4934"/>
              <w:bookmarkEnd w:id="4935"/>
              <w:bookmarkEnd w:id="4936"/>
              <w:bookmarkEnd w:id="4937"/>
            </w:del>
          </w:p>
        </w:tc>
        <w:tc>
          <w:tcPr>
            <w:tcW w:w="1081" w:type="dxa"/>
            <w:tcBorders>
              <w:top w:val="nil"/>
              <w:left w:val="nil"/>
              <w:bottom w:val="single" w:sz="8" w:space="0" w:color="auto"/>
              <w:right w:val="single" w:sz="4" w:space="0" w:color="000000"/>
            </w:tcBorders>
            <w:shd w:val="clear" w:color="000000" w:fill="FFF2CC"/>
            <w:noWrap/>
            <w:vAlign w:val="bottom"/>
            <w:hideMark/>
          </w:tcPr>
          <w:p w14:paraId="4AB79DF4" w14:textId="2AA3FF55" w:rsidR="00067C6D" w:rsidRPr="00F86424" w:rsidDel="002739DA" w:rsidRDefault="00067C6D" w:rsidP="003228B4">
            <w:pPr>
              <w:numPr>
                <w:ilvl w:val="0"/>
                <w:numId w:val="47"/>
              </w:numPr>
              <w:spacing w:after="0" w:line="240" w:lineRule="auto"/>
              <w:jc w:val="center"/>
              <w:rPr>
                <w:del w:id="4938" w:author="anna.resch88@gmail.com" w:date="2022-01-03T16:08:00Z"/>
                <w:rFonts w:asciiTheme="majorHAnsi" w:eastAsia="Times New Roman" w:hAnsiTheme="majorHAnsi" w:cstheme="majorHAnsi"/>
                <w:color w:val="000000"/>
                <w:lang w:val="en-US" w:eastAsia="de-DE"/>
                <w:rPrChange w:id="4939" w:author="anna.resch88@gmail.com" w:date="2022-01-04T09:34:00Z">
                  <w:rPr>
                    <w:del w:id="4940" w:author="anna.resch88@gmail.com" w:date="2022-01-03T16:08:00Z"/>
                    <w:rFonts w:asciiTheme="majorHAnsi" w:eastAsia="Times New Roman" w:hAnsiTheme="majorHAnsi" w:cstheme="majorHAnsi"/>
                    <w:color w:val="000000"/>
                    <w:lang w:eastAsia="de-DE"/>
                  </w:rPr>
                </w:rPrChange>
              </w:rPr>
            </w:pPr>
            <w:del w:id="4941" w:author="anna.resch88@gmail.com" w:date="2022-01-03T16:08:00Z">
              <w:r w:rsidRPr="00F86424" w:rsidDel="002739DA">
                <w:rPr>
                  <w:rFonts w:asciiTheme="majorHAnsi" w:eastAsia="Times New Roman" w:hAnsiTheme="majorHAnsi" w:cstheme="majorHAnsi"/>
                  <w:color w:val="000000"/>
                  <w:lang w:val="en-US" w:eastAsia="de-DE"/>
                  <w:rPrChange w:id="4942" w:author="anna.resch88@gmail.com" w:date="2022-01-04T09:34:00Z">
                    <w:rPr>
                      <w:rFonts w:asciiTheme="majorHAnsi" w:eastAsia="Times New Roman" w:hAnsiTheme="majorHAnsi" w:cstheme="majorHAnsi"/>
                      <w:color w:val="000000"/>
                      <w:lang w:eastAsia="de-DE"/>
                    </w:rPr>
                  </w:rPrChange>
                </w:rPr>
                <w:delText>25.4</w:delText>
              </w:r>
              <w:bookmarkStart w:id="4943" w:name="_Toc92186988"/>
              <w:bookmarkStart w:id="4944" w:name="_Toc92187680"/>
              <w:bookmarkStart w:id="4945" w:name="_Toc92188372"/>
              <w:bookmarkStart w:id="4946" w:name="_Toc92189062"/>
              <w:bookmarkStart w:id="4947" w:name="_Toc92189717"/>
              <w:bookmarkStart w:id="4948" w:name="_Toc92190373"/>
              <w:bookmarkStart w:id="4949" w:name="_Toc92191029"/>
              <w:bookmarkEnd w:id="4943"/>
              <w:bookmarkEnd w:id="4944"/>
              <w:bookmarkEnd w:id="4945"/>
              <w:bookmarkEnd w:id="4946"/>
              <w:bookmarkEnd w:id="4947"/>
              <w:bookmarkEnd w:id="4948"/>
              <w:bookmarkEnd w:id="4949"/>
            </w:del>
          </w:p>
        </w:tc>
        <w:tc>
          <w:tcPr>
            <w:tcW w:w="1349" w:type="dxa"/>
            <w:tcBorders>
              <w:top w:val="nil"/>
              <w:left w:val="nil"/>
              <w:bottom w:val="single" w:sz="8" w:space="0" w:color="auto"/>
              <w:right w:val="single" w:sz="4" w:space="0" w:color="000000"/>
            </w:tcBorders>
            <w:shd w:val="clear" w:color="000000" w:fill="FFF2CC"/>
            <w:noWrap/>
            <w:vAlign w:val="bottom"/>
            <w:hideMark/>
          </w:tcPr>
          <w:p w14:paraId="013381B8" w14:textId="0C3476BF" w:rsidR="00067C6D" w:rsidRPr="00F86424" w:rsidDel="002739DA" w:rsidRDefault="00067C6D" w:rsidP="003228B4">
            <w:pPr>
              <w:numPr>
                <w:ilvl w:val="0"/>
                <w:numId w:val="47"/>
              </w:numPr>
              <w:spacing w:after="0" w:line="240" w:lineRule="auto"/>
              <w:jc w:val="center"/>
              <w:rPr>
                <w:del w:id="4950" w:author="anna.resch88@gmail.com" w:date="2022-01-03T16:08:00Z"/>
                <w:rFonts w:asciiTheme="majorHAnsi" w:eastAsia="Times New Roman" w:hAnsiTheme="majorHAnsi" w:cstheme="majorHAnsi"/>
                <w:color w:val="000000"/>
                <w:lang w:val="en-US" w:eastAsia="de-DE"/>
                <w:rPrChange w:id="4951" w:author="anna.resch88@gmail.com" w:date="2022-01-04T09:34:00Z">
                  <w:rPr>
                    <w:del w:id="4952" w:author="anna.resch88@gmail.com" w:date="2022-01-03T16:08:00Z"/>
                    <w:rFonts w:asciiTheme="majorHAnsi" w:eastAsia="Times New Roman" w:hAnsiTheme="majorHAnsi" w:cstheme="majorHAnsi"/>
                    <w:color w:val="000000"/>
                    <w:lang w:eastAsia="de-DE"/>
                  </w:rPr>
                </w:rPrChange>
              </w:rPr>
            </w:pPr>
            <w:del w:id="4953" w:author="anna.resch88@gmail.com" w:date="2022-01-03T16:08:00Z">
              <w:r w:rsidRPr="00F86424" w:rsidDel="002739DA">
                <w:rPr>
                  <w:rFonts w:asciiTheme="majorHAnsi" w:eastAsia="Times New Roman" w:hAnsiTheme="majorHAnsi" w:cstheme="majorHAnsi"/>
                  <w:color w:val="000000"/>
                  <w:lang w:val="en-US" w:eastAsia="de-DE"/>
                  <w:rPrChange w:id="4954" w:author="anna.resch88@gmail.com" w:date="2022-01-04T09:34:00Z">
                    <w:rPr>
                      <w:rFonts w:asciiTheme="majorHAnsi" w:eastAsia="Times New Roman" w:hAnsiTheme="majorHAnsi" w:cstheme="majorHAnsi"/>
                      <w:color w:val="000000"/>
                      <w:lang w:eastAsia="de-DE"/>
                    </w:rPr>
                  </w:rPrChange>
                </w:rPr>
                <w:delText>15</w:delText>
              </w:r>
              <w:bookmarkStart w:id="4955" w:name="_Toc92186989"/>
              <w:bookmarkStart w:id="4956" w:name="_Toc92187681"/>
              <w:bookmarkStart w:id="4957" w:name="_Toc92188373"/>
              <w:bookmarkStart w:id="4958" w:name="_Toc92189063"/>
              <w:bookmarkStart w:id="4959" w:name="_Toc92189718"/>
              <w:bookmarkStart w:id="4960" w:name="_Toc92190374"/>
              <w:bookmarkStart w:id="4961" w:name="_Toc92191030"/>
              <w:bookmarkEnd w:id="4955"/>
              <w:bookmarkEnd w:id="4956"/>
              <w:bookmarkEnd w:id="4957"/>
              <w:bookmarkEnd w:id="4958"/>
              <w:bookmarkEnd w:id="4959"/>
              <w:bookmarkEnd w:id="4960"/>
              <w:bookmarkEnd w:id="4961"/>
            </w:del>
          </w:p>
        </w:tc>
        <w:tc>
          <w:tcPr>
            <w:tcW w:w="892" w:type="dxa"/>
            <w:tcBorders>
              <w:top w:val="nil"/>
              <w:left w:val="nil"/>
              <w:bottom w:val="single" w:sz="8" w:space="0" w:color="auto"/>
              <w:right w:val="single" w:sz="4" w:space="0" w:color="000000"/>
            </w:tcBorders>
            <w:shd w:val="clear" w:color="000000" w:fill="FFF2CC"/>
            <w:noWrap/>
            <w:vAlign w:val="bottom"/>
            <w:hideMark/>
          </w:tcPr>
          <w:p w14:paraId="30042EC9" w14:textId="77324E5E" w:rsidR="00067C6D" w:rsidRPr="00F86424" w:rsidDel="002739DA" w:rsidRDefault="00067C6D" w:rsidP="003228B4">
            <w:pPr>
              <w:numPr>
                <w:ilvl w:val="0"/>
                <w:numId w:val="47"/>
              </w:numPr>
              <w:spacing w:after="0" w:line="240" w:lineRule="auto"/>
              <w:jc w:val="center"/>
              <w:rPr>
                <w:del w:id="4962" w:author="anna.resch88@gmail.com" w:date="2022-01-03T16:08:00Z"/>
                <w:rFonts w:asciiTheme="majorHAnsi" w:eastAsia="Times New Roman" w:hAnsiTheme="majorHAnsi" w:cstheme="majorHAnsi"/>
                <w:color w:val="000000"/>
                <w:lang w:val="en-US" w:eastAsia="de-DE"/>
                <w:rPrChange w:id="4963" w:author="anna.resch88@gmail.com" w:date="2022-01-04T09:34:00Z">
                  <w:rPr>
                    <w:del w:id="4964" w:author="anna.resch88@gmail.com" w:date="2022-01-03T16:08:00Z"/>
                    <w:rFonts w:asciiTheme="majorHAnsi" w:eastAsia="Times New Roman" w:hAnsiTheme="majorHAnsi" w:cstheme="majorHAnsi"/>
                    <w:color w:val="000000"/>
                    <w:lang w:eastAsia="de-DE"/>
                  </w:rPr>
                </w:rPrChange>
              </w:rPr>
            </w:pPr>
            <w:del w:id="4965" w:author="anna.resch88@gmail.com" w:date="2022-01-03T16:08:00Z">
              <w:r w:rsidRPr="00F86424" w:rsidDel="002739DA">
                <w:rPr>
                  <w:rFonts w:asciiTheme="majorHAnsi" w:eastAsia="Times New Roman" w:hAnsiTheme="majorHAnsi" w:cstheme="majorHAnsi"/>
                  <w:color w:val="000000"/>
                  <w:lang w:val="en-US" w:eastAsia="de-DE"/>
                  <w:rPrChange w:id="4966" w:author="anna.resch88@gmail.com" w:date="2022-01-04T09:34:00Z">
                    <w:rPr>
                      <w:rFonts w:asciiTheme="majorHAnsi" w:eastAsia="Times New Roman" w:hAnsiTheme="majorHAnsi" w:cstheme="majorHAnsi"/>
                      <w:color w:val="000000"/>
                      <w:lang w:eastAsia="de-DE"/>
                    </w:rPr>
                  </w:rPrChange>
                </w:rPr>
                <w:delText>87.01</w:delText>
              </w:r>
              <w:bookmarkStart w:id="4967" w:name="_Toc92186990"/>
              <w:bookmarkStart w:id="4968" w:name="_Toc92187682"/>
              <w:bookmarkStart w:id="4969" w:name="_Toc92188374"/>
              <w:bookmarkStart w:id="4970" w:name="_Toc92189064"/>
              <w:bookmarkStart w:id="4971" w:name="_Toc92189719"/>
              <w:bookmarkStart w:id="4972" w:name="_Toc92190375"/>
              <w:bookmarkStart w:id="4973" w:name="_Toc92191031"/>
              <w:bookmarkEnd w:id="4967"/>
              <w:bookmarkEnd w:id="4968"/>
              <w:bookmarkEnd w:id="4969"/>
              <w:bookmarkEnd w:id="4970"/>
              <w:bookmarkEnd w:id="4971"/>
              <w:bookmarkEnd w:id="4972"/>
              <w:bookmarkEnd w:id="4973"/>
            </w:del>
          </w:p>
        </w:tc>
        <w:tc>
          <w:tcPr>
            <w:tcW w:w="743" w:type="dxa"/>
            <w:tcBorders>
              <w:top w:val="nil"/>
              <w:left w:val="nil"/>
              <w:bottom w:val="single" w:sz="8" w:space="0" w:color="auto"/>
              <w:right w:val="nil"/>
            </w:tcBorders>
            <w:shd w:val="clear" w:color="000000" w:fill="FFF2CC"/>
            <w:noWrap/>
            <w:vAlign w:val="bottom"/>
            <w:hideMark/>
          </w:tcPr>
          <w:p w14:paraId="2B839EAD" w14:textId="61B87391" w:rsidR="00067C6D" w:rsidRPr="00F86424" w:rsidDel="002739DA" w:rsidRDefault="00067C6D" w:rsidP="003228B4">
            <w:pPr>
              <w:numPr>
                <w:ilvl w:val="0"/>
                <w:numId w:val="47"/>
              </w:numPr>
              <w:spacing w:after="0" w:line="240" w:lineRule="auto"/>
              <w:jc w:val="center"/>
              <w:rPr>
                <w:del w:id="4974" w:author="anna.resch88@gmail.com" w:date="2022-01-03T16:08:00Z"/>
                <w:rFonts w:asciiTheme="majorHAnsi" w:eastAsia="Times New Roman" w:hAnsiTheme="majorHAnsi" w:cstheme="majorHAnsi"/>
                <w:color w:val="000000"/>
                <w:lang w:val="en-US" w:eastAsia="de-DE"/>
                <w:rPrChange w:id="4975" w:author="anna.resch88@gmail.com" w:date="2022-01-04T09:34:00Z">
                  <w:rPr>
                    <w:del w:id="4976" w:author="anna.resch88@gmail.com" w:date="2022-01-03T16:08:00Z"/>
                    <w:rFonts w:asciiTheme="majorHAnsi" w:eastAsia="Times New Roman" w:hAnsiTheme="majorHAnsi" w:cstheme="majorHAnsi"/>
                    <w:color w:val="000000"/>
                    <w:lang w:eastAsia="de-DE"/>
                  </w:rPr>
                </w:rPrChange>
              </w:rPr>
            </w:pPr>
            <w:del w:id="4977" w:author="anna.resch88@gmail.com" w:date="2022-01-03T16:08:00Z">
              <w:r w:rsidRPr="00F86424" w:rsidDel="002739DA">
                <w:rPr>
                  <w:rFonts w:asciiTheme="majorHAnsi" w:eastAsia="Times New Roman" w:hAnsiTheme="majorHAnsi" w:cstheme="majorHAnsi"/>
                  <w:color w:val="000000"/>
                  <w:lang w:val="en-US" w:eastAsia="de-DE"/>
                  <w:rPrChange w:id="4978" w:author="anna.resch88@gmail.com" w:date="2022-01-04T09:34:00Z">
                    <w:rPr>
                      <w:rFonts w:asciiTheme="majorHAnsi" w:eastAsia="Times New Roman" w:hAnsiTheme="majorHAnsi" w:cstheme="majorHAnsi"/>
                      <w:color w:val="000000"/>
                      <w:lang w:eastAsia="de-DE"/>
                    </w:rPr>
                  </w:rPrChange>
                </w:rPr>
                <w:delText>5.05</w:delText>
              </w:r>
              <w:bookmarkStart w:id="4979" w:name="_Toc92186991"/>
              <w:bookmarkStart w:id="4980" w:name="_Toc92187683"/>
              <w:bookmarkStart w:id="4981" w:name="_Toc92188375"/>
              <w:bookmarkStart w:id="4982" w:name="_Toc92189065"/>
              <w:bookmarkStart w:id="4983" w:name="_Toc92189720"/>
              <w:bookmarkStart w:id="4984" w:name="_Toc92190376"/>
              <w:bookmarkStart w:id="4985" w:name="_Toc92191032"/>
              <w:bookmarkEnd w:id="4979"/>
              <w:bookmarkEnd w:id="4980"/>
              <w:bookmarkEnd w:id="4981"/>
              <w:bookmarkEnd w:id="4982"/>
              <w:bookmarkEnd w:id="4983"/>
              <w:bookmarkEnd w:id="4984"/>
              <w:bookmarkEnd w:id="4985"/>
            </w:del>
          </w:p>
        </w:tc>
        <w:tc>
          <w:tcPr>
            <w:tcW w:w="989" w:type="dxa"/>
            <w:tcBorders>
              <w:top w:val="nil"/>
              <w:left w:val="single" w:sz="4" w:space="0" w:color="auto"/>
              <w:bottom w:val="single" w:sz="8" w:space="0" w:color="auto"/>
              <w:right w:val="single" w:sz="4" w:space="0" w:color="auto"/>
            </w:tcBorders>
            <w:shd w:val="clear" w:color="000000" w:fill="FFF2CC"/>
            <w:noWrap/>
            <w:vAlign w:val="bottom"/>
            <w:hideMark/>
          </w:tcPr>
          <w:p w14:paraId="736B2707" w14:textId="7C36682D" w:rsidR="00067C6D" w:rsidRPr="00F86424" w:rsidDel="002739DA" w:rsidRDefault="00067C6D" w:rsidP="003228B4">
            <w:pPr>
              <w:numPr>
                <w:ilvl w:val="0"/>
                <w:numId w:val="47"/>
              </w:numPr>
              <w:spacing w:after="0" w:line="240" w:lineRule="auto"/>
              <w:jc w:val="center"/>
              <w:rPr>
                <w:del w:id="4986" w:author="anna.resch88@gmail.com" w:date="2022-01-03T16:08:00Z"/>
                <w:rFonts w:asciiTheme="majorHAnsi" w:eastAsia="Times New Roman" w:hAnsiTheme="majorHAnsi" w:cstheme="majorHAnsi"/>
                <w:color w:val="FFFFFF"/>
                <w:lang w:val="en-US" w:eastAsia="de-DE"/>
                <w:rPrChange w:id="4987" w:author="anna.resch88@gmail.com" w:date="2022-01-04T09:34:00Z">
                  <w:rPr>
                    <w:del w:id="4988" w:author="anna.resch88@gmail.com" w:date="2022-01-03T16:08:00Z"/>
                    <w:rFonts w:asciiTheme="majorHAnsi" w:eastAsia="Times New Roman" w:hAnsiTheme="majorHAnsi" w:cstheme="majorHAnsi"/>
                    <w:color w:val="FFFFFF"/>
                    <w:lang w:eastAsia="de-DE"/>
                  </w:rPr>
                </w:rPrChange>
              </w:rPr>
            </w:pPr>
            <w:bookmarkStart w:id="4989" w:name="_Toc92186992"/>
            <w:bookmarkStart w:id="4990" w:name="_Toc92187684"/>
            <w:bookmarkStart w:id="4991" w:name="_Toc92188376"/>
            <w:bookmarkStart w:id="4992" w:name="_Toc92189066"/>
            <w:bookmarkStart w:id="4993" w:name="_Toc92189721"/>
            <w:bookmarkStart w:id="4994" w:name="_Toc92190377"/>
            <w:bookmarkStart w:id="4995" w:name="_Toc92191033"/>
            <w:bookmarkEnd w:id="4989"/>
            <w:bookmarkEnd w:id="4990"/>
            <w:bookmarkEnd w:id="4991"/>
            <w:bookmarkEnd w:id="4992"/>
            <w:bookmarkEnd w:id="4993"/>
            <w:bookmarkEnd w:id="4994"/>
            <w:bookmarkEnd w:id="4995"/>
          </w:p>
        </w:tc>
        <w:tc>
          <w:tcPr>
            <w:tcW w:w="898" w:type="dxa"/>
            <w:tcBorders>
              <w:top w:val="nil"/>
              <w:left w:val="nil"/>
              <w:bottom w:val="single" w:sz="8" w:space="0" w:color="auto"/>
              <w:right w:val="single" w:sz="4" w:space="0" w:color="auto"/>
            </w:tcBorders>
            <w:shd w:val="clear" w:color="000000" w:fill="FFF2CC"/>
            <w:noWrap/>
            <w:vAlign w:val="bottom"/>
            <w:hideMark/>
          </w:tcPr>
          <w:p w14:paraId="70C5275F" w14:textId="4E4772C5" w:rsidR="00067C6D" w:rsidRPr="00F86424" w:rsidDel="002739DA" w:rsidRDefault="00067C6D" w:rsidP="003228B4">
            <w:pPr>
              <w:numPr>
                <w:ilvl w:val="0"/>
                <w:numId w:val="47"/>
              </w:numPr>
              <w:spacing w:after="0" w:line="240" w:lineRule="auto"/>
              <w:jc w:val="center"/>
              <w:rPr>
                <w:del w:id="4996" w:author="anna.resch88@gmail.com" w:date="2022-01-03T16:08:00Z"/>
                <w:rFonts w:asciiTheme="majorHAnsi" w:eastAsia="Times New Roman" w:hAnsiTheme="majorHAnsi" w:cstheme="majorHAnsi"/>
                <w:color w:val="000000"/>
                <w:lang w:val="en-US" w:eastAsia="de-DE"/>
                <w:rPrChange w:id="4997" w:author="anna.resch88@gmail.com" w:date="2022-01-04T09:34:00Z">
                  <w:rPr>
                    <w:del w:id="4998" w:author="anna.resch88@gmail.com" w:date="2022-01-03T16:08:00Z"/>
                    <w:rFonts w:asciiTheme="majorHAnsi" w:eastAsia="Times New Roman" w:hAnsiTheme="majorHAnsi" w:cstheme="majorHAnsi"/>
                    <w:color w:val="000000"/>
                    <w:lang w:eastAsia="de-DE"/>
                  </w:rPr>
                </w:rPrChange>
              </w:rPr>
            </w:pPr>
            <w:bookmarkStart w:id="4999" w:name="_Toc92186993"/>
            <w:bookmarkStart w:id="5000" w:name="_Toc92187685"/>
            <w:bookmarkStart w:id="5001" w:name="_Toc92188377"/>
            <w:bookmarkStart w:id="5002" w:name="_Toc92189067"/>
            <w:bookmarkStart w:id="5003" w:name="_Toc92189722"/>
            <w:bookmarkStart w:id="5004" w:name="_Toc92190378"/>
            <w:bookmarkStart w:id="5005" w:name="_Toc92191034"/>
            <w:bookmarkEnd w:id="4999"/>
            <w:bookmarkEnd w:id="5000"/>
            <w:bookmarkEnd w:id="5001"/>
            <w:bookmarkEnd w:id="5002"/>
            <w:bookmarkEnd w:id="5003"/>
            <w:bookmarkEnd w:id="5004"/>
            <w:bookmarkEnd w:id="5005"/>
          </w:p>
        </w:tc>
        <w:bookmarkStart w:id="5006" w:name="_Toc92186994"/>
        <w:bookmarkStart w:id="5007" w:name="_Toc92187686"/>
        <w:bookmarkStart w:id="5008" w:name="_Toc92188378"/>
        <w:bookmarkStart w:id="5009" w:name="_Toc92189068"/>
        <w:bookmarkStart w:id="5010" w:name="_Toc92189723"/>
        <w:bookmarkStart w:id="5011" w:name="_Toc92190379"/>
        <w:bookmarkStart w:id="5012" w:name="_Toc92191035"/>
        <w:bookmarkEnd w:id="5006"/>
        <w:bookmarkEnd w:id="5007"/>
        <w:bookmarkEnd w:id="5008"/>
        <w:bookmarkEnd w:id="5009"/>
        <w:bookmarkEnd w:id="5010"/>
        <w:bookmarkEnd w:id="5011"/>
        <w:bookmarkEnd w:id="5012"/>
      </w:tr>
      <w:tr w:rsidR="00067C6D" w:rsidRPr="009E3BE9" w:rsidDel="002739DA" w14:paraId="7475CBA4" w14:textId="5A413B3A" w:rsidTr="00D830B0">
        <w:trPr>
          <w:trHeight w:val="580"/>
          <w:del w:id="5013"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2E41439C" w14:textId="487BB8B7" w:rsidR="00067C6D" w:rsidRPr="00F86424" w:rsidDel="002739DA" w:rsidRDefault="00067C6D" w:rsidP="003228B4">
            <w:pPr>
              <w:numPr>
                <w:ilvl w:val="0"/>
                <w:numId w:val="47"/>
              </w:numPr>
              <w:spacing w:after="0" w:line="240" w:lineRule="auto"/>
              <w:jc w:val="both"/>
              <w:rPr>
                <w:del w:id="5014" w:author="anna.resch88@gmail.com" w:date="2022-01-03T16:08:00Z"/>
                <w:rFonts w:asciiTheme="majorHAnsi" w:eastAsia="Times New Roman" w:hAnsiTheme="majorHAnsi" w:cstheme="majorHAnsi"/>
                <w:color w:val="000000"/>
                <w:lang w:val="en-US" w:eastAsia="de-DE"/>
                <w:rPrChange w:id="5015" w:author="anna.resch88@gmail.com" w:date="2022-01-04T09:34:00Z">
                  <w:rPr>
                    <w:del w:id="5016" w:author="anna.resch88@gmail.com" w:date="2022-01-03T16:08:00Z"/>
                    <w:rFonts w:asciiTheme="majorHAnsi" w:eastAsia="Times New Roman" w:hAnsiTheme="majorHAnsi" w:cstheme="majorHAnsi"/>
                    <w:color w:val="000000"/>
                    <w:lang w:eastAsia="de-DE"/>
                  </w:rPr>
                </w:rPrChange>
              </w:rPr>
            </w:pPr>
            <w:del w:id="5017" w:author="anna.resch88@gmail.com" w:date="2022-01-03T16:08:00Z">
              <w:r w:rsidRPr="00F86424" w:rsidDel="002739DA">
                <w:rPr>
                  <w:rFonts w:asciiTheme="majorHAnsi" w:eastAsia="Times New Roman" w:hAnsiTheme="majorHAnsi" w:cstheme="majorHAnsi"/>
                  <w:color w:val="000000"/>
                  <w:lang w:val="en-US" w:eastAsia="de-DE"/>
                  <w:rPrChange w:id="5018" w:author="anna.resch88@gmail.com" w:date="2022-01-04T09:34:00Z">
                    <w:rPr>
                      <w:rFonts w:asciiTheme="majorHAnsi" w:eastAsia="Times New Roman" w:hAnsiTheme="majorHAnsi" w:cstheme="majorHAnsi"/>
                      <w:color w:val="000000"/>
                      <w:lang w:eastAsia="de-DE"/>
                    </w:rPr>
                  </w:rPrChange>
                </w:rPr>
                <w:delText xml:space="preserve">UV20U + UV40U, </w:delText>
              </w:r>
              <w:bookmarkStart w:id="5019" w:name="_Toc92186995"/>
              <w:bookmarkStart w:id="5020" w:name="_Toc92187687"/>
              <w:bookmarkStart w:id="5021" w:name="_Toc92188379"/>
              <w:bookmarkStart w:id="5022" w:name="_Toc92189069"/>
              <w:bookmarkStart w:id="5023" w:name="_Toc92189724"/>
              <w:bookmarkStart w:id="5024" w:name="_Toc92190380"/>
              <w:bookmarkStart w:id="5025" w:name="_Toc92191036"/>
              <w:bookmarkEnd w:id="5019"/>
              <w:bookmarkEnd w:id="5020"/>
              <w:bookmarkEnd w:id="5021"/>
              <w:bookmarkEnd w:id="5022"/>
              <w:bookmarkEnd w:id="5023"/>
              <w:bookmarkEnd w:id="5024"/>
              <w:bookmarkEnd w:id="5025"/>
            </w:del>
          </w:p>
          <w:p w14:paraId="18CB94BC" w14:textId="7A64E99B" w:rsidR="00067C6D" w:rsidRPr="00F86424" w:rsidDel="002739DA" w:rsidRDefault="00067C6D" w:rsidP="003228B4">
            <w:pPr>
              <w:numPr>
                <w:ilvl w:val="0"/>
                <w:numId w:val="47"/>
              </w:numPr>
              <w:spacing w:after="0" w:line="240" w:lineRule="auto"/>
              <w:jc w:val="both"/>
              <w:rPr>
                <w:del w:id="5026" w:author="anna.resch88@gmail.com" w:date="2022-01-03T16:08:00Z"/>
                <w:rFonts w:asciiTheme="majorHAnsi" w:eastAsia="Times New Roman" w:hAnsiTheme="majorHAnsi" w:cstheme="majorHAnsi"/>
                <w:color w:val="000000"/>
                <w:lang w:val="en-US" w:eastAsia="de-DE"/>
                <w:rPrChange w:id="5027" w:author="anna.resch88@gmail.com" w:date="2022-01-04T09:34:00Z">
                  <w:rPr>
                    <w:del w:id="5028" w:author="anna.resch88@gmail.com" w:date="2022-01-03T16:08:00Z"/>
                    <w:rFonts w:asciiTheme="majorHAnsi" w:eastAsia="Times New Roman" w:hAnsiTheme="majorHAnsi" w:cstheme="majorHAnsi"/>
                    <w:color w:val="000000"/>
                    <w:lang w:eastAsia="de-DE"/>
                  </w:rPr>
                </w:rPrChange>
              </w:rPr>
            </w:pPr>
            <w:del w:id="5029" w:author="anna.resch88@gmail.com" w:date="2022-01-03T16:08:00Z">
              <w:r w:rsidRPr="00F86424" w:rsidDel="002739DA">
                <w:rPr>
                  <w:rFonts w:asciiTheme="majorHAnsi" w:eastAsia="Times New Roman" w:hAnsiTheme="majorHAnsi" w:cstheme="majorHAnsi"/>
                  <w:color w:val="000000"/>
                  <w:lang w:val="en-US" w:eastAsia="de-DE"/>
                  <w:rPrChange w:id="5030" w:author="anna.resch88@gmail.com" w:date="2022-01-04T09:34:00Z">
                    <w:rPr>
                      <w:rFonts w:asciiTheme="majorHAnsi" w:eastAsia="Times New Roman" w:hAnsiTheme="majorHAnsi" w:cstheme="majorHAnsi"/>
                      <w:color w:val="000000"/>
                      <w:lang w:eastAsia="de-DE"/>
                    </w:rPr>
                  </w:rPrChange>
                </w:rPr>
                <w:delText>2:1, sample 1</w:delText>
              </w:r>
              <w:bookmarkStart w:id="5031" w:name="_Toc92186996"/>
              <w:bookmarkStart w:id="5032" w:name="_Toc92187688"/>
              <w:bookmarkStart w:id="5033" w:name="_Toc92188380"/>
              <w:bookmarkStart w:id="5034" w:name="_Toc92189070"/>
              <w:bookmarkStart w:id="5035" w:name="_Toc92189725"/>
              <w:bookmarkStart w:id="5036" w:name="_Toc92190381"/>
              <w:bookmarkStart w:id="5037" w:name="_Toc92191037"/>
              <w:bookmarkEnd w:id="5031"/>
              <w:bookmarkEnd w:id="5032"/>
              <w:bookmarkEnd w:id="5033"/>
              <w:bookmarkEnd w:id="5034"/>
              <w:bookmarkEnd w:id="5035"/>
              <w:bookmarkEnd w:id="5036"/>
              <w:bookmarkEnd w:id="5037"/>
            </w:del>
          </w:p>
        </w:tc>
        <w:tc>
          <w:tcPr>
            <w:tcW w:w="859" w:type="dxa"/>
            <w:tcBorders>
              <w:top w:val="nil"/>
              <w:left w:val="nil"/>
              <w:bottom w:val="single" w:sz="4" w:space="0" w:color="000000"/>
              <w:right w:val="single" w:sz="4" w:space="0" w:color="000000"/>
            </w:tcBorders>
            <w:shd w:val="clear" w:color="000000" w:fill="FFE699"/>
            <w:noWrap/>
            <w:vAlign w:val="bottom"/>
            <w:hideMark/>
          </w:tcPr>
          <w:p w14:paraId="5515BAB3" w14:textId="46BE2694" w:rsidR="00067C6D" w:rsidRPr="00F86424" w:rsidDel="002739DA" w:rsidRDefault="00067C6D" w:rsidP="003228B4">
            <w:pPr>
              <w:numPr>
                <w:ilvl w:val="0"/>
                <w:numId w:val="47"/>
              </w:numPr>
              <w:spacing w:after="0" w:line="240" w:lineRule="auto"/>
              <w:jc w:val="center"/>
              <w:rPr>
                <w:del w:id="5038" w:author="anna.resch88@gmail.com" w:date="2022-01-03T16:08:00Z"/>
                <w:rFonts w:asciiTheme="majorHAnsi" w:eastAsia="Times New Roman" w:hAnsiTheme="majorHAnsi" w:cstheme="majorHAnsi"/>
                <w:color w:val="000000"/>
                <w:lang w:val="en-US" w:eastAsia="de-DE"/>
                <w:rPrChange w:id="5039" w:author="anna.resch88@gmail.com" w:date="2022-01-04T09:34:00Z">
                  <w:rPr>
                    <w:del w:id="5040" w:author="anna.resch88@gmail.com" w:date="2022-01-03T16:08:00Z"/>
                    <w:rFonts w:asciiTheme="majorHAnsi" w:eastAsia="Times New Roman" w:hAnsiTheme="majorHAnsi" w:cstheme="majorHAnsi"/>
                    <w:color w:val="000000"/>
                    <w:lang w:eastAsia="de-DE"/>
                  </w:rPr>
                </w:rPrChange>
              </w:rPr>
            </w:pPr>
            <w:del w:id="5041" w:author="anna.resch88@gmail.com" w:date="2022-01-03T16:08:00Z">
              <w:r w:rsidRPr="00F86424" w:rsidDel="002739DA">
                <w:rPr>
                  <w:rFonts w:asciiTheme="majorHAnsi" w:eastAsia="Times New Roman" w:hAnsiTheme="majorHAnsi" w:cstheme="majorHAnsi"/>
                  <w:color w:val="000000"/>
                  <w:lang w:val="en-US" w:eastAsia="de-DE"/>
                  <w:rPrChange w:id="5042" w:author="anna.resch88@gmail.com" w:date="2022-01-04T09:34:00Z">
                    <w:rPr>
                      <w:rFonts w:asciiTheme="majorHAnsi" w:eastAsia="Times New Roman" w:hAnsiTheme="majorHAnsi" w:cstheme="majorHAnsi"/>
                      <w:color w:val="000000"/>
                      <w:lang w:eastAsia="de-DE"/>
                    </w:rPr>
                  </w:rPrChange>
                </w:rPr>
                <w:delText>20%</w:delText>
              </w:r>
              <w:bookmarkStart w:id="5043" w:name="_Toc92186997"/>
              <w:bookmarkStart w:id="5044" w:name="_Toc92187689"/>
              <w:bookmarkStart w:id="5045" w:name="_Toc92188381"/>
              <w:bookmarkStart w:id="5046" w:name="_Toc92189071"/>
              <w:bookmarkStart w:id="5047" w:name="_Toc92189726"/>
              <w:bookmarkStart w:id="5048" w:name="_Toc92190382"/>
              <w:bookmarkStart w:id="5049" w:name="_Toc92191038"/>
              <w:bookmarkEnd w:id="5043"/>
              <w:bookmarkEnd w:id="5044"/>
              <w:bookmarkEnd w:id="5045"/>
              <w:bookmarkEnd w:id="5046"/>
              <w:bookmarkEnd w:id="5047"/>
              <w:bookmarkEnd w:id="5048"/>
              <w:bookmarkEnd w:id="5049"/>
            </w:del>
          </w:p>
        </w:tc>
        <w:tc>
          <w:tcPr>
            <w:tcW w:w="937" w:type="dxa"/>
            <w:tcBorders>
              <w:top w:val="nil"/>
              <w:left w:val="nil"/>
              <w:bottom w:val="single" w:sz="4" w:space="0" w:color="000000"/>
              <w:right w:val="single" w:sz="4" w:space="0" w:color="000000"/>
            </w:tcBorders>
            <w:shd w:val="clear" w:color="000000" w:fill="FFE699"/>
            <w:noWrap/>
            <w:vAlign w:val="bottom"/>
            <w:hideMark/>
          </w:tcPr>
          <w:p w14:paraId="3DA84D07" w14:textId="6FFC9B97" w:rsidR="00067C6D" w:rsidRPr="00F86424" w:rsidDel="002739DA" w:rsidRDefault="00067C6D" w:rsidP="003228B4">
            <w:pPr>
              <w:numPr>
                <w:ilvl w:val="0"/>
                <w:numId w:val="47"/>
              </w:numPr>
              <w:spacing w:after="0" w:line="240" w:lineRule="auto"/>
              <w:jc w:val="center"/>
              <w:rPr>
                <w:del w:id="5050" w:author="anna.resch88@gmail.com" w:date="2022-01-03T16:08:00Z"/>
                <w:rFonts w:asciiTheme="majorHAnsi" w:eastAsia="Times New Roman" w:hAnsiTheme="majorHAnsi" w:cstheme="majorHAnsi"/>
                <w:color w:val="000000"/>
                <w:lang w:val="en-US" w:eastAsia="de-DE"/>
                <w:rPrChange w:id="5051" w:author="anna.resch88@gmail.com" w:date="2022-01-04T09:34:00Z">
                  <w:rPr>
                    <w:del w:id="5052" w:author="anna.resch88@gmail.com" w:date="2022-01-03T16:08:00Z"/>
                    <w:rFonts w:asciiTheme="majorHAnsi" w:eastAsia="Times New Roman" w:hAnsiTheme="majorHAnsi" w:cstheme="majorHAnsi"/>
                    <w:color w:val="000000"/>
                    <w:lang w:eastAsia="de-DE"/>
                  </w:rPr>
                </w:rPrChange>
              </w:rPr>
            </w:pPr>
            <w:del w:id="5053" w:author="anna.resch88@gmail.com" w:date="2022-01-03T16:08:00Z">
              <w:r w:rsidRPr="00F86424" w:rsidDel="002739DA">
                <w:rPr>
                  <w:rFonts w:asciiTheme="majorHAnsi" w:eastAsia="Times New Roman" w:hAnsiTheme="majorHAnsi" w:cstheme="majorHAnsi"/>
                  <w:color w:val="000000"/>
                  <w:lang w:val="en-US" w:eastAsia="de-DE"/>
                  <w:rPrChange w:id="5054" w:author="anna.resch88@gmail.com" w:date="2022-01-04T09:34:00Z">
                    <w:rPr>
                      <w:rFonts w:asciiTheme="majorHAnsi" w:eastAsia="Times New Roman" w:hAnsiTheme="majorHAnsi" w:cstheme="majorHAnsi"/>
                      <w:color w:val="000000"/>
                      <w:lang w:eastAsia="de-DE"/>
                    </w:rPr>
                  </w:rPrChange>
                </w:rPr>
                <w:delText>water</w:delText>
              </w:r>
              <w:bookmarkStart w:id="5055" w:name="_Toc92186998"/>
              <w:bookmarkStart w:id="5056" w:name="_Toc92187690"/>
              <w:bookmarkStart w:id="5057" w:name="_Toc92188382"/>
              <w:bookmarkStart w:id="5058" w:name="_Toc92189072"/>
              <w:bookmarkStart w:id="5059" w:name="_Toc92189727"/>
              <w:bookmarkStart w:id="5060" w:name="_Toc92190383"/>
              <w:bookmarkStart w:id="5061" w:name="_Toc92191039"/>
              <w:bookmarkEnd w:id="5055"/>
              <w:bookmarkEnd w:id="5056"/>
              <w:bookmarkEnd w:id="5057"/>
              <w:bookmarkEnd w:id="5058"/>
              <w:bookmarkEnd w:id="5059"/>
              <w:bookmarkEnd w:id="5060"/>
              <w:bookmarkEnd w:id="5061"/>
            </w:del>
          </w:p>
        </w:tc>
        <w:tc>
          <w:tcPr>
            <w:tcW w:w="952" w:type="dxa"/>
            <w:tcBorders>
              <w:top w:val="nil"/>
              <w:left w:val="nil"/>
              <w:bottom w:val="single" w:sz="4" w:space="0" w:color="000000"/>
              <w:right w:val="single" w:sz="4" w:space="0" w:color="000000"/>
            </w:tcBorders>
            <w:shd w:val="clear" w:color="000000" w:fill="FFE699"/>
            <w:noWrap/>
            <w:vAlign w:val="bottom"/>
            <w:hideMark/>
          </w:tcPr>
          <w:p w14:paraId="7C9FE3E0" w14:textId="526618B7" w:rsidR="00067C6D" w:rsidRPr="00F86424" w:rsidDel="002739DA" w:rsidRDefault="00067C6D" w:rsidP="003228B4">
            <w:pPr>
              <w:numPr>
                <w:ilvl w:val="0"/>
                <w:numId w:val="47"/>
              </w:numPr>
              <w:spacing w:after="0" w:line="240" w:lineRule="auto"/>
              <w:jc w:val="center"/>
              <w:rPr>
                <w:del w:id="5062" w:author="anna.resch88@gmail.com" w:date="2022-01-03T16:08:00Z"/>
                <w:rFonts w:asciiTheme="majorHAnsi" w:eastAsia="Times New Roman" w:hAnsiTheme="majorHAnsi" w:cstheme="majorHAnsi"/>
                <w:color w:val="000000"/>
                <w:lang w:val="en-US" w:eastAsia="de-DE"/>
                <w:rPrChange w:id="5063" w:author="anna.resch88@gmail.com" w:date="2022-01-04T09:34:00Z">
                  <w:rPr>
                    <w:del w:id="5064" w:author="anna.resch88@gmail.com" w:date="2022-01-03T16:08:00Z"/>
                    <w:rFonts w:asciiTheme="majorHAnsi" w:eastAsia="Times New Roman" w:hAnsiTheme="majorHAnsi" w:cstheme="majorHAnsi"/>
                    <w:color w:val="000000"/>
                    <w:lang w:eastAsia="de-DE"/>
                  </w:rPr>
                </w:rPrChange>
              </w:rPr>
            </w:pPr>
            <w:del w:id="5065" w:author="anna.resch88@gmail.com" w:date="2022-01-03T16:08:00Z">
              <w:r w:rsidRPr="00F86424" w:rsidDel="002739DA">
                <w:rPr>
                  <w:rFonts w:asciiTheme="majorHAnsi" w:eastAsia="Times New Roman" w:hAnsiTheme="majorHAnsi" w:cstheme="majorHAnsi"/>
                  <w:color w:val="000000"/>
                  <w:lang w:val="en-US" w:eastAsia="de-DE"/>
                  <w:rPrChange w:id="5066" w:author="anna.resch88@gmail.com" w:date="2022-01-04T09:34:00Z">
                    <w:rPr>
                      <w:rFonts w:asciiTheme="majorHAnsi" w:eastAsia="Times New Roman" w:hAnsiTheme="majorHAnsi" w:cstheme="majorHAnsi"/>
                      <w:color w:val="000000"/>
                      <w:lang w:eastAsia="de-DE"/>
                    </w:rPr>
                  </w:rPrChange>
                </w:rPr>
                <w:delText>RF</w:delText>
              </w:r>
              <w:bookmarkStart w:id="5067" w:name="_Toc92186999"/>
              <w:bookmarkStart w:id="5068" w:name="_Toc92187691"/>
              <w:bookmarkStart w:id="5069" w:name="_Toc92188383"/>
              <w:bookmarkStart w:id="5070" w:name="_Toc92189073"/>
              <w:bookmarkStart w:id="5071" w:name="_Toc92189728"/>
              <w:bookmarkStart w:id="5072" w:name="_Toc92190384"/>
              <w:bookmarkStart w:id="5073" w:name="_Toc92191040"/>
              <w:bookmarkEnd w:id="5067"/>
              <w:bookmarkEnd w:id="5068"/>
              <w:bookmarkEnd w:id="5069"/>
              <w:bookmarkEnd w:id="5070"/>
              <w:bookmarkEnd w:id="5071"/>
              <w:bookmarkEnd w:id="5072"/>
              <w:bookmarkEnd w:id="5073"/>
            </w:del>
          </w:p>
        </w:tc>
        <w:tc>
          <w:tcPr>
            <w:tcW w:w="1081" w:type="dxa"/>
            <w:tcBorders>
              <w:top w:val="nil"/>
              <w:left w:val="nil"/>
              <w:bottom w:val="single" w:sz="4" w:space="0" w:color="000000"/>
              <w:right w:val="single" w:sz="4" w:space="0" w:color="000000"/>
            </w:tcBorders>
            <w:shd w:val="clear" w:color="000000" w:fill="FFE699"/>
            <w:noWrap/>
            <w:vAlign w:val="bottom"/>
            <w:hideMark/>
          </w:tcPr>
          <w:p w14:paraId="1CF5FC84" w14:textId="6D080112" w:rsidR="00067C6D" w:rsidRPr="00F86424" w:rsidDel="002739DA" w:rsidRDefault="00067C6D" w:rsidP="003228B4">
            <w:pPr>
              <w:numPr>
                <w:ilvl w:val="0"/>
                <w:numId w:val="47"/>
              </w:numPr>
              <w:spacing w:after="0" w:line="240" w:lineRule="auto"/>
              <w:jc w:val="center"/>
              <w:rPr>
                <w:del w:id="5074" w:author="anna.resch88@gmail.com" w:date="2022-01-03T16:08:00Z"/>
                <w:rFonts w:asciiTheme="majorHAnsi" w:eastAsia="Times New Roman" w:hAnsiTheme="majorHAnsi" w:cstheme="majorHAnsi"/>
                <w:color w:val="000000"/>
                <w:lang w:val="en-US" w:eastAsia="de-DE"/>
                <w:rPrChange w:id="5075" w:author="anna.resch88@gmail.com" w:date="2022-01-04T09:34:00Z">
                  <w:rPr>
                    <w:del w:id="5076" w:author="anna.resch88@gmail.com" w:date="2022-01-03T16:08:00Z"/>
                    <w:rFonts w:asciiTheme="majorHAnsi" w:eastAsia="Times New Roman" w:hAnsiTheme="majorHAnsi" w:cstheme="majorHAnsi"/>
                    <w:color w:val="000000"/>
                    <w:lang w:eastAsia="de-DE"/>
                  </w:rPr>
                </w:rPrChange>
              </w:rPr>
            </w:pPr>
            <w:del w:id="5077" w:author="anna.resch88@gmail.com" w:date="2022-01-03T16:08:00Z">
              <w:r w:rsidRPr="00F86424" w:rsidDel="002739DA">
                <w:rPr>
                  <w:rFonts w:asciiTheme="majorHAnsi" w:eastAsia="Times New Roman" w:hAnsiTheme="majorHAnsi" w:cstheme="majorHAnsi"/>
                  <w:color w:val="000000"/>
                  <w:lang w:val="en-US" w:eastAsia="de-DE"/>
                  <w:rPrChange w:id="5078" w:author="anna.resch88@gmail.com" w:date="2022-01-04T09:34:00Z">
                    <w:rPr>
                      <w:rFonts w:asciiTheme="majorHAnsi" w:eastAsia="Times New Roman" w:hAnsiTheme="majorHAnsi" w:cstheme="majorHAnsi"/>
                      <w:color w:val="000000"/>
                      <w:lang w:eastAsia="de-DE"/>
                    </w:rPr>
                  </w:rPrChange>
                </w:rPr>
                <w:delText>25.4</w:delText>
              </w:r>
              <w:bookmarkStart w:id="5079" w:name="_Toc92187000"/>
              <w:bookmarkStart w:id="5080" w:name="_Toc92187692"/>
              <w:bookmarkStart w:id="5081" w:name="_Toc92188384"/>
              <w:bookmarkStart w:id="5082" w:name="_Toc92189074"/>
              <w:bookmarkStart w:id="5083" w:name="_Toc92189729"/>
              <w:bookmarkStart w:id="5084" w:name="_Toc92190385"/>
              <w:bookmarkStart w:id="5085" w:name="_Toc92191041"/>
              <w:bookmarkEnd w:id="5079"/>
              <w:bookmarkEnd w:id="5080"/>
              <w:bookmarkEnd w:id="5081"/>
              <w:bookmarkEnd w:id="5082"/>
              <w:bookmarkEnd w:id="5083"/>
              <w:bookmarkEnd w:id="5084"/>
              <w:bookmarkEnd w:id="5085"/>
            </w:del>
          </w:p>
        </w:tc>
        <w:tc>
          <w:tcPr>
            <w:tcW w:w="1349" w:type="dxa"/>
            <w:tcBorders>
              <w:top w:val="nil"/>
              <w:left w:val="nil"/>
              <w:bottom w:val="single" w:sz="4" w:space="0" w:color="000000"/>
              <w:right w:val="single" w:sz="4" w:space="0" w:color="000000"/>
            </w:tcBorders>
            <w:shd w:val="clear" w:color="000000" w:fill="FFE699"/>
            <w:noWrap/>
            <w:vAlign w:val="bottom"/>
            <w:hideMark/>
          </w:tcPr>
          <w:p w14:paraId="23E51C69" w14:textId="056333D0" w:rsidR="00067C6D" w:rsidRPr="00F86424" w:rsidDel="002739DA" w:rsidRDefault="00067C6D" w:rsidP="003228B4">
            <w:pPr>
              <w:numPr>
                <w:ilvl w:val="0"/>
                <w:numId w:val="47"/>
              </w:numPr>
              <w:spacing w:after="0" w:line="240" w:lineRule="auto"/>
              <w:jc w:val="center"/>
              <w:rPr>
                <w:del w:id="5086" w:author="anna.resch88@gmail.com" w:date="2022-01-03T16:08:00Z"/>
                <w:rFonts w:asciiTheme="majorHAnsi" w:eastAsia="Times New Roman" w:hAnsiTheme="majorHAnsi" w:cstheme="majorHAnsi"/>
                <w:color w:val="000000"/>
                <w:lang w:val="en-US" w:eastAsia="de-DE"/>
                <w:rPrChange w:id="5087" w:author="anna.resch88@gmail.com" w:date="2022-01-04T09:34:00Z">
                  <w:rPr>
                    <w:del w:id="5088" w:author="anna.resch88@gmail.com" w:date="2022-01-03T16:08:00Z"/>
                    <w:rFonts w:asciiTheme="majorHAnsi" w:eastAsia="Times New Roman" w:hAnsiTheme="majorHAnsi" w:cstheme="majorHAnsi"/>
                    <w:color w:val="000000"/>
                    <w:lang w:eastAsia="de-DE"/>
                  </w:rPr>
                </w:rPrChange>
              </w:rPr>
            </w:pPr>
            <w:del w:id="5089" w:author="anna.resch88@gmail.com" w:date="2022-01-03T16:08:00Z">
              <w:r w:rsidRPr="00F86424" w:rsidDel="002739DA">
                <w:rPr>
                  <w:rFonts w:asciiTheme="majorHAnsi" w:eastAsia="Times New Roman" w:hAnsiTheme="majorHAnsi" w:cstheme="majorHAnsi"/>
                  <w:color w:val="000000"/>
                  <w:lang w:val="en-US" w:eastAsia="de-DE"/>
                  <w:rPrChange w:id="5090" w:author="anna.resch88@gmail.com" w:date="2022-01-04T09:34:00Z">
                    <w:rPr>
                      <w:rFonts w:asciiTheme="majorHAnsi" w:eastAsia="Times New Roman" w:hAnsiTheme="majorHAnsi" w:cstheme="majorHAnsi"/>
                      <w:color w:val="000000"/>
                      <w:lang w:eastAsia="de-DE"/>
                    </w:rPr>
                  </w:rPrChange>
                </w:rPr>
                <w:delText>15</w:delText>
              </w:r>
              <w:bookmarkStart w:id="5091" w:name="_Toc92187001"/>
              <w:bookmarkStart w:id="5092" w:name="_Toc92187693"/>
              <w:bookmarkStart w:id="5093" w:name="_Toc92188385"/>
              <w:bookmarkStart w:id="5094" w:name="_Toc92189075"/>
              <w:bookmarkStart w:id="5095" w:name="_Toc92189730"/>
              <w:bookmarkStart w:id="5096" w:name="_Toc92190386"/>
              <w:bookmarkStart w:id="5097" w:name="_Toc92191042"/>
              <w:bookmarkEnd w:id="5091"/>
              <w:bookmarkEnd w:id="5092"/>
              <w:bookmarkEnd w:id="5093"/>
              <w:bookmarkEnd w:id="5094"/>
              <w:bookmarkEnd w:id="5095"/>
              <w:bookmarkEnd w:id="5096"/>
              <w:bookmarkEnd w:id="5097"/>
            </w:del>
          </w:p>
        </w:tc>
        <w:tc>
          <w:tcPr>
            <w:tcW w:w="892" w:type="dxa"/>
            <w:tcBorders>
              <w:top w:val="nil"/>
              <w:left w:val="nil"/>
              <w:bottom w:val="single" w:sz="4" w:space="0" w:color="000000"/>
              <w:right w:val="single" w:sz="4" w:space="0" w:color="000000"/>
            </w:tcBorders>
            <w:shd w:val="clear" w:color="000000" w:fill="FFE699"/>
            <w:noWrap/>
            <w:vAlign w:val="bottom"/>
            <w:hideMark/>
          </w:tcPr>
          <w:p w14:paraId="277FB46C" w14:textId="03B067A4" w:rsidR="00067C6D" w:rsidRPr="00F86424" w:rsidDel="002739DA" w:rsidRDefault="00067C6D" w:rsidP="003228B4">
            <w:pPr>
              <w:numPr>
                <w:ilvl w:val="0"/>
                <w:numId w:val="47"/>
              </w:numPr>
              <w:spacing w:after="0" w:line="240" w:lineRule="auto"/>
              <w:jc w:val="center"/>
              <w:rPr>
                <w:del w:id="5098" w:author="anna.resch88@gmail.com" w:date="2022-01-03T16:08:00Z"/>
                <w:rFonts w:asciiTheme="majorHAnsi" w:eastAsia="Times New Roman" w:hAnsiTheme="majorHAnsi" w:cstheme="majorHAnsi"/>
                <w:color w:val="000000"/>
                <w:lang w:val="en-US" w:eastAsia="de-DE"/>
                <w:rPrChange w:id="5099" w:author="anna.resch88@gmail.com" w:date="2022-01-04T09:34:00Z">
                  <w:rPr>
                    <w:del w:id="5100" w:author="anna.resch88@gmail.com" w:date="2022-01-03T16:08:00Z"/>
                    <w:rFonts w:asciiTheme="majorHAnsi" w:eastAsia="Times New Roman" w:hAnsiTheme="majorHAnsi" w:cstheme="majorHAnsi"/>
                    <w:color w:val="000000"/>
                    <w:lang w:eastAsia="de-DE"/>
                  </w:rPr>
                </w:rPrChange>
              </w:rPr>
            </w:pPr>
            <w:del w:id="5101" w:author="anna.resch88@gmail.com" w:date="2022-01-03T16:08:00Z">
              <w:r w:rsidRPr="00F86424" w:rsidDel="002739DA">
                <w:rPr>
                  <w:rFonts w:asciiTheme="majorHAnsi" w:eastAsia="Times New Roman" w:hAnsiTheme="majorHAnsi" w:cstheme="majorHAnsi"/>
                  <w:color w:val="000000"/>
                  <w:lang w:val="en-US" w:eastAsia="de-DE"/>
                  <w:rPrChange w:id="5102" w:author="anna.resch88@gmail.com" w:date="2022-01-04T09:34:00Z">
                    <w:rPr>
                      <w:rFonts w:asciiTheme="majorHAnsi" w:eastAsia="Times New Roman" w:hAnsiTheme="majorHAnsi" w:cstheme="majorHAnsi"/>
                      <w:color w:val="000000"/>
                      <w:lang w:eastAsia="de-DE"/>
                    </w:rPr>
                  </w:rPrChange>
                </w:rPr>
                <w:delText>145.81</w:delText>
              </w:r>
              <w:bookmarkStart w:id="5103" w:name="_Toc92187002"/>
              <w:bookmarkStart w:id="5104" w:name="_Toc92187694"/>
              <w:bookmarkStart w:id="5105" w:name="_Toc92188386"/>
              <w:bookmarkStart w:id="5106" w:name="_Toc92189076"/>
              <w:bookmarkStart w:id="5107" w:name="_Toc92189731"/>
              <w:bookmarkStart w:id="5108" w:name="_Toc92190387"/>
              <w:bookmarkStart w:id="5109" w:name="_Toc92191043"/>
              <w:bookmarkEnd w:id="5103"/>
              <w:bookmarkEnd w:id="5104"/>
              <w:bookmarkEnd w:id="5105"/>
              <w:bookmarkEnd w:id="5106"/>
              <w:bookmarkEnd w:id="5107"/>
              <w:bookmarkEnd w:id="5108"/>
              <w:bookmarkEnd w:id="5109"/>
            </w:del>
          </w:p>
        </w:tc>
        <w:tc>
          <w:tcPr>
            <w:tcW w:w="743" w:type="dxa"/>
            <w:tcBorders>
              <w:top w:val="nil"/>
              <w:left w:val="nil"/>
              <w:bottom w:val="single" w:sz="4" w:space="0" w:color="000000"/>
              <w:right w:val="nil"/>
            </w:tcBorders>
            <w:shd w:val="clear" w:color="000000" w:fill="FFE699"/>
            <w:noWrap/>
            <w:vAlign w:val="bottom"/>
            <w:hideMark/>
          </w:tcPr>
          <w:p w14:paraId="693969A0" w14:textId="7C955EE6" w:rsidR="00067C6D" w:rsidRPr="00F86424" w:rsidDel="002739DA" w:rsidRDefault="00067C6D" w:rsidP="003228B4">
            <w:pPr>
              <w:numPr>
                <w:ilvl w:val="0"/>
                <w:numId w:val="47"/>
              </w:numPr>
              <w:spacing w:after="0" w:line="240" w:lineRule="auto"/>
              <w:jc w:val="center"/>
              <w:rPr>
                <w:del w:id="5110" w:author="anna.resch88@gmail.com" w:date="2022-01-03T16:08:00Z"/>
                <w:rFonts w:asciiTheme="majorHAnsi" w:eastAsia="Times New Roman" w:hAnsiTheme="majorHAnsi" w:cstheme="majorHAnsi"/>
                <w:color w:val="000000"/>
                <w:lang w:val="en-US" w:eastAsia="de-DE"/>
                <w:rPrChange w:id="5111" w:author="anna.resch88@gmail.com" w:date="2022-01-04T09:34:00Z">
                  <w:rPr>
                    <w:del w:id="5112" w:author="anna.resch88@gmail.com" w:date="2022-01-03T16:08:00Z"/>
                    <w:rFonts w:asciiTheme="majorHAnsi" w:eastAsia="Times New Roman" w:hAnsiTheme="majorHAnsi" w:cstheme="majorHAnsi"/>
                    <w:color w:val="000000"/>
                    <w:lang w:eastAsia="de-DE"/>
                  </w:rPr>
                </w:rPrChange>
              </w:rPr>
            </w:pPr>
            <w:del w:id="5113" w:author="anna.resch88@gmail.com" w:date="2022-01-03T16:08:00Z">
              <w:r w:rsidRPr="00F86424" w:rsidDel="002739DA">
                <w:rPr>
                  <w:rFonts w:asciiTheme="majorHAnsi" w:eastAsia="Times New Roman" w:hAnsiTheme="majorHAnsi" w:cstheme="majorHAnsi"/>
                  <w:color w:val="000000"/>
                  <w:lang w:val="en-US" w:eastAsia="de-DE"/>
                  <w:rPrChange w:id="5114" w:author="anna.resch88@gmail.com" w:date="2022-01-04T09:34:00Z">
                    <w:rPr>
                      <w:rFonts w:asciiTheme="majorHAnsi" w:eastAsia="Times New Roman" w:hAnsiTheme="majorHAnsi" w:cstheme="majorHAnsi"/>
                      <w:color w:val="000000"/>
                      <w:lang w:eastAsia="de-DE"/>
                    </w:rPr>
                  </w:rPrChange>
                </w:rPr>
                <w:delText>8.21</w:delText>
              </w:r>
              <w:bookmarkStart w:id="5115" w:name="_Toc92187003"/>
              <w:bookmarkStart w:id="5116" w:name="_Toc92187695"/>
              <w:bookmarkStart w:id="5117" w:name="_Toc92188387"/>
              <w:bookmarkStart w:id="5118" w:name="_Toc92189077"/>
              <w:bookmarkStart w:id="5119" w:name="_Toc92189732"/>
              <w:bookmarkStart w:id="5120" w:name="_Toc92190388"/>
              <w:bookmarkStart w:id="5121" w:name="_Toc92191044"/>
              <w:bookmarkEnd w:id="5115"/>
              <w:bookmarkEnd w:id="5116"/>
              <w:bookmarkEnd w:id="5117"/>
              <w:bookmarkEnd w:id="5118"/>
              <w:bookmarkEnd w:id="5119"/>
              <w:bookmarkEnd w:id="5120"/>
              <w:bookmarkEnd w:id="5121"/>
            </w:del>
          </w:p>
        </w:tc>
        <w:tc>
          <w:tcPr>
            <w:tcW w:w="989" w:type="dxa"/>
            <w:tcBorders>
              <w:top w:val="nil"/>
              <w:left w:val="single" w:sz="4" w:space="0" w:color="auto"/>
              <w:bottom w:val="nil"/>
              <w:right w:val="single" w:sz="4" w:space="0" w:color="auto"/>
            </w:tcBorders>
            <w:shd w:val="clear" w:color="000000" w:fill="FFE699"/>
            <w:noWrap/>
            <w:vAlign w:val="bottom"/>
            <w:hideMark/>
          </w:tcPr>
          <w:p w14:paraId="5A960986" w14:textId="09669764" w:rsidR="00067C6D" w:rsidRPr="00F86424" w:rsidDel="002739DA" w:rsidRDefault="00067C6D" w:rsidP="003228B4">
            <w:pPr>
              <w:numPr>
                <w:ilvl w:val="0"/>
                <w:numId w:val="47"/>
              </w:numPr>
              <w:spacing w:after="0" w:line="240" w:lineRule="auto"/>
              <w:jc w:val="center"/>
              <w:rPr>
                <w:del w:id="5122" w:author="anna.resch88@gmail.com" w:date="2022-01-03T16:08:00Z"/>
                <w:rFonts w:asciiTheme="majorHAnsi" w:eastAsia="Times New Roman" w:hAnsiTheme="majorHAnsi" w:cstheme="majorHAnsi"/>
                <w:color w:val="000000"/>
                <w:lang w:val="en-US" w:eastAsia="de-DE"/>
                <w:rPrChange w:id="5123" w:author="anna.resch88@gmail.com" w:date="2022-01-04T09:34:00Z">
                  <w:rPr>
                    <w:del w:id="5124" w:author="anna.resch88@gmail.com" w:date="2022-01-03T16:08:00Z"/>
                    <w:rFonts w:asciiTheme="majorHAnsi" w:eastAsia="Times New Roman" w:hAnsiTheme="majorHAnsi" w:cstheme="majorHAnsi"/>
                    <w:color w:val="000000"/>
                    <w:lang w:eastAsia="de-DE"/>
                  </w:rPr>
                </w:rPrChange>
              </w:rPr>
            </w:pPr>
            <w:bookmarkStart w:id="5125" w:name="_Toc92187004"/>
            <w:bookmarkStart w:id="5126" w:name="_Toc92187696"/>
            <w:bookmarkStart w:id="5127" w:name="_Toc92188388"/>
            <w:bookmarkStart w:id="5128" w:name="_Toc92189078"/>
            <w:bookmarkStart w:id="5129" w:name="_Toc92189733"/>
            <w:bookmarkStart w:id="5130" w:name="_Toc92190389"/>
            <w:bookmarkStart w:id="5131" w:name="_Toc92191045"/>
            <w:bookmarkEnd w:id="5125"/>
            <w:bookmarkEnd w:id="5126"/>
            <w:bookmarkEnd w:id="5127"/>
            <w:bookmarkEnd w:id="5128"/>
            <w:bookmarkEnd w:id="5129"/>
            <w:bookmarkEnd w:id="5130"/>
            <w:bookmarkEnd w:id="5131"/>
          </w:p>
        </w:tc>
        <w:tc>
          <w:tcPr>
            <w:tcW w:w="898" w:type="dxa"/>
            <w:tcBorders>
              <w:top w:val="nil"/>
              <w:left w:val="nil"/>
              <w:bottom w:val="nil"/>
              <w:right w:val="single" w:sz="4" w:space="0" w:color="auto"/>
            </w:tcBorders>
            <w:shd w:val="clear" w:color="000000" w:fill="FFE699"/>
            <w:noWrap/>
            <w:vAlign w:val="bottom"/>
            <w:hideMark/>
          </w:tcPr>
          <w:p w14:paraId="48F830D2" w14:textId="3FCA984B" w:rsidR="00067C6D" w:rsidRPr="00F86424" w:rsidDel="002739DA" w:rsidRDefault="00067C6D" w:rsidP="003228B4">
            <w:pPr>
              <w:numPr>
                <w:ilvl w:val="0"/>
                <w:numId w:val="47"/>
              </w:numPr>
              <w:spacing w:after="0" w:line="240" w:lineRule="auto"/>
              <w:jc w:val="center"/>
              <w:rPr>
                <w:del w:id="5132" w:author="anna.resch88@gmail.com" w:date="2022-01-03T16:08:00Z"/>
                <w:rFonts w:asciiTheme="majorHAnsi" w:eastAsia="Times New Roman" w:hAnsiTheme="majorHAnsi" w:cstheme="majorHAnsi"/>
                <w:color w:val="000000"/>
                <w:lang w:val="en-US" w:eastAsia="de-DE"/>
                <w:rPrChange w:id="5133" w:author="anna.resch88@gmail.com" w:date="2022-01-04T09:34:00Z">
                  <w:rPr>
                    <w:del w:id="5134" w:author="anna.resch88@gmail.com" w:date="2022-01-03T16:08:00Z"/>
                    <w:rFonts w:asciiTheme="majorHAnsi" w:eastAsia="Times New Roman" w:hAnsiTheme="majorHAnsi" w:cstheme="majorHAnsi"/>
                    <w:color w:val="000000"/>
                    <w:lang w:eastAsia="de-DE"/>
                  </w:rPr>
                </w:rPrChange>
              </w:rPr>
            </w:pPr>
            <w:bookmarkStart w:id="5135" w:name="_Toc92187005"/>
            <w:bookmarkStart w:id="5136" w:name="_Toc92187697"/>
            <w:bookmarkStart w:id="5137" w:name="_Toc92188389"/>
            <w:bookmarkStart w:id="5138" w:name="_Toc92189079"/>
            <w:bookmarkStart w:id="5139" w:name="_Toc92189734"/>
            <w:bookmarkStart w:id="5140" w:name="_Toc92190390"/>
            <w:bookmarkStart w:id="5141" w:name="_Toc92191046"/>
            <w:bookmarkEnd w:id="5135"/>
            <w:bookmarkEnd w:id="5136"/>
            <w:bookmarkEnd w:id="5137"/>
            <w:bookmarkEnd w:id="5138"/>
            <w:bookmarkEnd w:id="5139"/>
            <w:bookmarkEnd w:id="5140"/>
            <w:bookmarkEnd w:id="5141"/>
          </w:p>
        </w:tc>
        <w:bookmarkStart w:id="5142" w:name="_Toc92187006"/>
        <w:bookmarkStart w:id="5143" w:name="_Toc92187698"/>
        <w:bookmarkStart w:id="5144" w:name="_Toc92188390"/>
        <w:bookmarkStart w:id="5145" w:name="_Toc92189080"/>
        <w:bookmarkStart w:id="5146" w:name="_Toc92189735"/>
        <w:bookmarkStart w:id="5147" w:name="_Toc92190391"/>
        <w:bookmarkStart w:id="5148" w:name="_Toc92191047"/>
        <w:bookmarkEnd w:id="5142"/>
        <w:bookmarkEnd w:id="5143"/>
        <w:bookmarkEnd w:id="5144"/>
        <w:bookmarkEnd w:id="5145"/>
        <w:bookmarkEnd w:id="5146"/>
        <w:bookmarkEnd w:id="5147"/>
        <w:bookmarkEnd w:id="5148"/>
      </w:tr>
      <w:tr w:rsidR="00067C6D" w:rsidRPr="009E3BE9" w:rsidDel="002739DA" w14:paraId="055079CA" w14:textId="7D7FE9F9" w:rsidTr="00D830B0">
        <w:trPr>
          <w:trHeight w:val="580"/>
          <w:del w:id="5149"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66124D3C" w14:textId="3305461F" w:rsidR="00067C6D" w:rsidRPr="00F86424" w:rsidDel="002739DA" w:rsidRDefault="00067C6D" w:rsidP="003228B4">
            <w:pPr>
              <w:numPr>
                <w:ilvl w:val="0"/>
                <w:numId w:val="47"/>
              </w:numPr>
              <w:spacing w:after="0" w:line="240" w:lineRule="auto"/>
              <w:jc w:val="both"/>
              <w:rPr>
                <w:del w:id="5150" w:author="anna.resch88@gmail.com" w:date="2022-01-03T16:08:00Z"/>
                <w:rFonts w:asciiTheme="majorHAnsi" w:eastAsia="Times New Roman" w:hAnsiTheme="majorHAnsi" w:cstheme="majorHAnsi"/>
                <w:color w:val="000000"/>
                <w:lang w:val="en-US" w:eastAsia="de-DE"/>
                <w:rPrChange w:id="5151" w:author="anna.resch88@gmail.com" w:date="2022-01-04T09:34:00Z">
                  <w:rPr>
                    <w:del w:id="5152" w:author="anna.resch88@gmail.com" w:date="2022-01-03T16:08:00Z"/>
                    <w:rFonts w:asciiTheme="majorHAnsi" w:eastAsia="Times New Roman" w:hAnsiTheme="majorHAnsi" w:cstheme="majorHAnsi"/>
                    <w:color w:val="000000"/>
                    <w:lang w:eastAsia="de-DE"/>
                  </w:rPr>
                </w:rPrChange>
              </w:rPr>
            </w:pPr>
            <w:del w:id="5153" w:author="anna.resch88@gmail.com" w:date="2022-01-03T16:08:00Z">
              <w:r w:rsidRPr="00F86424" w:rsidDel="002739DA">
                <w:rPr>
                  <w:rFonts w:asciiTheme="majorHAnsi" w:eastAsia="Times New Roman" w:hAnsiTheme="majorHAnsi" w:cstheme="majorHAnsi"/>
                  <w:color w:val="000000"/>
                  <w:lang w:val="en-US" w:eastAsia="de-DE"/>
                  <w:rPrChange w:id="5154" w:author="anna.resch88@gmail.com" w:date="2022-01-04T09:34:00Z">
                    <w:rPr>
                      <w:rFonts w:asciiTheme="majorHAnsi" w:eastAsia="Times New Roman" w:hAnsiTheme="majorHAnsi" w:cstheme="majorHAnsi"/>
                      <w:color w:val="000000"/>
                      <w:lang w:eastAsia="de-DE"/>
                    </w:rPr>
                  </w:rPrChange>
                </w:rPr>
                <w:delText xml:space="preserve">UV20U + UV40U, </w:delText>
              </w:r>
              <w:bookmarkStart w:id="5155" w:name="_Toc92187007"/>
              <w:bookmarkStart w:id="5156" w:name="_Toc92187699"/>
              <w:bookmarkStart w:id="5157" w:name="_Toc92188391"/>
              <w:bookmarkStart w:id="5158" w:name="_Toc92189081"/>
              <w:bookmarkStart w:id="5159" w:name="_Toc92189736"/>
              <w:bookmarkStart w:id="5160" w:name="_Toc92190392"/>
              <w:bookmarkStart w:id="5161" w:name="_Toc92191048"/>
              <w:bookmarkEnd w:id="5155"/>
              <w:bookmarkEnd w:id="5156"/>
              <w:bookmarkEnd w:id="5157"/>
              <w:bookmarkEnd w:id="5158"/>
              <w:bookmarkEnd w:id="5159"/>
              <w:bookmarkEnd w:id="5160"/>
              <w:bookmarkEnd w:id="5161"/>
            </w:del>
          </w:p>
          <w:p w14:paraId="6729DDF9" w14:textId="37B8C8E0" w:rsidR="00067C6D" w:rsidRPr="00F86424" w:rsidDel="002739DA" w:rsidRDefault="00067C6D" w:rsidP="003228B4">
            <w:pPr>
              <w:numPr>
                <w:ilvl w:val="0"/>
                <w:numId w:val="47"/>
              </w:numPr>
              <w:spacing w:after="0" w:line="240" w:lineRule="auto"/>
              <w:jc w:val="both"/>
              <w:rPr>
                <w:del w:id="5162" w:author="anna.resch88@gmail.com" w:date="2022-01-03T16:08:00Z"/>
                <w:rFonts w:asciiTheme="majorHAnsi" w:eastAsia="Times New Roman" w:hAnsiTheme="majorHAnsi" w:cstheme="majorHAnsi"/>
                <w:color w:val="000000"/>
                <w:lang w:val="en-US" w:eastAsia="de-DE"/>
                <w:rPrChange w:id="5163" w:author="anna.resch88@gmail.com" w:date="2022-01-04T09:34:00Z">
                  <w:rPr>
                    <w:del w:id="5164" w:author="anna.resch88@gmail.com" w:date="2022-01-03T16:08:00Z"/>
                    <w:rFonts w:asciiTheme="majorHAnsi" w:eastAsia="Times New Roman" w:hAnsiTheme="majorHAnsi" w:cstheme="majorHAnsi"/>
                    <w:color w:val="000000"/>
                    <w:lang w:eastAsia="de-DE"/>
                  </w:rPr>
                </w:rPrChange>
              </w:rPr>
            </w:pPr>
            <w:del w:id="5165" w:author="anna.resch88@gmail.com" w:date="2022-01-03T16:08:00Z">
              <w:r w:rsidRPr="00F86424" w:rsidDel="002739DA">
                <w:rPr>
                  <w:rFonts w:asciiTheme="majorHAnsi" w:eastAsia="Times New Roman" w:hAnsiTheme="majorHAnsi" w:cstheme="majorHAnsi"/>
                  <w:color w:val="000000"/>
                  <w:lang w:val="en-US" w:eastAsia="de-DE"/>
                  <w:rPrChange w:id="5166" w:author="anna.resch88@gmail.com" w:date="2022-01-04T09:34:00Z">
                    <w:rPr>
                      <w:rFonts w:asciiTheme="majorHAnsi" w:eastAsia="Times New Roman" w:hAnsiTheme="majorHAnsi" w:cstheme="majorHAnsi"/>
                      <w:color w:val="000000"/>
                      <w:lang w:eastAsia="de-DE"/>
                    </w:rPr>
                  </w:rPrChange>
                </w:rPr>
                <w:delText>2:1, sample 2</w:delText>
              </w:r>
              <w:bookmarkStart w:id="5167" w:name="_Toc92187008"/>
              <w:bookmarkStart w:id="5168" w:name="_Toc92187700"/>
              <w:bookmarkStart w:id="5169" w:name="_Toc92188392"/>
              <w:bookmarkStart w:id="5170" w:name="_Toc92189082"/>
              <w:bookmarkStart w:id="5171" w:name="_Toc92189737"/>
              <w:bookmarkStart w:id="5172" w:name="_Toc92190393"/>
              <w:bookmarkStart w:id="5173" w:name="_Toc92191049"/>
              <w:bookmarkEnd w:id="5167"/>
              <w:bookmarkEnd w:id="5168"/>
              <w:bookmarkEnd w:id="5169"/>
              <w:bookmarkEnd w:id="5170"/>
              <w:bookmarkEnd w:id="5171"/>
              <w:bookmarkEnd w:id="5172"/>
              <w:bookmarkEnd w:id="5173"/>
            </w:del>
          </w:p>
        </w:tc>
        <w:tc>
          <w:tcPr>
            <w:tcW w:w="859" w:type="dxa"/>
            <w:tcBorders>
              <w:top w:val="nil"/>
              <w:left w:val="nil"/>
              <w:bottom w:val="single" w:sz="4" w:space="0" w:color="000000"/>
              <w:right w:val="single" w:sz="4" w:space="0" w:color="000000"/>
            </w:tcBorders>
            <w:shd w:val="clear" w:color="000000" w:fill="FFE699"/>
            <w:noWrap/>
            <w:vAlign w:val="bottom"/>
            <w:hideMark/>
          </w:tcPr>
          <w:p w14:paraId="4C3577DE" w14:textId="426E7834" w:rsidR="00067C6D" w:rsidRPr="00F86424" w:rsidDel="002739DA" w:rsidRDefault="00067C6D" w:rsidP="003228B4">
            <w:pPr>
              <w:numPr>
                <w:ilvl w:val="0"/>
                <w:numId w:val="47"/>
              </w:numPr>
              <w:spacing w:after="0" w:line="240" w:lineRule="auto"/>
              <w:jc w:val="center"/>
              <w:rPr>
                <w:del w:id="5174" w:author="anna.resch88@gmail.com" w:date="2022-01-03T16:08:00Z"/>
                <w:rFonts w:asciiTheme="majorHAnsi" w:eastAsia="Times New Roman" w:hAnsiTheme="majorHAnsi" w:cstheme="majorHAnsi"/>
                <w:color w:val="000000"/>
                <w:lang w:val="en-US" w:eastAsia="de-DE"/>
                <w:rPrChange w:id="5175" w:author="anna.resch88@gmail.com" w:date="2022-01-04T09:34:00Z">
                  <w:rPr>
                    <w:del w:id="5176" w:author="anna.resch88@gmail.com" w:date="2022-01-03T16:08:00Z"/>
                    <w:rFonts w:asciiTheme="majorHAnsi" w:eastAsia="Times New Roman" w:hAnsiTheme="majorHAnsi" w:cstheme="majorHAnsi"/>
                    <w:color w:val="000000"/>
                    <w:lang w:eastAsia="de-DE"/>
                  </w:rPr>
                </w:rPrChange>
              </w:rPr>
            </w:pPr>
            <w:del w:id="5177" w:author="anna.resch88@gmail.com" w:date="2022-01-03T16:08:00Z">
              <w:r w:rsidRPr="00F86424" w:rsidDel="002739DA">
                <w:rPr>
                  <w:rFonts w:asciiTheme="majorHAnsi" w:eastAsia="Times New Roman" w:hAnsiTheme="majorHAnsi" w:cstheme="majorHAnsi"/>
                  <w:color w:val="000000"/>
                  <w:lang w:val="en-US" w:eastAsia="de-DE"/>
                  <w:rPrChange w:id="5178" w:author="anna.resch88@gmail.com" w:date="2022-01-04T09:34:00Z">
                    <w:rPr>
                      <w:rFonts w:asciiTheme="majorHAnsi" w:eastAsia="Times New Roman" w:hAnsiTheme="majorHAnsi" w:cstheme="majorHAnsi"/>
                      <w:color w:val="000000"/>
                      <w:lang w:eastAsia="de-DE"/>
                    </w:rPr>
                  </w:rPrChange>
                </w:rPr>
                <w:delText>20%</w:delText>
              </w:r>
              <w:bookmarkStart w:id="5179" w:name="_Toc92187009"/>
              <w:bookmarkStart w:id="5180" w:name="_Toc92187701"/>
              <w:bookmarkStart w:id="5181" w:name="_Toc92188393"/>
              <w:bookmarkStart w:id="5182" w:name="_Toc92189083"/>
              <w:bookmarkStart w:id="5183" w:name="_Toc92189738"/>
              <w:bookmarkStart w:id="5184" w:name="_Toc92190394"/>
              <w:bookmarkStart w:id="5185" w:name="_Toc92191050"/>
              <w:bookmarkEnd w:id="5179"/>
              <w:bookmarkEnd w:id="5180"/>
              <w:bookmarkEnd w:id="5181"/>
              <w:bookmarkEnd w:id="5182"/>
              <w:bookmarkEnd w:id="5183"/>
              <w:bookmarkEnd w:id="5184"/>
              <w:bookmarkEnd w:id="5185"/>
            </w:del>
          </w:p>
        </w:tc>
        <w:tc>
          <w:tcPr>
            <w:tcW w:w="937" w:type="dxa"/>
            <w:tcBorders>
              <w:top w:val="nil"/>
              <w:left w:val="nil"/>
              <w:bottom w:val="single" w:sz="4" w:space="0" w:color="000000"/>
              <w:right w:val="single" w:sz="4" w:space="0" w:color="000000"/>
            </w:tcBorders>
            <w:shd w:val="clear" w:color="000000" w:fill="FFE699"/>
            <w:noWrap/>
            <w:vAlign w:val="bottom"/>
            <w:hideMark/>
          </w:tcPr>
          <w:p w14:paraId="3A445465" w14:textId="42ECD13E" w:rsidR="00067C6D" w:rsidRPr="00F86424" w:rsidDel="002739DA" w:rsidRDefault="00067C6D" w:rsidP="003228B4">
            <w:pPr>
              <w:numPr>
                <w:ilvl w:val="0"/>
                <w:numId w:val="47"/>
              </w:numPr>
              <w:spacing w:after="0" w:line="240" w:lineRule="auto"/>
              <w:jc w:val="center"/>
              <w:rPr>
                <w:del w:id="5186" w:author="anna.resch88@gmail.com" w:date="2022-01-03T16:08:00Z"/>
                <w:rFonts w:asciiTheme="majorHAnsi" w:eastAsia="Times New Roman" w:hAnsiTheme="majorHAnsi" w:cstheme="majorHAnsi"/>
                <w:color w:val="000000"/>
                <w:lang w:val="en-US" w:eastAsia="de-DE"/>
                <w:rPrChange w:id="5187" w:author="anna.resch88@gmail.com" w:date="2022-01-04T09:34:00Z">
                  <w:rPr>
                    <w:del w:id="5188" w:author="anna.resch88@gmail.com" w:date="2022-01-03T16:08:00Z"/>
                    <w:rFonts w:asciiTheme="majorHAnsi" w:eastAsia="Times New Roman" w:hAnsiTheme="majorHAnsi" w:cstheme="majorHAnsi"/>
                    <w:color w:val="000000"/>
                    <w:lang w:eastAsia="de-DE"/>
                  </w:rPr>
                </w:rPrChange>
              </w:rPr>
            </w:pPr>
            <w:del w:id="5189" w:author="anna.resch88@gmail.com" w:date="2022-01-03T16:08:00Z">
              <w:r w:rsidRPr="00F86424" w:rsidDel="002739DA">
                <w:rPr>
                  <w:rFonts w:asciiTheme="majorHAnsi" w:eastAsia="Times New Roman" w:hAnsiTheme="majorHAnsi" w:cstheme="majorHAnsi"/>
                  <w:color w:val="000000"/>
                  <w:lang w:val="en-US" w:eastAsia="de-DE"/>
                  <w:rPrChange w:id="5190" w:author="anna.resch88@gmail.com" w:date="2022-01-04T09:34:00Z">
                    <w:rPr>
                      <w:rFonts w:asciiTheme="majorHAnsi" w:eastAsia="Times New Roman" w:hAnsiTheme="majorHAnsi" w:cstheme="majorHAnsi"/>
                      <w:color w:val="000000"/>
                      <w:lang w:eastAsia="de-DE"/>
                    </w:rPr>
                  </w:rPrChange>
                </w:rPr>
                <w:delText>water</w:delText>
              </w:r>
              <w:bookmarkStart w:id="5191" w:name="_Toc92187010"/>
              <w:bookmarkStart w:id="5192" w:name="_Toc92187702"/>
              <w:bookmarkStart w:id="5193" w:name="_Toc92188394"/>
              <w:bookmarkStart w:id="5194" w:name="_Toc92189084"/>
              <w:bookmarkStart w:id="5195" w:name="_Toc92189739"/>
              <w:bookmarkStart w:id="5196" w:name="_Toc92190395"/>
              <w:bookmarkStart w:id="5197" w:name="_Toc92191051"/>
              <w:bookmarkEnd w:id="5191"/>
              <w:bookmarkEnd w:id="5192"/>
              <w:bookmarkEnd w:id="5193"/>
              <w:bookmarkEnd w:id="5194"/>
              <w:bookmarkEnd w:id="5195"/>
              <w:bookmarkEnd w:id="5196"/>
              <w:bookmarkEnd w:id="5197"/>
            </w:del>
          </w:p>
        </w:tc>
        <w:tc>
          <w:tcPr>
            <w:tcW w:w="952" w:type="dxa"/>
            <w:tcBorders>
              <w:top w:val="nil"/>
              <w:left w:val="nil"/>
              <w:bottom w:val="single" w:sz="4" w:space="0" w:color="000000"/>
              <w:right w:val="single" w:sz="4" w:space="0" w:color="000000"/>
            </w:tcBorders>
            <w:shd w:val="clear" w:color="000000" w:fill="FFE699"/>
            <w:noWrap/>
            <w:vAlign w:val="bottom"/>
            <w:hideMark/>
          </w:tcPr>
          <w:p w14:paraId="6A666AE0" w14:textId="0B34000D" w:rsidR="00067C6D" w:rsidRPr="00F86424" w:rsidDel="002739DA" w:rsidRDefault="00067C6D" w:rsidP="003228B4">
            <w:pPr>
              <w:numPr>
                <w:ilvl w:val="0"/>
                <w:numId w:val="47"/>
              </w:numPr>
              <w:spacing w:after="0" w:line="240" w:lineRule="auto"/>
              <w:jc w:val="center"/>
              <w:rPr>
                <w:del w:id="5198" w:author="anna.resch88@gmail.com" w:date="2022-01-03T16:08:00Z"/>
                <w:rFonts w:asciiTheme="majorHAnsi" w:eastAsia="Times New Roman" w:hAnsiTheme="majorHAnsi" w:cstheme="majorHAnsi"/>
                <w:color w:val="000000"/>
                <w:lang w:val="en-US" w:eastAsia="de-DE"/>
                <w:rPrChange w:id="5199" w:author="anna.resch88@gmail.com" w:date="2022-01-04T09:34:00Z">
                  <w:rPr>
                    <w:del w:id="5200" w:author="anna.resch88@gmail.com" w:date="2022-01-03T16:08:00Z"/>
                    <w:rFonts w:asciiTheme="majorHAnsi" w:eastAsia="Times New Roman" w:hAnsiTheme="majorHAnsi" w:cstheme="majorHAnsi"/>
                    <w:color w:val="000000"/>
                    <w:lang w:eastAsia="de-DE"/>
                  </w:rPr>
                </w:rPrChange>
              </w:rPr>
            </w:pPr>
            <w:del w:id="5201" w:author="anna.resch88@gmail.com" w:date="2022-01-03T16:08:00Z">
              <w:r w:rsidRPr="00F86424" w:rsidDel="002739DA">
                <w:rPr>
                  <w:rFonts w:asciiTheme="majorHAnsi" w:eastAsia="Times New Roman" w:hAnsiTheme="majorHAnsi" w:cstheme="majorHAnsi"/>
                  <w:color w:val="000000"/>
                  <w:lang w:val="en-US" w:eastAsia="de-DE"/>
                  <w:rPrChange w:id="5202" w:author="anna.resch88@gmail.com" w:date="2022-01-04T09:34:00Z">
                    <w:rPr>
                      <w:rFonts w:asciiTheme="majorHAnsi" w:eastAsia="Times New Roman" w:hAnsiTheme="majorHAnsi" w:cstheme="majorHAnsi"/>
                      <w:color w:val="000000"/>
                      <w:lang w:eastAsia="de-DE"/>
                    </w:rPr>
                  </w:rPrChange>
                </w:rPr>
                <w:delText>RF</w:delText>
              </w:r>
              <w:bookmarkStart w:id="5203" w:name="_Toc92187011"/>
              <w:bookmarkStart w:id="5204" w:name="_Toc92187703"/>
              <w:bookmarkStart w:id="5205" w:name="_Toc92188395"/>
              <w:bookmarkStart w:id="5206" w:name="_Toc92189085"/>
              <w:bookmarkStart w:id="5207" w:name="_Toc92189740"/>
              <w:bookmarkStart w:id="5208" w:name="_Toc92190396"/>
              <w:bookmarkStart w:id="5209" w:name="_Toc92191052"/>
              <w:bookmarkEnd w:id="5203"/>
              <w:bookmarkEnd w:id="5204"/>
              <w:bookmarkEnd w:id="5205"/>
              <w:bookmarkEnd w:id="5206"/>
              <w:bookmarkEnd w:id="5207"/>
              <w:bookmarkEnd w:id="5208"/>
              <w:bookmarkEnd w:id="5209"/>
            </w:del>
          </w:p>
        </w:tc>
        <w:tc>
          <w:tcPr>
            <w:tcW w:w="1081" w:type="dxa"/>
            <w:tcBorders>
              <w:top w:val="nil"/>
              <w:left w:val="nil"/>
              <w:bottom w:val="single" w:sz="4" w:space="0" w:color="000000"/>
              <w:right w:val="single" w:sz="4" w:space="0" w:color="000000"/>
            </w:tcBorders>
            <w:shd w:val="clear" w:color="000000" w:fill="FFE699"/>
            <w:noWrap/>
            <w:vAlign w:val="bottom"/>
            <w:hideMark/>
          </w:tcPr>
          <w:p w14:paraId="761EF873" w14:textId="498E9ED7" w:rsidR="00067C6D" w:rsidRPr="00F86424" w:rsidDel="002739DA" w:rsidRDefault="00067C6D" w:rsidP="003228B4">
            <w:pPr>
              <w:numPr>
                <w:ilvl w:val="0"/>
                <w:numId w:val="47"/>
              </w:numPr>
              <w:spacing w:after="0" w:line="240" w:lineRule="auto"/>
              <w:jc w:val="center"/>
              <w:rPr>
                <w:del w:id="5210" w:author="anna.resch88@gmail.com" w:date="2022-01-03T16:08:00Z"/>
                <w:rFonts w:asciiTheme="majorHAnsi" w:eastAsia="Times New Roman" w:hAnsiTheme="majorHAnsi" w:cstheme="majorHAnsi"/>
                <w:color w:val="000000"/>
                <w:lang w:val="en-US" w:eastAsia="de-DE"/>
                <w:rPrChange w:id="5211" w:author="anna.resch88@gmail.com" w:date="2022-01-04T09:34:00Z">
                  <w:rPr>
                    <w:del w:id="5212" w:author="anna.resch88@gmail.com" w:date="2022-01-03T16:08:00Z"/>
                    <w:rFonts w:asciiTheme="majorHAnsi" w:eastAsia="Times New Roman" w:hAnsiTheme="majorHAnsi" w:cstheme="majorHAnsi"/>
                    <w:color w:val="000000"/>
                    <w:lang w:eastAsia="de-DE"/>
                  </w:rPr>
                </w:rPrChange>
              </w:rPr>
            </w:pPr>
            <w:del w:id="5213" w:author="anna.resch88@gmail.com" w:date="2022-01-03T16:08:00Z">
              <w:r w:rsidRPr="00F86424" w:rsidDel="002739DA">
                <w:rPr>
                  <w:rFonts w:asciiTheme="majorHAnsi" w:eastAsia="Times New Roman" w:hAnsiTheme="majorHAnsi" w:cstheme="majorHAnsi"/>
                  <w:color w:val="000000"/>
                  <w:lang w:val="en-US" w:eastAsia="de-DE"/>
                  <w:rPrChange w:id="5214" w:author="anna.resch88@gmail.com" w:date="2022-01-04T09:34:00Z">
                    <w:rPr>
                      <w:rFonts w:asciiTheme="majorHAnsi" w:eastAsia="Times New Roman" w:hAnsiTheme="majorHAnsi" w:cstheme="majorHAnsi"/>
                      <w:color w:val="000000"/>
                      <w:lang w:eastAsia="de-DE"/>
                    </w:rPr>
                  </w:rPrChange>
                </w:rPr>
                <w:delText>25.4</w:delText>
              </w:r>
              <w:bookmarkStart w:id="5215" w:name="_Toc92187012"/>
              <w:bookmarkStart w:id="5216" w:name="_Toc92187704"/>
              <w:bookmarkStart w:id="5217" w:name="_Toc92188396"/>
              <w:bookmarkStart w:id="5218" w:name="_Toc92189086"/>
              <w:bookmarkStart w:id="5219" w:name="_Toc92189741"/>
              <w:bookmarkStart w:id="5220" w:name="_Toc92190397"/>
              <w:bookmarkStart w:id="5221" w:name="_Toc92191053"/>
              <w:bookmarkEnd w:id="5215"/>
              <w:bookmarkEnd w:id="5216"/>
              <w:bookmarkEnd w:id="5217"/>
              <w:bookmarkEnd w:id="5218"/>
              <w:bookmarkEnd w:id="5219"/>
              <w:bookmarkEnd w:id="5220"/>
              <w:bookmarkEnd w:id="5221"/>
            </w:del>
          </w:p>
        </w:tc>
        <w:tc>
          <w:tcPr>
            <w:tcW w:w="1349" w:type="dxa"/>
            <w:tcBorders>
              <w:top w:val="nil"/>
              <w:left w:val="nil"/>
              <w:bottom w:val="single" w:sz="4" w:space="0" w:color="000000"/>
              <w:right w:val="single" w:sz="4" w:space="0" w:color="000000"/>
            </w:tcBorders>
            <w:shd w:val="clear" w:color="000000" w:fill="FFE699"/>
            <w:noWrap/>
            <w:vAlign w:val="bottom"/>
            <w:hideMark/>
          </w:tcPr>
          <w:p w14:paraId="1D2E5542" w14:textId="1962C8D4" w:rsidR="00067C6D" w:rsidRPr="00F86424" w:rsidDel="002739DA" w:rsidRDefault="00067C6D" w:rsidP="003228B4">
            <w:pPr>
              <w:numPr>
                <w:ilvl w:val="0"/>
                <w:numId w:val="47"/>
              </w:numPr>
              <w:spacing w:after="0" w:line="240" w:lineRule="auto"/>
              <w:jc w:val="center"/>
              <w:rPr>
                <w:del w:id="5222" w:author="anna.resch88@gmail.com" w:date="2022-01-03T16:08:00Z"/>
                <w:rFonts w:asciiTheme="majorHAnsi" w:eastAsia="Times New Roman" w:hAnsiTheme="majorHAnsi" w:cstheme="majorHAnsi"/>
                <w:color w:val="000000"/>
                <w:lang w:val="en-US" w:eastAsia="de-DE"/>
                <w:rPrChange w:id="5223" w:author="anna.resch88@gmail.com" w:date="2022-01-04T09:34:00Z">
                  <w:rPr>
                    <w:del w:id="5224" w:author="anna.resch88@gmail.com" w:date="2022-01-03T16:08:00Z"/>
                    <w:rFonts w:asciiTheme="majorHAnsi" w:eastAsia="Times New Roman" w:hAnsiTheme="majorHAnsi" w:cstheme="majorHAnsi"/>
                    <w:color w:val="000000"/>
                    <w:lang w:eastAsia="de-DE"/>
                  </w:rPr>
                </w:rPrChange>
              </w:rPr>
            </w:pPr>
            <w:del w:id="5225" w:author="anna.resch88@gmail.com" w:date="2022-01-03T16:08:00Z">
              <w:r w:rsidRPr="00F86424" w:rsidDel="002739DA">
                <w:rPr>
                  <w:rFonts w:asciiTheme="majorHAnsi" w:eastAsia="Times New Roman" w:hAnsiTheme="majorHAnsi" w:cstheme="majorHAnsi"/>
                  <w:color w:val="000000"/>
                  <w:lang w:val="en-US" w:eastAsia="de-DE"/>
                  <w:rPrChange w:id="5226" w:author="anna.resch88@gmail.com" w:date="2022-01-04T09:34:00Z">
                    <w:rPr>
                      <w:rFonts w:asciiTheme="majorHAnsi" w:eastAsia="Times New Roman" w:hAnsiTheme="majorHAnsi" w:cstheme="majorHAnsi"/>
                      <w:color w:val="000000"/>
                      <w:lang w:eastAsia="de-DE"/>
                    </w:rPr>
                  </w:rPrChange>
                </w:rPr>
                <w:delText>15</w:delText>
              </w:r>
              <w:bookmarkStart w:id="5227" w:name="_Toc92187013"/>
              <w:bookmarkStart w:id="5228" w:name="_Toc92187705"/>
              <w:bookmarkStart w:id="5229" w:name="_Toc92188397"/>
              <w:bookmarkStart w:id="5230" w:name="_Toc92189087"/>
              <w:bookmarkStart w:id="5231" w:name="_Toc92189742"/>
              <w:bookmarkStart w:id="5232" w:name="_Toc92190398"/>
              <w:bookmarkStart w:id="5233" w:name="_Toc92191054"/>
              <w:bookmarkEnd w:id="5227"/>
              <w:bookmarkEnd w:id="5228"/>
              <w:bookmarkEnd w:id="5229"/>
              <w:bookmarkEnd w:id="5230"/>
              <w:bookmarkEnd w:id="5231"/>
              <w:bookmarkEnd w:id="5232"/>
              <w:bookmarkEnd w:id="5233"/>
            </w:del>
          </w:p>
        </w:tc>
        <w:tc>
          <w:tcPr>
            <w:tcW w:w="892" w:type="dxa"/>
            <w:tcBorders>
              <w:top w:val="nil"/>
              <w:left w:val="nil"/>
              <w:bottom w:val="single" w:sz="4" w:space="0" w:color="000000"/>
              <w:right w:val="single" w:sz="4" w:space="0" w:color="000000"/>
            </w:tcBorders>
            <w:shd w:val="clear" w:color="000000" w:fill="FFE699"/>
            <w:noWrap/>
            <w:vAlign w:val="bottom"/>
            <w:hideMark/>
          </w:tcPr>
          <w:p w14:paraId="158973A9" w14:textId="2B732F3C" w:rsidR="00067C6D" w:rsidRPr="00F86424" w:rsidDel="002739DA" w:rsidRDefault="00067C6D" w:rsidP="003228B4">
            <w:pPr>
              <w:numPr>
                <w:ilvl w:val="0"/>
                <w:numId w:val="47"/>
              </w:numPr>
              <w:spacing w:after="0" w:line="240" w:lineRule="auto"/>
              <w:jc w:val="center"/>
              <w:rPr>
                <w:del w:id="5234" w:author="anna.resch88@gmail.com" w:date="2022-01-03T16:08:00Z"/>
                <w:rFonts w:asciiTheme="majorHAnsi" w:eastAsia="Times New Roman" w:hAnsiTheme="majorHAnsi" w:cstheme="majorHAnsi"/>
                <w:color w:val="000000"/>
                <w:lang w:val="en-US" w:eastAsia="de-DE"/>
                <w:rPrChange w:id="5235" w:author="anna.resch88@gmail.com" w:date="2022-01-04T09:34:00Z">
                  <w:rPr>
                    <w:del w:id="5236" w:author="anna.resch88@gmail.com" w:date="2022-01-03T16:08:00Z"/>
                    <w:rFonts w:asciiTheme="majorHAnsi" w:eastAsia="Times New Roman" w:hAnsiTheme="majorHAnsi" w:cstheme="majorHAnsi"/>
                    <w:color w:val="000000"/>
                    <w:lang w:eastAsia="de-DE"/>
                  </w:rPr>
                </w:rPrChange>
              </w:rPr>
            </w:pPr>
            <w:del w:id="5237" w:author="anna.resch88@gmail.com" w:date="2022-01-03T16:08:00Z">
              <w:r w:rsidRPr="00F86424" w:rsidDel="002739DA">
                <w:rPr>
                  <w:rFonts w:asciiTheme="majorHAnsi" w:eastAsia="Times New Roman" w:hAnsiTheme="majorHAnsi" w:cstheme="majorHAnsi"/>
                  <w:color w:val="000000"/>
                  <w:lang w:val="en-US" w:eastAsia="de-DE"/>
                  <w:rPrChange w:id="5238" w:author="anna.resch88@gmail.com" w:date="2022-01-04T09:34:00Z">
                    <w:rPr>
                      <w:rFonts w:asciiTheme="majorHAnsi" w:eastAsia="Times New Roman" w:hAnsiTheme="majorHAnsi" w:cstheme="majorHAnsi"/>
                      <w:color w:val="000000"/>
                      <w:lang w:eastAsia="de-DE"/>
                    </w:rPr>
                  </w:rPrChange>
                </w:rPr>
                <w:delText>149.56</w:delText>
              </w:r>
              <w:bookmarkStart w:id="5239" w:name="_Toc92187014"/>
              <w:bookmarkStart w:id="5240" w:name="_Toc92187706"/>
              <w:bookmarkStart w:id="5241" w:name="_Toc92188398"/>
              <w:bookmarkStart w:id="5242" w:name="_Toc92189088"/>
              <w:bookmarkStart w:id="5243" w:name="_Toc92189743"/>
              <w:bookmarkStart w:id="5244" w:name="_Toc92190399"/>
              <w:bookmarkStart w:id="5245" w:name="_Toc92191055"/>
              <w:bookmarkEnd w:id="5239"/>
              <w:bookmarkEnd w:id="5240"/>
              <w:bookmarkEnd w:id="5241"/>
              <w:bookmarkEnd w:id="5242"/>
              <w:bookmarkEnd w:id="5243"/>
              <w:bookmarkEnd w:id="5244"/>
              <w:bookmarkEnd w:id="5245"/>
            </w:del>
          </w:p>
        </w:tc>
        <w:tc>
          <w:tcPr>
            <w:tcW w:w="743" w:type="dxa"/>
            <w:tcBorders>
              <w:top w:val="nil"/>
              <w:left w:val="nil"/>
              <w:bottom w:val="single" w:sz="4" w:space="0" w:color="000000"/>
              <w:right w:val="nil"/>
            </w:tcBorders>
            <w:shd w:val="clear" w:color="000000" w:fill="FFE699"/>
            <w:noWrap/>
            <w:vAlign w:val="bottom"/>
            <w:hideMark/>
          </w:tcPr>
          <w:p w14:paraId="5526D417" w14:textId="67A2C693" w:rsidR="00067C6D" w:rsidRPr="00F86424" w:rsidDel="002739DA" w:rsidRDefault="00067C6D" w:rsidP="003228B4">
            <w:pPr>
              <w:numPr>
                <w:ilvl w:val="0"/>
                <w:numId w:val="47"/>
              </w:numPr>
              <w:spacing w:after="0" w:line="240" w:lineRule="auto"/>
              <w:jc w:val="center"/>
              <w:rPr>
                <w:del w:id="5246" w:author="anna.resch88@gmail.com" w:date="2022-01-03T16:08:00Z"/>
                <w:rFonts w:asciiTheme="majorHAnsi" w:eastAsia="Times New Roman" w:hAnsiTheme="majorHAnsi" w:cstheme="majorHAnsi"/>
                <w:color w:val="000000"/>
                <w:lang w:val="en-US" w:eastAsia="de-DE"/>
                <w:rPrChange w:id="5247" w:author="anna.resch88@gmail.com" w:date="2022-01-04T09:34:00Z">
                  <w:rPr>
                    <w:del w:id="5248" w:author="anna.resch88@gmail.com" w:date="2022-01-03T16:08:00Z"/>
                    <w:rFonts w:asciiTheme="majorHAnsi" w:eastAsia="Times New Roman" w:hAnsiTheme="majorHAnsi" w:cstheme="majorHAnsi"/>
                    <w:color w:val="000000"/>
                    <w:lang w:eastAsia="de-DE"/>
                  </w:rPr>
                </w:rPrChange>
              </w:rPr>
            </w:pPr>
            <w:del w:id="5249" w:author="anna.resch88@gmail.com" w:date="2022-01-03T16:08:00Z">
              <w:r w:rsidRPr="00F86424" w:rsidDel="002739DA">
                <w:rPr>
                  <w:rFonts w:asciiTheme="majorHAnsi" w:eastAsia="Times New Roman" w:hAnsiTheme="majorHAnsi" w:cstheme="majorHAnsi"/>
                  <w:color w:val="000000"/>
                  <w:lang w:val="en-US" w:eastAsia="de-DE"/>
                  <w:rPrChange w:id="5250" w:author="anna.resch88@gmail.com" w:date="2022-01-04T09:34:00Z">
                    <w:rPr>
                      <w:rFonts w:asciiTheme="majorHAnsi" w:eastAsia="Times New Roman" w:hAnsiTheme="majorHAnsi" w:cstheme="majorHAnsi"/>
                      <w:color w:val="000000"/>
                      <w:lang w:eastAsia="de-DE"/>
                    </w:rPr>
                  </w:rPrChange>
                </w:rPr>
                <w:delText>10.11</w:delText>
              </w:r>
              <w:bookmarkStart w:id="5251" w:name="_Toc92187015"/>
              <w:bookmarkStart w:id="5252" w:name="_Toc92187707"/>
              <w:bookmarkStart w:id="5253" w:name="_Toc92188399"/>
              <w:bookmarkStart w:id="5254" w:name="_Toc92189089"/>
              <w:bookmarkStart w:id="5255" w:name="_Toc92189744"/>
              <w:bookmarkStart w:id="5256" w:name="_Toc92190400"/>
              <w:bookmarkStart w:id="5257" w:name="_Toc92191056"/>
              <w:bookmarkEnd w:id="5251"/>
              <w:bookmarkEnd w:id="5252"/>
              <w:bookmarkEnd w:id="5253"/>
              <w:bookmarkEnd w:id="5254"/>
              <w:bookmarkEnd w:id="5255"/>
              <w:bookmarkEnd w:id="5256"/>
              <w:bookmarkEnd w:id="5257"/>
            </w:del>
          </w:p>
        </w:tc>
        <w:tc>
          <w:tcPr>
            <w:tcW w:w="989" w:type="dxa"/>
            <w:tcBorders>
              <w:top w:val="nil"/>
              <w:left w:val="single" w:sz="4" w:space="0" w:color="auto"/>
              <w:bottom w:val="nil"/>
              <w:right w:val="single" w:sz="4" w:space="0" w:color="auto"/>
            </w:tcBorders>
            <w:shd w:val="clear" w:color="000000" w:fill="FFE699"/>
            <w:noWrap/>
            <w:vAlign w:val="bottom"/>
            <w:hideMark/>
          </w:tcPr>
          <w:p w14:paraId="4DA34AF3" w14:textId="6D451F9A" w:rsidR="00067C6D" w:rsidRPr="00F86424" w:rsidDel="002739DA" w:rsidRDefault="00067C6D" w:rsidP="003228B4">
            <w:pPr>
              <w:numPr>
                <w:ilvl w:val="0"/>
                <w:numId w:val="47"/>
              </w:numPr>
              <w:spacing w:after="0" w:line="240" w:lineRule="auto"/>
              <w:jc w:val="center"/>
              <w:rPr>
                <w:del w:id="5258" w:author="anna.resch88@gmail.com" w:date="2022-01-03T16:08:00Z"/>
                <w:rFonts w:asciiTheme="majorHAnsi" w:eastAsia="Times New Roman" w:hAnsiTheme="majorHAnsi" w:cstheme="majorHAnsi"/>
                <w:color w:val="000000"/>
                <w:lang w:val="en-US" w:eastAsia="de-DE"/>
                <w:rPrChange w:id="5259" w:author="anna.resch88@gmail.com" w:date="2022-01-04T09:34:00Z">
                  <w:rPr>
                    <w:del w:id="5260" w:author="anna.resch88@gmail.com" w:date="2022-01-03T16:08:00Z"/>
                    <w:rFonts w:asciiTheme="majorHAnsi" w:eastAsia="Times New Roman" w:hAnsiTheme="majorHAnsi" w:cstheme="majorHAnsi"/>
                    <w:color w:val="000000"/>
                    <w:lang w:eastAsia="de-DE"/>
                  </w:rPr>
                </w:rPrChange>
              </w:rPr>
            </w:pPr>
            <w:del w:id="5261" w:author="anna.resch88@gmail.com" w:date="2022-01-03T16:08:00Z">
              <w:r w:rsidRPr="00F86424" w:rsidDel="002739DA">
                <w:rPr>
                  <w:rFonts w:asciiTheme="majorHAnsi" w:eastAsia="Times New Roman" w:hAnsiTheme="majorHAnsi" w:cstheme="majorHAnsi"/>
                  <w:color w:val="000000"/>
                  <w:lang w:val="en-US" w:eastAsia="de-DE"/>
                  <w:rPrChange w:id="5262" w:author="anna.resch88@gmail.com" w:date="2022-01-04T09:34:00Z">
                    <w:rPr>
                      <w:rFonts w:asciiTheme="majorHAnsi" w:eastAsia="Times New Roman" w:hAnsiTheme="majorHAnsi" w:cstheme="majorHAnsi"/>
                      <w:color w:val="000000"/>
                      <w:lang w:eastAsia="de-DE"/>
                    </w:rPr>
                  </w:rPrChange>
                </w:rPr>
                <w:delText>136.72</w:delText>
              </w:r>
              <w:bookmarkStart w:id="5263" w:name="_Toc92187016"/>
              <w:bookmarkStart w:id="5264" w:name="_Toc92187708"/>
              <w:bookmarkStart w:id="5265" w:name="_Toc92188400"/>
              <w:bookmarkStart w:id="5266" w:name="_Toc92189090"/>
              <w:bookmarkStart w:id="5267" w:name="_Toc92189745"/>
              <w:bookmarkStart w:id="5268" w:name="_Toc92190401"/>
              <w:bookmarkStart w:id="5269" w:name="_Toc92191057"/>
              <w:bookmarkEnd w:id="5263"/>
              <w:bookmarkEnd w:id="5264"/>
              <w:bookmarkEnd w:id="5265"/>
              <w:bookmarkEnd w:id="5266"/>
              <w:bookmarkEnd w:id="5267"/>
              <w:bookmarkEnd w:id="5268"/>
              <w:bookmarkEnd w:id="5269"/>
            </w:del>
          </w:p>
        </w:tc>
        <w:tc>
          <w:tcPr>
            <w:tcW w:w="898" w:type="dxa"/>
            <w:tcBorders>
              <w:top w:val="nil"/>
              <w:left w:val="nil"/>
              <w:bottom w:val="nil"/>
              <w:right w:val="single" w:sz="4" w:space="0" w:color="auto"/>
            </w:tcBorders>
            <w:shd w:val="clear" w:color="000000" w:fill="FFE699"/>
            <w:noWrap/>
            <w:vAlign w:val="bottom"/>
            <w:hideMark/>
          </w:tcPr>
          <w:p w14:paraId="0C7F28E4" w14:textId="432F0281" w:rsidR="00067C6D" w:rsidRPr="00F86424" w:rsidDel="002739DA" w:rsidRDefault="00067C6D" w:rsidP="003228B4">
            <w:pPr>
              <w:numPr>
                <w:ilvl w:val="0"/>
                <w:numId w:val="47"/>
              </w:numPr>
              <w:spacing w:after="0" w:line="240" w:lineRule="auto"/>
              <w:jc w:val="center"/>
              <w:rPr>
                <w:del w:id="5270" w:author="anna.resch88@gmail.com" w:date="2022-01-03T16:08:00Z"/>
                <w:rFonts w:asciiTheme="majorHAnsi" w:eastAsia="Times New Roman" w:hAnsiTheme="majorHAnsi" w:cstheme="majorHAnsi"/>
                <w:color w:val="000000"/>
                <w:lang w:val="en-US" w:eastAsia="de-DE"/>
                <w:rPrChange w:id="5271" w:author="anna.resch88@gmail.com" w:date="2022-01-04T09:34:00Z">
                  <w:rPr>
                    <w:del w:id="5272" w:author="anna.resch88@gmail.com" w:date="2022-01-03T16:08:00Z"/>
                    <w:rFonts w:asciiTheme="majorHAnsi" w:eastAsia="Times New Roman" w:hAnsiTheme="majorHAnsi" w:cstheme="majorHAnsi"/>
                    <w:color w:val="000000"/>
                    <w:lang w:eastAsia="de-DE"/>
                  </w:rPr>
                </w:rPrChange>
              </w:rPr>
            </w:pPr>
            <w:del w:id="5273" w:author="anna.resch88@gmail.com" w:date="2022-01-03T16:08:00Z">
              <w:r w:rsidRPr="00F86424" w:rsidDel="002739DA">
                <w:rPr>
                  <w:rFonts w:asciiTheme="majorHAnsi" w:eastAsia="Times New Roman" w:hAnsiTheme="majorHAnsi" w:cstheme="majorHAnsi"/>
                  <w:color w:val="000000"/>
                  <w:lang w:val="en-US" w:eastAsia="de-DE"/>
                  <w:rPrChange w:id="5274" w:author="anna.resch88@gmail.com" w:date="2022-01-04T09:34:00Z">
                    <w:rPr>
                      <w:rFonts w:asciiTheme="majorHAnsi" w:eastAsia="Times New Roman" w:hAnsiTheme="majorHAnsi" w:cstheme="majorHAnsi"/>
                      <w:color w:val="000000"/>
                      <w:lang w:eastAsia="de-DE"/>
                    </w:rPr>
                  </w:rPrChange>
                </w:rPr>
                <w:delText>19.09</w:delText>
              </w:r>
              <w:bookmarkStart w:id="5275" w:name="_Toc92187017"/>
              <w:bookmarkStart w:id="5276" w:name="_Toc92187709"/>
              <w:bookmarkStart w:id="5277" w:name="_Toc92188401"/>
              <w:bookmarkStart w:id="5278" w:name="_Toc92189091"/>
              <w:bookmarkStart w:id="5279" w:name="_Toc92189746"/>
              <w:bookmarkStart w:id="5280" w:name="_Toc92190402"/>
              <w:bookmarkStart w:id="5281" w:name="_Toc92191058"/>
              <w:bookmarkEnd w:id="5275"/>
              <w:bookmarkEnd w:id="5276"/>
              <w:bookmarkEnd w:id="5277"/>
              <w:bookmarkEnd w:id="5278"/>
              <w:bookmarkEnd w:id="5279"/>
              <w:bookmarkEnd w:id="5280"/>
              <w:bookmarkEnd w:id="5281"/>
            </w:del>
          </w:p>
        </w:tc>
        <w:bookmarkStart w:id="5282" w:name="_Toc92187018"/>
        <w:bookmarkStart w:id="5283" w:name="_Toc92187710"/>
        <w:bookmarkStart w:id="5284" w:name="_Toc92188402"/>
        <w:bookmarkStart w:id="5285" w:name="_Toc92189092"/>
        <w:bookmarkStart w:id="5286" w:name="_Toc92189747"/>
        <w:bookmarkStart w:id="5287" w:name="_Toc92190403"/>
        <w:bookmarkStart w:id="5288" w:name="_Toc92191059"/>
        <w:bookmarkEnd w:id="5282"/>
        <w:bookmarkEnd w:id="5283"/>
        <w:bookmarkEnd w:id="5284"/>
        <w:bookmarkEnd w:id="5285"/>
        <w:bookmarkEnd w:id="5286"/>
        <w:bookmarkEnd w:id="5287"/>
        <w:bookmarkEnd w:id="5288"/>
      </w:tr>
      <w:tr w:rsidR="00067C6D" w:rsidRPr="009E3BE9" w:rsidDel="002739DA" w14:paraId="42CC9C20" w14:textId="42D93129" w:rsidTr="00D830B0">
        <w:trPr>
          <w:trHeight w:val="580"/>
          <w:del w:id="5289" w:author="anna.resch88@gmail.com" w:date="2022-01-03T16:08:00Z"/>
        </w:trPr>
        <w:tc>
          <w:tcPr>
            <w:tcW w:w="2620" w:type="dxa"/>
            <w:tcBorders>
              <w:top w:val="nil"/>
              <w:left w:val="single" w:sz="4" w:space="0" w:color="000000"/>
              <w:bottom w:val="single" w:sz="4" w:space="0" w:color="000000"/>
              <w:right w:val="single" w:sz="4" w:space="0" w:color="000000"/>
            </w:tcBorders>
            <w:shd w:val="clear" w:color="000000" w:fill="FFE699"/>
            <w:vAlign w:val="bottom"/>
            <w:hideMark/>
          </w:tcPr>
          <w:p w14:paraId="7B5CEE61" w14:textId="43082E6B" w:rsidR="00067C6D" w:rsidRPr="00F86424" w:rsidDel="002739DA" w:rsidRDefault="00067C6D" w:rsidP="003228B4">
            <w:pPr>
              <w:numPr>
                <w:ilvl w:val="0"/>
                <w:numId w:val="47"/>
              </w:numPr>
              <w:spacing w:after="0" w:line="240" w:lineRule="auto"/>
              <w:jc w:val="both"/>
              <w:rPr>
                <w:del w:id="5290" w:author="anna.resch88@gmail.com" w:date="2022-01-03T16:08:00Z"/>
                <w:rFonts w:asciiTheme="majorHAnsi" w:eastAsia="Times New Roman" w:hAnsiTheme="majorHAnsi" w:cstheme="majorHAnsi"/>
                <w:color w:val="000000"/>
                <w:lang w:val="en-US" w:eastAsia="de-DE"/>
                <w:rPrChange w:id="5291" w:author="anna.resch88@gmail.com" w:date="2022-01-04T09:34:00Z">
                  <w:rPr>
                    <w:del w:id="5292" w:author="anna.resch88@gmail.com" w:date="2022-01-03T16:08:00Z"/>
                    <w:rFonts w:asciiTheme="majorHAnsi" w:eastAsia="Times New Roman" w:hAnsiTheme="majorHAnsi" w:cstheme="majorHAnsi"/>
                    <w:color w:val="000000"/>
                    <w:lang w:eastAsia="de-DE"/>
                  </w:rPr>
                </w:rPrChange>
              </w:rPr>
            </w:pPr>
            <w:del w:id="5293" w:author="anna.resch88@gmail.com" w:date="2022-01-03T16:08:00Z">
              <w:r w:rsidRPr="00F86424" w:rsidDel="002739DA">
                <w:rPr>
                  <w:rFonts w:asciiTheme="majorHAnsi" w:eastAsia="Times New Roman" w:hAnsiTheme="majorHAnsi" w:cstheme="majorHAnsi"/>
                  <w:color w:val="000000"/>
                  <w:lang w:val="en-US" w:eastAsia="de-DE"/>
                  <w:rPrChange w:id="5294" w:author="anna.resch88@gmail.com" w:date="2022-01-04T09:34:00Z">
                    <w:rPr>
                      <w:rFonts w:asciiTheme="majorHAnsi" w:eastAsia="Times New Roman" w:hAnsiTheme="majorHAnsi" w:cstheme="majorHAnsi"/>
                      <w:color w:val="000000"/>
                      <w:lang w:eastAsia="de-DE"/>
                    </w:rPr>
                  </w:rPrChange>
                </w:rPr>
                <w:delText xml:space="preserve">UV20U + UV40U, </w:delText>
              </w:r>
              <w:bookmarkStart w:id="5295" w:name="_Toc92187019"/>
              <w:bookmarkStart w:id="5296" w:name="_Toc92187711"/>
              <w:bookmarkStart w:id="5297" w:name="_Toc92188403"/>
              <w:bookmarkStart w:id="5298" w:name="_Toc92189093"/>
              <w:bookmarkStart w:id="5299" w:name="_Toc92189748"/>
              <w:bookmarkStart w:id="5300" w:name="_Toc92190404"/>
              <w:bookmarkStart w:id="5301" w:name="_Toc92191060"/>
              <w:bookmarkEnd w:id="5295"/>
              <w:bookmarkEnd w:id="5296"/>
              <w:bookmarkEnd w:id="5297"/>
              <w:bookmarkEnd w:id="5298"/>
              <w:bookmarkEnd w:id="5299"/>
              <w:bookmarkEnd w:id="5300"/>
              <w:bookmarkEnd w:id="5301"/>
            </w:del>
          </w:p>
          <w:p w14:paraId="373201B0" w14:textId="3BD66CD1" w:rsidR="00067C6D" w:rsidRPr="00F86424" w:rsidDel="002739DA" w:rsidRDefault="00067C6D" w:rsidP="003228B4">
            <w:pPr>
              <w:numPr>
                <w:ilvl w:val="0"/>
                <w:numId w:val="47"/>
              </w:numPr>
              <w:spacing w:after="0" w:line="240" w:lineRule="auto"/>
              <w:jc w:val="both"/>
              <w:rPr>
                <w:del w:id="5302" w:author="anna.resch88@gmail.com" w:date="2022-01-03T16:08:00Z"/>
                <w:rFonts w:asciiTheme="majorHAnsi" w:eastAsia="Times New Roman" w:hAnsiTheme="majorHAnsi" w:cstheme="majorHAnsi"/>
                <w:color w:val="000000"/>
                <w:lang w:val="en-US" w:eastAsia="de-DE"/>
                <w:rPrChange w:id="5303" w:author="anna.resch88@gmail.com" w:date="2022-01-04T09:34:00Z">
                  <w:rPr>
                    <w:del w:id="5304" w:author="anna.resch88@gmail.com" w:date="2022-01-03T16:08:00Z"/>
                    <w:rFonts w:asciiTheme="majorHAnsi" w:eastAsia="Times New Roman" w:hAnsiTheme="majorHAnsi" w:cstheme="majorHAnsi"/>
                    <w:color w:val="000000"/>
                    <w:lang w:eastAsia="de-DE"/>
                  </w:rPr>
                </w:rPrChange>
              </w:rPr>
            </w:pPr>
            <w:del w:id="5305" w:author="anna.resch88@gmail.com" w:date="2022-01-03T16:08:00Z">
              <w:r w:rsidRPr="00F86424" w:rsidDel="002739DA">
                <w:rPr>
                  <w:rFonts w:asciiTheme="majorHAnsi" w:eastAsia="Times New Roman" w:hAnsiTheme="majorHAnsi" w:cstheme="majorHAnsi"/>
                  <w:color w:val="000000"/>
                  <w:lang w:val="en-US" w:eastAsia="de-DE"/>
                  <w:rPrChange w:id="5306" w:author="anna.resch88@gmail.com" w:date="2022-01-04T09:34:00Z">
                    <w:rPr>
                      <w:rFonts w:asciiTheme="majorHAnsi" w:eastAsia="Times New Roman" w:hAnsiTheme="majorHAnsi" w:cstheme="majorHAnsi"/>
                      <w:color w:val="000000"/>
                      <w:lang w:eastAsia="de-DE"/>
                    </w:rPr>
                  </w:rPrChange>
                </w:rPr>
                <w:delText>2:1, sample 3</w:delText>
              </w:r>
              <w:bookmarkStart w:id="5307" w:name="_Toc92187020"/>
              <w:bookmarkStart w:id="5308" w:name="_Toc92187712"/>
              <w:bookmarkStart w:id="5309" w:name="_Toc92188404"/>
              <w:bookmarkStart w:id="5310" w:name="_Toc92189094"/>
              <w:bookmarkStart w:id="5311" w:name="_Toc92189749"/>
              <w:bookmarkStart w:id="5312" w:name="_Toc92190405"/>
              <w:bookmarkStart w:id="5313" w:name="_Toc92191061"/>
              <w:bookmarkEnd w:id="5307"/>
              <w:bookmarkEnd w:id="5308"/>
              <w:bookmarkEnd w:id="5309"/>
              <w:bookmarkEnd w:id="5310"/>
              <w:bookmarkEnd w:id="5311"/>
              <w:bookmarkEnd w:id="5312"/>
              <w:bookmarkEnd w:id="5313"/>
            </w:del>
          </w:p>
        </w:tc>
        <w:tc>
          <w:tcPr>
            <w:tcW w:w="859" w:type="dxa"/>
            <w:tcBorders>
              <w:top w:val="nil"/>
              <w:left w:val="nil"/>
              <w:bottom w:val="single" w:sz="4" w:space="0" w:color="000000"/>
              <w:right w:val="single" w:sz="4" w:space="0" w:color="000000"/>
            </w:tcBorders>
            <w:shd w:val="clear" w:color="000000" w:fill="FFE699"/>
            <w:noWrap/>
            <w:vAlign w:val="bottom"/>
            <w:hideMark/>
          </w:tcPr>
          <w:p w14:paraId="14779FEC" w14:textId="62E89BD1" w:rsidR="00067C6D" w:rsidRPr="00F86424" w:rsidDel="002739DA" w:rsidRDefault="00067C6D" w:rsidP="003228B4">
            <w:pPr>
              <w:numPr>
                <w:ilvl w:val="0"/>
                <w:numId w:val="47"/>
              </w:numPr>
              <w:spacing w:after="0" w:line="240" w:lineRule="auto"/>
              <w:jc w:val="center"/>
              <w:rPr>
                <w:del w:id="5314" w:author="anna.resch88@gmail.com" w:date="2022-01-03T16:08:00Z"/>
                <w:rFonts w:asciiTheme="majorHAnsi" w:eastAsia="Times New Roman" w:hAnsiTheme="majorHAnsi" w:cstheme="majorHAnsi"/>
                <w:color w:val="000000"/>
                <w:lang w:val="en-US" w:eastAsia="de-DE"/>
                <w:rPrChange w:id="5315" w:author="anna.resch88@gmail.com" w:date="2022-01-04T09:34:00Z">
                  <w:rPr>
                    <w:del w:id="5316" w:author="anna.resch88@gmail.com" w:date="2022-01-03T16:08:00Z"/>
                    <w:rFonts w:asciiTheme="majorHAnsi" w:eastAsia="Times New Roman" w:hAnsiTheme="majorHAnsi" w:cstheme="majorHAnsi"/>
                    <w:color w:val="000000"/>
                    <w:lang w:eastAsia="de-DE"/>
                  </w:rPr>
                </w:rPrChange>
              </w:rPr>
            </w:pPr>
            <w:del w:id="5317" w:author="anna.resch88@gmail.com" w:date="2022-01-03T16:08:00Z">
              <w:r w:rsidRPr="00F86424" w:rsidDel="002739DA">
                <w:rPr>
                  <w:rFonts w:asciiTheme="majorHAnsi" w:eastAsia="Times New Roman" w:hAnsiTheme="majorHAnsi" w:cstheme="majorHAnsi"/>
                  <w:color w:val="000000"/>
                  <w:lang w:val="en-US" w:eastAsia="de-DE"/>
                  <w:rPrChange w:id="5318" w:author="anna.resch88@gmail.com" w:date="2022-01-04T09:34:00Z">
                    <w:rPr>
                      <w:rFonts w:asciiTheme="majorHAnsi" w:eastAsia="Times New Roman" w:hAnsiTheme="majorHAnsi" w:cstheme="majorHAnsi"/>
                      <w:color w:val="000000"/>
                      <w:lang w:eastAsia="de-DE"/>
                    </w:rPr>
                  </w:rPrChange>
                </w:rPr>
                <w:delText>20%</w:delText>
              </w:r>
              <w:bookmarkStart w:id="5319" w:name="_Toc92187021"/>
              <w:bookmarkStart w:id="5320" w:name="_Toc92187713"/>
              <w:bookmarkStart w:id="5321" w:name="_Toc92188405"/>
              <w:bookmarkStart w:id="5322" w:name="_Toc92189095"/>
              <w:bookmarkStart w:id="5323" w:name="_Toc92189750"/>
              <w:bookmarkStart w:id="5324" w:name="_Toc92190406"/>
              <w:bookmarkStart w:id="5325" w:name="_Toc92191062"/>
              <w:bookmarkEnd w:id="5319"/>
              <w:bookmarkEnd w:id="5320"/>
              <w:bookmarkEnd w:id="5321"/>
              <w:bookmarkEnd w:id="5322"/>
              <w:bookmarkEnd w:id="5323"/>
              <w:bookmarkEnd w:id="5324"/>
              <w:bookmarkEnd w:id="5325"/>
            </w:del>
          </w:p>
        </w:tc>
        <w:tc>
          <w:tcPr>
            <w:tcW w:w="937" w:type="dxa"/>
            <w:tcBorders>
              <w:top w:val="nil"/>
              <w:left w:val="nil"/>
              <w:bottom w:val="single" w:sz="4" w:space="0" w:color="000000"/>
              <w:right w:val="single" w:sz="4" w:space="0" w:color="000000"/>
            </w:tcBorders>
            <w:shd w:val="clear" w:color="000000" w:fill="FFE699"/>
            <w:noWrap/>
            <w:vAlign w:val="bottom"/>
            <w:hideMark/>
          </w:tcPr>
          <w:p w14:paraId="4C3ED230" w14:textId="13A80059" w:rsidR="00067C6D" w:rsidRPr="00F86424" w:rsidDel="002739DA" w:rsidRDefault="00067C6D" w:rsidP="003228B4">
            <w:pPr>
              <w:numPr>
                <w:ilvl w:val="0"/>
                <w:numId w:val="47"/>
              </w:numPr>
              <w:spacing w:after="0" w:line="240" w:lineRule="auto"/>
              <w:jc w:val="center"/>
              <w:rPr>
                <w:del w:id="5326" w:author="anna.resch88@gmail.com" w:date="2022-01-03T16:08:00Z"/>
                <w:rFonts w:asciiTheme="majorHAnsi" w:eastAsia="Times New Roman" w:hAnsiTheme="majorHAnsi" w:cstheme="majorHAnsi"/>
                <w:color w:val="000000"/>
                <w:lang w:val="en-US" w:eastAsia="de-DE"/>
                <w:rPrChange w:id="5327" w:author="anna.resch88@gmail.com" w:date="2022-01-04T09:34:00Z">
                  <w:rPr>
                    <w:del w:id="5328" w:author="anna.resch88@gmail.com" w:date="2022-01-03T16:08:00Z"/>
                    <w:rFonts w:asciiTheme="majorHAnsi" w:eastAsia="Times New Roman" w:hAnsiTheme="majorHAnsi" w:cstheme="majorHAnsi"/>
                    <w:color w:val="000000"/>
                    <w:lang w:eastAsia="de-DE"/>
                  </w:rPr>
                </w:rPrChange>
              </w:rPr>
            </w:pPr>
            <w:del w:id="5329" w:author="anna.resch88@gmail.com" w:date="2022-01-03T16:08:00Z">
              <w:r w:rsidRPr="00F86424" w:rsidDel="002739DA">
                <w:rPr>
                  <w:rFonts w:asciiTheme="majorHAnsi" w:eastAsia="Times New Roman" w:hAnsiTheme="majorHAnsi" w:cstheme="majorHAnsi"/>
                  <w:color w:val="000000"/>
                  <w:lang w:val="en-US" w:eastAsia="de-DE"/>
                  <w:rPrChange w:id="5330" w:author="anna.resch88@gmail.com" w:date="2022-01-04T09:34:00Z">
                    <w:rPr>
                      <w:rFonts w:asciiTheme="majorHAnsi" w:eastAsia="Times New Roman" w:hAnsiTheme="majorHAnsi" w:cstheme="majorHAnsi"/>
                      <w:color w:val="000000"/>
                      <w:lang w:eastAsia="de-DE"/>
                    </w:rPr>
                  </w:rPrChange>
                </w:rPr>
                <w:delText>water</w:delText>
              </w:r>
              <w:bookmarkStart w:id="5331" w:name="_Toc92187022"/>
              <w:bookmarkStart w:id="5332" w:name="_Toc92187714"/>
              <w:bookmarkStart w:id="5333" w:name="_Toc92188406"/>
              <w:bookmarkStart w:id="5334" w:name="_Toc92189096"/>
              <w:bookmarkStart w:id="5335" w:name="_Toc92189751"/>
              <w:bookmarkStart w:id="5336" w:name="_Toc92190407"/>
              <w:bookmarkStart w:id="5337" w:name="_Toc92191063"/>
              <w:bookmarkEnd w:id="5331"/>
              <w:bookmarkEnd w:id="5332"/>
              <w:bookmarkEnd w:id="5333"/>
              <w:bookmarkEnd w:id="5334"/>
              <w:bookmarkEnd w:id="5335"/>
              <w:bookmarkEnd w:id="5336"/>
              <w:bookmarkEnd w:id="5337"/>
            </w:del>
          </w:p>
        </w:tc>
        <w:tc>
          <w:tcPr>
            <w:tcW w:w="952" w:type="dxa"/>
            <w:tcBorders>
              <w:top w:val="nil"/>
              <w:left w:val="nil"/>
              <w:bottom w:val="single" w:sz="4" w:space="0" w:color="000000"/>
              <w:right w:val="single" w:sz="4" w:space="0" w:color="000000"/>
            </w:tcBorders>
            <w:shd w:val="clear" w:color="000000" w:fill="FFE699"/>
            <w:noWrap/>
            <w:vAlign w:val="bottom"/>
            <w:hideMark/>
          </w:tcPr>
          <w:p w14:paraId="211250C8" w14:textId="49A26791" w:rsidR="00067C6D" w:rsidRPr="00F86424" w:rsidDel="002739DA" w:rsidRDefault="00067C6D" w:rsidP="003228B4">
            <w:pPr>
              <w:numPr>
                <w:ilvl w:val="0"/>
                <w:numId w:val="47"/>
              </w:numPr>
              <w:spacing w:after="0" w:line="240" w:lineRule="auto"/>
              <w:jc w:val="center"/>
              <w:rPr>
                <w:del w:id="5338" w:author="anna.resch88@gmail.com" w:date="2022-01-03T16:08:00Z"/>
                <w:rFonts w:asciiTheme="majorHAnsi" w:eastAsia="Times New Roman" w:hAnsiTheme="majorHAnsi" w:cstheme="majorHAnsi"/>
                <w:color w:val="000000"/>
                <w:lang w:val="en-US" w:eastAsia="de-DE"/>
                <w:rPrChange w:id="5339" w:author="anna.resch88@gmail.com" w:date="2022-01-04T09:34:00Z">
                  <w:rPr>
                    <w:del w:id="5340" w:author="anna.resch88@gmail.com" w:date="2022-01-03T16:08:00Z"/>
                    <w:rFonts w:asciiTheme="majorHAnsi" w:eastAsia="Times New Roman" w:hAnsiTheme="majorHAnsi" w:cstheme="majorHAnsi"/>
                    <w:color w:val="000000"/>
                    <w:lang w:eastAsia="de-DE"/>
                  </w:rPr>
                </w:rPrChange>
              </w:rPr>
            </w:pPr>
            <w:del w:id="5341" w:author="anna.resch88@gmail.com" w:date="2022-01-03T16:08:00Z">
              <w:r w:rsidRPr="00F86424" w:rsidDel="002739DA">
                <w:rPr>
                  <w:rFonts w:asciiTheme="majorHAnsi" w:eastAsia="Times New Roman" w:hAnsiTheme="majorHAnsi" w:cstheme="majorHAnsi"/>
                  <w:color w:val="000000"/>
                  <w:lang w:val="en-US" w:eastAsia="de-DE"/>
                  <w:rPrChange w:id="5342" w:author="anna.resch88@gmail.com" w:date="2022-01-04T09:34:00Z">
                    <w:rPr>
                      <w:rFonts w:asciiTheme="majorHAnsi" w:eastAsia="Times New Roman" w:hAnsiTheme="majorHAnsi" w:cstheme="majorHAnsi"/>
                      <w:color w:val="000000"/>
                      <w:lang w:eastAsia="de-DE"/>
                    </w:rPr>
                  </w:rPrChange>
                </w:rPr>
                <w:delText>RF</w:delText>
              </w:r>
              <w:bookmarkStart w:id="5343" w:name="_Toc92187023"/>
              <w:bookmarkStart w:id="5344" w:name="_Toc92187715"/>
              <w:bookmarkStart w:id="5345" w:name="_Toc92188407"/>
              <w:bookmarkStart w:id="5346" w:name="_Toc92189097"/>
              <w:bookmarkStart w:id="5347" w:name="_Toc92189752"/>
              <w:bookmarkStart w:id="5348" w:name="_Toc92190408"/>
              <w:bookmarkStart w:id="5349" w:name="_Toc92191064"/>
              <w:bookmarkEnd w:id="5343"/>
              <w:bookmarkEnd w:id="5344"/>
              <w:bookmarkEnd w:id="5345"/>
              <w:bookmarkEnd w:id="5346"/>
              <w:bookmarkEnd w:id="5347"/>
              <w:bookmarkEnd w:id="5348"/>
              <w:bookmarkEnd w:id="5349"/>
            </w:del>
          </w:p>
        </w:tc>
        <w:tc>
          <w:tcPr>
            <w:tcW w:w="1081" w:type="dxa"/>
            <w:tcBorders>
              <w:top w:val="nil"/>
              <w:left w:val="nil"/>
              <w:bottom w:val="single" w:sz="4" w:space="0" w:color="000000"/>
              <w:right w:val="single" w:sz="4" w:space="0" w:color="000000"/>
            </w:tcBorders>
            <w:shd w:val="clear" w:color="000000" w:fill="FFE699"/>
            <w:noWrap/>
            <w:vAlign w:val="bottom"/>
            <w:hideMark/>
          </w:tcPr>
          <w:p w14:paraId="56B1DE39" w14:textId="28EB547B" w:rsidR="00067C6D" w:rsidRPr="00F86424" w:rsidDel="002739DA" w:rsidRDefault="00067C6D" w:rsidP="003228B4">
            <w:pPr>
              <w:numPr>
                <w:ilvl w:val="0"/>
                <w:numId w:val="47"/>
              </w:numPr>
              <w:spacing w:after="0" w:line="240" w:lineRule="auto"/>
              <w:jc w:val="center"/>
              <w:rPr>
                <w:del w:id="5350" w:author="anna.resch88@gmail.com" w:date="2022-01-03T16:08:00Z"/>
                <w:rFonts w:asciiTheme="majorHAnsi" w:eastAsia="Times New Roman" w:hAnsiTheme="majorHAnsi" w:cstheme="majorHAnsi"/>
                <w:color w:val="000000"/>
                <w:lang w:val="en-US" w:eastAsia="de-DE"/>
                <w:rPrChange w:id="5351" w:author="anna.resch88@gmail.com" w:date="2022-01-04T09:34:00Z">
                  <w:rPr>
                    <w:del w:id="5352" w:author="anna.resch88@gmail.com" w:date="2022-01-03T16:08:00Z"/>
                    <w:rFonts w:asciiTheme="majorHAnsi" w:eastAsia="Times New Roman" w:hAnsiTheme="majorHAnsi" w:cstheme="majorHAnsi"/>
                    <w:color w:val="000000"/>
                    <w:lang w:eastAsia="de-DE"/>
                  </w:rPr>
                </w:rPrChange>
              </w:rPr>
            </w:pPr>
            <w:del w:id="5353" w:author="anna.resch88@gmail.com" w:date="2022-01-03T16:08:00Z">
              <w:r w:rsidRPr="00F86424" w:rsidDel="002739DA">
                <w:rPr>
                  <w:rFonts w:asciiTheme="majorHAnsi" w:eastAsia="Times New Roman" w:hAnsiTheme="majorHAnsi" w:cstheme="majorHAnsi"/>
                  <w:color w:val="000000"/>
                  <w:lang w:val="en-US" w:eastAsia="de-DE"/>
                  <w:rPrChange w:id="5354" w:author="anna.resch88@gmail.com" w:date="2022-01-04T09:34:00Z">
                    <w:rPr>
                      <w:rFonts w:asciiTheme="majorHAnsi" w:eastAsia="Times New Roman" w:hAnsiTheme="majorHAnsi" w:cstheme="majorHAnsi"/>
                      <w:color w:val="000000"/>
                      <w:lang w:eastAsia="de-DE"/>
                    </w:rPr>
                  </w:rPrChange>
                </w:rPr>
                <w:delText>25.4</w:delText>
              </w:r>
              <w:bookmarkStart w:id="5355" w:name="_Toc92187024"/>
              <w:bookmarkStart w:id="5356" w:name="_Toc92187716"/>
              <w:bookmarkStart w:id="5357" w:name="_Toc92188408"/>
              <w:bookmarkStart w:id="5358" w:name="_Toc92189098"/>
              <w:bookmarkStart w:id="5359" w:name="_Toc92189753"/>
              <w:bookmarkStart w:id="5360" w:name="_Toc92190409"/>
              <w:bookmarkStart w:id="5361" w:name="_Toc92191065"/>
              <w:bookmarkEnd w:id="5355"/>
              <w:bookmarkEnd w:id="5356"/>
              <w:bookmarkEnd w:id="5357"/>
              <w:bookmarkEnd w:id="5358"/>
              <w:bookmarkEnd w:id="5359"/>
              <w:bookmarkEnd w:id="5360"/>
              <w:bookmarkEnd w:id="5361"/>
            </w:del>
          </w:p>
        </w:tc>
        <w:tc>
          <w:tcPr>
            <w:tcW w:w="1349" w:type="dxa"/>
            <w:tcBorders>
              <w:top w:val="nil"/>
              <w:left w:val="nil"/>
              <w:bottom w:val="single" w:sz="4" w:space="0" w:color="000000"/>
              <w:right w:val="single" w:sz="4" w:space="0" w:color="000000"/>
            </w:tcBorders>
            <w:shd w:val="clear" w:color="000000" w:fill="FFE699"/>
            <w:noWrap/>
            <w:vAlign w:val="bottom"/>
            <w:hideMark/>
          </w:tcPr>
          <w:p w14:paraId="00A71B2F" w14:textId="1F7EF5D3" w:rsidR="00067C6D" w:rsidRPr="00F86424" w:rsidDel="002739DA" w:rsidRDefault="00067C6D" w:rsidP="003228B4">
            <w:pPr>
              <w:numPr>
                <w:ilvl w:val="0"/>
                <w:numId w:val="47"/>
              </w:numPr>
              <w:spacing w:after="0" w:line="240" w:lineRule="auto"/>
              <w:jc w:val="center"/>
              <w:rPr>
                <w:del w:id="5362" w:author="anna.resch88@gmail.com" w:date="2022-01-03T16:08:00Z"/>
                <w:rFonts w:asciiTheme="majorHAnsi" w:eastAsia="Times New Roman" w:hAnsiTheme="majorHAnsi" w:cstheme="majorHAnsi"/>
                <w:color w:val="000000"/>
                <w:lang w:val="en-US" w:eastAsia="de-DE"/>
                <w:rPrChange w:id="5363" w:author="anna.resch88@gmail.com" w:date="2022-01-04T09:34:00Z">
                  <w:rPr>
                    <w:del w:id="5364" w:author="anna.resch88@gmail.com" w:date="2022-01-03T16:08:00Z"/>
                    <w:rFonts w:asciiTheme="majorHAnsi" w:eastAsia="Times New Roman" w:hAnsiTheme="majorHAnsi" w:cstheme="majorHAnsi"/>
                    <w:color w:val="000000"/>
                    <w:lang w:eastAsia="de-DE"/>
                  </w:rPr>
                </w:rPrChange>
              </w:rPr>
            </w:pPr>
            <w:del w:id="5365" w:author="anna.resch88@gmail.com" w:date="2022-01-03T16:08:00Z">
              <w:r w:rsidRPr="00F86424" w:rsidDel="002739DA">
                <w:rPr>
                  <w:rFonts w:asciiTheme="majorHAnsi" w:eastAsia="Times New Roman" w:hAnsiTheme="majorHAnsi" w:cstheme="majorHAnsi"/>
                  <w:color w:val="000000"/>
                  <w:lang w:val="en-US" w:eastAsia="de-DE"/>
                  <w:rPrChange w:id="5366" w:author="anna.resch88@gmail.com" w:date="2022-01-04T09:34:00Z">
                    <w:rPr>
                      <w:rFonts w:asciiTheme="majorHAnsi" w:eastAsia="Times New Roman" w:hAnsiTheme="majorHAnsi" w:cstheme="majorHAnsi"/>
                      <w:color w:val="000000"/>
                      <w:lang w:eastAsia="de-DE"/>
                    </w:rPr>
                  </w:rPrChange>
                </w:rPr>
                <w:delText>15</w:delText>
              </w:r>
              <w:bookmarkStart w:id="5367" w:name="_Toc92187025"/>
              <w:bookmarkStart w:id="5368" w:name="_Toc92187717"/>
              <w:bookmarkStart w:id="5369" w:name="_Toc92188409"/>
              <w:bookmarkStart w:id="5370" w:name="_Toc92189099"/>
              <w:bookmarkStart w:id="5371" w:name="_Toc92189754"/>
              <w:bookmarkStart w:id="5372" w:name="_Toc92190410"/>
              <w:bookmarkStart w:id="5373" w:name="_Toc92191066"/>
              <w:bookmarkEnd w:id="5367"/>
              <w:bookmarkEnd w:id="5368"/>
              <w:bookmarkEnd w:id="5369"/>
              <w:bookmarkEnd w:id="5370"/>
              <w:bookmarkEnd w:id="5371"/>
              <w:bookmarkEnd w:id="5372"/>
              <w:bookmarkEnd w:id="5373"/>
            </w:del>
          </w:p>
        </w:tc>
        <w:tc>
          <w:tcPr>
            <w:tcW w:w="892" w:type="dxa"/>
            <w:tcBorders>
              <w:top w:val="nil"/>
              <w:left w:val="nil"/>
              <w:bottom w:val="single" w:sz="4" w:space="0" w:color="000000"/>
              <w:right w:val="single" w:sz="4" w:space="0" w:color="000000"/>
            </w:tcBorders>
            <w:shd w:val="clear" w:color="000000" w:fill="FFE699"/>
            <w:noWrap/>
            <w:vAlign w:val="bottom"/>
            <w:hideMark/>
          </w:tcPr>
          <w:p w14:paraId="25CA91D3" w14:textId="532B3984" w:rsidR="00067C6D" w:rsidRPr="00F86424" w:rsidDel="002739DA" w:rsidRDefault="00067C6D" w:rsidP="003228B4">
            <w:pPr>
              <w:numPr>
                <w:ilvl w:val="0"/>
                <w:numId w:val="47"/>
              </w:numPr>
              <w:spacing w:after="0" w:line="240" w:lineRule="auto"/>
              <w:jc w:val="center"/>
              <w:rPr>
                <w:del w:id="5374" w:author="anna.resch88@gmail.com" w:date="2022-01-03T16:08:00Z"/>
                <w:rFonts w:asciiTheme="majorHAnsi" w:eastAsia="Times New Roman" w:hAnsiTheme="majorHAnsi" w:cstheme="majorHAnsi"/>
                <w:color w:val="000000"/>
                <w:lang w:val="en-US" w:eastAsia="de-DE"/>
                <w:rPrChange w:id="5375" w:author="anna.resch88@gmail.com" w:date="2022-01-04T09:34:00Z">
                  <w:rPr>
                    <w:del w:id="5376" w:author="anna.resch88@gmail.com" w:date="2022-01-03T16:08:00Z"/>
                    <w:rFonts w:asciiTheme="majorHAnsi" w:eastAsia="Times New Roman" w:hAnsiTheme="majorHAnsi" w:cstheme="majorHAnsi"/>
                    <w:color w:val="000000"/>
                    <w:lang w:eastAsia="de-DE"/>
                  </w:rPr>
                </w:rPrChange>
              </w:rPr>
            </w:pPr>
            <w:del w:id="5377" w:author="anna.resch88@gmail.com" w:date="2022-01-03T16:08:00Z">
              <w:r w:rsidRPr="00F86424" w:rsidDel="002739DA">
                <w:rPr>
                  <w:rFonts w:asciiTheme="majorHAnsi" w:eastAsia="Times New Roman" w:hAnsiTheme="majorHAnsi" w:cstheme="majorHAnsi"/>
                  <w:color w:val="000000"/>
                  <w:lang w:val="en-US" w:eastAsia="de-DE"/>
                  <w:rPrChange w:id="5378" w:author="anna.resch88@gmail.com" w:date="2022-01-04T09:34:00Z">
                    <w:rPr>
                      <w:rFonts w:asciiTheme="majorHAnsi" w:eastAsia="Times New Roman" w:hAnsiTheme="majorHAnsi" w:cstheme="majorHAnsi"/>
                      <w:color w:val="000000"/>
                      <w:lang w:eastAsia="de-DE"/>
                    </w:rPr>
                  </w:rPrChange>
                </w:rPr>
                <w:delText>114.78</w:delText>
              </w:r>
              <w:bookmarkStart w:id="5379" w:name="_Toc92187026"/>
              <w:bookmarkStart w:id="5380" w:name="_Toc92187718"/>
              <w:bookmarkStart w:id="5381" w:name="_Toc92188410"/>
              <w:bookmarkStart w:id="5382" w:name="_Toc92189100"/>
              <w:bookmarkStart w:id="5383" w:name="_Toc92189755"/>
              <w:bookmarkStart w:id="5384" w:name="_Toc92190411"/>
              <w:bookmarkStart w:id="5385" w:name="_Toc92191067"/>
              <w:bookmarkEnd w:id="5379"/>
              <w:bookmarkEnd w:id="5380"/>
              <w:bookmarkEnd w:id="5381"/>
              <w:bookmarkEnd w:id="5382"/>
              <w:bookmarkEnd w:id="5383"/>
              <w:bookmarkEnd w:id="5384"/>
              <w:bookmarkEnd w:id="5385"/>
            </w:del>
          </w:p>
        </w:tc>
        <w:tc>
          <w:tcPr>
            <w:tcW w:w="743" w:type="dxa"/>
            <w:tcBorders>
              <w:top w:val="nil"/>
              <w:left w:val="nil"/>
              <w:bottom w:val="single" w:sz="4" w:space="0" w:color="000000"/>
              <w:right w:val="nil"/>
            </w:tcBorders>
            <w:shd w:val="clear" w:color="000000" w:fill="FFE699"/>
            <w:noWrap/>
            <w:vAlign w:val="bottom"/>
            <w:hideMark/>
          </w:tcPr>
          <w:p w14:paraId="67490486" w14:textId="0BE7B04D" w:rsidR="00067C6D" w:rsidRPr="00F86424" w:rsidDel="002739DA" w:rsidRDefault="00067C6D" w:rsidP="003228B4">
            <w:pPr>
              <w:numPr>
                <w:ilvl w:val="0"/>
                <w:numId w:val="47"/>
              </w:numPr>
              <w:spacing w:after="0" w:line="240" w:lineRule="auto"/>
              <w:jc w:val="center"/>
              <w:rPr>
                <w:del w:id="5386" w:author="anna.resch88@gmail.com" w:date="2022-01-03T16:08:00Z"/>
                <w:rFonts w:asciiTheme="majorHAnsi" w:eastAsia="Times New Roman" w:hAnsiTheme="majorHAnsi" w:cstheme="majorHAnsi"/>
                <w:color w:val="000000"/>
                <w:lang w:val="en-US" w:eastAsia="de-DE"/>
                <w:rPrChange w:id="5387" w:author="anna.resch88@gmail.com" w:date="2022-01-04T09:34:00Z">
                  <w:rPr>
                    <w:del w:id="5388" w:author="anna.resch88@gmail.com" w:date="2022-01-03T16:08:00Z"/>
                    <w:rFonts w:asciiTheme="majorHAnsi" w:eastAsia="Times New Roman" w:hAnsiTheme="majorHAnsi" w:cstheme="majorHAnsi"/>
                    <w:color w:val="000000"/>
                    <w:lang w:eastAsia="de-DE"/>
                  </w:rPr>
                </w:rPrChange>
              </w:rPr>
            </w:pPr>
            <w:del w:id="5389" w:author="anna.resch88@gmail.com" w:date="2022-01-03T16:08:00Z">
              <w:r w:rsidRPr="00F86424" w:rsidDel="002739DA">
                <w:rPr>
                  <w:rFonts w:asciiTheme="majorHAnsi" w:eastAsia="Times New Roman" w:hAnsiTheme="majorHAnsi" w:cstheme="majorHAnsi"/>
                  <w:color w:val="000000"/>
                  <w:lang w:val="en-US" w:eastAsia="de-DE"/>
                  <w:rPrChange w:id="5390" w:author="anna.resch88@gmail.com" w:date="2022-01-04T09:34:00Z">
                    <w:rPr>
                      <w:rFonts w:asciiTheme="majorHAnsi" w:eastAsia="Times New Roman" w:hAnsiTheme="majorHAnsi" w:cstheme="majorHAnsi"/>
                      <w:color w:val="000000"/>
                      <w:lang w:eastAsia="de-DE"/>
                    </w:rPr>
                  </w:rPrChange>
                </w:rPr>
                <w:delText>26.96</w:delText>
              </w:r>
              <w:bookmarkStart w:id="5391" w:name="_Toc92187027"/>
              <w:bookmarkStart w:id="5392" w:name="_Toc92187719"/>
              <w:bookmarkStart w:id="5393" w:name="_Toc92188411"/>
              <w:bookmarkStart w:id="5394" w:name="_Toc92189101"/>
              <w:bookmarkStart w:id="5395" w:name="_Toc92189756"/>
              <w:bookmarkStart w:id="5396" w:name="_Toc92190412"/>
              <w:bookmarkStart w:id="5397" w:name="_Toc92191068"/>
              <w:bookmarkEnd w:id="5391"/>
              <w:bookmarkEnd w:id="5392"/>
              <w:bookmarkEnd w:id="5393"/>
              <w:bookmarkEnd w:id="5394"/>
              <w:bookmarkEnd w:id="5395"/>
              <w:bookmarkEnd w:id="5396"/>
              <w:bookmarkEnd w:id="5397"/>
            </w:del>
          </w:p>
        </w:tc>
        <w:tc>
          <w:tcPr>
            <w:tcW w:w="989" w:type="dxa"/>
            <w:tcBorders>
              <w:top w:val="nil"/>
              <w:left w:val="single" w:sz="4" w:space="0" w:color="auto"/>
              <w:bottom w:val="single" w:sz="4" w:space="0" w:color="auto"/>
              <w:right w:val="single" w:sz="4" w:space="0" w:color="auto"/>
            </w:tcBorders>
            <w:shd w:val="clear" w:color="000000" w:fill="FFE699"/>
            <w:noWrap/>
            <w:vAlign w:val="bottom"/>
            <w:hideMark/>
          </w:tcPr>
          <w:p w14:paraId="773F68D9" w14:textId="526323DB" w:rsidR="00067C6D" w:rsidRPr="00F86424" w:rsidDel="002739DA" w:rsidRDefault="00067C6D" w:rsidP="003228B4">
            <w:pPr>
              <w:numPr>
                <w:ilvl w:val="0"/>
                <w:numId w:val="47"/>
              </w:numPr>
              <w:spacing w:after="0" w:line="240" w:lineRule="auto"/>
              <w:jc w:val="center"/>
              <w:rPr>
                <w:del w:id="5398" w:author="anna.resch88@gmail.com" w:date="2022-01-03T16:08:00Z"/>
                <w:rFonts w:asciiTheme="majorHAnsi" w:eastAsia="Times New Roman" w:hAnsiTheme="majorHAnsi" w:cstheme="majorHAnsi"/>
                <w:color w:val="FFFFFF"/>
                <w:lang w:val="en-US" w:eastAsia="de-DE"/>
                <w:rPrChange w:id="5399" w:author="anna.resch88@gmail.com" w:date="2022-01-04T09:34:00Z">
                  <w:rPr>
                    <w:del w:id="5400" w:author="anna.resch88@gmail.com" w:date="2022-01-03T16:08:00Z"/>
                    <w:rFonts w:asciiTheme="majorHAnsi" w:eastAsia="Times New Roman" w:hAnsiTheme="majorHAnsi" w:cstheme="majorHAnsi"/>
                    <w:color w:val="FFFFFF"/>
                    <w:lang w:eastAsia="de-DE"/>
                  </w:rPr>
                </w:rPrChange>
              </w:rPr>
            </w:pPr>
            <w:bookmarkStart w:id="5401" w:name="_Toc92187028"/>
            <w:bookmarkStart w:id="5402" w:name="_Toc92187720"/>
            <w:bookmarkStart w:id="5403" w:name="_Toc92188412"/>
            <w:bookmarkStart w:id="5404" w:name="_Toc92189102"/>
            <w:bookmarkStart w:id="5405" w:name="_Toc92189757"/>
            <w:bookmarkStart w:id="5406" w:name="_Toc92190413"/>
            <w:bookmarkStart w:id="5407" w:name="_Toc92191069"/>
            <w:bookmarkEnd w:id="5401"/>
            <w:bookmarkEnd w:id="5402"/>
            <w:bookmarkEnd w:id="5403"/>
            <w:bookmarkEnd w:id="5404"/>
            <w:bookmarkEnd w:id="5405"/>
            <w:bookmarkEnd w:id="5406"/>
            <w:bookmarkEnd w:id="5407"/>
          </w:p>
        </w:tc>
        <w:tc>
          <w:tcPr>
            <w:tcW w:w="898" w:type="dxa"/>
            <w:tcBorders>
              <w:top w:val="nil"/>
              <w:left w:val="nil"/>
              <w:bottom w:val="single" w:sz="4" w:space="0" w:color="auto"/>
              <w:right w:val="single" w:sz="4" w:space="0" w:color="auto"/>
            </w:tcBorders>
            <w:shd w:val="clear" w:color="000000" w:fill="FFE699"/>
            <w:noWrap/>
            <w:vAlign w:val="bottom"/>
            <w:hideMark/>
          </w:tcPr>
          <w:p w14:paraId="56A63F06" w14:textId="40637701" w:rsidR="00067C6D" w:rsidRPr="00F86424" w:rsidDel="002739DA" w:rsidRDefault="00067C6D" w:rsidP="003228B4">
            <w:pPr>
              <w:numPr>
                <w:ilvl w:val="0"/>
                <w:numId w:val="47"/>
              </w:numPr>
              <w:spacing w:after="0" w:line="240" w:lineRule="auto"/>
              <w:jc w:val="center"/>
              <w:rPr>
                <w:del w:id="5408" w:author="anna.resch88@gmail.com" w:date="2022-01-03T16:08:00Z"/>
                <w:rFonts w:asciiTheme="majorHAnsi" w:eastAsia="Times New Roman" w:hAnsiTheme="majorHAnsi" w:cstheme="majorHAnsi"/>
                <w:color w:val="000000"/>
                <w:lang w:val="en-US" w:eastAsia="de-DE"/>
                <w:rPrChange w:id="5409" w:author="anna.resch88@gmail.com" w:date="2022-01-04T09:34:00Z">
                  <w:rPr>
                    <w:del w:id="5410" w:author="anna.resch88@gmail.com" w:date="2022-01-03T16:08:00Z"/>
                    <w:rFonts w:asciiTheme="majorHAnsi" w:eastAsia="Times New Roman" w:hAnsiTheme="majorHAnsi" w:cstheme="majorHAnsi"/>
                    <w:color w:val="000000"/>
                    <w:lang w:eastAsia="de-DE"/>
                  </w:rPr>
                </w:rPrChange>
              </w:rPr>
            </w:pPr>
            <w:bookmarkStart w:id="5411" w:name="_Toc92187029"/>
            <w:bookmarkStart w:id="5412" w:name="_Toc92187721"/>
            <w:bookmarkStart w:id="5413" w:name="_Toc92188413"/>
            <w:bookmarkStart w:id="5414" w:name="_Toc92189103"/>
            <w:bookmarkStart w:id="5415" w:name="_Toc92189758"/>
            <w:bookmarkStart w:id="5416" w:name="_Toc92190414"/>
            <w:bookmarkStart w:id="5417" w:name="_Toc92191070"/>
            <w:bookmarkEnd w:id="5411"/>
            <w:bookmarkEnd w:id="5412"/>
            <w:bookmarkEnd w:id="5413"/>
            <w:bookmarkEnd w:id="5414"/>
            <w:bookmarkEnd w:id="5415"/>
            <w:bookmarkEnd w:id="5416"/>
            <w:bookmarkEnd w:id="5417"/>
          </w:p>
        </w:tc>
        <w:bookmarkStart w:id="5418" w:name="_Toc92187030"/>
        <w:bookmarkStart w:id="5419" w:name="_Toc92187722"/>
        <w:bookmarkStart w:id="5420" w:name="_Toc92188414"/>
        <w:bookmarkStart w:id="5421" w:name="_Toc92189104"/>
        <w:bookmarkStart w:id="5422" w:name="_Toc92189759"/>
        <w:bookmarkStart w:id="5423" w:name="_Toc92190415"/>
        <w:bookmarkStart w:id="5424" w:name="_Toc92191071"/>
        <w:bookmarkEnd w:id="5418"/>
        <w:bookmarkEnd w:id="5419"/>
        <w:bookmarkEnd w:id="5420"/>
        <w:bookmarkEnd w:id="5421"/>
        <w:bookmarkEnd w:id="5422"/>
        <w:bookmarkEnd w:id="5423"/>
        <w:bookmarkEnd w:id="5424"/>
      </w:tr>
    </w:tbl>
    <w:p w14:paraId="3E8E5463" w14:textId="158ECC77" w:rsidR="00067C6D" w:rsidDel="009862E1" w:rsidRDefault="00067C6D" w:rsidP="003228B4">
      <w:pPr>
        <w:numPr>
          <w:ilvl w:val="0"/>
          <w:numId w:val="47"/>
        </w:numPr>
        <w:jc w:val="both"/>
        <w:rPr>
          <w:del w:id="5425" w:author="anna.resch88@gmail.com" w:date="2022-01-04T10:54:00Z"/>
          <w:rFonts w:asciiTheme="majorHAnsi" w:hAnsiTheme="majorHAnsi" w:cstheme="majorHAnsi"/>
          <w:lang w:val="en-US"/>
        </w:rPr>
      </w:pPr>
      <w:bookmarkStart w:id="5426" w:name="_Toc92187031"/>
      <w:bookmarkStart w:id="5427" w:name="_Toc92187723"/>
      <w:bookmarkStart w:id="5428" w:name="_Toc92188415"/>
      <w:bookmarkStart w:id="5429" w:name="_Toc92189105"/>
      <w:bookmarkStart w:id="5430" w:name="_Toc92189760"/>
      <w:bookmarkStart w:id="5431" w:name="_Toc92190416"/>
      <w:bookmarkStart w:id="5432" w:name="_Toc92191072"/>
      <w:bookmarkEnd w:id="5426"/>
      <w:bookmarkEnd w:id="5427"/>
      <w:bookmarkEnd w:id="5428"/>
      <w:bookmarkEnd w:id="5429"/>
      <w:bookmarkEnd w:id="5430"/>
      <w:bookmarkEnd w:id="5431"/>
      <w:bookmarkEnd w:id="5432"/>
    </w:p>
    <w:p w14:paraId="75482EDB" w14:textId="16160AEC" w:rsidR="00067C6D" w:rsidRPr="00F07AB2" w:rsidDel="009862E1" w:rsidRDefault="00067C6D" w:rsidP="003228B4">
      <w:pPr>
        <w:numPr>
          <w:ilvl w:val="0"/>
          <w:numId w:val="47"/>
        </w:numPr>
        <w:jc w:val="both"/>
        <w:rPr>
          <w:del w:id="5433" w:author="anna.resch88@gmail.com" w:date="2022-01-04T10:54:00Z"/>
          <w:rFonts w:asciiTheme="majorHAnsi" w:hAnsiTheme="majorHAnsi" w:cstheme="majorHAnsi"/>
          <w:lang w:val="en-US"/>
        </w:rPr>
      </w:pPr>
      <w:del w:id="5434" w:author="anna.resch88@gmail.com" w:date="2022-01-04T10:54:00Z">
        <w:r w:rsidDel="009862E1">
          <w:rPr>
            <w:rFonts w:asciiTheme="majorHAnsi" w:hAnsiTheme="majorHAnsi" w:cstheme="majorHAnsi"/>
            <w:lang w:val="en-US"/>
          </w:rPr>
          <w:br w:type="column"/>
        </w:r>
        <w:bookmarkStart w:id="5435" w:name="_Toc92187032"/>
        <w:bookmarkStart w:id="5436" w:name="_Toc92187724"/>
        <w:bookmarkStart w:id="5437" w:name="_Toc92188416"/>
        <w:bookmarkStart w:id="5438" w:name="_Toc92189106"/>
        <w:bookmarkStart w:id="5439" w:name="_Toc92189761"/>
        <w:bookmarkStart w:id="5440" w:name="_Toc92190417"/>
        <w:bookmarkStart w:id="5441" w:name="_Toc92191073"/>
        <w:bookmarkEnd w:id="5435"/>
        <w:bookmarkEnd w:id="5436"/>
        <w:bookmarkEnd w:id="5437"/>
        <w:bookmarkEnd w:id="5438"/>
        <w:bookmarkEnd w:id="5439"/>
        <w:bookmarkEnd w:id="5440"/>
        <w:bookmarkEnd w:id="5441"/>
      </w:del>
    </w:p>
    <w:p w14:paraId="6D3A800A" w14:textId="397AB1A0" w:rsidR="00067C6D" w:rsidRPr="00D22AC5" w:rsidDel="00A32DE8" w:rsidRDefault="00067C6D" w:rsidP="003228B4">
      <w:pPr>
        <w:pStyle w:val="berschrift4"/>
        <w:numPr>
          <w:ilvl w:val="1"/>
          <w:numId w:val="47"/>
        </w:numPr>
        <w:jc w:val="both"/>
        <w:rPr>
          <w:del w:id="5442" w:author="anna.resch88@gmail.com" w:date="2022-01-04T10:37:00Z"/>
          <w:rFonts w:cstheme="majorHAnsi"/>
          <w:lang w:val="en-US"/>
        </w:rPr>
      </w:pPr>
      <w:bookmarkStart w:id="5443" w:name="_Toc92273427"/>
      <w:bookmarkStart w:id="5444" w:name="_Toc92273482"/>
      <w:del w:id="5445" w:author="anna.resch88@gmail.com" w:date="2022-01-04T10:37:00Z">
        <w:r w:rsidRPr="00F07AB2" w:rsidDel="00A32DE8">
          <w:rPr>
            <w:rFonts w:cstheme="majorHAnsi"/>
            <w:lang w:val="en-US"/>
          </w:rPr>
          <w:delText xml:space="preserve">Dynamic </w:delText>
        </w:r>
        <w:r w:rsidDel="00A32DE8">
          <w:rPr>
            <w:rFonts w:cstheme="majorHAnsi"/>
            <w:lang w:val="en-US"/>
          </w:rPr>
          <w:delText>mechanical analysis (DMA)</w:delText>
        </w:r>
        <w:bookmarkStart w:id="5446" w:name="_Toc92187033"/>
        <w:bookmarkStart w:id="5447" w:name="_Toc92187725"/>
        <w:bookmarkStart w:id="5448" w:name="_Toc92188417"/>
        <w:bookmarkStart w:id="5449" w:name="_Toc92189107"/>
        <w:bookmarkStart w:id="5450" w:name="_Toc92189762"/>
        <w:bookmarkStart w:id="5451" w:name="_Toc92190418"/>
        <w:bookmarkStart w:id="5452" w:name="_Toc92191074"/>
        <w:bookmarkEnd w:id="5443"/>
        <w:bookmarkEnd w:id="5444"/>
        <w:bookmarkEnd w:id="5446"/>
        <w:bookmarkEnd w:id="5447"/>
        <w:bookmarkEnd w:id="5448"/>
        <w:bookmarkEnd w:id="5449"/>
        <w:bookmarkEnd w:id="5450"/>
        <w:bookmarkEnd w:id="5451"/>
        <w:bookmarkEnd w:id="5452"/>
      </w:del>
    </w:p>
    <w:p w14:paraId="784F02D4" w14:textId="275E6E9C" w:rsidR="00067C6D" w:rsidRPr="00F07AB2" w:rsidDel="009862E1" w:rsidRDefault="00067C6D" w:rsidP="003228B4">
      <w:pPr>
        <w:numPr>
          <w:ilvl w:val="0"/>
          <w:numId w:val="47"/>
        </w:numPr>
        <w:jc w:val="both"/>
        <w:rPr>
          <w:del w:id="5453" w:author="anna.resch88@gmail.com" w:date="2022-01-04T10:54:00Z"/>
          <w:rFonts w:asciiTheme="majorHAnsi" w:hAnsiTheme="majorHAnsi" w:cstheme="majorHAnsi"/>
          <w:lang w:val="en-US"/>
        </w:rPr>
      </w:pPr>
      <w:del w:id="5454" w:author="anna.resch88@gmail.com" w:date="2022-01-04T10:37:00Z">
        <w:r w:rsidRPr="00F07AB2" w:rsidDel="00A32DE8">
          <w:rPr>
            <w:rFonts w:asciiTheme="majorHAnsi" w:hAnsiTheme="majorHAnsi" w:cstheme="majorHAnsi"/>
            <w:lang w:val="en-US"/>
          </w:rPr>
          <w:delText>At the set frequency of 1 Hz, no phase lag could be determined between the sinusoidal functions of force and displacement (</w:delText>
        </w:r>
      </w:del>
      <m:oMath>
        <m:r>
          <w:del w:id="5455" w:author="anna.resch88@gmail.com" w:date="2022-01-04T10:37:00Z">
            <m:rPr>
              <m:sty m:val="p"/>
            </m:rPr>
            <w:rPr>
              <w:rFonts w:ascii="Cambria Math" w:hAnsi="Cambria Math" w:cstheme="majorHAnsi"/>
              <w:lang w:val="en-US"/>
            </w:rPr>
            <m:t>ΔΨ≈0 °</m:t>
          </w:del>
        </m:r>
      </m:oMath>
      <w:del w:id="5456" w:author="anna.resch88@gmail.com" w:date="2022-01-04T10:37:00Z">
        <w:r w:rsidRPr="00F07AB2" w:rsidDel="00A32DE8">
          <w:rPr>
            <w:rFonts w:asciiTheme="majorHAnsi" w:hAnsiTheme="majorHAnsi" w:cstheme="majorHAnsi"/>
            <w:lang w:val="en-US"/>
          </w:rPr>
          <w:delText xml:space="preserve">). This finding indicates an excellent gel compliance at a physiologically relevant frequency. </w:delText>
        </w:r>
      </w:del>
      <w:moveFromRangeStart w:id="5457" w:author="anna.resch88@gmail.com" w:date="2022-01-04T10:36:00Z" w:name="move92185020"/>
      <w:moveFrom w:id="5458" w:author="anna.resch88@gmail.com" w:date="2022-01-04T10:36:00Z">
        <w:r w:rsidRPr="00F07AB2" w:rsidDel="00A32DE8">
          <w:rPr>
            <w:rFonts w:asciiTheme="majorHAnsi" w:hAnsiTheme="majorHAnsi" w:cstheme="majorHAnsi"/>
            <w:lang w:val="en-US"/>
          </w:rPr>
          <w:t xml:space="preserve">After 200 stretch cycles, only slight deviations in the Young’s modulus were observed. Proceeding in time, both deviations to higher and to lower Young’s moduli have been observed, giving rise to the assumption that it’s not physical fatigue being shown, but rather external effects. </w:t>
        </w:r>
      </w:moveFrom>
      <w:bookmarkStart w:id="5459" w:name="_Toc92187034"/>
      <w:bookmarkStart w:id="5460" w:name="_Toc92187726"/>
      <w:bookmarkStart w:id="5461" w:name="_Toc92188418"/>
      <w:bookmarkStart w:id="5462" w:name="_Toc92189108"/>
      <w:bookmarkStart w:id="5463" w:name="_Toc92189763"/>
      <w:bookmarkStart w:id="5464" w:name="_Toc92190419"/>
      <w:bookmarkStart w:id="5465" w:name="_Toc92191075"/>
      <w:bookmarkEnd w:id="5459"/>
      <w:bookmarkEnd w:id="5460"/>
      <w:bookmarkEnd w:id="5461"/>
      <w:bookmarkEnd w:id="5462"/>
      <w:bookmarkEnd w:id="5463"/>
      <w:bookmarkEnd w:id="5464"/>
      <w:bookmarkEnd w:id="5465"/>
      <w:moveFromRangeEnd w:id="5457"/>
    </w:p>
    <w:p w14:paraId="0A2C8152" w14:textId="5612E0B6" w:rsidR="00067C6D" w:rsidRPr="00F07AB2" w:rsidDel="00791D66" w:rsidRDefault="00067C6D" w:rsidP="003228B4">
      <w:pPr>
        <w:numPr>
          <w:ilvl w:val="0"/>
          <w:numId w:val="47"/>
        </w:numPr>
        <w:jc w:val="both"/>
        <w:rPr>
          <w:del w:id="5466" w:author="anna.resch88@gmail.com" w:date="2022-01-03T10:25:00Z"/>
          <w:rFonts w:asciiTheme="majorHAnsi" w:hAnsiTheme="majorHAnsi" w:cstheme="majorHAnsi"/>
          <w:lang w:val="en-US"/>
        </w:rPr>
      </w:pPr>
      <w:del w:id="5467" w:author="anna.resch88@gmail.com" w:date="2022-01-03T10:25:00Z">
        <w:r w:rsidDel="00791D66">
          <w:rPr>
            <w:rFonts w:asciiTheme="majorHAnsi" w:hAnsiTheme="majorHAnsi" w:cstheme="majorHAnsi"/>
            <w:b/>
            <w:bCs/>
            <w:i/>
            <w:lang w:val="en-US"/>
          </w:rPr>
          <w:delText>Table S-4</w:delText>
        </w:r>
        <w:r w:rsidRPr="00CA34EE" w:rsidDel="00791D66">
          <w:rPr>
            <w:rFonts w:asciiTheme="majorHAnsi" w:hAnsiTheme="majorHAnsi" w:cstheme="majorHAnsi"/>
            <w:b/>
            <w:bCs/>
            <w:i/>
            <w:lang w:val="en-US"/>
          </w:rPr>
          <w:delText>: Fabrication parameters of ULD-ELP-ULD hydrogels measured via dynamic mechanical analysis (DMA) and DMA results</w:delText>
        </w:r>
        <w:r w:rsidRPr="00F07AB2" w:rsidDel="00791D66">
          <w:rPr>
            <w:rFonts w:asciiTheme="majorHAnsi" w:hAnsiTheme="majorHAnsi" w:cstheme="majorHAnsi"/>
            <w:b/>
            <w:bCs/>
            <w:lang w:val="en-US"/>
          </w:rPr>
          <w:delText xml:space="preserve">. </w:delText>
        </w:r>
        <w:bookmarkStart w:id="5468" w:name="_Toc92187035"/>
        <w:bookmarkStart w:id="5469" w:name="_Toc92187727"/>
        <w:bookmarkStart w:id="5470" w:name="_Toc92188419"/>
        <w:bookmarkStart w:id="5471" w:name="_Toc92189109"/>
        <w:bookmarkStart w:id="5472" w:name="_Toc92189764"/>
        <w:bookmarkStart w:id="5473" w:name="_Toc92190420"/>
        <w:bookmarkStart w:id="5474" w:name="_Toc92191076"/>
        <w:bookmarkEnd w:id="5468"/>
        <w:bookmarkEnd w:id="5469"/>
        <w:bookmarkEnd w:id="5470"/>
        <w:bookmarkEnd w:id="5471"/>
        <w:bookmarkEnd w:id="5472"/>
        <w:bookmarkEnd w:id="5473"/>
        <w:bookmarkEnd w:id="5474"/>
      </w:del>
    </w:p>
    <w:tbl>
      <w:tblPr>
        <w:tblW w:w="12251" w:type="dxa"/>
        <w:tblInd w:w="-547" w:type="dxa"/>
        <w:tblLayout w:type="fixed"/>
        <w:tblCellMar>
          <w:left w:w="70" w:type="dxa"/>
          <w:right w:w="70" w:type="dxa"/>
        </w:tblCellMar>
        <w:tblLook w:val="04A0" w:firstRow="1" w:lastRow="0" w:firstColumn="1" w:lastColumn="0" w:noHBand="0" w:noVBand="1"/>
      </w:tblPr>
      <w:tblGrid>
        <w:gridCol w:w="2480"/>
        <w:gridCol w:w="689"/>
        <w:gridCol w:w="1008"/>
        <w:gridCol w:w="865"/>
        <w:gridCol w:w="1008"/>
        <w:gridCol w:w="946"/>
        <w:gridCol w:w="967"/>
        <w:gridCol w:w="1367"/>
        <w:gridCol w:w="646"/>
        <w:gridCol w:w="1131"/>
        <w:gridCol w:w="1144"/>
      </w:tblGrid>
      <w:tr w:rsidR="00067C6D" w:rsidRPr="009E3BE9" w:rsidDel="00791D66" w14:paraId="783F969D" w14:textId="43F7CDF0" w:rsidTr="00D830B0">
        <w:trPr>
          <w:cantSplit/>
          <w:trHeight w:val="2490"/>
          <w:del w:id="5475" w:author="anna.resch88@gmail.com" w:date="2022-01-03T10:25:00Z"/>
        </w:trPr>
        <w:tc>
          <w:tcPr>
            <w:tcW w:w="2480" w:type="dxa"/>
            <w:tcBorders>
              <w:top w:val="nil"/>
              <w:left w:val="nil"/>
              <w:bottom w:val="nil"/>
              <w:right w:val="nil"/>
            </w:tcBorders>
            <w:shd w:val="clear" w:color="auto" w:fill="auto"/>
            <w:noWrap/>
            <w:vAlign w:val="bottom"/>
            <w:hideMark/>
          </w:tcPr>
          <w:p w14:paraId="6869D578" w14:textId="2D4382E1" w:rsidR="00067C6D" w:rsidRPr="00F07AB2" w:rsidDel="00791D66" w:rsidRDefault="00067C6D" w:rsidP="003228B4">
            <w:pPr>
              <w:numPr>
                <w:ilvl w:val="0"/>
                <w:numId w:val="47"/>
              </w:numPr>
              <w:spacing w:after="0" w:line="240" w:lineRule="auto"/>
              <w:jc w:val="both"/>
              <w:rPr>
                <w:del w:id="5476" w:author="anna.resch88@gmail.com" w:date="2022-01-03T10:25:00Z"/>
                <w:rFonts w:asciiTheme="majorHAnsi" w:eastAsia="Times New Roman" w:hAnsiTheme="majorHAnsi" w:cstheme="majorHAnsi"/>
                <w:sz w:val="24"/>
                <w:szCs w:val="24"/>
                <w:lang w:val="en-US" w:eastAsia="de-DE"/>
              </w:rPr>
            </w:pPr>
            <w:bookmarkStart w:id="5477" w:name="_Toc92187036"/>
            <w:bookmarkStart w:id="5478" w:name="_Toc92187728"/>
            <w:bookmarkStart w:id="5479" w:name="_Toc92188420"/>
            <w:bookmarkStart w:id="5480" w:name="_Toc92189110"/>
            <w:bookmarkStart w:id="5481" w:name="_Toc92189765"/>
            <w:bookmarkStart w:id="5482" w:name="_Toc92190421"/>
            <w:bookmarkStart w:id="5483" w:name="_Toc92191077"/>
            <w:bookmarkEnd w:id="5477"/>
            <w:bookmarkEnd w:id="5478"/>
            <w:bookmarkEnd w:id="5479"/>
            <w:bookmarkEnd w:id="5480"/>
            <w:bookmarkEnd w:id="5481"/>
            <w:bookmarkEnd w:id="5482"/>
            <w:bookmarkEnd w:id="5483"/>
          </w:p>
        </w:tc>
        <w:tc>
          <w:tcPr>
            <w:tcW w:w="689" w:type="dxa"/>
            <w:tcBorders>
              <w:top w:val="single" w:sz="4" w:space="0" w:color="auto"/>
              <w:left w:val="single" w:sz="4" w:space="0" w:color="auto"/>
              <w:bottom w:val="single" w:sz="4" w:space="0" w:color="auto"/>
              <w:right w:val="single" w:sz="4" w:space="0" w:color="auto"/>
            </w:tcBorders>
            <w:textDirection w:val="btLr"/>
          </w:tcPr>
          <w:p w14:paraId="3F2F3CA7" w14:textId="308C281C" w:rsidR="00067C6D" w:rsidRPr="00F86424" w:rsidDel="00791D66" w:rsidRDefault="00067C6D" w:rsidP="003228B4">
            <w:pPr>
              <w:numPr>
                <w:ilvl w:val="0"/>
                <w:numId w:val="47"/>
              </w:numPr>
              <w:spacing w:after="0" w:line="240" w:lineRule="auto"/>
              <w:ind w:right="113"/>
              <w:rPr>
                <w:del w:id="5484" w:author="anna.resch88@gmail.com" w:date="2022-01-03T10:25:00Z"/>
                <w:rFonts w:asciiTheme="majorHAnsi" w:eastAsia="Times New Roman" w:hAnsiTheme="majorHAnsi" w:cstheme="majorHAnsi"/>
                <w:color w:val="000000"/>
                <w:lang w:val="en-US" w:eastAsia="de-DE"/>
                <w:rPrChange w:id="5485" w:author="anna.resch88@gmail.com" w:date="2022-01-04T09:35:00Z">
                  <w:rPr>
                    <w:del w:id="5486" w:author="anna.resch88@gmail.com" w:date="2022-01-03T10:25:00Z"/>
                    <w:rFonts w:asciiTheme="majorHAnsi" w:eastAsia="Times New Roman" w:hAnsiTheme="majorHAnsi" w:cstheme="majorHAnsi"/>
                    <w:color w:val="000000"/>
                    <w:lang w:eastAsia="de-DE"/>
                  </w:rPr>
                </w:rPrChange>
              </w:rPr>
            </w:pPr>
            <w:del w:id="5487" w:author="anna.resch88@gmail.com" w:date="2022-01-03T10:25:00Z">
              <w:r w:rsidRPr="00F86424" w:rsidDel="00791D66">
                <w:rPr>
                  <w:rFonts w:asciiTheme="majorHAnsi" w:eastAsia="Times New Roman" w:hAnsiTheme="majorHAnsi" w:cstheme="majorHAnsi"/>
                  <w:color w:val="000000"/>
                  <w:lang w:val="en-US" w:eastAsia="de-DE"/>
                  <w:rPrChange w:id="5488" w:author="anna.resch88@gmail.com" w:date="2022-01-04T09:35:00Z">
                    <w:rPr>
                      <w:rFonts w:asciiTheme="majorHAnsi" w:eastAsia="Times New Roman" w:hAnsiTheme="majorHAnsi" w:cstheme="majorHAnsi"/>
                      <w:color w:val="000000"/>
                      <w:lang w:eastAsia="de-DE"/>
                    </w:rPr>
                  </w:rPrChange>
                </w:rPr>
                <w:delText>Protein concentration (%)</w:delText>
              </w:r>
              <w:bookmarkStart w:id="5489" w:name="_Toc92187037"/>
              <w:bookmarkStart w:id="5490" w:name="_Toc92187729"/>
              <w:bookmarkStart w:id="5491" w:name="_Toc92188421"/>
              <w:bookmarkStart w:id="5492" w:name="_Toc92189111"/>
              <w:bookmarkStart w:id="5493" w:name="_Toc92189766"/>
              <w:bookmarkStart w:id="5494" w:name="_Toc92190422"/>
              <w:bookmarkStart w:id="5495" w:name="_Toc92191078"/>
              <w:bookmarkEnd w:id="5489"/>
              <w:bookmarkEnd w:id="5490"/>
              <w:bookmarkEnd w:id="5491"/>
              <w:bookmarkEnd w:id="5492"/>
              <w:bookmarkEnd w:id="5493"/>
              <w:bookmarkEnd w:id="5494"/>
              <w:bookmarkEnd w:id="5495"/>
            </w:del>
          </w:p>
        </w:tc>
        <w:tc>
          <w:tcPr>
            <w:tcW w:w="1008"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236A744" w14:textId="0BD99F82" w:rsidR="00067C6D" w:rsidRPr="00F86424" w:rsidDel="00791D66" w:rsidRDefault="00067C6D" w:rsidP="003228B4">
            <w:pPr>
              <w:numPr>
                <w:ilvl w:val="0"/>
                <w:numId w:val="47"/>
              </w:numPr>
              <w:spacing w:after="0" w:line="240" w:lineRule="auto"/>
              <w:ind w:right="113"/>
              <w:rPr>
                <w:del w:id="5496" w:author="anna.resch88@gmail.com" w:date="2022-01-03T10:25:00Z"/>
                <w:rFonts w:asciiTheme="majorHAnsi" w:eastAsia="Times New Roman" w:hAnsiTheme="majorHAnsi" w:cstheme="majorHAnsi"/>
                <w:color w:val="000000"/>
                <w:lang w:val="en-US" w:eastAsia="de-DE"/>
                <w:rPrChange w:id="5497" w:author="anna.resch88@gmail.com" w:date="2022-01-04T09:35:00Z">
                  <w:rPr>
                    <w:del w:id="5498" w:author="anna.resch88@gmail.com" w:date="2022-01-03T10:25:00Z"/>
                    <w:rFonts w:asciiTheme="majorHAnsi" w:eastAsia="Times New Roman" w:hAnsiTheme="majorHAnsi" w:cstheme="majorHAnsi"/>
                    <w:color w:val="000000"/>
                    <w:lang w:eastAsia="de-DE"/>
                  </w:rPr>
                </w:rPrChange>
              </w:rPr>
            </w:pPr>
            <w:del w:id="5499" w:author="anna.resch88@gmail.com" w:date="2022-01-03T10:25:00Z">
              <w:r w:rsidRPr="00F86424" w:rsidDel="00791D66">
                <w:rPr>
                  <w:rFonts w:asciiTheme="majorHAnsi" w:eastAsia="Times New Roman" w:hAnsiTheme="majorHAnsi" w:cstheme="majorHAnsi"/>
                  <w:color w:val="000000"/>
                  <w:lang w:val="en-US" w:eastAsia="de-DE"/>
                  <w:rPrChange w:id="5500" w:author="anna.resch88@gmail.com" w:date="2022-01-04T09:35:00Z">
                    <w:rPr>
                      <w:rFonts w:asciiTheme="majorHAnsi" w:eastAsia="Times New Roman" w:hAnsiTheme="majorHAnsi" w:cstheme="majorHAnsi"/>
                      <w:color w:val="000000"/>
                      <w:lang w:eastAsia="de-DE"/>
                    </w:rPr>
                  </w:rPrChange>
                </w:rPr>
                <w:delText>prepared in solvent:</w:delText>
              </w:r>
              <w:bookmarkStart w:id="5501" w:name="_Toc92187038"/>
              <w:bookmarkStart w:id="5502" w:name="_Toc92187730"/>
              <w:bookmarkStart w:id="5503" w:name="_Toc92188422"/>
              <w:bookmarkStart w:id="5504" w:name="_Toc92189112"/>
              <w:bookmarkStart w:id="5505" w:name="_Toc92189767"/>
              <w:bookmarkStart w:id="5506" w:name="_Toc92190423"/>
              <w:bookmarkStart w:id="5507" w:name="_Toc92191079"/>
              <w:bookmarkEnd w:id="5501"/>
              <w:bookmarkEnd w:id="5502"/>
              <w:bookmarkEnd w:id="5503"/>
              <w:bookmarkEnd w:id="5504"/>
              <w:bookmarkEnd w:id="5505"/>
              <w:bookmarkEnd w:id="5506"/>
              <w:bookmarkEnd w:id="5507"/>
            </w:del>
          </w:p>
        </w:tc>
        <w:tc>
          <w:tcPr>
            <w:tcW w:w="865" w:type="dxa"/>
            <w:tcBorders>
              <w:top w:val="single" w:sz="4" w:space="0" w:color="auto"/>
              <w:left w:val="nil"/>
              <w:bottom w:val="single" w:sz="4" w:space="0" w:color="auto"/>
              <w:right w:val="single" w:sz="4" w:space="0" w:color="auto"/>
            </w:tcBorders>
            <w:shd w:val="clear" w:color="auto" w:fill="auto"/>
            <w:textDirection w:val="btLr"/>
            <w:vAlign w:val="center"/>
            <w:hideMark/>
          </w:tcPr>
          <w:p w14:paraId="55BB91F3" w14:textId="56D06DD8" w:rsidR="00067C6D" w:rsidRPr="00F86424" w:rsidDel="00791D66" w:rsidRDefault="00067C6D" w:rsidP="003228B4">
            <w:pPr>
              <w:numPr>
                <w:ilvl w:val="0"/>
                <w:numId w:val="47"/>
              </w:numPr>
              <w:spacing w:after="0" w:line="240" w:lineRule="auto"/>
              <w:ind w:right="113"/>
              <w:rPr>
                <w:del w:id="5508" w:author="anna.resch88@gmail.com" w:date="2022-01-03T10:25:00Z"/>
                <w:rFonts w:asciiTheme="majorHAnsi" w:eastAsia="Times New Roman" w:hAnsiTheme="majorHAnsi" w:cstheme="majorHAnsi"/>
                <w:color w:val="000000"/>
                <w:lang w:val="en-US" w:eastAsia="de-DE"/>
                <w:rPrChange w:id="5509" w:author="anna.resch88@gmail.com" w:date="2022-01-04T09:35:00Z">
                  <w:rPr>
                    <w:del w:id="5510" w:author="anna.resch88@gmail.com" w:date="2022-01-03T10:25:00Z"/>
                    <w:rFonts w:asciiTheme="majorHAnsi" w:eastAsia="Times New Roman" w:hAnsiTheme="majorHAnsi" w:cstheme="majorHAnsi"/>
                    <w:color w:val="000000"/>
                    <w:lang w:eastAsia="de-DE"/>
                  </w:rPr>
                </w:rPrChange>
              </w:rPr>
            </w:pPr>
            <w:del w:id="5511" w:author="anna.resch88@gmail.com" w:date="2022-01-03T10:25:00Z">
              <w:r w:rsidRPr="00F86424" w:rsidDel="00791D66">
                <w:rPr>
                  <w:rFonts w:asciiTheme="majorHAnsi" w:eastAsia="Times New Roman" w:hAnsiTheme="majorHAnsi" w:cstheme="majorHAnsi"/>
                  <w:color w:val="000000"/>
                  <w:lang w:val="en-US" w:eastAsia="de-DE"/>
                  <w:rPrChange w:id="5512" w:author="anna.resch88@gmail.com" w:date="2022-01-04T09:35:00Z">
                    <w:rPr>
                      <w:rFonts w:asciiTheme="majorHAnsi" w:eastAsia="Times New Roman" w:hAnsiTheme="majorHAnsi" w:cstheme="majorHAnsi"/>
                      <w:color w:val="000000"/>
                      <w:lang w:eastAsia="de-DE"/>
                    </w:rPr>
                  </w:rPrChange>
                </w:rPr>
                <w:delText>Illumination energy (J/cm²)</w:delText>
              </w:r>
              <w:bookmarkStart w:id="5513" w:name="_Toc92187039"/>
              <w:bookmarkStart w:id="5514" w:name="_Toc92187731"/>
              <w:bookmarkStart w:id="5515" w:name="_Toc92188423"/>
              <w:bookmarkStart w:id="5516" w:name="_Toc92189113"/>
              <w:bookmarkStart w:id="5517" w:name="_Toc92189768"/>
              <w:bookmarkStart w:id="5518" w:name="_Toc92190424"/>
              <w:bookmarkStart w:id="5519" w:name="_Toc92191080"/>
              <w:bookmarkEnd w:id="5513"/>
              <w:bookmarkEnd w:id="5514"/>
              <w:bookmarkEnd w:id="5515"/>
              <w:bookmarkEnd w:id="5516"/>
              <w:bookmarkEnd w:id="5517"/>
              <w:bookmarkEnd w:id="5518"/>
              <w:bookmarkEnd w:id="5519"/>
            </w:del>
          </w:p>
        </w:tc>
        <w:tc>
          <w:tcPr>
            <w:tcW w:w="1008" w:type="dxa"/>
            <w:tcBorders>
              <w:top w:val="single" w:sz="4" w:space="0" w:color="auto"/>
              <w:left w:val="nil"/>
              <w:bottom w:val="single" w:sz="4" w:space="0" w:color="auto"/>
              <w:right w:val="single" w:sz="4" w:space="0" w:color="auto"/>
            </w:tcBorders>
            <w:shd w:val="clear" w:color="auto" w:fill="auto"/>
            <w:textDirection w:val="btLr"/>
            <w:vAlign w:val="center"/>
            <w:hideMark/>
          </w:tcPr>
          <w:p w14:paraId="17DB049A" w14:textId="10D75423" w:rsidR="00067C6D" w:rsidRPr="00F86424" w:rsidDel="00791D66" w:rsidRDefault="00067C6D" w:rsidP="003228B4">
            <w:pPr>
              <w:numPr>
                <w:ilvl w:val="0"/>
                <w:numId w:val="47"/>
              </w:numPr>
              <w:spacing w:after="0" w:line="240" w:lineRule="auto"/>
              <w:ind w:right="113"/>
              <w:rPr>
                <w:del w:id="5520" w:author="anna.resch88@gmail.com" w:date="2022-01-03T10:25:00Z"/>
                <w:rFonts w:asciiTheme="majorHAnsi" w:eastAsia="Times New Roman" w:hAnsiTheme="majorHAnsi" w:cstheme="majorHAnsi"/>
                <w:color w:val="000000"/>
                <w:lang w:val="en-US" w:eastAsia="de-DE"/>
                <w:rPrChange w:id="5521" w:author="anna.resch88@gmail.com" w:date="2022-01-04T09:35:00Z">
                  <w:rPr>
                    <w:del w:id="5522" w:author="anna.resch88@gmail.com" w:date="2022-01-03T10:25:00Z"/>
                    <w:rFonts w:asciiTheme="majorHAnsi" w:eastAsia="Times New Roman" w:hAnsiTheme="majorHAnsi" w:cstheme="majorHAnsi"/>
                    <w:color w:val="000000"/>
                    <w:lang w:eastAsia="de-DE"/>
                  </w:rPr>
                </w:rPrChange>
              </w:rPr>
            </w:pPr>
            <w:del w:id="5523" w:author="anna.resch88@gmail.com" w:date="2022-01-03T10:25:00Z">
              <w:r w:rsidRPr="00F86424" w:rsidDel="00791D66">
                <w:rPr>
                  <w:rFonts w:asciiTheme="majorHAnsi" w:eastAsia="Times New Roman" w:hAnsiTheme="majorHAnsi" w:cstheme="majorHAnsi"/>
                  <w:color w:val="000000"/>
                  <w:lang w:val="en-US" w:eastAsia="de-DE"/>
                  <w:rPrChange w:id="5524" w:author="anna.resch88@gmail.com" w:date="2022-01-04T09:35:00Z">
                    <w:rPr>
                      <w:rFonts w:asciiTheme="majorHAnsi" w:eastAsia="Times New Roman" w:hAnsiTheme="majorHAnsi" w:cstheme="majorHAnsi"/>
                      <w:color w:val="000000"/>
                      <w:lang w:eastAsia="de-DE"/>
                    </w:rPr>
                  </w:rPrChange>
                </w:rPr>
                <w:delText>gel dimensions* (mm x mm)</w:delText>
              </w:r>
              <w:bookmarkStart w:id="5525" w:name="_Toc92187040"/>
              <w:bookmarkStart w:id="5526" w:name="_Toc92187732"/>
              <w:bookmarkStart w:id="5527" w:name="_Toc92188424"/>
              <w:bookmarkStart w:id="5528" w:name="_Toc92189114"/>
              <w:bookmarkStart w:id="5529" w:name="_Toc92189769"/>
              <w:bookmarkStart w:id="5530" w:name="_Toc92190425"/>
              <w:bookmarkStart w:id="5531" w:name="_Toc92191081"/>
              <w:bookmarkEnd w:id="5525"/>
              <w:bookmarkEnd w:id="5526"/>
              <w:bookmarkEnd w:id="5527"/>
              <w:bookmarkEnd w:id="5528"/>
              <w:bookmarkEnd w:id="5529"/>
              <w:bookmarkEnd w:id="5530"/>
              <w:bookmarkEnd w:id="5531"/>
            </w:del>
          </w:p>
        </w:tc>
        <w:tc>
          <w:tcPr>
            <w:tcW w:w="946" w:type="dxa"/>
            <w:tcBorders>
              <w:top w:val="single" w:sz="4" w:space="0" w:color="auto"/>
              <w:left w:val="nil"/>
              <w:bottom w:val="single" w:sz="4" w:space="0" w:color="auto"/>
              <w:right w:val="single" w:sz="4" w:space="0" w:color="auto"/>
            </w:tcBorders>
            <w:shd w:val="clear" w:color="auto" w:fill="auto"/>
            <w:textDirection w:val="btLr"/>
            <w:vAlign w:val="center"/>
            <w:hideMark/>
          </w:tcPr>
          <w:p w14:paraId="484C3BF2" w14:textId="7ACA8E40" w:rsidR="00067C6D" w:rsidRPr="00F86424" w:rsidDel="00791D66" w:rsidRDefault="00067C6D" w:rsidP="003228B4">
            <w:pPr>
              <w:numPr>
                <w:ilvl w:val="0"/>
                <w:numId w:val="47"/>
              </w:numPr>
              <w:spacing w:after="0" w:line="240" w:lineRule="auto"/>
              <w:ind w:right="113"/>
              <w:rPr>
                <w:del w:id="5532" w:author="anna.resch88@gmail.com" w:date="2022-01-03T10:25:00Z"/>
                <w:rFonts w:asciiTheme="majorHAnsi" w:eastAsia="Times New Roman" w:hAnsiTheme="majorHAnsi" w:cstheme="majorHAnsi"/>
                <w:color w:val="000000"/>
                <w:lang w:val="en-US" w:eastAsia="de-DE"/>
                <w:rPrChange w:id="5533" w:author="anna.resch88@gmail.com" w:date="2022-01-04T09:35:00Z">
                  <w:rPr>
                    <w:del w:id="5534" w:author="anna.resch88@gmail.com" w:date="2022-01-03T10:25:00Z"/>
                    <w:rFonts w:asciiTheme="majorHAnsi" w:eastAsia="Times New Roman" w:hAnsiTheme="majorHAnsi" w:cstheme="majorHAnsi"/>
                    <w:color w:val="000000"/>
                    <w:lang w:eastAsia="de-DE"/>
                  </w:rPr>
                </w:rPrChange>
              </w:rPr>
            </w:pPr>
            <w:del w:id="5535" w:author="anna.resch88@gmail.com" w:date="2022-01-03T10:25:00Z">
              <w:r w:rsidRPr="00F86424" w:rsidDel="00791D66">
                <w:rPr>
                  <w:rFonts w:asciiTheme="majorHAnsi" w:eastAsia="Times New Roman" w:hAnsiTheme="majorHAnsi" w:cstheme="majorHAnsi"/>
                  <w:color w:val="000000"/>
                  <w:lang w:val="en-US" w:eastAsia="de-DE"/>
                  <w:rPrChange w:id="5536" w:author="anna.resch88@gmail.com" w:date="2022-01-04T09:35:00Z">
                    <w:rPr>
                      <w:rFonts w:asciiTheme="majorHAnsi" w:eastAsia="Times New Roman" w:hAnsiTheme="majorHAnsi" w:cstheme="majorHAnsi"/>
                      <w:color w:val="000000"/>
                      <w:lang w:eastAsia="de-DE"/>
                    </w:rPr>
                  </w:rPrChange>
                </w:rPr>
                <w:delText>Ultimate tensile strength kPa)</w:delText>
              </w:r>
              <w:bookmarkStart w:id="5537" w:name="_Toc92187041"/>
              <w:bookmarkStart w:id="5538" w:name="_Toc92187733"/>
              <w:bookmarkStart w:id="5539" w:name="_Toc92188425"/>
              <w:bookmarkStart w:id="5540" w:name="_Toc92189115"/>
              <w:bookmarkStart w:id="5541" w:name="_Toc92189770"/>
              <w:bookmarkStart w:id="5542" w:name="_Toc92190426"/>
              <w:bookmarkStart w:id="5543" w:name="_Toc92191082"/>
              <w:bookmarkEnd w:id="5537"/>
              <w:bookmarkEnd w:id="5538"/>
              <w:bookmarkEnd w:id="5539"/>
              <w:bookmarkEnd w:id="5540"/>
              <w:bookmarkEnd w:id="5541"/>
              <w:bookmarkEnd w:id="5542"/>
              <w:bookmarkEnd w:id="5543"/>
            </w:del>
          </w:p>
        </w:tc>
        <w:tc>
          <w:tcPr>
            <w:tcW w:w="9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2FA48F01" w14:textId="32D8EA19" w:rsidR="00067C6D" w:rsidRPr="00F86424" w:rsidDel="00791D66" w:rsidRDefault="00067C6D" w:rsidP="003228B4">
            <w:pPr>
              <w:numPr>
                <w:ilvl w:val="0"/>
                <w:numId w:val="47"/>
              </w:numPr>
              <w:spacing w:after="0" w:line="240" w:lineRule="auto"/>
              <w:ind w:right="113"/>
              <w:rPr>
                <w:del w:id="5544" w:author="anna.resch88@gmail.com" w:date="2022-01-03T10:25:00Z"/>
                <w:rFonts w:asciiTheme="majorHAnsi" w:eastAsia="Times New Roman" w:hAnsiTheme="majorHAnsi" w:cstheme="majorHAnsi"/>
                <w:color w:val="000000"/>
                <w:lang w:val="en-US" w:eastAsia="de-DE"/>
                <w:rPrChange w:id="5545" w:author="anna.resch88@gmail.com" w:date="2022-01-04T09:35:00Z">
                  <w:rPr>
                    <w:del w:id="5546" w:author="anna.resch88@gmail.com" w:date="2022-01-03T10:25:00Z"/>
                    <w:rFonts w:asciiTheme="majorHAnsi" w:eastAsia="Times New Roman" w:hAnsiTheme="majorHAnsi" w:cstheme="majorHAnsi"/>
                    <w:color w:val="000000"/>
                    <w:lang w:eastAsia="de-DE"/>
                  </w:rPr>
                </w:rPrChange>
              </w:rPr>
            </w:pPr>
            <w:del w:id="5547" w:author="anna.resch88@gmail.com" w:date="2022-01-03T10:25:00Z">
              <w:r w:rsidRPr="00F86424" w:rsidDel="00791D66">
                <w:rPr>
                  <w:rFonts w:asciiTheme="majorHAnsi" w:eastAsia="Times New Roman" w:hAnsiTheme="majorHAnsi" w:cstheme="majorHAnsi"/>
                  <w:color w:val="000000"/>
                  <w:lang w:val="en-US" w:eastAsia="de-DE"/>
                  <w:rPrChange w:id="5548" w:author="anna.resch88@gmail.com" w:date="2022-01-04T09:35:00Z">
                    <w:rPr>
                      <w:rFonts w:asciiTheme="majorHAnsi" w:eastAsia="Times New Roman" w:hAnsiTheme="majorHAnsi" w:cstheme="majorHAnsi"/>
                      <w:color w:val="000000"/>
                      <w:lang w:eastAsia="de-DE"/>
                    </w:rPr>
                  </w:rPrChange>
                </w:rPr>
                <w:delText>Extension to break</w:delText>
              </w:r>
              <w:bookmarkStart w:id="5549" w:name="_Toc92187042"/>
              <w:bookmarkStart w:id="5550" w:name="_Toc92187734"/>
              <w:bookmarkStart w:id="5551" w:name="_Toc92188426"/>
              <w:bookmarkStart w:id="5552" w:name="_Toc92189116"/>
              <w:bookmarkStart w:id="5553" w:name="_Toc92189771"/>
              <w:bookmarkStart w:id="5554" w:name="_Toc92190427"/>
              <w:bookmarkStart w:id="5555" w:name="_Toc92191083"/>
              <w:bookmarkEnd w:id="5549"/>
              <w:bookmarkEnd w:id="5550"/>
              <w:bookmarkEnd w:id="5551"/>
              <w:bookmarkEnd w:id="5552"/>
              <w:bookmarkEnd w:id="5553"/>
              <w:bookmarkEnd w:id="5554"/>
              <w:bookmarkEnd w:id="5555"/>
            </w:del>
          </w:p>
        </w:tc>
        <w:tc>
          <w:tcPr>
            <w:tcW w:w="1367" w:type="dxa"/>
            <w:tcBorders>
              <w:top w:val="single" w:sz="4" w:space="0" w:color="auto"/>
              <w:left w:val="nil"/>
              <w:bottom w:val="single" w:sz="4" w:space="0" w:color="auto"/>
              <w:right w:val="single" w:sz="4" w:space="0" w:color="auto"/>
            </w:tcBorders>
            <w:shd w:val="clear" w:color="auto" w:fill="auto"/>
            <w:textDirection w:val="btLr"/>
            <w:vAlign w:val="center"/>
            <w:hideMark/>
          </w:tcPr>
          <w:p w14:paraId="570ED5E7" w14:textId="0C4F5321" w:rsidR="00067C6D" w:rsidRPr="00F86424" w:rsidDel="00791D66" w:rsidRDefault="00067C6D" w:rsidP="003228B4">
            <w:pPr>
              <w:numPr>
                <w:ilvl w:val="0"/>
                <w:numId w:val="47"/>
              </w:numPr>
              <w:spacing w:after="0" w:line="240" w:lineRule="auto"/>
              <w:ind w:right="113"/>
              <w:rPr>
                <w:del w:id="5556" w:author="anna.resch88@gmail.com" w:date="2022-01-03T10:25:00Z"/>
                <w:rFonts w:asciiTheme="majorHAnsi" w:eastAsia="Times New Roman" w:hAnsiTheme="majorHAnsi" w:cstheme="majorHAnsi"/>
                <w:color w:val="000000"/>
                <w:lang w:val="en-US" w:eastAsia="de-DE"/>
                <w:rPrChange w:id="5557" w:author="anna.resch88@gmail.com" w:date="2022-01-04T09:35:00Z">
                  <w:rPr>
                    <w:del w:id="5558" w:author="anna.resch88@gmail.com" w:date="2022-01-03T10:25:00Z"/>
                    <w:rFonts w:asciiTheme="majorHAnsi" w:eastAsia="Times New Roman" w:hAnsiTheme="majorHAnsi" w:cstheme="majorHAnsi"/>
                    <w:color w:val="000000"/>
                    <w:lang w:eastAsia="de-DE"/>
                  </w:rPr>
                </w:rPrChange>
              </w:rPr>
            </w:pPr>
            <w:del w:id="5559" w:author="anna.resch88@gmail.com" w:date="2022-01-03T10:25:00Z">
              <w:r w:rsidRPr="00F86424" w:rsidDel="00791D66">
                <w:rPr>
                  <w:rFonts w:asciiTheme="majorHAnsi" w:eastAsia="Times New Roman" w:hAnsiTheme="majorHAnsi" w:cstheme="majorHAnsi"/>
                  <w:color w:val="000000"/>
                  <w:lang w:val="en-US" w:eastAsia="de-DE"/>
                  <w:rPrChange w:id="5560" w:author="anna.resch88@gmail.com" w:date="2022-01-04T09:35:00Z">
                    <w:rPr>
                      <w:rFonts w:asciiTheme="majorHAnsi" w:eastAsia="Times New Roman" w:hAnsiTheme="majorHAnsi" w:cstheme="majorHAnsi"/>
                      <w:color w:val="000000"/>
                      <w:lang w:eastAsia="de-DE"/>
                    </w:rPr>
                  </w:rPrChange>
                </w:rPr>
                <w:delText>Young's modulus** (kPa)</w:delText>
              </w:r>
              <w:bookmarkStart w:id="5561" w:name="_Toc92187043"/>
              <w:bookmarkStart w:id="5562" w:name="_Toc92187735"/>
              <w:bookmarkStart w:id="5563" w:name="_Toc92188427"/>
              <w:bookmarkStart w:id="5564" w:name="_Toc92189117"/>
              <w:bookmarkStart w:id="5565" w:name="_Toc92189772"/>
              <w:bookmarkStart w:id="5566" w:name="_Toc92190428"/>
              <w:bookmarkStart w:id="5567" w:name="_Toc92191084"/>
              <w:bookmarkEnd w:id="5561"/>
              <w:bookmarkEnd w:id="5562"/>
              <w:bookmarkEnd w:id="5563"/>
              <w:bookmarkEnd w:id="5564"/>
              <w:bookmarkEnd w:id="5565"/>
              <w:bookmarkEnd w:id="5566"/>
              <w:bookmarkEnd w:id="5567"/>
            </w:del>
          </w:p>
        </w:tc>
        <w:tc>
          <w:tcPr>
            <w:tcW w:w="646" w:type="dxa"/>
            <w:tcBorders>
              <w:top w:val="single" w:sz="4" w:space="0" w:color="auto"/>
              <w:left w:val="nil"/>
              <w:bottom w:val="single" w:sz="4" w:space="0" w:color="auto"/>
              <w:right w:val="single" w:sz="4" w:space="0" w:color="auto"/>
            </w:tcBorders>
            <w:textDirection w:val="btLr"/>
          </w:tcPr>
          <w:p w14:paraId="6F30F620" w14:textId="34E2B66E" w:rsidR="00067C6D" w:rsidRPr="00F07AB2" w:rsidDel="00791D66" w:rsidRDefault="00067C6D" w:rsidP="003228B4">
            <w:pPr>
              <w:numPr>
                <w:ilvl w:val="0"/>
                <w:numId w:val="47"/>
              </w:numPr>
              <w:spacing w:after="0" w:line="240" w:lineRule="auto"/>
              <w:ind w:right="113"/>
              <w:rPr>
                <w:del w:id="5568" w:author="anna.resch88@gmail.com" w:date="2022-01-03T10:25:00Z"/>
                <w:rFonts w:asciiTheme="majorHAnsi" w:eastAsia="Times New Roman" w:hAnsiTheme="majorHAnsi" w:cstheme="majorHAnsi"/>
                <w:color w:val="000000"/>
                <w:lang w:val="en-US" w:eastAsia="de-DE"/>
              </w:rPr>
            </w:pPr>
            <w:del w:id="5569" w:author="anna.resch88@gmail.com" w:date="2022-01-03T10:25:00Z">
              <w:r w:rsidRPr="00F07AB2" w:rsidDel="00791D66">
                <w:rPr>
                  <w:rFonts w:asciiTheme="majorHAnsi" w:eastAsia="Times New Roman" w:hAnsiTheme="majorHAnsi" w:cstheme="majorHAnsi"/>
                  <w:color w:val="000000"/>
                  <w:lang w:val="en-US" w:eastAsia="de-DE"/>
                </w:rPr>
                <w:delText xml:space="preserve">StD for Young's moduli (kPa) </w:delText>
              </w:r>
              <w:bookmarkStart w:id="5570" w:name="_Toc92187044"/>
              <w:bookmarkStart w:id="5571" w:name="_Toc92187736"/>
              <w:bookmarkStart w:id="5572" w:name="_Toc92188428"/>
              <w:bookmarkStart w:id="5573" w:name="_Toc92189118"/>
              <w:bookmarkStart w:id="5574" w:name="_Toc92189773"/>
              <w:bookmarkStart w:id="5575" w:name="_Toc92190429"/>
              <w:bookmarkStart w:id="5576" w:name="_Toc92191085"/>
              <w:bookmarkEnd w:id="5570"/>
              <w:bookmarkEnd w:id="5571"/>
              <w:bookmarkEnd w:id="5572"/>
              <w:bookmarkEnd w:id="5573"/>
              <w:bookmarkEnd w:id="5574"/>
              <w:bookmarkEnd w:id="5575"/>
              <w:bookmarkEnd w:id="5576"/>
            </w:del>
          </w:p>
        </w:tc>
        <w:tc>
          <w:tcPr>
            <w:tcW w:w="1131"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445F2974" w14:textId="0103E350" w:rsidR="00067C6D" w:rsidRPr="00F07AB2" w:rsidDel="00791D66" w:rsidRDefault="00067C6D" w:rsidP="003228B4">
            <w:pPr>
              <w:numPr>
                <w:ilvl w:val="0"/>
                <w:numId w:val="47"/>
              </w:numPr>
              <w:spacing w:after="0" w:line="240" w:lineRule="auto"/>
              <w:ind w:right="113"/>
              <w:rPr>
                <w:del w:id="5577" w:author="anna.resch88@gmail.com" w:date="2022-01-03T10:25:00Z"/>
                <w:rFonts w:asciiTheme="majorHAnsi" w:eastAsia="Times New Roman" w:hAnsiTheme="majorHAnsi" w:cstheme="majorHAnsi"/>
                <w:color w:val="000000"/>
                <w:lang w:val="en-US" w:eastAsia="de-DE"/>
              </w:rPr>
            </w:pPr>
            <w:del w:id="5578"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5579" w:name="_Toc92187045"/>
              <w:bookmarkStart w:id="5580" w:name="_Toc92187737"/>
              <w:bookmarkStart w:id="5581" w:name="_Toc92188429"/>
              <w:bookmarkStart w:id="5582" w:name="_Toc92189119"/>
              <w:bookmarkStart w:id="5583" w:name="_Toc92189774"/>
              <w:bookmarkStart w:id="5584" w:name="_Toc92190430"/>
              <w:bookmarkStart w:id="5585" w:name="_Toc92191086"/>
              <w:bookmarkEnd w:id="5579"/>
              <w:bookmarkEnd w:id="5580"/>
              <w:bookmarkEnd w:id="5581"/>
              <w:bookmarkEnd w:id="5582"/>
              <w:bookmarkEnd w:id="5583"/>
              <w:bookmarkEnd w:id="5584"/>
              <w:bookmarkEnd w:id="5585"/>
            </w:del>
          </w:p>
        </w:tc>
        <w:tc>
          <w:tcPr>
            <w:tcW w:w="1144" w:type="dxa"/>
            <w:tcBorders>
              <w:top w:val="single" w:sz="4" w:space="0" w:color="auto"/>
              <w:left w:val="nil"/>
              <w:bottom w:val="single" w:sz="4" w:space="0" w:color="auto"/>
              <w:right w:val="single" w:sz="4" w:space="0" w:color="auto"/>
            </w:tcBorders>
            <w:shd w:val="clear" w:color="auto" w:fill="auto"/>
            <w:textDirection w:val="btLr"/>
            <w:vAlign w:val="center"/>
            <w:hideMark/>
          </w:tcPr>
          <w:p w14:paraId="11C61C7D" w14:textId="21F80C2D" w:rsidR="00067C6D" w:rsidRPr="00F07AB2" w:rsidDel="00791D66" w:rsidRDefault="00067C6D" w:rsidP="003228B4">
            <w:pPr>
              <w:numPr>
                <w:ilvl w:val="0"/>
                <w:numId w:val="47"/>
              </w:numPr>
              <w:spacing w:after="0" w:line="240" w:lineRule="auto"/>
              <w:ind w:right="113"/>
              <w:rPr>
                <w:del w:id="5586" w:author="anna.resch88@gmail.com" w:date="2022-01-03T10:25:00Z"/>
                <w:rFonts w:asciiTheme="majorHAnsi" w:eastAsia="Times New Roman" w:hAnsiTheme="majorHAnsi" w:cstheme="majorHAnsi"/>
                <w:color w:val="000000"/>
                <w:lang w:val="en-US" w:eastAsia="de-DE"/>
              </w:rPr>
            </w:pPr>
            <w:del w:id="5587"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5588" w:name="_Toc92187046"/>
              <w:bookmarkStart w:id="5589" w:name="_Toc92187738"/>
              <w:bookmarkStart w:id="5590" w:name="_Toc92188430"/>
              <w:bookmarkStart w:id="5591" w:name="_Toc92189120"/>
              <w:bookmarkStart w:id="5592" w:name="_Toc92189775"/>
              <w:bookmarkStart w:id="5593" w:name="_Toc92190431"/>
              <w:bookmarkStart w:id="5594" w:name="_Toc92191087"/>
              <w:bookmarkEnd w:id="5588"/>
              <w:bookmarkEnd w:id="5589"/>
              <w:bookmarkEnd w:id="5590"/>
              <w:bookmarkEnd w:id="5591"/>
              <w:bookmarkEnd w:id="5592"/>
              <w:bookmarkEnd w:id="5593"/>
              <w:bookmarkEnd w:id="5594"/>
            </w:del>
          </w:p>
        </w:tc>
        <w:bookmarkStart w:id="5595" w:name="_Toc92187047"/>
        <w:bookmarkStart w:id="5596" w:name="_Toc92187739"/>
        <w:bookmarkStart w:id="5597" w:name="_Toc92188431"/>
        <w:bookmarkStart w:id="5598" w:name="_Toc92189121"/>
        <w:bookmarkStart w:id="5599" w:name="_Toc92189776"/>
        <w:bookmarkStart w:id="5600" w:name="_Toc92190432"/>
        <w:bookmarkStart w:id="5601" w:name="_Toc92191088"/>
        <w:bookmarkEnd w:id="5595"/>
        <w:bookmarkEnd w:id="5596"/>
        <w:bookmarkEnd w:id="5597"/>
        <w:bookmarkEnd w:id="5598"/>
        <w:bookmarkEnd w:id="5599"/>
        <w:bookmarkEnd w:id="5600"/>
        <w:bookmarkEnd w:id="5601"/>
      </w:tr>
      <w:tr w:rsidR="00067C6D" w:rsidRPr="009E3BE9" w:rsidDel="00791D66" w14:paraId="27187465" w14:textId="508E01A9" w:rsidTr="00D830B0">
        <w:trPr>
          <w:trHeight w:val="300"/>
          <w:del w:id="5602" w:author="anna.resch88@gmail.com" w:date="2022-01-03T10:25:00Z"/>
        </w:trPr>
        <w:tc>
          <w:tcPr>
            <w:tcW w:w="248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3A81EF82" w14:textId="7B308D56" w:rsidR="00067C6D" w:rsidRPr="00F86424" w:rsidDel="00791D66" w:rsidRDefault="00067C6D" w:rsidP="003228B4">
            <w:pPr>
              <w:numPr>
                <w:ilvl w:val="0"/>
                <w:numId w:val="47"/>
              </w:numPr>
              <w:spacing w:after="0" w:line="240" w:lineRule="auto"/>
              <w:jc w:val="both"/>
              <w:rPr>
                <w:del w:id="5603" w:author="anna.resch88@gmail.com" w:date="2022-01-03T10:25:00Z"/>
                <w:rFonts w:asciiTheme="majorHAnsi" w:eastAsia="Times New Roman" w:hAnsiTheme="majorHAnsi" w:cstheme="majorHAnsi"/>
                <w:color w:val="000000"/>
                <w:lang w:val="en-US" w:eastAsia="de-DE"/>
                <w:rPrChange w:id="5604" w:author="anna.resch88@gmail.com" w:date="2022-01-04T09:35:00Z">
                  <w:rPr>
                    <w:del w:id="5605" w:author="anna.resch88@gmail.com" w:date="2022-01-03T10:25:00Z"/>
                    <w:rFonts w:asciiTheme="majorHAnsi" w:eastAsia="Times New Roman" w:hAnsiTheme="majorHAnsi" w:cstheme="majorHAnsi"/>
                    <w:color w:val="000000"/>
                    <w:lang w:eastAsia="de-DE"/>
                  </w:rPr>
                </w:rPrChange>
              </w:rPr>
            </w:pPr>
            <w:del w:id="5606" w:author="anna.resch88@gmail.com" w:date="2022-01-03T10:25:00Z">
              <w:r w:rsidRPr="00F86424" w:rsidDel="00791D66">
                <w:rPr>
                  <w:rFonts w:asciiTheme="majorHAnsi" w:eastAsia="Times New Roman" w:hAnsiTheme="majorHAnsi" w:cstheme="majorHAnsi"/>
                  <w:color w:val="000000"/>
                  <w:lang w:val="en-US" w:eastAsia="de-DE"/>
                  <w:rPrChange w:id="5607" w:author="anna.resch88@gmail.com" w:date="2022-01-04T09:35:00Z">
                    <w:rPr>
                      <w:rFonts w:asciiTheme="majorHAnsi" w:eastAsia="Times New Roman" w:hAnsiTheme="majorHAnsi" w:cstheme="majorHAnsi"/>
                      <w:color w:val="000000"/>
                      <w:lang w:eastAsia="de-DE"/>
                    </w:rPr>
                  </w:rPrChange>
                </w:rPr>
                <w:delText>ULD-V20-ULD, sample 1</w:delText>
              </w:r>
              <w:bookmarkStart w:id="5608" w:name="_Toc92187048"/>
              <w:bookmarkStart w:id="5609" w:name="_Toc92187740"/>
              <w:bookmarkStart w:id="5610" w:name="_Toc92188432"/>
              <w:bookmarkStart w:id="5611" w:name="_Toc92189122"/>
              <w:bookmarkStart w:id="5612" w:name="_Toc92189777"/>
              <w:bookmarkStart w:id="5613" w:name="_Toc92190433"/>
              <w:bookmarkStart w:id="5614" w:name="_Toc92191089"/>
              <w:bookmarkEnd w:id="5608"/>
              <w:bookmarkEnd w:id="5609"/>
              <w:bookmarkEnd w:id="5610"/>
              <w:bookmarkEnd w:id="5611"/>
              <w:bookmarkEnd w:id="5612"/>
              <w:bookmarkEnd w:id="5613"/>
              <w:bookmarkEnd w:id="5614"/>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25CE2C6A" w14:textId="10214B25" w:rsidR="00067C6D" w:rsidRPr="00F86424" w:rsidDel="00791D66" w:rsidRDefault="00067C6D" w:rsidP="003228B4">
            <w:pPr>
              <w:numPr>
                <w:ilvl w:val="0"/>
                <w:numId w:val="47"/>
              </w:numPr>
              <w:spacing w:after="0" w:line="240" w:lineRule="auto"/>
              <w:jc w:val="center"/>
              <w:rPr>
                <w:del w:id="5615" w:author="anna.resch88@gmail.com" w:date="2022-01-03T10:25:00Z"/>
                <w:rFonts w:asciiTheme="majorHAnsi" w:eastAsia="Times New Roman" w:hAnsiTheme="majorHAnsi" w:cstheme="majorHAnsi"/>
                <w:color w:val="000000"/>
                <w:lang w:val="en-US" w:eastAsia="de-DE"/>
                <w:rPrChange w:id="5616" w:author="anna.resch88@gmail.com" w:date="2022-01-04T09:35:00Z">
                  <w:rPr>
                    <w:del w:id="5617" w:author="anna.resch88@gmail.com" w:date="2022-01-03T10:25:00Z"/>
                    <w:rFonts w:asciiTheme="majorHAnsi" w:eastAsia="Times New Roman" w:hAnsiTheme="majorHAnsi" w:cstheme="majorHAnsi"/>
                    <w:color w:val="000000"/>
                    <w:lang w:eastAsia="de-DE"/>
                  </w:rPr>
                </w:rPrChange>
              </w:rPr>
            </w:pPr>
            <w:del w:id="5618" w:author="anna.resch88@gmail.com" w:date="2022-01-03T10:25:00Z">
              <w:r w:rsidRPr="00F86424" w:rsidDel="00791D66">
                <w:rPr>
                  <w:rFonts w:asciiTheme="majorHAnsi" w:eastAsia="Times New Roman" w:hAnsiTheme="majorHAnsi" w:cstheme="majorHAnsi"/>
                  <w:color w:val="000000"/>
                  <w:lang w:val="en-US" w:eastAsia="de-DE"/>
                  <w:rPrChange w:id="5619" w:author="anna.resch88@gmail.com" w:date="2022-01-04T09:35:00Z">
                    <w:rPr>
                      <w:rFonts w:asciiTheme="majorHAnsi" w:eastAsia="Times New Roman" w:hAnsiTheme="majorHAnsi" w:cstheme="majorHAnsi"/>
                      <w:color w:val="000000"/>
                      <w:lang w:eastAsia="de-DE"/>
                    </w:rPr>
                  </w:rPrChange>
                </w:rPr>
                <w:delText>10</w:delText>
              </w:r>
              <w:bookmarkStart w:id="5620" w:name="_Toc92187049"/>
              <w:bookmarkStart w:id="5621" w:name="_Toc92187741"/>
              <w:bookmarkStart w:id="5622" w:name="_Toc92188433"/>
              <w:bookmarkStart w:id="5623" w:name="_Toc92189123"/>
              <w:bookmarkStart w:id="5624" w:name="_Toc92189778"/>
              <w:bookmarkStart w:id="5625" w:name="_Toc92190434"/>
              <w:bookmarkStart w:id="5626" w:name="_Toc92191090"/>
              <w:bookmarkEnd w:id="5620"/>
              <w:bookmarkEnd w:id="5621"/>
              <w:bookmarkEnd w:id="5622"/>
              <w:bookmarkEnd w:id="5623"/>
              <w:bookmarkEnd w:id="5624"/>
              <w:bookmarkEnd w:id="5625"/>
              <w:bookmarkEnd w:id="5626"/>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18A9E58" w14:textId="5C75B04A" w:rsidR="00067C6D" w:rsidRPr="00F86424" w:rsidDel="00791D66" w:rsidRDefault="00067C6D" w:rsidP="003228B4">
            <w:pPr>
              <w:numPr>
                <w:ilvl w:val="0"/>
                <w:numId w:val="47"/>
              </w:numPr>
              <w:spacing w:after="0" w:line="240" w:lineRule="auto"/>
              <w:jc w:val="center"/>
              <w:rPr>
                <w:del w:id="5627" w:author="anna.resch88@gmail.com" w:date="2022-01-03T10:25:00Z"/>
                <w:rFonts w:asciiTheme="majorHAnsi" w:eastAsia="Times New Roman" w:hAnsiTheme="majorHAnsi" w:cstheme="majorHAnsi"/>
                <w:color w:val="000000"/>
                <w:lang w:val="en-US" w:eastAsia="de-DE"/>
                <w:rPrChange w:id="5628" w:author="anna.resch88@gmail.com" w:date="2022-01-04T09:35:00Z">
                  <w:rPr>
                    <w:del w:id="5629" w:author="anna.resch88@gmail.com" w:date="2022-01-03T10:25:00Z"/>
                    <w:rFonts w:asciiTheme="majorHAnsi" w:eastAsia="Times New Roman" w:hAnsiTheme="majorHAnsi" w:cstheme="majorHAnsi"/>
                    <w:color w:val="000000"/>
                    <w:lang w:eastAsia="de-DE"/>
                  </w:rPr>
                </w:rPrChange>
              </w:rPr>
            </w:pPr>
            <w:del w:id="5630" w:author="anna.resch88@gmail.com" w:date="2022-01-03T10:25:00Z">
              <w:r w:rsidRPr="00F86424" w:rsidDel="00791D66">
                <w:rPr>
                  <w:rFonts w:asciiTheme="majorHAnsi" w:eastAsia="Times New Roman" w:hAnsiTheme="majorHAnsi" w:cstheme="majorHAnsi"/>
                  <w:color w:val="000000"/>
                  <w:lang w:val="en-US" w:eastAsia="de-DE"/>
                  <w:rPrChange w:id="5631" w:author="anna.resch88@gmail.com" w:date="2022-01-04T09:35:00Z">
                    <w:rPr>
                      <w:rFonts w:asciiTheme="majorHAnsi" w:eastAsia="Times New Roman" w:hAnsiTheme="majorHAnsi" w:cstheme="majorHAnsi"/>
                      <w:color w:val="000000"/>
                      <w:lang w:eastAsia="de-DE"/>
                    </w:rPr>
                  </w:rPrChange>
                </w:rPr>
                <w:delText>4M urea</w:delText>
              </w:r>
              <w:bookmarkStart w:id="5632" w:name="_Toc92187050"/>
              <w:bookmarkStart w:id="5633" w:name="_Toc92187742"/>
              <w:bookmarkStart w:id="5634" w:name="_Toc92188434"/>
              <w:bookmarkStart w:id="5635" w:name="_Toc92189124"/>
              <w:bookmarkStart w:id="5636" w:name="_Toc92189779"/>
              <w:bookmarkStart w:id="5637" w:name="_Toc92190435"/>
              <w:bookmarkStart w:id="5638" w:name="_Toc92191091"/>
              <w:bookmarkEnd w:id="5632"/>
              <w:bookmarkEnd w:id="5633"/>
              <w:bookmarkEnd w:id="5634"/>
              <w:bookmarkEnd w:id="5635"/>
              <w:bookmarkEnd w:id="5636"/>
              <w:bookmarkEnd w:id="5637"/>
              <w:bookmarkEnd w:id="5638"/>
            </w:del>
          </w:p>
        </w:tc>
        <w:tc>
          <w:tcPr>
            <w:tcW w:w="865" w:type="dxa"/>
            <w:tcBorders>
              <w:top w:val="nil"/>
              <w:left w:val="nil"/>
              <w:bottom w:val="single" w:sz="4" w:space="0" w:color="auto"/>
              <w:right w:val="single" w:sz="4" w:space="0" w:color="auto"/>
            </w:tcBorders>
            <w:shd w:val="clear" w:color="auto" w:fill="E2EFD9" w:themeFill="accent6" w:themeFillTint="33"/>
            <w:noWrap/>
            <w:vAlign w:val="bottom"/>
            <w:hideMark/>
          </w:tcPr>
          <w:p w14:paraId="6DE98CE1" w14:textId="4B8A0E1D" w:rsidR="00067C6D" w:rsidRPr="00F86424" w:rsidDel="00791D66" w:rsidRDefault="00067C6D" w:rsidP="003228B4">
            <w:pPr>
              <w:numPr>
                <w:ilvl w:val="0"/>
                <w:numId w:val="47"/>
              </w:numPr>
              <w:spacing w:after="0" w:line="240" w:lineRule="auto"/>
              <w:jc w:val="center"/>
              <w:rPr>
                <w:del w:id="5639" w:author="anna.resch88@gmail.com" w:date="2022-01-03T10:25:00Z"/>
                <w:rFonts w:asciiTheme="majorHAnsi" w:eastAsia="Times New Roman" w:hAnsiTheme="majorHAnsi" w:cstheme="majorHAnsi"/>
                <w:color w:val="000000"/>
                <w:lang w:val="en-US" w:eastAsia="de-DE"/>
                <w:rPrChange w:id="5640" w:author="anna.resch88@gmail.com" w:date="2022-01-04T09:35:00Z">
                  <w:rPr>
                    <w:del w:id="5641" w:author="anna.resch88@gmail.com" w:date="2022-01-03T10:25:00Z"/>
                    <w:rFonts w:asciiTheme="majorHAnsi" w:eastAsia="Times New Roman" w:hAnsiTheme="majorHAnsi" w:cstheme="majorHAnsi"/>
                    <w:color w:val="000000"/>
                    <w:lang w:eastAsia="de-DE"/>
                  </w:rPr>
                </w:rPrChange>
              </w:rPr>
            </w:pPr>
            <w:del w:id="5642" w:author="anna.resch88@gmail.com" w:date="2022-01-03T10:25:00Z">
              <w:r w:rsidRPr="00F86424" w:rsidDel="00791D66">
                <w:rPr>
                  <w:rFonts w:asciiTheme="majorHAnsi" w:eastAsia="Times New Roman" w:hAnsiTheme="majorHAnsi" w:cstheme="majorHAnsi"/>
                  <w:color w:val="000000"/>
                  <w:lang w:val="en-US" w:eastAsia="de-DE"/>
                  <w:rPrChange w:id="5643" w:author="anna.resch88@gmail.com" w:date="2022-01-04T09:35:00Z">
                    <w:rPr>
                      <w:rFonts w:asciiTheme="majorHAnsi" w:eastAsia="Times New Roman" w:hAnsiTheme="majorHAnsi" w:cstheme="majorHAnsi"/>
                      <w:color w:val="000000"/>
                      <w:lang w:eastAsia="de-DE"/>
                    </w:rPr>
                  </w:rPrChange>
                </w:rPr>
                <w:delText>67.7</w:delText>
              </w:r>
              <w:bookmarkStart w:id="5644" w:name="_Toc92187051"/>
              <w:bookmarkStart w:id="5645" w:name="_Toc92187743"/>
              <w:bookmarkStart w:id="5646" w:name="_Toc92188435"/>
              <w:bookmarkStart w:id="5647" w:name="_Toc92189125"/>
              <w:bookmarkStart w:id="5648" w:name="_Toc92189780"/>
              <w:bookmarkStart w:id="5649" w:name="_Toc92190436"/>
              <w:bookmarkStart w:id="5650" w:name="_Toc92191092"/>
              <w:bookmarkEnd w:id="5644"/>
              <w:bookmarkEnd w:id="5645"/>
              <w:bookmarkEnd w:id="5646"/>
              <w:bookmarkEnd w:id="5647"/>
              <w:bookmarkEnd w:id="5648"/>
              <w:bookmarkEnd w:id="5649"/>
              <w:bookmarkEnd w:id="5650"/>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33CE77C5" w14:textId="29A15225" w:rsidR="00067C6D" w:rsidRPr="00F86424" w:rsidDel="00791D66" w:rsidRDefault="00067C6D" w:rsidP="003228B4">
            <w:pPr>
              <w:numPr>
                <w:ilvl w:val="0"/>
                <w:numId w:val="47"/>
              </w:numPr>
              <w:spacing w:after="0" w:line="240" w:lineRule="auto"/>
              <w:jc w:val="center"/>
              <w:rPr>
                <w:del w:id="5651" w:author="anna.resch88@gmail.com" w:date="2022-01-03T10:25:00Z"/>
                <w:rFonts w:asciiTheme="majorHAnsi" w:eastAsia="Times New Roman" w:hAnsiTheme="majorHAnsi" w:cstheme="majorHAnsi"/>
                <w:color w:val="000000"/>
                <w:lang w:val="en-US" w:eastAsia="de-DE"/>
                <w:rPrChange w:id="5652" w:author="anna.resch88@gmail.com" w:date="2022-01-04T09:35:00Z">
                  <w:rPr>
                    <w:del w:id="5653" w:author="anna.resch88@gmail.com" w:date="2022-01-03T10:25:00Z"/>
                    <w:rFonts w:asciiTheme="majorHAnsi" w:eastAsia="Times New Roman" w:hAnsiTheme="majorHAnsi" w:cstheme="majorHAnsi"/>
                    <w:color w:val="000000"/>
                    <w:lang w:eastAsia="de-DE"/>
                  </w:rPr>
                </w:rPrChange>
              </w:rPr>
            </w:pPr>
            <w:del w:id="5654" w:author="anna.resch88@gmail.com" w:date="2022-01-03T10:25:00Z">
              <w:r w:rsidRPr="00F86424" w:rsidDel="00791D66">
                <w:rPr>
                  <w:rFonts w:asciiTheme="majorHAnsi" w:eastAsia="Times New Roman" w:hAnsiTheme="majorHAnsi" w:cstheme="majorHAnsi"/>
                  <w:color w:val="000000"/>
                  <w:lang w:val="en-US" w:eastAsia="de-DE"/>
                  <w:rPrChange w:id="5655" w:author="anna.resch88@gmail.com" w:date="2022-01-04T09:35:00Z">
                    <w:rPr>
                      <w:rFonts w:asciiTheme="majorHAnsi" w:eastAsia="Times New Roman" w:hAnsiTheme="majorHAnsi" w:cstheme="majorHAnsi"/>
                      <w:color w:val="000000"/>
                      <w:lang w:eastAsia="de-DE"/>
                    </w:rPr>
                  </w:rPrChange>
                </w:rPr>
                <w:delText>2 x 5</w:delText>
              </w:r>
              <w:bookmarkStart w:id="5656" w:name="_Toc92187052"/>
              <w:bookmarkStart w:id="5657" w:name="_Toc92187744"/>
              <w:bookmarkStart w:id="5658" w:name="_Toc92188436"/>
              <w:bookmarkStart w:id="5659" w:name="_Toc92189126"/>
              <w:bookmarkStart w:id="5660" w:name="_Toc92189781"/>
              <w:bookmarkStart w:id="5661" w:name="_Toc92190437"/>
              <w:bookmarkStart w:id="5662" w:name="_Toc92191093"/>
              <w:bookmarkEnd w:id="5656"/>
              <w:bookmarkEnd w:id="5657"/>
              <w:bookmarkEnd w:id="5658"/>
              <w:bookmarkEnd w:id="5659"/>
              <w:bookmarkEnd w:id="5660"/>
              <w:bookmarkEnd w:id="5661"/>
              <w:bookmarkEnd w:id="5662"/>
            </w:del>
          </w:p>
        </w:tc>
        <w:tc>
          <w:tcPr>
            <w:tcW w:w="946" w:type="dxa"/>
            <w:tcBorders>
              <w:top w:val="nil"/>
              <w:left w:val="nil"/>
              <w:bottom w:val="single" w:sz="4" w:space="0" w:color="auto"/>
              <w:right w:val="single" w:sz="4" w:space="0" w:color="auto"/>
            </w:tcBorders>
            <w:shd w:val="clear" w:color="auto" w:fill="E2EFD9" w:themeFill="accent6" w:themeFillTint="33"/>
            <w:noWrap/>
            <w:vAlign w:val="bottom"/>
            <w:hideMark/>
          </w:tcPr>
          <w:p w14:paraId="12D586ED" w14:textId="2CD92C82" w:rsidR="00067C6D" w:rsidRPr="00F86424" w:rsidDel="00791D66" w:rsidRDefault="00067C6D" w:rsidP="003228B4">
            <w:pPr>
              <w:numPr>
                <w:ilvl w:val="0"/>
                <w:numId w:val="47"/>
              </w:numPr>
              <w:spacing w:after="0" w:line="240" w:lineRule="auto"/>
              <w:jc w:val="center"/>
              <w:rPr>
                <w:del w:id="5663" w:author="anna.resch88@gmail.com" w:date="2022-01-03T10:25:00Z"/>
                <w:rFonts w:asciiTheme="majorHAnsi" w:eastAsia="Times New Roman" w:hAnsiTheme="majorHAnsi" w:cstheme="majorHAnsi"/>
                <w:color w:val="000000"/>
                <w:lang w:val="en-US" w:eastAsia="de-DE"/>
                <w:rPrChange w:id="5664" w:author="anna.resch88@gmail.com" w:date="2022-01-04T09:35:00Z">
                  <w:rPr>
                    <w:del w:id="5665" w:author="anna.resch88@gmail.com" w:date="2022-01-03T10:25:00Z"/>
                    <w:rFonts w:asciiTheme="majorHAnsi" w:eastAsia="Times New Roman" w:hAnsiTheme="majorHAnsi" w:cstheme="majorHAnsi"/>
                    <w:color w:val="000000"/>
                    <w:lang w:eastAsia="de-DE"/>
                  </w:rPr>
                </w:rPrChange>
              </w:rPr>
            </w:pPr>
            <w:bookmarkStart w:id="5666" w:name="_Toc92187053"/>
            <w:bookmarkStart w:id="5667" w:name="_Toc92187745"/>
            <w:bookmarkStart w:id="5668" w:name="_Toc92188437"/>
            <w:bookmarkStart w:id="5669" w:name="_Toc92189127"/>
            <w:bookmarkStart w:id="5670" w:name="_Toc92189782"/>
            <w:bookmarkStart w:id="5671" w:name="_Toc92190438"/>
            <w:bookmarkStart w:id="5672" w:name="_Toc92191094"/>
            <w:bookmarkEnd w:id="5666"/>
            <w:bookmarkEnd w:id="5667"/>
            <w:bookmarkEnd w:id="5668"/>
            <w:bookmarkEnd w:id="5669"/>
            <w:bookmarkEnd w:id="5670"/>
            <w:bookmarkEnd w:id="5671"/>
            <w:bookmarkEnd w:id="5672"/>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24A5FB14" w14:textId="228D539E" w:rsidR="00067C6D" w:rsidRPr="00F86424" w:rsidDel="00791D66" w:rsidRDefault="00067C6D" w:rsidP="003228B4">
            <w:pPr>
              <w:numPr>
                <w:ilvl w:val="0"/>
                <w:numId w:val="47"/>
              </w:numPr>
              <w:spacing w:after="0" w:line="240" w:lineRule="auto"/>
              <w:jc w:val="center"/>
              <w:rPr>
                <w:del w:id="5673" w:author="anna.resch88@gmail.com" w:date="2022-01-03T10:25:00Z"/>
                <w:rFonts w:asciiTheme="majorHAnsi" w:eastAsia="Times New Roman" w:hAnsiTheme="majorHAnsi" w:cstheme="majorHAnsi"/>
                <w:color w:val="000000"/>
                <w:lang w:val="en-US" w:eastAsia="de-DE"/>
                <w:rPrChange w:id="5674" w:author="anna.resch88@gmail.com" w:date="2022-01-04T09:35:00Z">
                  <w:rPr>
                    <w:del w:id="5675" w:author="anna.resch88@gmail.com" w:date="2022-01-03T10:25:00Z"/>
                    <w:rFonts w:asciiTheme="majorHAnsi" w:eastAsia="Times New Roman" w:hAnsiTheme="majorHAnsi" w:cstheme="majorHAnsi"/>
                    <w:color w:val="000000"/>
                    <w:lang w:eastAsia="de-DE"/>
                  </w:rPr>
                </w:rPrChange>
              </w:rPr>
            </w:pPr>
            <w:bookmarkStart w:id="5676" w:name="_Toc92187054"/>
            <w:bookmarkStart w:id="5677" w:name="_Toc92187746"/>
            <w:bookmarkStart w:id="5678" w:name="_Toc92188438"/>
            <w:bookmarkStart w:id="5679" w:name="_Toc92189128"/>
            <w:bookmarkStart w:id="5680" w:name="_Toc92189783"/>
            <w:bookmarkStart w:id="5681" w:name="_Toc92190439"/>
            <w:bookmarkStart w:id="5682" w:name="_Toc92191095"/>
            <w:bookmarkEnd w:id="5676"/>
            <w:bookmarkEnd w:id="5677"/>
            <w:bookmarkEnd w:id="5678"/>
            <w:bookmarkEnd w:id="5679"/>
            <w:bookmarkEnd w:id="5680"/>
            <w:bookmarkEnd w:id="5681"/>
            <w:bookmarkEnd w:id="5682"/>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0E9E04F6" w14:textId="41ABD081" w:rsidR="00067C6D" w:rsidRPr="00F86424" w:rsidDel="00791D66" w:rsidRDefault="00067C6D" w:rsidP="003228B4">
            <w:pPr>
              <w:numPr>
                <w:ilvl w:val="0"/>
                <w:numId w:val="47"/>
              </w:numPr>
              <w:spacing w:after="0" w:line="240" w:lineRule="auto"/>
              <w:jc w:val="center"/>
              <w:rPr>
                <w:del w:id="5683" w:author="anna.resch88@gmail.com" w:date="2022-01-03T10:25:00Z"/>
                <w:rFonts w:asciiTheme="majorHAnsi" w:eastAsia="Times New Roman" w:hAnsiTheme="majorHAnsi" w:cstheme="majorHAnsi"/>
                <w:color w:val="000000"/>
                <w:lang w:val="en-US" w:eastAsia="de-DE"/>
                <w:rPrChange w:id="5684" w:author="anna.resch88@gmail.com" w:date="2022-01-04T09:35:00Z">
                  <w:rPr>
                    <w:del w:id="5685" w:author="anna.resch88@gmail.com" w:date="2022-01-03T10:25:00Z"/>
                    <w:rFonts w:asciiTheme="majorHAnsi" w:eastAsia="Times New Roman" w:hAnsiTheme="majorHAnsi" w:cstheme="majorHAnsi"/>
                    <w:color w:val="000000"/>
                    <w:lang w:eastAsia="de-DE"/>
                  </w:rPr>
                </w:rPrChange>
              </w:rPr>
            </w:pPr>
            <w:del w:id="5686" w:author="anna.resch88@gmail.com" w:date="2022-01-03T10:25:00Z">
              <w:r w:rsidRPr="00F86424" w:rsidDel="00791D66">
                <w:rPr>
                  <w:rFonts w:asciiTheme="majorHAnsi" w:hAnsiTheme="majorHAnsi" w:cstheme="majorHAnsi"/>
                  <w:color w:val="000000"/>
                  <w:lang w:val="en-US"/>
                  <w:rPrChange w:id="5687" w:author="anna.resch88@gmail.com" w:date="2022-01-04T09:35:00Z">
                    <w:rPr>
                      <w:rFonts w:asciiTheme="majorHAnsi" w:hAnsiTheme="majorHAnsi" w:cstheme="majorHAnsi"/>
                      <w:color w:val="000000"/>
                    </w:rPr>
                  </w:rPrChange>
                </w:rPr>
                <w:delText>76.23</w:delText>
              </w:r>
              <w:bookmarkStart w:id="5688" w:name="_Toc92187055"/>
              <w:bookmarkStart w:id="5689" w:name="_Toc92187747"/>
              <w:bookmarkStart w:id="5690" w:name="_Toc92188439"/>
              <w:bookmarkStart w:id="5691" w:name="_Toc92189129"/>
              <w:bookmarkStart w:id="5692" w:name="_Toc92189784"/>
              <w:bookmarkStart w:id="5693" w:name="_Toc92190440"/>
              <w:bookmarkStart w:id="5694" w:name="_Toc92191096"/>
              <w:bookmarkEnd w:id="5688"/>
              <w:bookmarkEnd w:id="5689"/>
              <w:bookmarkEnd w:id="5690"/>
              <w:bookmarkEnd w:id="5691"/>
              <w:bookmarkEnd w:id="5692"/>
              <w:bookmarkEnd w:id="5693"/>
              <w:bookmarkEnd w:id="5694"/>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5F310AE9" w14:textId="554DEF1F" w:rsidR="00067C6D" w:rsidRPr="00F86424" w:rsidDel="00791D66" w:rsidRDefault="00067C6D" w:rsidP="003228B4">
            <w:pPr>
              <w:numPr>
                <w:ilvl w:val="0"/>
                <w:numId w:val="47"/>
              </w:numPr>
              <w:spacing w:after="0" w:line="240" w:lineRule="auto"/>
              <w:jc w:val="center"/>
              <w:rPr>
                <w:del w:id="5695" w:author="anna.resch88@gmail.com" w:date="2022-01-03T10:25:00Z"/>
                <w:rFonts w:asciiTheme="majorHAnsi" w:hAnsiTheme="majorHAnsi" w:cstheme="majorHAnsi"/>
                <w:color w:val="000000"/>
                <w:lang w:val="en-US"/>
                <w:rPrChange w:id="5696" w:author="anna.resch88@gmail.com" w:date="2022-01-04T09:35:00Z">
                  <w:rPr>
                    <w:del w:id="5697" w:author="anna.resch88@gmail.com" w:date="2022-01-03T10:25:00Z"/>
                    <w:rFonts w:asciiTheme="majorHAnsi" w:hAnsiTheme="majorHAnsi" w:cstheme="majorHAnsi"/>
                    <w:color w:val="000000"/>
                  </w:rPr>
                </w:rPrChange>
              </w:rPr>
            </w:pPr>
            <w:del w:id="5698" w:author="anna.resch88@gmail.com" w:date="2022-01-03T10:25:00Z">
              <w:r w:rsidRPr="00F86424" w:rsidDel="00791D66">
                <w:rPr>
                  <w:rFonts w:asciiTheme="majorHAnsi" w:hAnsiTheme="majorHAnsi" w:cstheme="majorHAnsi"/>
                  <w:color w:val="000000"/>
                  <w:lang w:val="en-US"/>
                  <w:rPrChange w:id="5699" w:author="anna.resch88@gmail.com" w:date="2022-01-04T09:35:00Z">
                    <w:rPr>
                      <w:rFonts w:asciiTheme="majorHAnsi" w:hAnsiTheme="majorHAnsi" w:cstheme="majorHAnsi"/>
                      <w:color w:val="000000"/>
                    </w:rPr>
                  </w:rPrChange>
                </w:rPr>
                <w:delText>4.15</w:delText>
              </w:r>
              <w:bookmarkStart w:id="5700" w:name="_Toc92187056"/>
              <w:bookmarkStart w:id="5701" w:name="_Toc92187748"/>
              <w:bookmarkStart w:id="5702" w:name="_Toc92188440"/>
              <w:bookmarkStart w:id="5703" w:name="_Toc92189130"/>
              <w:bookmarkStart w:id="5704" w:name="_Toc92189785"/>
              <w:bookmarkStart w:id="5705" w:name="_Toc92190441"/>
              <w:bookmarkStart w:id="5706" w:name="_Toc92191097"/>
              <w:bookmarkEnd w:id="5700"/>
              <w:bookmarkEnd w:id="5701"/>
              <w:bookmarkEnd w:id="5702"/>
              <w:bookmarkEnd w:id="5703"/>
              <w:bookmarkEnd w:id="5704"/>
              <w:bookmarkEnd w:id="5705"/>
              <w:bookmarkEnd w:id="5706"/>
            </w:del>
          </w:p>
        </w:tc>
        <w:tc>
          <w:tcPr>
            <w:tcW w:w="1131"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77C79AA" w14:textId="60172807" w:rsidR="00067C6D" w:rsidRPr="00F86424" w:rsidDel="00791D66" w:rsidRDefault="00067C6D" w:rsidP="003228B4">
            <w:pPr>
              <w:numPr>
                <w:ilvl w:val="0"/>
                <w:numId w:val="47"/>
              </w:numPr>
              <w:spacing w:after="0" w:line="240" w:lineRule="auto"/>
              <w:jc w:val="center"/>
              <w:rPr>
                <w:del w:id="5707" w:author="anna.resch88@gmail.com" w:date="2022-01-03T10:25:00Z"/>
                <w:rFonts w:asciiTheme="majorHAnsi" w:eastAsia="Times New Roman" w:hAnsiTheme="majorHAnsi" w:cstheme="majorHAnsi"/>
                <w:color w:val="000000"/>
                <w:lang w:val="en-US" w:eastAsia="de-DE"/>
                <w:rPrChange w:id="5708" w:author="anna.resch88@gmail.com" w:date="2022-01-04T09:35:00Z">
                  <w:rPr>
                    <w:del w:id="5709" w:author="anna.resch88@gmail.com" w:date="2022-01-03T10:25:00Z"/>
                    <w:rFonts w:asciiTheme="majorHAnsi" w:eastAsia="Times New Roman" w:hAnsiTheme="majorHAnsi" w:cstheme="majorHAnsi"/>
                    <w:color w:val="000000"/>
                    <w:lang w:eastAsia="de-DE"/>
                  </w:rPr>
                </w:rPrChange>
              </w:rPr>
            </w:pPr>
            <w:del w:id="5710" w:author="anna.resch88@gmail.com" w:date="2022-01-03T10:25:00Z">
              <w:r w:rsidRPr="00F86424" w:rsidDel="00791D66">
                <w:rPr>
                  <w:rFonts w:asciiTheme="majorHAnsi" w:hAnsiTheme="majorHAnsi" w:cstheme="majorHAnsi"/>
                  <w:color w:val="000000"/>
                  <w:lang w:val="en-US"/>
                  <w:rPrChange w:id="5711" w:author="anna.resch88@gmail.com" w:date="2022-01-04T09:35:00Z">
                    <w:rPr>
                      <w:rFonts w:asciiTheme="majorHAnsi" w:hAnsiTheme="majorHAnsi" w:cstheme="majorHAnsi"/>
                      <w:color w:val="000000"/>
                    </w:rPr>
                  </w:rPrChange>
                </w:rPr>
                <w:delText>132.08</w:delText>
              </w:r>
              <w:bookmarkStart w:id="5712" w:name="_Toc92187057"/>
              <w:bookmarkStart w:id="5713" w:name="_Toc92187749"/>
              <w:bookmarkStart w:id="5714" w:name="_Toc92188441"/>
              <w:bookmarkStart w:id="5715" w:name="_Toc92189131"/>
              <w:bookmarkStart w:id="5716" w:name="_Toc92189786"/>
              <w:bookmarkStart w:id="5717" w:name="_Toc92190442"/>
              <w:bookmarkStart w:id="5718" w:name="_Toc92191098"/>
              <w:bookmarkEnd w:id="5712"/>
              <w:bookmarkEnd w:id="5713"/>
              <w:bookmarkEnd w:id="5714"/>
              <w:bookmarkEnd w:id="5715"/>
              <w:bookmarkEnd w:id="5716"/>
              <w:bookmarkEnd w:id="5717"/>
              <w:bookmarkEnd w:id="5718"/>
            </w:del>
          </w:p>
        </w:tc>
        <w:tc>
          <w:tcPr>
            <w:tcW w:w="1144" w:type="dxa"/>
            <w:vMerge w:val="restart"/>
            <w:tcBorders>
              <w:top w:val="nil"/>
              <w:left w:val="single" w:sz="4" w:space="0" w:color="auto"/>
              <w:bottom w:val="single" w:sz="4" w:space="0" w:color="000000"/>
              <w:right w:val="single" w:sz="4" w:space="0" w:color="auto"/>
            </w:tcBorders>
            <w:shd w:val="clear" w:color="auto" w:fill="E2EFD9" w:themeFill="accent6" w:themeFillTint="33"/>
            <w:noWrap/>
            <w:vAlign w:val="center"/>
            <w:hideMark/>
          </w:tcPr>
          <w:p w14:paraId="7D54539C" w14:textId="62DCED71" w:rsidR="00067C6D" w:rsidRPr="00F86424" w:rsidDel="00791D66" w:rsidRDefault="00067C6D" w:rsidP="003228B4">
            <w:pPr>
              <w:numPr>
                <w:ilvl w:val="0"/>
                <w:numId w:val="47"/>
              </w:numPr>
              <w:spacing w:after="0" w:line="240" w:lineRule="auto"/>
              <w:jc w:val="center"/>
              <w:rPr>
                <w:del w:id="5719" w:author="anna.resch88@gmail.com" w:date="2022-01-03T10:25:00Z"/>
                <w:rFonts w:asciiTheme="majorHAnsi" w:eastAsia="Times New Roman" w:hAnsiTheme="majorHAnsi" w:cstheme="majorHAnsi"/>
                <w:color w:val="000000"/>
                <w:lang w:val="en-US" w:eastAsia="de-DE"/>
                <w:rPrChange w:id="5720" w:author="anna.resch88@gmail.com" w:date="2022-01-04T09:35:00Z">
                  <w:rPr>
                    <w:del w:id="5721" w:author="anna.resch88@gmail.com" w:date="2022-01-03T10:25:00Z"/>
                    <w:rFonts w:asciiTheme="majorHAnsi" w:eastAsia="Times New Roman" w:hAnsiTheme="majorHAnsi" w:cstheme="majorHAnsi"/>
                    <w:color w:val="000000"/>
                    <w:lang w:eastAsia="de-DE"/>
                  </w:rPr>
                </w:rPrChange>
              </w:rPr>
            </w:pPr>
            <w:del w:id="5722" w:author="anna.resch88@gmail.com" w:date="2022-01-03T10:25:00Z">
              <w:r w:rsidRPr="00F86424" w:rsidDel="00791D66">
                <w:rPr>
                  <w:rFonts w:asciiTheme="majorHAnsi" w:hAnsiTheme="majorHAnsi" w:cstheme="majorHAnsi"/>
                  <w:color w:val="000000"/>
                  <w:lang w:val="en-US"/>
                  <w:rPrChange w:id="5723" w:author="anna.resch88@gmail.com" w:date="2022-01-04T09:35:00Z">
                    <w:rPr>
                      <w:rFonts w:asciiTheme="majorHAnsi" w:hAnsiTheme="majorHAnsi" w:cstheme="majorHAnsi"/>
                      <w:color w:val="000000"/>
                    </w:rPr>
                  </w:rPrChange>
                </w:rPr>
                <w:delText>53.86</w:delText>
              </w:r>
              <w:bookmarkStart w:id="5724" w:name="_Toc92187058"/>
              <w:bookmarkStart w:id="5725" w:name="_Toc92187750"/>
              <w:bookmarkStart w:id="5726" w:name="_Toc92188442"/>
              <w:bookmarkStart w:id="5727" w:name="_Toc92189132"/>
              <w:bookmarkStart w:id="5728" w:name="_Toc92189787"/>
              <w:bookmarkStart w:id="5729" w:name="_Toc92190443"/>
              <w:bookmarkStart w:id="5730" w:name="_Toc92191099"/>
              <w:bookmarkEnd w:id="5724"/>
              <w:bookmarkEnd w:id="5725"/>
              <w:bookmarkEnd w:id="5726"/>
              <w:bookmarkEnd w:id="5727"/>
              <w:bookmarkEnd w:id="5728"/>
              <w:bookmarkEnd w:id="5729"/>
              <w:bookmarkEnd w:id="5730"/>
            </w:del>
          </w:p>
        </w:tc>
        <w:bookmarkStart w:id="5731" w:name="_Toc92187059"/>
        <w:bookmarkStart w:id="5732" w:name="_Toc92187751"/>
        <w:bookmarkStart w:id="5733" w:name="_Toc92188443"/>
        <w:bookmarkStart w:id="5734" w:name="_Toc92189133"/>
        <w:bookmarkStart w:id="5735" w:name="_Toc92189788"/>
        <w:bookmarkStart w:id="5736" w:name="_Toc92190444"/>
        <w:bookmarkStart w:id="5737" w:name="_Toc92191100"/>
        <w:bookmarkEnd w:id="5731"/>
        <w:bookmarkEnd w:id="5732"/>
        <w:bookmarkEnd w:id="5733"/>
        <w:bookmarkEnd w:id="5734"/>
        <w:bookmarkEnd w:id="5735"/>
        <w:bookmarkEnd w:id="5736"/>
        <w:bookmarkEnd w:id="5737"/>
      </w:tr>
      <w:tr w:rsidR="00067C6D" w:rsidRPr="009E3BE9" w:rsidDel="00791D66" w14:paraId="2E1790E4" w14:textId="35490AAE" w:rsidTr="00D830B0">
        <w:trPr>
          <w:trHeight w:val="300"/>
          <w:del w:id="5738"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70360FBE" w14:textId="76BB9E87" w:rsidR="00067C6D" w:rsidRPr="00F86424" w:rsidDel="00791D66" w:rsidRDefault="00067C6D" w:rsidP="003228B4">
            <w:pPr>
              <w:numPr>
                <w:ilvl w:val="0"/>
                <w:numId w:val="47"/>
              </w:numPr>
              <w:spacing w:after="0" w:line="240" w:lineRule="auto"/>
              <w:jc w:val="both"/>
              <w:rPr>
                <w:del w:id="5739" w:author="anna.resch88@gmail.com" w:date="2022-01-03T10:25:00Z"/>
                <w:rFonts w:asciiTheme="majorHAnsi" w:eastAsia="Times New Roman" w:hAnsiTheme="majorHAnsi" w:cstheme="majorHAnsi"/>
                <w:color w:val="000000"/>
                <w:lang w:val="en-US" w:eastAsia="de-DE"/>
                <w:rPrChange w:id="5740" w:author="anna.resch88@gmail.com" w:date="2022-01-04T09:35:00Z">
                  <w:rPr>
                    <w:del w:id="5741" w:author="anna.resch88@gmail.com" w:date="2022-01-03T10:25:00Z"/>
                    <w:rFonts w:asciiTheme="majorHAnsi" w:eastAsia="Times New Roman" w:hAnsiTheme="majorHAnsi" w:cstheme="majorHAnsi"/>
                    <w:color w:val="000000"/>
                    <w:lang w:eastAsia="de-DE"/>
                  </w:rPr>
                </w:rPrChange>
              </w:rPr>
            </w:pPr>
            <w:del w:id="5742" w:author="anna.resch88@gmail.com" w:date="2022-01-03T10:25:00Z">
              <w:r w:rsidRPr="00F86424" w:rsidDel="00791D66">
                <w:rPr>
                  <w:rFonts w:asciiTheme="majorHAnsi" w:eastAsia="Times New Roman" w:hAnsiTheme="majorHAnsi" w:cstheme="majorHAnsi"/>
                  <w:color w:val="000000"/>
                  <w:lang w:val="en-US" w:eastAsia="de-DE"/>
                  <w:rPrChange w:id="5743" w:author="anna.resch88@gmail.com" w:date="2022-01-04T09:35:00Z">
                    <w:rPr>
                      <w:rFonts w:asciiTheme="majorHAnsi" w:eastAsia="Times New Roman" w:hAnsiTheme="majorHAnsi" w:cstheme="majorHAnsi"/>
                      <w:color w:val="000000"/>
                      <w:lang w:eastAsia="de-DE"/>
                    </w:rPr>
                  </w:rPrChange>
                </w:rPr>
                <w:delText>ULD-V20-ULD, sample 2</w:delText>
              </w:r>
              <w:bookmarkStart w:id="5744" w:name="_Toc92187060"/>
              <w:bookmarkStart w:id="5745" w:name="_Toc92187752"/>
              <w:bookmarkStart w:id="5746" w:name="_Toc92188444"/>
              <w:bookmarkStart w:id="5747" w:name="_Toc92189134"/>
              <w:bookmarkStart w:id="5748" w:name="_Toc92189789"/>
              <w:bookmarkStart w:id="5749" w:name="_Toc92190445"/>
              <w:bookmarkStart w:id="5750" w:name="_Toc92191101"/>
              <w:bookmarkEnd w:id="5744"/>
              <w:bookmarkEnd w:id="5745"/>
              <w:bookmarkEnd w:id="5746"/>
              <w:bookmarkEnd w:id="5747"/>
              <w:bookmarkEnd w:id="5748"/>
              <w:bookmarkEnd w:id="5749"/>
              <w:bookmarkEnd w:id="5750"/>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6506F00C" w14:textId="02F40A3E" w:rsidR="00067C6D" w:rsidRPr="00F86424" w:rsidDel="00791D66" w:rsidRDefault="00067C6D" w:rsidP="003228B4">
            <w:pPr>
              <w:numPr>
                <w:ilvl w:val="0"/>
                <w:numId w:val="47"/>
              </w:numPr>
              <w:spacing w:after="0" w:line="240" w:lineRule="auto"/>
              <w:jc w:val="center"/>
              <w:rPr>
                <w:del w:id="5751" w:author="anna.resch88@gmail.com" w:date="2022-01-03T10:25:00Z"/>
                <w:rFonts w:asciiTheme="majorHAnsi" w:eastAsia="Times New Roman" w:hAnsiTheme="majorHAnsi" w:cstheme="majorHAnsi"/>
                <w:color w:val="000000"/>
                <w:lang w:val="en-US" w:eastAsia="de-DE"/>
                <w:rPrChange w:id="5752" w:author="anna.resch88@gmail.com" w:date="2022-01-04T09:35:00Z">
                  <w:rPr>
                    <w:del w:id="5753" w:author="anna.resch88@gmail.com" w:date="2022-01-03T10:25:00Z"/>
                    <w:rFonts w:asciiTheme="majorHAnsi" w:eastAsia="Times New Roman" w:hAnsiTheme="majorHAnsi" w:cstheme="majorHAnsi"/>
                    <w:color w:val="000000"/>
                    <w:lang w:eastAsia="de-DE"/>
                  </w:rPr>
                </w:rPrChange>
              </w:rPr>
            </w:pPr>
            <w:del w:id="5754" w:author="anna.resch88@gmail.com" w:date="2022-01-03T10:25:00Z">
              <w:r w:rsidRPr="00F86424" w:rsidDel="00791D66">
                <w:rPr>
                  <w:rFonts w:asciiTheme="majorHAnsi" w:eastAsia="Times New Roman" w:hAnsiTheme="majorHAnsi" w:cstheme="majorHAnsi"/>
                  <w:color w:val="000000"/>
                  <w:lang w:val="en-US" w:eastAsia="de-DE"/>
                  <w:rPrChange w:id="5755" w:author="anna.resch88@gmail.com" w:date="2022-01-04T09:35:00Z">
                    <w:rPr>
                      <w:rFonts w:asciiTheme="majorHAnsi" w:eastAsia="Times New Roman" w:hAnsiTheme="majorHAnsi" w:cstheme="majorHAnsi"/>
                      <w:color w:val="000000"/>
                      <w:lang w:eastAsia="de-DE"/>
                    </w:rPr>
                  </w:rPrChange>
                </w:rPr>
                <w:delText>10</w:delText>
              </w:r>
              <w:bookmarkStart w:id="5756" w:name="_Toc92187061"/>
              <w:bookmarkStart w:id="5757" w:name="_Toc92187753"/>
              <w:bookmarkStart w:id="5758" w:name="_Toc92188445"/>
              <w:bookmarkStart w:id="5759" w:name="_Toc92189135"/>
              <w:bookmarkStart w:id="5760" w:name="_Toc92189790"/>
              <w:bookmarkStart w:id="5761" w:name="_Toc92190446"/>
              <w:bookmarkStart w:id="5762" w:name="_Toc92191102"/>
              <w:bookmarkEnd w:id="5756"/>
              <w:bookmarkEnd w:id="5757"/>
              <w:bookmarkEnd w:id="5758"/>
              <w:bookmarkEnd w:id="5759"/>
              <w:bookmarkEnd w:id="5760"/>
              <w:bookmarkEnd w:id="5761"/>
              <w:bookmarkEnd w:id="5762"/>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633D84C" w14:textId="289C5319" w:rsidR="00067C6D" w:rsidRPr="00F86424" w:rsidDel="00791D66" w:rsidRDefault="00067C6D" w:rsidP="003228B4">
            <w:pPr>
              <w:numPr>
                <w:ilvl w:val="0"/>
                <w:numId w:val="47"/>
              </w:numPr>
              <w:spacing w:after="0" w:line="240" w:lineRule="auto"/>
              <w:jc w:val="center"/>
              <w:rPr>
                <w:del w:id="5763" w:author="anna.resch88@gmail.com" w:date="2022-01-03T10:25:00Z"/>
                <w:rFonts w:asciiTheme="majorHAnsi" w:eastAsia="Times New Roman" w:hAnsiTheme="majorHAnsi" w:cstheme="majorHAnsi"/>
                <w:color w:val="000000"/>
                <w:lang w:val="en-US" w:eastAsia="de-DE"/>
                <w:rPrChange w:id="5764" w:author="anna.resch88@gmail.com" w:date="2022-01-04T09:35:00Z">
                  <w:rPr>
                    <w:del w:id="5765" w:author="anna.resch88@gmail.com" w:date="2022-01-03T10:25:00Z"/>
                    <w:rFonts w:asciiTheme="majorHAnsi" w:eastAsia="Times New Roman" w:hAnsiTheme="majorHAnsi" w:cstheme="majorHAnsi"/>
                    <w:color w:val="000000"/>
                    <w:lang w:eastAsia="de-DE"/>
                  </w:rPr>
                </w:rPrChange>
              </w:rPr>
            </w:pPr>
            <w:del w:id="5766" w:author="anna.resch88@gmail.com" w:date="2022-01-03T10:25:00Z">
              <w:r w:rsidRPr="00F86424" w:rsidDel="00791D66">
                <w:rPr>
                  <w:rFonts w:asciiTheme="majorHAnsi" w:eastAsia="Times New Roman" w:hAnsiTheme="majorHAnsi" w:cstheme="majorHAnsi"/>
                  <w:color w:val="000000"/>
                  <w:lang w:val="en-US" w:eastAsia="de-DE"/>
                  <w:rPrChange w:id="5767" w:author="anna.resch88@gmail.com" w:date="2022-01-04T09:35:00Z">
                    <w:rPr>
                      <w:rFonts w:asciiTheme="majorHAnsi" w:eastAsia="Times New Roman" w:hAnsiTheme="majorHAnsi" w:cstheme="majorHAnsi"/>
                      <w:color w:val="000000"/>
                      <w:lang w:eastAsia="de-DE"/>
                    </w:rPr>
                  </w:rPrChange>
                </w:rPr>
                <w:delText>4M urea</w:delText>
              </w:r>
              <w:bookmarkStart w:id="5768" w:name="_Toc92187062"/>
              <w:bookmarkStart w:id="5769" w:name="_Toc92187754"/>
              <w:bookmarkStart w:id="5770" w:name="_Toc92188446"/>
              <w:bookmarkStart w:id="5771" w:name="_Toc92189136"/>
              <w:bookmarkStart w:id="5772" w:name="_Toc92189791"/>
              <w:bookmarkStart w:id="5773" w:name="_Toc92190447"/>
              <w:bookmarkStart w:id="5774" w:name="_Toc92191103"/>
              <w:bookmarkEnd w:id="5768"/>
              <w:bookmarkEnd w:id="5769"/>
              <w:bookmarkEnd w:id="5770"/>
              <w:bookmarkEnd w:id="5771"/>
              <w:bookmarkEnd w:id="5772"/>
              <w:bookmarkEnd w:id="5773"/>
              <w:bookmarkEnd w:id="5774"/>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1DFDB095" w14:textId="1E7861AB" w:rsidR="00067C6D" w:rsidRPr="00F86424" w:rsidDel="00791D66" w:rsidRDefault="00067C6D" w:rsidP="003228B4">
            <w:pPr>
              <w:numPr>
                <w:ilvl w:val="0"/>
                <w:numId w:val="47"/>
              </w:numPr>
              <w:spacing w:after="0" w:line="240" w:lineRule="auto"/>
              <w:jc w:val="center"/>
              <w:rPr>
                <w:del w:id="5775" w:author="anna.resch88@gmail.com" w:date="2022-01-03T10:25:00Z"/>
                <w:rFonts w:asciiTheme="majorHAnsi" w:eastAsia="Times New Roman" w:hAnsiTheme="majorHAnsi" w:cstheme="majorHAnsi"/>
                <w:color w:val="000000"/>
                <w:lang w:val="en-US" w:eastAsia="de-DE"/>
                <w:rPrChange w:id="5776" w:author="anna.resch88@gmail.com" w:date="2022-01-04T09:35:00Z">
                  <w:rPr>
                    <w:del w:id="5777" w:author="anna.resch88@gmail.com" w:date="2022-01-03T10:25:00Z"/>
                    <w:rFonts w:asciiTheme="majorHAnsi" w:eastAsia="Times New Roman" w:hAnsiTheme="majorHAnsi" w:cstheme="majorHAnsi"/>
                    <w:color w:val="000000"/>
                    <w:lang w:eastAsia="de-DE"/>
                  </w:rPr>
                </w:rPrChange>
              </w:rPr>
            </w:pPr>
            <w:del w:id="5778" w:author="anna.resch88@gmail.com" w:date="2022-01-03T10:25:00Z">
              <w:r w:rsidRPr="00F86424" w:rsidDel="00791D66">
                <w:rPr>
                  <w:rFonts w:asciiTheme="majorHAnsi" w:eastAsia="Times New Roman" w:hAnsiTheme="majorHAnsi" w:cstheme="majorHAnsi"/>
                  <w:color w:val="000000"/>
                  <w:lang w:val="en-US" w:eastAsia="de-DE"/>
                  <w:rPrChange w:id="5779" w:author="anna.resch88@gmail.com" w:date="2022-01-04T09:35:00Z">
                    <w:rPr>
                      <w:rFonts w:asciiTheme="majorHAnsi" w:eastAsia="Times New Roman" w:hAnsiTheme="majorHAnsi" w:cstheme="majorHAnsi"/>
                      <w:color w:val="000000"/>
                      <w:lang w:eastAsia="de-DE"/>
                    </w:rPr>
                  </w:rPrChange>
                </w:rPr>
                <w:delText>67.7</w:delText>
              </w:r>
              <w:bookmarkStart w:id="5780" w:name="_Toc92187063"/>
              <w:bookmarkStart w:id="5781" w:name="_Toc92187755"/>
              <w:bookmarkStart w:id="5782" w:name="_Toc92188447"/>
              <w:bookmarkStart w:id="5783" w:name="_Toc92189137"/>
              <w:bookmarkStart w:id="5784" w:name="_Toc92189792"/>
              <w:bookmarkStart w:id="5785" w:name="_Toc92190448"/>
              <w:bookmarkStart w:id="5786" w:name="_Toc92191104"/>
              <w:bookmarkEnd w:id="5780"/>
              <w:bookmarkEnd w:id="5781"/>
              <w:bookmarkEnd w:id="5782"/>
              <w:bookmarkEnd w:id="5783"/>
              <w:bookmarkEnd w:id="5784"/>
              <w:bookmarkEnd w:id="5785"/>
              <w:bookmarkEnd w:id="5786"/>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86BF6DB" w14:textId="57546348" w:rsidR="00067C6D" w:rsidRPr="00F86424" w:rsidDel="00791D66" w:rsidRDefault="00067C6D" w:rsidP="003228B4">
            <w:pPr>
              <w:numPr>
                <w:ilvl w:val="0"/>
                <w:numId w:val="47"/>
              </w:numPr>
              <w:spacing w:after="0" w:line="240" w:lineRule="auto"/>
              <w:jc w:val="center"/>
              <w:rPr>
                <w:del w:id="5787" w:author="anna.resch88@gmail.com" w:date="2022-01-03T10:25:00Z"/>
                <w:rFonts w:asciiTheme="majorHAnsi" w:eastAsia="Times New Roman" w:hAnsiTheme="majorHAnsi" w:cstheme="majorHAnsi"/>
                <w:color w:val="000000"/>
                <w:lang w:val="en-US" w:eastAsia="de-DE"/>
                <w:rPrChange w:id="5788" w:author="anna.resch88@gmail.com" w:date="2022-01-04T09:35:00Z">
                  <w:rPr>
                    <w:del w:id="5789" w:author="anna.resch88@gmail.com" w:date="2022-01-03T10:25:00Z"/>
                    <w:rFonts w:asciiTheme="majorHAnsi" w:eastAsia="Times New Roman" w:hAnsiTheme="majorHAnsi" w:cstheme="majorHAnsi"/>
                    <w:color w:val="000000"/>
                    <w:lang w:eastAsia="de-DE"/>
                  </w:rPr>
                </w:rPrChange>
              </w:rPr>
            </w:pPr>
            <w:del w:id="5790" w:author="anna.resch88@gmail.com" w:date="2022-01-03T10:25:00Z">
              <w:r w:rsidRPr="00F86424" w:rsidDel="00791D66">
                <w:rPr>
                  <w:rFonts w:asciiTheme="majorHAnsi" w:eastAsia="Times New Roman" w:hAnsiTheme="majorHAnsi" w:cstheme="majorHAnsi"/>
                  <w:color w:val="000000"/>
                  <w:lang w:val="en-US" w:eastAsia="de-DE"/>
                  <w:rPrChange w:id="5791" w:author="anna.resch88@gmail.com" w:date="2022-01-04T09:35:00Z">
                    <w:rPr>
                      <w:rFonts w:asciiTheme="majorHAnsi" w:eastAsia="Times New Roman" w:hAnsiTheme="majorHAnsi" w:cstheme="majorHAnsi"/>
                      <w:color w:val="000000"/>
                      <w:lang w:eastAsia="de-DE"/>
                    </w:rPr>
                  </w:rPrChange>
                </w:rPr>
                <w:delText>2 x 5</w:delText>
              </w:r>
              <w:bookmarkStart w:id="5792" w:name="_Toc92187064"/>
              <w:bookmarkStart w:id="5793" w:name="_Toc92187756"/>
              <w:bookmarkStart w:id="5794" w:name="_Toc92188448"/>
              <w:bookmarkStart w:id="5795" w:name="_Toc92189138"/>
              <w:bookmarkStart w:id="5796" w:name="_Toc92189793"/>
              <w:bookmarkStart w:id="5797" w:name="_Toc92190449"/>
              <w:bookmarkStart w:id="5798" w:name="_Toc92191105"/>
              <w:bookmarkEnd w:id="5792"/>
              <w:bookmarkEnd w:id="5793"/>
              <w:bookmarkEnd w:id="5794"/>
              <w:bookmarkEnd w:id="5795"/>
              <w:bookmarkEnd w:id="5796"/>
              <w:bookmarkEnd w:id="5797"/>
              <w:bookmarkEnd w:id="5798"/>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50EA0846" w14:textId="5B71ACD4" w:rsidR="00067C6D" w:rsidRPr="00F86424" w:rsidDel="00791D66" w:rsidRDefault="00067C6D" w:rsidP="003228B4">
            <w:pPr>
              <w:numPr>
                <w:ilvl w:val="0"/>
                <w:numId w:val="47"/>
              </w:numPr>
              <w:spacing w:after="0" w:line="240" w:lineRule="auto"/>
              <w:jc w:val="center"/>
              <w:rPr>
                <w:del w:id="5799" w:author="anna.resch88@gmail.com" w:date="2022-01-03T10:25:00Z"/>
                <w:rFonts w:asciiTheme="majorHAnsi" w:eastAsia="Times New Roman" w:hAnsiTheme="majorHAnsi" w:cstheme="majorHAnsi"/>
                <w:color w:val="000000"/>
                <w:lang w:val="en-US" w:eastAsia="de-DE"/>
                <w:rPrChange w:id="5800" w:author="anna.resch88@gmail.com" w:date="2022-01-04T09:35:00Z">
                  <w:rPr>
                    <w:del w:id="5801" w:author="anna.resch88@gmail.com" w:date="2022-01-03T10:25:00Z"/>
                    <w:rFonts w:asciiTheme="majorHAnsi" w:eastAsia="Times New Roman" w:hAnsiTheme="majorHAnsi" w:cstheme="majorHAnsi"/>
                    <w:color w:val="000000"/>
                    <w:lang w:eastAsia="de-DE"/>
                  </w:rPr>
                </w:rPrChange>
              </w:rPr>
            </w:pPr>
            <w:bookmarkStart w:id="5802" w:name="_Toc92187065"/>
            <w:bookmarkStart w:id="5803" w:name="_Toc92187757"/>
            <w:bookmarkStart w:id="5804" w:name="_Toc92188449"/>
            <w:bookmarkStart w:id="5805" w:name="_Toc92189139"/>
            <w:bookmarkStart w:id="5806" w:name="_Toc92189794"/>
            <w:bookmarkStart w:id="5807" w:name="_Toc92190450"/>
            <w:bookmarkStart w:id="5808" w:name="_Toc92191106"/>
            <w:bookmarkEnd w:id="5802"/>
            <w:bookmarkEnd w:id="5803"/>
            <w:bookmarkEnd w:id="5804"/>
            <w:bookmarkEnd w:id="5805"/>
            <w:bookmarkEnd w:id="5806"/>
            <w:bookmarkEnd w:id="5807"/>
            <w:bookmarkEnd w:id="5808"/>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3D4C41AB" w14:textId="33001B88" w:rsidR="00067C6D" w:rsidRPr="00F86424" w:rsidDel="00791D66" w:rsidRDefault="00067C6D" w:rsidP="003228B4">
            <w:pPr>
              <w:numPr>
                <w:ilvl w:val="0"/>
                <w:numId w:val="47"/>
              </w:numPr>
              <w:spacing w:after="0" w:line="240" w:lineRule="auto"/>
              <w:jc w:val="center"/>
              <w:rPr>
                <w:del w:id="5809" w:author="anna.resch88@gmail.com" w:date="2022-01-03T10:25:00Z"/>
                <w:rFonts w:asciiTheme="majorHAnsi" w:eastAsia="Times New Roman" w:hAnsiTheme="majorHAnsi" w:cstheme="majorHAnsi"/>
                <w:color w:val="000000"/>
                <w:lang w:val="en-US" w:eastAsia="de-DE"/>
                <w:rPrChange w:id="5810" w:author="anna.resch88@gmail.com" w:date="2022-01-04T09:35:00Z">
                  <w:rPr>
                    <w:del w:id="5811" w:author="anna.resch88@gmail.com" w:date="2022-01-03T10:25:00Z"/>
                    <w:rFonts w:asciiTheme="majorHAnsi" w:eastAsia="Times New Roman" w:hAnsiTheme="majorHAnsi" w:cstheme="majorHAnsi"/>
                    <w:color w:val="000000"/>
                    <w:lang w:eastAsia="de-DE"/>
                  </w:rPr>
                </w:rPrChange>
              </w:rPr>
            </w:pPr>
            <w:bookmarkStart w:id="5812" w:name="_Toc92187066"/>
            <w:bookmarkStart w:id="5813" w:name="_Toc92187758"/>
            <w:bookmarkStart w:id="5814" w:name="_Toc92188450"/>
            <w:bookmarkStart w:id="5815" w:name="_Toc92189140"/>
            <w:bookmarkStart w:id="5816" w:name="_Toc92189795"/>
            <w:bookmarkStart w:id="5817" w:name="_Toc92190451"/>
            <w:bookmarkStart w:id="5818" w:name="_Toc92191107"/>
            <w:bookmarkEnd w:id="5812"/>
            <w:bookmarkEnd w:id="5813"/>
            <w:bookmarkEnd w:id="5814"/>
            <w:bookmarkEnd w:id="5815"/>
            <w:bookmarkEnd w:id="5816"/>
            <w:bookmarkEnd w:id="5817"/>
            <w:bookmarkEnd w:id="5818"/>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3180079A" w14:textId="259C0AD7" w:rsidR="00067C6D" w:rsidRPr="00F86424" w:rsidDel="00791D66" w:rsidRDefault="00067C6D" w:rsidP="003228B4">
            <w:pPr>
              <w:numPr>
                <w:ilvl w:val="0"/>
                <w:numId w:val="47"/>
              </w:numPr>
              <w:spacing w:after="0" w:line="240" w:lineRule="auto"/>
              <w:jc w:val="center"/>
              <w:rPr>
                <w:del w:id="5819" w:author="anna.resch88@gmail.com" w:date="2022-01-03T10:25:00Z"/>
                <w:rFonts w:asciiTheme="majorHAnsi" w:eastAsia="Times New Roman" w:hAnsiTheme="majorHAnsi" w:cstheme="majorHAnsi"/>
                <w:color w:val="000000"/>
                <w:lang w:val="en-US" w:eastAsia="de-DE"/>
                <w:rPrChange w:id="5820" w:author="anna.resch88@gmail.com" w:date="2022-01-04T09:35:00Z">
                  <w:rPr>
                    <w:del w:id="5821" w:author="anna.resch88@gmail.com" w:date="2022-01-03T10:25:00Z"/>
                    <w:rFonts w:asciiTheme="majorHAnsi" w:eastAsia="Times New Roman" w:hAnsiTheme="majorHAnsi" w:cstheme="majorHAnsi"/>
                    <w:color w:val="000000"/>
                    <w:lang w:eastAsia="de-DE"/>
                  </w:rPr>
                </w:rPrChange>
              </w:rPr>
            </w:pPr>
            <w:del w:id="5822" w:author="anna.resch88@gmail.com" w:date="2022-01-03T10:25:00Z">
              <w:r w:rsidRPr="00F86424" w:rsidDel="00791D66">
                <w:rPr>
                  <w:rFonts w:asciiTheme="majorHAnsi" w:hAnsiTheme="majorHAnsi" w:cstheme="majorHAnsi"/>
                  <w:color w:val="000000"/>
                  <w:lang w:val="en-US"/>
                  <w:rPrChange w:id="5823" w:author="anna.resch88@gmail.com" w:date="2022-01-04T09:35:00Z">
                    <w:rPr>
                      <w:rFonts w:asciiTheme="majorHAnsi" w:hAnsiTheme="majorHAnsi" w:cstheme="majorHAnsi"/>
                      <w:color w:val="000000"/>
                    </w:rPr>
                  </w:rPrChange>
                </w:rPr>
                <w:delText>136.32</w:delText>
              </w:r>
              <w:bookmarkStart w:id="5824" w:name="_Toc92187067"/>
              <w:bookmarkStart w:id="5825" w:name="_Toc92187759"/>
              <w:bookmarkStart w:id="5826" w:name="_Toc92188451"/>
              <w:bookmarkStart w:id="5827" w:name="_Toc92189141"/>
              <w:bookmarkStart w:id="5828" w:name="_Toc92189796"/>
              <w:bookmarkStart w:id="5829" w:name="_Toc92190452"/>
              <w:bookmarkStart w:id="5830" w:name="_Toc92191108"/>
              <w:bookmarkEnd w:id="5824"/>
              <w:bookmarkEnd w:id="5825"/>
              <w:bookmarkEnd w:id="5826"/>
              <w:bookmarkEnd w:id="5827"/>
              <w:bookmarkEnd w:id="5828"/>
              <w:bookmarkEnd w:id="5829"/>
              <w:bookmarkEnd w:id="5830"/>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7B0678E" w14:textId="5ABFEACF" w:rsidR="00067C6D" w:rsidRPr="00F86424" w:rsidDel="00791D66" w:rsidRDefault="00067C6D" w:rsidP="003228B4">
            <w:pPr>
              <w:numPr>
                <w:ilvl w:val="0"/>
                <w:numId w:val="47"/>
              </w:numPr>
              <w:spacing w:after="0" w:line="240" w:lineRule="auto"/>
              <w:jc w:val="center"/>
              <w:rPr>
                <w:del w:id="5831" w:author="anna.resch88@gmail.com" w:date="2022-01-03T10:25:00Z"/>
                <w:rFonts w:asciiTheme="majorHAnsi" w:eastAsia="Times New Roman" w:hAnsiTheme="majorHAnsi" w:cstheme="majorHAnsi"/>
                <w:color w:val="000000"/>
                <w:lang w:val="en-US" w:eastAsia="de-DE"/>
                <w:rPrChange w:id="5832" w:author="anna.resch88@gmail.com" w:date="2022-01-04T09:35:00Z">
                  <w:rPr>
                    <w:del w:id="5833" w:author="anna.resch88@gmail.com" w:date="2022-01-03T10:25:00Z"/>
                    <w:rFonts w:asciiTheme="majorHAnsi" w:eastAsia="Times New Roman" w:hAnsiTheme="majorHAnsi" w:cstheme="majorHAnsi"/>
                    <w:color w:val="000000"/>
                    <w:lang w:eastAsia="de-DE"/>
                  </w:rPr>
                </w:rPrChange>
              </w:rPr>
            </w:pPr>
            <w:del w:id="5834" w:author="anna.resch88@gmail.com" w:date="2022-01-03T10:25:00Z">
              <w:r w:rsidRPr="00F86424" w:rsidDel="00791D66">
                <w:rPr>
                  <w:rFonts w:asciiTheme="majorHAnsi" w:hAnsiTheme="majorHAnsi" w:cstheme="majorHAnsi"/>
                  <w:color w:val="000000"/>
                  <w:lang w:val="en-US"/>
                  <w:rPrChange w:id="5835" w:author="anna.resch88@gmail.com" w:date="2022-01-04T09:35:00Z">
                    <w:rPr>
                      <w:rFonts w:asciiTheme="majorHAnsi" w:hAnsiTheme="majorHAnsi" w:cstheme="majorHAnsi"/>
                      <w:color w:val="000000"/>
                    </w:rPr>
                  </w:rPrChange>
                </w:rPr>
                <w:delText>3.50</w:delText>
              </w:r>
              <w:bookmarkStart w:id="5836" w:name="_Toc92187068"/>
              <w:bookmarkStart w:id="5837" w:name="_Toc92187760"/>
              <w:bookmarkStart w:id="5838" w:name="_Toc92188452"/>
              <w:bookmarkStart w:id="5839" w:name="_Toc92189142"/>
              <w:bookmarkStart w:id="5840" w:name="_Toc92189797"/>
              <w:bookmarkStart w:id="5841" w:name="_Toc92190453"/>
              <w:bookmarkStart w:id="5842" w:name="_Toc92191109"/>
              <w:bookmarkEnd w:id="5836"/>
              <w:bookmarkEnd w:id="5837"/>
              <w:bookmarkEnd w:id="5838"/>
              <w:bookmarkEnd w:id="5839"/>
              <w:bookmarkEnd w:id="5840"/>
              <w:bookmarkEnd w:id="5841"/>
              <w:bookmarkEnd w:id="5842"/>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6581666F" w14:textId="0F9FFFE9" w:rsidR="00067C6D" w:rsidRPr="00F86424" w:rsidDel="00791D66" w:rsidRDefault="00067C6D" w:rsidP="003228B4">
            <w:pPr>
              <w:numPr>
                <w:ilvl w:val="0"/>
                <w:numId w:val="47"/>
              </w:numPr>
              <w:spacing w:after="0" w:line="240" w:lineRule="auto"/>
              <w:jc w:val="center"/>
              <w:rPr>
                <w:del w:id="5843" w:author="anna.resch88@gmail.com" w:date="2022-01-03T10:25:00Z"/>
                <w:rFonts w:asciiTheme="majorHAnsi" w:eastAsia="Times New Roman" w:hAnsiTheme="majorHAnsi" w:cstheme="majorHAnsi"/>
                <w:color w:val="000000"/>
                <w:lang w:val="en-US" w:eastAsia="de-DE"/>
                <w:rPrChange w:id="5844" w:author="anna.resch88@gmail.com" w:date="2022-01-04T09:35:00Z">
                  <w:rPr>
                    <w:del w:id="5845"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A4D7" w14:textId="08295907" w:rsidR="00067C6D" w:rsidRPr="00F86424" w:rsidDel="00791D66" w:rsidRDefault="00067C6D" w:rsidP="003228B4">
            <w:pPr>
              <w:numPr>
                <w:ilvl w:val="0"/>
                <w:numId w:val="47"/>
              </w:numPr>
              <w:spacing w:after="0" w:line="240" w:lineRule="auto"/>
              <w:jc w:val="center"/>
              <w:rPr>
                <w:del w:id="5846" w:author="anna.resch88@gmail.com" w:date="2022-01-03T10:25:00Z"/>
                <w:rFonts w:asciiTheme="majorHAnsi" w:eastAsia="Times New Roman" w:hAnsiTheme="majorHAnsi" w:cstheme="majorHAnsi"/>
                <w:color w:val="000000"/>
                <w:lang w:val="en-US" w:eastAsia="de-DE"/>
                <w:rPrChange w:id="5847" w:author="anna.resch88@gmail.com" w:date="2022-01-04T09:35:00Z">
                  <w:rPr>
                    <w:del w:id="5848" w:author="anna.resch88@gmail.com" w:date="2022-01-03T10:25:00Z"/>
                    <w:rFonts w:asciiTheme="majorHAnsi" w:eastAsia="Times New Roman" w:hAnsiTheme="majorHAnsi" w:cstheme="majorHAnsi"/>
                    <w:color w:val="000000"/>
                    <w:lang w:eastAsia="de-DE"/>
                  </w:rPr>
                </w:rPrChange>
              </w:rPr>
            </w:pPr>
          </w:p>
        </w:tc>
        <w:bookmarkStart w:id="5849" w:name="_Toc92187069"/>
        <w:bookmarkStart w:id="5850" w:name="_Toc92187761"/>
        <w:bookmarkStart w:id="5851" w:name="_Toc92188453"/>
        <w:bookmarkStart w:id="5852" w:name="_Toc92189143"/>
        <w:bookmarkStart w:id="5853" w:name="_Toc92189798"/>
        <w:bookmarkStart w:id="5854" w:name="_Toc92190454"/>
        <w:bookmarkStart w:id="5855" w:name="_Toc92191110"/>
        <w:bookmarkEnd w:id="5849"/>
        <w:bookmarkEnd w:id="5850"/>
        <w:bookmarkEnd w:id="5851"/>
        <w:bookmarkEnd w:id="5852"/>
        <w:bookmarkEnd w:id="5853"/>
        <w:bookmarkEnd w:id="5854"/>
        <w:bookmarkEnd w:id="5855"/>
      </w:tr>
      <w:tr w:rsidR="00067C6D" w:rsidRPr="009E3BE9" w:rsidDel="00791D66" w14:paraId="2C9A2B9F" w14:textId="2CAD1B70" w:rsidTr="00D830B0">
        <w:trPr>
          <w:trHeight w:val="300"/>
          <w:del w:id="5856" w:author="anna.resch88@gmail.com" w:date="2022-01-03T10:25:00Z"/>
        </w:trPr>
        <w:tc>
          <w:tcPr>
            <w:tcW w:w="2480"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591E4AED" w14:textId="7680A9E3" w:rsidR="00067C6D" w:rsidRPr="00F86424" w:rsidDel="00791D66" w:rsidRDefault="00067C6D" w:rsidP="003228B4">
            <w:pPr>
              <w:numPr>
                <w:ilvl w:val="0"/>
                <w:numId w:val="47"/>
              </w:numPr>
              <w:spacing w:after="0" w:line="240" w:lineRule="auto"/>
              <w:jc w:val="both"/>
              <w:rPr>
                <w:del w:id="5857" w:author="anna.resch88@gmail.com" w:date="2022-01-03T10:25:00Z"/>
                <w:rFonts w:asciiTheme="majorHAnsi" w:eastAsia="Times New Roman" w:hAnsiTheme="majorHAnsi" w:cstheme="majorHAnsi"/>
                <w:color w:val="000000"/>
                <w:lang w:val="en-US" w:eastAsia="de-DE"/>
                <w:rPrChange w:id="5858" w:author="anna.resch88@gmail.com" w:date="2022-01-04T09:35:00Z">
                  <w:rPr>
                    <w:del w:id="5859" w:author="anna.resch88@gmail.com" w:date="2022-01-03T10:25:00Z"/>
                    <w:rFonts w:asciiTheme="majorHAnsi" w:eastAsia="Times New Roman" w:hAnsiTheme="majorHAnsi" w:cstheme="majorHAnsi"/>
                    <w:color w:val="000000"/>
                    <w:lang w:eastAsia="de-DE"/>
                  </w:rPr>
                </w:rPrChange>
              </w:rPr>
            </w:pPr>
            <w:del w:id="5860" w:author="anna.resch88@gmail.com" w:date="2022-01-03T10:25:00Z">
              <w:r w:rsidRPr="00F86424" w:rsidDel="00791D66">
                <w:rPr>
                  <w:rFonts w:asciiTheme="majorHAnsi" w:eastAsia="Times New Roman" w:hAnsiTheme="majorHAnsi" w:cstheme="majorHAnsi"/>
                  <w:color w:val="000000"/>
                  <w:lang w:val="en-US" w:eastAsia="de-DE"/>
                  <w:rPrChange w:id="5861" w:author="anna.resch88@gmail.com" w:date="2022-01-04T09:35:00Z">
                    <w:rPr>
                      <w:rFonts w:asciiTheme="majorHAnsi" w:eastAsia="Times New Roman" w:hAnsiTheme="majorHAnsi" w:cstheme="majorHAnsi"/>
                      <w:color w:val="000000"/>
                      <w:lang w:eastAsia="de-DE"/>
                    </w:rPr>
                  </w:rPrChange>
                </w:rPr>
                <w:delText>ULD-V20-ULD, sample 3</w:delText>
              </w:r>
              <w:bookmarkStart w:id="5862" w:name="_Toc92187070"/>
              <w:bookmarkStart w:id="5863" w:name="_Toc92187762"/>
              <w:bookmarkStart w:id="5864" w:name="_Toc92188454"/>
              <w:bookmarkStart w:id="5865" w:name="_Toc92189144"/>
              <w:bookmarkStart w:id="5866" w:name="_Toc92189799"/>
              <w:bookmarkStart w:id="5867" w:name="_Toc92190455"/>
              <w:bookmarkStart w:id="5868" w:name="_Toc92191111"/>
              <w:bookmarkEnd w:id="5862"/>
              <w:bookmarkEnd w:id="5863"/>
              <w:bookmarkEnd w:id="5864"/>
              <w:bookmarkEnd w:id="5865"/>
              <w:bookmarkEnd w:id="5866"/>
              <w:bookmarkEnd w:id="5867"/>
              <w:bookmarkEnd w:id="5868"/>
            </w:del>
          </w:p>
        </w:tc>
        <w:tc>
          <w:tcPr>
            <w:tcW w:w="689" w:type="dxa"/>
            <w:tcBorders>
              <w:top w:val="single" w:sz="4" w:space="0" w:color="auto"/>
              <w:left w:val="nil"/>
              <w:bottom w:val="single" w:sz="4" w:space="0" w:color="auto"/>
              <w:right w:val="single" w:sz="4" w:space="0" w:color="auto"/>
            </w:tcBorders>
            <w:shd w:val="clear" w:color="auto" w:fill="E2EFD9" w:themeFill="accent6" w:themeFillTint="33"/>
          </w:tcPr>
          <w:p w14:paraId="7A2D469A" w14:textId="10DF6203" w:rsidR="00067C6D" w:rsidRPr="00F86424" w:rsidDel="00791D66" w:rsidRDefault="00067C6D" w:rsidP="003228B4">
            <w:pPr>
              <w:numPr>
                <w:ilvl w:val="0"/>
                <w:numId w:val="47"/>
              </w:numPr>
              <w:spacing w:after="0" w:line="240" w:lineRule="auto"/>
              <w:jc w:val="center"/>
              <w:rPr>
                <w:del w:id="5869" w:author="anna.resch88@gmail.com" w:date="2022-01-03T10:25:00Z"/>
                <w:rFonts w:asciiTheme="majorHAnsi" w:eastAsia="Times New Roman" w:hAnsiTheme="majorHAnsi" w:cstheme="majorHAnsi"/>
                <w:color w:val="000000"/>
                <w:lang w:val="en-US" w:eastAsia="de-DE"/>
                <w:rPrChange w:id="5870" w:author="anna.resch88@gmail.com" w:date="2022-01-04T09:35:00Z">
                  <w:rPr>
                    <w:del w:id="5871" w:author="anna.resch88@gmail.com" w:date="2022-01-03T10:25:00Z"/>
                    <w:rFonts w:asciiTheme="majorHAnsi" w:eastAsia="Times New Roman" w:hAnsiTheme="majorHAnsi" w:cstheme="majorHAnsi"/>
                    <w:color w:val="000000"/>
                    <w:lang w:eastAsia="de-DE"/>
                  </w:rPr>
                </w:rPrChange>
              </w:rPr>
            </w:pPr>
            <w:del w:id="5872" w:author="anna.resch88@gmail.com" w:date="2022-01-03T10:25:00Z">
              <w:r w:rsidRPr="00F86424" w:rsidDel="00791D66">
                <w:rPr>
                  <w:rFonts w:asciiTheme="majorHAnsi" w:eastAsia="Times New Roman" w:hAnsiTheme="majorHAnsi" w:cstheme="majorHAnsi"/>
                  <w:color w:val="000000"/>
                  <w:lang w:val="en-US" w:eastAsia="de-DE"/>
                  <w:rPrChange w:id="5873" w:author="anna.resch88@gmail.com" w:date="2022-01-04T09:35:00Z">
                    <w:rPr>
                      <w:rFonts w:asciiTheme="majorHAnsi" w:eastAsia="Times New Roman" w:hAnsiTheme="majorHAnsi" w:cstheme="majorHAnsi"/>
                      <w:color w:val="000000"/>
                      <w:lang w:eastAsia="de-DE"/>
                    </w:rPr>
                  </w:rPrChange>
                </w:rPr>
                <w:delText>10</w:delText>
              </w:r>
              <w:bookmarkStart w:id="5874" w:name="_Toc92187071"/>
              <w:bookmarkStart w:id="5875" w:name="_Toc92187763"/>
              <w:bookmarkStart w:id="5876" w:name="_Toc92188455"/>
              <w:bookmarkStart w:id="5877" w:name="_Toc92189145"/>
              <w:bookmarkStart w:id="5878" w:name="_Toc92189800"/>
              <w:bookmarkStart w:id="5879" w:name="_Toc92190456"/>
              <w:bookmarkStart w:id="5880" w:name="_Toc92191112"/>
              <w:bookmarkEnd w:id="5874"/>
              <w:bookmarkEnd w:id="5875"/>
              <w:bookmarkEnd w:id="5876"/>
              <w:bookmarkEnd w:id="5877"/>
              <w:bookmarkEnd w:id="5878"/>
              <w:bookmarkEnd w:id="5879"/>
              <w:bookmarkEnd w:id="5880"/>
            </w:del>
          </w:p>
        </w:tc>
        <w:tc>
          <w:tcPr>
            <w:tcW w:w="1008"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5FA805A" w14:textId="2C006434" w:rsidR="00067C6D" w:rsidRPr="00F86424" w:rsidDel="00791D66" w:rsidRDefault="00067C6D" w:rsidP="003228B4">
            <w:pPr>
              <w:numPr>
                <w:ilvl w:val="0"/>
                <w:numId w:val="47"/>
              </w:numPr>
              <w:spacing w:after="0" w:line="240" w:lineRule="auto"/>
              <w:jc w:val="center"/>
              <w:rPr>
                <w:del w:id="5881" w:author="anna.resch88@gmail.com" w:date="2022-01-03T10:25:00Z"/>
                <w:rFonts w:asciiTheme="majorHAnsi" w:eastAsia="Times New Roman" w:hAnsiTheme="majorHAnsi" w:cstheme="majorHAnsi"/>
                <w:color w:val="000000"/>
                <w:lang w:val="en-US" w:eastAsia="de-DE"/>
                <w:rPrChange w:id="5882" w:author="anna.resch88@gmail.com" w:date="2022-01-04T09:35:00Z">
                  <w:rPr>
                    <w:del w:id="5883" w:author="anna.resch88@gmail.com" w:date="2022-01-03T10:25:00Z"/>
                    <w:rFonts w:asciiTheme="majorHAnsi" w:eastAsia="Times New Roman" w:hAnsiTheme="majorHAnsi" w:cstheme="majorHAnsi"/>
                    <w:color w:val="000000"/>
                    <w:lang w:eastAsia="de-DE"/>
                  </w:rPr>
                </w:rPrChange>
              </w:rPr>
            </w:pPr>
            <w:del w:id="5884" w:author="anna.resch88@gmail.com" w:date="2022-01-03T10:25:00Z">
              <w:r w:rsidRPr="00F86424" w:rsidDel="00791D66">
                <w:rPr>
                  <w:rFonts w:asciiTheme="majorHAnsi" w:eastAsia="Times New Roman" w:hAnsiTheme="majorHAnsi" w:cstheme="majorHAnsi"/>
                  <w:color w:val="000000"/>
                  <w:lang w:val="en-US" w:eastAsia="de-DE"/>
                  <w:rPrChange w:id="5885" w:author="anna.resch88@gmail.com" w:date="2022-01-04T09:35:00Z">
                    <w:rPr>
                      <w:rFonts w:asciiTheme="majorHAnsi" w:eastAsia="Times New Roman" w:hAnsiTheme="majorHAnsi" w:cstheme="majorHAnsi"/>
                      <w:color w:val="000000"/>
                      <w:lang w:eastAsia="de-DE"/>
                    </w:rPr>
                  </w:rPrChange>
                </w:rPr>
                <w:delText>4M urea</w:delText>
              </w:r>
              <w:bookmarkStart w:id="5886" w:name="_Toc92187072"/>
              <w:bookmarkStart w:id="5887" w:name="_Toc92187764"/>
              <w:bookmarkStart w:id="5888" w:name="_Toc92188456"/>
              <w:bookmarkStart w:id="5889" w:name="_Toc92189146"/>
              <w:bookmarkStart w:id="5890" w:name="_Toc92189801"/>
              <w:bookmarkStart w:id="5891" w:name="_Toc92190457"/>
              <w:bookmarkStart w:id="5892" w:name="_Toc92191113"/>
              <w:bookmarkEnd w:id="5886"/>
              <w:bookmarkEnd w:id="5887"/>
              <w:bookmarkEnd w:id="5888"/>
              <w:bookmarkEnd w:id="5889"/>
              <w:bookmarkEnd w:id="5890"/>
              <w:bookmarkEnd w:id="5891"/>
              <w:bookmarkEnd w:id="5892"/>
            </w:del>
          </w:p>
        </w:tc>
        <w:tc>
          <w:tcPr>
            <w:tcW w:w="865" w:type="dxa"/>
            <w:tcBorders>
              <w:top w:val="nil"/>
              <w:left w:val="nil"/>
              <w:bottom w:val="single" w:sz="4" w:space="0" w:color="auto"/>
              <w:right w:val="single" w:sz="4" w:space="0" w:color="auto"/>
            </w:tcBorders>
            <w:shd w:val="clear" w:color="auto" w:fill="E2EFD9" w:themeFill="accent6" w:themeFillTint="33"/>
            <w:noWrap/>
            <w:hideMark/>
          </w:tcPr>
          <w:p w14:paraId="661AC0A7" w14:textId="6FA80334" w:rsidR="00067C6D" w:rsidRPr="00F86424" w:rsidDel="00791D66" w:rsidRDefault="00067C6D" w:rsidP="003228B4">
            <w:pPr>
              <w:numPr>
                <w:ilvl w:val="0"/>
                <w:numId w:val="47"/>
              </w:numPr>
              <w:spacing w:after="0" w:line="240" w:lineRule="auto"/>
              <w:jc w:val="center"/>
              <w:rPr>
                <w:del w:id="5893" w:author="anna.resch88@gmail.com" w:date="2022-01-03T10:25:00Z"/>
                <w:rFonts w:asciiTheme="majorHAnsi" w:eastAsia="Times New Roman" w:hAnsiTheme="majorHAnsi" w:cstheme="majorHAnsi"/>
                <w:color w:val="000000"/>
                <w:lang w:val="en-US" w:eastAsia="de-DE"/>
                <w:rPrChange w:id="5894" w:author="anna.resch88@gmail.com" w:date="2022-01-04T09:35:00Z">
                  <w:rPr>
                    <w:del w:id="5895" w:author="anna.resch88@gmail.com" w:date="2022-01-03T10:25:00Z"/>
                    <w:rFonts w:asciiTheme="majorHAnsi" w:eastAsia="Times New Roman" w:hAnsiTheme="majorHAnsi" w:cstheme="majorHAnsi"/>
                    <w:color w:val="000000"/>
                    <w:lang w:eastAsia="de-DE"/>
                  </w:rPr>
                </w:rPrChange>
              </w:rPr>
            </w:pPr>
            <w:del w:id="5896" w:author="anna.resch88@gmail.com" w:date="2022-01-03T10:25:00Z">
              <w:r w:rsidRPr="00F86424" w:rsidDel="00791D66">
                <w:rPr>
                  <w:rFonts w:asciiTheme="majorHAnsi" w:eastAsia="Times New Roman" w:hAnsiTheme="majorHAnsi" w:cstheme="majorHAnsi"/>
                  <w:color w:val="000000"/>
                  <w:lang w:val="en-US" w:eastAsia="de-DE"/>
                  <w:rPrChange w:id="5897" w:author="anna.resch88@gmail.com" w:date="2022-01-04T09:35:00Z">
                    <w:rPr>
                      <w:rFonts w:asciiTheme="majorHAnsi" w:eastAsia="Times New Roman" w:hAnsiTheme="majorHAnsi" w:cstheme="majorHAnsi"/>
                      <w:color w:val="000000"/>
                      <w:lang w:eastAsia="de-DE"/>
                    </w:rPr>
                  </w:rPrChange>
                </w:rPr>
                <w:delText>67.7</w:delText>
              </w:r>
              <w:bookmarkStart w:id="5898" w:name="_Toc92187073"/>
              <w:bookmarkStart w:id="5899" w:name="_Toc92187765"/>
              <w:bookmarkStart w:id="5900" w:name="_Toc92188457"/>
              <w:bookmarkStart w:id="5901" w:name="_Toc92189147"/>
              <w:bookmarkStart w:id="5902" w:name="_Toc92189802"/>
              <w:bookmarkStart w:id="5903" w:name="_Toc92190458"/>
              <w:bookmarkStart w:id="5904" w:name="_Toc92191114"/>
              <w:bookmarkEnd w:id="5898"/>
              <w:bookmarkEnd w:id="5899"/>
              <w:bookmarkEnd w:id="5900"/>
              <w:bookmarkEnd w:id="5901"/>
              <w:bookmarkEnd w:id="5902"/>
              <w:bookmarkEnd w:id="5903"/>
              <w:bookmarkEnd w:id="5904"/>
            </w:del>
          </w:p>
        </w:tc>
        <w:tc>
          <w:tcPr>
            <w:tcW w:w="1008" w:type="dxa"/>
            <w:tcBorders>
              <w:top w:val="nil"/>
              <w:left w:val="nil"/>
              <w:bottom w:val="single" w:sz="4" w:space="0" w:color="auto"/>
              <w:right w:val="single" w:sz="4" w:space="0" w:color="auto"/>
            </w:tcBorders>
            <w:shd w:val="clear" w:color="auto" w:fill="E2EFD9" w:themeFill="accent6" w:themeFillTint="33"/>
            <w:noWrap/>
            <w:vAlign w:val="bottom"/>
            <w:hideMark/>
          </w:tcPr>
          <w:p w14:paraId="2B5DBD35" w14:textId="79042E7F" w:rsidR="00067C6D" w:rsidRPr="00F86424" w:rsidDel="00791D66" w:rsidRDefault="00067C6D" w:rsidP="003228B4">
            <w:pPr>
              <w:numPr>
                <w:ilvl w:val="0"/>
                <w:numId w:val="47"/>
              </w:numPr>
              <w:spacing w:after="0" w:line="240" w:lineRule="auto"/>
              <w:jc w:val="center"/>
              <w:rPr>
                <w:del w:id="5905" w:author="anna.resch88@gmail.com" w:date="2022-01-03T10:25:00Z"/>
                <w:rFonts w:asciiTheme="majorHAnsi" w:eastAsia="Times New Roman" w:hAnsiTheme="majorHAnsi" w:cstheme="majorHAnsi"/>
                <w:color w:val="000000"/>
                <w:lang w:val="en-US" w:eastAsia="de-DE"/>
                <w:rPrChange w:id="5906" w:author="anna.resch88@gmail.com" w:date="2022-01-04T09:35:00Z">
                  <w:rPr>
                    <w:del w:id="5907" w:author="anna.resch88@gmail.com" w:date="2022-01-03T10:25:00Z"/>
                    <w:rFonts w:asciiTheme="majorHAnsi" w:eastAsia="Times New Roman" w:hAnsiTheme="majorHAnsi" w:cstheme="majorHAnsi"/>
                    <w:color w:val="000000"/>
                    <w:lang w:eastAsia="de-DE"/>
                  </w:rPr>
                </w:rPrChange>
              </w:rPr>
            </w:pPr>
            <w:del w:id="5908" w:author="anna.resch88@gmail.com" w:date="2022-01-03T10:25:00Z">
              <w:r w:rsidRPr="00F86424" w:rsidDel="00791D66">
                <w:rPr>
                  <w:rFonts w:asciiTheme="majorHAnsi" w:eastAsia="Times New Roman" w:hAnsiTheme="majorHAnsi" w:cstheme="majorHAnsi"/>
                  <w:color w:val="000000"/>
                  <w:lang w:val="en-US" w:eastAsia="de-DE"/>
                  <w:rPrChange w:id="5909" w:author="anna.resch88@gmail.com" w:date="2022-01-04T09:35:00Z">
                    <w:rPr>
                      <w:rFonts w:asciiTheme="majorHAnsi" w:eastAsia="Times New Roman" w:hAnsiTheme="majorHAnsi" w:cstheme="majorHAnsi"/>
                      <w:color w:val="000000"/>
                      <w:lang w:eastAsia="de-DE"/>
                    </w:rPr>
                  </w:rPrChange>
                </w:rPr>
                <w:delText>1,5 x 5</w:delText>
              </w:r>
              <w:bookmarkStart w:id="5910" w:name="_Toc92187074"/>
              <w:bookmarkStart w:id="5911" w:name="_Toc92187766"/>
              <w:bookmarkStart w:id="5912" w:name="_Toc92188458"/>
              <w:bookmarkStart w:id="5913" w:name="_Toc92189148"/>
              <w:bookmarkStart w:id="5914" w:name="_Toc92189803"/>
              <w:bookmarkStart w:id="5915" w:name="_Toc92190459"/>
              <w:bookmarkStart w:id="5916" w:name="_Toc92191115"/>
              <w:bookmarkEnd w:id="5910"/>
              <w:bookmarkEnd w:id="5911"/>
              <w:bookmarkEnd w:id="5912"/>
              <w:bookmarkEnd w:id="5913"/>
              <w:bookmarkEnd w:id="5914"/>
              <w:bookmarkEnd w:id="5915"/>
              <w:bookmarkEnd w:id="5916"/>
            </w:del>
          </w:p>
        </w:tc>
        <w:tc>
          <w:tcPr>
            <w:tcW w:w="946" w:type="dxa"/>
            <w:tcBorders>
              <w:top w:val="nil"/>
              <w:left w:val="nil"/>
              <w:bottom w:val="single" w:sz="4" w:space="0" w:color="auto"/>
              <w:right w:val="single" w:sz="4" w:space="0" w:color="auto"/>
            </w:tcBorders>
            <w:shd w:val="clear" w:color="auto" w:fill="E2EFD9" w:themeFill="accent6" w:themeFillTint="33"/>
            <w:noWrap/>
            <w:vAlign w:val="center"/>
            <w:hideMark/>
          </w:tcPr>
          <w:p w14:paraId="46305B5E" w14:textId="21001A64" w:rsidR="00067C6D" w:rsidRPr="00F86424" w:rsidDel="00791D66" w:rsidRDefault="00067C6D" w:rsidP="003228B4">
            <w:pPr>
              <w:numPr>
                <w:ilvl w:val="0"/>
                <w:numId w:val="47"/>
              </w:numPr>
              <w:spacing w:after="0" w:line="240" w:lineRule="auto"/>
              <w:jc w:val="center"/>
              <w:rPr>
                <w:del w:id="5917" w:author="anna.resch88@gmail.com" w:date="2022-01-03T10:25:00Z"/>
                <w:rFonts w:asciiTheme="majorHAnsi" w:eastAsia="Times New Roman" w:hAnsiTheme="majorHAnsi" w:cstheme="majorHAnsi"/>
                <w:color w:val="000000"/>
                <w:lang w:val="en-US" w:eastAsia="de-DE"/>
                <w:rPrChange w:id="5918" w:author="anna.resch88@gmail.com" w:date="2022-01-04T09:35:00Z">
                  <w:rPr>
                    <w:del w:id="5919" w:author="anna.resch88@gmail.com" w:date="2022-01-03T10:25:00Z"/>
                    <w:rFonts w:asciiTheme="majorHAnsi" w:eastAsia="Times New Roman" w:hAnsiTheme="majorHAnsi" w:cstheme="majorHAnsi"/>
                    <w:color w:val="000000"/>
                    <w:lang w:eastAsia="de-DE"/>
                  </w:rPr>
                </w:rPrChange>
              </w:rPr>
            </w:pPr>
            <w:del w:id="5920" w:author="anna.resch88@gmail.com" w:date="2022-01-03T10:25:00Z">
              <w:r w:rsidRPr="00F86424" w:rsidDel="00791D66">
                <w:rPr>
                  <w:rFonts w:asciiTheme="majorHAnsi" w:eastAsia="Times New Roman" w:hAnsiTheme="majorHAnsi" w:cstheme="majorHAnsi"/>
                  <w:color w:val="000000"/>
                  <w:lang w:val="en-US" w:eastAsia="de-DE"/>
                  <w:rPrChange w:id="5921" w:author="anna.resch88@gmail.com" w:date="2022-01-04T09:35:00Z">
                    <w:rPr>
                      <w:rFonts w:asciiTheme="majorHAnsi" w:eastAsia="Times New Roman" w:hAnsiTheme="majorHAnsi" w:cstheme="majorHAnsi"/>
                      <w:color w:val="000000"/>
                      <w:lang w:eastAsia="de-DE"/>
                    </w:rPr>
                  </w:rPrChange>
                </w:rPr>
                <w:delText>38.16</w:delText>
              </w:r>
              <w:bookmarkStart w:id="5922" w:name="_Toc92187075"/>
              <w:bookmarkStart w:id="5923" w:name="_Toc92187767"/>
              <w:bookmarkStart w:id="5924" w:name="_Toc92188459"/>
              <w:bookmarkStart w:id="5925" w:name="_Toc92189149"/>
              <w:bookmarkStart w:id="5926" w:name="_Toc92189804"/>
              <w:bookmarkStart w:id="5927" w:name="_Toc92190460"/>
              <w:bookmarkStart w:id="5928" w:name="_Toc92191116"/>
              <w:bookmarkEnd w:id="5922"/>
              <w:bookmarkEnd w:id="5923"/>
              <w:bookmarkEnd w:id="5924"/>
              <w:bookmarkEnd w:id="5925"/>
              <w:bookmarkEnd w:id="5926"/>
              <w:bookmarkEnd w:id="5927"/>
              <w:bookmarkEnd w:id="5928"/>
            </w:del>
          </w:p>
        </w:tc>
        <w:tc>
          <w:tcPr>
            <w:tcW w:w="967" w:type="dxa"/>
            <w:tcBorders>
              <w:top w:val="nil"/>
              <w:left w:val="nil"/>
              <w:bottom w:val="single" w:sz="4" w:space="0" w:color="auto"/>
              <w:right w:val="single" w:sz="4" w:space="0" w:color="auto"/>
            </w:tcBorders>
            <w:shd w:val="clear" w:color="auto" w:fill="E2EFD9" w:themeFill="accent6" w:themeFillTint="33"/>
            <w:noWrap/>
            <w:vAlign w:val="bottom"/>
            <w:hideMark/>
          </w:tcPr>
          <w:p w14:paraId="482DF911" w14:textId="72F647F2" w:rsidR="00067C6D" w:rsidRPr="00F86424" w:rsidDel="00791D66" w:rsidRDefault="00067C6D" w:rsidP="003228B4">
            <w:pPr>
              <w:numPr>
                <w:ilvl w:val="0"/>
                <w:numId w:val="47"/>
              </w:numPr>
              <w:spacing w:after="0" w:line="240" w:lineRule="auto"/>
              <w:jc w:val="center"/>
              <w:rPr>
                <w:del w:id="5929" w:author="anna.resch88@gmail.com" w:date="2022-01-03T10:25:00Z"/>
                <w:rFonts w:asciiTheme="majorHAnsi" w:eastAsia="Times New Roman" w:hAnsiTheme="majorHAnsi" w:cstheme="majorHAnsi"/>
                <w:color w:val="000000"/>
                <w:lang w:val="en-US" w:eastAsia="de-DE"/>
                <w:rPrChange w:id="5930" w:author="anna.resch88@gmail.com" w:date="2022-01-04T09:35:00Z">
                  <w:rPr>
                    <w:del w:id="5931" w:author="anna.resch88@gmail.com" w:date="2022-01-03T10:25:00Z"/>
                    <w:rFonts w:asciiTheme="majorHAnsi" w:eastAsia="Times New Roman" w:hAnsiTheme="majorHAnsi" w:cstheme="majorHAnsi"/>
                    <w:color w:val="000000"/>
                    <w:lang w:eastAsia="de-DE"/>
                  </w:rPr>
                </w:rPrChange>
              </w:rPr>
            </w:pPr>
            <w:del w:id="5932" w:author="anna.resch88@gmail.com" w:date="2022-01-03T10:25:00Z">
              <w:r w:rsidRPr="00F86424" w:rsidDel="00791D66">
                <w:rPr>
                  <w:rFonts w:asciiTheme="majorHAnsi" w:eastAsia="Times New Roman" w:hAnsiTheme="majorHAnsi" w:cstheme="majorHAnsi"/>
                  <w:color w:val="000000"/>
                  <w:lang w:val="en-US" w:eastAsia="de-DE"/>
                  <w:rPrChange w:id="5933" w:author="anna.resch88@gmail.com" w:date="2022-01-04T09:35:00Z">
                    <w:rPr>
                      <w:rFonts w:asciiTheme="majorHAnsi" w:eastAsia="Times New Roman" w:hAnsiTheme="majorHAnsi" w:cstheme="majorHAnsi"/>
                      <w:color w:val="000000"/>
                      <w:lang w:eastAsia="de-DE"/>
                    </w:rPr>
                  </w:rPrChange>
                </w:rPr>
                <w:delText>251%</w:delText>
              </w:r>
              <w:bookmarkStart w:id="5934" w:name="_Toc92187076"/>
              <w:bookmarkStart w:id="5935" w:name="_Toc92187768"/>
              <w:bookmarkStart w:id="5936" w:name="_Toc92188460"/>
              <w:bookmarkStart w:id="5937" w:name="_Toc92189150"/>
              <w:bookmarkStart w:id="5938" w:name="_Toc92189805"/>
              <w:bookmarkStart w:id="5939" w:name="_Toc92190461"/>
              <w:bookmarkStart w:id="5940" w:name="_Toc92191117"/>
              <w:bookmarkEnd w:id="5934"/>
              <w:bookmarkEnd w:id="5935"/>
              <w:bookmarkEnd w:id="5936"/>
              <w:bookmarkEnd w:id="5937"/>
              <w:bookmarkEnd w:id="5938"/>
              <w:bookmarkEnd w:id="5939"/>
              <w:bookmarkEnd w:id="5940"/>
            </w:del>
          </w:p>
        </w:tc>
        <w:tc>
          <w:tcPr>
            <w:tcW w:w="1367" w:type="dxa"/>
            <w:tcBorders>
              <w:top w:val="nil"/>
              <w:left w:val="nil"/>
              <w:bottom w:val="single" w:sz="4" w:space="0" w:color="auto"/>
              <w:right w:val="single" w:sz="4" w:space="0" w:color="auto"/>
            </w:tcBorders>
            <w:shd w:val="clear" w:color="auto" w:fill="E2EFD9" w:themeFill="accent6" w:themeFillTint="33"/>
            <w:noWrap/>
            <w:vAlign w:val="bottom"/>
            <w:hideMark/>
          </w:tcPr>
          <w:p w14:paraId="26B8EBCD" w14:textId="57374D57" w:rsidR="00067C6D" w:rsidRPr="00F86424" w:rsidDel="00791D66" w:rsidRDefault="00067C6D" w:rsidP="003228B4">
            <w:pPr>
              <w:numPr>
                <w:ilvl w:val="0"/>
                <w:numId w:val="47"/>
              </w:numPr>
              <w:spacing w:after="0" w:line="240" w:lineRule="auto"/>
              <w:jc w:val="center"/>
              <w:rPr>
                <w:del w:id="5941" w:author="anna.resch88@gmail.com" w:date="2022-01-03T10:25:00Z"/>
                <w:rFonts w:asciiTheme="majorHAnsi" w:eastAsia="Times New Roman" w:hAnsiTheme="majorHAnsi" w:cstheme="majorHAnsi"/>
                <w:color w:val="000000"/>
                <w:lang w:val="en-US" w:eastAsia="de-DE"/>
                <w:rPrChange w:id="5942" w:author="anna.resch88@gmail.com" w:date="2022-01-04T09:35:00Z">
                  <w:rPr>
                    <w:del w:id="5943" w:author="anna.resch88@gmail.com" w:date="2022-01-03T10:25:00Z"/>
                    <w:rFonts w:asciiTheme="majorHAnsi" w:eastAsia="Times New Roman" w:hAnsiTheme="majorHAnsi" w:cstheme="majorHAnsi"/>
                    <w:color w:val="000000"/>
                    <w:lang w:eastAsia="de-DE"/>
                  </w:rPr>
                </w:rPrChange>
              </w:rPr>
            </w:pPr>
            <w:del w:id="5944" w:author="anna.resch88@gmail.com" w:date="2022-01-03T10:25:00Z">
              <w:r w:rsidRPr="00F86424" w:rsidDel="00791D66">
                <w:rPr>
                  <w:rFonts w:asciiTheme="majorHAnsi" w:hAnsiTheme="majorHAnsi" w:cstheme="majorHAnsi"/>
                  <w:color w:val="000000"/>
                  <w:lang w:val="en-US"/>
                  <w:rPrChange w:id="5945" w:author="anna.resch88@gmail.com" w:date="2022-01-04T09:35:00Z">
                    <w:rPr>
                      <w:rFonts w:asciiTheme="majorHAnsi" w:hAnsiTheme="majorHAnsi" w:cstheme="majorHAnsi"/>
                      <w:color w:val="000000"/>
                    </w:rPr>
                  </w:rPrChange>
                </w:rPr>
                <w:delText>183.70</w:delText>
              </w:r>
              <w:bookmarkStart w:id="5946" w:name="_Toc92187077"/>
              <w:bookmarkStart w:id="5947" w:name="_Toc92187769"/>
              <w:bookmarkStart w:id="5948" w:name="_Toc92188461"/>
              <w:bookmarkStart w:id="5949" w:name="_Toc92189151"/>
              <w:bookmarkStart w:id="5950" w:name="_Toc92189806"/>
              <w:bookmarkStart w:id="5951" w:name="_Toc92190462"/>
              <w:bookmarkStart w:id="5952" w:name="_Toc92191118"/>
              <w:bookmarkEnd w:id="5946"/>
              <w:bookmarkEnd w:id="5947"/>
              <w:bookmarkEnd w:id="5948"/>
              <w:bookmarkEnd w:id="5949"/>
              <w:bookmarkEnd w:id="5950"/>
              <w:bookmarkEnd w:id="5951"/>
              <w:bookmarkEnd w:id="5952"/>
            </w:del>
          </w:p>
        </w:tc>
        <w:tc>
          <w:tcPr>
            <w:tcW w:w="646" w:type="dxa"/>
            <w:tcBorders>
              <w:top w:val="nil"/>
              <w:left w:val="single" w:sz="4" w:space="0" w:color="auto"/>
              <w:bottom w:val="single" w:sz="4" w:space="0" w:color="000000"/>
              <w:right w:val="single" w:sz="4" w:space="0" w:color="auto"/>
            </w:tcBorders>
            <w:shd w:val="clear" w:color="auto" w:fill="E2EFD9" w:themeFill="accent6" w:themeFillTint="33"/>
            <w:vAlign w:val="bottom"/>
          </w:tcPr>
          <w:p w14:paraId="1F3ADD29" w14:textId="106FA591" w:rsidR="00067C6D" w:rsidRPr="00F86424" w:rsidDel="00791D66" w:rsidRDefault="00067C6D" w:rsidP="003228B4">
            <w:pPr>
              <w:numPr>
                <w:ilvl w:val="0"/>
                <w:numId w:val="47"/>
              </w:numPr>
              <w:spacing w:after="0" w:line="240" w:lineRule="auto"/>
              <w:jc w:val="center"/>
              <w:rPr>
                <w:del w:id="5953" w:author="anna.resch88@gmail.com" w:date="2022-01-03T10:25:00Z"/>
                <w:rFonts w:asciiTheme="majorHAnsi" w:eastAsia="Times New Roman" w:hAnsiTheme="majorHAnsi" w:cstheme="majorHAnsi"/>
                <w:color w:val="000000"/>
                <w:lang w:val="en-US" w:eastAsia="de-DE"/>
                <w:rPrChange w:id="5954" w:author="anna.resch88@gmail.com" w:date="2022-01-04T09:35:00Z">
                  <w:rPr>
                    <w:del w:id="5955" w:author="anna.resch88@gmail.com" w:date="2022-01-03T10:25:00Z"/>
                    <w:rFonts w:asciiTheme="majorHAnsi" w:eastAsia="Times New Roman" w:hAnsiTheme="majorHAnsi" w:cstheme="majorHAnsi"/>
                    <w:color w:val="000000"/>
                    <w:lang w:eastAsia="de-DE"/>
                  </w:rPr>
                </w:rPrChange>
              </w:rPr>
            </w:pPr>
            <w:del w:id="5956" w:author="anna.resch88@gmail.com" w:date="2022-01-03T10:25:00Z">
              <w:r w:rsidRPr="00F86424" w:rsidDel="00791D66">
                <w:rPr>
                  <w:rFonts w:asciiTheme="majorHAnsi" w:hAnsiTheme="majorHAnsi" w:cstheme="majorHAnsi"/>
                  <w:color w:val="000000"/>
                  <w:lang w:val="en-US"/>
                  <w:rPrChange w:id="5957" w:author="anna.resch88@gmail.com" w:date="2022-01-04T09:35:00Z">
                    <w:rPr>
                      <w:rFonts w:asciiTheme="majorHAnsi" w:hAnsiTheme="majorHAnsi" w:cstheme="majorHAnsi"/>
                      <w:color w:val="000000"/>
                    </w:rPr>
                  </w:rPrChange>
                </w:rPr>
                <w:delText>3.32</w:delText>
              </w:r>
              <w:bookmarkStart w:id="5958" w:name="_Toc92187078"/>
              <w:bookmarkStart w:id="5959" w:name="_Toc92187770"/>
              <w:bookmarkStart w:id="5960" w:name="_Toc92188462"/>
              <w:bookmarkStart w:id="5961" w:name="_Toc92189152"/>
              <w:bookmarkStart w:id="5962" w:name="_Toc92189807"/>
              <w:bookmarkStart w:id="5963" w:name="_Toc92190463"/>
              <w:bookmarkStart w:id="5964" w:name="_Toc92191119"/>
              <w:bookmarkEnd w:id="5958"/>
              <w:bookmarkEnd w:id="5959"/>
              <w:bookmarkEnd w:id="5960"/>
              <w:bookmarkEnd w:id="5961"/>
              <w:bookmarkEnd w:id="5962"/>
              <w:bookmarkEnd w:id="5963"/>
              <w:bookmarkEnd w:id="5964"/>
            </w:del>
          </w:p>
        </w:tc>
        <w:tc>
          <w:tcPr>
            <w:tcW w:w="1131"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30431E86" w14:textId="262F660C" w:rsidR="00067C6D" w:rsidRPr="00F86424" w:rsidDel="00791D66" w:rsidRDefault="00067C6D" w:rsidP="003228B4">
            <w:pPr>
              <w:numPr>
                <w:ilvl w:val="0"/>
                <w:numId w:val="47"/>
              </w:numPr>
              <w:spacing w:after="0" w:line="240" w:lineRule="auto"/>
              <w:jc w:val="center"/>
              <w:rPr>
                <w:del w:id="5965" w:author="anna.resch88@gmail.com" w:date="2022-01-03T10:25:00Z"/>
                <w:rFonts w:asciiTheme="majorHAnsi" w:eastAsia="Times New Roman" w:hAnsiTheme="majorHAnsi" w:cstheme="majorHAnsi"/>
                <w:color w:val="000000"/>
                <w:lang w:val="en-US" w:eastAsia="de-DE"/>
                <w:rPrChange w:id="5966" w:author="anna.resch88@gmail.com" w:date="2022-01-04T09:35:00Z">
                  <w:rPr>
                    <w:del w:id="5967"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E2EFD9" w:themeFill="accent6" w:themeFillTint="33"/>
            <w:vAlign w:val="center"/>
            <w:hideMark/>
          </w:tcPr>
          <w:p w14:paraId="19F6D01A" w14:textId="036AA0F2" w:rsidR="00067C6D" w:rsidRPr="00F86424" w:rsidDel="00791D66" w:rsidRDefault="00067C6D" w:rsidP="003228B4">
            <w:pPr>
              <w:numPr>
                <w:ilvl w:val="0"/>
                <w:numId w:val="47"/>
              </w:numPr>
              <w:spacing w:after="0" w:line="240" w:lineRule="auto"/>
              <w:jc w:val="center"/>
              <w:rPr>
                <w:del w:id="5968" w:author="anna.resch88@gmail.com" w:date="2022-01-03T10:25:00Z"/>
                <w:rFonts w:asciiTheme="majorHAnsi" w:eastAsia="Times New Roman" w:hAnsiTheme="majorHAnsi" w:cstheme="majorHAnsi"/>
                <w:color w:val="000000"/>
                <w:lang w:val="en-US" w:eastAsia="de-DE"/>
                <w:rPrChange w:id="5969" w:author="anna.resch88@gmail.com" w:date="2022-01-04T09:35:00Z">
                  <w:rPr>
                    <w:del w:id="5970" w:author="anna.resch88@gmail.com" w:date="2022-01-03T10:25:00Z"/>
                    <w:rFonts w:asciiTheme="majorHAnsi" w:eastAsia="Times New Roman" w:hAnsiTheme="majorHAnsi" w:cstheme="majorHAnsi"/>
                    <w:color w:val="000000"/>
                    <w:lang w:eastAsia="de-DE"/>
                  </w:rPr>
                </w:rPrChange>
              </w:rPr>
            </w:pPr>
          </w:p>
        </w:tc>
        <w:bookmarkStart w:id="5971" w:name="_Toc92187079"/>
        <w:bookmarkStart w:id="5972" w:name="_Toc92187771"/>
        <w:bookmarkStart w:id="5973" w:name="_Toc92188463"/>
        <w:bookmarkStart w:id="5974" w:name="_Toc92189153"/>
        <w:bookmarkStart w:id="5975" w:name="_Toc92189808"/>
        <w:bookmarkStart w:id="5976" w:name="_Toc92190464"/>
        <w:bookmarkStart w:id="5977" w:name="_Toc92191120"/>
        <w:bookmarkEnd w:id="5971"/>
        <w:bookmarkEnd w:id="5972"/>
        <w:bookmarkEnd w:id="5973"/>
        <w:bookmarkEnd w:id="5974"/>
        <w:bookmarkEnd w:id="5975"/>
        <w:bookmarkEnd w:id="5976"/>
        <w:bookmarkEnd w:id="5977"/>
      </w:tr>
      <w:tr w:rsidR="00067C6D" w:rsidRPr="009E3BE9" w:rsidDel="00791D66" w14:paraId="398EDD27" w14:textId="7C30D1AD" w:rsidTr="00D830B0">
        <w:trPr>
          <w:trHeight w:val="300"/>
          <w:del w:id="5978"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18832C0" w14:textId="5E77147C" w:rsidR="00067C6D" w:rsidRPr="00F86424" w:rsidDel="00791D66" w:rsidRDefault="00067C6D" w:rsidP="003228B4">
            <w:pPr>
              <w:numPr>
                <w:ilvl w:val="0"/>
                <w:numId w:val="47"/>
              </w:numPr>
              <w:spacing w:after="0" w:line="240" w:lineRule="auto"/>
              <w:jc w:val="both"/>
              <w:rPr>
                <w:del w:id="5979" w:author="anna.resch88@gmail.com" w:date="2022-01-03T10:25:00Z"/>
                <w:rFonts w:asciiTheme="majorHAnsi" w:eastAsia="Times New Roman" w:hAnsiTheme="majorHAnsi" w:cstheme="majorHAnsi"/>
                <w:color w:val="000000"/>
                <w:lang w:val="en-US" w:eastAsia="de-DE"/>
                <w:rPrChange w:id="5980" w:author="anna.resch88@gmail.com" w:date="2022-01-04T09:35:00Z">
                  <w:rPr>
                    <w:del w:id="5981" w:author="anna.resch88@gmail.com" w:date="2022-01-03T10:25:00Z"/>
                    <w:rFonts w:asciiTheme="majorHAnsi" w:eastAsia="Times New Roman" w:hAnsiTheme="majorHAnsi" w:cstheme="majorHAnsi"/>
                    <w:color w:val="000000"/>
                    <w:lang w:eastAsia="de-DE"/>
                  </w:rPr>
                </w:rPrChange>
              </w:rPr>
            </w:pPr>
            <w:del w:id="5982" w:author="anna.resch88@gmail.com" w:date="2022-01-03T10:25:00Z">
              <w:r w:rsidRPr="00F86424" w:rsidDel="00791D66">
                <w:rPr>
                  <w:rFonts w:asciiTheme="majorHAnsi" w:eastAsia="Times New Roman" w:hAnsiTheme="majorHAnsi" w:cstheme="majorHAnsi"/>
                  <w:color w:val="000000"/>
                  <w:lang w:val="en-US" w:eastAsia="de-DE"/>
                  <w:rPrChange w:id="5983" w:author="anna.resch88@gmail.com" w:date="2022-01-04T09:35:00Z">
                    <w:rPr>
                      <w:rFonts w:asciiTheme="majorHAnsi" w:eastAsia="Times New Roman" w:hAnsiTheme="majorHAnsi" w:cstheme="majorHAnsi"/>
                      <w:color w:val="000000"/>
                      <w:lang w:eastAsia="de-DE"/>
                    </w:rPr>
                  </w:rPrChange>
                </w:rPr>
                <w:delText>ULD-V20-ULD, sample 1</w:delText>
              </w:r>
              <w:bookmarkStart w:id="5984" w:name="_Toc92187080"/>
              <w:bookmarkStart w:id="5985" w:name="_Toc92187772"/>
              <w:bookmarkStart w:id="5986" w:name="_Toc92188464"/>
              <w:bookmarkStart w:id="5987" w:name="_Toc92189154"/>
              <w:bookmarkStart w:id="5988" w:name="_Toc92189809"/>
              <w:bookmarkStart w:id="5989" w:name="_Toc92190465"/>
              <w:bookmarkStart w:id="5990" w:name="_Toc92191121"/>
              <w:bookmarkEnd w:id="5984"/>
              <w:bookmarkEnd w:id="5985"/>
              <w:bookmarkEnd w:id="5986"/>
              <w:bookmarkEnd w:id="5987"/>
              <w:bookmarkEnd w:id="5988"/>
              <w:bookmarkEnd w:id="5989"/>
              <w:bookmarkEnd w:id="5990"/>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510FCE3C" w14:textId="227B1144" w:rsidR="00067C6D" w:rsidRPr="00F86424" w:rsidDel="00791D66" w:rsidRDefault="00067C6D" w:rsidP="003228B4">
            <w:pPr>
              <w:numPr>
                <w:ilvl w:val="0"/>
                <w:numId w:val="47"/>
              </w:numPr>
              <w:spacing w:after="0" w:line="240" w:lineRule="auto"/>
              <w:jc w:val="center"/>
              <w:rPr>
                <w:del w:id="5991" w:author="anna.resch88@gmail.com" w:date="2022-01-03T10:25:00Z"/>
                <w:rFonts w:asciiTheme="majorHAnsi" w:eastAsia="Times New Roman" w:hAnsiTheme="majorHAnsi" w:cstheme="majorHAnsi"/>
                <w:color w:val="000000"/>
                <w:lang w:val="en-US" w:eastAsia="de-DE"/>
                <w:rPrChange w:id="5992" w:author="anna.resch88@gmail.com" w:date="2022-01-04T09:35:00Z">
                  <w:rPr>
                    <w:del w:id="5993" w:author="anna.resch88@gmail.com" w:date="2022-01-03T10:25:00Z"/>
                    <w:rFonts w:asciiTheme="majorHAnsi" w:eastAsia="Times New Roman" w:hAnsiTheme="majorHAnsi" w:cstheme="majorHAnsi"/>
                    <w:color w:val="000000"/>
                    <w:lang w:eastAsia="de-DE"/>
                  </w:rPr>
                </w:rPrChange>
              </w:rPr>
            </w:pPr>
            <w:del w:id="5994" w:author="anna.resch88@gmail.com" w:date="2022-01-03T10:25:00Z">
              <w:r w:rsidRPr="00F86424" w:rsidDel="00791D66">
                <w:rPr>
                  <w:rFonts w:asciiTheme="majorHAnsi" w:eastAsia="Times New Roman" w:hAnsiTheme="majorHAnsi" w:cstheme="majorHAnsi"/>
                  <w:color w:val="000000"/>
                  <w:lang w:val="en-US" w:eastAsia="de-DE"/>
                  <w:rPrChange w:id="5995" w:author="anna.resch88@gmail.com" w:date="2022-01-04T09:35:00Z">
                    <w:rPr>
                      <w:rFonts w:asciiTheme="majorHAnsi" w:eastAsia="Times New Roman" w:hAnsiTheme="majorHAnsi" w:cstheme="majorHAnsi"/>
                      <w:color w:val="000000"/>
                      <w:lang w:eastAsia="de-DE"/>
                    </w:rPr>
                  </w:rPrChange>
                </w:rPr>
                <w:delText>20</w:delText>
              </w:r>
              <w:bookmarkStart w:id="5996" w:name="_Toc92187081"/>
              <w:bookmarkStart w:id="5997" w:name="_Toc92187773"/>
              <w:bookmarkStart w:id="5998" w:name="_Toc92188465"/>
              <w:bookmarkStart w:id="5999" w:name="_Toc92189155"/>
              <w:bookmarkStart w:id="6000" w:name="_Toc92189810"/>
              <w:bookmarkStart w:id="6001" w:name="_Toc92190466"/>
              <w:bookmarkStart w:id="6002" w:name="_Toc92191122"/>
              <w:bookmarkEnd w:id="5996"/>
              <w:bookmarkEnd w:id="5997"/>
              <w:bookmarkEnd w:id="5998"/>
              <w:bookmarkEnd w:id="5999"/>
              <w:bookmarkEnd w:id="6000"/>
              <w:bookmarkEnd w:id="6001"/>
              <w:bookmarkEnd w:id="6002"/>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6667AF82" w14:textId="79101959" w:rsidR="00067C6D" w:rsidRPr="00F86424" w:rsidDel="00791D66" w:rsidRDefault="00067C6D" w:rsidP="003228B4">
            <w:pPr>
              <w:numPr>
                <w:ilvl w:val="0"/>
                <w:numId w:val="47"/>
              </w:numPr>
              <w:spacing w:after="0" w:line="240" w:lineRule="auto"/>
              <w:jc w:val="center"/>
              <w:rPr>
                <w:del w:id="6003" w:author="anna.resch88@gmail.com" w:date="2022-01-03T10:25:00Z"/>
                <w:rFonts w:asciiTheme="majorHAnsi" w:eastAsia="Times New Roman" w:hAnsiTheme="majorHAnsi" w:cstheme="majorHAnsi"/>
                <w:color w:val="000000"/>
                <w:lang w:val="en-US" w:eastAsia="de-DE"/>
                <w:rPrChange w:id="6004" w:author="anna.resch88@gmail.com" w:date="2022-01-04T09:35:00Z">
                  <w:rPr>
                    <w:del w:id="6005" w:author="anna.resch88@gmail.com" w:date="2022-01-03T10:25:00Z"/>
                    <w:rFonts w:asciiTheme="majorHAnsi" w:eastAsia="Times New Roman" w:hAnsiTheme="majorHAnsi" w:cstheme="majorHAnsi"/>
                    <w:color w:val="000000"/>
                    <w:lang w:eastAsia="de-DE"/>
                  </w:rPr>
                </w:rPrChange>
              </w:rPr>
            </w:pPr>
            <w:del w:id="6006" w:author="anna.resch88@gmail.com" w:date="2022-01-03T10:25:00Z">
              <w:r w:rsidRPr="00F86424" w:rsidDel="00791D66">
                <w:rPr>
                  <w:rFonts w:asciiTheme="majorHAnsi" w:eastAsia="Times New Roman" w:hAnsiTheme="majorHAnsi" w:cstheme="majorHAnsi"/>
                  <w:color w:val="000000"/>
                  <w:lang w:val="en-US" w:eastAsia="de-DE"/>
                  <w:rPrChange w:id="6007" w:author="anna.resch88@gmail.com" w:date="2022-01-04T09:35:00Z">
                    <w:rPr>
                      <w:rFonts w:asciiTheme="majorHAnsi" w:eastAsia="Times New Roman" w:hAnsiTheme="majorHAnsi" w:cstheme="majorHAnsi"/>
                      <w:color w:val="000000"/>
                      <w:lang w:eastAsia="de-DE"/>
                    </w:rPr>
                  </w:rPrChange>
                </w:rPr>
                <w:delText>4M urea</w:delText>
              </w:r>
              <w:bookmarkStart w:id="6008" w:name="_Toc92187082"/>
              <w:bookmarkStart w:id="6009" w:name="_Toc92187774"/>
              <w:bookmarkStart w:id="6010" w:name="_Toc92188466"/>
              <w:bookmarkStart w:id="6011" w:name="_Toc92189156"/>
              <w:bookmarkStart w:id="6012" w:name="_Toc92189811"/>
              <w:bookmarkStart w:id="6013" w:name="_Toc92190467"/>
              <w:bookmarkStart w:id="6014" w:name="_Toc92191123"/>
              <w:bookmarkEnd w:id="6008"/>
              <w:bookmarkEnd w:id="6009"/>
              <w:bookmarkEnd w:id="6010"/>
              <w:bookmarkEnd w:id="6011"/>
              <w:bookmarkEnd w:id="6012"/>
              <w:bookmarkEnd w:id="6013"/>
              <w:bookmarkEnd w:id="6014"/>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32C4F4A8" w14:textId="73FF538B" w:rsidR="00067C6D" w:rsidRPr="00F86424" w:rsidDel="00791D66" w:rsidRDefault="00067C6D" w:rsidP="003228B4">
            <w:pPr>
              <w:numPr>
                <w:ilvl w:val="0"/>
                <w:numId w:val="47"/>
              </w:numPr>
              <w:spacing w:after="0" w:line="240" w:lineRule="auto"/>
              <w:jc w:val="center"/>
              <w:rPr>
                <w:del w:id="6015" w:author="anna.resch88@gmail.com" w:date="2022-01-03T10:25:00Z"/>
                <w:rFonts w:asciiTheme="majorHAnsi" w:eastAsia="Times New Roman" w:hAnsiTheme="majorHAnsi" w:cstheme="majorHAnsi"/>
                <w:color w:val="000000"/>
                <w:lang w:val="en-US" w:eastAsia="de-DE"/>
                <w:rPrChange w:id="6016" w:author="anna.resch88@gmail.com" w:date="2022-01-04T09:35:00Z">
                  <w:rPr>
                    <w:del w:id="6017" w:author="anna.resch88@gmail.com" w:date="2022-01-03T10:25:00Z"/>
                    <w:rFonts w:asciiTheme="majorHAnsi" w:eastAsia="Times New Roman" w:hAnsiTheme="majorHAnsi" w:cstheme="majorHAnsi"/>
                    <w:color w:val="000000"/>
                    <w:lang w:eastAsia="de-DE"/>
                  </w:rPr>
                </w:rPrChange>
              </w:rPr>
            </w:pPr>
            <w:del w:id="6018" w:author="anna.resch88@gmail.com" w:date="2022-01-03T10:25:00Z">
              <w:r w:rsidRPr="00F86424" w:rsidDel="00791D66">
                <w:rPr>
                  <w:rFonts w:asciiTheme="majorHAnsi" w:eastAsia="Times New Roman" w:hAnsiTheme="majorHAnsi" w:cstheme="majorHAnsi"/>
                  <w:color w:val="000000"/>
                  <w:lang w:val="en-US" w:eastAsia="de-DE"/>
                  <w:rPrChange w:id="6019" w:author="anna.resch88@gmail.com" w:date="2022-01-04T09:35:00Z">
                    <w:rPr>
                      <w:rFonts w:asciiTheme="majorHAnsi" w:eastAsia="Times New Roman" w:hAnsiTheme="majorHAnsi" w:cstheme="majorHAnsi"/>
                      <w:color w:val="000000"/>
                      <w:lang w:eastAsia="de-DE"/>
                    </w:rPr>
                  </w:rPrChange>
                </w:rPr>
                <w:delText>67.7</w:delText>
              </w:r>
              <w:bookmarkStart w:id="6020" w:name="_Toc92187083"/>
              <w:bookmarkStart w:id="6021" w:name="_Toc92187775"/>
              <w:bookmarkStart w:id="6022" w:name="_Toc92188467"/>
              <w:bookmarkStart w:id="6023" w:name="_Toc92189157"/>
              <w:bookmarkStart w:id="6024" w:name="_Toc92189812"/>
              <w:bookmarkStart w:id="6025" w:name="_Toc92190468"/>
              <w:bookmarkStart w:id="6026" w:name="_Toc92191124"/>
              <w:bookmarkEnd w:id="6020"/>
              <w:bookmarkEnd w:id="6021"/>
              <w:bookmarkEnd w:id="6022"/>
              <w:bookmarkEnd w:id="6023"/>
              <w:bookmarkEnd w:id="6024"/>
              <w:bookmarkEnd w:id="6025"/>
              <w:bookmarkEnd w:id="6026"/>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48EA901F" w14:textId="7D9A48E8" w:rsidR="00067C6D" w:rsidRPr="00F86424" w:rsidDel="00791D66" w:rsidRDefault="00067C6D" w:rsidP="003228B4">
            <w:pPr>
              <w:numPr>
                <w:ilvl w:val="0"/>
                <w:numId w:val="47"/>
              </w:numPr>
              <w:spacing w:after="0" w:line="240" w:lineRule="auto"/>
              <w:jc w:val="center"/>
              <w:rPr>
                <w:del w:id="6027" w:author="anna.resch88@gmail.com" w:date="2022-01-03T10:25:00Z"/>
                <w:rFonts w:asciiTheme="majorHAnsi" w:eastAsia="Times New Roman" w:hAnsiTheme="majorHAnsi" w:cstheme="majorHAnsi"/>
                <w:color w:val="000000"/>
                <w:lang w:val="en-US" w:eastAsia="de-DE"/>
                <w:rPrChange w:id="6028" w:author="anna.resch88@gmail.com" w:date="2022-01-04T09:35:00Z">
                  <w:rPr>
                    <w:del w:id="6029" w:author="anna.resch88@gmail.com" w:date="2022-01-03T10:25:00Z"/>
                    <w:rFonts w:asciiTheme="majorHAnsi" w:eastAsia="Times New Roman" w:hAnsiTheme="majorHAnsi" w:cstheme="majorHAnsi"/>
                    <w:color w:val="000000"/>
                    <w:lang w:eastAsia="de-DE"/>
                  </w:rPr>
                </w:rPrChange>
              </w:rPr>
            </w:pPr>
            <w:del w:id="6030" w:author="anna.resch88@gmail.com" w:date="2022-01-03T10:25:00Z">
              <w:r w:rsidRPr="00F86424" w:rsidDel="00791D66">
                <w:rPr>
                  <w:rFonts w:asciiTheme="majorHAnsi" w:eastAsia="Times New Roman" w:hAnsiTheme="majorHAnsi" w:cstheme="majorHAnsi"/>
                  <w:color w:val="000000"/>
                  <w:lang w:val="en-US" w:eastAsia="de-DE"/>
                  <w:rPrChange w:id="6031" w:author="anna.resch88@gmail.com" w:date="2022-01-04T09:35:00Z">
                    <w:rPr>
                      <w:rFonts w:asciiTheme="majorHAnsi" w:eastAsia="Times New Roman" w:hAnsiTheme="majorHAnsi" w:cstheme="majorHAnsi"/>
                      <w:color w:val="000000"/>
                      <w:lang w:eastAsia="de-DE"/>
                    </w:rPr>
                  </w:rPrChange>
                </w:rPr>
                <w:delText>1,5 x 4,5</w:delText>
              </w:r>
              <w:bookmarkStart w:id="6032" w:name="_Toc92187084"/>
              <w:bookmarkStart w:id="6033" w:name="_Toc92187776"/>
              <w:bookmarkStart w:id="6034" w:name="_Toc92188468"/>
              <w:bookmarkStart w:id="6035" w:name="_Toc92189158"/>
              <w:bookmarkStart w:id="6036" w:name="_Toc92189813"/>
              <w:bookmarkStart w:id="6037" w:name="_Toc92190469"/>
              <w:bookmarkStart w:id="6038" w:name="_Toc92191125"/>
              <w:bookmarkEnd w:id="6032"/>
              <w:bookmarkEnd w:id="6033"/>
              <w:bookmarkEnd w:id="6034"/>
              <w:bookmarkEnd w:id="6035"/>
              <w:bookmarkEnd w:id="6036"/>
              <w:bookmarkEnd w:id="6037"/>
              <w:bookmarkEnd w:id="6038"/>
            </w:del>
          </w:p>
        </w:tc>
        <w:tc>
          <w:tcPr>
            <w:tcW w:w="946" w:type="dxa"/>
            <w:tcBorders>
              <w:top w:val="nil"/>
              <w:left w:val="nil"/>
              <w:bottom w:val="single" w:sz="4" w:space="0" w:color="auto"/>
              <w:right w:val="single" w:sz="4" w:space="0" w:color="auto"/>
            </w:tcBorders>
            <w:shd w:val="clear" w:color="auto" w:fill="A8D08D" w:themeFill="accent6" w:themeFillTint="99"/>
            <w:noWrap/>
            <w:vAlign w:val="bottom"/>
            <w:hideMark/>
          </w:tcPr>
          <w:p w14:paraId="69A7CCDA" w14:textId="22EBF21B" w:rsidR="00067C6D" w:rsidRPr="00F86424" w:rsidDel="00791D66" w:rsidRDefault="00067C6D" w:rsidP="003228B4">
            <w:pPr>
              <w:numPr>
                <w:ilvl w:val="0"/>
                <w:numId w:val="47"/>
              </w:numPr>
              <w:spacing w:after="0" w:line="240" w:lineRule="auto"/>
              <w:jc w:val="center"/>
              <w:rPr>
                <w:del w:id="6039" w:author="anna.resch88@gmail.com" w:date="2022-01-03T10:25:00Z"/>
                <w:rFonts w:asciiTheme="majorHAnsi" w:eastAsia="Times New Roman" w:hAnsiTheme="majorHAnsi" w:cstheme="majorHAnsi"/>
                <w:color w:val="000000"/>
                <w:lang w:val="en-US" w:eastAsia="de-DE"/>
                <w:rPrChange w:id="6040" w:author="anna.resch88@gmail.com" w:date="2022-01-04T09:35:00Z">
                  <w:rPr>
                    <w:del w:id="6041" w:author="anna.resch88@gmail.com" w:date="2022-01-03T10:25:00Z"/>
                    <w:rFonts w:asciiTheme="majorHAnsi" w:eastAsia="Times New Roman" w:hAnsiTheme="majorHAnsi" w:cstheme="majorHAnsi"/>
                    <w:color w:val="000000"/>
                    <w:lang w:eastAsia="de-DE"/>
                  </w:rPr>
                </w:rPrChange>
              </w:rPr>
            </w:pPr>
            <w:bookmarkStart w:id="6042" w:name="_Toc92187085"/>
            <w:bookmarkStart w:id="6043" w:name="_Toc92187777"/>
            <w:bookmarkStart w:id="6044" w:name="_Toc92188469"/>
            <w:bookmarkStart w:id="6045" w:name="_Toc92189159"/>
            <w:bookmarkStart w:id="6046" w:name="_Toc92189814"/>
            <w:bookmarkStart w:id="6047" w:name="_Toc92190470"/>
            <w:bookmarkStart w:id="6048" w:name="_Toc92191126"/>
            <w:bookmarkEnd w:id="6042"/>
            <w:bookmarkEnd w:id="6043"/>
            <w:bookmarkEnd w:id="6044"/>
            <w:bookmarkEnd w:id="6045"/>
            <w:bookmarkEnd w:id="6046"/>
            <w:bookmarkEnd w:id="6047"/>
            <w:bookmarkEnd w:id="6048"/>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656AADFF" w14:textId="50B3B92B" w:rsidR="00067C6D" w:rsidRPr="00F86424" w:rsidDel="00791D66" w:rsidRDefault="00067C6D" w:rsidP="003228B4">
            <w:pPr>
              <w:numPr>
                <w:ilvl w:val="0"/>
                <w:numId w:val="47"/>
              </w:numPr>
              <w:spacing w:after="0" w:line="240" w:lineRule="auto"/>
              <w:jc w:val="center"/>
              <w:rPr>
                <w:del w:id="6049" w:author="anna.resch88@gmail.com" w:date="2022-01-03T10:25:00Z"/>
                <w:rFonts w:asciiTheme="majorHAnsi" w:eastAsia="Times New Roman" w:hAnsiTheme="majorHAnsi" w:cstheme="majorHAnsi"/>
                <w:color w:val="000000"/>
                <w:lang w:val="en-US" w:eastAsia="de-DE"/>
                <w:rPrChange w:id="6050" w:author="anna.resch88@gmail.com" w:date="2022-01-04T09:35:00Z">
                  <w:rPr>
                    <w:del w:id="6051" w:author="anna.resch88@gmail.com" w:date="2022-01-03T10:25:00Z"/>
                    <w:rFonts w:asciiTheme="majorHAnsi" w:eastAsia="Times New Roman" w:hAnsiTheme="majorHAnsi" w:cstheme="majorHAnsi"/>
                    <w:color w:val="000000"/>
                    <w:lang w:eastAsia="de-DE"/>
                  </w:rPr>
                </w:rPrChange>
              </w:rPr>
            </w:pPr>
            <w:bookmarkStart w:id="6052" w:name="_Toc92187086"/>
            <w:bookmarkStart w:id="6053" w:name="_Toc92187778"/>
            <w:bookmarkStart w:id="6054" w:name="_Toc92188470"/>
            <w:bookmarkStart w:id="6055" w:name="_Toc92189160"/>
            <w:bookmarkStart w:id="6056" w:name="_Toc92189815"/>
            <w:bookmarkStart w:id="6057" w:name="_Toc92190471"/>
            <w:bookmarkStart w:id="6058" w:name="_Toc92191127"/>
            <w:bookmarkEnd w:id="6052"/>
            <w:bookmarkEnd w:id="6053"/>
            <w:bookmarkEnd w:id="6054"/>
            <w:bookmarkEnd w:id="6055"/>
            <w:bookmarkEnd w:id="6056"/>
            <w:bookmarkEnd w:id="6057"/>
            <w:bookmarkEnd w:id="6058"/>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48A1F191" w14:textId="63A60D02" w:rsidR="00067C6D" w:rsidRPr="00F86424" w:rsidDel="00791D66" w:rsidRDefault="00067C6D" w:rsidP="003228B4">
            <w:pPr>
              <w:numPr>
                <w:ilvl w:val="0"/>
                <w:numId w:val="47"/>
              </w:numPr>
              <w:spacing w:after="0" w:line="240" w:lineRule="auto"/>
              <w:jc w:val="center"/>
              <w:rPr>
                <w:del w:id="6059" w:author="anna.resch88@gmail.com" w:date="2022-01-03T10:25:00Z"/>
                <w:rFonts w:asciiTheme="majorHAnsi" w:eastAsia="Times New Roman" w:hAnsiTheme="majorHAnsi" w:cstheme="majorHAnsi"/>
                <w:color w:val="000000"/>
                <w:lang w:val="en-US" w:eastAsia="de-DE"/>
                <w:rPrChange w:id="6060" w:author="anna.resch88@gmail.com" w:date="2022-01-04T09:35:00Z">
                  <w:rPr>
                    <w:del w:id="6061" w:author="anna.resch88@gmail.com" w:date="2022-01-03T10:25:00Z"/>
                    <w:rFonts w:asciiTheme="majorHAnsi" w:eastAsia="Times New Roman" w:hAnsiTheme="majorHAnsi" w:cstheme="majorHAnsi"/>
                    <w:color w:val="000000"/>
                    <w:lang w:eastAsia="de-DE"/>
                  </w:rPr>
                </w:rPrChange>
              </w:rPr>
            </w:pPr>
            <w:del w:id="6062" w:author="anna.resch88@gmail.com" w:date="2022-01-03T10:25:00Z">
              <w:r w:rsidRPr="00F86424" w:rsidDel="00791D66">
                <w:rPr>
                  <w:rFonts w:asciiTheme="majorHAnsi" w:hAnsiTheme="majorHAnsi" w:cstheme="majorHAnsi"/>
                  <w:color w:val="000000"/>
                  <w:lang w:val="en-US"/>
                  <w:rPrChange w:id="6063" w:author="anna.resch88@gmail.com" w:date="2022-01-04T09:35:00Z">
                    <w:rPr>
                      <w:rFonts w:asciiTheme="majorHAnsi" w:hAnsiTheme="majorHAnsi" w:cstheme="majorHAnsi"/>
                      <w:color w:val="000000"/>
                    </w:rPr>
                  </w:rPrChange>
                </w:rPr>
                <w:delText>99.68</w:delText>
              </w:r>
              <w:bookmarkStart w:id="6064" w:name="_Toc92187087"/>
              <w:bookmarkStart w:id="6065" w:name="_Toc92187779"/>
              <w:bookmarkStart w:id="6066" w:name="_Toc92188471"/>
              <w:bookmarkStart w:id="6067" w:name="_Toc92189161"/>
              <w:bookmarkStart w:id="6068" w:name="_Toc92189816"/>
              <w:bookmarkStart w:id="6069" w:name="_Toc92190472"/>
              <w:bookmarkStart w:id="6070" w:name="_Toc92191128"/>
              <w:bookmarkEnd w:id="6064"/>
              <w:bookmarkEnd w:id="6065"/>
              <w:bookmarkEnd w:id="6066"/>
              <w:bookmarkEnd w:id="6067"/>
              <w:bookmarkEnd w:id="6068"/>
              <w:bookmarkEnd w:id="6069"/>
              <w:bookmarkEnd w:id="6070"/>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07BD3107" w14:textId="6EF03C85" w:rsidR="00067C6D" w:rsidRPr="00F86424" w:rsidDel="00791D66" w:rsidRDefault="00067C6D" w:rsidP="003228B4">
            <w:pPr>
              <w:numPr>
                <w:ilvl w:val="0"/>
                <w:numId w:val="47"/>
              </w:numPr>
              <w:spacing w:after="0" w:line="240" w:lineRule="auto"/>
              <w:jc w:val="center"/>
              <w:rPr>
                <w:del w:id="6071" w:author="anna.resch88@gmail.com" w:date="2022-01-03T10:25:00Z"/>
                <w:rFonts w:asciiTheme="majorHAnsi" w:hAnsiTheme="majorHAnsi" w:cstheme="majorHAnsi"/>
                <w:color w:val="000000"/>
                <w:lang w:val="en-US"/>
                <w:rPrChange w:id="6072" w:author="anna.resch88@gmail.com" w:date="2022-01-04T09:35:00Z">
                  <w:rPr>
                    <w:del w:id="6073" w:author="anna.resch88@gmail.com" w:date="2022-01-03T10:25:00Z"/>
                    <w:rFonts w:asciiTheme="majorHAnsi" w:hAnsiTheme="majorHAnsi" w:cstheme="majorHAnsi"/>
                    <w:color w:val="000000"/>
                  </w:rPr>
                </w:rPrChange>
              </w:rPr>
            </w:pPr>
            <w:del w:id="6074" w:author="anna.resch88@gmail.com" w:date="2022-01-03T10:25:00Z">
              <w:r w:rsidRPr="00F86424" w:rsidDel="00791D66">
                <w:rPr>
                  <w:rFonts w:asciiTheme="majorHAnsi" w:hAnsiTheme="majorHAnsi" w:cstheme="majorHAnsi"/>
                  <w:color w:val="000000"/>
                  <w:lang w:val="en-US"/>
                  <w:rPrChange w:id="6075" w:author="anna.resch88@gmail.com" w:date="2022-01-04T09:35:00Z">
                    <w:rPr>
                      <w:rFonts w:asciiTheme="majorHAnsi" w:hAnsiTheme="majorHAnsi" w:cstheme="majorHAnsi"/>
                      <w:color w:val="000000"/>
                    </w:rPr>
                  </w:rPrChange>
                </w:rPr>
                <w:delText>1.30</w:delText>
              </w:r>
              <w:bookmarkStart w:id="6076" w:name="_Toc92187088"/>
              <w:bookmarkStart w:id="6077" w:name="_Toc92187780"/>
              <w:bookmarkStart w:id="6078" w:name="_Toc92188472"/>
              <w:bookmarkStart w:id="6079" w:name="_Toc92189162"/>
              <w:bookmarkStart w:id="6080" w:name="_Toc92189817"/>
              <w:bookmarkStart w:id="6081" w:name="_Toc92190473"/>
              <w:bookmarkStart w:id="6082" w:name="_Toc92191129"/>
              <w:bookmarkEnd w:id="6076"/>
              <w:bookmarkEnd w:id="6077"/>
              <w:bookmarkEnd w:id="6078"/>
              <w:bookmarkEnd w:id="6079"/>
              <w:bookmarkEnd w:id="6080"/>
              <w:bookmarkEnd w:id="6081"/>
              <w:bookmarkEnd w:id="6082"/>
            </w:del>
          </w:p>
        </w:tc>
        <w:tc>
          <w:tcPr>
            <w:tcW w:w="1131"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000E9BDC" w14:textId="1308E111" w:rsidR="00067C6D" w:rsidRPr="00F86424" w:rsidDel="00791D66" w:rsidRDefault="00067C6D" w:rsidP="003228B4">
            <w:pPr>
              <w:numPr>
                <w:ilvl w:val="0"/>
                <w:numId w:val="47"/>
              </w:numPr>
              <w:spacing w:after="0" w:line="240" w:lineRule="auto"/>
              <w:jc w:val="center"/>
              <w:rPr>
                <w:del w:id="6083" w:author="anna.resch88@gmail.com" w:date="2022-01-03T10:25:00Z"/>
                <w:rFonts w:asciiTheme="majorHAnsi" w:eastAsia="Times New Roman" w:hAnsiTheme="majorHAnsi" w:cstheme="majorHAnsi"/>
                <w:color w:val="000000"/>
                <w:lang w:val="en-US" w:eastAsia="de-DE"/>
                <w:rPrChange w:id="6084" w:author="anna.resch88@gmail.com" w:date="2022-01-04T09:35:00Z">
                  <w:rPr>
                    <w:del w:id="6085" w:author="anna.resch88@gmail.com" w:date="2022-01-03T10:25:00Z"/>
                    <w:rFonts w:asciiTheme="majorHAnsi" w:eastAsia="Times New Roman" w:hAnsiTheme="majorHAnsi" w:cstheme="majorHAnsi"/>
                    <w:color w:val="000000"/>
                    <w:lang w:eastAsia="de-DE"/>
                  </w:rPr>
                </w:rPrChange>
              </w:rPr>
            </w:pPr>
            <w:del w:id="6086" w:author="anna.resch88@gmail.com" w:date="2022-01-03T10:25:00Z">
              <w:r w:rsidRPr="00F86424" w:rsidDel="00791D66">
                <w:rPr>
                  <w:rFonts w:asciiTheme="majorHAnsi" w:hAnsiTheme="majorHAnsi" w:cstheme="majorHAnsi"/>
                  <w:color w:val="000000"/>
                  <w:lang w:val="en-US"/>
                  <w:rPrChange w:id="6087" w:author="anna.resch88@gmail.com" w:date="2022-01-04T09:35:00Z">
                    <w:rPr>
                      <w:rFonts w:asciiTheme="majorHAnsi" w:hAnsiTheme="majorHAnsi" w:cstheme="majorHAnsi"/>
                      <w:color w:val="000000"/>
                    </w:rPr>
                  </w:rPrChange>
                </w:rPr>
                <w:delText>136.92</w:delText>
              </w:r>
              <w:bookmarkStart w:id="6088" w:name="_Toc92187089"/>
              <w:bookmarkStart w:id="6089" w:name="_Toc92187781"/>
              <w:bookmarkStart w:id="6090" w:name="_Toc92188473"/>
              <w:bookmarkStart w:id="6091" w:name="_Toc92189163"/>
              <w:bookmarkStart w:id="6092" w:name="_Toc92189818"/>
              <w:bookmarkStart w:id="6093" w:name="_Toc92190474"/>
              <w:bookmarkStart w:id="6094" w:name="_Toc92191130"/>
              <w:bookmarkEnd w:id="6088"/>
              <w:bookmarkEnd w:id="6089"/>
              <w:bookmarkEnd w:id="6090"/>
              <w:bookmarkEnd w:id="6091"/>
              <w:bookmarkEnd w:id="6092"/>
              <w:bookmarkEnd w:id="6093"/>
              <w:bookmarkEnd w:id="6094"/>
            </w:del>
          </w:p>
        </w:tc>
        <w:tc>
          <w:tcPr>
            <w:tcW w:w="1144" w:type="dxa"/>
            <w:vMerge w:val="restart"/>
            <w:tcBorders>
              <w:top w:val="nil"/>
              <w:left w:val="single" w:sz="4" w:space="0" w:color="auto"/>
              <w:bottom w:val="single" w:sz="8" w:space="0" w:color="000000"/>
              <w:right w:val="single" w:sz="4" w:space="0" w:color="auto"/>
            </w:tcBorders>
            <w:shd w:val="clear" w:color="auto" w:fill="A8D08D" w:themeFill="accent6" w:themeFillTint="99"/>
            <w:noWrap/>
            <w:vAlign w:val="center"/>
            <w:hideMark/>
          </w:tcPr>
          <w:p w14:paraId="4B7DF0E2" w14:textId="15BFDA92" w:rsidR="00067C6D" w:rsidRPr="00F86424" w:rsidDel="00791D66" w:rsidRDefault="00067C6D" w:rsidP="003228B4">
            <w:pPr>
              <w:numPr>
                <w:ilvl w:val="0"/>
                <w:numId w:val="47"/>
              </w:numPr>
              <w:spacing w:after="0" w:line="240" w:lineRule="auto"/>
              <w:jc w:val="center"/>
              <w:rPr>
                <w:del w:id="6095" w:author="anna.resch88@gmail.com" w:date="2022-01-03T10:25:00Z"/>
                <w:rFonts w:asciiTheme="majorHAnsi" w:eastAsia="Times New Roman" w:hAnsiTheme="majorHAnsi" w:cstheme="majorHAnsi"/>
                <w:color w:val="000000"/>
                <w:lang w:val="en-US" w:eastAsia="de-DE"/>
                <w:rPrChange w:id="6096" w:author="anna.resch88@gmail.com" w:date="2022-01-04T09:35:00Z">
                  <w:rPr>
                    <w:del w:id="6097" w:author="anna.resch88@gmail.com" w:date="2022-01-03T10:25:00Z"/>
                    <w:rFonts w:asciiTheme="majorHAnsi" w:eastAsia="Times New Roman" w:hAnsiTheme="majorHAnsi" w:cstheme="majorHAnsi"/>
                    <w:color w:val="000000"/>
                    <w:lang w:eastAsia="de-DE"/>
                  </w:rPr>
                </w:rPrChange>
              </w:rPr>
            </w:pPr>
            <w:del w:id="6098" w:author="anna.resch88@gmail.com" w:date="2022-01-03T10:25:00Z">
              <w:r w:rsidRPr="00F86424" w:rsidDel="00791D66">
                <w:rPr>
                  <w:rFonts w:asciiTheme="majorHAnsi" w:hAnsiTheme="majorHAnsi" w:cstheme="majorHAnsi"/>
                  <w:color w:val="000000"/>
                  <w:lang w:val="en-US"/>
                  <w:rPrChange w:id="6099" w:author="anna.resch88@gmail.com" w:date="2022-01-04T09:35:00Z">
                    <w:rPr>
                      <w:rFonts w:asciiTheme="majorHAnsi" w:hAnsiTheme="majorHAnsi" w:cstheme="majorHAnsi"/>
                      <w:color w:val="000000"/>
                    </w:rPr>
                  </w:rPrChange>
                </w:rPr>
                <w:delText>32.96</w:delText>
              </w:r>
              <w:bookmarkStart w:id="6100" w:name="_Toc92187090"/>
              <w:bookmarkStart w:id="6101" w:name="_Toc92187782"/>
              <w:bookmarkStart w:id="6102" w:name="_Toc92188474"/>
              <w:bookmarkStart w:id="6103" w:name="_Toc92189164"/>
              <w:bookmarkStart w:id="6104" w:name="_Toc92189819"/>
              <w:bookmarkStart w:id="6105" w:name="_Toc92190475"/>
              <w:bookmarkStart w:id="6106" w:name="_Toc92191131"/>
              <w:bookmarkEnd w:id="6100"/>
              <w:bookmarkEnd w:id="6101"/>
              <w:bookmarkEnd w:id="6102"/>
              <w:bookmarkEnd w:id="6103"/>
              <w:bookmarkEnd w:id="6104"/>
              <w:bookmarkEnd w:id="6105"/>
              <w:bookmarkEnd w:id="6106"/>
            </w:del>
          </w:p>
        </w:tc>
        <w:bookmarkStart w:id="6107" w:name="_Toc92187091"/>
        <w:bookmarkStart w:id="6108" w:name="_Toc92187783"/>
        <w:bookmarkStart w:id="6109" w:name="_Toc92188475"/>
        <w:bookmarkStart w:id="6110" w:name="_Toc92189165"/>
        <w:bookmarkStart w:id="6111" w:name="_Toc92189820"/>
        <w:bookmarkStart w:id="6112" w:name="_Toc92190476"/>
        <w:bookmarkStart w:id="6113" w:name="_Toc92191132"/>
        <w:bookmarkEnd w:id="6107"/>
        <w:bookmarkEnd w:id="6108"/>
        <w:bookmarkEnd w:id="6109"/>
        <w:bookmarkEnd w:id="6110"/>
        <w:bookmarkEnd w:id="6111"/>
        <w:bookmarkEnd w:id="6112"/>
        <w:bookmarkEnd w:id="6113"/>
      </w:tr>
      <w:tr w:rsidR="00067C6D" w:rsidRPr="009E3BE9" w:rsidDel="00791D66" w14:paraId="1AE96A54" w14:textId="692DABE0" w:rsidTr="00D830B0">
        <w:trPr>
          <w:trHeight w:val="300"/>
          <w:del w:id="6114" w:author="anna.resch88@gmail.com" w:date="2022-01-03T10:25:00Z"/>
        </w:trPr>
        <w:tc>
          <w:tcPr>
            <w:tcW w:w="2480"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38C6FA7C" w14:textId="3A27804D" w:rsidR="00067C6D" w:rsidRPr="00F86424" w:rsidDel="00791D66" w:rsidRDefault="00067C6D" w:rsidP="003228B4">
            <w:pPr>
              <w:numPr>
                <w:ilvl w:val="0"/>
                <w:numId w:val="47"/>
              </w:numPr>
              <w:spacing w:after="0" w:line="240" w:lineRule="auto"/>
              <w:jc w:val="both"/>
              <w:rPr>
                <w:del w:id="6115" w:author="anna.resch88@gmail.com" w:date="2022-01-03T10:25:00Z"/>
                <w:rFonts w:asciiTheme="majorHAnsi" w:eastAsia="Times New Roman" w:hAnsiTheme="majorHAnsi" w:cstheme="majorHAnsi"/>
                <w:color w:val="000000"/>
                <w:lang w:val="en-US" w:eastAsia="de-DE"/>
                <w:rPrChange w:id="6116" w:author="anna.resch88@gmail.com" w:date="2022-01-04T09:35:00Z">
                  <w:rPr>
                    <w:del w:id="6117" w:author="anna.resch88@gmail.com" w:date="2022-01-03T10:25:00Z"/>
                    <w:rFonts w:asciiTheme="majorHAnsi" w:eastAsia="Times New Roman" w:hAnsiTheme="majorHAnsi" w:cstheme="majorHAnsi"/>
                    <w:color w:val="000000"/>
                    <w:lang w:eastAsia="de-DE"/>
                  </w:rPr>
                </w:rPrChange>
              </w:rPr>
            </w:pPr>
            <w:del w:id="6118" w:author="anna.resch88@gmail.com" w:date="2022-01-03T10:25:00Z">
              <w:r w:rsidRPr="00F86424" w:rsidDel="00791D66">
                <w:rPr>
                  <w:rFonts w:asciiTheme="majorHAnsi" w:eastAsia="Times New Roman" w:hAnsiTheme="majorHAnsi" w:cstheme="majorHAnsi"/>
                  <w:color w:val="000000"/>
                  <w:lang w:val="en-US" w:eastAsia="de-DE"/>
                  <w:rPrChange w:id="6119" w:author="anna.resch88@gmail.com" w:date="2022-01-04T09:35:00Z">
                    <w:rPr>
                      <w:rFonts w:asciiTheme="majorHAnsi" w:eastAsia="Times New Roman" w:hAnsiTheme="majorHAnsi" w:cstheme="majorHAnsi"/>
                      <w:color w:val="000000"/>
                      <w:lang w:eastAsia="de-DE"/>
                    </w:rPr>
                  </w:rPrChange>
                </w:rPr>
                <w:delText>ULD-V20-ULD, sample 2</w:delText>
              </w:r>
              <w:bookmarkStart w:id="6120" w:name="_Toc92187092"/>
              <w:bookmarkStart w:id="6121" w:name="_Toc92187784"/>
              <w:bookmarkStart w:id="6122" w:name="_Toc92188476"/>
              <w:bookmarkStart w:id="6123" w:name="_Toc92189166"/>
              <w:bookmarkStart w:id="6124" w:name="_Toc92189821"/>
              <w:bookmarkStart w:id="6125" w:name="_Toc92190477"/>
              <w:bookmarkStart w:id="6126" w:name="_Toc92191133"/>
              <w:bookmarkEnd w:id="6120"/>
              <w:bookmarkEnd w:id="6121"/>
              <w:bookmarkEnd w:id="6122"/>
              <w:bookmarkEnd w:id="6123"/>
              <w:bookmarkEnd w:id="6124"/>
              <w:bookmarkEnd w:id="6125"/>
              <w:bookmarkEnd w:id="6126"/>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4842E4E" w14:textId="606C2034" w:rsidR="00067C6D" w:rsidRPr="00F86424" w:rsidDel="00791D66" w:rsidRDefault="00067C6D" w:rsidP="003228B4">
            <w:pPr>
              <w:numPr>
                <w:ilvl w:val="0"/>
                <w:numId w:val="47"/>
              </w:numPr>
              <w:spacing w:after="0" w:line="240" w:lineRule="auto"/>
              <w:jc w:val="center"/>
              <w:rPr>
                <w:del w:id="6127" w:author="anna.resch88@gmail.com" w:date="2022-01-03T10:25:00Z"/>
                <w:rFonts w:asciiTheme="majorHAnsi" w:eastAsia="Times New Roman" w:hAnsiTheme="majorHAnsi" w:cstheme="majorHAnsi"/>
                <w:color w:val="000000"/>
                <w:lang w:val="en-US" w:eastAsia="de-DE"/>
                <w:rPrChange w:id="6128" w:author="anna.resch88@gmail.com" w:date="2022-01-04T09:35:00Z">
                  <w:rPr>
                    <w:del w:id="6129" w:author="anna.resch88@gmail.com" w:date="2022-01-03T10:25:00Z"/>
                    <w:rFonts w:asciiTheme="majorHAnsi" w:eastAsia="Times New Roman" w:hAnsiTheme="majorHAnsi" w:cstheme="majorHAnsi"/>
                    <w:color w:val="000000"/>
                    <w:lang w:eastAsia="de-DE"/>
                  </w:rPr>
                </w:rPrChange>
              </w:rPr>
            </w:pPr>
            <w:del w:id="6130" w:author="anna.resch88@gmail.com" w:date="2022-01-03T10:25:00Z">
              <w:r w:rsidRPr="00F86424" w:rsidDel="00791D66">
                <w:rPr>
                  <w:rFonts w:asciiTheme="majorHAnsi" w:eastAsia="Times New Roman" w:hAnsiTheme="majorHAnsi" w:cstheme="majorHAnsi"/>
                  <w:color w:val="000000"/>
                  <w:lang w:val="en-US" w:eastAsia="de-DE"/>
                  <w:rPrChange w:id="6131" w:author="anna.resch88@gmail.com" w:date="2022-01-04T09:35:00Z">
                    <w:rPr>
                      <w:rFonts w:asciiTheme="majorHAnsi" w:eastAsia="Times New Roman" w:hAnsiTheme="majorHAnsi" w:cstheme="majorHAnsi"/>
                      <w:color w:val="000000"/>
                      <w:lang w:eastAsia="de-DE"/>
                    </w:rPr>
                  </w:rPrChange>
                </w:rPr>
                <w:delText>20</w:delText>
              </w:r>
              <w:bookmarkStart w:id="6132" w:name="_Toc92187093"/>
              <w:bookmarkStart w:id="6133" w:name="_Toc92187785"/>
              <w:bookmarkStart w:id="6134" w:name="_Toc92188477"/>
              <w:bookmarkStart w:id="6135" w:name="_Toc92189167"/>
              <w:bookmarkStart w:id="6136" w:name="_Toc92189822"/>
              <w:bookmarkStart w:id="6137" w:name="_Toc92190478"/>
              <w:bookmarkStart w:id="6138" w:name="_Toc92191134"/>
              <w:bookmarkEnd w:id="6132"/>
              <w:bookmarkEnd w:id="6133"/>
              <w:bookmarkEnd w:id="6134"/>
              <w:bookmarkEnd w:id="6135"/>
              <w:bookmarkEnd w:id="6136"/>
              <w:bookmarkEnd w:id="6137"/>
              <w:bookmarkEnd w:id="6138"/>
            </w:del>
          </w:p>
        </w:tc>
        <w:tc>
          <w:tcPr>
            <w:tcW w:w="1008" w:type="dxa"/>
            <w:tcBorders>
              <w:top w:val="nil"/>
              <w:left w:val="single" w:sz="4" w:space="0" w:color="auto"/>
              <w:bottom w:val="single" w:sz="4" w:space="0" w:color="auto"/>
              <w:right w:val="single" w:sz="4" w:space="0" w:color="auto"/>
            </w:tcBorders>
            <w:shd w:val="clear" w:color="auto" w:fill="A8D08D" w:themeFill="accent6" w:themeFillTint="99"/>
            <w:noWrap/>
            <w:vAlign w:val="bottom"/>
            <w:hideMark/>
          </w:tcPr>
          <w:p w14:paraId="1DF13636" w14:textId="6D76A9B8" w:rsidR="00067C6D" w:rsidRPr="00F86424" w:rsidDel="00791D66" w:rsidRDefault="00067C6D" w:rsidP="003228B4">
            <w:pPr>
              <w:numPr>
                <w:ilvl w:val="0"/>
                <w:numId w:val="47"/>
              </w:numPr>
              <w:spacing w:after="0" w:line="240" w:lineRule="auto"/>
              <w:jc w:val="center"/>
              <w:rPr>
                <w:del w:id="6139" w:author="anna.resch88@gmail.com" w:date="2022-01-03T10:25:00Z"/>
                <w:rFonts w:asciiTheme="majorHAnsi" w:eastAsia="Times New Roman" w:hAnsiTheme="majorHAnsi" w:cstheme="majorHAnsi"/>
                <w:color w:val="000000"/>
                <w:lang w:val="en-US" w:eastAsia="de-DE"/>
                <w:rPrChange w:id="6140" w:author="anna.resch88@gmail.com" w:date="2022-01-04T09:35:00Z">
                  <w:rPr>
                    <w:del w:id="6141" w:author="anna.resch88@gmail.com" w:date="2022-01-03T10:25:00Z"/>
                    <w:rFonts w:asciiTheme="majorHAnsi" w:eastAsia="Times New Roman" w:hAnsiTheme="majorHAnsi" w:cstheme="majorHAnsi"/>
                    <w:color w:val="000000"/>
                    <w:lang w:eastAsia="de-DE"/>
                  </w:rPr>
                </w:rPrChange>
              </w:rPr>
            </w:pPr>
            <w:del w:id="6142" w:author="anna.resch88@gmail.com" w:date="2022-01-03T10:25:00Z">
              <w:r w:rsidRPr="00F86424" w:rsidDel="00791D66">
                <w:rPr>
                  <w:rFonts w:asciiTheme="majorHAnsi" w:eastAsia="Times New Roman" w:hAnsiTheme="majorHAnsi" w:cstheme="majorHAnsi"/>
                  <w:color w:val="000000"/>
                  <w:lang w:val="en-US" w:eastAsia="de-DE"/>
                  <w:rPrChange w:id="6143" w:author="anna.resch88@gmail.com" w:date="2022-01-04T09:35:00Z">
                    <w:rPr>
                      <w:rFonts w:asciiTheme="majorHAnsi" w:eastAsia="Times New Roman" w:hAnsiTheme="majorHAnsi" w:cstheme="majorHAnsi"/>
                      <w:color w:val="000000"/>
                      <w:lang w:eastAsia="de-DE"/>
                    </w:rPr>
                  </w:rPrChange>
                </w:rPr>
                <w:delText>4M urea</w:delText>
              </w:r>
              <w:bookmarkStart w:id="6144" w:name="_Toc92187094"/>
              <w:bookmarkStart w:id="6145" w:name="_Toc92187786"/>
              <w:bookmarkStart w:id="6146" w:name="_Toc92188478"/>
              <w:bookmarkStart w:id="6147" w:name="_Toc92189168"/>
              <w:bookmarkStart w:id="6148" w:name="_Toc92189823"/>
              <w:bookmarkStart w:id="6149" w:name="_Toc92190479"/>
              <w:bookmarkStart w:id="6150" w:name="_Toc92191135"/>
              <w:bookmarkEnd w:id="6144"/>
              <w:bookmarkEnd w:id="6145"/>
              <w:bookmarkEnd w:id="6146"/>
              <w:bookmarkEnd w:id="6147"/>
              <w:bookmarkEnd w:id="6148"/>
              <w:bookmarkEnd w:id="6149"/>
              <w:bookmarkEnd w:id="6150"/>
            </w:del>
          </w:p>
        </w:tc>
        <w:tc>
          <w:tcPr>
            <w:tcW w:w="865" w:type="dxa"/>
            <w:tcBorders>
              <w:top w:val="nil"/>
              <w:left w:val="nil"/>
              <w:bottom w:val="single" w:sz="4" w:space="0" w:color="auto"/>
              <w:right w:val="single" w:sz="4" w:space="0" w:color="auto"/>
            </w:tcBorders>
            <w:shd w:val="clear" w:color="auto" w:fill="A8D08D" w:themeFill="accent6" w:themeFillTint="99"/>
            <w:noWrap/>
            <w:hideMark/>
          </w:tcPr>
          <w:p w14:paraId="49B98138" w14:textId="21A7C074" w:rsidR="00067C6D" w:rsidRPr="00F86424" w:rsidDel="00791D66" w:rsidRDefault="00067C6D" w:rsidP="003228B4">
            <w:pPr>
              <w:numPr>
                <w:ilvl w:val="0"/>
                <w:numId w:val="47"/>
              </w:numPr>
              <w:spacing w:after="0" w:line="240" w:lineRule="auto"/>
              <w:jc w:val="center"/>
              <w:rPr>
                <w:del w:id="6151" w:author="anna.resch88@gmail.com" w:date="2022-01-03T10:25:00Z"/>
                <w:rFonts w:asciiTheme="majorHAnsi" w:eastAsia="Times New Roman" w:hAnsiTheme="majorHAnsi" w:cstheme="majorHAnsi"/>
                <w:color w:val="000000"/>
                <w:lang w:val="en-US" w:eastAsia="de-DE"/>
                <w:rPrChange w:id="6152" w:author="anna.resch88@gmail.com" w:date="2022-01-04T09:35:00Z">
                  <w:rPr>
                    <w:del w:id="6153" w:author="anna.resch88@gmail.com" w:date="2022-01-03T10:25:00Z"/>
                    <w:rFonts w:asciiTheme="majorHAnsi" w:eastAsia="Times New Roman" w:hAnsiTheme="majorHAnsi" w:cstheme="majorHAnsi"/>
                    <w:color w:val="000000"/>
                    <w:lang w:eastAsia="de-DE"/>
                  </w:rPr>
                </w:rPrChange>
              </w:rPr>
            </w:pPr>
            <w:del w:id="6154" w:author="anna.resch88@gmail.com" w:date="2022-01-03T10:25:00Z">
              <w:r w:rsidRPr="00F86424" w:rsidDel="00791D66">
                <w:rPr>
                  <w:rFonts w:asciiTheme="majorHAnsi" w:eastAsia="Times New Roman" w:hAnsiTheme="majorHAnsi" w:cstheme="majorHAnsi"/>
                  <w:color w:val="000000"/>
                  <w:lang w:val="en-US" w:eastAsia="de-DE"/>
                  <w:rPrChange w:id="6155" w:author="anna.resch88@gmail.com" w:date="2022-01-04T09:35:00Z">
                    <w:rPr>
                      <w:rFonts w:asciiTheme="majorHAnsi" w:eastAsia="Times New Roman" w:hAnsiTheme="majorHAnsi" w:cstheme="majorHAnsi"/>
                      <w:color w:val="000000"/>
                      <w:lang w:eastAsia="de-DE"/>
                    </w:rPr>
                  </w:rPrChange>
                </w:rPr>
                <w:delText>67.7</w:delText>
              </w:r>
              <w:bookmarkStart w:id="6156" w:name="_Toc92187095"/>
              <w:bookmarkStart w:id="6157" w:name="_Toc92187787"/>
              <w:bookmarkStart w:id="6158" w:name="_Toc92188479"/>
              <w:bookmarkStart w:id="6159" w:name="_Toc92189169"/>
              <w:bookmarkStart w:id="6160" w:name="_Toc92189824"/>
              <w:bookmarkStart w:id="6161" w:name="_Toc92190480"/>
              <w:bookmarkStart w:id="6162" w:name="_Toc92191136"/>
              <w:bookmarkEnd w:id="6156"/>
              <w:bookmarkEnd w:id="6157"/>
              <w:bookmarkEnd w:id="6158"/>
              <w:bookmarkEnd w:id="6159"/>
              <w:bookmarkEnd w:id="6160"/>
              <w:bookmarkEnd w:id="6161"/>
              <w:bookmarkEnd w:id="6162"/>
            </w:del>
          </w:p>
        </w:tc>
        <w:tc>
          <w:tcPr>
            <w:tcW w:w="1008" w:type="dxa"/>
            <w:tcBorders>
              <w:top w:val="nil"/>
              <w:left w:val="nil"/>
              <w:bottom w:val="single" w:sz="4" w:space="0" w:color="auto"/>
              <w:right w:val="single" w:sz="4" w:space="0" w:color="auto"/>
            </w:tcBorders>
            <w:shd w:val="clear" w:color="auto" w:fill="A8D08D" w:themeFill="accent6" w:themeFillTint="99"/>
            <w:noWrap/>
            <w:vAlign w:val="bottom"/>
            <w:hideMark/>
          </w:tcPr>
          <w:p w14:paraId="6C9F25BF" w14:textId="760CAD5F" w:rsidR="00067C6D" w:rsidRPr="00F86424" w:rsidDel="00791D66" w:rsidRDefault="00067C6D" w:rsidP="003228B4">
            <w:pPr>
              <w:numPr>
                <w:ilvl w:val="0"/>
                <w:numId w:val="47"/>
              </w:numPr>
              <w:spacing w:after="0" w:line="240" w:lineRule="auto"/>
              <w:jc w:val="center"/>
              <w:rPr>
                <w:del w:id="6163" w:author="anna.resch88@gmail.com" w:date="2022-01-03T10:25:00Z"/>
                <w:rFonts w:asciiTheme="majorHAnsi" w:eastAsia="Times New Roman" w:hAnsiTheme="majorHAnsi" w:cstheme="majorHAnsi"/>
                <w:color w:val="000000"/>
                <w:lang w:val="en-US" w:eastAsia="de-DE"/>
                <w:rPrChange w:id="6164" w:author="anna.resch88@gmail.com" w:date="2022-01-04T09:35:00Z">
                  <w:rPr>
                    <w:del w:id="6165" w:author="anna.resch88@gmail.com" w:date="2022-01-03T10:25:00Z"/>
                    <w:rFonts w:asciiTheme="majorHAnsi" w:eastAsia="Times New Roman" w:hAnsiTheme="majorHAnsi" w:cstheme="majorHAnsi"/>
                    <w:color w:val="000000"/>
                    <w:lang w:eastAsia="de-DE"/>
                  </w:rPr>
                </w:rPrChange>
              </w:rPr>
            </w:pPr>
            <w:del w:id="6166" w:author="anna.resch88@gmail.com" w:date="2022-01-03T10:25:00Z">
              <w:r w:rsidRPr="00F86424" w:rsidDel="00791D66">
                <w:rPr>
                  <w:rFonts w:asciiTheme="majorHAnsi" w:eastAsia="Times New Roman" w:hAnsiTheme="majorHAnsi" w:cstheme="majorHAnsi"/>
                  <w:color w:val="000000"/>
                  <w:lang w:val="en-US" w:eastAsia="de-DE"/>
                  <w:rPrChange w:id="6167" w:author="anna.resch88@gmail.com" w:date="2022-01-04T09:35:00Z">
                    <w:rPr>
                      <w:rFonts w:asciiTheme="majorHAnsi" w:eastAsia="Times New Roman" w:hAnsiTheme="majorHAnsi" w:cstheme="majorHAnsi"/>
                      <w:color w:val="000000"/>
                      <w:lang w:eastAsia="de-DE"/>
                    </w:rPr>
                  </w:rPrChange>
                </w:rPr>
                <w:delText>1,5 x 5</w:delText>
              </w:r>
              <w:bookmarkStart w:id="6168" w:name="_Toc92187096"/>
              <w:bookmarkStart w:id="6169" w:name="_Toc92187788"/>
              <w:bookmarkStart w:id="6170" w:name="_Toc92188480"/>
              <w:bookmarkStart w:id="6171" w:name="_Toc92189170"/>
              <w:bookmarkStart w:id="6172" w:name="_Toc92189825"/>
              <w:bookmarkStart w:id="6173" w:name="_Toc92190481"/>
              <w:bookmarkStart w:id="6174" w:name="_Toc92191137"/>
              <w:bookmarkEnd w:id="6168"/>
              <w:bookmarkEnd w:id="6169"/>
              <w:bookmarkEnd w:id="6170"/>
              <w:bookmarkEnd w:id="6171"/>
              <w:bookmarkEnd w:id="6172"/>
              <w:bookmarkEnd w:id="6173"/>
              <w:bookmarkEnd w:id="6174"/>
            </w:del>
          </w:p>
        </w:tc>
        <w:tc>
          <w:tcPr>
            <w:tcW w:w="946" w:type="dxa"/>
            <w:tcBorders>
              <w:top w:val="nil"/>
              <w:left w:val="nil"/>
              <w:bottom w:val="single" w:sz="4" w:space="0" w:color="auto"/>
              <w:right w:val="single" w:sz="4" w:space="0" w:color="auto"/>
            </w:tcBorders>
            <w:shd w:val="clear" w:color="auto" w:fill="A8D08D" w:themeFill="accent6" w:themeFillTint="99"/>
            <w:noWrap/>
            <w:vAlign w:val="center"/>
            <w:hideMark/>
          </w:tcPr>
          <w:p w14:paraId="3077F983" w14:textId="1CEFA73F" w:rsidR="00067C6D" w:rsidRPr="00F86424" w:rsidDel="00791D66" w:rsidRDefault="00067C6D" w:rsidP="003228B4">
            <w:pPr>
              <w:numPr>
                <w:ilvl w:val="0"/>
                <w:numId w:val="47"/>
              </w:numPr>
              <w:spacing w:after="0" w:line="240" w:lineRule="auto"/>
              <w:jc w:val="center"/>
              <w:rPr>
                <w:del w:id="6175" w:author="anna.resch88@gmail.com" w:date="2022-01-03T10:25:00Z"/>
                <w:rFonts w:asciiTheme="majorHAnsi" w:eastAsia="Times New Roman" w:hAnsiTheme="majorHAnsi" w:cstheme="majorHAnsi"/>
                <w:color w:val="000000"/>
                <w:lang w:val="en-US" w:eastAsia="de-DE"/>
                <w:rPrChange w:id="6176" w:author="anna.resch88@gmail.com" w:date="2022-01-04T09:35:00Z">
                  <w:rPr>
                    <w:del w:id="6177" w:author="anna.resch88@gmail.com" w:date="2022-01-03T10:25:00Z"/>
                    <w:rFonts w:asciiTheme="majorHAnsi" w:eastAsia="Times New Roman" w:hAnsiTheme="majorHAnsi" w:cstheme="majorHAnsi"/>
                    <w:color w:val="000000"/>
                    <w:lang w:eastAsia="de-DE"/>
                  </w:rPr>
                </w:rPrChange>
              </w:rPr>
            </w:pPr>
            <w:del w:id="6178" w:author="anna.resch88@gmail.com" w:date="2022-01-03T10:25:00Z">
              <w:r w:rsidRPr="00F86424" w:rsidDel="00791D66">
                <w:rPr>
                  <w:rFonts w:asciiTheme="majorHAnsi" w:eastAsia="Times New Roman" w:hAnsiTheme="majorHAnsi" w:cstheme="majorHAnsi"/>
                  <w:color w:val="000000"/>
                  <w:lang w:val="en-US" w:eastAsia="de-DE"/>
                  <w:rPrChange w:id="6179" w:author="anna.resch88@gmail.com" w:date="2022-01-04T09:35:00Z">
                    <w:rPr>
                      <w:rFonts w:asciiTheme="majorHAnsi" w:eastAsia="Times New Roman" w:hAnsiTheme="majorHAnsi" w:cstheme="majorHAnsi"/>
                      <w:color w:val="000000"/>
                      <w:lang w:eastAsia="de-DE"/>
                    </w:rPr>
                  </w:rPrChange>
                </w:rPr>
                <w:delText>85.52</w:delText>
              </w:r>
              <w:bookmarkStart w:id="6180" w:name="_Toc92187097"/>
              <w:bookmarkStart w:id="6181" w:name="_Toc92187789"/>
              <w:bookmarkStart w:id="6182" w:name="_Toc92188481"/>
              <w:bookmarkStart w:id="6183" w:name="_Toc92189171"/>
              <w:bookmarkStart w:id="6184" w:name="_Toc92189826"/>
              <w:bookmarkStart w:id="6185" w:name="_Toc92190482"/>
              <w:bookmarkStart w:id="6186" w:name="_Toc92191138"/>
              <w:bookmarkEnd w:id="6180"/>
              <w:bookmarkEnd w:id="6181"/>
              <w:bookmarkEnd w:id="6182"/>
              <w:bookmarkEnd w:id="6183"/>
              <w:bookmarkEnd w:id="6184"/>
              <w:bookmarkEnd w:id="6185"/>
              <w:bookmarkEnd w:id="6186"/>
            </w:del>
          </w:p>
        </w:tc>
        <w:tc>
          <w:tcPr>
            <w:tcW w:w="967" w:type="dxa"/>
            <w:tcBorders>
              <w:top w:val="nil"/>
              <w:left w:val="nil"/>
              <w:bottom w:val="single" w:sz="4" w:space="0" w:color="auto"/>
              <w:right w:val="single" w:sz="4" w:space="0" w:color="auto"/>
            </w:tcBorders>
            <w:shd w:val="clear" w:color="auto" w:fill="A8D08D" w:themeFill="accent6" w:themeFillTint="99"/>
            <w:noWrap/>
            <w:vAlign w:val="bottom"/>
            <w:hideMark/>
          </w:tcPr>
          <w:p w14:paraId="05ABEA70" w14:textId="7FB89D7D" w:rsidR="00067C6D" w:rsidRPr="00F86424" w:rsidDel="00791D66" w:rsidRDefault="00067C6D" w:rsidP="003228B4">
            <w:pPr>
              <w:numPr>
                <w:ilvl w:val="0"/>
                <w:numId w:val="47"/>
              </w:numPr>
              <w:spacing w:after="0" w:line="240" w:lineRule="auto"/>
              <w:jc w:val="center"/>
              <w:rPr>
                <w:del w:id="6187" w:author="anna.resch88@gmail.com" w:date="2022-01-03T10:25:00Z"/>
                <w:rFonts w:asciiTheme="majorHAnsi" w:eastAsia="Times New Roman" w:hAnsiTheme="majorHAnsi" w:cstheme="majorHAnsi"/>
                <w:color w:val="000000"/>
                <w:lang w:val="en-US" w:eastAsia="de-DE"/>
                <w:rPrChange w:id="6188" w:author="anna.resch88@gmail.com" w:date="2022-01-04T09:35:00Z">
                  <w:rPr>
                    <w:del w:id="6189" w:author="anna.resch88@gmail.com" w:date="2022-01-03T10:25:00Z"/>
                    <w:rFonts w:asciiTheme="majorHAnsi" w:eastAsia="Times New Roman" w:hAnsiTheme="majorHAnsi" w:cstheme="majorHAnsi"/>
                    <w:color w:val="000000"/>
                    <w:lang w:eastAsia="de-DE"/>
                  </w:rPr>
                </w:rPrChange>
              </w:rPr>
            </w:pPr>
            <w:del w:id="6190" w:author="anna.resch88@gmail.com" w:date="2022-01-03T10:25:00Z">
              <w:r w:rsidRPr="00F86424" w:rsidDel="00791D66">
                <w:rPr>
                  <w:rFonts w:asciiTheme="majorHAnsi" w:eastAsia="Times New Roman" w:hAnsiTheme="majorHAnsi" w:cstheme="majorHAnsi"/>
                  <w:color w:val="000000"/>
                  <w:lang w:val="en-US" w:eastAsia="de-DE"/>
                  <w:rPrChange w:id="6191" w:author="anna.resch88@gmail.com" w:date="2022-01-04T09:35:00Z">
                    <w:rPr>
                      <w:rFonts w:asciiTheme="majorHAnsi" w:eastAsia="Times New Roman" w:hAnsiTheme="majorHAnsi" w:cstheme="majorHAnsi"/>
                      <w:color w:val="000000"/>
                      <w:lang w:eastAsia="de-DE"/>
                    </w:rPr>
                  </w:rPrChange>
                </w:rPr>
                <w:delText>185%</w:delText>
              </w:r>
              <w:bookmarkStart w:id="6192" w:name="_Toc92187098"/>
              <w:bookmarkStart w:id="6193" w:name="_Toc92187790"/>
              <w:bookmarkStart w:id="6194" w:name="_Toc92188482"/>
              <w:bookmarkStart w:id="6195" w:name="_Toc92189172"/>
              <w:bookmarkStart w:id="6196" w:name="_Toc92189827"/>
              <w:bookmarkStart w:id="6197" w:name="_Toc92190483"/>
              <w:bookmarkStart w:id="6198" w:name="_Toc92191139"/>
              <w:bookmarkEnd w:id="6192"/>
              <w:bookmarkEnd w:id="6193"/>
              <w:bookmarkEnd w:id="6194"/>
              <w:bookmarkEnd w:id="6195"/>
              <w:bookmarkEnd w:id="6196"/>
              <w:bookmarkEnd w:id="6197"/>
              <w:bookmarkEnd w:id="6198"/>
            </w:del>
          </w:p>
        </w:tc>
        <w:tc>
          <w:tcPr>
            <w:tcW w:w="1367" w:type="dxa"/>
            <w:tcBorders>
              <w:top w:val="nil"/>
              <w:left w:val="nil"/>
              <w:bottom w:val="single" w:sz="4" w:space="0" w:color="auto"/>
              <w:right w:val="single" w:sz="4" w:space="0" w:color="auto"/>
            </w:tcBorders>
            <w:shd w:val="clear" w:color="auto" w:fill="A8D08D" w:themeFill="accent6" w:themeFillTint="99"/>
            <w:noWrap/>
            <w:vAlign w:val="bottom"/>
            <w:hideMark/>
          </w:tcPr>
          <w:p w14:paraId="2F4D87FB" w14:textId="643516BE" w:rsidR="00067C6D" w:rsidRPr="00F86424" w:rsidDel="00791D66" w:rsidRDefault="00067C6D" w:rsidP="003228B4">
            <w:pPr>
              <w:numPr>
                <w:ilvl w:val="0"/>
                <w:numId w:val="47"/>
              </w:numPr>
              <w:spacing w:after="0" w:line="240" w:lineRule="auto"/>
              <w:jc w:val="center"/>
              <w:rPr>
                <w:del w:id="6199" w:author="anna.resch88@gmail.com" w:date="2022-01-03T10:25:00Z"/>
                <w:rFonts w:asciiTheme="majorHAnsi" w:eastAsia="Times New Roman" w:hAnsiTheme="majorHAnsi" w:cstheme="majorHAnsi"/>
                <w:color w:val="000000"/>
                <w:lang w:val="en-US" w:eastAsia="de-DE"/>
                <w:rPrChange w:id="6200" w:author="anna.resch88@gmail.com" w:date="2022-01-04T09:35:00Z">
                  <w:rPr>
                    <w:del w:id="6201" w:author="anna.resch88@gmail.com" w:date="2022-01-03T10:25:00Z"/>
                    <w:rFonts w:asciiTheme="majorHAnsi" w:eastAsia="Times New Roman" w:hAnsiTheme="majorHAnsi" w:cstheme="majorHAnsi"/>
                    <w:color w:val="000000"/>
                    <w:lang w:eastAsia="de-DE"/>
                  </w:rPr>
                </w:rPrChange>
              </w:rPr>
            </w:pPr>
            <w:del w:id="6202" w:author="anna.resch88@gmail.com" w:date="2022-01-03T10:25:00Z">
              <w:r w:rsidRPr="00F86424" w:rsidDel="00791D66">
                <w:rPr>
                  <w:rFonts w:asciiTheme="majorHAnsi" w:hAnsiTheme="majorHAnsi" w:cstheme="majorHAnsi"/>
                  <w:color w:val="000000"/>
                  <w:lang w:val="en-US"/>
                  <w:rPrChange w:id="6203" w:author="anna.resch88@gmail.com" w:date="2022-01-04T09:35:00Z">
                    <w:rPr>
                      <w:rFonts w:asciiTheme="majorHAnsi" w:hAnsiTheme="majorHAnsi" w:cstheme="majorHAnsi"/>
                      <w:color w:val="000000"/>
                    </w:rPr>
                  </w:rPrChange>
                </w:rPr>
                <w:delText>148.76</w:delText>
              </w:r>
              <w:bookmarkStart w:id="6204" w:name="_Toc92187099"/>
              <w:bookmarkStart w:id="6205" w:name="_Toc92187791"/>
              <w:bookmarkStart w:id="6206" w:name="_Toc92188483"/>
              <w:bookmarkStart w:id="6207" w:name="_Toc92189173"/>
              <w:bookmarkStart w:id="6208" w:name="_Toc92189828"/>
              <w:bookmarkStart w:id="6209" w:name="_Toc92190484"/>
              <w:bookmarkStart w:id="6210" w:name="_Toc92191140"/>
              <w:bookmarkEnd w:id="6204"/>
              <w:bookmarkEnd w:id="6205"/>
              <w:bookmarkEnd w:id="6206"/>
              <w:bookmarkEnd w:id="6207"/>
              <w:bookmarkEnd w:id="6208"/>
              <w:bookmarkEnd w:id="6209"/>
              <w:bookmarkEnd w:id="6210"/>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4C6671FD" w14:textId="642F211E" w:rsidR="00067C6D" w:rsidRPr="00F86424" w:rsidDel="00791D66" w:rsidRDefault="00067C6D" w:rsidP="003228B4">
            <w:pPr>
              <w:numPr>
                <w:ilvl w:val="0"/>
                <w:numId w:val="47"/>
              </w:numPr>
              <w:spacing w:after="0" w:line="240" w:lineRule="auto"/>
              <w:jc w:val="center"/>
              <w:rPr>
                <w:del w:id="6211" w:author="anna.resch88@gmail.com" w:date="2022-01-03T10:25:00Z"/>
                <w:rFonts w:asciiTheme="majorHAnsi" w:eastAsia="Times New Roman" w:hAnsiTheme="majorHAnsi" w:cstheme="majorHAnsi"/>
                <w:color w:val="000000"/>
                <w:lang w:val="en-US" w:eastAsia="de-DE"/>
                <w:rPrChange w:id="6212" w:author="anna.resch88@gmail.com" w:date="2022-01-04T09:35:00Z">
                  <w:rPr>
                    <w:del w:id="6213" w:author="anna.resch88@gmail.com" w:date="2022-01-03T10:25:00Z"/>
                    <w:rFonts w:asciiTheme="majorHAnsi" w:eastAsia="Times New Roman" w:hAnsiTheme="majorHAnsi" w:cstheme="majorHAnsi"/>
                    <w:color w:val="000000"/>
                    <w:lang w:eastAsia="de-DE"/>
                  </w:rPr>
                </w:rPrChange>
              </w:rPr>
            </w:pPr>
            <w:del w:id="6214" w:author="anna.resch88@gmail.com" w:date="2022-01-03T10:25:00Z">
              <w:r w:rsidRPr="00F86424" w:rsidDel="00791D66">
                <w:rPr>
                  <w:rFonts w:asciiTheme="majorHAnsi" w:hAnsiTheme="majorHAnsi" w:cstheme="majorHAnsi"/>
                  <w:color w:val="000000"/>
                  <w:lang w:val="en-US"/>
                  <w:rPrChange w:id="6215" w:author="anna.resch88@gmail.com" w:date="2022-01-04T09:35:00Z">
                    <w:rPr>
                      <w:rFonts w:asciiTheme="majorHAnsi" w:hAnsiTheme="majorHAnsi" w:cstheme="majorHAnsi"/>
                      <w:color w:val="000000"/>
                    </w:rPr>
                  </w:rPrChange>
                </w:rPr>
                <w:delText>8.49</w:delText>
              </w:r>
              <w:bookmarkStart w:id="6216" w:name="_Toc92187100"/>
              <w:bookmarkStart w:id="6217" w:name="_Toc92187792"/>
              <w:bookmarkStart w:id="6218" w:name="_Toc92188484"/>
              <w:bookmarkStart w:id="6219" w:name="_Toc92189174"/>
              <w:bookmarkStart w:id="6220" w:name="_Toc92189829"/>
              <w:bookmarkStart w:id="6221" w:name="_Toc92190485"/>
              <w:bookmarkStart w:id="6222" w:name="_Toc92191141"/>
              <w:bookmarkEnd w:id="6216"/>
              <w:bookmarkEnd w:id="6217"/>
              <w:bookmarkEnd w:id="6218"/>
              <w:bookmarkEnd w:id="6219"/>
              <w:bookmarkEnd w:id="6220"/>
              <w:bookmarkEnd w:id="6221"/>
              <w:bookmarkEnd w:id="6222"/>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12FCD88" w14:textId="7F167A60" w:rsidR="00067C6D" w:rsidRPr="00F86424" w:rsidDel="00791D66" w:rsidRDefault="00067C6D" w:rsidP="003228B4">
            <w:pPr>
              <w:numPr>
                <w:ilvl w:val="0"/>
                <w:numId w:val="47"/>
              </w:numPr>
              <w:spacing w:after="0" w:line="240" w:lineRule="auto"/>
              <w:jc w:val="center"/>
              <w:rPr>
                <w:del w:id="6223" w:author="anna.resch88@gmail.com" w:date="2022-01-03T10:25:00Z"/>
                <w:rFonts w:asciiTheme="majorHAnsi" w:eastAsia="Times New Roman" w:hAnsiTheme="majorHAnsi" w:cstheme="majorHAnsi"/>
                <w:color w:val="000000"/>
                <w:lang w:val="en-US" w:eastAsia="de-DE"/>
                <w:rPrChange w:id="6224" w:author="anna.resch88@gmail.com" w:date="2022-01-04T09:35:00Z">
                  <w:rPr>
                    <w:del w:id="6225"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71EC8CFB" w14:textId="1C61A618" w:rsidR="00067C6D" w:rsidRPr="00F86424" w:rsidDel="00791D66" w:rsidRDefault="00067C6D" w:rsidP="003228B4">
            <w:pPr>
              <w:numPr>
                <w:ilvl w:val="0"/>
                <w:numId w:val="47"/>
              </w:numPr>
              <w:spacing w:after="0" w:line="240" w:lineRule="auto"/>
              <w:jc w:val="center"/>
              <w:rPr>
                <w:del w:id="6226" w:author="anna.resch88@gmail.com" w:date="2022-01-03T10:25:00Z"/>
                <w:rFonts w:asciiTheme="majorHAnsi" w:eastAsia="Times New Roman" w:hAnsiTheme="majorHAnsi" w:cstheme="majorHAnsi"/>
                <w:color w:val="000000"/>
                <w:lang w:val="en-US" w:eastAsia="de-DE"/>
                <w:rPrChange w:id="6227" w:author="anna.resch88@gmail.com" w:date="2022-01-04T09:35:00Z">
                  <w:rPr>
                    <w:del w:id="6228" w:author="anna.resch88@gmail.com" w:date="2022-01-03T10:25:00Z"/>
                    <w:rFonts w:asciiTheme="majorHAnsi" w:eastAsia="Times New Roman" w:hAnsiTheme="majorHAnsi" w:cstheme="majorHAnsi"/>
                    <w:color w:val="000000"/>
                    <w:lang w:eastAsia="de-DE"/>
                  </w:rPr>
                </w:rPrChange>
              </w:rPr>
            </w:pPr>
          </w:p>
        </w:tc>
        <w:bookmarkStart w:id="6229" w:name="_Toc92187101"/>
        <w:bookmarkStart w:id="6230" w:name="_Toc92187793"/>
        <w:bookmarkStart w:id="6231" w:name="_Toc92188485"/>
        <w:bookmarkStart w:id="6232" w:name="_Toc92189175"/>
        <w:bookmarkStart w:id="6233" w:name="_Toc92189830"/>
        <w:bookmarkStart w:id="6234" w:name="_Toc92190486"/>
        <w:bookmarkStart w:id="6235" w:name="_Toc92191142"/>
        <w:bookmarkEnd w:id="6229"/>
        <w:bookmarkEnd w:id="6230"/>
        <w:bookmarkEnd w:id="6231"/>
        <w:bookmarkEnd w:id="6232"/>
        <w:bookmarkEnd w:id="6233"/>
        <w:bookmarkEnd w:id="6234"/>
        <w:bookmarkEnd w:id="6235"/>
      </w:tr>
      <w:tr w:rsidR="00067C6D" w:rsidRPr="009E3BE9" w:rsidDel="00791D66" w14:paraId="31B35CC9" w14:textId="05224491" w:rsidTr="00D830B0">
        <w:trPr>
          <w:trHeight w:val="315"/>
          <w:del w:id="6236" w:author="anna.resch88@gmail.com" w:date="2022-01-03T10:25:00Z"/>
        </w:trPr>
        <w:tc>
          <w:tcPr>
            <w:tcW w:w="2480"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07A0D6C9" w14:textId="43B12654" w:rsidR="00067C6D" w:rsidRPr="00F86424" w:rsidDel="00791D66" w:rsidRDefault="00067C6D" w:rsidP="003228B4">
            <w:pPr>
              <w:numPr>
                <w:ilvl w:val="0"/>
                <w:numId w:val="47"/>
              </w:numPr>
              <w:spacing w:after="0" w:line="240" w:lineRule="auto"/>
              <w:jc w:val="both"/>
              <w:rPr>
                <w:del w:id="6237" w:author="anna.resch88@gmail.com" w:date="2022-01-03T10:25:00Z"/>
                <w:rFonts w:asciiTheme="majorHAnsi" w:eastAsia="Times New Roman" w:hAnsiTheme="majorHAnsi" w:cstheme="majorHAnsi"/>
                <w:color w:val="000000"/>
                <w:lang w:val="en-US" w:eastAsia="de-DE"/>
                <w:rPrChange w:id="6238" w:author="anna.resch88@gmail.com" w:date="2022-01-04T09:35:00Z">
                  <w:rPr>
                    <w:del w:id="6239" w:author="anna.resch88@gmail.com" w:date="2022-01-03T10:25:00Z"/>
                    <w:rFonts w:asciiTheme="majorHAnsi" w:eastAsia="Times New Roman" w:hAnsiTheme="majorHAnsi" w:cstheme="majorHAnsi"/>
                    <w:color w:val="000000"/>
                    <w:lang w:eastAsia="de-DE"/>
                  </w:rPr>
                </w:rPrChange>
              </w:rPr>
            </w:pPr>
            <w:del w:id="6240" w:author="anna.resch88@gmail.com" w:date="2022-01-03T10:25:00Z">
              <w:r w:rsidRPr="00F86424" w:rsidDel="00791D66">
                <w:rPr>
                  <w:rFonts w:asciiTheme="majorHAnsi" w:eastAsia="Times New Roman" w:hAnsiTheme="majorHAnsi" w:cstheme="majorHAnsi"/>
                  <w:color w:val="000000"/>
                  <w:lang w:val="en-US" w:eastAsia="de-DE"/>
                  <w:rPrChange w:id="6241" w:author="anna.resch88@gmail.com" w:date="2022-01-04T09:35:00Z">
                    <w:rPr>
                      <w:rFonts w:asciiTheme="majorHAnsi" w:eastAsia="Times New Roman" w:hAnsiTheme="majorHAnsi" w:cstheme="majorHAnsi"/>
                      <w:color w:val="000000"/>
                      <w:lang w:eastAsia="de-DE"/>
                    </w:rPr>
                  </w:rPrChange>
                </w:rPr>
                <w:delText>ULD-V20-ULD, sample 3</w:delText>
              </w:r>
              <w:bookmarkStart w:id="6242" w:name="_Toc92187102"/>
              <w:bookmarkStart w:id="6243" w:name="_Toc92187794"/>
              <w:bookmarkStart w:id="6244" w:name="_Toc92188486"/>
              <w:bookmarkStart w:id="6245" w:name="_Toc92189176"/>
              <w:bookmarkStart w:id="6246" w:name="_Toc92189831"/>
              <w:bookmarkStart w:id="6247" w:name="_Toc92190487"/>
              <w:bookmarkStart w:id="6248" w:name="_Toc92191143"/>
              <w:bookmarkEnd w:id="6242"/>
              <w:bookmarkEnd w:id="6243"/>
              <w:bookmarkEnd w:id="6244"/>
              <w:bookmarkEnd w:id="6245"/>
              <w:bookmarkEnd w:id="6246"/>
              <w:bookmarkEnd w:id="6247"/>
              <w:bookmarkEnd w:id="6248"/>
            </w:del>
          </w:p>
        </w:tc>
        <w:tc>
          <w:tcPr>
            <w:tcW w:w="689" w:type="dxa"/>
            <w:tcBorders>
              <w:top w:val="single" w:sz="4" w:space="0" w:color="auto"/>
              <w:left w:val="nil"/>
              <w:bottom w:val="single" w:sz="4" w:space="0" w:color="auto"/>
              <w:right w:val="single" w:sz="4" w:space="0" w:color="auto"/>
            </w:tcBorders>
            <w:shd w:val="clear" w:color="auto" w:fill="A8D08D" w:themeFill="accent6" w:themeFillTint="99"/>
          </w:tcPr>
          <w:p w14:paraId="405C8E53" w14:textId="031FDA9B" w:rsidR="00067C6D" w:rsidRPr="00F86424" w:rsidDel="00791D66" w:rsidRDefault="00067C6D" w:rsidP="003228B4">
            <w:pPr>
              <w:numPr>
                <w:ilvl w:val="0"/>
                <w:numId w:val="47"/>
              </w:numPr>
              <w:spacing w:after="0" w:line="240" w:lineRule="auto"/>
              <w:jc w:val="center"/>
              <w:rPr>
                <w:del w:id="6249" w:author="anna.resch88@gmail.com" w:date="2022-01-03T10:25:00Z"/>
                <w:rFonts w:asciiTheme="majorHAnsi" w:eastAsia="Times New Roman" w:hAnsiTheme="majorHAnsi" w:cstheme="majorHAnsi"/>
                <w:color w:val="000000"/>
                <w:lang w:val="en-US" w:eastAsia="de-DE"/>
                <w:rPrChange w:id="6250" w:author="anna.resch88@gmail.com" w:date="2022-01-04T09:35:00Z">
                  <w:rPr>
                    <w:del w:id="6251" w:author="anna.resch88@gmail.com" w:date="2022-01-03T10:25:00Z"/>
                    <w:rFonts w:asciiTheme="majorHAnsi" w:eastAsia="Times New Roman" w:hAnsiTheme="majorHAnsi" w:cstheme="majorHAnsi"/>
                    <w:color w:val="000000"/>
                    <w:lang w:eastAsia="de-DE"/>
                  </w:rPr>
                </w:rPrChange>
              </w:rPr>
            </w:pPr>
            <w:del w:id="6252" w:author="anna.resch88@gmail.com" w:date="2022-01-03T10:25:00Z">
              <w:r w:rsidRPr="00F86424" w:rsidDel="00791D66">
                <w:rPr>
                  <w:rFonts w:asciiTheme="majorHAnsi" w:eastAsia="Times New Roman" w:hAnsiTheme="majorHAnsi" w:cstheme="majorHAnsi"/>
                  <w:color w:val="000000"/>
                  <w:lang w:val="en-US" w:eastAsia="de-DE"/>
                  <w:rPrChange w:id="6253" w:author="anna.resch88@gmail.com" w:date="2022-01-04T09:35:00Z">
                    <w:rPr>
                      <w:rFonts w:asciiTheme="majorHAnsi" w:eastAsia="Times New Roman" w:hAnsiTheme="majorHAnsi" w:cstheme="majorHAnsi"/>
                      <w:color w:val="000000"/>
                      <w:lang w:eastAsia="de-DE"/>
                    </w:rPr>
                  </w:rPrChange>
                </w:rPr>
                <w:delText>20</w:delText>
              </w:r>
              <w:bookmarkStart w:id="6254" w:name="_Toc92187103"/>
              <w:bookmarkStart w:id="6255" w:name="_Toc92187795"/>
              <w:bookmarkStart w:id="6256" w:name="_Toc92188487"/>
              <w:bookmarkStart w:id="6257" w:name="_Toc92189177"/>
              <w:bookmarkStart w:id="6258" w:name="_Toc92189832"/>
              <w:bookmarkStart w:id="6259" w:name="_Toc92190488"/>
              <w:bookmarkStart w:id="6260" w:name="_Toc92191144"/>
              <w:bookmarkEnd w:id="6254"/>
              <w:bookmarkEnd w:id="6255"/>
              <w:bookmarkEnd w:id="6256"/>
              <w:bookmarkEnd w:id="6257"/>
              <w:bookmarkEnd w:id="6258"/>
              <w:bookmarkEnd w:id="6259"/>
              <w:bookmarkEnd w:id="6260"/>
            </w:del>
          </w:p>
        </w:tc>
        <w:tc>
          <w:tcPr>
            <w:tcW w:w="1008" w:type="dxa"/>
            <w:tcBorders>
              <w:top w:val="nil"/>
              <w:left w:val="single" w:sz="4" w:space="0" w:color="auto"/>
              <w:bottom w:val="single" w:sz="8" w:space="0" w:color="auto"/>
              <w:right w:val="single" w:sz="4" w:space="0" w:color="auto"/>
            </w:tcBorders>
            <w:shd w:val="clear" w:color="auto" w:fill="A8D08D" w:themeFill="accent6" w:themeFillTint="99"/>
            <w:noWrap/>
            <w:vAlign w:val="bottom"/>
            <w:hideMark/>
          </w:tcPr>
          <w:p w14:paraId="39CCCD8F" w14:textId="69ADBB73" w:rsidR="00067C6D" w:rsidRPr="00F86424" w:rsidDel="00791D66" w:rsidRDefault="00067C6D" w:rsidP="003228B4">
            <w:pPr>
              <w:numPr>
                <w:ilvl w:val="0"/>
                <w:numId w:val="47"/>
              </w:numPr>
              <w:spacing w:after="0" w:line="240" w:lineRule="auto"/>
              <w:jc w:val="center"/>
              <w:rPr>
                <w:del w:id="6261" w:author="anna.resch88@gmail.com" w:date="2022-01-03T10:25:00Z"/>
                <w:rFonts w:asciiTheme="majorHAnsi" w:eastAsia="Times New Roman" w:hAnsiTheme="majorHAnsi" w:cstheme="majorHAnsi"/>
                <w:color w:val="000000"/>
                <w:lang w:val="en-US" w:eastAsia="de-DE"/>
                <w:rPrChange w:id="6262" w:author="anna.resch88@gmail.com" w:date="2022-01-04T09:35:00Z">
                  <w:rPr>
                    <w:del w:id="6263" w:author="anna.resch88@gmail.com" w:date="2022-01-03T10:25:00Z"/>
                    <w:rFonts w:asciiTheme="majorHAnsi" w:eastAsia="Times New Roman" w:hAnsiTheme="majorHAnsi" w:cstheme="majorHAnsi"/>
                    <w:color w:val="000000"/>
                    <w:lang w:eastAsia="de-DE"/>
                  </w:rPr>
                </w:rPrChange>
              </w:rPr>
            </w:pPr>
            <w:del w:id="6264" w:author="anna.resch88@gmail.com" w:date="2022-01-03T10:25:00Z">
              <w:r w:rsidRPr="00F86424" w:rsidDel="00791D66">
                <w:rPr>
                  <w:rFonts w:asciiTheme="majorHAnsi" w:eastAsia="Times New Roman" w:hAnsiTheme="majorHAnsi" w:cstheme="majorHAnsi"/>
                  <w:color w:val="000000"/>
                  <w:lang w:val="en-US" w:eastAsia="de-DE"/>
                  <w:rPrChange w:id="6265" w:author="anna.resch88@gmail.com" w:date="2022-01-04T09:35:00Z">
                    <w:rPr>
                      <w:rFonts w:asciiTheme="majorHAnsi" w:eastAsia="Times New Roman" w:hAnsiTheme="majorHAnsi" w:cstheme="majorHAnsi"/>
                      <w:color w:val="000000"/>
                      <w:lang w:eastAsia="de-DE"/>
                    </w:rPr>
                  </w:rPrChange>
                </w:rPr>
                <w:delText>4M urea</w:delText>
              </w:r>
              <w:bookmarkStart w:id="6266" w:name="_Toc92187104"/>
              <w:bookmarkStart w:id="6267" w:name="_Toc92187796"/>
              <w:bookmarkStart w:id="6268" w:name="_Toc92188488"/>
              <w:bookmarkStart w:id="6269" w:name="_Toc92189178"/>
              <w:bookmarkStart w:id="6270" w:name="_Toc92189833"/>
              <w:bookmarkStart w:id="6271" w:name="_Toc92190489"/>
              <w:bookmarkStart w:id="6272" w:name="_Toc92191145"/>
              <w:bookmarkEnd w:id="6266"/>
              <w:bookmarkEnd w:id="6267"/>
              <w:bookmarkEnd w:id="6268"/>
              <w:bookmarkEnd w:id="6269"/>
              <w:bookmarkEnd w:id="6270"/>
              <w:bookmarkEnd w:id="6271"/>
              <w:bookmarkEnd w:id="6272"/>
            </w:del>
          </w:p>
        </w:tc>
        <w:tc>
          <w:tcPr>
            <w:tcW w:w="865" w:type="dxa"/>
            <w:tcBorders>
              <w:top w:val="nil"/>
              <w:left w:val="nil"/>
              <w:bottom w:val="single" w:sz="8" w:space="0" w:color="auto"/>
              <w:right w:val="single" w:sz="4" w:space="0" w:color="auto"/>
            </w:tcBorders>
            <w:shd w:val="clear" w:color="auto" w:fill="A8D08D" w:themeFill="accent6" w:themeFillTint="99"/>
            <w:noWrap/>
            <w:hideMark/>
          </w:tcPr>
          <w:p w14:paraId="00F6C4C3" w14:textId="339A6E87" w:rsidR="00067C6D" w:rsidRPr="00F86424" w:rsidDel="00791D66" w:rsidRDefault="00067C6D" w:rsidP="003228B4">
            <w:pPr>
              <w:numPr>
                <w:ilvl w:val="0"/>
                <w:numId w:val="47"/>
              </w:numPr>
              <w:spacing w:after="0" w:line="240" w:lineRule="auto"/>
              <w:jc w:val="center"/>
              <w:rPr>
                <w:del w:id="6273" w:author="anna.resch88@gmail.com" w:date="2022-01-03T10:25:00Z"/>
                <w:rFonts w:asciiTheme="majorHAnsi" w:eastAsia="Times New Roman" w:hAnsiTheme="majorHAnsi" w:cstheme="majorHAnsi"/>
                <w:color w:val="000000"/>
                <w:lang w:val="en-US" w:eastAsia="de-DE"/>
                <w:rPrChange w:id="6274" w:author="anna.resch88@gmail.com" w:date="2022-01-04T09:35:00Z">
                  <w:rPr>
                    <w:del w:id="6275" w:author="anna.resch88@gmail.com" w:date="2022-01-03T10:25:00Z"/>
                    <w:rFonts w:asciiTheme="majorHAnsi" w:eastAsia="Times New Roman" w:hAnsiTheme="majorHAnsi" w:cstheme="majorHAnsi"/>
                    <w:color w:val="000000"/>
                    <w:lang w:eastAsia="de-DE"/>
                  </w:rPr>
                </w:rPrChange>
              </w:rPr>
            </w:pPr>
            <w:del w:id="6276" w:author="anna.resch88@gmail.com" w:date="2022-01-03T10:25:00Z">
              <w:r w:rsidRPr="00F86424" w:rsidDel="00791D66">
                <w:rPr>
                  <w:rFonts w:asciiTheme="majorHAnsi" w:eastAsia="Times New Roman" w:hAnsiTheme="majorHAnsi" w:cstheme="majorHAnsi"/>
                  <w:color w:val="000000"/>
                  <w:lang w:val="en-US" w:eastAsia="de-DE"/>
                  <w:rPrChange w:id="6277" w:author="anna.resch88@gmail.com" w:date="2022-01-04T09:35:00Z">
                    <w:rPr>
                      <w:rFonts w:asciiTheme="majorHAnsi" w:eastAsia="Times New Roman" w:hAnsiTheme="majorHAnsi" w:cstheme="majorHAnsi"/>
                      <w:color w:val="000000"/>
                      <w:lang w:eastAsia="de-DE"/>
                    </w:rPr>
                  </w:rPrChange>
                </w:rPr>
                <w:delText>67.7</w:delText>
              </w:r>
              <w:bookmarkStart w:id="6278" w:name="_Toc92187105"/>
              <w:bookmarkStart w:id="6279" w:name="_Toc92187797"/>
              <w:bookmarkStart w:id="6280" w:name="_Toc92188489"/>
              <w:bookmarkStart w:id="6281" w:name="_Toc92189179"/>
              <w:bookmarkStart w:id="6282" w:name="_Toc92189834"/>
              <w:bookmarkStart w:id="6283" w:name="_Toc92190490"/>
              <w:bookmarkStart w:id="6284" w:name="_Toc92191146"/>
              <w:bookmarkEnd w:id="6278"/>
              <w:bookmarkEnd w:id="6279"/>
              <w:bookmarkEnd w:id="6280"/>
              <w:bookmarkEnd w:id="6281"/>
              <w:bookmarkEnd w:id="6282"/>
              <w:bookmarkEnd w:id="6283"/>
              <w:bookmarkEnd w:id="6284"/>
            </w:del>
          </w:p>
        </w:tc>
        <w:tc>
          <w:tcPr>
            <w:tcW w:w="1008" w:type="dxa"/>
            <w:tcBorders>
              <w:top w:val="nil"/>
              <w:left w:val="nil"/>
              <w:bottom w:val="single" w:sz="8" w:space="0" w:color="auto"/>
              <w:right w:val="single" w:sz="4" w:space="0" w:color="auto"/>
            </w:tcBorders>
            <w:shd w:val="clear" w:color="auto" w:fill="A8D08D" w:themeFill="accent6" w:themeFillTint="99"/>
            <w:noWrap/>
            <w:vAlign w:val="bottom"/>
            <w:hideMark/>
          </w:tcPr>
          <w:p w14:paraId="15E73034" w14:textId="78F1CE26" w:rsidR="00067C6D" w:rsidRPr="00F86424" w:rsidDel="00791D66" w:rsidRDefault="00067C6D" w:rsidP="003228B4">
            <w:pPr>
              <w:numPr>
                <w:ilvl w:val="0"/>
                <w:numId w:val="47"/>
              </w:numPr>
              <w:spacing w:after="0" w:line="240" w:lineRule="auto"/>
              <w:jc w:val="center"/>
              <w:rPr>
                <w:del w:id="6285" w:author="anna.resch88@gmail.com" w:date="2022-01-03T10:25:00Z"/>
                <w:rFonts w:asciiTheme="majorHAnsi" w:eastAsia="Times New Roman" w:hAnsiTheme="majorHAnsi" w:cstheme="majorHAnsi"/>
                <w:color w:val="000000"/>
                <w:lang w:val="en-US" w:eastAsia="de-DE"/>
                <w:rPrChange w:id="6286" w:author="anna.resch88@gmail.com" w:date="2022-01-04T09:35:00Z">
                  <w:rPr>
                    <w:del w:id="6287" w:author="anna.resch88@gmail.com" w:date="2022-01-03T10:25:00Z"/>
                    <w:rFonts w:asciiTheme="majorHAnsi" w:eastAsia="Times New Roman" w:hAnsiTheme="majorHAnsi" w:cstheme="majorHAnsi"/>
                    <w:color w:val="000000"/>
                    <w:lang w:eastAsia="de-DE"/>
                  </w:rPr>
                </w:rPrChange>
              </w:rPr>
            </w:pPr>
            <w:del w:id="6288" w:author="anna.resch88@gmail.com" w:date="2022-01-03T10:25:00Z">
              <w:r w:rsidRPr="00F86424" w:rsidDel="00791D66">
                <w:rPr>
                  <w:rFonts w:asciiTheme="majorHAnsi" w:eastAsia="Times New Roman" w:hAnsiTheme="majorHAnsi" w:cstheme="majorHAnsi"/>
                  <w:color w:val="000000"/>
                  <w:lang w:val="en-US" w:eastAsia="de-DE"/>
                  <w:rPrChange w:id="6289" w:author="anna.resch88@gmail.com" w:date="2022-01-04T09:35:00Z">
                    <w:rPr>
                      <w:rFonts w:asciiTheme="majorHAnsi" w:eastAsia="Times New Roman" w:hAnsiTheme="majorHAnsi" w:cstheme="majorHAnsi"/>
                      <w:color w:val="000000"/>
                      <w:lang w:eastAsia="de-DE"/>
                    </w:rPr>
                  </w:rPrChange>
                </w:rPr>
                <w:delText>2 x 5</w:delText>
              </w:r>
              <w:bookmarkStart w:id="6290" w:name="_Toc92187106"/>
              <w:bookmarkStart w:id="6291" w:name="_Toc92187798"/>
              <w:bookmarkStart w:id="6292" w:name="_Toc92188490"/>
              <w:bookmarkStart w:id="6293" w:name="_Toc92189180"/>
              <w:bookmarkStart w:id="6294" w:name="_Toc92189835"/>
              <w:bookmarkStart w:id="6295" w:name="_Toc92190491"/>
              <w:bookmarkStart w:id="6296" w:name="_Toc92191147"/>
              <w:bookmarkEnd w:id="6290"/>
              <w:bookmarkEnd w:id="6291"/>
              <w:bookmarkEnd w:id="6292"/>
              <w:bookmarkEnd w:id="6293"/>
              <w:bookmarkEnd w:id="6294"/>
              <w:bookmarkEnd w:id="6295"/>
              <w:bookmarkEnd w:id="6296"/>
            </w:del>
          </w:p>
        </w:tc>
        <w:tc>
          <w:tcPr>
            <w:tcW w:w="946" w:type="dxa"/>
            <w:tcBorders>
              <w:top w:val="nil"/>
              <w:left w:val="nil"/>
              <w:bottom w:val="single" w:sz="8" w:space="0" w:color="auto"/>
              <w:right w:val="single" w:sz="4" w:space="0" w:color="auto"/>
            </w:tcBorders>
            <w:shd w:val="clear" w:color="auto" w:fill="A8D08D" w:themeFill="accent6" w:themeFillTint="99"/>
            <w:noWrap/>
            <w:vAlign w:val="center"/>
            <w:hideMark/>
          </w:tcPr>
          <w:p w14:paraId="6130F9AE" w14:textId="6F7E8741" w:rsidR="00067C6D" w:rsidRPr="00F86424" w:rsidDel="00791D66" w:rsidRDefault="00067C6D" w:rsidP="003228B4">
            <w:pPr>
              <w:numPr>
                <w:ilvl w:val="0"/>
                <w:numId w:val="47"/>
              </w:numPr>
              <w:spacing w:after="0" w:line="240" w:lineRule="auto"/>
              <w:jc w:val="center"/>
              <w:rPr>
                <w:del w:id="6297" w:author="anna.resch88@gmail.com" w:date="2022-01-03T10:25:00Z"/>
                <w:rFonts w:asciiTheme="majorHAnsi" w:eastAsia="Times New Roman" w:hAnsiTheme="majorHAnsi" w:cstheme="majorHAnsi"/>
                <w:color w:val="000000"/>
                <w:lang w:val="en-US" w:eastAsia="de-DE"/>
                <w:rPrChange w:id="6298" w:author="anna.resch88@gmail.com" w:date="2022-01-04T09:35:00Z">
                  <w:rPr>
                    <w:del w:id="6299" w:author="anna.resch88@gmail.com" w:date="2022-01-03T10:25:00Z"/>
                    <w:rFonts w:asciiTheme="majorHAnsi" w:eastAsia="Times New Roman" w:hAnsiTheme="majorHAnsi" w:cstheme="majorHAnsi"/>
                    <w:color w:val="000000"/>
                    <w:lang w:eastAsia="de-DE"/>
                  </w:rPr>
                </w:rPrChange>
              </w:rPr>
            </w:pPr>
            <w:bookmarkStart w:id="6300" w:name="_Toc92187107"/>
            <w:bookmarkStart w:id="6301" w:name="_Toc92187799"/>
            <w:bookmarkStart w:id="6302" w:name="_Toc92188491"/>
            <w:bookmarkStart w:id="6303" w:name="_Toc92189181"/>
            <w:bookmarkStart w:id="6304" w:name="_Toc92189836"/>
            <w:bookmarkStart w:id="6305" w:name="_Toc92190492"/>
            <w:bookmarkStart w:id="6306" w:name="_Toc92191148"/>
            <w:bookmarkEnd w:id="6300"/>
            <w:bookmarkEnd w:id="6301"/>
            <w:bookmarkEnd w:id="6302"/>
            <w:bookmarkEnd w:id="6303"/>
            <w:bookmarkEnd w:id="6304"/>
            <w:bookmarkEnd w:id="6305"/>
            <w:bookmarkEnd w:id="6306"/>
          </w:p>
        </w:tc>
        <w:tc>
          <w:tcPr>
            <w:tcW w:w="967" w:type="dxa"/>
            <w:tcBorders>
              <w:top w:val="nil"/>
              <w:left w:val="nil"/>
              <w:bottom w:val="single" w:sz="8" w:space="0" w:color="auto"/>
              <w:right w:val="single" w:sz="4" w:space="0" w:color="auto"/>
            </w:tcBorders>
            <w:shd w:val="clear" w:color="auto" w:fill="A8D08D" w:themeFill="accent6" w:themeFillTint="99"/>
            <w:noWrap/>
            <w:vAlign w:val="bottom"/>
            <w:hideMark/>
          </w:tcPr>
          <w:p w14:paraId="2EE775CC" w14:textId="6417C7C4" w:rsidR="00067C6D" w:rsidRPr="00F86424" w:rsidDel="00791D66" w:rsidRDefault="00067C6D" w:rsidP="003228B4">
            <w:pPr>
              <w:numPr>
                <w:ilvl w:val="0"/>
                <w:numId w:val="47"/>
              </w:numPr>
              <w:spacing w:after="0" w:line="240" w:lineRule="auto"/>
              <w:jc w:val="center"/>
              <w:rPr>
                <w:del w:id="6307" w:author="anna.resch88@gmail.com" w:date="2022-01-03T10:25:00Z"/>
                <w:rFonts w:asciiTheme="majorHAnsi" w:eastAsia="Times New Roman" w:hAnsiTheme="majorHAnsi" w:cstheme="majorHAnsi"/>
                <w:color w:val="000000"/>
                <w:lang w:val="en-US" w:eastAsia="de-DE"/>
                <w:rPrChange w:id="6308" w:author="anna.resch88@gmail.com" w:date="2022-01-04T09:35:00Z">
                  <w:rPr>
                    <w:del w:id="6309" w:author="anna.resch88@gmail.com" w:date="2022-01-03T10:25:00Z"/>
                    <w:rFonts w:asciiTheme="majorHAnsi" w:eastAsia="Times New Roman" w:hAnsiTheme="majorHAnsi" w:cstheme="majorHAnsi"/>
                    <w:color w:val="000000"/>
                    <w:lang w:eastAsia="de-DE"/>
                  </w:rPr>
                </w:rPrChange>
              </w:rPr>
            </w:pPr>
            <w:bookmarkStart w:id="6310" w:name="_Toc92187108"/>
            <w:bookmarkStart w:id="6311" w:name="_Toc92187800"/>
            <w:bookmarkStart w:id="6312" w:name="_Toc92188492"/>
            <w:bookmarkStart w:id="6313" w:name="_Toc92189182"/>
            <w:bookmarkStart w:id="6314" w:name="_Toc92189837"/>
            <w:bookmarkStart w:id="6315" w:name="_Toc92190493"/>
            <w:bookmarkStart w:id="6316" w:name="_Toc92191149"/>
            <w:bookmarkEnd w:id="6310"/>
            <w:bookmarkEnd w:id="6311"/>
            <w:bookmarkEnd w:id="6312"/>
            <w:bookmarkEnd w:id="6313"/>
            <w:bookmarkEnd w:id="6314"/>
            <w:bookmarkEnd w:id="6315"/>
            <w:bookmarkEnd w:id="6316"/>
          </w:p>
        </w:tc>
        <w:tc>
          <w:tcPr>
            <w:tcW w:w="1367" w:type="dxa"/>
            <w:tcBorders>
              <w:top w:val="nil"/>
              <w:left w:val="nil"/>
              <w:bottom w:val="single" w:sz="8" w:space="0" w:color="auto"/>
              <w:right w:val="single" w:sz="4" w:space="0" w:color="auto"/>
            </w:tcBorders>
            <w:shd w:val="clear" w:color="auto" w:fill="A8D08D" w:themeFill="accent6" w:themeFillTint="99"/>
            <w:noWrap/>
            <w:vAlign w:val="bottom"/>
            <w:hideMark/>
          </w:tcPr>
          <w:p w14:paraId="009ECC5C" w14:textId="5CDB9B5F" w:rsidR="00067C6D" w:rsidRPr="00F86424" w:rsidDel="00791D66" w:rsidRDefault="00067C6D" w:rsidP="003228B4">
            <w:pPr>
              <w:numPr>
                <w:ilvl w:val="0"/>
                <w:numId w:val="47"/>
              </w:numPr>
              <w:spacing w:after="0" w:line="240" w:lineRule="auto"/>
              <w:jc w:val="center"/>
              <w:rPr>
                <w:del w:id="6317" w:author="anna.resch88@gmail.com" w:date="2022-01-03T10:25:00Z"/>
                <w:rFonts w:asciiTheme="majorHAnsi" w:eastAsia="Times New Roman" w:hAnsiTheme="majorHAnsi" w:cstheme="majorHAnsi"/>
                <w:color w:val="000000"/>
                <w:lang w:val="en-US" w:eastAsia="de-DE"/>
                <w:rPrChange w:id="6318" w:author="anna.resch88@gmail.com" w:date="2022-01-04T09:35:00Z">
                  <w:rPr>
                    <w:del w:id="6319" w:author="anna.resch88@gmail.com" w:date="2022-01-03T10:25:00Z"/>
                    <w:rFonts w:asciiTheme="majorHAnsi" w:eastAsia="Times New Roman" w:hAnsiTheme="majorHAnsi" w:cstheme="majorHAnsi"/>
                    <w:color w:val="000000"/>
                    <w:lang w:eastAsia="de-DE"/>
                  </w:rPr>
                </w:rPrChange>
              </w:rPr>
            </w:pPr>
            <w:del w:id="6320" w:author="anna.resch88@gmail.com" w:date="2022-01-03T10:25:00Z">
              <w:r w:rsidRPr="00F86424" w:rsidDel="00791D66">
                <w:rPr>
                  <w:rFonts w:asciiTheme="majorHAnsi" w:hAnsiTheme="majorHAnsi" w:cstheme="majorHAnsi"/>
                  <w:color w:val="000000"/>
                  <w:lang w:val="en-US"/>
                  <w:rPrChange w:id="6321" w:author="anna.resch88@gmail.com" w:date="2022-01-04T09:35:00Z">
                    <w:rPr>
                      <w:rFonts w:asciiTheme="majorHAnsi" w:hAnsiTheme="majorHAnsi" w:cstheme="majorHAnsi"/>
                      <w:color w:val="000000"/>
                    </w:rPr>
                  </w:rPrChange>
                </w:rPr>
                <w:delText>162.33</w:delText>
              </w:r>
              <w:bookmarkStart w:id="6322" w:name="_Toc92187109"/>
              <w:bookmarkStart w:id="6323" w:name="_Toc92187801"/>
              <w:bookmarkStart w:id="6324" w:name="_Toc92188493"/>
              <w:bookmarkStart w:id="6325" w:name="_Toc92189183"/>
              <w:bookmarkStart w:id="6326" w:name="_Toc92189838"/>
              <w:bookmarkStart w:id="6327" w:name="_Toc92190494"/>
              <w:bookmarkStart w:id="6328" w:name="_Toc92191150"/>
              <w:bookmarkEnd w:id="6322"/>
              <w:bookmarkEnd w:id="6323"/>
              <w:bookmarkEnd w:id="6324"/>
              <w:bookmarkEnd w:id="6325"/>
              <w:bookmarkEnd w:id="6326"/>
              <w:bookmarkEnd w:id="6327"/>
              <w:bookmarkEnd w:id="6328"/>
            </w:del>
          </w:p>
        </w:tc>
        <w:tc>
          <w:tcPr>
            <w:tcW w:w="646" w:type="dxa"/>
            <w:tcBorders>
              <w:top w:val="nil"/>
              <w:left w:val="single" w:sz="4" w:space="0" w:color="auto"/>
              <w:bottom w:val="single" w:sz="8" w:space="0" w:color="000000"/>
              <w:right w:val="single" w:sz="4" w:space="0" w:color="auto"/>
            </w:tcBorders>
            <w:shd w:val="clear" w:color="auto" w:fill="A8D08D" w:themeFill="accent6" w:themeFillTint="99"/>
            <w:vAlign w:val="bottom"/>
          </w:tcPr>
          <w:p w14:paraId="67129034" w14:textId="2AABE15D" w:rsidR="00067C6D" w:rsidRPr="00F86424" w:rsidDel="00791D66" w:rsidRDefault="00067C6D" w:rsidP="003228B4">
            <w:pPr>
              <w:numPr>
                <w:ilvl w:val="0"/>
                <w:numId w:val="47"/>
              </w:numPr>
              <w:spacing w:after="0" w:line="240" w:lineRule="auto"/>
              <w:jc w:val="center"/>
              <w:rPr>
                <w:del w:id="6329" w:author="anna.resch88@gmail.com" w:date="2022-01-03T10:25:00Z"/>
                <w:rFonts w:asciiTheme="majorHAnsi" w:eastAsia="Times New Roman" w:hAnsiTheme="majorHAnsi" w:cstheme="majorHAnsi"/>
                <w:color w:val="000000"/>
                <w:lang w:val="en-US" w:eastAsia="de-DE"/>
                <w:rPrChange w:id="6330" w:author="anna.resch88@gmail.com" w:date="2022-01-04T09:35:00Z">
                  <w:rPr>
                    <w:del w:id="6331" w:author="anna.resch88@gmail.com" w:date="2022-01-03T10:25:00Z"/>
                    <w:rFonts w:asciiTheme="majorHAnsi" w:eastAsia="Times New Roman" w:hAnsiTheme="majorHAnsi" w:cstheme="majorHAnsi"/>
                    <w:color w:val="000000"/>
                    <w:lang w:eastAsia="de-DE"/>
                  </w:rPr>
                </w:rPrChange>
              </w:rPr>
            </w:pPr>
            <w:del w:id="6332" w:author="anna.resch88@gmail.com" w:date="2022-01-03T10:25:00Z">
              <w:r w:rsidRPr="00F86424" w:rsidDel="00791D66">
                <w:rPr>
                  <w:rFonts w:asciiTheme="majorHAnsi" w:hAnsiTheme="majorHAnsi" w:cstheme="majorHAnsi"/>
                  <w:color w:val="000000"/>
                  <w:lang w:val="en-US"/>
                  <w:rPrChange w:id="6333" w:author="anna.resch88@gmail.com" w:date="2022-01-04T09:35:00Z">
                    <w:rPr>
                      <w:rFonts w:asciiTheme="majorHAnsi" w:hAnsiTheme="majorHAnsi" w:cstheme="majorHAnsi"/>
                      <w:color w:val="000000"/>
                    </w:rPr>
                  </w:rPrChange>
                </w:rPr>
                <w:delText>8.93</w:delText>
              </w:r>
              <w:bookmarkStart w:id="6334" w:name="_Toc92187110"/>
              <w:bookmarkStart w:id="6335" w:name="_Toc92187802"/>
              <w:bookmarkStart w:id="6336" w:name="_Toc92188494"/>
              <w:bookmarkStart w:id="6337" w:name="_Toc92189184"/>
              <w:bookmarkStart w:id="6338" w:name="_Toc92189839"/>
              <w:bookmarkStart w:id="6339" w:name="_Toc92190495"/>
              <w:bookmarkStart w:id="6340" w:name="_Toc92191151"/>
              <w:bookmarkEnd w:id="6334"/>
              <w:bookmarkEnd w:id="6335"/>
              <w:bookmarkEnd w:id="6336"/>
              <w:bookmarkEnd w:id="6337"/>
              <w:bookmarkEnd w:id="6338"/>
              <w:bookmarkEnd w:id="6339"/>
              <w:bookmarkEnd w:id="6340"/>
            </w:del>
          </w:p>
        </w:tc>
        <w:tc>
          <w:tcPr>
            <w:tcW w:w="1131"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4E33103B" w14:textId="1EF18953" w:rsidR="00067C6D" w:rsidRPr="00F86424" w:rsidDel="00791D66" w:rsidRDefault="00067C6D" w:rsidP="003228B4">
            <w:pPr>
              <w:numPr>
                <w:ilvl w:val="0"/>
                <w:numId w:val="47"/>
              </w:numPr>
              <w:spacing w:after="0" w:line="240" w:lineRule="auto"/>
              <w:jc w:val="center"/>
              <w:rPr>
                <w:del w:id="6341" w:author="anna.resch88@gmail.com" w:date="2022-01-03T10:25:00Z"/>
                <w:rFonts w:asciiTheme="majorHAnsi" w:eastAsia="Times New Roman" w:hAnsiTheme="majorHAnsi" w:cstheme="majorHAnsi"/>
                <w:color w:val="000000"/>
                <w:lang w:val="en-US" w:eastAsia="de-DE"/>
                <w:rPrChange w:id="6342" w:author="anna.resch88@gmail.com" w:date="2022-01-04T09:35:00Z">
                  <w:rPr>
                    <w:del w:id="6343"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8" w:space="0" w:color="000000"/>
              <w:right w:val="single" w:sz="4" w:space="0" w:color="auto"/>
            </w:tcBorders>
            <w:shd w:val="clear" w:color="auto" w:fill="A8D08D" w:themeFill="accent6" w:themeFillTint="99"/>
            <w:vAlign w:val="center"/>
            <w:hideMark/>
          </w:tcPr>
          <w:p w14:paraId="1802779C" w14:textId="332DF524" w:rsidR="00067C6D" w:rsidRPr="00F86424" w:rsidDel="00791D66" w:rsidRDefault="00067C6D" w:rsidP="003228B4">
            <w:pPr>
              <w:numPr>
                <w:ilvl w:val="0"/>
                <w:numId w:val="47"/>
              </w:numPr>
              <w:spacing w:after="0" w:line="240" w:lineRule="auto"/>
              <w:jc w:val="center"/>
              <w:rPr>
                <w:del w:id="6344" w:author="anna.resch88@gmail.com" w:date="2022-01-03T10:25:00Z"/>
                <w:rFonts w:asciiTheme="majorHAnsi" w:eastAsia="Times New Roman" w:hAnsiTheme="majorHAnsi" w:cstheme="majorHAnsi"/>
                <w:color w:val="000000"/>
                <w:lang w:val="en-US" w:eastAsia="de-DE"/>
                <w:rPrChange w:id="6345" w:author="anna.resch88@gmail.com" w:date="2022-01-04T09:35:00Z">
                  <w:rPr>
                    <w:del w:id="6346" w:author="anna.resch88@gmail.com" w:date="2022-01-03T10:25:00Z"/>
                    <w:rFonts w:asciiTheme="majorHAnsi" w:eastAsia="Times New Roman" w:hAnsiTheme="majorHAnsi" w:cstheme="majorHAnsi"/>
                    <w:color w:val="000000"/>
                    <w:lang w:eastAsia="de-DE"/>
                  </w:rPr>
                </w:rPrChange>
              </w:rPr>
            </w:pPr>
          </w:p>
        </w:tc>
        <w:bookmarkStart w:id="6347" w:name="_Toc92187111"/>
        <w:bookmarkStart w:id="6348" w:name="_Toc92187803"/>
        <w:bookmarkStart w:id="6349" w:name="_Toc92188495"/>
        <w:bookmarkStart w:id="6350" w:name="_Toc92189185"/>
        <w:bookmarkStart w:id="6351" w:name="_Toc92189840"/>
        <w:bookmarkStart w:id="6352" w:name="_Toc92190496"/>
        <w:bookmarkStart w:id="6353" w:name="_Toc92191152"/>
        <w:bookmarkEnd w:id="6347"/>
        <w:bookmarkEnd w:id="6348"/>
        <w:bookmarkEnd w:id="6349"/>
        <w:bookmarkEnd w:id="6350"/>
        <w:bookmarkEnd w:id="6351"/>
        <w:bookmarkEnd w:id="6352"/>
        <w:bookmarkEnd w:id="6353"/>
      </w:tr>
      <w:tr w:rsidR="00067C6D" w:rsidRPr="009E3BE9" w:rsidDel="00791D66" w14:paraId="1E5808F5" w14:textId="2104870C" w:rsidTr="00D830B0">
        <w:trPr>
          <w:trHeight w:val="300"/>
          <w:del w:id="6354"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48FB5EF0" w14:textId="234BE09C" w:rsidR="00067C6D" w:rsidRPr="00F86424" w:rsidDel="00791D66" w:rsidRDefault="00067C6D" w:rsidP="003228B4">
            <w:pPr>
              <w:numPr>
                <w:ilvl w:val="0"/>
                <w:numId w:val="47"/>
              </w:numPr>
              <w:spacing w:after="0" w:line="240" w:lineRule="auto"/>
              <w:jc w:val="both"/>
              <w:rPr>
                <w:del w:id="6355" w:author="anna.resch88@gmail.com" w:date="2022-01-03T10:25:00Z"/>
                <w:rFonts w:asciiTheme="majorHAnsi" w:eastAsia="Times New Roman" w:hAnsiTheme="majorHAnsi" w:cstheme="majorHAnsi"/>
                <w:color w:val="000000"/>
                <w:lang w:val="en-US" w:eastAsia="de-DE"/>
                <w:rPrChange w:id="6356" w:author="anna.resch88@gmail.com" w:date="2022-01-04T09:35:00Z">
                  <w:rPr>
                    <w:del w:id="6357" w:author="anna.resch88@gmail.com" w:date="2022-01-03T10:25:00Z"/>
                    <w:rFonts w:asciiTheme="majorHAnsi" w:eastAsia="Times New Roman" w:hAnsiTheme="majorHAnsi" w:cstheme="majorHAnsi"/>
                    <w:color w:val="000000"/>
                    <w:lang w:eastAsia="de-DE"/>
                  </w:rPr>
                </w:rPrChange>
              </w:rPr>
            </w:pPr>
            <w:del w:id="6358" w:author="anna.resch88@gmail.com" w:date="2022-01-03T10:25:00Z">
              <w:r w:rsidRPr="00F86424" w:rsidDel="00791D66">
                <w:rPr>
                  <w:rFonts w:asciiTheme="majorHAnsi" w:eastAsia="Times New Roman" w:hAnsiTheme="majorHAnsi" w:cstheme="majorHAnsi"/>
                  <w:color w:val="000000"/>
                  <w:lang w:val="en-US" w:eastAsia="de-DE"/>
                  <w:rPrChange w:id="6359" w:author="anna.resch88@gmail.com" w:date="2022-01-04T09:35:00Z">
                    <w:rPr>
                      <w:rFonts w:asciiTheme="majorHAnsi" w:eastAsia="Times New Roman" w:hAnsiTheme="majorHAnsi" w:cstheme="majorHAnsi"/>
                      <w:color w:val="000000"/>
                      <w:lang w:eastAsia="de-DE"/>
                    </w:rPr>
                  </w:rPrChange>
                </w:rPr>
                <w:delText>ULD-V40-ULD, sample 1</w:delText>
              </w:r>
              <w:bookmarkStart w:id="6360" w:name="_Toc92187112"/>
              <w:bookmarkStart w:id="6361" w:name="_Toc92187804"/>
              <w:bookmarkStart w:id="6362" w:name="_Toc92188496"/>
              <w:bookmarkStart w:id="6363" w:name="_Toc92189186"/>
              <w:bookmarkStart w:id="6364" w:name="_Toc92189841"/>
              <w:bookmarkStart w:id="6365" w:name="_Toc92190497"/>
              <w:bookmarkStart w:id="6366" w:name="_Toc92191153"/>
              <w:bookmarkEnd w:id="6360"/>
              <w:bookmarkEnd w:id="6361"/>
              <w:bookmarkEnd w:id="6362"/>
              <w:bookmarkEnd w:id="6363"/>
              <w:bookmarkEnd w:id="6364"/>
              <w:bookmarkEnd w:id="6365"/>
              <w:bookmarkEnd w:id="6366"/>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E7607CF" w14:textId="2ED6336F" w:rsidR="00067C6D" w:rsidRPr="00F86424" w:rsidDel="00791D66" w:rsidRDefault="00067C6D" w:rsidP="003228B4">
            <w:pPr>
              <w:numPr>
                <w:ilvl w:val="0"/>
                <w:numId w:val="47"/>
              </w:numPr>
              <w:spacing w:after="0" w:line="240" w:lineRule="auto"/>
              <w:jc w:val="center"/>
              <w:rPr>
                <w:del w:id="6367" w:author="anna.resch88@gmail.com" w:date="2022-01-03T10:25:00Z"/>
                <w:rFonts w:asciiTheme="majorHAnsi" w:eastAsia="Times New Roman" w:hAnsiTheme="majorHAnsi" w:cstheme="majorHAnsi"/>
                <w:color w:val="000000"/>
                <w:lang w:val="en-US" w:eastAsia="de-DE"/>
                <w:rPrChange w:id="6368" w:author="anna.resch88@gmail.com" w:date="2022-01-04T09:35:00Z">
                  <w:rPr>
                    <w:del w:id="6369" w:author="anna.resch88@gmail.com" w:date="2022-01-03T10:25:00Z"/>
                    <w:rFonts w:asciiTheme="majorHAnsi" w:eastAsia="Times New Roman" w:hAnsiTheme="majorHAnsi" w:cstheme="majorHAnsi"/>
                    <w:color w:val="000000"/>
                    <w:lang w:eastAsia="de-DE"/>
                  </w:rPr>
                </w:rPrChange>
              </w:rPr>
            </w:pPr>
            <w:del w:id="6370" w:author="anna.resch88@gmail.com" w:date="2022-01-03T10:25:00Z">
              <w:r w:rsidRPr="00F86424" w:rsidDel="00791D66">
                <w:rPr>
                  <w:rFonts w:asciiTheme="majorHAnsi" w:eastAsia="Times New Roman" w:hAnsiTheme="majorHAnsi" w:cstheme="majorHAnsi"/>
                  <w:color w:val="000000"/>
                  <w:lang w:val="en-US" w:eastAsia="de-DE"/>
                  <w:rPrChange w:id="6371" w:author="anna.resch88@gmail.com" w:date="2022-01-04T09:35:00Z">
                    <w:rPr>
                      <w:rFonts w:asciiTheme="majorHAnsi" w:eastAsia="Times New Roman" w:hAnsiTheme="majorHAnsi" w:cstheme="majorHAnsi"/>
                      <w:color w:val="000000"/>
                      <w:lang w:eastAsia="de-DE"/>
                    </w:rPr>
                  </w:rPrChange>
                </w:rPr>
                <w:delText>20</w:delText>
              </w:r>
              <w:bookmarkStart w:id="6372" w:name="_Toc92187113"/>
              <w:bookmarkStart w:id="6373" w:name="_Toc92187805"/>
              <w:bookmarkStart w:id="6374" w:name="_Toc92188497"/>
              <w:bookmarkStart w:id="6375" w:name="_Toc92189187"/>
              <w:bookmarkStart w:id="6376" w:name="_Toc92189842"/>
              <w:bookmarkStart w:id="6377" w:name="_Toc92190498"/>
              <w:bookmarkStart w:id="6378" w:name="_Toc92191154"/>
              <w:bookmarkEnd w:id="6372"/>
              <w:bookmarkEnd w:id="6373"/>
              <w:bookmarkEnd w:id="6374"/>
              <w:bookmarkEnd w:id="6375"/>
              <w:bookmarkEnd w:id="6376"/>
              <w:bookmarkEnd w:id="6377"/>
              <w:bookmarkEnd w:id="6378"/>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41167C3F" w14:textId="4837BFC5" w:rsidR="00067C6D" w:rsidRPr="00F86424" w:rsidDel="00791D66" w:rsidRDefault="00067C6D" w:rsidP="003228B4">
            <w:pPr>
              <w:numPr>
                <w:ilvl w:val="0"/>
                <w:numId w:val="47"/>
              </w:numPr>
              <w:spacing w:after="0" w:line="240" w:lineRule="auto"/>
              <w:jc w:val="center"/>
              <w:rPr>
                <w:del w:id="6379" w:author="anna.resch88@gmail.com" w:date="2022-01-03T10:25:00Z"/>
                <w:rFonts w:asciiTheme="majorHAnsi" w:eastAsia="Times New Roman" w:hAnsiTheme="majorHAnsi" w:cstheme="majorHAnsi"/>
                <w:color w:val="000000"/>
                <w:lang w:val="en-US" w:eastAsia="de-DE"/>
                <w:rPrChange w:id="6380" w:author="anna.resch88@gmail.com" w:date="2022-01-04T09:35:00Z">
                  <w:rPr>
                    <w:del w:id="6381" w:author="anna.resch88@gmail.com" w:date="2022-01-03T10:25:00Z"/>
                    <w:rFonts w:asciiTheme="majorHAnsi" w:eastAsia="Times New Roman" w:hAnsiTheme="majorHAnsi" w:cstheme="majorHAnsi"/>
                    <w:color w:val="000000"/>
                    <w:lang w:eastAsia="de-DE"/>
                  </w:rPr>
                </w:rPrChange>
              </w:rPr>
            </w:pPr>
            <w:del w:id="6382" w:author="anna.resch88@gmail.com" w:date="2022-01-03T10:25:00Z">
              <w:r w:rsidRPr="00F86424" w:rsidDel="00791D66">
                <w:rPr>
                  <w:rFonts w:asciiTheme="majorHAnsi" w:eastAsia="Times New Roman" w:hAnsiTheme="majorHAnsi" w:cstheme="majorHAnsi"/>
                  <w:color w:val="000000"/>
                  <w:lang w:val="en-US" w:eastAsia="de-DE"/>
                  <w:rPrChange w:id="6383" w:author="anna.resch88@gmail.com" w:date="2022-01-04T09:35:00Z">
                    <w:rPr>
                      <w:rFonts w:asciiTheme="majorHAnsi" w:eastAsia="Times New Roman" w:hAnsiTheme="majorHAnsi" w:cstheme="majorHAnsi"/>
                      <w:color w:val="000000"/>
                      <w:lang w:eastAsia="de-DE"/>
                    </w:rPr>
                  </w:rPrChange>
                </w:rPr>
                <w:delText>4M urea</w:delText>
              </w:r>
              <w:bookmarkStart w:id="6384" w:name="_Toc92187114"/>
              <w:bookmarkStart w:id="6385" w:name="_Toc92187806"/>
              <w:bookmarkStart w:id="6386" w:name="_Toc92188498"/>
              <w:bookmarkStart w:id="6387" w:name="_Toc92189188"/>
              <w:bookmarkStart w:id="6388" w:name="_Toc92189843"/>
              <w:bookmarkStart w:id="6389" w:name="_Toc92190499"/>
              <w:bookmarkStart w:id="6390" w:name="_Toc92191155"/>
              <w:bookmarkEnd w:id="6384"/>
              <w:bookmarkEnd w:id="6385"/>
              <w:bookmarkEnd w:id="6386"/>
              <w:bookmarkEnd w:id="6387"/>
              <w:bookmarkEnd w:id="6388"/>
              <w:bookmarkEnd w:id="6389"/>
              <w:bookmarkEnd w:id="6390"/>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16A95408" w14:textId="22B5E6AF" w:rsidR="00067C6D" w:rsidRPr="00F86424" w:rsidDel="00791D66" w:rsidRDefault="00067C6D" w:rsidP="003228B4">
            <w:pPr>
              <w:numPr>
                <w:ilvl w:val="0"/>
                <w:numId w:val="47"/>
              </w:numPr>
              <w:spacing w:after="0" w:line="240" w:lineRule="auto"/>
              <w:jc w:val="center"/>
              <w:rPr>
                <w:del w:id="6391" w:author="anna.resch88@gmail.com" w:date="2022-01-03T10:25:00Z"/>
                <w:rFonts w:asciiTheme="majorHAnsi" w:eastAsia="Times New Roman" w:hAnsiTheme="majorHAnsi" w:cstheme="majorHAnsi"/>
                <w:color w:val="000000"/>
                <w:lang w:val="en-US" w:eastAsia="de-DE"/>
                <w:rPrChange w:id="6392" w:author="anna.resch88@gmail.com" w:date="2022-01-04T09:35:00Z">
                  <w:rPr>
                    <w:del w:id="6393" w:author="anna.resch88@gmail.com" w:date="2022-01-03T10:25:00Z"/>
                    <w:rFonts w:asciiTheme="majorHAnsi" w:eastAsia="Times New Roman" w:hAnsiTheme="majorHAnsi" w:cstheme="majorHAnsi"/>
                    <w:color w:val="000000"/>
                    <w:lang w:eastAsia="de-DE"/>
                  </w:rPr>
                </w:rPrChange>
              </w:rPr>
            </w:pPr>
            <w:del w:id="6394" w:author="anna.resch88@gmail.com" w:date="2022-01-03T10:25:00Z">
              <w:r w:rsidRPr="00F86424" w:rsidDel="00791D66">
                <w:rPr>
                  <w:rFonts w:asciiTheme="majorHAnsi" w:eastAsia="Times New Roman" w:hAnsiTheme="majorHAnsi" w:cstheme="majorHAnsi"/>
                  <w:color w:val="000000"/>
                  <w:lang w:val="en-US" w:eastAsia="de-DE"/>
                  <w:rPrChange w:id="6395" w:author="anna.resch88@gmail.com" w:date="2022-01-04T09:35:00Z">
                    <w:rPr>
                      <w:rFonts w:asciiTheme="majorHAnsi" w:eastAsia="Times New Roman" w:hAnsiTheme="majorHAnsi" w:cstheme="majorHAnsi"/>
                      <w:color w:val="000000"/>
                      <w:lang w:eastAsia="de-DE"/>
                    </w:rPr>
                  </w:rPrChange>
                </w:rPr>
                <w:delText>67.7</w:delText>
              </w:r>
              <w:bookmarkStart w:id="6396" w:name="_Toc92187115"/>
              <w:bookmarkStart w:id="6397" w:name="_Toc92187807"/>
              <w:bookmarkStart w:id="6398" w:name="_Toc92188499"/>
              <w:bookmarkStart w:id="6399" w:name="_Toc92189189"/>
              <w:bookmarkStart w:id="6400" w:name="_Toc92189844"/>
              <w:bookmarkStart w:id="6401" w:name="_Toc92190500"/>
              <w:bookmarkStart w:id="6402" w:name="_Toc92191156"/>
              <w:bookmarkEnd w:id="6396"/>
              <w:bookmarkEnd w:id="6397"/>
              <w:bookmarkEnd w:id="6398"/>
              <w:bookmarkEnd w:id="6399"/>
              <w:bookmarkEnd w:id="6400"/>
              <w:bookmarkEnd w:id="6401"/>
              <w:bookmarkEnd w:id="6402"/>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90973E5" w14:textId="6953219A" w:rsidR="00067C6D" w:rsidRPr="00F86424" w:rsidDel="00791D66" w:rsidRDefault="00067C6D" w:rsidP="003228B4">
            <w:pPr>
              <w:numPr>
                <w:ilvl w:val="0"/>
                <w:numId w:val="47"/>
              </w:numPr>
              <w:spacing w:after="0" w:line="240" w:lineRule="auto"/>
              <w:jc w:val="center"/>
              <w:rPr>
                <w:del w:id="6403" w:author="anna.resch88@gmail.com" w:date="2022-01-03T10:25:00Z"/>
                <w:rFonts w:asciiTheme="majorHAnsi" w:eastAsia="Times New Roman" w:hAnsiTheme="majorHAnsi" w:cstheme="majorHAnsi"/>
                <w:color w:val="000000"/>
                <w:lang w:val="en-US" w:eastAsia="de-DE"/>
                <w:rPrChange w:id="6404" w:author="anna.resch88@gmail.com" w:date="2022-01-04T09:35:00Z">
                  <w:rPr>
                    <w:del w:id="6405" w:author="anna.resch88@gmail.com" w:date="2022-01-03T10:25:00Z"/>
                    <w:rFonts w:asciiTheme="majorHAnsi" w:eastAsia="Times New Roman" w:hAnsiTheme="majorHAnsi" w:cstheme="majorHAnsi"/>
                    <w:color w:val="000000"/>
                    <w:lang w:eastAsia="de-DE"/>
                  </w:rPr>
                </w:rPrChange>
              </w:rPr>
            </w:pPr>
            <w:del w:id="6406" w:author="anna.resch88@gmail.com" w:date="2022-01-03T10:25:00Z">
              <w:r w:rsidRPr="00F86424" w:rsidDel="00791D66">
                <w:rPr>
                  <w:rFonts w:asciiTheme="majorHAnsi" w:eastAsia="Times New Roman" w:hAnsiTheme="majorHAnsi" w:cstheme="majorHAnsi"/>
                  <w:color w:val="000000"/>
                  <w:lang w:val="en-US" w:eastAsia="de-DE"/>
                  <w:rPrChange w:id="6407" w:author="anna.resch88@gmail.com" w:date="2022-01-04T09:35:00Z">
                    <w:rPr>
                      <w:rFonts w:asciiTheme="majorHAnsi" w:eastAsia="Times New Roman" w:hAnsiTheme="majorHAnsi" w:cstheme="majorHAnsi"/>
                      <w:color w:val="000000"/>
                      <w:lang w:eastAsia="de-DE"/>
                    </w:rPr>
                  </w:rPrChange>
                </w:rPr>
                <w:delText>1 x 4</w:delText>
              </w:r>
              <w:bookmarkStart w:id="6408" w:name="_Toc92187116"/>
              <w:bookmarkStart w:id="6409" w:name="_Toc92187808"/>
              <w:bookmarkStart w:id="6410" w:name="_Toc92188500"/>
              <w:bookmarkStart w:id="6411" w:name="_Toc92189190"/>
              <w:bookmarkStart w:id="6412" w:name="_Toc92189845"/>
              <w:bookmarkStart w:id="6413" w:name="_Toc92190501"/>
              <w:bookmarkStart w:id="6414" w:name="_Toc92191157"/>
              <w:bookmarkEnd w:id="6408"/>
              <w:bookmarkEnd w:id="6409"/>
              <w:bookmarkEnd w:id="6410"/>
              <w:bookmarkEnd w:id="6411"/>
              <w:bookmarkEnd w:id="6412"/>
              <w:bookmarkEnd w:id="6413"/>
              <w:bookmarkEnd w:id="6414"/>
            </w:del>
          </w:p>
        </w:tc>
        <w:tc>
          <w:tcPr>
            <w:tcW w:w="946" w:type="dxa"/>
            <w:tcBorders>
              <w:top w:val="nil"/>
              <w:left w:val="nil"/>
              <w:bottom w:val="single" w:sz="4" w:space="0" w:color="auto"/>
              <w:right w:val="single" w:sz="4" w:space="0" w:color="auto"/>
            </w:tcBorders>
            <w:shd w:val="clear" w:color="auto" w:fill="BDD6EE" w:themeFill="accent1" w:themeFillTint="66"/>
            <w:noWrap/>
            <w:vAlign w:val="bottom"/>
            <w:hideMark/>
          </w:tcPr>
          <w:p w14:paraId="7AB012D9" w14:textId="353D02FD" w:rsidR="00067C6D" w:rsidRPr="00F86424" w:rsidDel="00791D66" w:rsidRDefault="00067C6D" w:rsidP="003228B4">
            <w:pPr>
              <w:numPr>
                <w:ilvl w:val="0"/>
                <w:numId w:val="47"/>
              </w:numPr>
              <w:spacing w:after="0" w:line="240" w:lineRule="auto"/>
              <w:jc w:val="center"/>
              <w:rPr>
                <w:del w:id="6415" w:author="anna.resch88@gmail.com" w:date="2022-01-03T10:25:00Z"/>
                <w:rFonts w:asciiTheme="majorHAnsi" w:eastAsia="Times New Roman" w:hAnsiTheme="majorHAnsi" w:cstheme="majorHAnsi"/>
                <w:color w:val="000000"/>
                <w:lang w:val="en-US" w:eastAsia="de-DE"/>
                <w:rPrChange w:id="6416" w:author="anna.resch88@gmail.com" w:date="2022-01-04T09:35:00Z">
                  <w:rPr>
                    <w:del w:id="6417" w:author="anna.resch88@gmail.com" w:date="2022-01-03T10:25:00Z"/>
                    <w:rFonts w:asciiTheme="majorHAnsi" w:eastAsia="Times New Roman" w:hAnsiTheme="majorHAnsi" w:cstheme="majorHAnsi"/>
                    <w:color w:val="000000"/>
                    <w:lang w:eastAsia="de-DE"/>
                  </w:rPr>
                </w:rPrChange>
              </w:rPr>
            </w:pPr>
            <w:bookmarkStart w:id="6418" w:name="_Toc92187117"/>
            <w:bookmarkStart w:id="6419" w:name="_Toc92187809"/>
            <w:bookmarkStart w:id="6420" w:name="_Toc92188501"/>
            <w:bookmarkStart w:id="6421" w:name="_Toc92189191"/>
            <w:bookmarkStart w:id="6422" w:name="_Toc92189846"/>
            <w:bookmarkStart w:id="6423" w:name="_Toc92190502"/>
            <w:bookmarkStart w:id="6424" w:name="_Toc92191158"/>
            <w:bookmarkEnd w:id="6418"/>
            <w:bookmarkEnd w:id="6419"/>
            <w:bookmarkEnd w:id="6420"/>
            <w:bookmarkEnd w:id="6421"/>
            <w:bookmarkEnd w:id="6422"/>
            <w:bookmarkEnd w:id="6423"/>
            <w:bookmarkEnd w:id="6424"/>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4FCFF602" w14:textId="00A868EC" w:rsidR="00067C6D" w:rsidRPr="00F86424" w:rsidDel="00791D66" w:rsidRDefault="00067C6D" w:rsidP="003228B4">
            <w:pPr>
              <w:numPr>
                <w:ilvl w:val="0"/>
                <w:numId w:val="47"/>
              </w:numPr>
              <w:spacing w:after="0" w:line="240" w:lineRule="auto"/>
              <w:jc w:val="center"/>
              <w:rPr>
                <w:del w:id="6425" w:author="anna.resch88@gmail.com" w:date="2022-01-03T10:25:00Z"/>
                <w:rFonts w:asciiTheme="majorHAnsi" w:eastAsia="Times New Roman" w:hAnsiTheme="majorHAnsi" w:cstheme="majorHAnsi"/>
                <w:color w:val="000000"/>
                <w:lang w:val="en-US" w:eastAsia="de-DE"/>
                <w:rPrChange w:id="6426" w:author="anna.resch88@gmail.com" w:date="2022-01-04T09:35:00Z">
                  <w:rPr>
                    <w:del w:id="6427" w:author="anna.resch88@gmail.com" w:date="2022-01-03T10:25:00Z"/>
                    <w:rFonts w:asciiTheme="majorHAnsi" w:eastAsia="Times New Roman" w:hAnsiTheme="majorHAnsi" w:cstheme="majorHAnsi"/>
                    <w:color w:val="000000"/>
                    <w:lang w:eastAsia="de-DE"/>
                  </w:rPr>
                </w:rPrChange>
              </w:rPr>
            </w:pPr>
            <w:bookmarkStart w:id="6428" w:name="_Toc92187118"/>
            <w:bookmarkStart w:id="6429" w:name="_Toc92187810"/>
            <w:bookmarkStart w:id="6430" w:name="_Toc92188502"/>
            <w:bookmarkStart w:id="6431" w:name="_Toc92189192"/>
            <w:bookmarkStart w:id="6432" w:name="_Toc92189847"/>
            <w:bookmarkStart w:id="6433" w:name="_Toc92190503"/>
            <w:bookmarkStart w:id="6434" w:name="_Toc92191159"/>
            <w:bookmarkEnd w:id="6428"/>
            <w:bookmarkEnd w:id="6429"/>
            <w:bookmarkEnd w:id="6430"/>
            <w:bookmarkEnd w:id="6431"/>
            <w:bookmarkEnd w:id="6432"/>
            <w:bookmarkEnd w:id="6433"/>
            <w:bookmarkEnd w:id="6434"/>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781D8935" w14:textId="10BF0B06" w:rsidR="00067C6D" w:rsidRPr="00F86424" w:rsidDel="00791D66" w:rsidRDefault="00067C6D" w:rsidP="003228B4">
            <w:pPr>
              <w:numPr>
                <w:ilvl w:val="0"/>
                <w:numId w:val="47"/>
              </w:numPr>
              <w:spacing w:after="0" w:line="240" w:lineRule="auto"/>
              <w:jc w:val="center"/>
              <w:rPr>
                <w:del w:id="6435" w:author="anna.resch88@gmail.com" w:date="2022-01-03T10:25:00Z"/>
                <w:rFonts w:asciiTheme="majorHAnsi" w:eastAsia="Times New Roman" w:hAnsiTheme="majorHAnsi" w:cstheme="majorHAnsi"/>
                <w:color w:val="000000"/>
                <w:lang w:val="en-US" w:eastAsia="de-DE"/>
                <w:rPrChange w:id="6436" w:author="anna.resch88@gmail.com" w:date="2022-01-04T09:35:00Z">
                  <w:rPr>
                    <w:del w:id="6437" w:author="anna.resch88@gmail.com" w:date="2022-01-03T10:25:00Z"/>
                    <w:rFonts w:asciiTheme="majorHAnsi" w:eastAsia="Times New Roman" w:hAnsiTheme="majorHAnsi" w:cstheme="majorHAnsi"/>
                    <w:color w:val="000000"/>
                    <w:lang w:eastAsia="de-DE"/>
                  </w:rPr>
                </w:rPrChange>
              </w:rPr>
            </w:pPr>
            <w:del w:id="6438" w:author="anna.resch88@gmail.com" w:date="2022-01-03T10:25:00Z">
              <w:r w:rsidRPr="00F86424" w:rsidDel="00791D66">
                <w:rPr>
                  <w:rFonts w:asciiTheme="majorHAnsi" w:hAnsiTheme="majorHAnsi" w:cstheme="majorHAnsi"/>
                  <w:color w:val="000000"/>
                  <w:lang w:val="en-US"/>
                  <w:rPrChange w:id="6439" w:author="anna.resch88@gmail.com" w:date="2022-01-04T09:35:00Z">
                    <w:rPr>
                      <w:rFonts w:asciiTheme="majorHAnsi" w:hAnsiTheme="majorHAnsi" w:cstheme="majorHAnsi"/>
                      <w:color w:val="000000"/>
                    </w:rPr>
                  </w:rPrChange>
                </w:rPr>
                <w:delText>125.35</w:delText>
              </w:r>
              <w:bookmarkStart w:id="6440" w:name="_Toc92187119"/>
              <w:bookmarkStart w:id="6441" w:name="_Toc92187811"/>
              <w:bookmarkStart w:id="6442" w:name="_Toc92188503"/>
              <w:bookmarkStart w:id="6443" w:name="_Toc92189193"/>
              <w:bookmarkStart w:id="6444" w:name="_Toc92189848"/>
              <w:bookmarkStart w:id="6445" w:name="_Toc92190504"/>
              <w:bookmarkStart w:id="6446" w:name="_Toc92191160"/>
              <w:bookmarkEnd w:id="6440"/>
              <w:bookmarkEnd w:id="6441"/>
              <w:bookmarkEnd w:id="6442"/>
              <w:bookmarkEnd w:id="6443"/>
              <w:bookmarkEnd w:id="6444"/>
              <w:bookmarkEnd w:id="6445"/>
              <w:bookmarkEnd w:id="6446"/>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2025B855" w14:textId="5B892414" w:rsidR="00067C6D" w:rsidRPr="00F86424" w:rsidDel="00791D66" w:rsidRDefault="00067C6D" w:rsidP="003228B4">
            <w:pPr>
              <w:numPr>
                <w:ilvl w:val="0"/>
                <w:numId w:val="47"/>
              </w:numPr>
              <w:spacing w:after="0" w:line="240" w:lineRule="auto"/>
              <w:jc w:val="center"/>
              <w:rPr>
                <w:del w:id="6447" w:author="anna.resch88@gmail.com" w:date="2022-01-03T10:25:00Z"/>
                <w:rFonts w:asciiTheme="majorHAnsi" w:hAnsiTheme="majorHAnsi" w:cstheme="majorHAnsi"/>
                <w:color w:val="000000"/>
                <w:lang w:val="en-US"/>
                <w:rPrChange w:id="6448" w:author="anna.resch88@gmail.com" w:date="2022-01-04T09:35:00Z">
                  <w:rPr>
                    <w:del w:id="6449" w:author="anna.resch88@gmail.com" w:date="2022-01-03T10:25:00Z"/>
                    <w:rFonts w:asciiTheme="majorHAnsi" w:hAnsiTheme="majorHAnsi" w:cstheme="majorHAnsi"/>
                    <w:color w:val="000000"/>
                  </w:rPr>
                </w:rPrChange>
              </w:rPr>
            </w:pPr>
            <w:del w:id="6450" w:author="anna.resch88@gmail.com" w:date="2022-01-03T10:25:00Z">
              <w:r w:rsidRPr="00F86424" w:rsidDel="00791D66">
                <w:rPr>
                  <w:rFonts w:asciiTheme="majorHAnsi" w:hAnsiTheme="majorHAnsi" w:cstheme="majorHAnsi"/>
                  <w:color w:val="000000"/>
                  <w:lang w:val="en-US"/>
                  <w:rPrChange w:id="6451" w:author="anna.resch88@gmail.com" w:date="2022-01-04T09:35:00Z">
                    <w:rPr>
                      <w:rFonts w:asciiTheme="majorHAnsi" w:hAnsiTheme="majorHAnsi" w:cstheme="majorHAnsi"/>
                      <w:color w:val="000000"/>
                    </w:rPr>
                  </w:rPrChange>
                </w:rPr>
                <w:delText>4.84</w:delText>
              </w:r>
              <w:bookmarkStart w:id="6452" w:name="_Toc92187120"/>
              <w:bookmarkStart w:id="6453" w:name="_Toc92187812"/>
              <w:bookmarkStart w:id="6454" w:name="_Toc92188504"/>
              <w:bookmarkStart w:id="6455" w:name="_Toc92189194"/>
              <w:bookmarkStart w:id="6456" w:name="_Toc92189849"/>
              <w:bookmarkStart w:id="6457" w:name="_Toc92190505"/>
              <w:bookmarkStart w:id="6458" w:name="_Toc92191161"/>
              <w:bookmarkEnd w:id="6452"/>
              <w:bookmarkEnd w:id="6453"/>
              <w:bookmarkEnd w:id="6454"/>
              <w:bookmarkEnd w:id="6455"/>
              <w:bookmarkEnd w:id="6456"/>
              <w:bookmarkEnd w:id="6457"/>
              <w:bookmarkEnd w:id="6458"/>
            </w:del>
          </w:p>
        </w:tc>
        <w:tc>
          <w:tcPr>
            <w:tcW w:w="1131"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621D54F1" w14:textId="47469414" w:rsidR="00067C6D" w:rsidRPr="00F86424" w:rsidDel="00791D66" w:rsidRDefault="00067C6D" w:rsidP="003228B4">
            <w:pPr>
              <w:numPr>
                <w:ilvl w:val="0"/>
                <w:numId w:val="47"/>
              </w:numPr>
              <w:spacing w:after="0" w:line="240" w:lineRule="auto"/>
              <w:jc w:val="center"/>
              <w:rPr>
                <w:del w:id="6459" w:author="anna.resch88@gmail.com" w:date="2022-01-03T10:25:00Z"/>
                <w:rFonts w:asciiTheme="majorHAnsi" w:eastAsia="Times New Roman" w:hAnsiTheme="majorHAnsi" w:cstheme="majorHAnsi"/>
                <w:color w:val="000000"/>
                <w:lang w:val="en-US" w:eastAsia="de-DE"/>
                <w:rPrChange w:id="6460" w:author="anna.resch88@gmail.com" w:date="2022-01-04T09:35:00Z">
                  <w:rPr>
                    <w:del w:id="6461" w:author="anna.resch88@gmail.com" w:date="2022-01-03T10:25:00Z"/>
                    <w:rFonts w:asciiTheme="majorHAnsi" w:eastAsia="Times New Roman" w:hAnsiTheme="majorHAnsi" w:cstheme="majorHAnsi"/>
                    <w:color w:val="000000"/>
                    <w:lang w:eastAsia="de-DE"/>
                  </w:rPr>
                </w:rPrChange>
              </w:rPr>
            </w:pPr>
            <w:del w:id="6462" w:author="anna.resch88@gmail.com" w:date="2022-01-03T10:25:00Z">
              <w:r w:rsidRPr="00F86424" w:rsidDel="00791D66">
                <w:rPr>
                  <w:rFonts w:asciiTheme="majorHAnsi" w:hAnsiTheme="majorHAnsi" w:cstheme="majorHAnsi"/>
                  <w:color w:val="000000"/>
                  <w:lang w:val="en-US"/>
                  <w:rPrChange w:id="6463" w:author="anna.resch88@gmail.com" w:date="2022-01-04T09:35:00Z">
                    <w:rPr>
                      <w:rFonts w:asciiTheme="majorHAnsi" w:hAnsiTheme="majorHAnsi" w:cstheme="majorHAnsi"/>
                      <w:color w:val="000000"/>
                    </w:rPr>
                  </w:rPrChange>
                </w:rPr>
                <w:delText>119.87</w:delText>
              </w:r>
              <w:bookmarkStart w:id="6464" w:name="_Toc92187121"/>
              <w:bookmarkStart w:id="6465" w:name="_Toc92187813"/>
              <w:bookmarkStart w:id="6466" w:name="_Toc92188505"/>
              <w:bookmarkStart w:id="6467" w:name="_Toc92189195"/>
              <w:bookmarkStart w:id="6468" w:name="_Toc92189850"/>
              <w:bookmarkStart w:id="6469" w:name="_Toc92190506"/>
              <w:bookmarkStart w:id="6470" w:name="_Toc92191162"/>
              <w:bookmarkEnd w:id="6464"/>
              <w:bookmarkEnd w:id="6465"/>
              <w:bookmarkEnd w:id="6466"/>
              <w:bookmarkEnd w:id="6467"/>
              <w:bookmarkEnd w:id="6468"/>
              <w:bookmarkEnd w:id="6469"/>
              <w:bookmarkEnd w:id="6470"/>
            </w:del>
          </w:p>
        </w:tc>
        <w:tc>
          <w:tcPr>
            <w:tcW w:w="1144" w:type="dxa"/>
            <w:vMerge w:val="restart"/>
            <w:tcBorders>
              <w:top w:val="nil"/>
              <w:left w:val="single" w:sz="4" w:space="0" w:color="auto"/>
              <w:bottom w:val="single" w:sz="4" w:space="0" w:color="000000"/>
              <w:right w:val="single" w:sz="4" w:space="0" w:color="auto"/>
            </w:tcBorders>
            <w:shd w:val="clear" w:color="auto" w:fill="BDD6EE" w:themeFill="accent1" w:themeFillTint="66"/>
            <w:noWrap/>
            <w:vAlign w:val="center"/>
            <w:hideMark/>
          </w:tcPr>
          <w:p w14:paraId="1A508702" w14:textId="4A184B10" w:rsidR="00067C6D" w:rsidRPr="00F86424" w:rsidDel="00791D66" w:rsidRDefault="00067C6D" w:rsidP="003228B4">
            <w:pPr>
              <w:numPr>
                <w:ilvl w:val="0"/>
                <w:numId w:val="47"/>
              </w:numPr>
              <w:spacing w:after="0" w:line="240" w:lineRule="auto"/>
              <w:jc w:val="center"/>
              <w:rPr>
                <w:del w:id="6471" w:author="anna.resch88@gmail.com" w:date="2022-01-03T10:25:00Z"/>
                <w:rFonts w:asciiTheme="majorHAnsi" w:eastAsia="Times New Roman" w:hAnsiTheme="majorHAnsi" w:cstheme="majorHAnsi"/>
                <w:color w:val="000000"/>
                <w:lang w:val="en-US" w:eastAsia="de-DE"/>
                <w:rPrChange w:id="6472" w:author="anna.resch88@gmail.com" w:date="2022-01-04T09:35:00Z">
                  <w:rPr>
                    <w:del w:id="6473" w:author="anna.resch88@gmail.com" w:date="2022-01-03T10:25:00Z"/>
                    <w:rFonts w:asciiTheme="majorHAnsi" w:eastAsia="Times New Roman" w:hAnsiTheme="majorHAnsi" w:cstheme="majorHAnsi"/>
                    <w:color w:val="000000"/>
                    <w:lang w:eastAsia="de-DE"/>
                  </w:rPr>
                </w:rPrChange>
              </w:rPr>
            </w:pPr>
            <w:del w:id="6474" w:author="anna.resch88@gmail.com" w:date="2022-01-03T10:25:00Z">
              <w:r w:rsidRPr="00F86424" w:rsidDel="00791D66">
                <w:rPr>
                  <w:rFonts w:asciiTheme="majorHAnsi" w:hAnsiTheme="majorHAnsi" w:cstheme="majorHAnsi"/>
                  <w:color w:val="000000"/>
                  <w:lang w:val="en-US"/>
                  <w:rPrChange w:id="6475" w:author="anna.resch88@gmail.com" w:date="2022-01-04T09:35:00Z">
                    <w:rPr>
                      <w:rFonts w:asciiTheme="majorHAnsi" w:hAnsiTheme="majorHAnsi" w:cstheme="majorHAnsi"/>
                      <w:color w:val="000000"/>
                    </w:rPr>
                  </w:rPrChange>
                </w:rPr>
                <w:delText>14.85</w:delText>
              </w:r>
              <w:bookmarkStart w:id="6476" w:name="_Toc92187122"/>
              <w:bookmarkStart w:id="6477" w:name="_Toc92187814"/>
              <w:bookmarkStart w:id="6478" w:name="_Toc92188506"/>
              <w:bookmarkStart w:id="6479" w:name="_Toc92189196"/>
              <w:bookmarkStart w:id="6480" w:name="_Toc92189851"/>
              <w:bookmarkStart w:id="6481" w:name="_Toc92190507"/>
              <w:bookmarkStart w:id="6482" w:name="_Toc92191163"/>
              <w:bookmarkEnd w:id="6476"/>
              <w:bookmarkEnd w:id="6477"/>
              <w:bookmarkEnd w:id="6478"/>
              <w:bookmarkEnd w:id="6479"/>
              <w:bookmarkEnd w:id="6480"/>
              <w:bookmarkEnd w:id="6481"/>
              <w:bookmarkEnd w:id="6482"/>
            </w:del>
          </w:p>
        </w:tc>
        <w:bookmarkStart w:id="6483" w:name="_Toc92187123"/>
        <w:bookmarkStart w:id="6484" w:name="_Toc92187815"/>
        <w:bookmarkStart w:id="6485" w:name="_Toc92188507"/>
        <w:bookmarkStart w:id="6486" w:name="_Toc92189197"/>
        <w:bookmarkStart w:id="6487" w:name="_Toc92189852"/>
        <w:bookmarkStart w:id="6488" w:name="_Toc92190508"/>
        <w:bookmarkStart w:id="6489" w:name="_Toc92191164"/>
        <w:bookmarkEnd w:id="6483"/>
        <w:bookmarkEnd w:id="6484"/>
        <w:bookmarkEnd w:id="6485"/>
        <w:bookmarkEnd w:id="6486"/>
        <w:bookmarkEnd w:id="6487"/>
        <w:bookmarkEnd w:id="6488"/>
        <w:bookmarkEnd w:id="6489"/>
      </w:tr>
      <w:tr w:rsidR="00067C6D" w:rsidRPr="009E3BE9" w:rsidDel="00791D66" w14:paraId="41D836A0" w14:textId="0DF13484" w:rsidTr="00D830B0">
        <w:trPr>
          <w:trHeight w:val="300"/>
          <w:del w:id="6490" w:author="anna.resch88@gmail.com" w:date="2022-01-03T10:25:00Z"/>
        </w:trPr>
        <w:tc>
          <w:tcPr>
            <w:tcW w:w="2480" w:type="dxa"/>
            <w:tcBorders>
              <w:top w:val="nil"/>
              <w:left w:val="single" w:sz="4" w:space="0" w:color="000000"/>
              <w:bottom w:val="single" w:sz="4" w:space="0" w:color="000000"/>
              <w:right w:val="single" w:sz="4" w:space="0" w:color="auto"/>
            </w:tcBorders>
            <w:shd w:val="clear" w:color="auto" w:fill="BDD6EE" w:themeFill="accent1" w:themeFillTint="66"/>
            <w:vAlign w:val="bottom"/>
            <w:hideMark/>
          </w:tcPr>
          <w:p w14:paraId="325C5F72" w14:textId="14449CC1" w:rsidR="00067C6D" w:rsidRPr="00F86424" w:rsidDel="00791D66" w:rsidRDefault="00067C6D" w:rsidP="003228B4">
            <w:pPr>
              <w:numPr>
                <w:ilvl w:val="0"/>
                <w:numId w:val="47"/>
              </w:numPr>
              <w:spacing w:after="0" w:line="240" w:lineRule="auto"/>
              <w:jc w:val="both"/>
              <w:rPr>
                <w:del w:id="6491" w:author="anna.resch88@gmail.com" w:date="2022-01-03T10:25:00Z"/>
                <w:rFonts w:asciiTheme="majorHAnsi" w:eastAsia="Times New Roman" w:hAnsiTheme="majorHAnsi" w:cstheme="majorHAnsi"/>
                <w:color w:val="000000"/>
                <w:lang w:val="en-US" w:eastAsia="de-DE"/>
                <w:rPrChange w:id="6492" w:author="anna.resch88@gmail.com" w:date="2022-01-04T09:35:00Z">
                  <w:rPr>
                    <w:del w:id="6493" w:author="anna.resch88@gmail.com" w:date="2022-01-03T10:25:00Z"/>
                    <w:rFonts w:asciiTheme="majorHAnsi" w:eastAsia="Times New Roman" w:hAnsiTheme="majorHAnsi" w:cstheme="majorHAnsi"/>
                    <w:color w:val="000000"/>
                    <w:lang w:eastAsia="de-DE"/>
                  </w:rPr>
                </w:rPrChange>
              </w:rPr>
            </w:pPr>
            <w:del w:id="6494" w:author="anna.resch88@gmail.com" w:date="2022-01-03T10:25:00Z">
              <w:r w:rsidRPr="00F86424" w:rsidDel="00791D66">
                <w:rPr>
                  <w:rFonts w:asciiTheme="majorHAnsi" w:eastAsia="Times New Roman" w:hAnsiTheme="majorHAnsi" w:cstheme="majorHAnsi"/>
                  <w:color w:val="000000"/>
                  <w:lang w:val="en-US" w:eastAsia="de-DE"/>
                  <w:rPrChange w:id="6495" w:author="anna.resch88@gmail.com" w:date="2022-01-04T09:35:00Z">
                    <w:rPr>
                      <w:rFonts w:asciiTheme="majorHAnsi" w:eastAsia="Times New Roman" w:hAnsiTheme="majorHAnsi" w:cstheme="majorHAnsi"/>
                      <w:color w:val="000000"/>
                      <w:lang w:eastAsia="de-DE"/>
                    </w:rPr>
                  </w:rPrChange>
                </w:rPr>
                <w:delText>ULD-V40-ULD, sample 2</w:delText>
              </w:r>
              <w:bookmarkStart w:id="6496" w:name="_Toc92187124"/>
              <w:bookmarkStart w:id="6497" w:name="_Toc92187816"/>
              <w:bookmarkStart w:id="6498" w:name="_Toc92188508"/>
              <w:bookmarkStart w:id="6499" w:name="_Toc92189198"/>
              <w:bookmarkStart w:id="6500" w:name="_Toc92189853"/>
              <w:bookmarkStart w:id="6501" w:name="_Toc92190509"/>
              <w:bookmarkStart w:id="6502" w:name="_Toc92191165"/>
              <w:bookmarkEnd w:id="6496"/>
              <w:bookmarkEnd w:id="6497"/>
              <w:bookmarkEnd w:id="6498"/>
              <w:bookmarkEnd w:id="6499"/>
              <w:bookmarkEnd w:id="6500"/>
              <w:bookmarkEnd w:id="6501"/>
              <w:bookmarkEnd w:id="6502"/>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C653FC" w14:textId="1AB31F5E" w:rsidR="00067C6D" w:rsidRPr="00F86424" w:rsidDel="00791D66" w:rsidRDefault="00067C6D" w:rsidP="003228B4">
            <w:pPr>
              <w:numPr>
                <w:ilvl w:val="0"/>
                <w:numId w:val="47"/>
              </w:numPr>
              <w:spacing w:after="0" w:line="240" w:lineRule="auto"/>
              <w:jc w:val="center"/>
              <w:rPr>
                <w:del w:id="6503" w:author="anna.resch88@gmail.com" w:date="2022-01-03T10:25:00Z"/>
                <w:rFonts w:asciiTheme="majorHAnsi" w:eastAsia="Times New Roman" w:hAnsiTheme="majorHAnsi" w:cstheme="majorHAnsi"/>
                <w:color w:val="000000"/>
                <w:lang w:val="en-US" w:eastAsia="de-DE"/>
                <w:rPrChange w:id="6504" w:author="anna.resch88@gmail.com" w:date="2022-01-04T09:35:00Z">
                  <w:rPr>
                    <w:del w:id="6505" w:author="anna.resch88@gmail.com" w:date="2022-01-03T10:25:00Z"/>
                    <w:rFonts w:asciiTheme="majorHAnsi" w:eastAsia="Times New Roman" w:hAnsiTheme="majorHAnsi" w:cstheme="majorHAnsi"/>
                    <w:color w:val="000000"/>
                    <w:lang w:eastAsia="de-DE"/>
                  </w:rPr>
                </w:rPrChange>
              </w:rPr>
            </w:pPr>
            <w:del w:id="6506" w:author="anna.resch88@gmail.com" w:date="2022-01-03T10:25:00Z">
              <w:r w:rsidRPr="00F86424" w:rsidDel="00791D66">
                <w:rPr>
                  <w:rFonts w:asciiTheme="majorHAnsi" w:eastAsia="Times New Roman" w:hAnsiTheme="majorHAnsi" w:cstheme="majorHAnsi"/>
                  <w:color w:val="000000"/>
                  <w:lang w:val="en-US" w:eastAsia="de-DE"/>
                  <w:rPrChange w:id="6507" w:author="anna.resch88@gmail.com" w:date="2022-01-04T09:35:00Z">
                    <w:rPr>
                      <w:rFonts w:asciiTheme="majorHAnsi" w:eastAsia="Times New Roman" w:hAnsiTheme="majorHAnsi" w:cstheme="majorHAnsi"/>
                      <w:color w:val="000000"/>
                      <w:lang w:eastAsia="de-DE"/>
                    </w:rPr>
                  </w:rPrChange>
                </w:rPr>
                <w:delText>20</w:delText>
              </w:r>
              <w:bookmarkStart w:id="6508" w:name="_Toc92187125"/>
              <w:bookmarkStart w:id="6509" w:name="_Toc92187817"/>
              <w:bookmarkStart w:id="6510" w:name="_Toc92188509"/>
              <w:bookmarkStart w:id="6511" w:name="_Toc92189199"/>
              <w:bookmarkStart w:id="6512" w:name="_Toc92189854"/>
              <w:bookmarkStart w:id="6513" w:name="_Toc92190510"/>
              <w:bookmarkStart w:id="6514" w:name="_Toc92191166"/>
              <w:bookmarkEnd w:id="6508"/>
              <w:bookmarkEnd w:id="6509"/>
              <w:bookmarkEnd w:id="6510"/>
              <w:bookmarkEnd w:id="6511"/>
              <w:bookmarkEnd w:id="6512"/>
              <w:bookmarkEnd w:id="6513"/>
              <w:bookmarkEnd w:id="6514"/>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7F90AD87" w14:textId="460227DA" w:rsidR="00067C6D" w:rsidRPr="00F86424" w:rsidDel="00791D66" w:rsidRDefault="00067C6D" w:rsidP="003228B4">
            <w:pPr>
              <w:numPr>
                <w:ilvl w:val="0"/>
                <w:numId w:val="47"/>
              </w:numPr>
              <w:spacing w:after="0" w:line="240" w:lineRule="auto"/>
              <w:jc w:val="center"/>
              <w:rPr>
                <w:del w:id="6515" w:author="anna.resch88@gmail.com" w:date="2022-01-03T10:25:00Z"/>
                <w:rFonts w:asciiTheme="majorHAnsi" w:eastAsia="Times New Roman" w:hAnsiTheme="majorHAnsi" w:cstheme="majorHAnsi"/>
                <w:color w:val="000000"/>
                <w:lang w:val="en-US" w:eastAsia="de-DE"/>
                <w:rPrChange w:id="6516" w:author="anna.resch88@gmail.com" w:date="2022-01-04T09:35:00Z">
                  <w:rPr>
                    <w:del w:id="6517" w:author="anna.resch88@gmail.com" w:date="2022-01-03T10:25:00Z"/>
                    <w:rFonts w:asciiTheme="majorHAnsi" w:eastAsia="Times New Roman" w:hAnsiTheme="majorHAnsi" w:cstheme="majorHAnsi"/>
                    <w:color w:val="000000"/>
                    <w:lang w:eastAsia="de-DE"/>
                  </w:rPr>
                </w:rPrChange>
              </w:rPr>
            </w:pPr>
            <w:del w:id="6518" w:author="anna.resch88@gmail.com" w:date="2022-01-03T10:25:00Z">
              <w:r w:rsidRPr="00F86424" w:rsidDel="00791D66">
                <w:rPr>
                  <w:rFonts w:asciiTheme="majorHAnsi" w:eastAsia="Times New Roman" w:hAnsiTheme="majorHAnsi" w:cstheme="majorHAnsi"/>
                  <w:color w:val="000000"/>
                  <w:lang w:val="en-US" w:eastAsia="de-DE"/>
                  <w:rPrChange w:id="6519" w:author="anna.resch88@gmail.com" w:date="2022-01-04T09:35:00Z">
                    <w:rPr>
                      <w:rFonts w:asciiTheme="majorHAnsi" w:eastAsia="Times New Roman" w:hAnsiTheme="majorHAnsi" w:cstheme="majorHAnsi"/>
                      <w:color w:val="000000"/>
                      <w:lang w:eastAsia="de-DE"/>
                    </w:rPr>
                  </w:rPrChange>
                </w:rPr>
                <w:delText xml:space="preserve">4M </w:delText>
              </w:r>
              <w:r w:rsidRPr="00F86424" w:rsidDel="00791D66">
                <w:rPr>
                  <w:rFonts w:asciiTheme="majorHAnsi" w:eastAsia="Times New Roman" w:hAnsiTheme="majorHAnsi" w:cstheme="majorHAnsi"/>
                  <w:color w:val="000000"/>
                  <w:lang w:val="en-US" w:eastAsia="de-DE"/>
                  <w:rPrChange w:id="6520" w:author="anna.resch88@gmail.com" w:date="2022-01-04T09:35:00Z">
                    <w:rPr>
                      <w:rFonts w:asciiTheme="majorHAnsi" w:eastAsia="Times New Roman" w:hAnsiTheme="majorHAnsi" w:cstheme="majorHAnsi"/>
                      <w:color w:val="000000"/>
                      <w:lang w:eastAsia="de-DE"/>
                    </w:rPr>
                  </w:rPrChange>
                </w:rPr>
                <w:lastRenderedPageBreak/>
                <w:delText>urea</w:delText>
              </w:r>
              <w:bookmarkStart w:id="6521" w:name="_Toc92187126"/>
              <w:bookmarkStart w:id="6522" w:name="_Toc92187818"/>
              <w:bookmarkStart w:id="6523" w:name="_Toc92188510"/>
              <w:bookmarkStart w:id="6524" w:name="_Toc92189200"/>
              <w:bookmarkStart w:id="6525" w:name="_Toc92189855"/>
              <w:bookmarkStart w:id="6526" w:name="_Toc92190511"/>
              <w:bookmarkStart w:id="6527" w:name="_Toc92191167"/>
              <w:bookmarkEnd w:id="6521"/>
              <w:bookmarkEnd w:id="6522"/>
              <w:bookmarkEnd w:id="6523"/>
              <w:bookmarkEnd w:id="6524"/>
              <w:bookmarkEnd w:id="6525"/>
              <w:bookmarkEnd w:id="6526"/>
              <w:bookmarkEnd w:id="6527"/>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5E2314" w14:textId="666EDCCE" w:rsidR="00067C6D" w:rsidRPr="00F86424" w:rsidDel="00791D66" w:rsidRDefault="00067C6D" w:rsidP="003228B4">
            <w:pPr>
              <w:numPr>
                <w:ilvl w:val="0"/>
                <w:numId w:val="47"/>
              </w:numPr>
              <w:spacing w:after="0" w:line="240" w:lineRule="auto"/>
              <w:jc w:val="center"/>
              <w:rPr>
                <w:del w:id="6528" w:author="anna.resch88@gmail.com" w:date="2022-01-03T10:25:00Z"/>
                <w:rFonts w:asciiTheme="majorHAnsi" w:eastAsia="Times New Roman" w:hAnsiTheme="majorHAnsi" w:cstheme="majorHAnsi"/>
                <w:color w:val="000000"/>
                <w:lang w:val="en-US" w:eastAsia="de-DE"/>
                <w:rPrChange w:id="6529" w:author="anna.resch88@gmail.com" w:date="2022-01-04T09:35:00Z">
                  <w:rPr>
                    <w:del w:id="6530" w:author="anna.resch88@gmail.com" w:date="2022-01-03T10:25:00Z"/>
                    <w:rFonts w:asciiTheme="majorHAnsi" w:eastAsia="Times New Roman" w:hAnsiTheme="majorHAnsi" w:cstheme="majorHAnsi"/>
                    <w:color w:val="000000"/>
                    <w:lang w:eastAsia="de-DE"/>
                  </w:rPr>
                </w:rPrChange>
              </w:rPr>
            </w:pPr>
            <w:del w:id="6531" w:author="anna.resch88@gmail.com" w:date="2022-01-03T10:25:00Z">
              <w:r w:rsidRPr="00F86424" w:rsidDel="00791D66">
                <w:rPr>
                  <w:rFonts w:asciiTheme="majorHAnsi" w:eastAsia="Times New Roman" w:hAnsiTheme="majorHAnsi" w:cstheme="majorHAnsi"/>
                  <w:color w:val="000000"/>
                  <w:lang w:val="en-US" w:eastAsia="de-DE"/>
                  <w:rPrChange w:id="6532" w:author="anna.resch88@gmail.com" w:date="2022-01-04T09:35:00Z">
                    <w:rPr>
                      <w:rFonts w:asciiTheme="majorHAnsi" w:eastAsia="Times New Roman" w:hAnsiTheme="majorHAnsi" w:cstheme="majorHAnsi"/>
                      <w:color w:val="000000"/>
                      <w:lang w:eastAsia="de-DE"/>
                    </w:rPr>
                  </w:rPrChange>
                </w:rPr>
                <w:lastRenderedPageBreak/>
                <w:delText>67.7</w:delText>
              </w:r>
              <w:bookmarkStart w:id="6533" w:name="_Toc92187127"/>
              <w:bookmarkStart w:id="6534" w:name="_Toc92187819"/>
              <w:bookmarkStart w:id="6535" w:name="_Toc92188511"/>
              <w:bookmarkStart w:id="6536" w:name="_Toc92189201"/>
              <w:bookmarkStart w:id="6537" w:name="_Toc92189856"/>
              <w:bookmarkStart w:id="6538" w:name="_Toc92190512"/>
              <w:bookmarkStart w:id="6539" w:name="_Toc92191168"/>
              <w:bookmarkEnd w:id="6533"/>
              <w:bookmarkEnd w:id="6534"/>
              <w:bookmarkEnd w:id="6535"/>
              <w:bookmarkEnd w:id="6536"/>
              <w:bookmarkEnd w:id="6537"/>
              <w:bookmarkEnd w:id="6538"/>
              <w:bookmarkEnd w:id="6539"/>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7274AD06" w14:textId="6652B305" w:rsidR="00067C6D" w:rsidRPr="00F86424" w:rsidDel="00791D66" w:rsidRDefault="00067C6D" w:rsidP="003228B4">
            <w:pPr>
              <w:numPr>
                <w:ilvl w:val="0"/>
                <w:numId w:val="47"/>
              </w:numPr>
              <w:spacing w:after="0" w:line="240" w:lineRule="auto"/>
              <w:jc w:val="center"/>
              <w:rPr>
                <w:del w:id="6540" w:author="anna.resch88@gmail.com" w:date="2022-01-03T10:25:00Z"/>
                <w:rFonts w:asciiTheme="majorHAnsi" w:eastAsia="Times New Roman" w:hAnsiTheme="majorHAnsi" w:cstheme="majorHAnsi"/>
                <w:color w:val="000000"/>
                <w:lang w:val="en-US" w:eastAsia="de-DE"/>
                <w:rPrChange w:id="6541" w:author="anna.resch88@gmail.com" w:date="2022-01-04T09:35:00Z">
                  <w:rPr>
                    <w:del w:id="6542" w:author="anna.resch88@gmail.com" w:date="2022-01-03T10:25:00Z"/>
                    <w:rFonts w:asciiTheme="majorHAnsi" w:eastAsia="Times New Roman" w:hAnsiTheme="majorHAnsi" w:cstheme="majorHAnsi"/>
                    <w:color w:val="000000"/>
                    <w:lang w:eastAsia="de-DE"/>
                  </w:rPr>
                </w:rPrChange>
              </w:rPr>
            </w:pPr>
            <w:del w:id="6543" w:author="anna.resch88@gmail.com" w:date="2022-01-03T10:25:00Z">
              <w:r w:rsidRPr="00F86424" w:rsidDel="00791D66">
                <w:rPr>
                  <w:rFonts w:asciiTheme="majorHAnsi" w:eastAsia="Times New Roman" w:hAnsiTheme="majorHAnsi" w:cstheme="majorHAnsi"/>
                  <w:color w:val="000000"/>
                  <w:lang w:val="en-US" w:eastAsia="de-DE"/>
                  <w:rPrChange w:id="6544" w:author="anna.resch88@gmail.com" w:date="2022-01-04T09:35:00Z">
                    <w:rPr>
                      <w:rFonts w:asciiTheme="majorHAnsi" w:eastAsia="Times New Roman" w:hAnsiTheme="majorHAnsi" w:cstheme="majorHAnsi"/>
                      <w:color w:val="000000"/>
                      <w:lang w:eastAsia="de-DE"/>
                    </w:rPr>
                  </w:rPrChange>
                </w:rPr>
                <w:delText>1 x 5</w:delText>
              </w:r>
              <w:bookmarkStart w:id="6545" w:name="_Toc92187128"/>
              <w:bookmarkStart w:id="6546" w:name="_Toc92187820"/>
              <w:bookmarkStart w:id="6547" w:name="_Toc92188512"/>
              <w:bookmarkStart w:id="6548" w:name="_Toc92189202"/>
              <w:bookmarkStart w:id="6549" w:name="_Toc92189857"/>
              <w:bookmarkStart w:id="6550" w:name="_Toc92190513"/>
              <w:bookmarkStart w:id="6551" w:name="_Toc92191169"/>
              <w:bookmarkEnd w:id="6545"/>
              <w:bookmarkEnd w:id="6546"/>
              <w:bookmarkEnd w:id="6547"/>
              <w:bookmarkEnd w:id="6548"/>
              <w:bookmarkEnd w:id="6549"/>
              <w:bookmarkEnd w:id="6550"/>
              <w:bookmarkEnd w:id="6551"/>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11EBBA4" w14:textId="67496E89" w:rsidR="00067C6D" w:rsidRPr="00F86424" w:rsidDel="00791D66" w:rsidRDefault="00067C6D" w:rsidP="003228B4">
            <w:pPr>
              <w:numPr>
                <w:ilvl w:val="0"/>
                <w:numId w:val="47"/>
              </w:numPr>
              <w:spacing w:after="0" w:line="240" w:lineRule="auto"/>
              <w:jc w:val="center"/>
              <w:rPr>
                <w:del w:id="6552" w:author="anna.resch88@gmail.com" w:date="2022-01-03T10:25:00Z"/>
                <w:rFonts w:asciiTheme="majorHAnsi" w:eastAsia="Times New Roman" w:hAnsiTheme="majorHAnsi" w:cstheme="majorHAnsi"/>
                <w:color w:val="000000"/>
                <w:lang w:val="en-US" w:eastAsia="de-DE"/>
                <w:rPrChange w:id="6553" w:author="anna.resch88@gmail.com" w:date="2022-01-04T09:35:00Z">
                  <w:rPr>
                    <w:del w:id="6554" w:author="anna.resch88@gmail.com" w:date="2022-01-03T10:25:00Z"/>
                    <w:rFonts w:asciiTheme="majorHAnsi" w:eastAsia="Times New Roman" w:hAnsiTheme="majorHAnsi" w:cstheme="majorHAnsi"/>
                    <w:color w:val="000000"/>
                    <w:lang w:eastAsia="de-DE"/>
                  </w:rPr>
                </w:rPrChange>
              </w:rPr>
            </w:pPr>
            <w:del w:id="6555" w:author="anna.resch88@gmail.com" w:date="2022-01-03T10:25:00Z">
              <w:r w:rsidRPr="00F86424" w:rsidDel="00791D66">
                <w:rPr>
                  <w:rFonts w:asciiTheme="majorHAnsi" w:eastAsia="Times New Roman" w:hAnsiTheme="majorHAnsi" w:cstheme="majorHAnsi"/>
                  <w:color w:val="000000"/>
                  <w:lang w:val="en-US" w:eastAsia="de-DE"/>
                  <w:rPrChange w:id="6556" w:author="anna.resch88@gmail.com" w:date="2022-01-04T09:35:00Z">
                    <w:rPr>
                      <w:rFonts w:asciiTheme="majorHAnsi" w:eastAsia="Times New Roman" w:hAnsiTheme="majorHAnsi" w:cstheme="majorHAnsi"/>
                      <w:color w:val="000000"/>
                      <w:lang w:eastAsia="de-DE"/>
                    </w:rPr>
                  </w:rPrChange>
                </w:rPr>
                <w:delText>70.57</w:delText>
              </w:r>
              <w:bookmarkStart w:id="6557" w:name="_Toc92187129"/>
              <w:bookmarkStart w:id="6558" w:name="_Toc92187821"/>
              <w:bookmarkStart w:id="6559" w:name="_Toc92188513"/>
              <w:bookmarkStart w:id="6560" w:name="_Toc92189203"/>
              <w:bookmarkStart w:id="6561" w:name="_Toc92189858"/>
              <w:bookmarkStart w:id="6562" w:name="_Toc92190514"/>
              <w:bookmarkStart w:id="6563" w:name="_Toc92191170"/>
              <w:bookmarkEnd w:id="6557"/>
              <w:bookmarkEnd w:id="6558"/>
              <w:bookmarkEnd w:id="6559"/>
              <w:bookmarkEnd w:id="6560"/>
              <w:bookmarkEnd w:id="6561"/>
              <w:bookmarkEnd w:id="6562"/>
              <w:bookmarkEnd w:id="6563"/>
            </w:del>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13112AD1" w14:textId="4EC0C83A" w:rsidR="00067C6D" w:rsidRPr="00F86424" w:rsidDel="00791D66" w:rsidRDefault="00067C6D" w:rsidP="003228B4">
            <w:pPr>
              <w:numPr>
                <w:ilvl w:val="0"/>
                <w:numId w:val="47"/>
              </w:numPr>
              <w:spacing w:after="0" w:line="240" w:lineRule="auto"/>
              <w:jc w:val="center"/>
              <w:rPr>
                <w:del w:id="6564" w:author="anna.resch88@gmail.com" w:date="2022-01-03T10:25:00Z"/>
                <w:rFonts w:asciiTheme="majorHAnsi" w:eastAsia="Times New Roman" w:hAnsiTheme="majorHAnsi" w:cstheme="majorHAnsi"/>
                <w:color w:val="000000"/>
                <w:lang w:val="en-US" w:eastAsia="de-DE"/>
                <w:rPrChange w:id="6565" w:author="anna.resch88@gmail.com" w:date="2022-01-04T09:35:00Z">
                  <w:rPr>
                    <w:del w:id="6566" w:author="anna.resch88@gmail.com" w:date="2022-01-03T10:25:00Z"/>
                    <w:rFonts w:asciiTheme="majorHAnsi" w:eastAsia="Times New Roman" w:hAnsiTheme="majorHAnsi" w:cstheme="majorHAnsi"/>
                    <w:color w:val="000000"/>
                    <w:lang w:eastAsia="de-DE"/>
                  </w:rPr>
                </w:rPrChange>
              </w:rPr>
            </w:pPr>
            <w:del w:id="6567" w:author="anna.resch88@gmail.com" w:date="2022-01-03T10:25:00Z">
              <w:r w:rsidRPr="00F86424" w:rsidDel="00791D66">
                <w:rPr>
                  <w:rFonts w:asciiTheme="majorHAnsi" w:eastAsia="Times New Roman" w:hAnsiTheme="majorHAnsi" w:cstheme="majorHAnsi"/>
                  <w:color w:val="000000"/>
                  <w:lang w:val="en-US" w:eastAsia="de-DE"/>
                  <w:rPrChange w:id="6568" w:author="anna.resch88@gmail.com" w:date="2022-01-04T09:35:00Z">
                    <w:rPr>
                      <w:rFonts w:asciiTheme="majorHAnsi" w:eastAsia="Times New Roman" w:hAnsiTheme="majorHAnsi" w:cstheme="majorHAnsi"/>
                      <w:color w:val="000000"/>
                      <w:lang w:eastAsia="de-DE"/>
                    </w:rPr>
                  </w:rPrChange>
                </w:rPr>
                <w:delText>256%</w:delText>
              </w:r>
              <w:bookmarkStart w:id="6569" w:name="_Toc92187130"/>
              <w:bookmarkStart w:id="6570" w:name="_Toc92187822"/>
              <w:bookmarkStart w:id="6571" w:name="_Toc92188514"/>
              <w:bookmarkStart w:id="6572" w:name="_Toc92189204"/>
              <w:bookmarkStart w:id="6573" w:name="_Toc92189859"/>
              <w:bookmarkStart w:id="6574" w:name="_Toc92190515"/>
              <w:bookmarkStart w:id="6575" w:name="_Toc92191171"/>
              <w:bookmarkEnd w:id="6569"/>
              <w:bookmarkEnd w:id="6570"/>
              <w:bookmarkEnd w:id="6571"/>
              <w:bookmarkEnd w:id="6572"/>
              <w:bookmarkEnd w:id="6573"/>
              <w:bookmarkEnd w:id="6574"/>
              <w:bookmarkEnd w:id="6575"/>
            </w:del>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14A45C29" w14:textId="066CBBD8" w:rsidR="00067C6D" w:rsidRPr="00F86424" w:rsidDel="00791D66" w:rsidRDefault="00067C6D" w:rsidP="003228B4">
            <w:pPr>
              <w:numPr>
                <w:ilvl w:val="0"/>
                <w:numId w:val="47"/>
              </w:numPr>
              <w:spacing w:after="0" w:line="240" w:lineRule="auto"/>
              <w:jc w:val="center"/>
              <w:rPr>
                <w:del w:id="6576" w:author="anna.resch88@gmail.com" w:date="2022-01-03T10:25:00Z"/>
                <w:rFonts w:asciiTheme="majorHAnsi" w:eastAsia="Times New Roman" w:hAnsiTheme="majorHAnsi" w:cstheme="majorHAnsi"/>
                <w:color w:val="000000"/>
                <w:lang w:val="en-US" w:eastAsia="de-DE"/>
                <w:rPrChange w:id="6577" w:author="anna.resch88@gmail.com" w:date="2022-01-04T09:35:00Z">
                  <w:rPr>
                    <w:del w:id="6578" w:author="anna.resch88@gmail.com" w:date="2022-01-03T10:25:00Z"/>
                    <w:rFonts w:asciiTheme="majorHAnsi" w:eastAsia="Times New Roman" w:hAnsiTheme="majorHAnsi" w:cstheme="majorHAnsi"/>
                    <w:color w:val="000000"/>
                    <w:lang w:eastAsia="de-DE"/>
                  </w:rPr>
                </w:rPrChange>
              </w:rPr>
            </w:pPr>
            <w:del w:id="6579" w:author="anna.resch88@gmail.com" w:date="2022-01-03T10:25:00Z">
              <w:r w:rsidRPr="00F86424" w:rsidDel="00791D66">
                <w:rPr>
                  <w:rFonts w:asciiTheme="majorHAnsi" w:hAnsiTheme="majorHAnsi" w:cstheme="majorHAnsi"/>
                  <w:color w:val="000000"/>
                  <w:lang w:val="en-US"/>
                  <w:rPrChange w:id="6580" w:author="anna.resch88@gmail.com" w:date="2022-01-04T09:35:00Z">
                    <w:rPr>
                      <w:rFonts w:asciiTheme="majorHAnsi" w:hAnsiTheme="majorHAnsi" w:cstheme="majorHAnsi"/>
                      <w:color w:val="000000"/>
                    </w:rPr>
                  </w:rPrChange>
                </w:rPr>
                <w:delText>103.06</w:delText>
              </w:r>
              <w:bookmarkStart w:id="6581" w:name="_Toc92187131"/>
              <w:bookmarkStart w:id="6582" w:name="_Toc92187823"/>
              <w:bookmarkStart w:id="6583" w:name="_Toc92188515"/>
              <w:bookmarkStart w:id="6584" w:name="_Toc92189205"/>
              <w:bookmarkStart w:id="6585" w:name="_Toc92189860"/>
              <w:bookmarkStart w:id="6586" w:name="_Toc92190516"/>
              <w:bookmarkStart w:id="6587" w:name="_Toc92191172"/>
              <w:bookmarkEnd w:id="6581"/>
              <w:bookmarkEnd w:id="6582"/>
              <w:bookmarkEnd w:id="6583"/>
              <w:bookmarkEnd w:id="6584"/>
              <w:bookmarkEnd w:id="6585"/>
              <w:bookmarkEnd w:id="6586"/>
              <w:bookmarkEnd w:id="6587"/>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007053C6" w14:textId="032AA294" w:rsidR="00067C6D" w:rsidRPr="00F86424" w:rsidDel="00791D66" w:rsidRDefault="00067C6D" w:rsidP="003228B4">
            <w:pPr>
              <w:numPr>
                <w:ilvl w:val="0"/>
                <w:numId w:val="47"/>
              </w:numPr>
              <w:spacing w:after="0" w:line="240" w:lineRule="auto"/>
              <w:jc w:val="center"/>
              <w:rPr>
                <w:del w:id="6588" w:author="anna.resch88@gmail.com" w:date="2022-01-03T10:25:00Z"/>
                <w:rFonts w:asciiTheme="majorHAnsi" w:eastAsia="Times New Roman" w:hAnsiTheme="majorHAnsi" w:cstheme="majorHAnsi"/>
                <w:color w:val="000000"/>
                <w:lang w:val="en-US" w:eastAsia="de-DE"/>
                <w:rPrChange w:id="6589" w:author="anna.resch88@gmail.com" w:date="2022-01-04T09:35:00Z">
                  <w:rPr>
                    <w:del w:id="6590" w:author="anna.resch88@gmail.com" w:date="2022-01-03T10:25:00Z"/>
                    <w:rFonts w:asciiTheme="majorHAnsi" w:eastAsia="Times New Roman" w:hAnsiTheme="majorHAnsi" w:cstheme="majorHAnsi"/>
                    <w:color w:val="000000"/>
                    <w:lang w:eastAsia="de-DE"/>
                  </w:rPr>
                </w:rPrChange>
              </w:rPr>
            </w:pPr>
            <w:del w:id="6591" w:author="anna.resch88@gmail.com" w:date="2022-01-03T10:25:00Z">
              <w:r w:rsidRPr="00F86424" w:rsidDel="00791D66">
                <w:rPr>
                  <w:rFonts w:asciiTheme="majorHAnsi" w:hAnsiTheme="majorHAnsi" w:cstheme="majorHAnsi"/>
                  <w:color w:val="000000"/>
                  <w:lang w:val="en-US"/>
                  <w:rPrChange w:id="6592" w:author="anna.resch88@gmail.com" w:date="2022-01-04T09:35:00Z">
                    <w:rPr>
                      <w:rFonts w:asciiTheme="majorHAnsi" w:hAnsiTheme="majorHAnsi" w:cstheme="majorHAnsi"/>
                      <w:color w:val="000000"/>
                    </w:rPr>
                  </w:rPrChange>
                </w:rPr>
                <w:delText>8.</w:delText>
              </w:r>
              <w:r w:rsidRPr="00F86424" w:rsidDel="00791D66">
                <w:rPr>
                  <w:rFonts w:asciiTheme="majorHAnsi" w:hAnsiTheme="majorHAnsi" w:cstheme="majorHAnsi"/>
                  <w:color w:val="000000"/>
                  <w:lang w:val="en-US"/>
                  <w:rPrChange w:id="6593" w:author="anna.resch88@gmail.com" w:date="2022-01-04T09:35:00Z">
                    <w:rPr>
                      <w:rFonts w:asciiTheme="majorHAnsi" w:hAnsiTheme="majorHAnsi" w:cstheme="majorHAnsi"/>
                      <w:color w:val="000000"/>
                    </w:rPr>
                  </w:rPrChange>
                </w:rPr>
                <w:lastRenderedPageBreak/>
                <w:delText>71</w:delText>
              </w:r>
              <w:bookmarkStart w:id="6594" w:name="_Toc92187132"/>
              <w:bookmarkStart w:id="6595" w:name="_Toc92187824"/>
              <w:bookmarkStart w:id="6596" w:name="_Toc92188516"/>
              <w:bookmarkStart w:id="6597" w:name="_Toc92189206"/>
              <w:bookmarkStart w:id="6598" w:name="_Toc92189861"/>
              <w:bookmarkStart w:id="6599" w:name="_Toc92190517"/>
              <w:bookmarkStart w:id="6600" w:name="_Toc92191173"/>
              <w:bookmarkEnd w:id="6594"/>
              <w:bookmarkEnd w:id="6595"/>
              <w:bookmarkEnd w:id="6596"/>
              <w:bookmarkEnd w:id="6597"/>
              <w:bookmarkEnd w:id="6598"/>
              <w:bookmarkEnd w:id="6599"/>
              <w:bookmarkEnd w:id="6600"/>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04A779B" w14:textId="15ABC2D0" w:rsidR="00067C6D" w:rsidRPr="00F86424" w:rsidDel="00791D66" w:rsidRDefault="00067C6D" w:rsidP="003228B4">
            <w:pPr>
              <w:numPr>
                <w:ilvl w:val="0"/>
                <w:numId w:val="47"/>
              </w:numPr>
              <w:spacing w:after="0" w:line="240" w:lineRule="auto"/>
              <w:jc w:val="both"/>
              <w:rPr>
                <w:del w:id="6601" w:author="anna.resch88@gmail.com" w:date="2022-01-03T10:25:00Z"/>
                <w:rFonts w:asciiTheme="majorHAnsi" w:eastAsia="Times New Roman" w:hAnsiTheme="majorHAnsi" w:cstheme="majorHAnsi"/>
                <w:color w:val="000000"/>
                <w:lang w:val="en-US" w:eastAsia="de-DE"/>
                <w:rPrChange w:id="6602" w:author="anna.resch88@gmail.com" w:date="2022-01-04T09:35:00Z">
                  <w:rPr>
                    <w:del w:id="6603"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73DB5EFE" w14:textId="795D5E22" w:rsidR="00067C6D" w:rsidRPr="00F86424" w:rsidDel="00791D66" w:rsidRDefault="00067C6D" w:rsidP="003228B4">
            <w:pPr>
              <w:numPr>
                <w:ilvl w:val="0"/>
                <w:numId w:val="47"/>
              </w:numPr>
              <w:spacing w:after="0" w:line="240" w:lineRule="auto"/>
              <w:jc w:val="both"/>
              <w:rPr>
                <w:del w:id="6604" w:author="anna.resch88@gmail.com" w:date="2022-01-03T10:25:00Z"/>
                <w:rFonts w:asciiTheme="majorHAnsi" w:eastAsia="Times New Roman" w:hAnsiTheme="majorHAnsi" w:cstheme="majorHAnsi"/>
                <w:color w:val="000000"/>
                <w:lang w:val="en-US" w:eastAsia="de-DE"/>
                <w:rPrChange w:id="6605" w:author="anna.resch88@gmail.com" w:date="2022-01-04T09:35:00Z">
                  <w:rPr>
                    <w:del w:id="6606" w:author="anna.resch88@gmail.com" w:date="2022-01-03T10:25:00Z"/>
                    <w:rFonts w:asciiTheme="majorHAnsi" w:eastAsia="Times New Roman" w:hAnsiTheme="majorHAnsi" w:cstheme="majorHAnsi"/>
                    <w:color w:val="000000"/>
                    <w:lang w:eastAsia="de-DE"/>
                  </w:rPr>
                </w:rPrChange>
              </w:rPr>
            </w:pPr>
          </w:p>
        </w:tc>
        <w:bookmarkStart w:id="6607" w:name="_Toc92187133"/>
        <w:bookmarkStart w:id="6608" w:name="_Toc92187825"/>
        <w:bookmarkStart w:id="6609" w:name="_Toc92188517"/>
        <w:bookmarkStart w:id="6610" w:name="_Toc92189207"/>
        <w:bookmarkStart w:id="6611" w:name="_Toc92189862"/>
        <w:bookmarkStart w:id="6612" w:name="_Toc92190518"/>
        <w:bookmarkStart w:id="6613" w:name="_Toc92191174"/>
        <w:bookmarkEnd w:id="6607"/>
        <w:bookmarkEnd w:id="6608"/>
        <w:bookmarkEnd w:id="6609"/>
        <w:bookmarkEnd w:id="6610"/>
        <w:bookmarkEnd w:id="6611"/>
        <w:bookmarkEnd w:id="6612"/>
        <w:bookmarkEnd w:id="6613"/>
      </w:tr>
      <w:tr w:rsidR="00067C6D" w:rsidRPr="009E3BE9" w:rsidDel="00791D66" w14:paraId="7B3D17D2" w14:textId="4E135EF3" w:rsidTr="00D830B0">
        <w:trPr>
          <w:trHeight w:val="300"/>
          <w:del w:id="6614" w:author="anna.resch88@gmail.com" w:date="2022-01-03T10:25:00Z"/>
        </w:trPr>
        <w:tc>
          <w:tcPr>
            <w:tcW w:w="2480" w:type="dxa"/>
            <w:tcBorders>
              <w:top w:val="nil"/>
              <w:left w:val="single" w:sz="4" w:space="0" w:color="000000"/>
              <w:bottom w:val="single" w:sz="4" w:space="0" w:color="auto"/>
              <w:right w:val="single" w:sz="4" w:space="0" w:color="auto"/>
            </w:tcBorders>
            <w:shd w:val="clear" w:color="auto" w:fill="BDD6EE" w:themeFill="accent1" w:themeFillTint="66"/>
            <w:vAlign w:val="bottom"/>
            <w:hideMark/>
          </w:tcPr>
          <w:p w14:paraId="1EB477D0" w14:textId="1C86F2E4" w:rsidR="00067C6D" w:rsidRPr="00F86424" w:rsidDel="00791D66" w:rsidRDefault="00067C6D" w:rsidP="003228B4">
            <w:pPr>
              <w:numPr>
                <w:ilvl w:val="0"/>
                <w:numId w:val="47"/>
              </w:numPr>
              <w:spacing w:after="0" w:line="240" w:lineRule="auto"/>
              <w:jc w:val="both"/>
              <w:rPr>
                <w:del w:id="6615" w:author="anna.resch88@gmail.com" w:date="2022-01-03T10:25:00Z"/>
                <w:rFonts w:asciiTheme="majorHAnsi" w:eastAsia="Times New Roman" w:hAnsiTheme="majorHAnsi" w:cstheme="majorHAnsi"/>
                <w:color w:val="000000"/>
                <w:lang w:val="en-US" w:eastAsia="de-DE"/>
                <w:rPrChange w:id="6616" w:author="anna.resch88@gmail.com" w:date="2022-01-04T09:35:00Z">
                  <w:rPr>
                    <w:del w:id="6617" w:author="anna.resch88@gmail.com" w:date="2022-01-03T10:25:00Z"/>
                    <w:rFonts w:asciiTheme="majorHAnsi" w:eastAsia="Times New Roman" w:hAnsiTheme="majorHAnsi" w:cstheme="majorHAnsi"/>
                    <w:color w:val="000000"/>
                    <w:lang w:eastAsia="de-DE"/>
                  </w:rPr>
                </w:rPrChange>
              </w:rPr>
            </w:pPr>
            <w:del w:id="6618" w:author="anna.resch88@gmail.com" w:date="2022-01-03T10:25:00Z">
              <w:r w:rsidRPr="00F86424" w:rsidDel="00791D66">
                <w:rPr>
                  <w:rFonts w:asciiTheme="majorHAnsi" w:eastAsia="Times New Roman" w:hAnsiTheme="majorHAnsi" w:cstheme="majorHAnsi"/>
                  <w:color w:val="000000"/>
                  <w:lang w:val="en-US" w:eastAsia="de-DE"/>
                  <w:rPrChange w:id="6619" w:author="anna.resch88@gmail.com" w:date="2022-01-04T09:35:00Z">
                    <w:rPr>
                      <w:rFonts w:asciiTheme="majorHAnsi" w:eastAsia="Times New Roman" w:hAnsiTheme="majorHAnsi" w:cstheme="majorHAnsi"/>
                      <w:color w:val="000000"/>
                      <w:lang w:eastAsia="de-DE"/>
                    </w:rPr>
                  </w:rPrChange>
                </w:rPr>
                <w:delText>ULD-V40-ULD, sample 3</w:delText>
              </w:r>
              <w:bookmarkStart w:id="6620" w:name="_Toc92187134"/>
              <w:bookmarkStart w:id="6621" w:name="_Toc92187826"/>
              <w:bookmarkStart w:id="6622" w:name="_Toc92188518"/>
              <w:bookmarkStart w:id="6623" w:name="_Toc92189208"/>
              <w:bookmarkStart w:id="6624" w:name="_Toc92189863"/>
              <w:bookmarkStart w:id="6625" w:name="_Toc92190519"/>
              <w:bookmarkStart w:id="6626" w:name="_Toc92191175"/>
              <w:bookmarkEnd w:id="6620"/>
              <w:bookmarkEnd w:id="6621"/>
              <w:bookmarkEnd w:id="6622"/>
              <w:bookmarkEnd w:id="6623"/>
              <w:bookmarkEnd w:id="6624"/>
              <w:bookmarkEnd w:id="6625"/>
              <w:bookmarkEnd w:id="6626"/>
            </w:del>
          </w:p>
        </w:tc>
        <w:tc>
          <w:tcPr>
            <w:tcW w:w="68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651852" w14:textId="064F1764" w:rsidR="00067C6D" w:rsidRPr="00F86424" w:rsidDel="00791D66" w:rsidRDefault="00067C6D" w:rsidP="003228B4">
            <w:pPr>
              <w:numPr>
                <w:ilvl w:val="0"/>
                <w:numId w:val="47"/>
              </w:numPr>
              <w:spacing w:after="0" w:line="240" w:lineRule="auto"/>
              <w:jc w:val="center"/>
              <w:rPr>
                <w:del w:id="6627" w:author="anna.resch88@gmail.com" w:date="2022-01-03T10:25:00Z"/>
                <w:rFonts w:asciiTheme="majorHAnsi" w:eastAsia="Times New Roman" w:hAnsiTheme="majorHAnsi" w:cstheme="majorHAnsi"/>
                <w:color w:val="000000"/>
                <w:lang w:val="en-US" w:eastAsia="de-DE"/>
                <w:rPrChange w:id="6628" w:author="anna.resch88@gmail.com" w:date="2022-01-04T09:35:00Z">
                  <w:rPr>
                    <w:del w:id="6629" w:author="anna.resch88@gmail.com" w:date="2022-01-03T10:25:00Z"/>
                    <w:rFonts w:asciiTheme="majorHAnsi" w:eastAsia="Times New Roman" w:hAnsiTheme="majorHAnsi" w:cstheme="majorHAnsi"/>
                    <w:color w:val="000000"/>
                    <w:lang w:eastAsia="de-DE"/>
                  </w:rPr>
                </w:rPrChange>
              </w:rPr>
            </w:pPr>
            <w:del w:id="6630" w:author="anna.resch88@gmail.com" w:date="2022-01-03T10:25:00Z">
              <w:r w:rsidRPr="00F86424" w:rsidDel="00791D66">
                <w:rPr>
                  <w:rFonts w:asciiTheme="majorHAnsi" w:eastAsia="Times New Roman" w:hAnsiTheme="majorHAnsi" w:cstheme="majorHAnsi"/>
                  <w:color w:val="000000"/>
                  <w:lang w:val="en-US" w:eastAsia="de-DE"/>
                  <w:rPrChange w:id="6631" w:author="anna.resch88@gmail.com" w:date="2022-01-04T09:35:00Z">
                    <w:rPr>
                      <w:rFonts w:asciiTheme="majorHAnsi" w:eastAsia="Times New Roman" w:hAnsiTheme="majorHAnsi" w:cstheme="majorHAnsi"/>
                      <w:color w:val="000000"/>
                      <w:lang w:eastAsia="de-DE"/>
                    </w:rPr>
                  </w:rPrChange>
                </w:rPr>
                <w:delText>20</w:delText>
              </w:r>
              <w:bookmarkStart w:id="6632" w:name="_Toc92187135"/>
              <w:bookmarkStart w:id="6633" w:name="_Toc92187827"/>
              <w:bookmarkStart w:id="6634" w:name="_Toc92188519"/>
              <w:bookmarkStart w:id="6635" w:name="_Toc92189209"/>
              <w:bookmarkStart w:id="6636" w:name="_Toc92189864"/>
              <w:bookmarkStart w:id="6637" w:name="_Toc92190520"/>
              <w:bookmarkStart w:id="6638" w:name="_Toc92191176"/>
              <w:bookmarkEnd w:id="6632"/>
              <w:bookmarkEnd w:id="6633"/>
              <w:bookmarkEnd w:id="6634"/>
              <w:bookmarkEnd w:id="6635"/>
              <w:bookmarkEnd w:id="6636"/>
              <w:bookmarkEnd w:id="6637"/>
              <w:bookmarkEnd w:id="6638"/>
            </w:del>
          </w:p>
        </w:tc>
        <w:tc>
          <w:tcPr>
            <w:tcW w:w="1008"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1D62A648" w14:textId="0E8540B3" w:rsidR="00067C6D" w:rsidRPr="00F86424" w:rsidDel="00791D66" w:rsidRDefault="00067C6D" w:rsidP="003228B4">
            <w:pPr>
              <w:numPr>
                <w:ilvl w:val="0"/>
                <w:numId w:val="47"/>
              </w:numPr>
              <w:spacing w:after="0" w:line="240" w:lineRule="auto"/>
              <w:jc w:val="center"/>
              <w:rPr>
                <w:del w:id="6639" w:author="anna.resch88@gmail.com" w:date="2022-01-03T10:25:00Z"/>
                <w:rFonts w:asciiTheme="majorHAnsi" w:eastAsia="Times New Roman" w:hAnsiTheme="majorHAnsi" w:cstheme="majorHAnsi"/>
                <w:color w:val="000000"/>
                <w:lang w:val="en-US" w:eastAsia="de-DE"/>
                <w:rPrChange w:id="6640" w:author="anna.resch88@gmail.com" w:date="2022-01-04T09:35:00Z">
                  <w:rPr>
                    <w:del w:id="6641" w:author="anna.resch88@gmail.com" w:date="2022-01-03T10:25:00Z"/>
                    <w:rFonts w:asciiTheme="majorHAnsi" w:eastAsia="Times New Roman" w:hAnsiTheme="majorHAnsi" w:cstheme="majorHAnsi"/>
                    <w:color w:val="000000"/>
                    <w:lang w:eastAsia="de-DE"/>
                  </w:rPr>
                </w:rPrChange>
              </w:rPr>
            </w:pPr>
            <w:del w:id="6642" w:author="anna.resch88@gmail.com" w:date="2022-01-03T10:25:00Z">
              <w:r w:rsidRPr="00F86424" w:rsidDel="00791D66">
                <w:rPr>
                  <w:rFonts w:asciiTheme="majorHAnsi" w:eastAsia="Times New Roman" w:hAnsiTheme="majorHAnsi" w:cstheme="majorHAnsi"/>
                  <w:color w:val="000000"/>
                  <w:lang w:val="en-US" w:eastAsia="de-DE"/>
                  <w:rPrChange w:id="6643" w:author="anna.resch88@gmail.com" w:date="2022-01-04T09:35:00Z">
                    <w:rPr>
                      <w:rFonts w:asciiTheme="majorHAnsi" w:eastAsia="Times New Roman" w:hAnsiTheme="majorHAnsi" w:cstheme="majorHAnsi"/>
                      <w:color w:val="000000"/>
                      <w:lang w:eastAsia="de-DE"/>
                    </w:rPr>
                  </w:rPrChange>
                </w:rPr>
                <w:delText>4M urea</w:delText>
              </w:r>
              <w:bookmarkStart w:id="6644" w:name="_Toc92187136"/>
              <w:bookmarkStart w:id="6645" w:name="_Toc92187828"/>
              <w:bookmarkStart w:id="6646" w:name="_Toc92188520"/>
              <w:bookmarkStart w:id="6647" w:name="_Toc92189210"/>
              <w:bookmarkStart w:id="6648" w:name="_Toc92189865"/>
              <w:bookmarkStart w:id="6649" w:name="_Toc92190521"/>
              <w:bookmarkStart w:id="6650" w:name="_Toc92191177"/>
              <w:bookmarkEnd w:id="6644"/>
              <w:bookmarkEnd w:id="6645"/>
              <w:bookmarkEnd w:id="6646"/>
              <w:bookmarkEnd w:id="6647"/>
              <w:bookmarkEnd w:id="6648"/>
              <w:bookmarkEnd w:id="6649"/>
              <w:bookmarkEnd w:id="6650"/>
            </w:del>
          </w:p>
        </w:tc>
        <w:tc>
          <w:tcPr>
            <w:tcW w:w="865" w:type="dxa"/>
            <w:tcBorders>
              <w:top w:val="nil"/>
              <w:left w:val="nil"/>
              <w:bottom w:val="single" w:sz="4" w:space="0" w:color="auto"/>
              <w:right w:val="single" w:sz="4" w:space="0" w:color="auto"/>
            </w:tcBorders>
            <w:shd w:val="clear" w:color="auto" w:fill="BDD6EE" w:themeFill="accent1" w:themeFillTint="66"/>
            <w:noWrap/>
            <w:hideMark/>
          </w:tcPr>
          <w:p w14:paraId="6C91DD3D" w14:textId="5B7A58E7" w:rsidR="00067C6D" w:rsidRPr="00F86424" w:rsidDel="00791D66" w:rsidRDefault="00067C6D" w:rsidP="003228B4">
            <w:pPr>
              <w:numPr>
                <w:ilvl w:val="0"/>
                <w:numId w:val="47"/>
              </w:numPr>
              <w:spacing w:after="0" w:line="240" w:lineRule="auto"/>
              <w:jc w:val="center"/>
              <w:rPr>
                <w:del w:id="6651" w:author="anna.resch88@gmail.com" w:date="2022-01-03T10:25:00Z"/>
                <w:rFonts w:asciiTheme="majorHAnsi" w:eastAsia="Times New Roman" w:hAnsiTheme="majorHAnsi" w:cstheme="majorHAnsi"/>
                <w:color w:val="000000"/>
                <w:lang w:val="en-US" w:eastAsia="de-DE"/>
                <w:rPrChange w:id="6652" w:author="anna.resch88@gmail.com" w:date="2022-01-04T09:35:00Z">
                  <w:rPr>
                    <w:del w:id="6653" w:author="anna.resch88@gmail.com" w:date="2022-01-03T10:25:00Z"/>
                    <w:rFonts w:asciiTheme="majorHAnsi" w:eastAsia="Times New Roman" w:hAnsiTheme="majorHAnsi" w:cstheme="majorHAnsi"/>
                    <w:color w:val="000000"/>
                    <w:lang w:eastAsia="de-DE"/>
                  </w:rPr>
                </w:rPrChange>
              </w:rPr>
            </w:pPr>
            <w:del w:id="6654" w:author="anna.resch88@gmail.com" w:date="2022-01-03T10:25:00Z">
              <w:r w:rsidRPr="00F86424" w:rsidDel="00791D66">
                <w:rPr>
                  <w:rFonts w:asciiTheme="majorHAnsi" w:eastAsia="Times New Roman" w:hAnsiTheme="majorHAnsi" w:cstheme="majorHAnsi"/>
                  <w:color w:val="000000"/>
                  <w:lang w:val="en-US" w:eastAsia="de-DE"/>
                  <w:rPrChange w:id="6655" w:author="anna.resch88@gmail.com" w:date="2022-01-04T09:35:00Z">
                    <w:rPr>
                      <w:rFonts w:asciiTheme="majorHAnsi" w:eastAsia="Times New Roman" w:hAnsiTheme="majorHAnsi" w:cstheme="majorHAnsi"/>
                      <w:color w:val="000000"/>
                      <w:lang w:eastAsia="de-DE"/>
                    </w:rPr>
                  </w:rPrChange>
                </w:rPr>
                <w:delText>67.7</w:delText>
              </w:r>
              <w:bookmarkStart w:id="6656" w:name="_Toc92187137"/>
              <w:bookmarkStart w:id="6657" w:name="_Toc92187829"/>
              <w:bookmarkStart w:id="6658" w:name="_Toc92188521"/>
              <w:bookmarkStart w:id="6659" w:name="_Toc92189211"/>
              <w:bookmarkStart w:id="6660" w:name="_Toc92189866"/>
              <w:bookmarkStart w:id="6661" w:name="_Toc92190522"/>
              <w:bookmarkStart w:id="6662" w:name="_Toc92191178"/>
              <w:bookmarkEnd w:id="6656"/>
              <w:bookmarkEnd w:id="6657"/>
              <w:bookmarkEnd w:id="6658"/>
              <w:bookmarkEnd w:id="6659"/>
              <w:bookmarkEnd w:id="6660"/>
              <w:bookmarkEnd w:id="6661"/>
              <w:bookmarkEnd w:id="6662"/>
            </w:del>
          </w:p>
        </w:tc>
        <w:tc>
          <w:tcPr>
            <w:tcW w:w="1008" w:type="dxa"/>
            <w:tcBorders>
              <w:top w:val="nil"/>
              <w:left w:val="nil"/>
              <w:bottom w:val="single" w:sz="4" w:space="0" w:color="auto"/>
              <w:right w:val="single" w:sz="4" w:space="0" w:color="auto"/>
            </w:tcBorders>
            <w:shd w:val="clear" w:color="auto" w:fill="BDD6EE" w:themeFill="accent1" w:themeFillTint="66"/>
            <w:noWrap/>
            <w:vAlign w:val="bottom"/>
            <w:hideMark/>
          </w:tcPr>
          <w:p w14:paraId="32E15922" w14:textId="57708C25" w:rsidR="00067C6D" w:rsidRPr="00F86424" w:rsidDel="00791D66" w:rsidRDefault="00067C6D" w:rsidP="003228B4">
            <w:pPr>
              <w:numPr>
                <w:ilvl w:val="0"/>
                <w:numId w:val="47"/>
              </w:numPr>
              <w:spacing w:after="0" w:line="240" w:lineRule="auto"/>
              <w:jc w:val="center"/>
              <w:rPr>
                <w:del w:id="6663" w:author="anna.resch88@gmail.com" w:date="2022-01-03T10:25:00Z"/>
                <w:rFonts w:asciiTheme="majorHAnsi" w:eastAsia="Times New Roman" w:hAnsiTheme="majorHAnsi" w:cstheme="majorHAnsi"/>
                <w:color w:val="000000"/>
                <w:lang w:val="en-US" w:eastAsia="de-DE"/>
                <w:rPrChange w:id="6664" w:author="anna.resch88@gmail.com" w:date="2022-01-04T09:35:00Z">
                  <w:rPr>
                    <w:del w:id="6665" w:author="anna.resch88@gmail.com" w:date="2022-01-03T10:25:00Z"/>
                    <w:rFonts w:asciiTheme="majorHAnsi" w:eastAsia="Times New Roman" w:hAnsiTheme="majorHAnsi" w:cstheme="majorHAnsi"/>
                    <w:color w:val="000000"/>
                    <w:lang w:eastAsia="de-DE"/>
                  </w:rPr>
                </w:rPrChange>
              </w:rPr>
            </w:pPr>
            <w:del w:id="6666" w:author="anna.resch88@gmail.com" w:date="2022-01-03T10:25:00Z">
              <w:r w:rsidRPr="00F86424" w:rsidDel="00791D66">
                <w:rPr>
                  <w:rFonts w:asciiTheme="majorHAnsi" w:eastAsia="Times New Roman" w:hAnsiTheme="majorHAnsi" w:cstheme="majorHAnsi"/>
                  <w:color w:val="000000"/>
                  <w:lang w:val="en-US" w:eastAsia="de-DE"/>
                  <w:rPrChange w:id="6667" w:author="anna.resch88@gmail.com" w:date="2022-01-04T09:35:00Z">
                    <w:rPr>
                      <w:rFonts w:asciiTheme="majorHAnsi" w:eastAsia="Times New Roman" w:hAnsiTheme="majorHAnsi" w:cstheme="majorHAnsi"/>
                      <w:color w:val="000000"/>
                      <w:lang w:eastAsia="de-DE"/>
                    </w:rPr>
                  </w:rPrChange>
                </w:rPr>
                <w:delText>1 x 3,5</w:delText>
              </w:r>
              <w:bookmarkStart w:id="6668" w:name="_Toc92187138"/>
              <w:bookmarkStart w:id="6669" w:name="_Toc92187830"/>
              <w:bookmarkStart w:id="6670" w:name="_Toc92188522"/>
              <w:bookmarkStart w:id="6671" w:name="_Toc92189212"/>
              <w:bookmarkStart w:id="6672" w:name="_Toc92189867"/>
              <w:bookmarkStart w:id="6673" w:name="_Toc92190523"/>
              <w:bookmarkStart w:id="6674" w:name="_Toc92191179"/>
              <w:bookmarkEnd w:id="6668"/>
              <w:bookmarkEnd w:id="6669"/>
              <w:bookmarkEnd w:id="6670"/>
              <w:bookmarkEnd w:id="6671"/>
              <w:bookmarkEnd w:id="6672"/>
              <w:bookmarkEnd w:id="6673"/>
              <w:bookmarkEnd w:id="6674"/>
            </w:del>
          </w:p>
        </w:tc>
        <w:tc>
          <w:tcPr>
            <w:tcW w:w="946" w:type="dxa"/>
            <w:tcBorders>
              <w:top w:val="nil"/>
              <w:left w:val="nil"/>
              <w:bottom w:val="single" w:sz="4" w:space="0" w:color="auto"/>
              <w:right w:val="single" w:sz="4" w:space="0" w:color="auto"/>
            </w:tcBorders>
            <w:shd w:val="clear" w:color="auto" w:fill="BDD6EE" w:themeFill="accent1" w:themeFillTint="66"/>
            <w:noWrap/>
            <w:vAlign w:val="center"/>
            <w:hideMark/>
          </w:tcPr>
          <w:p w14:paraId="0A253D74" w14:textId="13BD5477" w:rsidR="00067C6D" w:rsidRPr="00F86424" w:rsidDel="00791D66" w:rsidRDefault="00067C6D" w:rsidP="003228B4">
            <w:pPr>
              <w:numPr>
                <w:ilvl w:val="0"/>
                <w:numId w:val="47"/>
              </w:numPr>
              <w:spacing w:after="0" w:line="240" w:lineRule="auto"/>
              <w:jc w:val="center"/>
              <w:rPr>
                <w:del w:id="6675" w:author="anna.resch88@gmail.com" w:date="2022-01-03T10:25:00Z"/>
                <w:rFonts w:asciiTheme="majorHAnsi" w:eastAsia="Times New Roman" w:hAnsiTheme="majorHAnsi" w:cstheme="majorHAnsi"/>
                <w:color w:val="000000"/>
                <w:lang w:val="en-US" w:eastAsia="de-DE"/>
                <w:rPrChange w:id="6676" w:author="anna.resch88@gmail.com" w:date="2022-01-04T09:35:00Z">
                  <w:rPr>
                    <w:del w:id="6677" w:author="anna.resch88@gmail.com" w:date="2022-01-03T10:25:00Z"/>
                    <w:rFonts w:asciiTheme="majorHAnsi" w:eastAsia="Times New Roman" w:hAnsiTheme="majorHAnsi" w:cstheme="majorHAnsi"/>
                    <w:color w:val="000000"/>
                    <w:lang w:eastAsia="de-DE"/>
                  </w:rPr>
                </w:rPrChange>
              </w:rPr>
            </w:pPr>
            <w:bookmarkStart w:id="6678" w:name="_Toc92187139"/>
            <w:bookmarkStart w:id="6679" w:name="_Toc92187831"/>
            <w:bookmarkStart w:id="6680" w:name="_Toc92188523"/>
            <w:bookmarkStart w:id="6681" w:name="_Toc92189213"/>
            <w:bookmarkStart w:id="6682" w:name="_Toc92189868"/>
            <w:bookmarkStart w:id="6683" w:name="_Toc92190524"/>
            <w:bookmarkStart w:id="6684" w:name="_Toc92191180"/>
            <w:bookmarkEnd w:id="6678"/>
            <w:bookmarkEnd w:id="6679"/>
            <w:bookmarkEnd w:id="6680"/>
            <w:bookmarkEnd w:id="6681"/>
            <w:bookmarkEnd w:id="6682"/>
            <w:bookmarkEnd w:id="6683"/>
            <w:bookmarkEnd w:id="6684"/>
          </w:p>
        </w:tc>
        <w:tc>
          <w:tcPr>
            <w:tcW w:w="967" w:type="dxa"/>
            <w:tcBorders>
              <w:top w:val="nil"/>
              <w:left w:val="nil"/>
              <w:bottom w:val="single" w:sz="4" w:space="0" w:color="auto"/>
              <w:right w:val="single" w:sz="4" w:space="0" w:color="auto"/>
            </w:tcBorders>
            <w:shd w:val="clear" w:color="auto" w:fill="BDD6EE" w:themeFill="accent1" w:themeFillTint="66"/>
            <w:noWrap/>
            <w:vAlign w:val="bottom"/>
            <w:hideMark/>
          </w:tcPr>
          <w:p w14:paraId="51B34549" w14:textId="615E17B8" w:rsidR="00067C6D" w:rsidRPr="00F86424" w:rsidDel="00791D66" w:rsidRDefault="00067C6D" w:rsidP="003228B4">
            <w:pPr>
              <w:numPr>
                <w:ilvl w:val="0"/>
                <w:numId w:val="47"/>
              </w:numPr>
              <w:spacing w:after="0" w:line="240" w:lineRule="auto"/>
              <w:jc w:val="center"/>
              <w:rPr>
                <w:del w:id="6685" w:author="anna.resch88@gmail.com" w:date="2022-01-03T10:25:00Z"/>
                <w:rFonts w:asciiTheme="majorHAnsi" w:eastAsia="Times New Roman" w:hAnsiTheme="majorHAnsi" w:cstheme="majorHAnsi"/>
                <w:color w:val="000000"/>
                <w:lang w:val="en-US" w:eastAsia="de-DE"/>
                <w:rPrChange w:id="6686" w:author="anna.resch88@gmail.com" w:date="2022-01-04T09:35:00Z">
                  <w:rPr>
                    <w:del w:id="6687" w:author="anna.resch88@gmail.com" w:date="2022-01-03T10:25:00Z"/>
                    <w:rFonts w:asciiTheme="majorHAnsi" w:eastAsia="Times New Roman" w:hAnsiTheme="majorHAnsi" w:cstheme="majorHAnsi"/>
                    <w:color w:val="000000"/>
                    <w:lang w:eastAsia="de-DE"/>
                  </w:rPr>
                </w:rPrChange>
              </w:rPr>
            </w:pPr>
            <w:bookmarkStart w:id="6688" w:name="_Toc92187140"/>
            <w:bookmarkStart w:id="6689" w:name="_Toc92187832"/>
            <w:bookmarkStart w:id="6690" w:name="_Toc92188524"/>
            <w:bookmarkStart w:id="6691" w:name="_Toc92189214"/>
            <w:bookmarkStart w:id="6692" w:name="_Toc92189869"/>
            <w:bookmarkStart w:id="6693" w:name="_Toc92190525"/>
            <w:bookmarkStart w:id="6694" w:name="_Toc92191181"/>
            <w:bookmarkEnd w:id="6688"/>
            <w:bookmarkEnd w:id="6689"/>
            <w:bookmarkEnd w:id="6690"/>
            <w:bookmarkEnd w:id="6691"/>
            <w:bookmarkEnd w:id="6692"/>
            <w:bookmarkEnd w:id="6693"/>
            <w:bookmarkEnd w:id="6694"/>
          </w:p>
        </w:tc>
        <w:tc>
          <w:tcPr>
            <w:tcW w:w="1367" w:type="dxa"/>
            <w:tcBorders>
              <w:top w:val="nil"/>
              <w:left w:val="nil"/>
              <w:bottom w:val="single" w:sz="4" w:space="0" w:color="auto"/>
              <w:right w:val="single" w:sz="4" w:space="0" w:color="auto"/>
            </w:tcBorders>
            <w:shd w:val="clear" w:color="auto" w:fill="BDD6EE" w:themeFill="accent1" w:themeFillTint="66"/>
            <w:noWrap/>
            <w:vAlign w:val="bottom"/>
            <w:hideMark/>
          </w:tcPr>
          <w:p w14:paraId="6575D98F" w14:textId="0E87F5EB" w:rsidR="00067C6D" w:rsidRPr="00F86424" w:rsidDel="00791D66" w:rsidRDefault="00067C6D" w:rsidP="003228B4">
            <w:pPr>
              <w:numPr>
                <w:ilvl w:val="0"/>
                <w:numId w:val="47"/>
              </w:numPr>
              <w:spacing w:after="0" w:line="240" w:lineRule="auto"/>
              <w:jc w:val="center"/>
              <w:rPr>
                <w:del w:id="6695" w:author="anna.resch88@gmail.com" w:date="2022-01-03T10:25:00Z"/>
                <w:rFonts w:asciiTheme="majorHAnsi" w:eastAsia="Times New Roman" w:hAnsiTheme="majorHAnsi" w:cstheme="majorHAnsi"/>
                <w:color w:val="000000"/>
                <w:lang w:val="en-US" w:eastAsia="de-DE"/>
                <w:rPrChange w:id="6696" w:author="anna.resch88@gmail.com" w:date="2022-01-04T09:35:00Z">
                  <w:rPr>
                    <w:del w:id="6697" w:author="anna.resch88@gmail.com" w:date="2022-01-03T10:25:00Z"/>
                    <w:rFonts w:asciiTheme="majorHAnsi" w:eastAsia="Times New Roman" w:hAnsiTheme="majorHAnsi" w:cstheme="majorHAnsi"/>
                    <w:color w:val="000000"/>
                    <w:lang w:eastAsia="de-DE"/>
                  </w:rPr>
                </w:rPrChange>
              </w:rPr>
            </w:pPr>
            <w:del w:id="6698" w:author="anna.resch88@gmail.com" w:date="2022-01-03T10:25:00Z">
              <w:r w:rsidRPr="00F86424" w:rsidDel="00791D66">
                <w:rPr>
                  <w:rFonts w:asciiTheme="majorHAnsi" w:hAnsiTheme="majorHAnsi" w:cstheme="majorHAnsi"/>
                  <w:color w:val="000000"/>
                  <w:lang w:val="en-US"/>
                  <w:rPrChange w:id="6699" w:author="anna.resch88@gmail.com" w:date="2022-01-04T09:35:00Z">
                    <w:rPr>
                      <w:rFonts w:asciiTheme="majorHAnsi" w:hAnsiTheme="majorHAnsi" w:cstheme="majorHAnsi"/>
                      <w:color w:val="000000"/>
                    </w:rPr>
                  </w:rPrChange>
                </w:rPr>
                <w:delText>131.21</w:delText>
              </w:r>
              <w:bookmarkStart w:id="6700" w:name="_Toc92187141"/>
              <w:bookmarkStart w:id="6701" w:name="_Toc92187833"/>
              <w:bookmarkStart w:id="6702" w:name="_Toc92188525"/>
              <w:bookmarkStart w:id="6703" w:name="_Toc92189215"/>
              <w:bookmarkStart w:id="6704" w:name="_Toc92189870"/>
              <w:bookmarkStart w:id="6705" w:name="_Toc92190526"/>
              <w:bookmarkStart w:id="6706" w:name="_Toc92191182"/>
              <w:bookmarkEnd w:id="6700"/>
              <w:bookmarkEnd w:id="6701"/>
              <w:bookmarkEnd w:id="6702"/>
              <w:bookmarkEnd w:id="6703"/>
              <w:bookmarkEnd w:id="6704"/>
              <w:bookmarkEnd w:id="6705"/>
              <w:bookmarkEnd w:id="6706"/>
            </w:del>
          </w:p>
        </w:tc>
        <w:tc>
          <w:tcPr>
            <w:tcW w:w="646" w:type="dxa"/>
            <w:tcBorders>
              <w:top w:val="nil"/>
              <w:left w:val="single" w:sz="4" w:space="0" w:color="auto"/>
              <w:bottom w:val="single" w:sz="4" w:space="0" w:color="000000"/>
              <w:right w:val="single" w:sz="4" w:space="0" w:color="auto"/>
            </w:tcBorders>
            <w:shd w:val="clear" w:color="auto" w:fill="BDD6EE" w:themeFill="accent1" w:themeFillTint="66"/>
            <w:vAlign w:val="bottom"/>
          </w:tcPr>
          <w:p w14:paraId="75282D32" w14:textId="2CB52CB6" w:rsidR="00067C6D" w:rsidRPr="00F86424" w:rsidDel="00791D66" w:rsidRDefault="00067C6D" w:rsidP="003228B4">
            <w:pPr>
              <w:numPr>
                <w:ilvl w:val="0"/>
                <w:numId w:val="47"/>
              </w:numPr>
              <w:spacing w:after="0" w:line="240" w:lineRule="auto"/>
              <w:jc w:val="center"/>
              <w:rPr>
                <w:del w:id="6707" w:author="anna.resch88@gmail.com" w:date="2022-01-03T10:25:00Z"/>
                <w:rFonts w:asciiTheme="majorHAnsi" w:eastAsia="Times New Roman" w:hAnsiTheme="majorHAnsi" w:cstheme="majorHAnsi"/>
                <w:color w:val="000000"/>
                <w:lang w:val="en-US" w:eastAsia="de-DE"/>
                <w:rPrChange w:id="6708" w:author="anna.resch88@gmail.com" w:date="2022-01-04T09:35:00Z">
                  <w:rPr>
                    <w:del w:id="6709" w:author="anna.resch88@gmail.com" w:date="2022-01-03T10:25:00Z"/>
                    <w:rFonts w:asciiTheme="majorHAnsi" w:eastAsia="Times New Roman" w:hAnsiTheme="majorHAnsi" w:cstheme="majorHAnsi"/>
                    <w:color w:val="000000"/>
                    <w:lang w:eastAsia="de-DE"/>
                  </w:rPr>
                </w:rPrChange>
              </w:rPr>
            </w:pPr>
            <w:del w:id="6710" w:author="anna.resch88@gmail.com" w:date="2022-01-03T10:25:00Z">
              <w:r w:rsidRPr="00F86424" w:rsidDel="00791D66">
                <w:rPr>
                  <w:rFonts w:asciiTheme="majorHAnsi" w:hAnsiTheme="majorHAnsi" w:cstheme="majorHAnsi"/>
                  <w:color w:val="000000"/>
                  <w:lang w:val="en-US"/>
                  <w:rPrChange w:id="6711" w:author="anna.resch88@gmail.com" w:date="2022-01-04T09:35:00Z">
                    <w:rPr>
                      <w:rFonts w:asciiTheme="majorHAnsi" w:hAnsiTheme="majorHAnsi" w:cstheme="majorHAnsi"/>
                      <w:color w:val="000000"/>
                    </w:rPr>
                  </w:rPrChange>
                </w:rPr>
                <w:delText>2.37</w:delText>
              </w:r>
              <w:bookmarkStart w:id="6712" w:name="_Toc92187142"/>
              <w:bookmarkStart w:id="6713" w:name="_Toc92187834"/>
              <w:bookmarkStart w:id="6714" w:name="_Toc92188526"/>
              <w:bookmarkStart w:id="6715" w:name="_Toc92189216"/>
              <w:bookmarkStart w:id="6716" w:name="_Toc92189871"/>
              <w:bookmarkStart w:id="6717" w:name="_Toc92190527"/>
              <w:bookmarkStart w:id="6718" w:name="_Toc92191183"/>
              <w:bookmarkEnd w:id="6712"/>
              <w:bookmarkEnd w:id="6713"/>
              <w:bookmarkEnd w:id="6714"/>
              <w:bookmarkEnd w:id="6715"/>
              <w:bookmarkEnd w:id="6716"/>
              <w:bookmarkEnd w:id="6717"/>
              <w:bookmarkEnd w:id="6718"/>
            </w:del>
          </w:p>
        </w:tc>
        <w:tc>
          <w:tcPr>
            <w:tcW w:w="1131"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215AC6BC" w14:textId="3D810FD1" w:rsidR="00067C6D" w:rsidRPr="00F86424" w:rsidDel="00791D66" w:rsidRDefault="00067C6D" w:rsidP="003228B4">
            <w:pPr>
              <w:numPr>
                <w:ilvl w:val="0"/>
                <w:numId w:val="47"/>
              </w:numPr>
              <w:spacing w:after="0" w:line="240" w:lineRule="auto"/>
              <w:jc w:val="both"/>
              <w:rPr>
                <w:del w:id="6719" w:author="anna.resch88@gmail.com" w:date="2022-01-03T10:25:00Z"/>
                <w:rFonts w:asciiTheme="majorHAnsi" w:eastAsia="Times New Roman" w:hAnsiTheme="majorHAnsi" w:cstheme="majorHAnsi"/>
                <w:color w:val="000000"/>
                <w:lang w:val="en-US" w:eastAsia="de-DE"/>
                <w:rPrChange w:id="6720" w:author="anna.resch88@gmail.com" w:date="2022-01-04T09:35:00Z">
                  <w:rPr>
                    <w:del w:id="6721" w:author="anna.resch88@gmail.com" w:date="2022-01-03T10:25:00Z"/>
                    <w:rFonts w:asciiTheme="majorHAnsi" w:eastAsia="Times New Roman" w:hAnsiTheme="majorHAnsi" w:cstheme="majorHAnsi"/>
                    <w:color w:val="000000"/>
                    <w:lang w:eastAsia="de-DE"/>
                  </w:rPr>
                </w:rPrChange>
              </w:rPr>
            </w:pPr>
          </w:p>
        </w:tc>
        <w:tc>
          <w:tcPr>
            <w:tcW w:w="1144" w:type="dxa"/>
            <w:vMerge/>
            <w:tcBorders>
              <w:top w:val="nil"/>
              <w:left w:val="single" w:sz="4" w:space="0" w:color="auto"/>
              <w:bottom w:val="single" w:sz="4" w:space="0" w:color="000000"/>
              <w:right w:val="single" w:sz="4" w:space="0" w:color="auto"/>
            </w:tcBorders>
            <w:shd w:val="clear" w:color="auto" w:fill="BDD6EE" w:themeFill="accent1" w:themeFillTint="66"/>
            <w:vAlign w:val="center"/>
            <w:hideMark/>
          </w:tcPr>
          <w:p w14:paraId="3286DF9B" w14:textId="1B48ACA1" w:rsidR="00067C6D" w:rsidRPr="00F86424" w:rsidDel="00791D66" w:rsidRDefault="00067C6D" w:rsidP="003228B4">
            <w:pPr>
              <w:numPr>
                <w:ilvl w:val="0"/>
                <w:numId w:val="47"/>
              </w:numPr>
              <w:spacing w:after="0" w:line="240" w:lineRule="auto"/>
              <w:jc w:val="both"/>
              <w:rPr>
                <w:del w:id="6722" w:author="anna.resch88@gmail.com" w:date="2022-01-03T10:25:00Z"/>
                <w:rFonts w:asciiTheme="majorHAnsi" w:eastAsia="Times New Roman" w:hAnsiTheme="majorHAnsi" w:cstheme="majorHAnsi"/>
                <w:color w:val="000000"/>
                <w:lang w:val="en-US" w:eastAsia="de-DE"/>
                <w:rPrChange w:id="6723" w:author="anna.resch88@gmail.com" w:date="2022-01-04T09:35:00Z">
                  <w:rPr>
                    <w:del w:id="6724" w:author="anna.resch88@gmail.com" w:date="2022-01-03T10:25:00Z"/>
                    <w:rFonts w:asciiTheme="majorHAnsi" w:eastAsia="Times New Roman" w:hAnsiTheme="majorHAnsi" w:cstheme="majorHAnsi"/>
                    <w:color w:val="000000"/>
                    <w:lang w:eastAsia="de-DE"/>
                  </w:rPr>
                </w:rPrChange>
              </w:rPr>
            </w:pPr>
          </w:p>
        </w:tc>
        <w:bookmarkStart w:id="6725" w:name="_Toc92187143"/>
        <w:bookmarkStart w:id="6726" w:name="_Toc92187835"/>
        <w:bookmarkStart w:id="6727" w:name="_Toc92188527"/>
        <w:bookmarkStart w:id="6728" w:name="_Toc92189217"/>
        <w:bookmarkStart w:id="6729" w:name="_Toc92189872"/>
        <w:bookmarkStart w:id="6730" w:name="_Toc92190528"/>
        <w:bookmarkStart w:id="6731" w:name="_Toc92191184"/>
        <w:bookmarkEnd w:id="6725"/>
        <w:bookmarkEnd w:id="6726"/>
        <w:bookmarkEnd w:id="6727"/>
        <w:bookmarkEnd w:id="6728"/>
        <w:bookmarkEnd w:id="6729"/>
        <w:bookmarkEnd w:id="6730"/>
        <w:bookmarkEnd w:id="6731"/>
      </w:tr>
    </w:tbl>
    <w:p w14:paraId="71C7BD4F" w14:textId="08536AF2" w:rsidR="00067C6D" w:rsidRPr="00F07AB2" w:rsidDel="00791D66" w:rsidRDefault="00067C6D" w:rsidP="003228B4">
      <w:pPr>
        <w:numPr>
          <w:ilvl w:val="0"/>
          <w:numId w:val="47"/>
        </w:numPr>
        <w:jc w:val="both"/>
        <w:rPr>
          <w:del w:id="6732" w:author="anna.resch88@gmail.com" w:date="2022-01-03T10:25:00Z"/>
          <w:rFonts w:asciiTheme="majorHAnsi" w:hAnsiTheme="majorHAnsi" w:cstheme="majorHAnsi"/>
          <w:lang w:val="en-US"/>
        </w:rPr>
      </w:pPr>
      <w:del w:id="6733" w:author="anna.resch88@gmail.com" w:date="2022-01-03T10:25:00Z">
        <w:r w:rsidRPr="00F07AB2" w:rsidDel="00791D66">
          <w:rPr>
            <w:rFonts w:asciiTheme="majorHAnsi" w:hAnsiTheme="majorHAnsi" w:cstheme="majorHAnsi"/>
            <w:lang w:val="en-US"/>
          </w:rPr>
          <w:delText>*space between the clamps x width of gel strip</w:delText>
        </w:r>
        <w:bookmarkStart w:id="6734" w:name="_Toc92187144"/>
        <w:bookmarkStart w:id="6735" w:name="_Toc92187836"/>
        <w:bookmarkStart w:id="6736" w:name="_Toc92188528"/>
        <w:bookmarkStart w:id="6737" w:name="_Toc92189218"/>
        <w:bookmarkStart w:id="6738" w:name="_Toc92189873"/>
        <w:bookmarkStart w:id="6739" w:name="_Toc92190529"/>
        <w:bookmarkStart w:id="6740" w:name="_Toc92191185"/>
        <w:bookmarkEnd w:id="6734"/>
        <w:bookmarkEnd w:id="6735"/>
        <w:bookmarkEnd w:id="6736"/>
        <w:bookmarkEnd w:id="6737"/>
        <w:bookmarkEnd w:id="6738"/>
        <w:bookmarkEnd w:id="6739"/>
        <w:bookmarkEnd w:id="6740"/>
      </w:del>
    </w:p>
    <w:p w14:paraId="16B680CE" w14:textId="74BCA5F6" w:rsidR="00067C6D" w:rsidRPr="00F07AB2" w:rsidDel="00791D66" w:rsidRDefault="00067C6D" w:rsidP="003228B4">
      <w:pPr>
        <w:numPr>
          <w:ilvl w:val="0"/>
          <w:numId w:val="47"/>
        </w:numPr>
        <w:jc w:val="both"/>
        <w:rPr>
          <w:del w:id="6741" w:author="anna.resch88@gmail.com" w:date="2022-01-03T10:25:00Z"/>
          <w:rFonts w:asciiTheme="majorHAnsi" w:hAnsiTheme="majorHAnsi" w:cstheme="majorHAnsi"/>
          <w:lang w:val="en-US"/>
        </w:rPr>
      </w:pPr>
      <w:del w:id="6742" w:author="anna.resch88@gmail.com" w:date="2022-01-03T10:25:00Z">
        <w:r w:rsidRPr="00F07AB2" w:rsidDel="00791D66">
          <w:rPr>
            <w:rFonts w:asciiTheme="majorHAnsi" w:hAnsiTheme="majorHAnsi" w:cstheme="majorHAnsi"/>
            <w:lang w:val="en-US"/>
          </w:rPr>
          <w:delText>** Mean Young’s modulus for each hydrogel sample was calculated as the average mean of Young’s moduli of each subgroup of 50 cycles for the respective sample.</w:delText>
        </w:r>
        <w:bookmarkStart w:id="6743" w:name="_Toc92187145"/>
        <w:bookmarkStart w:id="6744" w:name="_Toc92187837"/>
        <w:bookmarkStart w:id="6745" w:name="_Toc92188529"/>
        <w:bookmarkStart w:id="6746" w:name="_Toc92189219"/>
        <w:bookmarkStart w:id="6747" w:name="_Toc92189874"/>
        <w:bookmarkStart w:id="6748" w:name="_Toc92190530"/>
        <w:bookmarkStart w:id="6749" w:name="_Toc92191186"/>
        <w:bookmarkEnd w:id="6743"/>
        <w:bookmarkEnd w:id="6744"/>
        <w:bookmarkEnd w:id="6745"/>
        <w:bookmarkEnd w:id="6746"/>
        <w:bookmarkEnd w:id="6747"/>
        <w:bookmarkEnd w:id="6748"/>
        <w:bookmarkEnd w:id="6749"/>
      </w:del>
    </w:p>
    <w:p w14:paraId="7278111C" w14:textId="6CC6165C" w:rsidR="00067C6D" w:rsidRPr="00F07AB2" w:rsidDel="009862E1" w:rsidRDefault="00067C6D" w:rsidP="003228B4">
      <w:pPr>
        <w:numPr>
          <w:ilvl w:val="0"/>
          <w:numId w:val="47"/>
        </w:numPr>
        <w:jc w:val="both"/>
        <w:rPr>
          <w:del w:id="6750" w:author="anna.resch88@gmail.com" w:date="2022-01-04T10:54:00Z"/>
          <w:rFonts w:asciiTheme="majorHAnsi" w:hAnsiTheme="majorHAnsi" w:cstheme="majorHAnsi"/>
          <w:lang w:val="en-US"/>
        </w:rPr>
      </w:pPr>
      <w:bookmarkStart w:id="6751" w:name="_Toc92187146"/>
      <w:bookmarkStart w:id="6752" w:name="_Toc92187838"/>
      <w:bookmarkStart w:id="6753" w:name="_Toc92188530"/>
      <w:bookmarkStart w:id="6754" w:name="_Toc92189220"/>
      <w:bookmarkStart w:id="6755" w:name="_Toc92189875"/>
      <w:bookmarkStart w:id="6756" w:name="_Toc92190531"/>
      <w:bookmarkStart w:id="6757" w:name="_Toc92191187"/>
      <w:bookmarkEnd w:id="6751"/>
      <w:bookmarkEnd w:id="6752"/>
      <w:bookmarkEnd w:id="6753"/>
      <w:bookmarkEnd w:id="6754"/>
      <w:bookmarkEnd w:id="6755"/>
      <w:bookmarkEnd w:id="6756"/>
      <w:bookmarkEnd w:id="6757"/>
    </w:p>
    <w:p w14:paraId="03355ACF" w14:textId="0654B066" w:rsidR="00067C6D" w:rsidRPr="00F07AB2" w:rsidDel="009862E1" w:rsidRDefault="00067C6D" w:rsidP="003228B4">
      <w:pPr>
        <w:numPr>
          <w:ilvl w:val="0"/>
          <w:numId w:val="47"/>
        </w:numPr>
        <w:jc w:val="both"/>
        <w:rPr>
          <w:del w:id="6758" w:author="anna.resch88@gmail.com" w:date="2022-01-04T10:54:00Z"/>
          <w:rFonts w:asciiTheme="majorHAnsi" w:hAnsiTheme="majorHAnsi" w:cstheme="majorHAnsi"/>
          <w:lang w:val="en-US"/>
        </w:rPr>
      </w:pPr>
      <w:bookmarkStart w:id="6759" w:name="_Toc92187147"/>
      <w:bookmarkStart w:id="6760" w:name="_Toc92187839"/>
      <w:bookmarkStart w:id="6761" w:name="_Toc92188531"/>
      <w:bookmarkStart w:id="6762" w:name="_Toc92189221"/>
      <w:bookmarkStart w:id="6763" w:name="_Toc92189876"/>
      <w:bookmarkStart w:id="6764" w:name="_Toc92190532"/>
      <w:bookmarkStart w:id="6765" w:name="_Toc92191188"/>
      <w:bookmarkEnd w:id="6759"/>
      <w:bookmarkEnd w:id="6760"/>
      <w:bookmarkEnd w:id="6761"/>
      <w:bookmarkEnd w:id="6762"/>
      <w:bookmarkEnd w:id="6763"/>
      <w:bookmarkEnd w:id="6764"/>
      <w:bookmarkEnd w:id="6765"/>
    </w:p>
    <w:p w14:paraId="30E95F96" w14:textId="73479B20" w:rsidR="00067C6D" w:rsidDel="009862E1" w:rsidRDefault="00067C6D" w:rsidP="003228B4">
      <w:pPr>
        <w:numPr>
          <w:ilvl w:val="0"/>
          <w:numId w:val="47"/>
        </w:numPr>
        <w:jc w:val="both"/>
        <w:rPr>
          <w:del w:id="6766" w:author="anna.resch88@gmail.com" w:date="2022-01-04T10:54:00Z"/>
          <w:rFonts w:asciiTheme="majorHAnsi" w:hAnsiTheme="majorHAnsi" w:cstheme="majorHAnsi"/>
          <w:b/>
          <w:bCs/>
          <w:lang w:val="en-US"/>
        </w:rPr>
      </w:pPr>
      <w:bookmarkStart w:id="6767" w:name="_Toc92187148"/>
      <w:bookmarkStart w:id="6768" w:name="_Toc92187840"/>
      <w:bookmarkStart w:id="6769" w:name="_Toc92188532"/>
      <w:bookmarkStart w:id="6770" w:name="_Toc92189222"/>
      <w:bookmarkStart w:id="6771" w:name="_Toc92189877"/>
      <w:bookmarkStart w:id="6772" w:name="_Toc92190533"/>
      <w:bookmarkStart w:id="6773" w:name="_Toc92191189"/>
      <w:bookmarkEnd w:id="6767"/>
      <w:bookmarkEnd w:id="6768"/>
      <w:bookmarkEnd w:id="6769"/>
      <w:bookmarkEnd w:id="6770"/>
      <w:bookmarkEnd w:id="6771"/>
      <w:bookmarkEnd w:id="6772"/>
      <w:bookmarkEnd w:id="6773"/>
    </w:p>
    <w:p w14:paraId="0404D3AB" w14:textId="2152797C" w:rsidR="00067C6D" w:rsidRPr="00F07AB2" w:rsidDel="00791D66" w:rsidRDefault="00067C6D" w:rsidP="003228B4">
      <w:pPr>
        <w:numPr>
          <w:ilvl w:val="0"/>
          <w:numId w:val="47"/>
        </w:numPr>
        <w:jc w:val="both"/>
        <w:rPr>
          <w:del w:id="6774" w:author="anna.resch88@gmail.com" w:date="2022-01-03T10:25:00Z"/>
          <w:rFonts w:asciiTheme="majorHAnsi" w:hAnsiTheme="majorHAnsi" w:cstheme="majorHAnsi"/>
          <w:lang w:val="en-US"/>
        </w:rPr>
      </w:pPr>
      <w:del w:id="6775" w:author="anna.resch88@gmail.com" w:date="2022-01-03T10:25:00Z">
        <w:r w:rsidDel="00791D66">
          <w:rPr>
            <w:rFonts w:asciiTheme="majorHAnsi" w:hAnsiTheme="majorHAnsi" w:cstheme="majorHAnsi"/>
            <w:b/>
            <w:bCs/>
            <w:i/>
            <w:lang w:val="en-US"/>
          </w:rPr>
          <w:delText>Table S-5</w:delText>
        </w:r>
        <w:r w:rsidRPr="00CA34EE" w:rsidDel="00791D66">
          <w:rPr>
            <w:rFonts w:asciiTheme="majorHAnsi" w:hAnsiTheme="majorHAnsi" w:cstheme="majorHAnsi"/>
            <w:b/>
            <w:bCs/>
            <w:i/>
            <w:lang w:val="en-US"/>
          </w:rPr>
          <w:delText>.</w:delText>
        </w:r>
        <w:r w:rsidRPr="00CA34EE" w:rsidDel="00791D66">
          <w:rPr>
            <w:rFonts w:asciiTheme="majorHAnsi" w:hAnsiTheme="majorHAnsi" w:cstheme="majorHAnsi"/>
            <w:i/>
            <w:lang w:val="en-US"/>
          </w:rPr>
          <w:delText xml:space="preserve"> Mechanical characteristics of hydrogels exposed to 5.8 J/cm², as determined via nanoindentation</w:delText>
        </w:r>
        <w:r w:rsidRPr="00F07AB2" w:rsidDel="00791D66">
          <w:rPr>
            <w:rFonts w:asciiTheme="majorHAnsi" w:hAnsiTheme="majorHAnsi" w:cstheme="majorHAnsi"/>
            <w:lang w:val="en-US"/>
          </w:rPr>
          <w:delText>.</w:delText>
        </w:r>
        <w:bookmarkStart w:id="6776" w:name="_Toc92187149"/>
        <w:bookmarkStart w:id="6777" w:name="_Toc92187841"/>
        <w:bookmarkStart w:id="6778" w:name="_Toc92188533"/>
        <w:bookmarkStart w:id="6779" w:name="_Toc92189223"/>
        <w:bookmarkStart w:id="6780" w:name="_Toc92189878"/>
        <w:bookmarkStart w:id="6781" w:name="_Toc92190534"/>
        <w:bookmarkStart w:id="6782" w:name="_Toc92191190"/>
        <w:bookmarkEnd w:id="6776"/>
        <w:bookmarkEnd w:id="6777"/>
        <w:bookmarkEnd w:id="6778"/>
        <w:bookmarkEnd w:id="6779"/>
        <w:bookmarkEnd w:id="6780"/>
        <w:bookmarkEnd w:id="6781"/>
        <w:bookmarkEnd w:id="6782"/>
      </w:del>
    </w:p>
    <w:tbl>
      <w:tblPr>
        <w:tblW w:w="8209" w:type="dxa"/>
        <w:tblLayout w:type="fixed"/>
        <w:tblCellMar>
          <w:left w:w="70" w:type="dxa"/>
          <w:right w:w="70" w:type="dxa"/>
        </w:tblCellMar>
        <w:tblLook w:val="04A0" w:firstRow="1" w:lastRow="0" w:firstColumn="1" w:lastColumn="0" w:noHBand="0" w:noVBand="1"/>
      </w:tblPr>
      <w:tblGrid>
        <w:gridCol w:w="2338"/>
        <w:gridCol w:w="584"/>
        <w:gridCol w:w="475"/>
        <w:gridCol w:w="422"/>
        <w:gridCol w:w="422"/>
        <w:gridCol w:w="422"/>
        <w:gridCol w:w="422"/>
        <w:gridCol w:w="754"/>
        <w:gridCol w:w="642"/>
        <w:gridCol w:w="864"/>
        <w:gridCol w:w="864"/>
      </w:tblGrid>
      <w:tr w:rsidR="00067C6D" w:rsidRPr="009E3BE9" w:rsidDel="00791D66" w14:paraId="67688C05" w14:textId="19E8C911" w:rsidTr="00D830B0">
        <w:trPr>
          <w:cantSplit/>
          <w:trHeight w:val="2265"/>
          <w:del w:id="6783" w:author="anna.resch88@gmail.com" w:date="2022-01-03T10:25:00Z"/>
        </w:trPr>
        <w:tc>
          <w:tcPr>
            <w:tcW w:w="2338" w:type="dxa"/>
            <w:tcBorders>
              <w:top w:val="nil"/>
              <w:left w:val="nil"/>
              <w:bottom w:val="nil"/>
              <w:right w:val="nil"/>
            </w:tcBorders>
            <w:shd w:val="clear" w:color="auto" w:fill="auto"/>
            <w:noWrap/>
            <w:vAlign w:val="bottom"/>
            <w:hideMark/>
          </w:tcPr>
          <w:p w14:paraId="4838E6E4" w14:textId="740B4769" w:rsidR="00067C6D" w:rsidRPr="00F07AB2" w:rsidDel="00791D66" w:rsidRDefault="00067C6D" w:rsidP="003228B4">
            <w:pPr>
              <w:numPr>
                <w:ilvl w:val="0"/>
                <w:numId w:val="47"/>
              </w:numPr>
              <w:spacing w:after="0" w:line="240" w:lineRule="auto"/>
              <w:jc w:val="both"/>
              <w:rPr>
                <w:del w:id="6784" w:author="anna.resch88@gmail.com" w:date="2022-01-03T10:25:00Z"/>
                <w:rFonts w:asciiTheme="majorHAnsi" w:eastAsia="Times New Roman" w:hAnsiTheme="majorHAnsi" w:cstheme="majorHAnsi"/>
                <w:sz w:val="24"/>
                <w:szCs w:val="24"/>
                <w:lang w:val="en-US" w:eastAsia="de-DE"/>
              </w:rPr>
            </w:pPr>
            <w:bookmarkStart w:id="6785" w:name="_Toc92187150"/>
            <w:bookmarkStart w:id="6786" w:name="_Toc92187842"/>
            <w:bookmarkStart w:id="6787" w:name="_Toc92188534"/>
            <w:bookmarkStart w:id="6788" w:name="_Toc92189224"/>
            <w:bookmarkStart w:id="6789" w:name="_Toc92189879"/>
            <w:bookmarkStart w:id="6790" w:name="_Toc92190535"/>
            <w:bookmarkStart w:id="6791" w:name="_Toc92191191"/>
            <w:bookmarkEnd w:id="6785"/>
            <w:bookmarkEnd w:id="6786"/>
            <w:bookmarkEnd w:id="6787"/>
            <w:bookmarkEnd w:id="6788"/>
            <w:bookmarkEnd w:id="6789"/>
            <w:bookmarkEnd w:id="6790"/>
            <w:bookmarkEnd w:id="6791"/>
          </w:p>
        </w:tc>
        <w:tc>
          <w:tcPr>
            <w:tcW w:w="584" w:type="dxa"/>
            <w:tcBorders>
              <w:top w:val="single" w:sz="4" w:space="0" w:color="auto"/>
              <w:left w:val="single" w:sz="4" w:space="0" w:color="auto"/>
              <w:bottom w:val="single" w:sz="4" w:space="0" w:color="auto"/>
              <w:right w:val="single" w:sz="4" w:space="0" w:color="auto"/>
            </w:tcBorders>
            <w:shd w:val="clear" w:color="auto" w:fill="auto"/>
            <w:textDirection w:val="btLr"/>
            <w:vAlign w:val="bottom"/>
            <w:hideMark/>
          </w:tcPr>
          <w:p w14:paraId="49FE9344" w14:textId="205C62CE" w:rsidR="00067C6D" w:rsidRPr="00F86424" w:rsidDel="00791D66" w:rsidRDefault="00067C6D" w:rsidP="003228B4">
            <w:pPr>
              <w:numPr>
                <w:ilvl w:val="0"/>
                <w:numId w:val="47"/>
              </w:numPr>
              <w:spacing w:after="0" w:line="240" w:lineRule="auto"/>
              <w:ind w:right="113"/>
              <w:jc w:val="both"/>
              <w:rPr>
                <w:del w:id="6792" w:author="anna.resch88@gmail.com" w:date="2022-01-03T10:25:00Z"/>
                <w:rFonts w:asciiTheme="majorHAnsi" w:eastAsia="Times New Roman" w:hAnsiTheme="majorHAnsi" w:cstheme="majorHAnsi"/>
                <w:color w:val="000000"/>
                <w:lang w:val="en-US" w:eastAsia="de-DE"/>
                <w:rPrChange w:id="6793" w:author="anna.resch88@gmail.com" w:date="2022-01-04T09:35:00Z">
                  <w:rPr>
                    <w:del w:id="6794" w:author="anna.resch88@gmail.com" w:date="2022-01-03T10:25:00Z"/>
                    <w:rFonts w:asciiTheme="majorHAnsi" w:eastAsia="Times New Roman" w:hAnsiTheme="majorHAnsi" w:cstheme="majorHAnsi"/>
                    <w:color w:val="000000"/>
                    <w:lang w:eastAsia="de-DE"/>
                  </w:rPr>
                </w:rPrChange>
              </w:rPr>
            </w:pPr>
            <w:del w:id="6795" w:author="anna.resch88@gmail.com" w:date="2022-01-03T10:25:00Z">
              <w:r w:rsidRPr="00F86424" w:rsidDel="00791D66">
                <w:rPr>
                  <w:rFonts w:asciiTheme="majorHAnsi" w:eastAsia="Times New Roman" w:hAnsiTheme="majorHAnsi" w:cstheme="majorHAnsi"/>
                  <w:color w:val="000000"/>
                  <w:lang w:val="en-US" w:eastAsia="de-DE"/>
                  <w:rPrChange w:id="6796" w:author="anna.resch88@gmail.com" w:date="2022-01-04T09:35:00Z">
                    <w:rPr>
                      <w:rFonts w:asciiTheme="majorHAnsi" w:eastAsia="Times New Roman" w:hAnsiTheme="majorHAnsi" w:cstheme="majorHAnsi"/>
                      <w:color w:val="000000"/>
                      <w:lang w:eastAsia="de-DE"/>
                    </w:rPr>
                  </w:rPrChange>
                </w:rPr>
                <w:delText>protein concentr. (w/V %)</w:delText>
              </w:r>
              <w:bookmarkStart w:id="6797" w:name="_Toc92187151"/>
              <w:bookmarkStart w:id="6798" w:name="_Toc92187843"/>
              <w:bookmarkStart w:id="6799" w:name="_Toc92188535"/>
              <w:bookmarkStart w:id="6800" w:name="_Toc92189225"/>
              <w:bookmarkStart w:id="6801" w:name="_Toc92189880"/>
              <w:bookmarkStart w:id="6802" w:name="_Toc92190536"/>
              <w:bookmarkStart w:id="6803" w:name="_Toc92191192"/>
              <w:bookmarkEnd w:id="6797"/>
              <w:bookmarkEnd w:id="6798"/>
              <w:bookmarkEnd w:id="6799"/>
              <w:bookmarkEnd w:id="6800"/>
              <w:bookmarkEnd w:id="6801"/>
              <w:bookmarkEnd w:id="6802"/>
              <w:bookmarkEnd w:id="6803"/>
            </w:del>
          </w:p>
        </w:tc>
        <w:tc>
          <w:tcPr>
            <w:tcW w:w="475" w:type="dxa"/>
            <w:tcBorders>
              <w:top w:val="single" w:sz="4" w:space="0" w:color="auto"/>
              <w:left w:val="nil"/>
              <w:bottom w:val="single" w:sz="4" w:space="0" w:color="auto"/>
              <w:right w:val="single" w:sz="4" w:space="0" w:color="auto"/>
            </w:tcBorders>
            <w:shd w:val="clear" w:color="auto" w:fill="auto"/>
            <w:textDirection w:val="btLr"/>
            <w:vAlign w:val="bottom"/>
            <w:hideMark/>
          </w:tcPr>
          <w:p w14:paraId="46647AC2" w14:textId="2E813375" w:rsidR="00067C6D" w:rsidRPr="00F86424" w:rsidDel="00791D66" w:rsidRDefault="00067C6D" w:rsidP="003228B4">
            <w:pPr>
              <w:numPr>
                <w:ilvl w:val="0"/>
                <w:numId w:val="47"/>
              </w:numPr>
              <w:spacing w:after="0" w:line="240" w:lineRule="auto"/>
              <w:ind w:right="113"/>
              <w:jc w:val="both"/>
              <w:rPr>
                <w:del w:id="6804" w:author="anna.resch88@gmail.com" w:date="2022-01-03T10:25:00Z"/>
                <w:rFonts w:asciiTheme="majorHAnsi" w:eastAsia="Times New Roman" w:hAnsiTheme="majorHAnsi" w:cstheme="majorHAnsi"/>
                <w:color w:val="000000"/>
                <w:lang w:val="en-US" w:eastAsia="de-DE"/>
                <w:rPrChange w:id="6805" w:author="anna.resch88@gmail.com" w:date="2022-01-04T09:35:00Z">
                  <w:rPr>
                    <w:del w:id="6806" w:author="anna.resch88@gmail.com" w:date="2022-01-03T10:25:00Z"/>
                    <w:rFonts w:asciiTheme="majorHAnsi" w:eastAsia="Times New Roman" w:hAnsiTheme="majorHAnsi" w:cstheme="majorHAnsi"/>
                    <w:color w:val="000000"/>
                    <w:lang w:eastAsia="de-DE"/>
                  </w:rPr>
                </w:rPrChange>
              </w:rPr>
            </w:pPr>
            <w:del w:id="6807" w:author="anna.resch88@gmail.com" w:date="2022-01-03T10:25:00Z">
              <w:r w:rsidRPr="00F86424" w:rsidDel="00791D66">
                <w:rPr>
                  <w:rFonts w:asciiTheme="majorHAnsi" w:eastAsia="Times New Roman" w:hAnsiTheme="majorHAnsi" w:cstheme="majorHAnsi"/>
                  <w:color w:val="000000"/>
                  <w:lang w:val="en-US" w:eastAsia="de-DE"/>
                  <w:rPrChange w:id="6808" w:author="anna.resch88@gmail.com" w:date="2022-01-04T09:35:00Z">
                    <w:rPr>
                      <w:rFonts w:asciiTheme="majorHAnsi" w:eastAsia="Times New Roman" w:hAnsiTheme="majorHAnsi" w:cstheme="majorHAnsi"/>
                      <w:color w:val="000000"/>
                      <w:lang w:eastAsia="de-DE"/>
                    </w:rPr>
                  </w:rPrChange>
                </w:rPr>
                <w:delText xml:space="preserve">solvent </w:delText>
              </w:r>
              <w:bookmarkStart w:id="6809" w:name="_Toc92187152"/>
              <w:bookmarkStart w:id="6810" w:name="_Toc92187844"/>
              <w:bookmarkStart w:id="6811" w:name="_Toc92188536"/>
              <w:bookmarkStart w:id="6812" w:name="_Toc92189226"/>
              <w:bookmarkStart w:id="6813" w:name="_Toc92189881"/>
              <w:bookmarkStart w:id="6814" w:name="_Toc92190537"/>
              <w:bookmarkStart w:id="6815" w:name="_Toc92191193"/>
              <w:bookmarkEnd w:id="6809"/>
              <w:bookmarkEnd w:id="6810"/>
              <w:bookmarkEnd w:id="6811"/>
              <w:bookmarkEnd w:id="6812"/>
              <w:bookmarkEnd w:id="6813"/>
              <w:bookmarkEnd w:id="6814"/>
              <w:bookmarkEnd w:id="6815"/>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17C64343" w14:textId="68C7FDA9" w:rsidR="00067C6D" w:rsidRPr="00F86424" w:rsidDel="00791D66" w:rsidRDefault="00067C6D" w:rsidP="003228B4">
            <w:pPr>
              <w:numPr>
                <w:ilvl w:val="0"/>
                <w:numId w:val="47"/>
              </w:numPr>
              <w:spacing w:after="0" w:line="240" w:lineRule="auto"/>
              <w:ind w:right="113"/>
              <w:jc w:val="both"/>
              <w:rPr>
                <w:del w:id="6816" w:author="anna.resch88@gmail.com" w:date="2022-01-03T10:25:00Z"/>
                <w:rFonts w:asciiTheme="majorHAnsi" w:eastAsia="Times New Roman" w:hAnsiTheme="majorHAnsi" w:cstheme="majorHAnsi"/>
                <w:color w:val="000000"/>
                <w:lang w:val="en-US" w:eastAsia="de-DE"/>
                <w:rPrChange w:id="6817" w:author="anna.resch88@gmail.com" w:date="2022-01-04T09:35:00Z">
                  <w:rPr>
                    <w:del w:id="6818" w:author="anna.resch88@gmail.com" w:date="2022-01-03T10:25:00Z"/>
                    <w:rFonts w:asciiTheme="majorHAnsi" w:eastAsia="Times New Roman" w:hAnsiTheme="majorHAnsi" w:cstheme="majorHAnsi"/>
                    <w:color w:val="000000"/>
                    <w:lang w:eastAsia="de-DE"/>
                  </w:rPr>
                </w:rPrChange>
              </w:rPr>
            </w:pPr>
            <w:del w:id="6819" w:author="anna.resch88@gmail.com" w:date="2022-01-03T10:25:00Z">
              <w:r w:rsidRPr="00F86424" w:rsidDel="00791D66">
                <w:rPr>
                  <w:rFonts w:asciiTheme="majorHAnsi" w:eastAsia="Times New Roman" w:hAnsiTheme="majorHAnsi" w:cstheme="majorHAnsi"/>
                  <w:color w:val="000000"/>
                  <w:lang w:val="en-US" w:eastAsia="de-DE"/>
                  <w:rPrChange w:id="6820" w:author="anna.resch88@gmail.com" w:date="2022-01-04T09:35:00Z">
                    <w:rPr>
                      <w:rFonts w:asciiTheme="majorHAnsi" w:eastAsia="Times New Roman" w:hAnsiTheme="majorHAnsi" w:cstheme="majorHAnsi"/>
                      <w:color w:val="000000"/>
                      <w:lang w:eastAsia="de-DE"/>
                    </w:rPr>
                  </w:rPrChange>
                </w:rPr>
                <w:delText>illumination time (sec)</w:delText>
              </w:r>
              <w:bookmarkStart w:id="6821" w:name="_Toc92187153"/>
              <w:bookmarkStart w:id="6822" w:name="_Toc92187845"/>
              <w:bookmarkStart w:id="6823" w:name="_Toc92188537"/>
              <w:bookmarkStart w:id="6824" w:name="_Toc92189227"/>
              <w:bookmarkStart w:id="6825" w:name="_Toc92189882"/>
              <w:bookmarkStart w:id="6826" w:name="_Toc92190538"/>
              <w:bookmarkStart w:id="6827" w:name="_Toc92191194"/>
              <w:bookmarkEnd w:id="6821"/>
              <w:bookmarkEnd w:id="6822"/>
              <w:bookmarkEnd w:id="6823"/>
              <w:bookmarkEnd w:id="6824"/>
              <w:bookmarkEnd w:id="6825"/>
              <w:bookmarkEnd w:id="6826"/>
              <w:bookmarkEnd w:id="6827"/>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2C0F3290" w14:textId="5111C63A" w:rsidR="00067C6D" w:rsidRPr="00F86424" w:rsidDel="00791D66" w:rsidRDefault="00067C6D" w:rsidP="003228B4">
            <w:pPr>
              <w:numPr>
                <w:ilvl w:val="0"/>
                <w:numId w:val="47"/>
              </w:numPr>
              <w:spacing w:after="0" w:line="240" w:lineRule="auto"/>
              <w:ind w:right="113"/>
              <w:jc w:val="both"/>
              <w:rPr>
                <w:del w:id="6828" w:author="anna.resch88@gmail.com" w:date="2022-01-03T10:25:00Z"/>
                <w:rFonts w:asciiTheme="majorHAnsi" w:eastAsia="Times New Roman" w:hAnsiTheme="majorHAnsi" w:cstheme="majorHAnsi"/>
                <w:color w:val="000000"/>
                <w:lang w:val="en-US" w:eastAsia="de-DE"/>
                <w:rPrChange w:id="6829" w:author="anna.resch88@gmail.com" w:date="2022-01-04T09:35:00Z">
                  <w:rPr>
                    <w:del w:id="6830" w:author="anna.resch88@gmail.com" w:date="2022-01-03T10:25:00Z"/>
                    <w:rFonts w:asciiTheme="majorHAnsi" w:eastAsia="Times New Roman" w:hAnsiTheme="majorHAnsi" w:cstheme="majorHAnsi"/>
                    <w:color w:val="000000"/>
                    <w:lang w:eastAsia="de-DE"/>
                  </w:rPr>
                </w:rPrChange>
              </w:rPr>
            </w:pPr>
            <w:del w:id="6831" w:author="anna.resch88@gmail.com" w:date="2022-01-03T10:25:00Z">
              <w:r w:rsidRPr="00F86424" w:rsidDel="00791D66">
                <w:rPr>
                  <w:rFonts w:asciiTheme="majorHAnsi" w:eastAsia="Times New Roman" w:hAnsiTheme="majorHAnsi" w:cstheme="majorHAnsi"/>
                  <w:color w:val="000000"/>
                  <w:lang w:val="en-US" w:eastAsia="de-DE"/>
                  <w:rPrChange w:id="6832" w:author="anna.resch88@gmail.com" w:date="2022-01-04T09:35:00Z">
                    <w:rPr>
                      <w:rFonts w:asciiTheme="majorHAnsi" w:eastAsia="Times New Roman" w:hAnsiTheme="majorHAnsi" w:cstheme="majorHAnsi"/>
                      <w:color w:val="000000"/>
                      <w:lang w:eastAsia="de-DE"/>
                    </w:rPr>
                  </w:rPrChange>
                </w:rPr>
                <w:delText xml:space="preserve">illumination intensity </w:delText>
              </w:r>
              <w:bookmarkStart w:id="6833" w:name="_Toc92187154"/>
              <w:bookmarkStart w:id="6834" w:name="_Toc92187846"/>
              <w:bookmarkStart w:id="6835" w:name="_Toc92188538"/>
              <w:bookmarkStart w:id="6836" w:name="_Toc92189228"/>
              <w:bookmarkStart w:id="6837" w:name="_Toc92189883"/>
              <w:bookmarkStart w:id="6838" w:name="_Toc92190539"/>
              <w:bookmarkStart w:id="6839" w:name="_Toc92191195"/>
              <w:bookmarkEnd w:id="6833"/>
              <w:bookmarkEnd w:id="6834"/>
              <w:bookmarkEnd w:id="6835"/>
              <w:bookmarkEnd w:id="6836"/>
              <w:bookmarkEnd w:id="6837"/>
              <w:bookmarkEnd w:id="6838"/>
              <w:bookmarkEnd w:id="6839"/>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5E139441" w14:textId="24791621" w:rsidR="00067C6D" w:rsidRPr="00F86424" w:rsidDel="00791D66" w:rsidRDefault="00067C6D" w:rsidP="003228B4">
            <w:pPr>
              <w:numPr>
                <w:ilvl w:val="0"/>
                <w:numId w:val="47"/>
              </w:numPr>
              <w:spacing w:after="0" w:line="240" w:lineRule="auto"/>
              <w:ind w:right="113"/>
              <w:jc w:val="both"/>
              <w:rPr>
                <w:del w:id="6840" w:author="anna.resch88@gmail.com" w:date="2022-01-03T10:25:00Z"/>
                <w:rFonts w:asciiTheme="majorHAnsi" w:eastAsia="Times New Roman" w:hAnsiTheme="majorHAnsi" w:cstheme="majorHAnsi"/>
                <w:color w:val="000000"/>
                <w:lang w:val="en-US" w:eastAsia="de-DE"/>
                <w:rPrChange w:id="6841" w:author="anna.resch88@gmail.com" w:date="2022-01-04T09:35:00Z">
                  <w:rPr>
                    <w:del w:id="6842" w:author="anna.resch88@gmail.com" w:date="2022-01-03T10:25:00Z"/>
                    <w:rFonts w:asciiTheme="majorHAnsi" w:eastAsia="Times New Roman" w:hAnsiTheme="majorHAnsi" w:cstheme="majorHAnsi"/>
                    <w:color w:val="000000"/>
                    <w:lang w:eastAsia="de-DE"/>
                  </w:rPr>
                </w:rPrChange>
              </w:rPr>
            </w:pPr>
            <w:del w:id="6843" w:author="anna.resch88@gmail.com" w:date="2022-01-03T10:25:00Z">
              <w:r w:rsidRPr="00F86424" w:rsidDel="00791D66">
                <w:rPr>
                  <w:rFonts w:asciiTheme="majorHAnsi" w:eastAsia="Times New Roman" w:hAnsiTheme="majorHAnsi" w:cstheme="majorHAnsi"/>
                  <w:color w:val="000000"/>
                  <w:lang w:val="en-US" w:eastAsia="de-DE"/>
                  <w:rPrChange w:id="6844" w:author="anna.resch88@gmail.com" w:date="2022-01-04T09:35:00Z">
                    <w:rPr>
                      <w:rFonts w:asciiTheme="majorHAnsi" w:eastAsia="Times New Roman" w:hAnsiTheme="majorHAnsi" w:cstheme="majorHAnsi"/>
                      <w:color w:val="000000"/>
                      <w:lang w:eastAsia="de-DE"/>
                    </w:rPr>
                  </w:rPrChange>
                </w:rPr>
                <w:delText>distance to lamp (cm)</w:delText>
              </w:r>
              <w:bookmarkStart w:id="6845" w:name="_Toc92187155"/>
              <w:bookmarkStart w:id="6846" w:name="_Toc92187847"/>
              <w:bookmarkStart w:id="6847" w:name="_Toc92188539"/>
              <w:bookmarkStart w:id="6848" w:name="_Toc92189229"/>
              <w:bookmarkStart w:id="6849" w:name="_Toc92189884"/>
              <w:bookmarkStart w:id="6850" w:name="_Toc92190540"/>
              <w:bookmarkStart w:id="6851" w:name="_Toc92191196"/>
              <w:bookmarkEnd w:id="6845"/>
              <w:bookmarkEnd w:id="6846"/>
              <w:bookmarkEnd w:id="6847"/>
              <w:bookmarkEnd w:id="6848"/>
              <w:bookmarkEnd w:id="6849"/>
              <w:bookmarkEnd w:id="6850"/>
              <w:bookmarkEnd w:id="6851"/>
            </w:del>
          </w:p>
        </w:tc>
        <w:tc>
          <w:tcPr>
            <w:tcW w:w="422" w:type="dxa"/>
            <w:tcBorders>
              <w:top w:val="single" w:sz="4" w:space="0" w:color="auto"/>
              <w:left w:val="nil"/>
              <w:bottom w:val="single" w:sz="4" w:space="0" w:color="auto"/>
              <w:right w:val="single" w:sz="4" w:space="0" w:color="auto"/>
            </w:tcBorders>
            <w:shd w:val="clear" w:color="auto" w:fill="auto"/>
            <w:textDirection w:val="btLr"/>
            <w:vAlign w:val="bottom"/>
            <w:hideMark/>
          </w:tcPr>
          <w:p w14:paraId="302B6891" w14:textId="042A3D51" w:rsidR="00067C6D" w:rsidRPr="00F86424" w:rsidDel="00791D66" w:rsidRDefault="00067C6D" w:rsidP="003228B4">
            <w:pPr>
              <w:numPr>
                <w:ilvl w:val="0"/>
                <w:numId w:val="47"/>
              </w:numPr>
              <w:spacing w:after="0" w:line="240" w:lineRule="auto"/>
              <w:ind w:right="113"/>
              <w:jc w:val="both"/>
              <w:rPr>
                <w:del w:id="6852" w:author="anna.resch88@gmail.com" w:date="2022-01-03T10:25:00Z"/>
                <w:rFonts w:asciiTheme="majorHAnsi" w:eastAsia="Times New Roman" w:hAnsiTheme="majorHAnsi" w:cstheme="majorHAnsi"/>
                <w:color w:val="000000"/>
                <w:lang w:val="en-US" w:eastAsia="de-DE"/>
                <w:rPrChange w:id="6853" w:author="anna.resch88@gmail.com" w:date="2022-01-04T09:35:00Z">
                  <w:rPr>
                    <w:del w:id="6854" w:author="anna.resch88@gmail.com" w:date="2022-01-03T10:25:00Z"/>
                    <w:rFonts w:asciiTheme="majorHAnsi" w:eastAsia="Times New Roman" w:hAnsiTheme="majorHAnsi" w:cstheme="majorHAnsi"/>
                    <w:color w:val="000000"/>
                    <w:lang w:eastAsia="de-DE"/>
                  </w:rPr>
                </w:rPrChange>
              </w:rPr>
            </w:pPr>
            <w:del w:id="6855" w:author="anna.resch88@gmail.com" w:date="2022-01-03T10:25:00Z">
              <w:r w:rsidRPr="00F86424" w:rsidDel="00791D66">
                <w:rPr>
                  <w:rFonts w:asciiTheme="majorHAnsi" w:eastAsia="Times New Roman" w:hAnsiTheme="majorHAnsi" w:cstheme="majorHAnsi"/>
                  <w:color w:val="000000"/>
                  <w:lang w:val="en-US" w:eastAsia="de-DE"/>
                  <w:rPrChange w:id="6856" w:author="anna.resch88@gmail.com" w:date="2022-01-04T09:35:00Z">
                    <w:rPr>
                      <w:rFonts w:asciiTheme="majorHAnsi" w:eastAsia="Times New Roman" w:hAnsiTheme="majorHAnsi" w:cstheme="majorHAnsi"/>
                      <w:color w:val="000000"/>
                      <w:lang w:eastAsia="de-DE"/>
                    </w:rPr>
                  </w:rPrChange>
                </w:rPr>
                <w:delText>no. of measurements</w:delText>
              </w:r>
              <w:bookmarkStart w:id="6857" w:name="_Toc92187156"/>
              <w:bookmarkStart w:id="6858" w:name="_Toc92187848"/>
              <w:bookmarkStart w:id="6859" w:name="_Toc92188540"/>
              <w:bookmarkStart w:id="6860" w:name="_Toc92189230"/>
              <w:bookmarkStart w:id="6861" w:name="_Toc92189885"/>
              <w:bookmarkStart w:id="6862" w:name="_Toc92190541"/>
              <w:bookmarkStart w:id="6863" w:name="_Toc92191197"/>
              <w:bookmarkEnd w:id="6857"/>
              <w:bookmarkEnd w:id="6858"/>
              <w:bookmarkEnd w:id="6859"/>
              <w:bookmarkEnd w:id="6860"/>
              <w:bookmarkEnd w:id="6861"/>
              <w:bookmarkEnd w:id="6862"/>
              <w:bookmarkEnd w:id="6863"/>
            </w:del>
          </w:p>
        </w:tc>
        <w:tc>
          <w:tcPr>
            <w:tcW w:w="754"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574C2F" w14:textId="19B35806" w:rsidR="00067C6D" w:rsidRPr="00F86424" w:rsidDel="00791D66" w:rsidRDefault="00067C6D" w:rsidP="003228B4">
            <w:pPr>
              <w:numPr>
                <w:ilvl w:val="0"/>
                <w:numId w:val="47"/>
              </w:numPr>
              <w:spacing w:after="0" w:line="240" w:lineRule="auto"/>
              <w:ind w:right="113"/>
              <w:jc w:val="both"/>
              <w:rPr>
                <w:del w:id="6864" w:author="anna.resch88@gmail.com" w:date="2022-01-03T10:25:00Z"/>
                <w:rFonts w:asciiTheme="majorHAnsi" w:eastAsia="Times New Roman" w:hAnsiTheme="majorHAnsi" w:cstheme="majorHAnsi"/>
                <w:color w:val="000000"/>
                <w:lang w:val="en-US" w:eastAsia="de-DE"/>
                <w:rPrChange w:id="6865" w:author="anna.resch88@gmail.com" w:date="2022-01-04T09:35:00Z">
                  <w:rPr>
                    <w:del w:id="6866" w:author="anna.resch88@gmail.com" w:date="2022-01-03T10:25:00Z"/>
                    <w:rFonts w:asciiTheme="majorHAnsi" w:eastAsia="Times New Roman" w:hAnsiTheme="majorHAnsi" w:cstheme="majorHAnsi"/>
                    <w:color w:val="000000"/>
                    <w:lang w:eastAsia="de-DE"/>
                  </w:rPr>
                </w:rPrChange>
              </w:rPr>
            </w:pPr>
            <w:del w:id="6867" w:author="anna.resch88@gmail.com" w:date="2022-01-03T10:25:00Z">
              <w:r w:rsidRPr="00F86424" w:rsidDel="00791D66">
                <w:rPr>
                  <w:rFonts w:asciiTheme="majorHAnsi" w:eastAsia="Times New Roman" w:hAnsiTheme="majorHAnsi" w:cstheme="majorHAnsi"/>
                  <w:color w:val="000000"/>
                  <w:lang w:val="en-US" w:eastAsia="de-DE"/>
                  <w:rPrChange w:id="6868" w:author="anna.resch88@gmail.com" w:date="2022-01-04T09:35:00Z">
                    <w:rPr>
                      <w:rFonts w:asciiTheme="majorHAnsi" w:eastAsia="Times New Roman" w:hAnsiTheme="majorHAnsi" w:cstheme="majorHAnsi"/>
                      <w:color w:val="000000"/>
                      <w:lang w:eastAsia="de-DE"/>
                    </w:rPr>
                  </w:rPrChange>
                </w:rPr>
                <w:delText>Young's modulus (kPa)</w:delText>
              </w:r>
              <w:bookmarkStart w:id="6869" w:name="_Toc92187157"/>
              <w:bookmarkStart w:id="6870" w:name="_Toc92187849"/>
              <w:bookmarkStart w:id="6871" w:name="_Toc92188541"/>
              <w:bookmarkStart w:id="6872" w:name="_Toc92189231"/>
              <w:bookmarkStart w:id="6873" w:name="_Toc92189886"/>
              <w:bookmarkStart w:id="6874" w:name="_Toc92190542"/>
              <w:bookmarkStart w:id="6875" w:name="_Toc92191198"/>
              <w:bookmarkEnd w:id="6869"/>
              <w:bookmarkEnd w:id="6870"/>
              <w:bookmarkEnd w:id="6871"/>
              <w:bookmarkEnd w:id="6872"/>
              <w:bookmarkEnd w:id="6873"/>
              <w:bookmarkEnd w:id="6874"/>
              <w:bookmarkEnd w:id="6875"/>
            </w:del>
          </w:p>
        </w:tc>
        <w:tc>
          <w:tcPr>
            <w:tcW w:w="642" w:type="dxa"/>
            <w:tcBorders>
              <w:top w:val="single" w:sz="4" w:space="0" w:color="auto"/>
              <w:left w:val="nil"/>
              <w:bottom w:val="single" w:sz="4" w:space="0" w:color="auto"/>
              <w:right w:val="single" w:sz="4" w:space="0" w:color="auto"/>
            </w:tcBorders>
            <w:shd w:val="clear" w:color="auto" w:fill="auto"/>
            <w:textDirection w:val="btLr"/>
            <w:vAlign w:val="bottom"/>
            <w:hideMark/>
          </w:tcPr>
          <w:p w14:paraId="0C1261D2" w14:textId="34748A99" w:rsidR="00067C6D" w:rsidRPr="00F86424" w:rsidDel="00791D66" w:rsidRDefault="00067C6D" w:rsidP="003228B4">
            <w:pPr>
              <w:numPr>
                <w:ilvl w:val="0"/>
                <w:numId w:val="47"/>
              </w:numPr>
              <w:spacing w:after="0" w:line="240" w:lineRule="auto"/>
              <w:ind w:right="113"/>
              <w:jc w:val="both"/>
              <w:rPr>
                <w:del w:id="6876" w:author="anna.resch88@gmail.com" w:date="2022-01-03T10:25:00Z"/>
                <w:rFonts w:asciiTheme="majorHAnsi" w:eastAsia="Times New Roman" w:hAnsiTheme="majorHAnsi" w:cstheme="majorHAnsi"/>
                <w:color w:val="000000"/>
                <w:lang w:val="en-US" w:eastAsia="de-DE"/>
                <w:rPrChange w:id="6877" w:author="anna.resch88@gmail.com" w:date="2022-01-04T09:35:00Z">
                  <w:rPr>
                    <w:del w:id="6878" w:author="anna.resch88@gmail.com" w:date="2022-01-03T10:25:00Z"/>
                    <w:rFonts w:asciiTheme="majorHAnsi" w:eastAsia="Times New Roman" w:hAnsiTheme="majorHAnsi" w:cstheme="majorHAnsi"/>
                    <w:color w:val="000000"/>
                    <w:lang w:eastAsia="de-DE"/>
                  </w:rPr>
                </w:rPrChange>
              </w:rPr>
            </w:pPr>
            <w:del w:id="6879" w:author="anna.resch88@gmail.com" w:date="2022-01-03T10:25:00Z">
              <w:r w:rsidRPr="00F86424" w:rsidDel="00791D66">
                <w:rPr>
                  <w:rFonts w:asciiTheme="majorHAnsi" w:eastAsia="Times New Roman" w:hAnsiTheme="majorHAnsi" w:cstheme="majorHAnsi"/>
                  <w:color w:val="000000"/>
                  <w:lang w:val="en-US" w:eastAsia="de-DE"/>
                  <w:rPrChange w:id="6880" w:author="anna.resch88@gmail.com" w:date="2022-01-04T09:35:00Z">
                    <w:rPr>
                      <w:rFonts w:asciiTheme="majorHAnsi" w:eastAsia="Times New Roman" w:hAnsiTheme="majorHAnsi" w:cstheme="majorHAnsi"/>
                      <w:color w:val="000000"/>
                      <w:lang w:eastAsia="de-DE"/>
                    </w:rPr>
                  </w:rPrChange>
                </w:rPr>
                <w:delText>StD (kPa)</w:delText>
              </w:r>
              <w:bookmarkStart w:id="6881" w:name="_Toc92187158"/>
              <w:bookmarkStart w:id="6882" w:name="_Toc92187850"/>
              <w:bookmarkStart w:id="6883" w:name="_Toc92188542"/>
              <w:bookmarkStart w:id="6884" w:name="_Toc92189232"/>
              <w:bookmarkStart w:id="6885" w:name="_Toc92189887"/>
              <w:bookmarkStart w:id="6886" w:name="_Toc92190543"/>
              <w:bookmarkStart w:id="6887" w:name="_Toc92191199"/>
              <w:bookmarkEnd w:id="6881"/>
              <w:bookmarkEnd w:id="6882"/>
              <w:bookmarkEnd w:id="6883"/>
              <w:bookmarkEnd w:id="6884"/>
              <w:bookmarkEnd w:id="6885"/>
              <w:bookmarkEnd w:id="6886"/>
              <w:bookmarkEnd w:id="6887"/>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383F785A" w14:textId="731787C9" w:rsidR="00067C6D" w:rsidRPr="00F07AB2" w:rsidDel="00791D66" w:rsidRDefault="00067C6D" w:rsidP="003228B4">
            <w:pPr>
              <w:numPr>
                <w:ilvl w:val="0"/>
                <w:numId w:val="47"/>
              </w:numPr>
              <w:spacing w:after="0" w:line="240" w:lineRule="auto"/>
              <w:ind w:right="113"/>
              <w:jc w:val="both"/>
              <w:rPr>
                <w:del w:id="6888" w:author="anna.resch88@gmail.com" w:date="2022-01-03T10:25:00Z"/>
                <w:rFonts w:asciiTheme="majorHAnsi" w:eastAsia="Times New Roman" w:hAnsiTheme="majorHAnsi" w:cstheme="majorHAnsi"/>
                <w:color w:val="000000"/>
                <w:lang w:val="en-US" w:eastAsia="de-DE"/>
              </w:rPr>
            </w:pPr>
            <w:del w:id="6889" w:author="anna.resch88@gmail.com" w:date="2022-01-03T10:25:00Z">
              <w:r w:rsidRPr="00F07AB2" w:rsidDel="00791D66">
                <w:rPr>
                  <w:rFonts w:asciiTheme="majorHAnsi" w:eastAsia="Times New Roman" w:hAnsiTheme="majorHAnsi" w:cstheme="majorHAnsi"/>
                  <w:color w:val="000000"/>
                  <w:lang w:val="en-US" w:eastAsia="de-DE"/>
                </w:rPr>
                <w:delText>Young's modulus, average of triplicates (kPa)</w:delText>
              </w:r>
              <w:bookmarkStart w:id="6890" w:name="_Toc92187159"/>
              <w:bookmarkStart w:id="6891" w:name="_Toc92187851"/>
              <w:bookmarkStart w:id="6892" w:name="_Toc92188543"/>
              <w:bookmarkStart w:id="6893" w:name="_Toc92189233"/>
              <w:bookmarkStart w:id="6894" w:name="_Toc92189888"/>
              <w:bookmarkStart w:id="6895" w:name="_Toc92190544"/>
              <w:bookmarkStart w:id="6896" w:name="_Toc92191200"/>
              <w:bookmarkEnd w:id="6890"/>
              <w:bookmarkEnd w:id="6891"/>
              <w:bookmarkEnd w:id="6892"/>
              <w:bookmarkEnd w:id="6893"/>
              <w:bookmarkEnd w:id="6894"/>
              <w:bookmarkEnd w:id="6895"/>
              <w:bookmarkEnd w:id="6896"/>
            </w:del>
          </w:p>
        </w:tc>
        <w:tc>
          <w:tcPr>
            <w:tcW w:w="864" w:type="dxa"/>
            <w:tcBorders>
              <w:top w:val="single" w:sz="4" w:space="0" w:color="auto"/>
              <w:left w:val="nil"/>
              <w:bottom w:val="single" w:sz="4" w:space="0" w:color="auto"/>
              <w:right w:val="single" w:sz="4" w:space="0" w:color="auto"/>
            </w:tcBorders>
            <w:shd w:val="clear" w:color="auto" w:fill="auto"/>
            <w:textDirection w:val="btLr"/>
            <w:vAlign w:val="bottom"/>
            <w:hideMark/>
          </w:tcPr>
          <w:p w14:paraId="75F8DDF9" w14:textId="564115A9" w:rsidR="00067C6D" w:rsidRPr="00F07AB2" w:rsidDel="00791D66" w:rsidRDefault="00067C6D" w:rsidP="003228B4">
            <w:pPr>
              <w:numPr>
                <w:ilvl w:val="0"/>
                <w:numId w:val="47"/>
              </w:numPr>
              <w:spacing w:after="0" w:line="240" w:lineRule="auto"/>
              <w:ind w:right="113"/>
              <w:jc w:val="both"/>
              <w:rPr>
                <w:del w:id="6897" w:author="anna.resch88@gmail.com" w:date="2022-01-03T10:25:00Z"/>
                <w:rFonts w:asciiTheme="majorHAnsi" w:eastAsia="Times New Roman" w:hAnsiTheme="majorHAnsi" w:cstheme="majorHAnsi"/>
                <w:color w:val="000000"/>
                <w:lang w:val="en-US" w:eastAsia="de-DE"/>
              </w:rPr>
            </w:pPr>
            <w:del w:id="6898" w:author="anna.resch88@gmail.com" w:date="2022-01-03T10:25:00Z">
              <w:r w:rsidRPr="00F07AB2" w:rsidDel="00791D66">
                <w:rPr>
                  <w:rFonts w:asciiTheme="majorHAnsi" w:eastAsia="Times New Roman" w:hAnsiTheme="majorHAnsi" w:cstheme="majorHAnsi"/>
                  <w:color w:val="000000"/>
                  <w:lang w:val="en-US" w:eastAsia="de-DE"/>
                </w:rPr>
                <w:delText>StD for average of triplicates (kPa)</w:delText>
              </w:r>
              <w:bookmarkStart w:id="6899" w:name="_Toc92187160"/>
              <w:bookmarkStart w:id="6900" w:name="_Toc92187852"/>
              <w:bookmarkStart w:id="6901" w:name="_Toc92188544"/>
              <w:bookmarkStart w:id="6902" w:name="_Toc92189234"/>
              <w:bookmarkStart w:id="6903" w:name="_Toc92189889"/>
              <w:bookmarkStart w:id="6904" w:name="_Toc92190545"/>
              <w:bookmarkStart w:id="6905" w:name="_Toc92191201"/>
              <w:bookmarkEnd w:id="6899"/>
              <w:bookmarkEnd w:id="6900"/>
              <w:bookmarkEnd w:id="6901"/>
              <w:bookmarkEnd w:id="6902"/>
              <w:bookmarkEnd w:id="6903"/>
              <w:bookmarkEnd w:id="6904"/>
              <w:bookmarkEnd w:id="6905"/>
            </w:del>
          </w:p>
        </w:tc>
        <w:bookmarkStart w:id="6906" w:name="_Toc92187161"/>
        <w:bookmarkStart w:id="6907" w:name="_Toc92187853"/>
        <w:bookmarkStart w:id="6908" w:name="_Toc92188545"/>
        <w:bookmarkStart w:id="6909" w:name="_Toc92189235"/>
        <w:bookmarkStart w:id="6910" w:name="_Toc92189890"/>
        <w:bookmarkStart w:id="6911" w:name="_Toc92190546"/>
        <w:bookmarkStart w:id="6912" w:name="_Toc92191202"/>
        <w:bookmarkEnd w:id="6906"/>
        <w:bookmarkEnd w:id="6907"/>
        <w:bookmarkEnd w:id="6908"/>
        <w:bookmarkEnd w:id="6909"/>
        <w:bookmarkEnd w:id="6910"/>
        <w:bookmarkEnd w:id="6911"/>
        <w:bookmarkEnd w:id="6912"/>
      </w:tr>
      <w:tr w:rsidR="00067C6D" w:rsidRPr="009E3BE9" w:rsidDel="00791D66" w14:paraId="697F194A" w14:textId="7471E3C0" w:rsidTr="00D830B0">
        <w:trPr>
          <w:trHeight w:val="300"/>
          <w:del w:id="6913" w:author="anna.resch88@gmail.com" w:date="2022-01-03T10:25:00Z"/>
        </w:trPr>
        <w:tc>
          <w:tcPr>
            <w:tcW w:w="23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30D091AE" w14:textId="5FAA3B87" w:rsidR="00067C6D" w:rsidRPr="00F86424" w:rsidDel="00791D66" w:rsidRDefault="00067C6D" w:rsidP="003228B4">
            <w:pPr>
              <w:numPr>
                <w:ilvl w:val="0"/>
                <w:numId w:val="47"/>
              </w:numPr>
              <w:spacing w:after="0" w:line="240" w:lineRule="auto"/>
              <w:jc w:val="both"/>
              <w:rPr>
                <w:del w:id="6914" w:author="anna.resch88@gmail.com" w:date="2022-01-03T10:25:00Z"/>
                <w:rFonts w:asciiTheme="majorHAnsi" w:eastAsia="Times New Roman" w:hAnsiTheme="majorHAnsi" w:cstheme="majorHAnsi"/>
                <w:color w:val="000000"/>
                <w:lang w:val="en-US" w:eastAsia="de-DE"/>
                <w:rPrChange w:id="6915" w:author="anna.resch88@gmail.com" w:date="2022-01-04T09:35:00Z">
                  <w:rPr>
                    <w:del w:id="6916" w:author="anna.resch88@gmail.com" w:date="2022-01-03T10:25:00Z"/>
                    <w:rFonts w:asciiTheme="majorHAnsi" w:eastAsia="Times New Roman" w:hAnsiTheme="majorHAnsi" w:cstheme="majorHAnsi"/>
                    <w:color w:val="000000"/>
                    <w:lang w:eastAsia="de-DE"/>
                  </w:rPr>
                </w:rPrChange>
              </w:rPr>
            </w:pPr>
            <w:del w:id="6917" w:author="anna.resch88@gmail.com" w:date="2022-01-03T10:25:00Z">
              <w:r w:rsidRPr="00F86424" w:rsidDel="00791D66">
                <w:rPr>
                  <w:rFonts w:asciiTheme="majorHAnsi" w:eastAsia="Times New Roman" w:hAnsiTheme="majorHAnsi" w:cstheme="majorHAnsi"/>
                  <w:color w:val="000000"/>
                  <w:lang w:val="en-US" w:eastAsia="de-DE"/>
                  <w:rPrChange w:id="6918" w:author="anna.resch88@gmail.com" w:date="2022-01-04T09:35:00Z">
                    <w:rPr>
                      <w:rFonts w:asciiTheme="majorHAnsi" w:eastAsia="Times New Roman" w:hAnsiTheme="majorHAnsi" w:cstheme="majorHAnsi"/>
                      <w:color w:val="000000"/>
                      <w:lang w:eastAsia="de-DE"/>
                    </w:rPr>
                  </w:rPrChange>
                </w:rPr>
                <w:delText>ULD-V20-ULD, sample 1</w:delText>
              </w:r>
              <w:bookmarkStart w:id="6919" w:name="_Toc92187162"/>
              <w:bookmarkStart w:id="6920" w:name="_Toc92187854"/>
              <w:bookmarkStart w:id="6921" w:name="_Toc92188546"/>
              <w:bookmarkStart w:id="6922" w:name="_Toc92189236"/>
              <w:bookmarkStart w:id="6923" w:name="_Toc92189891"/>
              <w:bookmarkStart w:id="6924" w:name="_Toc92190547"/>
              <w:bookmarkStart w:id="6925" w:name="_Toc92191203"/>
              <w:bookmarkEnd w:id="6919"/>
              <w:bookmarkEnd w:id="6920"/>
              <w:bookmarkEnd w:id="6921"/>
              <w:bookmarkEnd w:id="6922"/>
              <w:bookmarkEnd w:id="6923"/>
              <w:bookmarkEnd w:id="6924"/>
              <w:bookmarkEnd w:id="6925"/>
            </w:del>
          </w:p>
        </w:tc>
        <w:tc>
          <w:tcPr>
            <w:tcW w:w="58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4C718F56" w14:textId="2E84C539" w:rsidR="00067C6D" w:rsidRPr="00F86424" w:rsidDel="00791D66" w:rsidRDefault="00067C6D" w:rsidP="003228B4">
            <w:pPr>
              <w:numPr>
                <w:ilvl w:val="0"/>
                <w:numId w:val="47"/>
              </w:numPr>
              <w:spacing w:after="0" w:line="240" w:lineRule="auto"/>
              <w:jc w:val="center"/>
              <w:rPr>
                <w:del w:id="6926" w:author="anna.resch88@gmail.com" w:date="2022-01-03T10:25:00Z"/>
                <w:rFonts w:asciiTheme="majorHAnsi" w:eastAsia="Times New Roman" w:hAnsiTheme="majorHAnsi" w:cstheme="majorHAnsi"/>
                <w:color w:val="000000"/>
                <w:lang w:val="en-US" w:eastAsia="de-DE"/>
                <w:rPrChange w:id="6927" w:author="anna.resch88@gmail.com" w:date="2022-01-04T09:35:00Z">
                  <w:rPr>
                    <w:del w:id="6928" w:author="anna.resch88@gmail.com" w:date="2022-01-03T10:25:00Z"/>
                    <w:rFonts w:asciiTheme="majorHAnsi" w:eastAsia="Times New Roman" w:hAnsiTheme="majorHAnsi" w:cstheme="majorHAnsi"/>
                    <w:color w:val="000000"/>
                    <w:lang w:eastAsia="de-DE"/>
                  </w:rPr>
                </w:rPrChange>
              </w:rPr>
            </w:pPr>
            <w:del w:id="6929" w:author="anna.resch88@gmail.com" w:date="2022-01-03T10:25:00Z">
              <w:r w:rsidRPr="00F86424" w:rsidDel="00791D66">
                <w:rPr>
                  <w:rFonts w:asciiTheme="majorHAnsi" w:eastAsia="Times New Roman" w:hAnsiTheme="majorHAnsi" w:cstheme="majorHAnsi"/>
                  <w:color w:val="000000"/>
                  <w:lang w:val="en-US" w:eastAsia="de-DE"/>
                  <w:rPrChange w:id="6930" w:author="anna.resch88@gmail.com" w:date="2022-01-04T09:35:00Z">
                    <w:rPr>
                      <w:rFonts w:asciiTheme="majorHAnsi" w:eastAsia="Times New Roman" w:hAnsiTheme="majorHAnsi" w:cstheme="majorHAnsi"/>
                      <w:color w:val="000000"/>
                      <w:lang w:eastAsia="de-DE"/>
                    </w:rPr>
                  </w:rPrChange>
                </w:rPr>
                <w:delText>20</w:delText>
              </w:r>
              <w:bookmarkStart w:id="6931" w:name="_Toc92187163"/>
              <w:bookmarkStart w:id="6932" w:name="_Toc92187855"/>
              <w:bookmarkStart w:id="6933" w:name="_Toc92188547"/>
              <w:bookmarkStart w:id="6934" w:name="_Toc92189237"/>
              <w:bookmarkStart w:id="6935" w:name="_Toc92189892"/>
              <w:bookmarkStart w:id="6936" w:name="_Toc92190548"/>
              <w:bookmarkStart w:id="6937" w:name="_Toc92191204"/>
              <w:bookmarkEnd w:id="6931"/>
              <w:bookmarkEnd w:id="6932"/>
              <w:bookmarkEnd w:id="6933"/>
              <w:bookmarkEnd w:id="6934"/>
              <w:bookmarkEnd w:id="6935"/>
              <w:bookmarkEnd w:id="6936"/>
              <w:bookmarkEnd w:id="6937"/>
            </w:del>
          </w:p>
        </w:tc>
        <w:tc>
          <w:tcPr>
            <w:tcW w:w="475"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3B94A8E4" w14:textId="23B42173" w:rsidR="00067C6D" w:rsidRPr="00F86424" w:rsidDel="00791D66" w:rsidRDefault="00067C6D" w:rsidP="003228B4">
            <w:pPr>
              <w:numPr>
                <w:ilvl w:val="0"/>
                <w:numId w:val="47"/>
              </w:numPr>
              <w:spacing w:after="0" w:line="240" w:lineRule="auto"/>
              <w:jc w:val="center"/>
              <w:rPr>
                <w:del w:id="6938" w:author="anna.resch88@gmail.com" w:date="2022-01-03T10:25:00Z"/>
                <w:rFonts w:asciiTheme="majorHAnsi" w:eastAsia="Times New Roman" w:hAnsiTheme="majorHAnsi" w:cstheme="majorHAnsi"/>
                <w:color w:val="000000"/>
                <w:lang w:val="en-US" w:eastAsia="de-DE"/>
                <w:rPrChange w:id="6939" w:author="anna.resch88@gmail.com" w:date="2022-01-04T09:35:00Z">
                  <w:rPr>
                    <w:del w:id="6940" w:author="anna.resch88@gmail.com" w:date="2022-01-03T10:25:00Z"/>
                    <w:rFonts w:asciiTheme="majorHAnsi" w:eastAsia="Times New Roman" w:hAnsiTheme="majorHAnsi" w:cstheme="majorHAnsi"/>
                    <w:color w:val="000000"/>
                    <w:lang w:eastAsia="de-DE"/>
                  </w:rPr>
                </w:rPrChange>
              </w:rPr>
            </w:pPr>
            <w:del w:id="6941" w:author="anna.resch88@gmail.com" w:date="2022-01-03T10:25:00Z">
              <w:r w:rsidRPr="00F86424" w:rsidDel="00791D66">
                <w:rPr>
                  <w:rFonts w:asciiTheme="majorHAnsi" w:eastAsia="Times New Roman" w:hAnsiTheme="majorHAnsi" w:cstheme="majorHAnsi"/>
                  <w:color w:val="000000"/>
                  <w:lang w:val="en-US" w:eastAsia="de-DE"/>
                  <w:rPrChange w:id="6942" w:author="anna.resch88@gmail.com" w:date="2022-01-04T09:35:00Z">
                    <w:rPr>
                      <w:rFonts w:asciiTheme="majorHAnsi" w:eastAsia="Times New Roman" w:hAnsiTheme="majorHAnsi" w:cstheme="majorHAnsi"/>
                      <w:color w:val="000000"/>
                      <w:lang w:eastAsia="de-DE"/>
                    </w:rPr>
                  </w:rPrChange>
                </w:rPr>
                <w:delText>PBS</w:delText>
              </w:r>
              <w:bookmarkStart w:id="6943" w:name="_Toc92187164"/>
              <w:bookmarkStart w:id="6944" w:name="_Toc92187856"/>
              <w:bookmarkStart w:id="6945" w:name="_Toc92188548"/>
              <w:bookmarkStart w:id="6946" w:name="_Toc92189238"/>
              <w:bookmarkStart w:id="6947" w:name="_Toc92189893"/>
              <w:bookmarkStart w:id="6948" w:name="_Toc92190549"/>
              <w:bookmarkStart w:id="6949" w:name="_Toc92191205"/>
              <w:bookmarkEnd w:id="6943"/>
              <w:bookmarkEnd w:id="6944"/>
              <w:bookmarkEnd w:id="6945"/>
              <w:bookmarkEnd w:id="6946"/>
              <w:bookmarkEnd w:id="6947"/>
              <w:bookmarkEnd w:id="6948"/>
              <w:bookmarkEnd w:id="6949"/>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1FF3B7" w14:textId="0D49281D" w:rsidR="00067C6D" w:rsidRPr="00F86424" w:rsidDel="00791D66" w:rsidRDefault="00067C6D" w:rsidP="003228B4">
            <w:pPr>
              <w:numPr>
                <w:ilvl w:val="0"/>
                <w:numId w:val="47"/>
              </w:numPr>
              <w:spacing w:after="0" w:line="240" w:lineRule="auto"/>
              <w:jc w:val="center"/>
              <w:rPr>
                <w:del w:id="6950" w:author="anna.resch88@gmail.com" w:date="2022-01-03T10:25:00Z"/>
                <w:rFonts w:asciiTheme="majorHAnsi" w:eastAsia="Times New Roman" w:hAnsiTheme="majorHAnsi" w:cstheme="majorHAnsi"/>
                <w:color w:val="000000"/>
                <w:lang w:val="en-US" w:eastAsia="de-DE"/>
                <w:rPrChange w:id="6951" w:author="anna.resch88@gmail.com" w:date="2022-01-04T09:35:00Z">
                  <w:rPr>
                    <w:del w:id="6952" w:author="anna.resch88@gmail.com" w:date="2022-01-03T10:25:00Z"/>
                    <w:rFonts w:asciiTheme="majorHAnsi" w:eastAsia="Times New Roman" w:hAnsiTheme="majorHAnsi" w:cstheme="majorHAnsi"/>
                    <w:color w:val="000000"/>
                    <w:lang w:eastAsia="de-DE"/>
                  </w:rPr>
                </w:rPrChange>
              </w:rPr>
            </w:pPr>
            <w:del w:id="6953" w:author="anna.resch88@gmail.com" w:date="2022-01-03T10:25:00Z">
              <w:r w:rsidRPr="00F86424" w:rsidDel="00791D66">
                <w:rPr>
                  <w:rFonts w:asciiTheme="majorHAnsi" w:eastAsia="Times New Roman" w:hAnsiTheme="majorHAnsi" w:cstheme="majorHAnsi"/>
                  <w:color w:val="000000"/>
                  <w:lang w:val="en-US" w:eastAsia="de-DE"/>
                  <w:rPrChange w:id="6954" w:author="anna.resch88@gmail.com" w:date="2022-01-04T09:35:00Z">
                    <w:rPr>
                      <w:rFonts w:asciiTheme="majorHAnsi" w:eastAsia="Times New Roman" w:hAnsiTheme="majorHAnsi" w:cstheme="majorHAnsi"/>
                      <w:color w:val="000000"/>
                      <w:lang w:eastAsia="de-DE"/>
                    </w:rPr>
                  </w:rPrChange>
                </w:rPr>
                <w:delText>30</w:delText>
              </w:r>
              <w:bookmarkStart w:id="6955" w:name="_Toc92187165"/>
              <w:bookmarkStart w:id="6956" w:name="_Toc92187857"/>
              <w:bookmarkStart w:id="6957" w:name="_Toc92188549"/>
              <w:bookmarkStart w:id="6958" w:name="_Toc92189239"/>
              <w:bookmarkStart w:id="6959" w:name="_Toc92189894"/>
              <w:bookmarkStart w:id="6960" w:name="_Toc92190550"/>
              <w:bookmarkStart w:id="6961" w:name="_Toc92191206"/>
              <w:bookmarkEnd w:id="6955"/>
              <w:bookmarkEnd w:id="6956"/>
              <w:bookmarkEnd w:id="6957"/>
              <w:bookmarkEnd w:id="6958"/>
              <w:bookmarkEnd w:id="6959"/>
              <w:bookmarkEnd w:id="6960"/>
              <w:bookmarkEnd w:id="6961"/>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51D598DC" w14:textId="3FABD806" w:rsidR="00067C6D" w:rsidRPr="00F86424" w:rsidDel="00791D66" w:rsidRDefault="00067C6D" w:rsidP="003228B4">
            <w:pPr>
              <w:numPr>
                <w:ilvl w:val="0"/>
                <w:numId w:val="47"/>
              </w:numPr>
              <w:spacing w:after="0" w:line="240" w:lineRule="auto"/>
              <w:jc w:val="center"/>
              <w:rPr>
                <w:del w:id="6962" w:author="anna.resch88@gmail.com" w:date="2022-01-03T10:25:00Z"/>
                <w:rFonts w:asciiTheme="majorHAnsi" w:eastAsia="Times New Roman" w:hAnsiTheme="majorHAnsi" w:cstheme="majorHAnsi"/>
                <w:color w:val="000000"/>
                <w:lang w:val="en-US" w:eastAsia="de-DE"/>
                <w:rPrChange w:id="6963" w:author="anna.resch88@gmail.com" w:date="2022-01-04T09:35:00Z">
                  <w:rPr>
                    <w:del w:id="6964" w:author="anna.resch88@gmail.com" w:date="2022-01-03T10:25:00Z"/>
                    <w:rFonts w:asciiTheme="majorHAnsi" w:eastAsia="Times New Roman" w:hAnsiTheme="majorHAnsi" w:cstheme="majorHAnsi"/>
                    <w:color w:val="000000"/>
                    <w:lang w:eastAsia="de-DE"/>
                  </w:rPr>
                </w:rPrChange>
              </w:rPr>
            </w:pPr>
            <w:del w:id="6965" w:author="anna.resch88@gmail.com" w:date="2022-01-03T10:25:00Z">
              <w:r w:rsidRPr="00F86424" w:rsidDel="00791D66">
                <w:rPr>
                  <w:rFonts w:asciiTheme="majorHAnsi" w:eastAsia="Times New Roman" w:hAnsiTheme="majorHAnsi" w:cstheme="majorHAnsi"/>
                  <w:color w:val="000000"/>
                  <w:lang w:val="en-US" w:eastAsia="de-DE"/>
                  <w:rPrChange w:id="6966" w:author="anna.resch88@gmail.com" w:date="2022-01-04T09:35:00Z">
                    <w:rPr>
                      <w:rFonts w:asciiTheme="majorHAnsi" w:eastAsia="Times New Roman" w:hAnsiTheme="majorHAnsi" w:cstheme="majorHAnsi"/>
                      <w:color w:val="000000"/>
                      <w:lang w:eastAsia="de-DE"/>
                    </w:rPr>
                  </w:rPrChange>
                </w:rPr>
                <w:delText>4</w:delText>
              </w:r>
              <w:bookmarkStart w:id="6967" w:name="_Toc92187166"/>
              <w:bookmarkStart w:id="6968" w:name="_Toc92187858"/>
              <w:bookmarkStart w:id="6969" w:name="_Toc92188550"/>
              <w:bookmarkStart w:id="6970" w:name="_Toc92189240"/>
              <w:bookmarkStart w:id="6971" w:name="_Toc92189895"/>
              <w:bookmarkStart w:id="6972" w:name="_Toc92190551"/>
              <w:bookmarkStart w:id="6973" w:name="_Toc92191207"/>
              <w:bookmarkEnd w:id="6967"/>
              <w:bookmarkEnd w:id="6968"/>
              <w:bookmarkEnd w:id="6969"/>
              <w:bookmarkEnd w:id="6970"/>
              <w:bookmarkEnd w:id="6971"/>
              <w:bookmarkEnd w:id="6972"/>
              <w:bookmarkEnd w:id="6973"/>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0A56008C" w14:textId="7C027FBB" w:rsidR="00067C6D" w:rsidRPr="00F86424" w:rsidDel="00791D66" w:rsidRDefault="00067C6D" w:rsidP="003228B4">
            <w:pPr>
              <w:numPr>
                <w:ilvl w:val="0"/>
                <w:numId w:val="47"/>
              </w:numPr>
              <w:spacing w:after="0" w:line="240" w:lineRule="auto"/>
              <w:jc w:val="center"/>
              <w:rPr>
                <w:del w:id="6974" w:author="anna.resch88@gmail.com" w:date="2022-01-03T10:25:00Z"/>
                <w:rFonts w:asciiTheme="majorHAnsi" w:eastAsia="Times New Roman" w:hAnsiTheme="majorHAnsi" w:cstheme="majorHAnsi"/>
                <w:color w:val="000000"/>
                <w:lang w:val="en-US" w:eastAsia="de-DE"/>
                <w:rPrChange w:id="6975" w:author="anna.resch88@gmail.com" w:date="2022-01-04T09:35:00Z">
                  <w:rPr>
                    <w:del w:id="6976" w:author="anna.resch88@gmail.com" w:date="2022-01-03T10:25:00Z"/>
                    <w:rFonts w:asciiTheme="majorHAnsi" w:eastAsia="Times New Roman" w:hAnsiTheme="majorHAnsi" w:cstheme="majorHAnsi"/>
                    <w:color w:val="000000"/>
                    <w:lang w:eastAsia="de-DE"/>
                  </w:rPr>
                </w:rPrChange>
              </w:rPr>
            </w:pPr>
            <w:del w:id="6977" w:author="anna.resch88@gmail.com" w:date="2022-01-03T10:25:00Z">
              <w:r w:rsidRPr="00F86424" w:rsidDel="00791D66">
                <w:rPr>
                  <w:rFonts w:asciiTheme="majorHAnsi" w:eastAsia="Times New Roman" w:hAnsiTheme="majorHAnsi" w:cstheme="majorHAnsi"/>
                  <w:color w:val="000000"/>
                  <w:lang w:val="en-US" w:eastAsia="de-DE"/>
                  <w:rPrChange w:id="6978" w:author="anna.resch88@gmail.com" w:date="2022-01-04T09:35:00Z">
                    <w:rPr>
                      <w:rFonts w:asciiTheme="majorHAnsi" w:eastAsia="Times New Roman" w:hAnsiTheme="majorHAnsi" w:cstheme="majorHAnsi"/>
                      <w:color w:val="000000"/>
                      <w:lang w:eastAsia="de-DE"/>
                    </w:rPr>
                  </w:rPrChange>
                </w:rPr>
                <w:delText>10</w:delText>
              </w:r>
              <w:bookmarkStart w:id="6979" w:name="_Toc92187167"/>
              <w:bookmarkStart w:id="6980" w:name="_Toc92187859"/>
              <w:bookmarkStart w:id="6981" w:name="_Toc92188551"/>
              <w:bookmarkStart w:id="6982" w:name="_Toc92189241"/>
              <w:bookmarkStart w:id="6983" w:name="_Toc92189896"/>
              <w:bookmarkStart w:id="6984" w:name="_Toc92190552"/>
              <w:bookmarkStart w:id="6985" w:name="_Toc92191208"/>
              <w:bookmarkEnd w:id="6979"/>
              <w:bookmarkEnd w:id="6980"/>
              <w:bookmarkEnd w:id="6981"/>
              <w:bookmarkEnd w:id="6982"/>
              <w:bookmarkEnd w:id="6983"/>
              <w:bookmarkEnd w:id="6984"/>
              <w:bookmarkEnd w:id="6985"/>
            </w:del>
          </w:p>
        </w:tc>
        <w:tc>
          <w:tcPr>
            <w:tcW w:w="422"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205FBF6C" w14:textId="038258E7" w:rsidR="00067C6D" w:rsidRPr="00F86424" w:rsidDel="00791D66" w:rsidRDefault="00067C6D" w:rsidP="003228B4">
            <w:pPr>
              <w:numPr>
                <w:ilvl w:val="0"/>
                <w:numId w:val="47"/>
              </w:numPr>
              <w:spacing w:after="0" w:line="240" w:lineRule="auto"/>
              <w:jc w:val="center"/>
              <w:rPr>
                <w:del w:id="6986" w:author="anna.resch88@gmail.com" w:date="2022-01-03T10:25:00Z"/>
                <w:rFonts w:asciiTheme="majorHAnsi" w:eastAsia="Times New Roman" w:hAnsiTheme="majorHAnsi" w:cstheme="majorHAnsi"/>
                <w:color w:val="000000"/>
                <w:lang w:val="en-US" w:eastAsia="de-DE"/>
                <w:rPrChange w:id="6987" w:author="anna.resch88@gmail.com" w:date="2022-01-04T09:35:00Z">
                  <w:rPr>
                    <w:del w:id="6988" w:author="anna.resch88@gmail.com" w:date="2022-01-03T10:25:00Z"/>
                    <w:rFonts w:asciiTheme="majorHAnsi" w:eastAsia="Times New Roman" w:hAnsiTheme="majorHAnsi" w:cstheme="majorHAnsi"/>
                    <w:color w:val="000000"/>
                    <w:lang w:eastAsia="de-DE"/>
                  </w:rPr>
                </w:rPrChange>
              </w:rPr>
            </w:pPr>
            <w:del w:id="6989" w:author="anna.resch88@gmail.com" w:date="2022-01-03T10:25:00Z">
              <w:r w:rsidRPr="00F86424" w:rsidDel="00791D66">
                <w:rPr>
                  <w:rFonts w:asciiTheme="majorHAnsi" w:eastAsia="Times New Roman" w:hAnsiTheme="majorHAnsi" w:cstheme="majorHAnsi"/>
                  <w:color w:val="000000"/>
                  <w:lang w:val="en-US" w:eastAsia="de-DE"/>
                  <w:rPrChange w:id="6990" w:author="anna.resch88@gmail.com" w:date="2022-01-04T09:35:00Z">
                    <w:rPr>
                      <w:rFonts w:asciiTheme="majorHAnsi" w:eastAsia="Times New Roman" w:hAnsiTheme="majorHAnsi" w:cstheme="majorHAnsi"/>
                      <w:color w:val="000000"/>
                      <w:lang w:eastAsia="de-DE"/>
                    </w:rPr>
                  </w:rPrChange>
                </w:rPr>
                <w:delText>12</w:delText>
              </w:r>
              <w:bookmarkStart w:id="6991" w:name="_Toc92187168"/>
              <w:bookmarkStart w:id="6992" w:name="_Toc92187860"/>
              <w:bookmarkStart w:id="6993" w:name="_Toc92188552"/>
              <w:bookmarkStart w:id="6994" w:name="_Toc92189242"/>
              <w:bookmarkStart w:id="6995" w:name="_Toc92189897"/>
              <w:bookmarkStart w:id="6996" w:name="_Toc92190553"/>
              <w:bookmarkStart w:id="6997" w:name="_Toc92191209"/>
              <w:bookmarkEnd w:id="6991"/>
              <w:bookmarkEnd w:id="6992"/>
              <w:bookmarkEnd w:id="6993"/>
              <w:bookmarkEnd w:id="6994"/>
              <w:bookmarkEnd w:id="6995"/>
              <w:bookmarkEnd w:id="6996"/>
              <w:bookmarkEnd w:id="6997"/>
            </w:del>
          </w:p>
        </w:tc>
        <w:tc>
          <w:tcPr>
            <w:tcW w:w="754" w:type="dxa"/>
            <w:tcBorders>
              <w:top w:val="single" w:sz="4" w:space="0" w:color="auto"/>
              <w:left w:val="nil"/>
              <w:bottom w:val="single" w:sz="4" w:space="0" w:color="auto"/>
              <w:right w:val="single" w:sz="4" w:space="0" w:color="auto"/>
            </w:tcBorders>
            <w:shd w:val="clear" w:color="auto" w:fill="E2EFD9" w:themeFill="accent6" w:themeFillTint="33"/>
            <w:noWrap/>
            <w:vAlign w:val="bottom"/>
            <w:hideMark/>
          </w:tcPr>
          <w:p w14:paraId="143F4D6E" w14:textId="2359F39E" w:rsidR="00067C6D" w:rsidRPr="00F86424" w:rsidDel="00791D66" w:rsidRDefault="00067C6D" w:rsidP="003228B4">
            <w:pPr>
              <w:numPr>
                <w:ilvl w:val="0"/>
                <w:numId w:val="47"/>
              </w:numPr>
              <w:spacing w:after="0" w:line="240" w:lineRule="auto"/>
              <w:jc w:val="center"/>
              <w:rPr>
                <w:del w:id="6998" w:author="anna.resch88@gmail.com" w:date="2022-01-03T10:25:00Z"/>
                <w:rFonts w:asciiTheme="majorHAnsi" w:eastAsia="Times New Roman" w:hAnsiTheme="majorHAnsi" w:cstheme="majorHAnsi"/>
                <w:color w:val="000000"/>
                <w:lang w:val="en-US" w:eastAsia="de-DE"/>
                <w:rPrChange w:id="6999" w:author="anna.resch88@gmail.com" w:date="2022-01-04T09:35:00Z">
                  <w:rPr>
                    <w:del w:id="7000" w:author="anna.resch88@gmail.com" w:date="2022-01-03T10:25:00Z"/>
                    <w:rFonts w:asciiTheme="majorHAnsi" w:eastAsia="Times New Roman" w:hAnsiTheme="majorHAnsi" w:cstheme="majorHAnsi"/>
                    <w:color w:val="000000"/>
                    <w:lang w:eastAsia="de-DE"/>
                  </w:rPr>
                </w:rPrChange>
              </w:rPr>
            </w:pPr>
            <w:del w:id="7001" w:author="anna.resch88@gmail.com" w:date="2022-01-03T10:25:00Z">
              <w:r w:rsidRPr="00F86424" w:rsidDel="00791D66">
                <w:rPr>
                  <w:rFonts w:asciiTheme="majorHAnsi" w:eastAsia="Times New Roman" w:hAnsiTheme="majorHAnsi" w:cstheme="majorHAnsi"/>
                  <w:color w:val="000000"/>
                  <w:lang w:val="en-US" w:eastAsia="de-DE"/>
                  <w:rPrChange w:id="7002" w:author="anna.resch88@gmail.com" w:date="2022-01-04T09:35:00Z">
                    <w:rPr>
                      <w:rFonts w:asciiTheme="majorHAnsi" w:eastAsia="Times New Roman" w:hAnsiTheme="majorHAnsi" w:cstheme="majorHAnsi"/>
                      <w:color w:val="000000"/>
                      <w:lang w:eastAsia="de-DE"/>
                    </w:rPr>
                  </w:rPrChange>
                </w:rPr>
                <w:delText>100.06</w:delText>
              </w:r>
              <w:bookmarkStart w:id="7003" w:name="_Toc92187169"/>
              <w:bookmarkStart w:id="7004" w:name="_Toc92187861"/>
              <w:bookmarkStart w:id="7005" w:name="_Toc92188553"/>
              <w:bookmarkStart w:id="7006" w:name="_Toc92189243"/>
              <w:bookmarkStart w:id="7007" w:name="_Toc92189898"/>
              <w:bookmarkStart w:id="7008" w:name="_Toc92190554"/>
              <w:bookmarkStart w:id="7009" w:name="_Toc92191210"/>
              <w:bookmarkEnd w:id="7003"/>
              <w:bookmarkEnd w:id="7004"/>
              <w:bookmarkEnd w:id="7005"/>
              <w:bookmarkEnd w:id="7006"/>
              <w:bookmarkEnd w:id="7007"/>
              <w:bookmarkEnd w:id="7008"/>
              <w:bookmarkEnd w:id="7009"/>
            </w:del>
          </w:p>
        </w:tc>
        <w:tc>
          <w:tcPr>
            <w:tcW w:w="642" w:type="dxa"/>
            <w:tcBorders>
              <w:top w:val="single" w:sz="4" w:space="0" w:color="auto"/>
              <w:left w:val="nil"/>
              <w:bottom w:val="single" w:sz="4" w:space="0" w:color="auto"/>
              <w:right w:val="nil"/>
            </w:tcBorders>
            <w:shd w:val="clear" w:color="auto" w:fill="E2EFD9" w:themeFill="accent6" w:themeFillTint="33"/>
            <w:noWrap/>
            <w:vAlign w:val="bottom"/>
            <w:hideMark/>
          </w:tcPr>
          <w:p w14:paraId="5B8A3B78" w14:textId="593DF969" w:rsidR="00067C6D" w:rsidRPr="00F86424" w:rsidDel="00791D66" w:rsidRDefault="00067C6D" w:rsidP="003228B4">
            <w:pPr>
              <w:numPr>
                <w:ilvl w:val="0"/>
                <w:numId w:val="47"/>
              </w:numPr>
              <w:spacing w:after="0" w:line="240" w:lineRule="auto"/>
              <w:jc w:val="center"/>
              <w:rPr>
                <w:del w:id="7010" w:author="anna.resch88@gmail.com" w:date="2022-01-03T10:25:00Z"/>
                <w:rFonts w:asciiTheme="majorHAnsi" w:eastAsia="Times New Roman" w:hAnsiTheme="majorHAnsi" w:cstheme="majorHAnsi"/>
                <w:color w:val="000000"/>
                <w:lang w:val="en-US" w:eastAsia="de-DE"/>
                <w:rPrChange w:id="7011" w:author="anna.resch88@gmail.com" w:date="2022-01-04T09:35:00Z">
                  <w:rPr>
                    <w:del w:id="7012" w:author="anna.resch88@gmail.com" w:date="2022-01-03T10:25:00Z"/>
                    <w:rFonts w:asciiTheme="majorHAnsi" w:eastAsia="Times New Roman" w:hAnsiTheme="majorHAnsi" w:cstheme="majorHAnsi"/>
                    <w:color w:val="000000"/>
                    <w:lang w:eastAsia="de-DE"/>
                  </w:rPr>
                </w:rPrChange>
              </w:rPr>
            </w:pPr>
            <w:del w:id="7013" w:author="anna.resch88@gmail.com" w:date="2022-01-03T10:25:00Z">
              <w:r w:rsidRPr="00F86424" w:rsidDel="00791D66">
                <w:rPr>
                  <w:rFonts w:asciiTheme="majorHAnsi" w:eastAsia="Times New Roman" w:hAnsiTheme="majorHAnsi" w:cstheme="majorHAnsi"/>
                  <w:color w:val="000000"/>
                  <w:lang w:val="en-US" w:eastAsia="de-DE"/>
                  <w:rPrChange w:id="7014" w:author="anna.resch88@gmail.com" w:date="2022-01-04T09:35:00Z">
                    <w:rPr>
                      <w:rFonts w:asciiTheme="majorHAnsi" w:eastAsia="Times New Roman" w:hAnsiTheme="majorHAnsi" w:cstheme="majorHAnsi"/>
                      <w:color w:val="000000"/>
                      <w:lang w:eastAsia="de-DE"/>
                    </w:rPr>
                  </w:rPrChange>
                </w:rPr>
                <w:delText>8.95</w:delText>
              </w:r>
              <w:bookmarkStart w:id="7015" w:name="_Toc92187170"/>
              <w:bookmarkStart w:id="7016" w:name="_Toc92187862"/>
              <w:bookmarkStart w:id="7017" w:name="_Toc92188554"/>
              <w:bookmarkStart w:id="7018" w:name="_Toc92189244"/>
              <w:bookmarkStart w:id="7019" w:name="_Toc92189899"/>
              <w:bookmarkStart w:id="7020" w:name="_Toc92190555"/>
              <w:bookmarkStart w:id="7021" w:name="_Toc92191211"/>
              <w:bookmarkEnd w:id="7015"/>
              <w:bookmarkEnd w:id="7016"/>
              <w:bookmarkEnd w:id="7017"/>
              <w:bookmarkEnd w:id="7018"/>
              <w:bookmarkEnd w:id="7019"/>
              <w:bookmarkEnd w:id="7020"/>
              <w:bookmarkEnd w:id="7021"/>
            </w:del>
          </w:p>
        </w:tc>
        <w:tc>
          <w:tcPr>
            <w:tcW w:w="864" w:type="dxa"/>
            <w:tcBorders>
              <w:top w:val="single" w:sz="4" w:space="0" w:color="auto"/>
              <w:left w:val="single" w:sz="4" w:space="0" w:color="auto"/>
              <w:bottom w:val="nil"/>
              <w:right w:val="single" w:sz="4" w:space="0" w:color="auto"/>
            </w:tcBorders>
            <w:shd w:val="clear" w:color="auto" w:fill="E2EFD9" w:themeFill="accent6" w:themeFillTint="33"/>
            <w:noWrap/>
            <w:vAlign w:val="bottom"/>
            <w:hideMark/>
          </w:tcPr>
          <w:p w14:paraId="61184182" w14:textId="39961540" w:rsidR="00067C6D" w:rsidRPr="00F86424" w:rsidDel="00791D66" w:rsidRDefault="00067C6D" w:rsidP="003228B4">
            <w:pPr>
              <w:numPr>
                <w:ilvl w:val="0"/>
                <w:numId w:val="47"/>
              </w:numPr>
              <w:spacing w:after="0" w:line="240" w:lineRule="auto"/>
              <w:jc w:val="center"/>
              <w:rPr>
                <w:del w:id="7022" w:author="anna.resch88@gmail.com" w:date="2022-01-03T10:25:00Z"/>
                <w:rFonts w:asciiTheme="majorHAnsi" w:eastAsia="Times New Roman" w:hAnsiTheme="majorHAnsi" w:cstheme="majorHAnsi"/>
                <w:color w:val="000000"/>
                <w:lang w:val="en-US" w:eastAsia="de-DE"/>
                <w:rPrChange w:id="7023" w:author="anna.resch88@gmail.com" w:date="2022-01-04T09:35:00Z">
                  <w:rPr>
                    <w:del w:id="7024" w:author="anna.resch88@gmail.com" w:date="2022-01-03T10:25:00Z"/>
                    <w:rFonts w:asciiTheme="majorHAnsi" w:eastAsia="Times New Roman" w:hAnsiTheme="majorHAnsi" w:cstheme="majorHAnsi"/>
                    <w:color w:val="000000"/>
                    <w:lang w:eastAsia="de-DE"/>
                  </w:rPr>
                </w:rPrChange>
              </w:rPr>
            </w:pPr>
            <w:bookmarkStart w:id="7025" w:name="_Toc92187171"/>
            <w:bookmarkStart w:id="7026" w:name="_Toc92187863"/>
            <w:bookmarkStart w:id="7027" w:name="_Toc92188555"/>
            <w:bookmarkStart w:id="7028" w:name="_Toc92189245"/>
            <w:bookmarkStart w:id="7029" w:name="_Toc92189900"/>
            <w:bookmarkStart w:id="7030" w:name="_Toc92190556"/>
            <w:bookmarkStart w:id="7031" w:name="_Toc92191212"/>
            <w:bookmarkEnd w:id="7025"/>
            <w:bookmarkEnd w:id="7026"/>
            <w:bookmarkEnd w:id="7027"/>
            <w:bookmarkEnd w:id="7028"/>
            <w:bookmarkEnd w:id="7029"/>
            <w:bookmarkEnd w:id="7030"/>
            <w:bookmarkEnd w:id="7031"/>
          </w:p>
        </w:tc>
        <w:tc>
          <w:tcPr>
            <w:tcW w:w="864" w:type="dxa"/>
            <w:tcBorders>
              <w:top w:val="single" w:sz="4" w:space="0" w:color="auto"/>
              <w:left w:val="nil"/>
              <w:bottom w:val="nil"/>
              <w:right w:val="single" w:sz="4" w:space="0" w:color="auto"/>
            </w:tcBorders>
            <w:shd w:val="clear" w:color="auto" w:fill="E2EFD9" w:themeFill="accent6" w:themeFillTint="33"/>
            <w:noWrap/>
            <w:vAlign w:val="bottom"/>
            <w:hideMark/>
          </w:tcPr>
          <w:p w14:paraId="7A960D09" w14:textId="4DBA0580" w:rsidR="00067C6D" w:rsidRPr="00F86424" w:rsidDel="00791D66" w:rsidRDefault="00067C6D" w:rsidP="003228B4">
            <w:pPr>
              <w:numPr>
                <w:ilvl w:val="0"/>
                <w:numId w:val="47"/>
              </w:numPr>
              <w:spacing w:after="0" w:line="240" w:lineRule="auto"/>
              <w:jc w:val="center"/>
              <w:rPr>
                <w:del w:id="7032" w:author="anna.resch88@gmail.com" w:date="2022-01-03T10:25:00Z"/>
                <w:rFonts w:asciiTheme="majorHAnsi" w:eastAsia="Times New Roman" w:hAnsiTheme="majorHAnsi" w:cstheme="majorHAnsi"/>
                <w:color w:val="000000"/>
                <w:lang w:val="en-US" w:eastAsia="de-DE"/>
                <w:rPrChange w:id="7033" w:author="anna.resch88@gmail.com" w:date="2022-01-04T09:35:00Z">
                  <w:rPr>
                    <w:del w:id="7034" w:author="anna.resch88@gmail.com" w:date="2022-01-03T10:25:00Z"/>
                    <w:rFonts w:asciiTheme="majorHAnsi" w:eastAsia="Times New Roman" w:hAnsiTheme="majorHAnsi" w:cstheme="majorHAnsi"/>
                    <w:color w:val="000000"/>
                    <w:lang w:eastAsia="de-DE"/>
                  </w:rPr>
                </w:rPrChange>
              </w:rPr>
            </w:pPr>
            <w:bookmarkStart w:id="7035" w:name="_Toc92187172"/>
            <w:bookmarkStart w:id="7036" w:name="_Toc92187864"/>
            <w:bookmarkStart w:id="7037" w:name="_Toc92188556"/>
            <w:bookmarkStart w:id="7038" w:name="_Toc92189246"/>
            <w:bookmarkStart w:id="7039" w:name="_Toc92189901"/>
            <w:bookmarkStart w:id="7040" w:name="_Toc92190557"/>
            <w:bookmarkStart w:id="7041" w:name="_Toc92191213"/>
            <w:bookmarkEnd w:id="7035"/>
            <w:bookmarkEnd w:id="7036"/>
            <w:bookmarkEnd w:id="7037"/>
            <w:bookmarkEnd w:id="7038"/>
            <w:bookmarkEnd w:id="7039"/>
            <w:bookmarkEnd w:id="7040"/>
            <w:bookmarkEnd w:id="7041"/>
          </w:p>
        </w:tc>
        <w:bookmarkStart w:id="7042" w:name="_Toc92187173"/>
        <w:bookmarkStart w:id="7043" w:name="_Toc92187865"/>
        <w:bookmarkStart w:id="7044" w:name="_Toc92188557"/>
        <w:bookmarkStart w:id="7045" w:name="_Toc92189247"/>
        <w:bookmarkStart w:id="7046" w:name="_Toc92189902"/>
        <w:bookmarkStart w:id="7047" w:name="_Toc92190558"/>
        <w:bookmarkStart w:id="7048" w:name="_Toc92191214"/>
        <w:bookmarkEnd w:id="7042"/>
        <w:bookmarkEnd w:id="7043"/>
        <w:bookmarkEnd w:id="7044"/>
        <w:bookmarkEnd w:id="7045"/>
        <w:bookmarkEnd w:id="7046"/>
        <w:bookmarkEnd w:id="7047"/>
        <w:bookmarkEnd w:id="7048"/>
      </w:tr>
      <w:tr w:rsidR="00067C6D" w:rsidRPr="009E3BE9" w:rsidDel="00791D66" w14:paraId="1741EA33" w14:textId="2D0E7E42" w:rsidTr="00D830B0">
        <w:trPr>
          <w:trHeight w:val="300"/>
          <w:del w:id="7049"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4BFA1202" w14:textId="0BD1EC10" w:rsidR="00067C6D" w:rsidRPr="00F86424" w:rsidDel="00791D66" w:rsidRDefault="00067C6D" w:rsidP="003228B4">
            <w:pPr>
              <w:numPr>
                <w:ilvl w:val="0"/>
                <w:numId w:val="47"/>
              </w:numPr>
              <w:spacing w:after="0" w:line="240" w:lineRule="auto"/>
              <w:jc w:val="both"/>
              <w:rPr>
                <w:del w:id="7050" w:author="anna.resch88@gmail.com" w:date="2022-01-03T10:25:00Z"/>
                <w:rFonts w:asciiTheme="majorHAnsi" w:eastAsia="Times New Roman" w:hAnsiTheme="majorHAnsi" w:cstheme="majorHAnsi"/>
                <w:color w:val="000000"/>
                <w:lang w:val="en-US" w:eastAsia="de-DE"/>
                <w:rPrChange w:id="7051" w:author="anna.resch88@gmail.com" w:date="2022-01-04T09:35:00Z">
                  <w:rPr>
                    <w:del w:id="7052" w:author="anna.resch88@gmail.com" w:date="2022-01-03T10:25:00Z"/>
                    <w:rFonts w:asciiTheme="majorHAnsi" w:eastAsia="Times New Roman" w:hAnsiTheme="majorHAnsi" w:cstheme="majorHAnsi"/>
                    <w:color w:val="000000"/>
                    <w:lang w:eastAsia="de-DE"/>
                  </w:rPr>
                </w:rPrChange>
              </w:rPr>
            </w:pPr>
            <w:del w:id="7053" w:author="anna.resch88@gmail.com" w:date="2022-01-03T10:25:00Z">
              <w:r w:rsidRPr="00F86424" w:rsidDel="00791D66">
                <w:rPr>
                  <w:rFonts w:asciiTheme="majorHAnsi" w:eastAsia="Times New Roman" w:hAnsiTheme="majorHAnsi" w:cstheme="majorHAnsi"/>
                  <w:color w:val="000000"/>
                  <w:lang w:val="en-US" w:eastAsia="de-DE"/>
                  <w:rPrChange w:id="7054" w:author="anna.resch88@gmail.com" w:date="2022-01-04T09:35:00Z">
                    <w:rPr>
                      <w:rFonts w:asciiTheme="majorHAnsi" w:eastAsia="Times New Roman" w:hAnsiTheme="majorHAnsi" w:cstheme="majorHAnsi"/>
                      <w:color w:val="000000"/>
                      <w:lang w:eastAsia="de-DE"/>
                    </w:rPr>
                  </w:rPrChange>
                </w:rPr>
                <w:delText>ULD-V20-ULD, sample 2</w:delText>
              </w:r>
              <w:bookmarkStart w:id="7055" w:name="_Toc92187174"/>
              <w:bookmarkStart w:id="7056" w:name="_Toc92187866"/>
              <w:bookmarkStart w:id="7057" w:name="_Toc92188558"/>
              <w:bookmarkStart w:id="7058" w:name="_Toc92189248"/>
              <w:bookmarkStart w:id="7059" w:name="_Toc92189903"/>
              <w:bookmarkStart w:id="7060" w:name="_Toc92190559"/>
              <w:bookmarkStart w:id="7061" w:name="_Toc92191215"/>
              <w:bookmarkEnd w:id="7055"/>
              <w:bookmarkEnd w:id="7056"/>
              <w:bookmarkEnd w:id="7057"/>
              <w:bookmarkEnd w:id="7058"/>
              <w:bookmarkEnd w:id="7059"/>
              <w:bookmarkEnd w:id="7060"/>
              <w:bookmarkEnd w:id="7061"/>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5391C6AB" w14:textId="05B419E9" w:rsidR="00067C6D" w:rsidRPr="00F86424" w:rsidDel="00791D66" w:rsidRDefault="00067C6D" w:rsidP="003228B4">
            <w:pPr>
              <w:numPr>
                <w:ilvl w:val="0"/>
                <w:numId w:val="47"/>
              </w:numPr>
              <w:spacing w:after="0" w:line="240" w:lineRule="auto"/>
              <w:jc w:val="center"/>
              <w:rPr>
                <w:del w:id="7062" w:author="anna.resch88@gmail.com" w:date="2022-01-03T10:25:00Z"/>
                <w:rFonts w:asciiTheme="majorHAnsi" w:eastAsia="Times New Roman" w:hAnsiTheme="majorHAnsi" w:cstheme="majorHAnsi"/>
                <w:color w:val="000000"/>
                <w:lang w:val="en-US" w:eastAsia="de-DE"/>
                <w:rPrChange w:id="7063" w:author="anna.resch88@gmail.com" w:date="2022-01-04T09:35:00Z">
                  <w:rPr>
                    <w:del w:id="7064" w:author="anna.resch88@gmail.com" w:date="2022-01-03T10:25:00Z"/>
                    <w:rFonts w:asciiTheme="majorHAnsi" w:eastAsia="Times New Roman" w:hAnsiTheme="majorHAnsi" w:cstheme="majorHAnsi"/>
                    <w:color w:val="000000"/>
                    <w:lang w:eastAsia="de-DE"/>
                  </w:rPr>
                </w:rPrChange>
              </w:rPr>
            </w:pPr>
            <w:del w:id="7065" w:author="anna.resch88@gmail.com" w:date="2022-01-03T10:25:00Z">
              <w:r w:rsidRPr="00F86424" w:rsidDel="00791D66">
                <w:rPr>
                  <w:rFonts w:asciiTheme="majorHAnsi" w:eastAsia="Times New Roman" w:hAnsiTheme="majorHAnsi" w:cstheme="majorHAnsi"/>
                  <w:color w:val="000000"/>
                  <w:lang w:val="en-US" w:eastAsia="de-DE"/>
                  <w:rPrChange w:id="7066" w:author="anna.resch88@gmail.com" w:date="2022-01-04T09:35:00Z">
                    <w:rPr>
                      <w:rFonts w:asciiTheme="majorHAnsi" w:eastAsia="Times New Roman" w:hAnsiTheme="majorHAnsi" w:cstheme="majorHAnsi"/>
                      <w:color w:val="000000"/>
                      <w:lang w:eastAsia="de-DE"/>
                    </w:rPr>
                  </w:rPrChange>
                </w:rPr>
                <w:delText>20</w:delText>
              </w:r>
              <w:bookmarkStart w:id="7067" w:name="_Toc92187175"/>
              <w:bookmarkStart w:id="7068" w:name="_Toc92187867"/>
              <w:bookmarkStart w:id="7069" w:name="_Toc92188559"/>
              <w:bookmarkStart w:id="7070" w:name="_Toc92189249"/>
              <w:bookmarkStart w:id="7071" w:name="_Toc92189904"/>
              <w:bookmarkStart w:id="7072" w:name="_Toc92190560"/>
              <w:bookmarkStart w:id="7073" w:name="_Toc92191216"/>
              <w:bookmarkEnd w:id="7067"/>
              <w:bookmarkEnd w:id="7068"/>
              <w:bookmarkEnd w:id="7069"/>
              <w:bookmarkEnd w:id="7070"/>
              <w:bookmarkEnd w:id="7071"/>
              <w:bookmarkEnd w:id="7072"/>
              <w:bookmarkEnd w:id="7073"/>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1A7F7633" w14:textId="24A01E95" w:rsidR="00067C6D" w:rsidRPr="00F86424" w:rsidDel="00791D66" w:rsidRDefault="00067C6D" w:rsidP="003228B4">
            <w:pPr>
              <w:numPr>
                <w:ilvl w:val="0"/>
                <w:numId w:val="47"/>
              </w:numPr>
              <w:spacing w:after="0" w:line="240" w:lineRule="auto"/>
              <w:jc w:val="center"/>
              <w:rPr>
                <w:del w:id="7074" w:author="anna.resch88@gmail.com" w:date="2022-01-03T10:25:00Z"/>
                <w:rFonts w:asciiTheme="majorHAnsi" w:eastAsia="Times New Roman" w:hAnsiTheme="majorHAnsi" w:cstheme="majorHAnsi"/>
                <w:color w:val="000000"/>
                <w:lang w:val="en-US" w:eastAsia="de-DE"/>
                <w:rPrChange w:id="7075" w:author="anna.resch88@gmail.com" w:date="2022-01-04T09:35:00Z">
                  <w:rPr>
                    <w:del w:id="7076" w:author="anna.resch88@gmail.com" w:date="2022-01-03T10:25:00Z"/>
                    <w:rFonts w:asciiTheme="majorHAnsi" w:eastAsia="Times New Roman" w:hAnsiTheme="majorHAnsi" w:cstheme="majorHAnsi"/>
                    <w:color w:val="000000"/>
                    <w:lang w:eastAsia="de-DE"/>
                  </w:rPr>
                </w:rPrChange>
              </w:rPr>
            </w:pPr>
            <w:del w:id="7077" w:author="anna.resch88@gmail.com" w:date="2022-01-03T10:25:00Z">
              <w:r w:rsidRPr="00F86424" w:rsidDel="00791D66">
                <w:rPr>
                  <w:rFonts w:asciiTheme="majorHAnsi" w:eastAsia="Times New Roman" w:hAnsiTheme="majorHAnsi" w:cstheme="majorHAnsi"/>
                  <w:color w:val="000000"/>
                  <w:lang w:val="en-US" w:eastAsia="de-DE"/>
                  <w:rPrChange w:id="7078" w:author="anna.resch88@gmail.com" w:date="2022-01-04T09:35:00Z">
                    <w:rPr>
                      <w:rFonts w:asciiTheme="majorHAnsi" w:eastAsia="Times New Roman" w:hAnsiTheme="majorHAnsi" w:cstheme="majorHAnsi"/>
                      <w:color w:val="000000"/>
                      <w:lang w:eastAsia="de-DE"/>
                    </w:rPr>
                  </w:rPrChange>
                </w:rPr>
                <w:delText>PBS</w:delText>
              </w:r>
              <w:bookmarkStart w:id="7079" w:name="_Toc92187176"/>
              <w:bookmarkStart w:id="7080" w:name="_Toc92187868"/>
              <w:bookmarkStart w:id="7081" w:name="_Toc92188560"/>
              <w:bookmarkStart w:id="7082" w:name="_Toc92189250"/>
              <w:bookmarkStart w:id="7083" w:name="_Toc92189905"/>
              <w:bookmarkStart w:id="7084" w:name="_Toc92190561"/>
              <w:bookmarkStart w:id="7085" w:name="_Toc92191217"/>
              <w:bookmarkEnd w:id="7079"/>
              <w:bookmarkEnd w:id="7080"/>
              <w:bookmarkEnd w:id="7081"/>
              <w:bookmarkEnd w:id="7082"/>
              <w:bookmarkEnd w:id="7083"/>
              <w:bookmarkEnd w:id="7084"/>
              <w:bookmarkEnd w:id="7085"/>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6E64178" w14:textId="06CA6232" w:rsidR="00067C6D" w:rsidRPr="00F86424" w:rsidDel="00791D66" w:rsidRDefault="00067C6D" w:rsidP="003228B4">
            <w:pPr>
              <w:numPr>
                <w:ilvl w:val="0"/>
                <w:numId w:val="47"/>
              </w:numPr>
              <w:spacing w:after="0" w:line="240" w:lineRule="auto"/>
              <w:jc w:val="center"/>
              <w:rPr>
                <w:del w:id="7086" w:author="anna.resch88@gmail.com" w:date="2022-01-03T10:25:00Z"/>
                <w:rFonts w:asciiTheme="majorHAnsi" w:eastAsia="Times New Roman" w:hAnsiTheme="majorHAnsi" w:cstheme="majorHAnsi"/>
                <w:color w:val="000000"/>
                <w:lang w:val="en-US" w:eastAsia="de-DE"/>
                <w:rPrChange w:id="7087" w:author="anna.resch88@gmail.com" w:date="2022-01-04T09:35:00Z">
                  <w:rPr>
                    <w:del w:id="7088" w:author="anna.resch88@gmail.com" w:date="2022-01-03T10:25:00Z"/>
                    <w:rFonts w:asciiTheme="majorHAnsi" w:eastAsia="Times New Roman" w:hAnsiTheme="majorHAnsi" w:cstheme="majorHAnsi"/>
                    <w:color w:val="000000"/>
                    <w:lang w:eastAsia="de-DE"/>
                  </w:rPr>
                </w:rPrChange>
              </w:rPr>
            </w:pPr>
            <w:del w:id="7089" w:author="anna.resch88@gmail.com" w:date="2022-01-03T10:25:00Z">
              <w:r w:rsidRPr="00F86424" w:rsidDel="00791D66">
                <w:rPr>
                  <w:rFonts w:asciiTheme="majorHAnsi" w:eastAsia="Times New Roman" w:hAnsiTheme="majorHAnsi" w:cstheme="majorHAnsi"/>
                  <w:color w:val="000000"/>
                  <w:lang w:val="en-US" w:eastAsia="de-DE"/>
                  <w:rPrChange w:id="7090" w:author="anna.resch88@gmail.com" w:date="2022-01-04T09:35:00Z">
                    <w:rPr>
                      <w:rFonts w:asciiTheme="majorHAnsi" w:eastAsia="Times New Roman" w:hAnsiTheme="majorHAnsi" w:cstheme="majorHAnsi"/>
                      <w:color w:val="000000"/>
                      <w:lang w:eastAsia="de-DE"/>
                    </w:rPr>
                  </w:rPrChange>
                </w:rPr>
                <w:delText>30</w:delText>
              </w:r>
              <w:bookmarkStart w:id="7091" w:name="_Toc92187177"/>
              <w:bookmarkStart w:id="7092" w:name="_Toc92187869"/>
              <w:bookmarkStart w:id="7093" w:name="_Toc92188561"/>
              <w:bookmarkStart w:id="7094" w:name="_Toc92189251"/>
              <w:bookmarkStart w:id="7095" w:name="_Toc92189906"/>
              <w:bookmarkStart w:id="7096" w:name="_Toc92190562"/>
              <w:bookmarkStart w:id="7097" w:name="_Toc92191218"/>
              <w:bookmarkEnd w:id="7091"/>
              <w:bookmarkEnd w:id="7092"/>
              <w:bookmarkEnd w:id="7093"/>
              <w:bookmarkEnd w:id="7094"/>
              <w:bookmarkEnd w:id="7095"/>
              <w:bookmarkEnd w:id="7096"/>
              <w:bookmarkEnd w:id="7097"/>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6A6A623F" w14:textId="4E893E2C" w:rsidR="00067C6D" w:rsidRPr="00F86424" w:rsidDel="00791D66" w:rsidRDefault="00067C6D" w:rsidP="003228B4">
            <w:pPr>
              <w:numPr>
                <w:ilvl w:val="0"/>
                <w:numId w:val="47"/>
              </w:numPr>
              <w:spacing w:after="0" w:line="240" w:lineRule="auto"/>
              <w:jc w:val="center"/>
              <w:rPr>
                <w:del w:id="7098" w:author="anna.resch88@gmail.com" w:date="2022-01-03T10:25:00Z"/>
                <w:rFonts w:asciiTheme="majorHAnsi" w:eastAsia="Times New Roman" w:hAnsiTheme="majorHAnsi" w:cstheme="majorHAnsi"/>
                <w:color w:val="000000"/>
                <w:lang w:val="en-US" w:eastAsia="de-DE"/>
                <w:rPrChange w:id="7099" w:author="anna.resch88@gmail.com" w:date="2022-01-04T09:35:00Z">
                  <w:rPr>
                    <w:del w:id="7100" w:author="anna.resch88@gmail.com" w:date="2022-01-03T10:25:00Z"/>
                    <w:rFonts w:asciiTheme="majorHAnsi" w:eastAsia="Times New Roman" w:hAnsiTheme="majorHAnsi" w:cstheme="majorHAnsi"/>
                    <w:color w:val="000000"/>
                    <w:lang w:eastAsia="de-DE"/>
                  </w:rPr>
                </w:rPrChange>
              </w:rPr>
            </w:pPr>
            <w:del w:id="7101" w:author="anna.resch88@gmail.com" w:date="2022-01-03T10:25:00Z">
              <w:r w:rsidRPr="00F86424" w:rsidDel="00791D66">
                <w:rPr>
                  <w:rFonts w:asciiTheme="majorHAnsi" w:eastAsia="Times New Roman" w:hAnsiTheme="majorHAnsi" w:cstheme="majorHAnsi"/>
                  <w:color w:val="000000"/>
                  <w:lang w:val="en-US" w:eastAsia="de-DE"/>
                  <w:rPrChange w:id="7102" w:author="anna.resch88@gmail.com" w:date="2022-01-04T09:35:00Z">
                    <w:rPr>
                      <w:rFonts w:asciiTheme="majorHAnsi" w:eastAsia="Times New Roman" w:hAnsiTheme="majorHAnsi" w:cstheme="majorHAnsi"/>
                      <w:color w:val="000000"/>
                      <w:lang w:eastAsia="de-DE"/>
                    </w:rPr>
                  </w:rPrChange>
                </w:rPr>
                <w:delText>4</w:delText>
              </w:r>
              <w:bookmarkStart w:id="7103" w:name="_Toc92187178"/>
              <w:bookmarkStart w:id="7104" w:name="_Toc92187870"/>
              <w:bookmarkStart w:id="7105" w:name="_Toc92188562"/>
              <w:bookmarkStart w:id="7106" w:name="_Toc92189252"/>
              <w:bookmarkStart w:id="7107" w:name="_Toc92189907"/>
              <w:bookmarkStart w:id="7108" w:name="_Toc92190563"/>
              <w:bookmarkStart w:id="7109" w:name="_Toc92191219"/>
              <w:bookmarkEnd w:id="7103"/>
              <w:bookmarkEnd w:id="7104"/>
              <w:bookmarkEnd w:id="7105"/>
              <w:bookmarkEnd w:id="7106"/>
              <w:bookmarkEnd w:id="7107"/>
              <w:bookmarkEnd w:id="7108"/>
              <w:bookmarkEnd w:id="7109"/>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0E47F9EF" w14:textId="12310F56" w:rsidR="00067C6D" w:rsidRPr="00F86424" w:rsidDel="00791D66" w:rsidRDefault="00067C6D" w:rsidP="003228B4">
            <w:pPr>
              <w:numPr>
                <w:ilvl w:val="0"/>
                <w:numId w:val="47"/>
              </w:numPr>
              <w:spacing w:after="0" w:line="240" w:lineRule="auto"/>
              <w:jc w:val="center"/>
              <w:rPr>
                <w:del w:id="7110" w:author="anna.resch88@gmail.com" w:date="2022-01-03T10:25:00Z"/>
                <w:rFonts w:asciiTheme="majorHAnsi" w:eastAsia="Times New Roman" w:hAnsiTheme="majorHAnsi" w:cstheme="majorHAnsi"/>
                <w:color w:val="000000"/>
                <w:lang w:val="en-US" w:eastAsia="de-DE"/>
                <w:rPrChange w:id="7111" w:author="anna.resch88@gmail.com" w:date="2022-01-04T09:35:00Z">
                  <w:rPr>
                    <w:del w:id="7112" w:author="anna.resch88@gmail.com" w:date="2022-01-03T10:25:00Z"/>
                    <w:rFonts w:asciiTheme="majorHAnsi" w:eastAsia="Times New Roman" w:hAnsiTheme="majorHAnsi" w:cstheme="majorHAnsi"/>
                    <w:color w:val="000000"/>
                    <w:lang w:eastAsia="de-DE"/>
                  </w:rPr>
                </w:rPrChange>
              </w:rPr>
            </w:pPr>
            <w:del w:id="7113" w:author="anna.resch88@gmail.com" w:date="2022-01-03T10:25:00Z">
              <w:r w:rsidRPr="00F86424" w:rsidDel="00791D66">
                <w:rPr>
                  <w:rFonts w:asciiTheme="majorHAnsi" w:eastAsia="Times New Roman" w:hAnsiTheme="majorHAnsi" w:cstheme="majorHAnsi"/>
                  <w:color w:val="000000"/>
                  <w:lang w:val="en-US" w:eastAsia="de-DE"/>
                  <w:rPrChange w:id="7114" w:author="anna.resch88@gmail.com" w:date="2022-01-04T09:35:00Z">
                    <w:rPr>
                      <w:rFonts w:asciiTheme="majorHAnsi" w:eastAsia="Times New Roman" w:hAnsiTheme="majorHAnsi" w:cstheme="majorHAnsi"/>
                      <w:color w:val="000000"/>
                      <w:lang w:eastAsia="de-DE"/>
                    </w:rPr>
                  </w:rPrChange>
                </w:rPr>
                <w:delText>10</w:delText>
              </w:r>
              <w:bookmarkStart w:id="7115" w:name="_Toc92187179"/>
              <w:bookmarkStart w:id="7116" w:name="_Toc92187871"/>
              <w:bookmarkStart w:id="7117" w:name="_Toc92188563"/>
              <w:bookmarkStart w:id="7118" w:name="_Toc92189253"/>
              <w:bookmarkStart w:id="7119" w:name="_Toc92189908"/>
              <w:bookmarkStart w:id="7120" w:name="_Toc92190564"/>
              <w:bookmarkStart w:id="7121" w:name="_Toc92191220"/>
              <w:bookmarkEnd w:id="7115"/>
              <w:bookmarkEnd w:id="7116"/>
              <w:bookmarkEnd w:id="7117"/>
              <w:bookmarkEnd w:id="7118"/>
              <w:bookmarkEnd w:id="7119"/>
              <w:bookmarkEnd w:id="7120"/>
              <w:bookmarkEnd w:id="7121"/>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4C00A4" w14:textId="73244B70" w:rsidR="00067C6D" w:rsidRPr="00F86424" w:rsidDel="00791D66" w:rsidRDefault="00067C6D" w:rsidP="003228B4">
            <w:pPr>
              <w:numPr>
                <w:ilvl w:val="0"/>
                <w:numId w:val="47"/>
              </w:numPr>
              <w:spacing w:after="0" w:line="240" w:lineRule="auto"/>
              <w:jc w:val="center"/>
              <w:rPr>
                <w:del w:id="7122" w:author="anna.resch88@gmail.com" w:date="2022-01-03T10:25:00Z"/>
                <w:rFonts w:asciiTheme="majorHAnsi" w:eastAsia="Times New Roman" w:hAnsiTheme="majorHAnsi" w:cstheme="majorHAnsi"/>
                <w:color w:val="000000"/>
                <w:lang w:val="en-US" w:eastAsia="de-DE"/>
                <w:rPrChange w:id="7123" w:author="anna.resch88@gmail.com" w:date="2022-01-04T09:35:00Z">
                  <w:rPr>
                    <w:del w:id="7124" w:author="anna.resch88@gmail.com" w:date="2022-01-03T10:25:00Z"/>
                    <w:rFonts w:asciiTheme="majorHAnsi" w:eastAsia="Times New Roman" w:hAnsiTheme="majorHAnsi" w:cstheme="majorHAnsi"/>
                    <w:color w:val="000000"/>
                    <w:lang w:eastAsia="de-DE"/>
                  </w:rPr>
                </w:rPrChange>
              </w:rPr>
            </w:pPr>
            <w:del w:id="7125" w:author="anna.resch88@gmail.com" w:date="2022-01-03T10:25:00Z">
              <w:r w:rsidRPr="00F86424" w:rsidDel="00791D66">
                <w:rPr>
                  <w:rFonts w:asciiTheme="majorHAnsi" w:eastAsia="Times New Roman" w:hAnsiTheme="majorHAnsi" w:cstheme="majorHAnsi"/>
                  <w:color w:val="000000"/>
                  <w:lang w:val="en-US" w:eastAsia="de-DE"/>
                  <w:rPrChange w:id="7126" w:author="anna.resch88@gmail.com" w:date="2022-01-04T09:35:00Z">
                    <w:rPr>
                      <w:rFonts w:asciiTheme="majorHAnsi" w:eastAsia="Times New Roman" w:hAnsiTheme="majorHAnsi" w:cstheme="majorHAnsi"/>
                      <w:color w:val="000000"/>
                      <w:lang w:eastAsia="de-DE"/>
                    </w:rPr>
                  </w:rPrChange>
                </w:rPr>
                <w:delText>15</w:delText>
              </w:r>
              <w:bookmarkStart w:id="7127" w:name="_Toc92187180"/>
              <w:bookmarkStart w:id="7128" w:name="_Toc92187872"/>
              <w:bookmarkStart w:id="7129" w:name="_Toc92188564"/>
              <w:bookmarkStart w:id="7130" w:name="_Toc92189254"/>
              <w:bookmarkStart w:id="7131" w:name="_Toc92189909"/>
              <w:bookmarkStart w:id="7132" w:name="_Toc92190565"/>
              <w:bookmarkStart w:id="7133" w:name="_Toc92191221"/>
              <w:bookmarkEnd w:id="7127"/>
              <w:bookmarkEnd w:id="7128"/>
              <w:bookmarkEnd w:id="7129"/>
              <w:bookmarkEnd w:id="7130"/>
              <w:bookmarkEnd w:id="7131"/>
              <w:bookmarkEnd w:id="7132"/>
              <w:bookmarkEnd w:id="7133"/>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50C183F8" w14:textId="043339C2" w:rsidR="00067C6D" w:rsidRPr="00F86424" w:rsidDel="00791D66" w:rsidRDefault="00067C6D" w:rsidP="003228B4">
            <w:pPr>
              <w:numPr>
                <w:ilvl w:val="0"/>
                <w:numId w:val="47"/>
              </w:numPr>
              <w:spacing w:after="0" w:line="240" w:lineRule="auto"/>
              <w:jc w:val="center"/>
              <w:rPr>
                <w:del w:id="7134" w:author="anna.resch88@gmail.com" w:date="2022-01-03T10:25:00Z"/>
                <w:rFonts w:asciiTheme="majorHAnsi" w:eastAsia="Times New Roman" w:hAnsiTheme="majorHAnsi" w:cstheme="majorHAnsi"/>
                <w:color w:val="000000"/>
                <w:lang w:val="en-US" w:eastAsia="de-DE"/>
                <w:rPrChange w:id="7135" w:author="anna.resch88@gmail.com" w:date="2022-01-04T09:35:00Z">
                  <w:rPr>
                    <w:del w:id="7136" w:author="anna.resch88@gmail.com" w:date="2022-01-03T10:25:00Z"/>
                    <w:rFonts w:asciiTheme="majorHAnsi" w:eastAsia="Times New Roman" w:hAnsiTheme="majorHAnsi" w:cstheme="majorHAnsi"/>
                    <w:color w:val="000000"/>
                    <w:lang w:eastAsia="de-DE"/>
                  </w:rPr>
                </w:rPrChange>
              </w:rPr>
            </w:pPr>
            <w:del w:id="7137" w:author="anna.resch88@gmail.com" w:date="2022-01-03T10:25:00Z">
              <w:r w:rsidRPr="00F86424" w:rsidDel="00791D66">
                <w:rPr>
                  <w:rFonts w:asciiTheme="majorHAnsi" w:eastAsia="Times New Roman" w:hAnsiTheme="majorHAnsi" w:cstheme="majorHAnsi"/>
                  <w:color w:val="000000"/>
                  <w:lang w:val="en-US" w:eastAsia="de-DE"/>
                  <w:rPrChange w:id="7138" w:author="anna.resch88@gmail.com" w:date="2022-01-04T09:35:00Z">
                    <w:rPr>
                      <w:rFonts w:asciiTheme="majorHAnsi" w:eastAsia="Times New Roman" w:hAnsiTheme="majorHAnsi" w:cstheme="majorHAnsi"/>
                      <w:color w:val="000000"/>
                      <w:lang w:eastAsia="de-DE"/>
                    </w:rPr>
                  </w:rPrChange>
                </w:rPr>
                <w:delText>73.08</w:delText>
              </w:r>
              <w:bookmarkStart w:id="7139" w:name="_Toc92187181"/>
              <w:bookmarkStart w:id="7140" w:name="_Toc92187873"/>
              <w:bookmarkStart w:id="7141" w:name="_Toc92188565"/>
              <w:bookmarkStart w:id="7142" w:name="_Toc92189255"/>
              <w:bookmarkStart w:id="7143" w:name="_Toc92189910"/>
              <w:bookmarkStart w:id="7144" w:name="_Toc92190566"/>
              <w:bookmarkStart w:id="7145" w:name="_Toc92191222"/>
              <w:bookmarkEnd w:id="7139"/>
              <w:bookmarkEnd w:id="7140"/>
              <w:bookmarkEnd w:id="7141"/>
              <w:bookmarkEnd w:id="7142"/>
              <w:bookmarkEnd w:id="7143"/>
              <w:bookmarkEnd w:id="7144"/>
              <w:bookmarkEnd w:id="7145"/>
            </w:del>
          </w:p>
        </w:tc>
        <w:tc>
          <w:tcPr>
            <w:tcW w:w="642" w:type="dxa"/>
            <w:tcBorders>
              <w:top w:val="nil"/>
              <w:left w:val="nil"/>
              <w:bottom w:val="single" w:sz="4" w:space="0" w:color="auto"/>
              <w:right w:val="nil"/>
            </w:tcBorders>
            <w:shd w:val="clear" w:color="auto" w:fill="E2EFD9" w:themeFill="accent6" w:themeFillTint="33"/>
            <w:noWrap/>
            <w:vAlign w:val="bottom"/>
            <w:hideMark/>
          </w:tcPr>
          <w:p w14:paraId="2AF0AC9E" w14:textId="500B5E45" w:rsidR="00067C6D" w:rsidRPr="00F86424" w:rsidDel="00791D66" w:rsidRDefault="00067C6D" w:rsidP="003228B4">
            <w:pPr>
              <w:numPr>
                <w:ilvl w:val="0"/>
                <w:numId w:val="47"/>
              </w:numPr>
              <w:spacing w:after="0" w:line="240" w:lineRule="auto"/>
              <w:jc w:val="center"/>
              <w:rPr>
                <w:del w:id="7146" w:author="anna.resch88@gmail.com" w:date="2022-01-03T10:25:00Z"/>
                <w:rFonts w:asciiTheme="majorHAnsi" w:eastAsia="Times New Roman" w:hAnsiTheme="majorHAnsi" w:cstheme="majorHAnsi"/>
                <w:color w:val="000000"/>
                <w:lang w:val="en-US" w:eastAsia="de-DE"/>
                <w:rPrChange w:id="7147" w:author="anna.resch88@gmail.com" w:date="2022-01-04T09:35:00Z">
                  <w:rPr>
                    <w:del w:id="7148" w:author="anna.resch88@gmail.com" w:date="2022-01-03T10:25:00Z"/>
                    <w:rFonts w:asciiTheme="majorHAnsi" w:eastAsia="Times New Roman" w:hAnsiTheme="majorHAnsi" w:cstheme="majorHAnsi"/>
                    <w:color w:val="000000"/>
                    <w:lang w:eastAsia="de-DE"/>
                  </w:rPr>
                </w:rPrChange>
              </w:rPr>
            </w:pPr>
            <w:del w:id="7149" w:author="anna.resch88@gmail.com" w:date="2022-01-03T10:25:00Z">
              <w:r w:rsidRPr="00F86424" w:rsidDel="00791D66">
                <w:rPr>
                  <w:rFonts w:asciiTheme="majorHAnsi" w:eastAsia="Times New Roman" w:hAnsiTheme="majorHAnsi" w:cstheme="majorHAnsi"/>
                  <w:color w:val="000000"/>
                  <w:lang w:val="en-US" w:eastAsia="de-DE"/>
                  <w:rPrChange w:id="7150" w:author="anna.resch88@gmail.com" w:date="2022-01-04T09:35:00Z">
                    <w:rPr>
                      <w:rFonts w:asciiTheme="majorHAnsi" w:eastAsia="Times New Roman" w:hAnsiTheme="majorHAnsi" w:cstheme="majorHAnsi"/>
                      <w:color w:val="000000"/>
                      <w:lang w:eastAsia="de-DE"/>
                    </w:rPr>
                  </w:rPrChange>
                </w:rPr>
                <w:delText>19.66</w:delText>
              </w:r>
              <w:bookmarkStart w:id="7151" w:name="_Toc92187182"/>
              <w:bookmarkStart w:id="7152" w:name="_Toc92187874"/>
              <w:bookmarkStart w:id="7153" w:name="_Toc92188566"/>
              <w:bookmarkStart w:id="7154" w:name="_Toc92189256"/>
              <w:bookmarkStart w:id="7155" w:name="_Toc92189911"/>
              <w:bookmarkStart w:id="7156" w:name="_Toc92190567"/>
              <w:bookmarkStart w:id="7157" w:name="_Toc92191223"/>
              <w:bookmarkEnd w:id="7151"/>
              <w:bookmarkEnd w:id="7152"/>
              <w:bookmarkEnd w:id="7153"/>
              <w:bookmarkEnd w:id="7154"/>
              <w:bookmarkEnd w:id="7155"/>
              <w:bookmarkEnd w:id="7156"/>
              <w:bookmarkEnd w:id="7157"/>
            </w:del>
          </w:p>
        </w:tc>
        <w:tc>
          <w:tcPr>
            <w:tcW w:w="864" w:type="dxa"/>
            <w:tcBorders>
              <w:top w:val="nil"/>
              <w:left w:val="single" w:sz="4" w:space="0" w:color="auto"/>
              <w:bottom w:val="nil"/>
              <w:right w:val="single" w:sz="4" w:space="0" w:color="auto"/>
            </w:tcBorders>
            <w:shd w:val="clear" w:color="auto" w:fill="E2EFD9" w:themeFill="accent6" w:themeFillTint="33"/>
            <w:noWrap/>
            <w:vAlign w:val="bottom"/>
            <w:hideMark/>
          </w:tcPr>
          <w:p w14:paraId="6E1AF5F9" w14:textId="448D22C1" w:rsidR="00067C6D" w:rsidRPr="00F86424" w:rsidDel="00791D66" w:rsidRDefault="00067C6D" w:rsidP="003228B4">
            <w:pPr>
              <w:numPr>
                <w:ilvl w:val="0"/>
                <w:numId w:val="47"/>
              </w:numPr>
              <w:spacing w:after="0" w:line="240" w:lineRule="auto"/>
              <w:jc w:val="center"/>
              <w:rPr>
                <w:del w:id="7158" w:author="anna.resch88@gmail.com" w:date="2022-01-03T10:25:00Z"/>
                <w:rFonts w:asciiTheme="majorHAnsi" w:eastAsia="Times New Roman" w:hAnsiTheme="majorHAnsi" w:cstheme="majorHAnsi"/>
                <w:color w:val="000000"/>
                <w:lang w:val="en-US" w:eastAsia="de-DE"/>
                <w:rPrChange w:id="7159" w:author="anna.resch88@gmail.com" w:date="2022-01-04T09:35:00Z">
                  <w:rPr>
                    <w:del w:id="7160" w:author="anna.resch88@gmail.com" w:date="2022-01-03T10:25:00Z"/>
                    <w:rFonts w:asciiTheme="majorHAnsi" w:eastAsia="Times New Roman" w:hAnsiTheme="majorHAnsi" w:cstheme="majorHAnsi"/>
                    <w:color w:val="000000"/>
                    <w:lang w:eastAsia="de-DE"/>
                  </w:rPr>
                </w:rPrChange>
              </w:rPr>
            </w:pPr>
            <w:del w:id="7161" w:author="anna.resch88@gmail.com" w:date="2022-01-03T10:25:00Z">
              <w:r w:rsidRPr="00F86424" w:rsidDel="00791D66">
                <w:rPr>
                  <w:rFonts w:asciiTheme="majorHAnsi" w:eastAsia="Times New Roman" w:hAnsiTheme="majorHAnsi" w:cstheme="majorHAnsi"/>
                  <w:color w:val="000000"/>
                  <w:lang w:val="en-US" w:eastAsia="de-DE"/>
                  <w:rPrChange w:id="7162" w:author="anna.resch88@gmail.com" w:date="2022-01-04T09:35:00Z">
                    <w:rPr>
                      <w:rFonts w:asciiTheme="majorHAnsi" w:eastAsia="Times New Roman" w:hAnsiTheme="majorHAnsi" w:cstheme="majorHAnsi"/>
                      <w:color w:val="000000"/>
                      <w:lang w:eastAsia="de-DE"/>
                    </w:rPr>
                  </w:rPrChange>
                </w:rPr>
                <w:delText>96.8</w:delText>
              </w:r>
              <w:bookmarkStart w:id="7163" w:name="_Toc92187183"/>
              <w:bookmarkStart w:id="7164" w:name="_Toc92187875"/>
              <w:bookmarkStart w:id="7165" w:name="_Toc92188567"/>
              <w:bookmarkStart w:id="7166" w:name="_Toc92189257"/>
              <w:bookmarkStart w:id="7167" w:name="_Toc92189912"/>
              <w:bookmarkStart w:id="7168" w:name="_Toc92190568"/>
              <w:bookmarkStart w:id="7169" w:name="_Toc92191224"/>
              <w:bookmarkEnd w:id="7163"/>
              <w:bookmarkEnd w:id="7164"/>
              <w:bookmarkEnd w:id="7165"/>
              <w:bookmarkEnd w:id="7166"/>
              <w:bookmarkEnd w:id="7167"/>
              <w:bookmarkEnd w:id="7168"/>
              <w:bookmarkEnd w:id="7169"/>
            </w:del>
          </w:p>
        </w:tc>
        <w:tc>
          <w:tcPr>
            <w:tcW w:w="864" w:type="dxa"/>
            <w:tcBorders>
              <w:top w:val="nil"/>
              <w:left w:val="nil"/>
              <w:bottom w:val="nil"/>
              <w:right w:val="single" w:sz="4" w:space="0" w:color="auto"/>
            </w:tcBorders>
            <w:shd w:val="clear" w:color="auto" w:fill="E2EFD9" w:themeFill="accent6" w:themeFillTint="33"/>
            <w:noWrap/>
            <w:vAlign w:val="bottom"/>
            <w:hideMark/>
          </w:tcPr>
          <w:p w14:paraId="1B5B43BA" w14:textId="0DCDD91A" w:rsidR="00067C6D" w:rsidRPr="00F86424" w:rsidDel="00791D66" w:rsidRDefault="00067C6D" w:rsidP="003228B4">
            <w:pPr>
              <w:numPr>
                <w:ilvl w:val="0"/>
                <w:numId w:val="47"/>
              </w:numPr>
              <w:spacing w:after="0" w:line="240" w:lineRule="auto"/>
              <w:jc w:val="center"/>
              <w:rPr>
                <w:del w:id="7170" w:author="anna.resch88@gmail.com" w:date="2022-01-03T10:25:00Z"/>
                <w:rFonts w:asciiTheme="majorHAnsi" w:eastAsia="Times New Roman" w:hAnsiTheme="majorHAnsi" w:cstheme="majorHAnsi"/>
                <w:color w:val="000000"/>
                <w:lang w:val="en-US" w:eastAsia="de-DE"/>
                <w:rPrChange w:id="7171" w:author="anna.resch88@gmail.com" w:date="2022-01-04T09:35:00Z">
                  <w:rPr>
                    <w:del w:id="7172" w:author="anna.resch88@gmail.com" w:date="2022-01-03T10:25:00Z"/>
                    <w:rFonts w:asciiTheme="majorHAnsi" w:eastAsia="Times New Roman" w:hAnsiTheme="majorHAnsi" w:cstheme="majorHAnsi"/>
                    <w:color w:val="000000"/>
                    <w:lang w:eastAsia="de-DE"/>
                  </w:rPr>
                </w:rPrChange>
              </w:rPr>
            </w:pPr>
            <w:del w:id="7173" w:author="anna.resch88@gmail.com" w:date="2022-01-03T10:25:00Z">
              <w:r w:rsidRPr="00F86424" w:rsidDel="00791D66">
                <w:rPr>
                  <w:rFonts w:asciiTheme="majorHAnsi" w:eastAsia="Times New Roman" w:hAnsiTheme="majorHAnsi" w:cstheme="majorHAnsi"/>
                  <w:color w:val="000000"/>
                  <w:lang w:val="en-US" w:eastAsia="de-DE"/>
                  <w:rPrChange w:id="7174" w:author="anna.resch88@gmail.com" w:date="2022-01-04T09:35:00Z">
                    <w:rPr>
                      <w:rFonts w:asciiTheme="majorHAnsi" w:eastAsia="Times New Roman" w:hAnsiTheme="majorHAnsi" w:cstheme="majorHAnsi"/>
                      <w:color w:val="000000"/>
                      <w:lang w:eastAsia="de-DE"/>
                    </w:rPr>
                  </w:rPrChange>
                </w:rPr>
                <w:delText>22.27</w:delText>
              </w:r>
              <w:bookmarkStart w:id="7175" w:name="_Toc92187184"/>
              <w:bookmarkStart w:id="7176" w:name="_Toc92187876"/>
              <w:bookmarkStart w:id="7177" w:name="_Toc92188568"/>
              <w:bookmarkStart w:id="7178" w:name="_Toc92189258"/>
              <w:bookmarkStart w:id="7179" w:name="_Toc92189913"/>
              <w:bookmarkStart w:id="7180" w:name="_Toc92190569"/>
              <w:bookmarkStart w:id="7181" w:name="_Toc92191225"/>
              <w:bookmarkEnd w:id="7175"/>
              <w:bookmarkEnd w:id="7176"/>
              <w:bookmarkEnd w:id="7177"/>
              <w:bookmarkEnd w:id="7178"/>
              <w:bookmarkEnd w:id="7179"/>
              <w:bookmarkEnd w:id="7180"/>
              <w:bookmarkEnd w:id="7181"/>
            </w:del>
          </w:p>
        </w:tc>
        <w:bookmarkStart w:id="7182" w:name="_Toc92187185"/>
        <w:bookmarkStart w:id="7183" w:name="_Toc92187877"/>
        <w:bookmarkStart w:id="7184" w:name="_Toc92188569"/>
        <w:bookmarkStart w:id="7185" w:name="_Toc92189259"/>
        <w:bookmarkStart w:id="7186" w:name="_Toc92189914"/>
        <w:bookmarkStart w:id="7187" w:name="_Toc92190570"/>
        <w:bookmarkStart w:id="7188" w:name="_Toc92191226"/>
        <w:bookmarkEnd w:id="7182"/>
        <w:bookmarkEnd w:id="7183"/>
        <w:bookmarkEnd w:id="7184"/>
        <w:bookmarkEnd w:id="7185"/>
        <w:bookmarkEnd w:id="7186"/>
        <w:bookmarkEnd w:id="7187"/>
        <w:bookmarkEnd w:id="7188"/>
      </w:tr>
      <w:tr w:rsidR="00067C6D" w:rsidRPr="009E3BE9" w:rsidDel="00791D66" w14:paraId="39B773CC" w14:textId="3F3CE6F3" w:rsidTr="00D830B0">
        <w:trPr>
          <w:trHeight w:val="300"/>
          <w:del w:id="7189" w:author="anna.resch88@gmail.com" w:date="2022-01-03T10:25:00Z"/>
        </w:trPr>
        <w:tc>
          <w:tcPr>
            <w:tcW w:w="2338" w:type="dxa"/>
            <w:tcBorders>
              <w:top w:val="nil"/>
              <w:left w:val="single" w:sz="4" w:space="0" w:color="auto"/>
              <w:bottom w:val="single" w:sz="4" w:space="0" w:color="auto"/>
              <w:right w:val="single" w:sz="4" w:space="0" w:color="auto"/>
            </w:tcBorders>
            <w:shd w:val="clear" w:color="auto" w:fill="E2EFD9" w:themeFill="accent6" w:themeFillTint="33"/>
            <w:vAlign w:val="bottom"/>
            <w:hideMark/>
          </w:tcPr>
          <w:p w14:paraId="56C25FC6" w14:textId="645A4355" w:rsidR="00067C6D" w:rsidRPr="00F86424" w:rsidDel="00791D66" w:rsidRDefault="00067C6D" w:rsidP="003228B4">
            <w:pPr>
              <w:numPr>
                <w:ilvl w:val="0"/>
                <w:numId w:val="47"/>
              </w:numPr>
              <w:spacing w:after="0" w:line="240" w:lineRule="auto"/>
              <w:jc w:val="both"/>
              <w:rPr>
                <w:del w:id="7190" w:author="anna.resch88@gmail.com" w:date="2022-01-03T10:25:00Z"/>
                <w:rFonts w:asciiTheme="majorHAnsi" w:eastAsia="Times New Roman" w:hAnsiTheme="majorHAnsi" w:cstheme="majorHAnsi"/>
                <w:color w:val="000000"/>
                <w:lang w:val="en-US" w:eastAsia="de-DE"/>
                <w:rPrChange w:id="7191" w:author="anna.resch88@gmail.com" w:date="2022-01-04T09:35:00Z">
                  <w:rPr>
                    <w:del w:id="7192" w:author="anna.resch88@gmail.com" w:date="2022-01-03T10:25:00Z"/>
                    <w:rFonts w:asciiTheme="majorHAnsi" w:eastAsia="Times New Roman" w:hAnsiTheme="majorHAnsi" w:cstheme="majorHAnsi"/>
                    <w:color w:val="000000"/>
                    <w:lang w:eastAsia="de-DE"/>
                  </w:rPr>
                </w:rPrChange>
              </w:rPr>
            </w:pPr>
            <w:del w:id="7193" w:author="anna.resch88@gmail.com" w:date="2022-01-03T10:25:00Z">
              <w:r w:rsidRPr="00F86424" w:rsidDel="00791D66">
                <w:rPr>
                  <w:rFonts w:asciiTheme="majorHAnsi" w:eastAsia="Times New Roman" w:hAnsiTheme="majorHAnsi" w:cstheme="majorHAnsi"/>
                  <w:color w:val="000000"/>
                  <w:lang w:val="en-US" w:eastAsia="de-DE"/>
                  <w:rPrChange w:id="7194" w:author="anna.resch88@gmail.com" w:date="2022-01-04T09:35:00Z">
                    <w:rPr>
                      <w:rFonts w:asciiTheme="majorHAnsi" w:eastAsia="Times New Roman" w:hAnsiTheme="majorHAnsi" w:cstheme="majorHAnsi"/>
                      <w:color w:val="000000"/>
                      <w:lang w:eastAsia="de-DE"/>
                    </w:rPr>
                  </w:rPrChange>
                </w:rPr>
                <w:delText>ULD-V20-ULD, sample 3</w:delText>
              </w:r>
              <w:bookmarkStart w:id="7195" w:name="_Toc92187186"/>
              <w:bookmarkStart w:id="7196" w:name="_Toc92187878"/>
              <w:bookmarkStart w:id="7197" w:name="_Toc92188570"/>
              <w:bookmarkStart w:id="7198" w:name="_Toc92189260"/>
              <w:bookmarkStart w:id="7199" w:name="_Toc92189915"/>
              <w:bookmarkStart w:id="7200" w:name="_Toc92190571"/>
              <w:bookmarkStart w:id="7201" w:name="_Toc92191227"/>
              <w:bookmarkEnd w:id="7195"/>
              <w:bookmarkEnd w:id="7196"/>
              <w:bookmarkEnd w:id="7197"/>
              <w:bookmarkEnd w:id="7198"/>
              <w:bookmarkEnd w:id="7199"/>
              <w:bookmarkEnd w:id="7200"/>
              <w:bookmarkEnd w:id="7201"/>
            </w:del>
          </w:p>
        </w:tc>
        <w:tc>
          <w:tcPr>
            <w:tcW w:w="584" w:type="dxa"/>
            <w:tcBorders>
              <w:top w:val="nil"/>
              <w:left w:val="nil"/>
              <w:bottom w:val="single" w:sz="4" w:space="0" w:color="auto"/>
              <w:right w:val="single" w:sz="4" w:space="0" w:color="auto"/>
            </w:tcBorders>
            <w:shd w:val="clear" w:color="auto" w:fill="E2EFD9" w:themeFill="accent6" w:themeFillTint="33"/>
            <w:noWrap/>
            <w:vAlign w:val="bottom"/>
            <w:hideMark/>
          </w:tcPr>
          <w:p w14:paraId="79E10013" w14:textId="2FCD66D0" w:rsidR="00067C6D" w:rsidRPr="00F86424" w:rsidDel="00791D66" w:rsidRDefault="00067C6D" w:rsidP="003228B4">
            <w:pPr>
              <w:numPr>
                <w:ilvl w:val="0"/>
                <w:numId w:val="47"/>
              </w:numPr>
              <w:spacing w:after="0" w:line="240" w:lineRule="auto"/>
              <w:jc w:val="center"/>
              <w:rPr>
                <w:del w:id="7202" w:author="anna.resch88@gmail.com" w:date="2022-01-03T10:25:00Z"/>
                <w:rFonts w:asciiTheme="majorHAnsi" w:eastAsia="Times New Roman" w:hAnsiTheme="majorHAnsi" w:cstheme="majorHAnsi"/>
                <w:color w:val="000000"/>
                <w:lang w:val="en-US" w:eastAsia="de-DE"/>
                <w:rPrChange w:id="7203" w:author="anna.resch88@gmail.com" w:date="2022-01-04T09:35:00Z">
                  <w:rPr>
                    <w:del w:id="7204" w:author="anna.resch88@gmail.com" w:date="2022-01-03T10:25:00Z"/>
                    <w:rFonts w:asciiTheme="majorHAnsi" w:eastAsia="Times New Roman" w:hAnsiTheme="majorHAnsi" w:cstheme="majorHAnsi"/>
                    <w:color w:val="000000"/>
                    <w:lang w:eastAsia="de-DE"/>
                  </w:rPr>
                </w:rPrChange>
              </w:rPr>
            </w:pPr>
            <w:del w:id="7205" w:author="anna.resch88@gmail.com" w:date="2022-01-03T10:25:00Z">
              <w:r w:rsidRPr="00F86424" w:rsidDel="00791D66">
                <w:rPr>
                  <w:rFonts w:asciiTheme="majorHAnsi" w:eastAsia="Times New Roman" w:hAnsiTheme="majorHAnsi" w:cstheme="majorHAnsi"/>
                  <w:color w:val="000000"/>
                  <w:lang w:val="en-US" w:eastAsia="de-DE"/>
                  <w:rPrChange w:id="7206" w:author="anna.resch88@gmail.com" w:date="2022-01-04T09:35:00Z">
                    <w:rPr>
                      <w:rFonts w:asciiTheme="majorHAnsi" w:eastAsia="Times New Roman" w:hAnsiTheme="majorHAnsi" w:cstheme="majorHAnsi"/>
                      <w:color w:val="000000"/>
                      <w:lang w:eastAsia="de-DE"/>
                    </w:rPr>
                  </w:rPrChange>
                </w:rPr>
                <w:delText>20</w:delText>
              </w:r>
              <w:bookmarkStart w:id="7207" w:name="_Toc92187187"/>
              <w:bookmarkStart w:id="7208" w:name="_Toc92187879"/>
              <w:bookmarkStart w:id="7209" w:name="_Toc92188571"/>
              <w:bookmarkStart w:id="7210" w:name="_Toc92189261"/>
              <w:bookmarkStart w:id="7211" w:name="_Toc92189916"/>
              <w:bookmarkStart w:id="7212" w:name="_Toc92190572"/>
              <w:bookmarkStart w:id="7213" w:name="_Toc92191228"/>
              <w:bookmarkEnd w:id="7207"/>
              <w:bookmarkEnd w:id="7208"/>
              <w:bookmarkEnd w:id="7209"/>
              <w:bookmarkEnd w:id="7210"/>
              <w:bookmarkEnd w:id="7211"/>
              <w:bookmarkEnd w:id="7212"/>
              <w:bookmarkEnd w:id="7213"/>
            </w:del>
          </w:p>
        </w:tc>
        <w:tc>
          <w:tcPr>
            <w:tcW w:w="475" w:type="dxa"/>
            <w:tcBorders>
              <w:top w:val="nil"/>
              <w:left w:val="nil"/>
              <w:bottom w:val="single" w:sz="4" w:space="0" w:color="auto"/>
              <w:right w:val="single" w:sz="4" w:space="0" w:color="auto"/>
            </w:tcBorders>
            <w:shd w:val="clear" w:color="auto" w:fill="E2EFD9" w:themeFill="accent6" w:themeFillTint="33"/>
            <w:noWrap/>
            <w:vAlign w:val="bottom"/>
            <w:hideMark/>
          </w:tcPr>
          <w:p w14:paraId="47CCCE3D" w14:textId="46D605D6" w:rsidR="00067C6D" w:rsidRPr="00F86424" w:rsidDel="00791D66" w:rsidRDefault="00067C6D" w:rsidP="003228B4">
            <w:pPr>
              <w:numPr>
                <w:ilvl w:val="0"/>
                <w:numId w:val="47"/>
              </w:numPr>
              <w:spacing w:after="0" w:line="240" w:lineRule="auto"/>
              <w:jc w:val="center"/>
              <w:rPr>
                <w:del w:id="7214" w:author="anna.resch88@gmail.com" w:date="2022-01-03T10:25:00Z"/>
                <w:rFonts w:asciiTheme="majorHAnsi" w:eastAsia="Times New Roman" w:hAnsiTheme="majorHAnsi" w:cstheme="majorHAnsi"/>
                <w:color w:val="000000"/>
                <w:lang w:val="en-US" w:eastAsia="de-DE"/>
                <w:rPrChange w:id="7215" w:author="anna.resch88@gmail.com" w:date="2022-01-04T09:35:00Z">
                  <w:rPr>
                    <w:del w:id="7216" w:author="anna.resch88@gmail.com" w:date="2022-01-03T10:25:00Z"/>
                    <w:rFonts w:asciiTheme="majorHAnsi" w:eastAsia="Times New Roman" w:hAnsiTheme="majorHAnsi" w:cstheme="majorHAnsi"/>
                    <w:color w:val="000000"/>
                    <w:lang w:eastAsia="de-DE"/>
                  </w:rPr>
                </w:rPrChange>
              </w:rPr>
            </w:pPr>
            <w:del w:id="7217" w:author="anna.resch88@gmail.com" w:date="2022-01-03T10:25:00Z">
              <w:r w:rsidRPr="00F86424" w:rsidDel="00791D66">
                <w:rPr>
                  <w:rFonts w:asciiTheme="majorHAnsi" w:eastAsia="Times New Roman" w:hAnsiTheme="majorHAnsi" w:cstheme="majorHAnsi"/>
                  <w:color w:val="000000"/>
                  <w:lang w:val="en-US" w:eastAsia="de-DE"/>
                  <w:rPrChange w:id="7218" w:author="anna.resch88@gmail.com" w:date="2022-01-04T09:35:00Z">
                    <w:rPr>
                      <w:rFonts w:asciiTheme="majorHAnsi" w:eastAsia="Times New Roman" w:hAnsiTheme="majorHAnsi" w:cstheme="majorHAnsi"/>
                      <w:color w:val="000000"/>
                      <w:lang w:eastAsia="de-DE"/>
                    </w:rPr>
                  </w:rPrChange>
                </w:rPr>
                <w:delText>PBS</w:delText>
              </w:r>
              <w:bookmarkStart w:id="7219" w:name="_Toc92187188"/>
              <w:bookmarkStart w:id="7220" w:name="_Toc92187880"/>
              <w:bookmarkStart w:id="7221" w:name="_Toc92188572"/>
              <w:bookmarkStart w:id="7222" w:name="_Toc92189262"/>
              <w:bookmarkStart w:id="7223" w:name="_Toc92189917"/>
              <w:bookmarkStart w:id="7224" w:name="_Toc92190573"/>
              <w:bookmarkStart w:id="7225" w:name="_Toc92191229"/>
              <w:bookmarkEnd w:id="7219"/>
              <w:bookmarkEnd w:id="7220"/>
              <w:bookmarkEnd w:id="7221"/>
              <w:bookmarkEnd w:id="7222"/>
              <w:bookmarkEnd w:id="7223"/>
              <w:bookmarkEnd w:id="7224"/>
              <w:bookmarkEnd w:id="7225"/>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1710E563" w14:textId="7E5105F9" w:rsidR="00067C6D" w:rsidRPr="00F86424" w:rsidDel="00791D66" w:rsidRDefault="00067C6D" w:rsidP="003228B4">
            <w:pPr>
              <w:numPr>
                <w:ilvl w:val="0"/>
                <w:numId w:val="47"/>
              </w:numPr>
              <w:spacing w:after="0" w:line="240" w:lineRule="auto"/>
              <w:jc w:val="center"/>
              <w:rPr>
                <w:del w:id="7226" w:author="anna.resch88@gmail.com" w:date="2022-01-03T10:25:00Z"/>
                <w:rFonts w:asciiTheme="majorHAnsi" w:eastAsia="Times New Roman" w:hAnsiTheme="majorHAnsi" w:cstheme="majorHAnsi"/>
                <w:color w:val="000000"/>
                <w:lang w:val="en-US" w:eastAsia="de-DE"/>
                <w:rPrChange w:id="7227" w:author="anna.resch88@gmail.com" w:date="2022-01-04T09:35:00Z">
                  <w:rPr>
                    <w:del w:id="7228" w:author="anna.resch88@gmail.com" w:date="2022-01-03T10:25:00Z"/>
                    <w:rFonts w:asciiTheme="majorHAnsi" w:eastAsia="Times New Roman" w:hAnsiTheme="majorHAnsi" w:cstheme="majorHAnsi"/>
                    <w:color w:val="000000"/>
                    <w:lang w:eastAsia="de-DE"/>
                  </w:rPr>
                </w:rPrChange>
              </w:rPr>
            </w:pPr>
            <w:del w:id="7229" w:author="anna.resch88@gmail.com" w:date="2022-01-03T10:25:00Z">
              <w:r w:rsidRPr="00F86424" w:rsidDel="00791D66">
                <w:rPr>
                  <w:rFonts w:asciiTheme="majorHAnsi" w:eastAsia="Times New Roman" w:hAnsiTheme="majorHAnsi" w:cstheme="majorHAnsi"/>
                  <w:color w:val="000000"/>
                  <w:lang w:val="en-US" w:eastAsia="de-DE"/>
                  <w:rPrChange w:id="7230" w:author="anna.resch88@gmail.com" w:date="2022-01-04T09:35:00Z">
                    <w:rPr>
                      <w:rFonts w:asciiTheme="majorHAnsi" w:eastAsia="Times New Roman" w:hAnsiTheme="majorHAnsi" w:cstheme="majorHAnsi"/>
                      <w:color w:val="000000"/>
                      <w:lang w:eastAsia="de-DE"/>
                    </w:rPr>
                  </w:rPrChange>
                </w:rPr>
                <w:delText>30</w:delText>
              </w:r>
              <w:bookmarkStart w:id="7231" w:name="_Toc92187189"/>
              <w:bookmarkStart w:id="7232" w:name="_Toc92187881"/>
              <w:bookmarkStart w:id="7233" w:name="_Toc92188573"/>
              <w:bookmarkStart w:id="7234" w:name="_Toc92189263"/>
              <w:bookmarkStart w:id="7235" w:name="_Toc92189918"/>
              <w:bookmarkStart w:id="7236" w:name="_Toc92190574"/>
              <w:bookmarkStart w:id="7237" w:name="_Toc92191230"/>
              <w:bookmarkEnd w:id="7231"/>
              <w:bookmarkEnd w:id="7232"/>
              <w:bookmarkEnd w:id="7233"/>
              <w:bookmarkEnd w:id="7234"/>
              <w:bookmarkEnd w:id="7235"/>
              <w:bookmarkEnd w:id="7236"/>
              <w:bookmarkEnd w:id="7237"/>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E3CB7AA" w14:textId="2C2572F5" w:rsidR="00067C6D" w:rsidRPr="00F86424" w:rsidDel="00791D66" w:rsidRDefault="00067C6D" w:rsidP="003228B4">
            <w:pPr>
              <w:numPr>
                <w:ilvl w:val="0"/>
                <w:numId w:val="47"/>
              </w:numPr>
              <w:spacing w:after="0" w:line="240" w:lineRule="auto"/>
              <w:jc w:val="center"/>
              <w:rPr>
                <w:del w:id="7238" w:author="anna.resch88@gmail.com" w:date="2022-01-03T10:25:00Z"/>
                <w:rFonts w:asciiTheme="majorHAnsi" w:eastAsia="Times New Roman" w:hAnsiTheme="majorHAnsi" w:cstheme="majorHAnsi"/>
                <w:color w:val="000000"/>
                <w:lang w:val="en-US" w:eastAsia="de-DE"/>
                <w:rPrChange w:id="7239" w:author="anna.resch88@gmail.com" w:date="2022-01-04T09:35:00Z">
                  <w:rPr>
                    <w:del w:id="7240" w:author="anna.resch88@gmail.com" w:date="2022-01-03T10:25:00Z"/>
                    <w:rFonts w:asciiTheme="majorHAnsi" w:eastAsia="Times New Roman" w:hAnsiTheme="majorHAnsi" w:cstheme="majorHAnsi"/>
                    <w:color w:val="000000"/>
                    <w:lang w:eastAsia="de-DE"/>
                  </w:rPr>
                </w:rPrChange>
              </w:rPr>
            </w:pPr>
            <w:del w:id="7241" w:author="anna.resch88@gmail.com" w:date="2022-01-03T10:25:00Z">
              <w:r w:rsidRPr="00F86424" w:rsidDel="00791D66">
                <w:rPr>
                  <w:rFonts w:asciiTheme="majorHAnsi" w:eastAsia="Times New Roman" w:hAnsiTheme="majorHAnsi" w:cstheme="majorHAnsi"/>
                  <w:color w:val="000000"/>
                  <w:lang w:val="en-US" w:eastAsia="de-DE"/>
                  <w:rPrChange w:id="7242" w:author="anna.resch88@gmail.com" w:date="2022-01-04T09:35:00Z">
                    <w:rPr>
                      <w:rFonts w:asciiTheme="majorHAnsi" w:eastAsia="Times New Roman" w:hAnsiTheme="majorHAnsi" w:cstheme="majorHAnsi"/>
                      <w:color w:val="000000"/>
                      <w:lang w:eastAsia="de-DE"/>
                    </w:rPr>
                  </w:rPrChange>
                </w:rPr>
                <w:delText>4</w:delText>
              </w:r>
              <w:bookmarkStart w:id="7243" w:name="_Toc92187190"/>
              <w:bookmarkStart w:id="7244" w:name="_Toc92187882"/>
              <w:bookmarkStart w:id="7245" w:name="_Toc92188574"/>
              <w:bookmarkStart w:id="7246" w:name="_Toc92189264"/>
              <w:bookmarkStart w:id="7247" w:name="_Toc92189919"/>
              <w:bookmarkStart w:id="7248" w:name="_Toc92190575"/>
              <w:bookmarkStart w:id="7249" w:name="_Toc92191231"/>
              <w:bookmarkEnd w:id="7243"/>
              <w:bookmarkEnd w:id="7244"/>
              <w:bookmarkEnd w:id="7245"/>
              <w:bookmarkEnd w:id="7246"/>
              <w:bookmarkEnd w:id="7247"/>
              <w:bookmarkEnd w:id="7248"/>
              <w:bookmarkEnd w:id="7249"/>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7A5EF781" w14:textId="2F259B6F" w:rsidR="00067C6D" w:rsidRPr="00F86424" w:rsidDel="00791D66" w:rsidRDefault="00067C6D" w:rsidP="003228B4">
            <w:pPr>
              <w:numPr>
                <w:ilvl w:val="0"/>
                <w:numId w:val="47"/>
              </w:numPr>
              <w:spacing w:after="0" w:line="240" w:lineRule="auto"/>
              <w:jc w:val="center"/>
              <w:rPr>
                <w:del w:id="7250" w:author="anna.resch88@gmail.com" w:date="2022-01-03T10:25:00Z"/>
                <w:rFonts w:asciiTheme="majorHAnsi" w:eastAsia="Times New Roman" w:hAnsiTheme="majorHAnsi" w:cstheme="majorHAnsi"/>
                <w:color w:val="000000"/>
                <w:lang w:val="en-US" w:eastAsia="de-DE"/>
                <w:rPrChange w:id="7251" w:author="anna.resch88@gmail.com" w:date="2022-01-04T09:35:00Z">
                  <w:rPr>
                    <w:del w:id="7252" w:author="anna.resch88@gmail.com" w:date="2022-01-03T10:25:00Z"/>
                    <w:rFonts w:asciiTheme="majorHAnsi" w:eastAsia="Times New Roman" w:hAnsiTheme="majorHAnsi" w:cstheme="majorHAnsi"/>
                    <w:color w:val="000000"/>
                    <w:lang w:eastAsia="de-DE"/>
                  </w:rPr>
                </w:rPrChange>
              </w:rPr>
            </w:pPr>
            <w:del w:id="7253" w:author="anna.resch88@gmail.com" w:date="2022-01-03T10:25:00Z">
              <w:r w:rsidRPr="00F86424" w:rsidDel="00791D66">
                <w:rPr>
                  <w:rFonts w:asciiTheme="majorHAnsi" w:eastAsia="Times New Roman" w:hAnsiTheme="majorHAnsi" w:cstheme="majorHAnsi"/>
                  <w:color w:val="000000"/>
                  <w:lang w:val="en-US" w:eastAsia="de-DE"/>
                  <w:rPrChange w:id="7254" w:author="anna.resch88@gmail.com" w:date="2022-01-04T09:35:00Z">
                    <w:rPr>
                      <w:rFonts w:asciiTheme="majorHAnsi" w:eastAsia="Times New Roman" w:hAnsiTheme="majorHAnsi" w:cstheme="majorHAnsi"/>
                      <w:color w:val="000000"/>
                      <w:lang w:eastAsia="de-DE"/>
                    </w:rPr>
                  </w:rPrChange>
                </w:rPr>
                <w:delText>10</w:delText>
              </w:r>
              <w:bookmarkStart w:id="7255" w:name="_Toc92187191"/>
              <w:bookmarkStart w:id="7256" w:name="_Toc92187883"/>
              <w:bookmarkStart w:id="7257" w:name="_Toc92188575"/>
              <w:bookmarkStart w:id="7258" w:name="_Toc92189265"/>
              <w:bookmarkStart w:id="7259" w:name="_Toc92189920"/>
              <w:bookmarkStart w:id="7260" w:name="_Toc92190576"/>
              <w:bookmarkStart w:id="7261" w:name="_Toc92191232"/>
              <w:bookmarkEnd w:id="7255"/>
              <w:bookmarkEnd w:id="7256"/>
              <w:bookmarkEnd w:id="7257"/>
              <w:bookmarkEnd w:id="7258"/>
              <w:bookmarkEnd w:id="7259"/>
              <w:bookmarkEnd w:id="7260"/>
              <w:bookmarkEnd w:id="7261"/>
            </w:del>
          </w:p>
        </w:tc>
        <w:tc>
          <w:tcPr>
            <w:tcW w:w="422" w:type="dxa"/>
            <w:tcBorders>
              <w:top w:val="nil"/>
              <w:left w:val="nil"/>
              <w:bottom w:val="single" w:sz="4" w:space="0" w:color="auto"/>
              <w:right w:val="single" w:sz="4" w:space="0" w:color="auto"/>
            </w:tcBorders>
            <w:shd w:val="clear" w:color="auto" w:fill="E2EFD9" w:themeFill="accent6" w:themeFillTint="33"/>
            <w:noWrap/>
            <w:vAlign w:val="bottom"/>
            <w:hideMark/>
          </w:tcPr>
          <w:p w14:paraId="284A0EB8" w14:textId="3FB717FE" w:rsidR="00067C6D" w:rsidRPr="00F86424" w:rsidDel="00791D66" w:rsidRDefault="00067C6D" w:rsidP="003228B4">
            <w:pPr>
              <w:numPr>
                <w:ilvl w:val="0"/>
                <w:numId w:val="47"/>
              </w:numPr>
              <w:spacing w:after="0" w:line="240" w:lineRule="auto"/>
              <w:jc w:val="center"/>
              <w:rPr>
                <w:del w:id="7262" w:author="anna.resch88@gmail.com" w:date="2022-01-03T10:25:00Z"/>
                <w:rFonts w:asciiTheme="majorHAnsi" w:eastAsia="Times New Roman" w:hAnsiTheme="majorHAnsi" w:cstheme="majorHAnsi"/>
                <w:color w:val="000000"/>
                <w:lang w:val="en-US" w:eastAsia="de-DE"/>
                <w:rPrChange w:id="7263" w:author="anna.resch88@gmail.com" w:date="2022-01-04T09:35:00Z">
                  <w:rPr>
                    <w:del w:id="7264" w:author="anna.resch88@gmail.com" w:date="2022-01-03T10:25:00Z"/>
                    <w:rFonts w:asciiTheme="majorHAnsi" w:eastAsia="Times New Roman" w:hAnsiTheme="majorHAnsi" w:cstheme="majorHAnsi"/>
                    <w:color w:val="000000"/>
                    <w:lang w:eastAsia="de-DE"/>
                  </w:rPr>
                </w:rPrChange>
              </w:rPr>
            </w:pPr>
            <w:del w:id="7265" w:author="anna.resch88@gmail.com" w:date="2022-01-03T10:25:00Z">
              <w:r w:rsidRPr="00F86424" w:rsidDel="00791D66">
                <w:rPr>
                  <w:rFonts w:asciiTheme="majorHAnsi" w:eastAsia="Times New Roman" w:hAnsiTheme="majorHAnsi" w:cstheme="majorHAnsi"/>
                  <w:color w:val="000000"/>
                  <w:lang w:val="en-US" w:eastAsia="de-DE"/>
                  <w:rPrChange w:id="7266" w:author="anna.resch88@gmail.com" w:date="2022-01-04T09:35:00Z">
                    <w:rPr>
                      <w:rFonts w:asciiTheme="majorHAnsi" w:eastAsia="Times New Roman" w:hAnsiTheme="majorHAnsi" w:cstheme="majorHAnsi"/>
                      <w:color w:val="000000"/>
                      <w:lang w:eastAsia="de-DE"/>
                    </w:rPr>
                  </w:rPrChange>
                </w:rPr>
                <w:delText>15</w:delText>
              </w:r>
              <w:bookmarkStart w:id="7267" w:name="_Toc92187192"/>
              <w:bookmarkStart w:id="7268" w:name="_Toc92187884"/>
              <w:bookmarkStart w:id="7269" w:name="_Toc92188576"/>
              <w:bookmarkStart w:id="7270" w:name="_Toc92189266"/>
              <w:bookmarkStart w:id="7271" w:name="_Toc92189921"/>
              <w:bookmarkStart w:id="7272" w:name="_Toc92190577"/>
              <w:bookmarkStart w:id="7273" w:name="_Toc92191233"/>
              <w:bookmarkEnd w:id="7267"/>
              <w:bookmarkEnd w:id="7268"/>
              <w:bookmarkEnd w:id="7269"/>
              <w:bookmarkEnd w:id="7270"/>
              <w:bookmarkEnd w:id="7271"/>
              <w:bookmarkEnd w:id="7272"/>
              <w:bookmarkEnd w:id="7273"/>
            </w:del>
          </w:p>
        </w:tc>
        <w:tc>
          <w:tcPr>
            <w:tcW w:w="754" w:type="dxa"/>
            <w:tcBorders>
              <w:top w:val="nil"/>
              <w:left w:val="nil"/>
              <w:bottom w:val="single" w:sz="4" w:space="0" w:color="auto"/>
              <w:right w:val="single" w:sz="4" w:space="0" w:color="auto"/>
            </w:tcBorders>
            <w:shd w:val="clear" w:color="auto" w:fill="E2EFD9" w:themeFill="accent6" w:themeFillTint="33"/>
            <w:noWrap/>
            <w:vAlign w:val="bottom"/>
            <w:hideMark/>
          </w:tcPr>
          <w:p w14:paraId="3C237040" w14:textId="68C0076B" w:rsidR="00067C6D" w:rsidRPr="00F86424" w:rsidDel="00791D66" w:rsidRDefault="00067C6D" w:rsidP="003228B4">
            <w:pPr>
              <w:numPr>
                <w:ilvl w:val="0"/>
                <w:numId w:val="47"/>
              </w:numPr>
              <w:spacing w:after="0" w:line="240" w:lineRule="auto"/>
              <w:jc w:val="center"/>
              <w:rPr>
                <w:del w:id="7274" w:author="anna.resch88@gmail.com" w:date="2022-01-03T10:25:00Z"/>
                <w:rFonts w:asciiTheme="majorHAnsi" w:eastAsia="Times New Roman" w:hAnsiTheme="majorHAnsi" w:cstheme="majorHAnsi"/>
                <w:color w:val="000000"/>
                <w:lang w:val="en-US" w:eastAsia="de-DE"/>
                <w:rPrChange w:id="7275" w:author="anna.resch88@gmail.com" w:date="2022-01-04T09:35:00Z">
                  <w:rPr>
                    <w:del w:id="7276" w:author="anna.resch88@gmail.com" w:date="2022-01-03T10:25:00Z"/>
                    <w:rFonts w:asciiTheme="majorHAnsi" w:eastAsia="Times New Roman" w:hAnsiTheme="majorHAnsi" w:cstheme="majorHAnsi"/>
                    <w:color w:val="000000"/>
                    <w:lang w:eastAsia="de-DE"/>
                  </w:rPr>
                </w:rPrChange>
              </w:rPr>
            </w:pPr>
            <w:del w:id="7277" w:author="anna.resch88@gmail.com" w:date="2022-01-03T10:25:00Z">
              <w:r w:rsidRPr="00F86424" w:rsidDel="00791D66">
                <w:rPr>
                  <w:rFonts w:asciiTheme="majorHAnsi" w:eastAsia="Times New Roman" w:hAnsiTheme="majorHAnsi" w:cstheme="majorHAnsi"/>
                  <w:color w:val="000000"/>
                  <w:lang w:val="en-US" w:eastAsia="de-DE"/>
                  <w:rPrChange w:id="7278" w:author="anna.resch88@gmail.com" w:date="2022-01-04T09:35:00Z">
                    <w:rPr>
                      <w:rFonts w:asciiTheme="majorHAnsi" w:eastAsia="Times New Roman" w:hAnsiTheme="majorHAnsi" w:cstheme="majorHAnsi"/>
                      <w:color w:val="000000"/>
                      <w:lang w:eastAsia="de-DE"/>
                    </w:rPr>
                  </w:rPrChange>
                </w:rPr>
                <w:delText>117.26</w:delText>
              </w:r>
              <w:bookmarkStart w:id="7279" w:name="_Toc92187193"/>
              <w:bookmarkStart w:id="7280" w:name="_Toc92187885"/>
              <w:bookmarkStart w:id="7281" w:name="_Toc92188577"/>
              <w:bookmarkStart w:id="7282" w:name="_Toc92189267"/>
              <w:bookmarkStart w:id="7283" w:name="_Toc92189922"/>
              <w:bookmarkStart w:id="7284" w:name="_Toc92190578"/>
              <w:bookmarkStart w:id="7285" w:name="_Toc92191234"/>
              <w:bookmarkEnd w:id="7279"/>
              <w:bookmarkEnd w:id="7280"/>
              <w:bookmarkEnd w:id="7281"/>
              <w:bookmarkEnd w:id="7282"/>
              <w:bookmarkEnd w:id="7283"/>
              <w:bookmarkEnd w:id="7284"/>
              <w:bookmarkEnd w:id="7285"/>
            </w:del>
          </w:p>
        </w:tc>
        <w:tc>
          <w:tcPr>
            <w:tcW w:w="642" w:type="dxa"/>
            <w:tcBorders>
              <w:top w:val="nil"/>
              <w:left w:val="nil"/>
              <w:bottom w:val="single" w:sz="4" w:space="0" w:color="auto"/>
              <w:right w:val="nil"/>
            </w:tcBorders>
            <w:shd w:val="clear" w:color="auto" w:fill="E2EFD9" w:themeFill="accent6" w:themeFillTint="33"/>
            <w:noWrap/>
            <w:vAlign w:val="bottom"/>
            <w:hideMark/>
          </w:tcPr>
          <w:p w14:paraId="36962510" w14:textId="7E530C0F" w:rsidR="00067C6D" w:rsidRPr="00F86424" w:rsidDel="00791D66" w:rsidRDefault="00067C6D" w:rsidP="003228B4">
            <w:pPr>
              <w:numPr>
                <w:ilvl w:val="0"/>
                <w:numId w:val="47"/>
              </w:numPr>
              <w:spacing w:after="0" w:line="240" w:lineRule="auto"/>
              <w:jc w:val="center"/>
              <w:rPr>
                <w:del w:id="7286" w:author="anna.resch88@gmail.com" w:date="2022-01-03T10:25:00Z"/>
                <w:rFonts w:asciiTheme="majorHAnsi" w:eastAsia="Times New Roman" w:hAnsiTheme="majorHAnsi" w:cstheme="majorHAnsi"/>
                <w:color w:val="000000"/>
                <w:lang w:val="en-US" w:eastAsia="de-DE"/>
                <w:rPrChange w:id="7287" w:author="anna.resch88@gmail.com" w:date="2022-01-04T09:35:00Z">
                  <w:rPr>
                    <w:del w:id="7288" w:author="anna.resch88@gmail.com" w:date="2022-01-03T10:25:00Z"/>
                    <w:rFonts w:asciiTheme="majorHAnsi" w:eastAsia="Times New Roman" w:hAnsiTheme="majorHAnsi" w:cstheme="majorHAnsi"/>
                    <w:color w:val="000000"/>
                    <w:lang w:eastAsia="de-DE"/>
                  </w:rPr>
                </w:rPrChange>
              </w:rPr>
            </w:pPr>
            <w:del w:id="7289" w:author="anna.resch88@gmail.com" w:date="2022-01-03T10:25:00Z">
              <w:r w:rsidRPr="00F86424" w:rsidDel="00791D66">
                <w:rPr>
                  <w:rFonts w:asciiTheme="majorHAnsi" w:eastAsia="Times New Roman" w:hAnsiTheme="majorHAnsi" w:cstheme="majorHAnsi"/>
                  <w:color w:val="000000"/>
                  <w:lang w:val="en-US" w:eastAsia="de-DE"/>
                  <w:rPrChange w:id="7290" w:author="anna.resch88@gmail.com" w:date="2022-01-04T09:35:00Z">
                    <w:rPr>
                      <w:rFonts w:asciiTheme="majorHAnsi" w:eastAsia="Times New Roman" w:hAnsiTheme="majorHAnsi" w:cstheme="majorHAnsi"/>
                      <w:color w:val="000000"/>
                      <w:lang w:eastAsia="de-DE"/>
                    </w:rPr>
                  </w:rPrChange>
                </w:rPr>
                <w:delText>29.36</w:delText>
              </w:r>
              <w:bookmarkStart w:id="7291" w:name="_Toc92187194"/>
              <w:bookmarkStart w:id="7292" w:name="_Toc92187886"/>
              <w:bookmarkStart w:id="7293" w:name="_Toc92188578"/>
              <w:bookmarkStart w:id="7294" w:name="_Toc92189268"/>
              <w:bookmarkStart w:id="7295" w:name="_Toc92189923"/>
              <w:bookmarkStart w:id="7296" w:name="_Toc92190579"/>
              <w:bookmarkStart w:id="7297" w:name="_Toc92191235"/>
              <w:bookmarkEnd w:id="7291"/>
              <w:bookmarkEnd w:id="7292"/>
              <w:bookmarkEnd w:id="7293"/>
              <w:bookmarkEnd w:id="7294"/>
              <w:bookmarkEnd w:id="7295"/>
              <w:bookmarkEnd w:id="7296"/>
              <w:bookmarkEnd w:id="7297"/>
            </w:del>
          </w:p>
        </w:tc>
        <w:tc>
          <w:tcPr>
            <w:tcW w:w="864" w:type="dxa"/>
            <w:tcBorders>
              <w:top w:val="nil"/>
              <w:left w:val="single" w:sz="4" w:space="0" w:color="auto"/>
              <w:bottom w:val="single" w:sz="4" w:space="0" w:color="auto"/>
              <w:right w:val="single" w:sz="4" w:space="0" w:color="auto"/>
            </w:tcBorders>
            <w:shd w:val="clear" w:color="auto" w:fill="E2EFD9" w:themeFill="accent6" w:themeFillTint="33"/>
            <w:noWrap/>
            <w:vAlign w:val="bottom"/>
            <w:hideMark/>
          </w:tcPr>
          <w:p w14:paraId="39189A2C" w14:textId="530287B8" w:rsidR="00067C6D" w:rsidRPr="00F86424" w:rsidDel="00791D66" w:rsidRDefault="00067C6D" w:rsidP="003228B4">
            <w:pPr>
              <w:numPr>
                <w:ilvl w:val="0"/>
                <w:numId w:val="47"/>
              </w:numPr>
              <w:spacing w:after="0" w:line="240" w:lineRule="auto"/>
              <w:jc w:val="center"/>
              <w:rPr>
                <w:del w:id="7298" w:author="anna.resch88@gmail.com" w:date="2022-01-03T10:25:00Z"/>
                <w:rFonts w:asciiTheme="majorHAnsi" w:eastAsia="Times New Roman" w:hAnsiTheme="majorHAnsi" w:cstheme="majorHAnsi"/>
                <w:color w:val="000000"/>
                <w:lang w:val="en-US" w:eastAsia="de-DE"/>
                <w:rPrChange w:id="7299" w:author="anna.resch88@gmail.com" w:date="2022-01-04T09:35:00Z">
                  <w:rPr>
                    <w:del w:id="7300" w:author="anna.resch88@gmail.com" w:date="2022-01-03T10:25:00Z"/>
                    <w:rFonts w:asciiTheme="majorHAnsi" w:eastAsia="Times New Roman" w:hAnsiTheme="majorHAnsi" w:cstheme="majorHAnsi"/>
                    <w:color w:val="000000"/>
                    <w:lang w:eastAsia="de-DE"/>
                  </w:rPr>
                </w:rPrChange>
              </w:rPr>
            </w:pPr>
            <w:bookmarkStart w:id="7301" w:name="_Toc92187195"/>
            <w:bookmarkStart w:id="7302" w:name="_Toc92187887"/>
            <w:bookmarkStart w:id="7303" w:name="_Toc92188579"/>
            <w:bookmarkStart w:id="7304" w:name="_Toc92189269"/>
            <w:bookmarkStart w:id="7305" w:name="_Toc92189924"/>
            <w:bookmarkStart w:id="7306" w:name="_Toc92190580"/>
            <w:bookmarkStart w:id="7307" w:name="_Toc92191236"/>
            <w:bookmarkEnd w:id="7301"/>
            <w:bookmarkEnd w:id="7302"/>
            <w:bookmarkEnd w:id="7303"/>
            <w:bookmarkEnd w:id="7304"/>
            <w:bookmarkEnd w:id="7305"/>
            <w:bookmarkEnd w:id="7306"/>
            <w:bookmarkEnd w:id="7307"/>
          </w:p>
        </w:tc>
        <w:tc>
          <w:tcPr>
            <w:tcW w:w="864" w:type="dxa"/>
            <w:tcBorders>
              <w:top w:val="nil"/>
              <w:left w:val="nil"/>
              <w:bottom w:val="single" w:sz="4" w:space="0" w:color="auto"/>
              <w:right w:val="single" w:sz="4" w:space="0" w:color="auto"/>
            </w:tcBorders>
            <w:shd w:val="clear" w:color="auto" w:fill="E2EFD9" w:themeFill="accent6" w:themeFillTint="33"/>
            <w:noWrap/>
            <w:vAlign w:val="bottom"/>
            <w:hideMark/>
          </w:tcPr>
          <w:p w14:paraId="7FDF6F22" w14:textId="231D89D1" w:rsidR="00067C6D" w:rsidRPr="00F86424" w:rsidDel="00791D66" w:rsidRDefault="00067C6D" w:rsidP="003228B4">
            <w:pPr>
              <w:numPr>
                <w:ilvl w:val="0"/>
                <w:numId w:val="47"/>
              </w:numPr>
              <w:spacing w:after="0" w:line="240" w:lineRule="auto"/>
              <w:jc w:val="center"/>
              <w:rPr>
                <w:del w:id="7308" w:author="anna.resch88@gmail.com" w:date="2022-01-03T10:25:00Z"/>
                <w:rFonts w:asciiTheme="majorHAnsi" w:eastAsia="Times New Roman" w:hAnsiTheme="majorHAnsi" w:cstheme="majorHAnsi"/>
                <w:color w:val="000000"/>
                <w:lang w:val="en-US" w:eastAsia="de-DE"/>
                <w:rPrChange w:id="7309" w:author="anna.resch88@gmail.com" w:date="2022-01-04T09:35:00Z">
                  <w:rPr>
                    <w:del w:id="7310" w:author="anna.resch88@gmail.com" w:date="2022-01-03T10:25:00Z"/>
                    <w:rFonts w:asciiTheme="majorHAnsi" w:eastAsia="Times New Roman" w:hAnsiTheme="majorHAnsi" w:cstheme="majorHAnsi"/>
                    <w:color w:val="000000"/>
                    <w:lang w:eastAsia="de-DE"/>
                  </w:rPr>
                </w:rPrChange>
              </w:rPr>
            </w:pPr>
            <w:bookmarkStart w:id="7311" w:name="_Toc92187196"/>
            <w:bookmarkStart w:id="7312" w:name="_Toc92187888"/>
            <w:bookmarkStart w:id="7313" w:name="_Toc92188580"/>
            <w:bookmarkStart w:id="7314" w:name="_Toc92189270"/>
            <w:bookmarkStart w:id="7315" w:name="_Toc92189925"/>
            <w:bookmarkStart w:id="7316" w:name="_Toc92190581"/>
            <w:bookmarkStart w:id="7317" w:name="_Toc92191237"/>
            <w:bookmarkEnd w:id="7311"/>
            <w:bookmarkEnd w:id="7312"/>
            <w:bookmarkEnd w:id="7313"/>
            <w:bookmarkEnd w:id="7314"/>
            <w:bookmarkEnd w:id="7315"/>
            <w:bookmarkEnd w:id="7316"/>
            <w:bookmarkEnd w:id="7317"/>
          </w:p>
        </w:tc>
        <w:bookmarkStart w:id="7318" w:name="_Toc92187197"/>
        <w:bookmarkStart w:id="7319" w:name="_Toc92187889"/>
        <w:bookmarkStart w:id="7320" w:name="_Toc92188581"/>
        <w:bookmarkStart w:id="7321" w:name="_Toc92189271"/>
        <w:bookmarkStart w:id="7322" w:name="_Toc92189926"/>
        <w:bookmarkStart w:id="7323" w:name="_Toc92190582"/>
        <w:bookmarkStart w:id="7324" w:name="_Toc92191238"/>
        <w:bookmarkEnd w:id="7318"/>
        <w:bookmarkEnd w:id="7319"/>
        <w:bookmarkEnd w:id="7320"/>
        <w:bookmarkEnd w:id="7321"/>
        <w:bookmarkEnd w:id="7322"/>
        <w:bookmarkEnd w:id="7323"/>
        <w:bookmarkEnd w:id="7324"/>
      </w:tr>
      <w:tr w:rsidR="00067C6D" w:rsidRPr="009E3BE9" w:rsidDel="00791D66" w14:paraId="77B432D2" w14:textId="6B4C14E3" w:rsidTr="00D830B0">
        <w:trPr>
          <w:trHeight w:val="300"/>
          <w:del w:id="7325"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4DE22A1B" w14:textId="02A21B17" w:rsidR="00067C6D" w:rsidRPr="00F86424" w:rsidDel="00791D66" w:rsidRDefault="00067C6D" w:rsidP="003228B4">
            <w:pPr>
              <w:numPr>
                <w:ilvl w:val="0"/>
                <w:numId w:val="47"/>
              </w:numPr>
              <w:spacing w:after="0" w:line="240" w:lineRule="auto"/>
              <w:jc w:val="both"/>
              <w:rPr>
                <w:del w:id="7326" w:author="anna.resch88@gmail.com" w:date="2022-01-03T10:25:00Z"/>
                <w:rFonts w:asciiTheme="majorHAnsi" w:eastAsia="Times New Roman" w:hAnsiTheme="majorHAnsi" w:cstheme="majorHAnsi"/>
                <w:color w:val="000000"/>
                <w:lang w:val="en-US" w:eastAsia="de-DE"/>
                <w:rPrChange w:id="7327" w:author="anna.resch88@gmail.com" w:date="2022-01-04T09:35:00Z">
                  <w:rPr>
                    <w:del w:id="7328" w:author="anna.resch88@gmail.com" w:date="2022-01-03T10:25:00Z"/>
                    <w:rFonts w:asciiTheme="majorHAnsi" w:eastAsia="Times New Roman" w:hAnsiTheme="majorHAnsi" w:cstheme="majorHAnsi"/>
                    <w:color w:val="000000"/>
                    <w:lang w:eastAsia="de-DE"/>
                  </w:rPr>
                </w:rPrChange>
              </w:rPr>
            </w:pPr>
            <w:del w:id="7329" w:author="anna.resch88@gmail.com" w:date="2022-01-03T10:25:00Z">
              <w:r w:rsidRPr="00F86424" w:rsidDel="00791D66">
                <w:rPr>
                  <w:rFonts w:asciiTheme="majorHAnsi" w:eastAsia="Times New Roman" w:hAnsiTheme="majorHAnsi" w:cstheme="majorHAnsi"/>
                  <w:color w:val="000000"/>
                  <w:lang w:val="en-US" w:eastAsia="de-DE"/>
                  <w:rPrChange w:id="7330" w:author="anna.resch88@gmail.com" w:date="2022-01-04T09:35:00Z">
                    <w:rPr>
                      <w:rFonts w:asciiTheme="majorHAnsi" w:eastAsia="Times New Roman" w:hAnsiTheme="majorHAnsi" w:cstheme="majorHAnsi"/>
                      <w:color w:val="000000"/>
                      <w:lang w:eastAsia="de-DE"/>
                    </w:rPr>
                  </w:rPrChange>
                </w:rPr>
                <w:delText>ULD-V40-ULD, sample 1</w:delText>
              </w:r>
              <w:bookmarkStart w:id="7331" w:name="_Toc92187198"/>
              <w:bookmarkStart w:id="7332" w:name="_Toc92187890"/>
              <w:bookmarkStart w:id="7333" w:name="_Toc92188582"/>
              <w:bookmarkStart w:id="7334" w:name="_Toc92189272"/>
              <w:bookmarkStart w:id="7335" w:name="_Toc92189927"/>
              <w:bookmarkStart w:id="7336" w:name="_Toc92190583"/>
              <w:bookmarkStart w:id="7337" w:name="_Toc92191239"/>
              <w:bookmarkEnd w:id="7331"/>
              <w:bookmarkEnd w:id="7332"/>
              <w:bookmarkEnd w:id="7333"/>
              <w:bookmarkEnd w:id="7334"/>
              <w:bookmarkEnd w:id="7335"/>
              <w:bookmarkEnd w:id="7336"/>
              <w:bookmarkEnd w:id="7337"/>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78763535" w14:textId="3C258561" w:rsidR="00067C6D" w:rsidRPr="00F86424" w:rsidDel="00791D66" w:rsidRDefault="00067C6D" w:rsidP="003228B4">
            <w:pPr>
              <w:numPr>
                <w:ilvl w:val="0"/>
                <w:numId w:val="47"/>
              </w:numPr>
              <w:spacing w:after="0" w:line="240" w:lineRule="auto"/>
              <w:jc w:val="center"/>
              <w:rPr>
                <w:del w:id="7338" w:author="anna.resch88@gmail.com" w:date="2022-01-03T10:25:00Z"/>
                <w:rFonts w:asciiTheme="majorHAnsi" w:eastAsia="Times New Roman" w:hAnsiTheme="majorHAnsi" w:cstheme="majorHAnsi"/>
                <w:color w:val="000000"/>
                <w:lang w:val="en-US" w:eastAsia="de-DE"/>
                <w:rPrChange w:id="7339" w:author="anna.resch88@gmail.com" w:date="2022-01-04T09:35:00Z">
                  <w:rPr>
                    <w:del w:id="7340" w:author="anna.resch88@gmail.com" w:date="2022-01-03T10:25:00Z"/>
                    <w:rFonts w:asciiTheme="majorHAnsi" w:eastAsia="Times New Roman" w:hAnsiTheme="majorHAnsi" w:cstheme="majorHAnsi"/>
                    <w:color w:val="000000"/>
                    <w:lang w:eastAsia="de-DE"/>
                  </w:rPr>
                </w:rPrChange>
              </w:rPr>
            </w:pPr>
            <w:del w:id="7341" w:author="anna.resch88@gmail.com" w:date="2022-01-03T10:25:00Z">
              <w:r w:rsidRPr="00F86424" w:rsidDel="00791D66">
                <w:rPr>
                  <w:rFonts w:asciiTheme="majorHAnsi" w:eastAsia="Times New Roman" w:hAnsiTheme="majorHAnsi" w:cstheme="majorHAnsi"/>
                  <w:color w:val="000000"/>
                  <w:lang w:val="en-US" w:eastAsia="de-DE"/>
                  <w:rPrChange w:id="7342" w:author="anna.resch88@gmail.com" w:date="2022-01-04T09:35:00Z">
                    <w:rPr>
                      <w:rFonts w:asciiTheme="majorHAnsi" w:eastAsia="Times New Roman" w:hAnsiTheme="majorHAnsi" w:cstheme="majorHAnsi"/>
                      <w:color w:val="000000"/>
                      <w:lang w:eastAsia="de-DE"/>
                    </w:rPr>
                  </w:rPrChange>
                </w:rPr>
                <w:delText>20</w:delText>
              </w:r>
              <w:bookmarkStart w:id="7343" w:name="_Toc92187199"/>
              <w:bookmarkStart w:id="7344" w:name="_Toc92187891"/>
              <w:bookmarkStart w:id="7345" w:name="_Toc92188583"/>
              <w:bookmarkStart w:id="7346" w:name="_Toc92189273"/>
              <w:bookmarkStart w:id="7347" w:name="_Toc92189928"/>
              <w:bookmarkStart w:id="7348" w:name="_Toc92190584"/>
              <w:bookmarkStart w:id="7349" w:name="_Toc92191240"/>
              <w:bookmarkEnd w:id="7343"/>
              <w:bookmarkEnd w:id="7344"/>
              <w:bookmarkEnd w:id="7345"/>
              <w:bookmarkEnd w:id="7346"/>
              <w:bookmarkEnd w:id="7347"/>
              <w:bookmarkEnd w:id="7348"/>
              <w:bookmarkEnd w:id="7349"/>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69E42591" w14:textId="2A0DEF73" w:rsidR="00067C6D" w:rsidRPr="00F86424" w:rsidDel="00791D66" w:rsidRDefault="00067C6D" w:rsidP="003228B4">
            <w:pPr>
              <w:numPr>
                <w:ilvl w:val="0"/>
                <w:numId w:val="47"/>
              </w:numPr>
              <w:spacing w:after="0" w:line="240" w:lineRule="auto"/>
              <w:jc w:val="center"/>
              <w:rPr>
                <w:del w:id="7350" w:author="anna.resch88@gmail.com" w:date="2022-01-03T10:25:00Z"/>
                <w:rFonts w:asciiTheme="majorHAnsi" w:eastAsia="Times New Roman" w:hAnsiTheme="majorHAnsi" w:cstheme="majorHAnsi"/>
                <w:color w:val="000000"/>
                <w:lang w:val="en-US" w:eastAsia="de-DE"/>
                <w:rPrChange w:id="7351" w:author="anna.resch88@gmail.com" w:date="2022-01-04T09:35:00Z">
                  <w:rPr>
                    <w:del w:id="7352" w:author="anna.resch88@gmail.com" w:date="2022-01-03T10:25:00Z"/>
                    <w:rFonts w:asciiTheme="majorHAnsi" w:eastAsia="Times New Roman" w:hAnsiTheme="majorHAnsi" w:cstheme="majorHAnsi"/>
                    <w:color w:val="000000"/>
                    <w:lang w:eastAsia="de-DE"/>
                  </w:rPr>
                </w:rPrChange>
              </w:rPr>
            </w:pPr>
            <w:del w:id="7353" w:author="anna.resch88@gmail.com" w:date="2022-01-03T10:25:00Z">
              <w:r w:rsidRPr="00F86424" w:rsidDel="00791D66">
                <w:rPr>
                  <w:rFonts w:asciiTheme="majorHAnsi" w:eastAsia="Times New Roman" w:hAnsiTheme="majorHAnsi" w:cstheme="majorHAnsi"/>
                  <w:color w:val="000000"/>
                  <w:lang w:val="en-US" w:eastAsia="de-DE"/>
                  <w:rPrChange w:id="7354" w:author="anna.resch88@gmail.com" w:date="2022-01-04T09:35:00Z">
                    <w:rPr>
                      <w:rFonts w:asciiTheme="majorHAnsi" w:eastAsia="Times New Roman" w:hAnsiTheme="majorHAnsi" w:cstheme="majorHAnsi"/>
                      <w:color w:val="000000"/>
                      <w:lang w:eastAsia="de-DE"/>
                    </w:rPr>
                  </w:rPrChange>
                </w:rPr>
                <w:delText>PBS</w:delText>
              </w:r>
              <w:bookmarkStart w:id="7355" w:name="_Toc92187200"/>
              <w:bookmarkStart w:id="7356" w:name="_Toc92187892"/>
              <w:bookmarkStart w:id="7357" w:name="_Toc92188584"/>
              <w:bookmarkStart w:id="7358" w:name="_Toc92189274"/>
              <w:bookmarkStart w:id="7359" w:name="_Toc92189929"/>
              <w:bookmarkStart w:id="7360" w:name="_Toc92190585"/>
              <w:bookmarkStart w:id="7361" w:name="_Toc92191241"/>
              <w:bookmarkEnd w:id="7355"/>
              <w:bookmarkEnd w:id="7356"/>
              <w:bookmarkEnd w:id="7357"/>
              <w:bookmarkEnd w:id="7358"/>
              <w:bookmarkEnd w:id="7359"/>
              <w:bookmarkEnd w:id="7360"/>
              <w:bookmarkEnd w:id="7361"/>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0821A7E" w14:textId="0BA2266D" w:rsidR="00067C6D" w:rsidRPr="00F86424" w:rsidDel="00791D66" w:rsidRDefault="00067C6D" w:rsidP="003228B4">
            <w:pPr>
              <w:numPr>
                <w:ilvl w:val="0"/>
                <w:numId w:val="47"/>
              </w:numPr>
              <w:spacing w:after="0" w:line="240" w:lineRule="auto"/>
              <w:jc w:val="center"/>
              <w:rPr>
                <w:del w:id="7362" w:author="anna.resch88@gmail.com" w:date="2022-01-03T10:25:00Z"/>
                <w:rFonts w:asciiTheme="majorHAnsi" w:eastAsia="Times New Roman" w:hAnsiTheme="majorHAnsi" w:cstheme="majorHAnsi"/>
                <w:color w:val="000000"/>
                <w:lang w:val="en-US" w:eastAsia="de-DE"/>
                <w:rPrChange w:id="7363" w:author="anna.resch88@gmail.com" w:date="2022-01-04T09:35:00Z">
                  <w:rPr>
                    <w:del w:id="7364" w:author="anna.resch88@gmail.com" w:date="2022-01-03T10:25:00Z"/>
                    <w:rFonts w:asciiTheme="majorHAnsi" w:eastAsia="Times New Roman" w:hAnsiTheme="majorHAnsi" w:cstheme="majorHAnsi"/>
                    <w:color w:val="000000"/>
                    <w:lang w:eastAsia="de-DE"/>
                  </w:rPr>
                </w:rPrChange>
              </w:rPr>
            </w:pPr>
            <w:del w:id="7365" w:author="anna.resch88@gmail.com" w:date="2022-01-03T10:25:00Z">
              <w:r w:rsidRPr="00F86424" w:rsidDel="00791D66">
                <w:rPr>
                  <w:rFonts w:asciiTheme="majorHAnsi" w:eastAsia="Times New Roman" w:hAnsiTheme="majorHAnsi" w:cstheme="majorHAnsi"/>
                  <w:color w:val="000000"/>
                  <w:lang w:val="en-US" w:eastAsia="de-DE"/>
                  <w:rPrChange w:id="7366" w:author="anna.resch88@gmail.com" w:date="2022-01-04T09:35:00Z">
                    <w:rPr>
                      <w:rFonts w:asciiTheme="majorHAnsi" w:eastAsia="Times New Roman" w:hAnsiTheme="majorHAnsi" w:cstheme="majorHAnsi"/>
                      <w:color w:val="000000"/>
                      <w:lang w:eastAsia="de-DE"/>
                    </w:rPr>
                  </w:rPrChange>
                </w:rPr>
                <w:delText>30</w:delText>
              </w:r>
              <w:bookmarkStart w:id="7367" w:name="_Toc92187201"/>
              <w:bookmarkStart w:id="7368" w:name="_Toc92187893"/>
              <w:bookmarkStart w:id="7369" w:name="_Toc92188585"/>
              <w:bookmarkStart w:id="7370" w:name="_Toc92189275"/>
              <w:bookmarkStart w:id="7371" w:name="_Toc92189930"/>
              <w:bookmarkStart w:id="7372" w:name="_Toc92190586"/>
              <w:bookmarkStart w:id="7373" w:name="_Toc92191242"/>
              <w:bookmarkEnd w:id="7367"/>
              <w:bookmarkEnd w:id="7368"/>
              <w:bookmarkEnd w:id="7369"/>
              <w:bookmarkEnd w:id="7370"/>
              <w:bookmarkEnd w:id="7371"/>
              <w:bookmarkEnd w:id="7372"/>
              <w:bookmarkEnd w:id="7373"/>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A3F466A" w14:textId="78EAA791" w:rsidR="00067C6D" w:rsidRPr="00F86424" w:rsidDel="00791D66" w:rsidRDefault="00067C6D" w:rsidP="003228B4">
            <w:pPr>
              <w:numPr>
                <w:ilvl w:val="0"/>
                <w:numId w:val="47"/>
              </w:numPr>
              <w:spacing w:after="0" w:line="240" w:lineRule="auto"/>
              <w:jc w:val="center"/>
              <w:rPr>
                <w:del w:id="7374" w:author="anna.resch88@gmail.com" w:date="2022-01-03T10:25:00Z"/>
                <w:rFonts w:asciiTheme="majorHAnsi" w:eastAsia="Times New Roman" w:hAnsiTheme="majorHAnsi" w:cstheme="majorHAnsi"/>
                <w:color w:val="000000"/>
                <w:lang w:val="en-US" w:eastAsia="de-DE"/>
                <w:rPrChange w:id="7375" w:author="anna.resch88@gmail.com" w:date="2022-01-04T09:35:00Z">
                  <w:rPr>
                    <w:del w:id="7376" w:author="anna.resch88@gmail.com" w:date="2022-01-03T10:25:00Z"/>
                    <w:rFonts w:asciiTheme="majorHAnsi" w:eastAsia="Times New Roman" w:hAnsiTheme="majorHAnsi" w:cstheme="majorHAnsi"/>
                    <w:color w:val="000000"/>
                    <w:lang w:eastAsia="de-DE"/>
                  </w:rPr>
                </w:rPrChange>
              </w:rPr>
            </w:pPr>
            <w:del w:id="7377" w:author="anna.resch88@gmail.com" w:date="2022-01-03T10:25:00Z">
              <w:r w:rsidRPr="00F86424" w:rsidDel="00791D66">
                <w:rPr>
                  <w:rFonts w:asciiTheme="majorHAnsi" w:eastAsia="Times New Roman" w:hAnsiTheme="majorHAnsi" w:cstheme="majorHAnsi"/>
                  <w:color w:val="000000"/>
                  <w:lang w:val="en-US" w:eastAsia="de-DE"/>
                  <w:rPrChange w:id="7378" w:author="anna.resch88@gmail.com" w:date="2022-01-04T09:35:00Z">
                    <w:rPr>
                      <w:rFonts w:asciiTheme="majorHAnsi" w:eastAsia="Times New Roman" w:hAnsiTheme="majorHAnsi" w:cstheme="majorHAnsi"/>
                      <w:color w:val="000000"/>
                      <w:lang w:eastAsia="de-DE"/>
                    </w:rPr>
                  </w:rPrChange>
                </w:rPr>
                <w:delText>4</w:delText>
              </w:r>
              <w:bookmarkStart w:id="7379" w:name="_Toc92187202"/>
              <w:bookmarkStart w:id="7380" w:name="_Toc92187894"/>
              <w:bookmarkStart w:id="7381" w:name="_Toc92188586"/>
              <w:bookmarkStart w:id="7382" w:name="_Toc92189276"/>
              <w:bookmarkStart w:id="7383" w:name="_Toc92189931"/>
              <w:bookmarkStart w:id="7384" w:name="_Toc92190587"/>
              <w:bookmarkStart w:id="7385" w:name="_Toc92191243"/>
              <w:bookmarkEnd w:id="7379"/>
              <w:bookmarkEnd w:id="7380"/>
              <w:bookmarkEnd w:id="7381"/>
              <w:bookmarkEnd w:id="7382"/>
              <w:bookmarkEnd w:id="7383"/>
              <w:bookmarkEnd w:id="7384"/>
              <w:bookmarkEnd w:id="7385"/>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87D270C" w14:textId="6551F616" w:rsidR="00067C6D" w:rsidRPr="00F86424" w:rsidDel="00791D66" w:rsidRDefault="00067C6D" w:rsidP="003228B4">
            <w:pPr>
              <w:numPr>
                <w:ilvl w:val="0"/>
                <w:numId w:val="47"/>
              </w:numPr>
              <w:spacing w:after="0" w:line="240" w:lineRule="auto"/>
              <w:jc w:val="center"/>
              <w:rPr>
                <w:del w:id="7386" w:author="anna.resch88@gmail.com" w:date="2022-01-03T10:25:00Z"/>
                <w:rFonts w:asciiTheme="majorHAnsi" w:eastAsia="Times New Roman" w:hAnsiTheme="majorHAnsi" w:cstheme="majorHAnsi"/>
                <w:color w:val="000000"/>
                <w:lang w:val="en-US" w:eastAsia="de-DE"/>
                <w:rPrChange w:id="7387" w:author="anna.resch88@gmail.com" w:date="2022-01-04T09:35:00Z">
                  <w:rPr>
                    <w:del w:id="7388" w:author="anna.resch88@gmail.com" w:date="2022-01-03T10:25:00Z"/>
                    <w:rFonts w:asciiTheme="majorHAnsi" w:eastAsia="Times New Roman" w:hAnsiTheme="majorHAnsi" w:cstheme="majorHAnsi"/>
                    <w:color w:val="000000"/>
                    <w:lang w:eastAsia="de-DE"/>
                  </w:rPr>
                </w:rPrChange>
              </w:rPr>
            </w:pPr>
            <w:del w:id="7389" w:author="anna.resch88@gmail.com" w:date="2022-01-03T10:25:00Z">
              <w:r w:rsidRPr="00F86424" w:rsidDel="00791D66">
                <w:rPr>
                  <w:rFonts w:asciiTheme="majorHAnsi" w:eastAsia="Times New Roman" w:hAnsiTheme="majorHAnsi" w:cstheme="majorHAnsi"/>
                  <w:color w:val="000000"/>
                  <w:lang w:val="en-US" w:eastAsia="de-DE"/>
                  <w:rPrChange w:id="7390" w:author="anna.resch88@gmail.com" w:date="2022-01-04T09:35:00Z">
                    <w:rPr>
                      <w:rFonts w:asciiTheme="majorHAnsi" w:eastAsia="Times New Roman" w:hAnsiTheme="majorHAnsi" w:cstheme="majorHAnsi"/>
                      <w:color w:val="000000"/>
                      <w:lang w:eastAsia="de-DE"/>
                    </w:rPr>
                  </w:rPrChange>
                </w:rPr>
                <w:delText>10</w:delText>
              </w:r>
              <w:bookmarkStart w:id="7391" w:name="_Toc92187203"/>
              <w:bookmarkStart w:id="7392" w:name="_Toc92187895"/>
              <w:bookmarkStart w:id="7393" w:name="_Toc92188587"/>
              <w:bookmarkStart w:id="7394" w:name="_Toc92189277"/>
              <w:bookmarkStart w:id="7395" w:name="_Toc92189932"/>
              <w:bookmarkStart w:id="7396" w:name="_Toc92190588"/>
              <w:bookmarkStart w:id="7397" w:name="_Toc92191244"/>
              <w:bookmarkEnd w:id="7391"/>
              <w:bookmarkEnd w:id="7392"/>
              <w:bookmarkEnd w:id="7393"/>
              <w:bookmarkEnd w:id="7394"/>
              <w:bookmarkEnd w:id="7395"/>
              <w:bookmarkEnd w:id="7396"/>
              <w:bookmarkEnd w:id="7397"/>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744FEFB1" w14:textId="727A11C7" w:rsidR="00067C6D" w:rsidRPr="00F86424" w:rsidDel="00791D66" w:rsidRDefault="00067C6D" w:rsidP="003228B4">
            <w:pPr>
              <w:numPr>
                <w:ilvl w:val="0"/>
                <w:numId w:val="47"/>
              </w:numPr>
              <w:spacing w:after="0" w:line="240" w:lineRule="auto"/>
              <w:jc w:val="center"/>
              <w:rPr>
                <w:del w:id="7398" w:author="anna.resch88@gmail.com" w:date="2022-01-03T10:25:00Z"/>
                <w:rFonts w:asciiTheme="majorHAnsi" w:eastAsia="Times New Roman" w:hAnsiTheme="majorHAnsi" w:cstheme="majorHAnsi"/>
                <w:color w:val="000000"/>
                <w:lang w:val="en-US" w:eastAsia="de-DE"/>
                <w:rPrChange w:id="7399" w:author="anna.resch88@gmail.com" w:date="2022-01-04T09:35:00Z">
                  <w:rPr>
                    <w:del w:id="7400" w:author="anna.resch88@gmail.com" w:date="2022-01-03T10:25:00Z"/>
                    <w:rFonts w:asciiTheme="majorHAnsi" w:eastAsia="Times New Roman" w:hAnsiTheme="majorHAnsi" w:cstheme="majorHAnsi"/>
                    <w:color w:val="000000"/>
                    <w:lang w:eastAsia="de-DE"/>
                  </w:rPr>
                </w:rPrChange>
              </w:rPr>
            </w:pPr>
            <w:del w:id="7401" w:author="anna.resch88@gmail.com" w:date="2022-01-03T10:25:00Z">
              <w:r w:rsidRPr="00F86424" w:rsidDel="00791D66">
                <w:rPr>
                  <w:rFonts w:asciiTheme="majorHAnsi" w:eastAsia="Times New Roman" w:hAnsiTheme="majorHAnsi" w:cstheme="majorHAnsi"/>
                  <w:color w:val="000000"/>
                  <w:lang w:val="en-US" w:eastAsia="de-DE"/>
                  <w:rPrChange w:id="7402" w:author="anna.resch88@gmail.com" w:date="2022-01-04T09:35:00Z">
                    <w:rPr>
                      <w:rFonts w:asciiTheme="majorHAnsi" w:eastAsia="Times New Roman" w:hAnsiTheme="majorHAnsi" w:cstheme="majorHAnsi"/>
                      <w:color w:val="000000"/>
                      <w:lang w:eastAsia="de-DE"/>
                    </w:rPr>
                  </w:rPrChange>
                </w:rPr>
                <w:delText>15</w:delText>
              </w:r>
              <w:bookmarkStart w:id="7403" w:name="_Toc92187204"/>
              <w:bookmarkStart w:id="7404" w:name="_Toc92187896"/>
              <w:bookmarkStart w:id="7405" w:name="_Toc92188588"/>
              <w:bookmarkStart w:id="7406" w:name="_Toc92189278"/>
              <w:bookmarkStart w:id="7407" w:name="_Toc92189933"/>
              <w:bookmarkStart w:id="7408" w:name="_Toc92190589"/>
              <w:bookmarkStart w:id="7409" w:name="_Toc92191245"/>
              <w:bookmarkEnd w:id="7403"/>
              <w:bookmarkEnd w:id="7404"/>
              <w:bookmarkEnd w:id="7405"/>
              <w:bookmarkEnd w:id="7406"/>
              <w:bookmarkEnd w:id="7407"/>
              <w:bookmarkEnd w:id="7408"/>
              <w:bookmarkEnd w:id="7409"/>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9AB4EB7" w14:textId="017E3CA6" w:rsidR="00067C6D" w:rsidRPr="00F86424" w:rsidDel="00791D66" w:rsidRDefault="00067C6D" w:rsidP="003228B4">
            <w:pPr>
              <w:numPr>
                <w:ilvl w:val="0"/>
                <w:numId w:val="47"/>
              </w:numPr>
              <w:spacing w:after="0" w:line="240" w:lineRule="auto"/>
              <w:jc w:val="center"/>
              <w:rPr>
                <w:del w:id="7410" w:author="anna.resch88@gmail.com" w:date="2022-01-03T10:25:00Z"/>
                <w:rFonts w:asciiTheme="majorHAnsi" w:eastAsia="Times New Roman" w:hAnsiTheme="majorHAnsi" w:cstheme="majorHAnsi"/>
                <w:color w:val="000000"/>
                <w:lang w:val="en-US" w:eastAsia="de-DE"/>
                <w:rPrChange w:id="7411" w:author="anna.resch88@gmail.com" w:date="2022-01-04T09:35:00Z">
                  <w:rPr>
                    <w:del w:id="7412" w:author="anna.resch88@gmail.com" w:date="2022-01-03T10:25:00Z"/>
                    <w:rFonts w:asciiTheme="majorHAnsi" w:eastAsia="Times New Roman" w:hAnsiTheme="majorHAnsi" w:cstheme="majorHAnsi"/>
                    <w:color w:val="000000"/>
                    <w:lang w:eastAsia="de-DE"/>
                  </w:rPr>
                </w:rPrChange>
              </w:rPr>
            </w:pPr>
            <w:del w:id="7413" w:author="anna.resch88@gmail.com" w:date="2022-01-03T10:25:00Z">
              <w:r w:rsidRPr="00F86424" w:rsidDel="00791D66">
                <w:rPr>
                  <w:rFonts w:asciiTheme="majorHAnsi" w:eastAsia="Times New Roman" w:hAnsiTheme="majorHAnsi" w:cstheme="majorHAnsi"/>
                  <w:color w:val="000000"/>
                  <w:lang w:val="en-US" w:eastAsia="de-DE"/>
                  <w:rPrChange w:id="7414" w:author="anna.resch88@gmail.com" w:date="2022-01-04T09:35:00Z">
                    <w:rPr>
                      <w:rFonts w:asciiTheme="majorHAnsi" w:eastAsia="Times New Roman" w:hAnsiTheme="majorHAnsi" w:cstheme="majorHAnsi"/>
                      <w:color w:val="000000"/>
                      <w:lang w:eastAsia="de-DE"/>
                    </w:rPr>
                  </w:rPrChange>
                </w:rPr>
                <w:delText>27.21</w:delText>
              </w:r>
              <w:bookmarkStart w:id="7415" w:name="_Toc92187205"/>
              <w:bookmarkStart w:id="7416" w:name="_Toc92187897"/>
              <w:bookmarkStart w:id="7417" w:name="_Toc92188589"/>
              <w:bookmarkStart w:id="7418" w:name="_Toc92189279"/>
              <w:bookmarkStart w:id="7419" w:name="_Toc92189934"/>
              <w:bookmarkStart w:id="7420" w:name="_Toc92190590"/>
              <w:bookmarkStart w:id="7421" w:name="_Toc92191246"/>
              <w:bookmarkEnd w:id="7415"/>
              <w:bookmarkEnd w:id="7416"/>
              <w:bookmarkEnd w:id="7417"/>
              <w:bookmarkEnd w:id="7418"/>
              <w:bookmarkEnd w:id="7419"/>
              <w:bookmarkEnd w:id="7420"/>
              <w:bookmarkEnd w:id="7421"/>
            </w:del>
          </w:p>
        </w:tc>
        <w:tc>
          <w:tcPr>
            <w:tcW w:w="642" w:type="dxa"/>
            <w:tcBorders>
              <w:top w:val="nil"/>
              <w:left w:val="nil"/>
              <w:bottom w:val="single" w:sz="4" w:space="0" w:color="auto"/>
              <w:right w:val="nil"/>
            </w:tcBorders>
            <w:shd w:val="clear" w:color="auto" w:fill="D9E2F3" w:themeFill="accent5" w:themeFillTint="33"/>
            <w:noWrap/>
            <w:vAlign w:val="bottom"/>
            <w:hideMark/>
          </w:tcPr>
          <w:p w14:paraId="7BF78E3B" w14:textId="2C268330" w:rsidR="00067C6D" w:rsidRPr="00F86424" w:rsidDel="00791D66" w:rsidRDefault="00067C6D" w:rsidP="003228B4">
            <w:pPr>
              <w:numPr>
                <w:ilvl w:val="0"/>
                <w:numId w:val="47"/>
              </w:numPr>
              <w:spacing w:after="0" w:line="240" w:lineRule="auto"/>
              <w:jc w:val="center"/>
              <w:rPr>
                <w:del w:id="7422" w:author="anna.resch88@gmail.com" w:date="2022-01-03T10:25:00Z"/>
                <w:rFonts w:asciiTheme="majorHAnsi" w:eastAsia="Times New Roman" w:hAnsiTheme="majorHAnsi" w:cstheme="majorHAnsi"/>
                <w:color w:val="000000"/>
                <w:lang w:val="en-US" w:eastAsia="de-DE"/>
                <w:rPrChange w:id="7423" w:author="anna.resch88@gmail.com" w:date="2022-01-04T09:35:00Z">
                  <w:rPr>
                    <w:del w:id="7424" w:author="anna.resch88@gmail.com" w:date="2022-01-03T10:25:00Z"/>
                    <w:rFonts w:asciiTheme="majorHAnsi" w:eastAsia="Times New Roman" w:hAnsiTheme="majorHAnsi" w:cstheme="majorHAnsi"/>
                    <w:color w:val="000000"/>
                    <w:lang w:eastAsia="de-DE"/>
                  </w:rPr>
                </w:rPrChange>
              </w:rPr>
            </w:pPr>
            <w:del w:id="7425" w:author="anna.resch88@gmail.com" w:date="2022-01-03T10:25:00Z">
              <w:r w:rsidRPr="00F86424" w:rsidDel="00791D66">
                <w:rPr>
                  <w:rFonts w:asciiTheme="majorHAnsi" w:eastAsia="Times New Roman" w:hAnsiTheme="majorHAnsi" w:cstheme="majorHAnsi"/>
                  <w:color w:val="000000"/>
                  <w:lang w:val="en-US" w:eastAsia="de-DE"/>
                  <w:rPrChange w:id="7426" w:author="anna.resch88@gmail.com" w:date="2022-01-04T09:35:00Z">
                    <w:rPr>
                      <w:rFonts w:asciiTheme="majorHAnsi" w:eastAsia="Times New Roman" w:hAnsiTheme="majorHAnsi" w:cstheme="majorHAnsi"/>
                      <w:color w:val="000000"/>
                      <w:lang w:eastAsia="de-DE"/>
                    </w:rPr>
                  </w:rPrChange>
                </w:rPr>
                <w:delText>2.5</w:delText>
              </w:r>
              <w:bookmarkStart w:id="7427" w:name="_Toc92187206"/>
              <w:bookmarkStart w:id="7428" w:name="_Toc92187898"/>
              <w:bookmarkStart w:id="7429" w:name="_Toc92188590"/>
              <w:bookmarkStart w:id="7430" w:name="_Toc92189280"/>
              <w:bookmarkStart w:id="7431" w:name="_Toc92189935"/>
              <w:bookmarkStart w:id="7432" w:name="_Toc92190591"/>
              <w:bookmarkStart w:id="7433" w:name="_Toc92191247"/>
              <w:bookmarkEnd w:id="7427"/>
              <w:bookmarkEnd w:id="7428"/>
              <w:bookmarkEnd w:id="7429"/>
              <w:bookmarkEnd w:id="7430"/>
              <w:bookmarkEnd w:id="7431"/>
              <w:bookmarkEnd w:id="7432"/>
              <w:bookmarkEnd w:id="7433"/>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63185FC6" w14:textId="5C838CD8" w:rsidR="00067C6D" w:rsidRPr="00F86424" w:rsidDel="00791D66" w:rsidRDefault="00067C6D" w:rsidP="003228B4">
            <w:pPr>
              <w:numPr>
                <w:ilvl w:val="0"/>
                <w:numId w:val="47"/>
              </w:numPr>
              <w:spacing w:after="0" w:line="240" w:lineRule="auto"/>
              <w:jc w:val="center"/>
              <w:rPr>
                <w:del w:id="7434" w:author="anna.resch88@gmail.com" w:date="2022-01-03T10:25:00Z"/>
                <w:rFonts w:asciiTheme="majorHAnsi" w:eastAsia="Times New Roman" w:hAnsiTheme="majorHAnsi" w:cstheme="majorHAnsi"/>
                <w:color w:val="000000"/>
                <w:lang w:val="en-US" w:eastAsia="de-DE"/>
                <w:rPrChange w:id="7435" w:author="anna.resch88@gmail.com" w:date="2022-01-04T09:35:00Z">
                  <w:rPr>
                    <w:del w:id="7436" w:author="anna.resch88@gmail.com" w:date="2022-01-03T10:25:00Z"/>
                    <w:rFonts w:asciiTheme="majorHAnsi" w:eastAsia="Times New Roman" w:hAnsiTheme="majorHAnsi" w:cstheme="majorHAnsi"/>
                    <w:color w:val="000000"/>
                    <w:lang w:eastAsia="de-DE"/>
                  </w:rPr>
                </w:rPrChange>
              </w:rPr>
            </w:pPr>
            <w:bookmarkStart w:id="7437" w:name="_Toc92187207"/>
            <w:bookmarkStart w:id="7438" w:name="_Toc92187899"/>
            <w:bookmarkStart w:id="7439" w:name="_Toc92188591"/>
            <w:bookmarkStart w:id="7440" w:name="_Toc92189281"/>
            <w:bookmarkStart w:id="7441" w:name="_Toc92189936"/>
            <w:bookmarkStart w:id="7442" w:name="_Toc92190592"/>
            <w:bookmarkStart w:id="7443" w:name="_Toc92191248"/>
            <w:bookmarkEnd w:id="7437"/>
            <w:bookmarkEnd w:id="7438"/>
            <w:bookmarkEnd w:id="7439"/>
            <w:bookmarkEnd w:id="7440"/>
            <w:bookmarkEnd w:id="7441"/>
            <w:bookmarkEnd w:id="7442"/>
            <w:bookmarkEnd w:id="7443"/>
          </w:p>
        </w:tc>
        <w:tc>
          <w:tcPr>
            <w:tcW w:w="864" w:type="dxa"/>
            <w:tcBorders>
              <w:top w:val="nil"/>
              <w:left w:val="nil"/>
              <w:bottom w:val="nil"/>
              <w:right w:val="single" w:sz="4" w:space="0" w:color="auto"/>
            </w:tcBorders>
            <w:shd w:val="clear" w:color="auto" w:fill="D9E2F3" w:themeFill="accent5" w:themeFillTint="33"/>
            <w:noWrap/>
            <w:vAlign w:val="bottom"/>
            <w:hideMark/>
          </w:tcPr>
          <w:p w14:paraId="391F0FF6" w14:textId="3DBF3474" w:rsidR="00067C6D" w:rsidRPr="00F86424" w:rsidDel="00791D66" w:rsidRDefault="00067C6D" w:rsidP="003228B4">
            <w:pPr>
              <w:numPr>
                <w:ilvl w:val="0"/>
                <w:numId w:val="47"/>
              </w:numPr>
              <w:spacing w:after="0" w:line="240" w:lineRule="auto"/>
              <w:jc w:val="center"/>
              <w:rPr>
                <w:del w:id="7444" w:author="anna.resch88@gmail.com" w:date="2022-01-03T10:25:00Z"/>
                <w:rFonts w:asciiTheme="majorHAnsi" w:eastAsia="Times New Roman" w:hAnsiTheme="majorHAnsi" w:cstheme="majorHAnsi"/>
                <w:color w:val="000000"/>
                <w:lang w:val="en-US" w:eastAsia="de-DE"/>
                <w:rPrChange w:id="7445" w:author="anna.resch88@gmail.com" w:date="2022-01-04T09:35:00Z">
                  <w:rPr>
                    <w:del w:id="7446" w:author="anna.resch88@gmail.com" w:date="2022-01-03T10:25:00Z"/>
                    <w:rFonts w:asciiTheme="majorHAnsi" w:eastAsia="Times New Roman" w:hAnsiTheme="majorHAnsi" w:cstheme="majorHAnsi"/>
                    <w:color w:val="000000"/>
                    <w:lang w:eastAsia="de-DE"/>
                  </w:rPr>
                </w:rPrChange>
              </w:rPr>
            </w:pPr>
            <w:bookmarkStart w:id="7447" w:name="_Toc92187208"/>
            <w:bookmarkStart w:id="7448" w:name="_Toc92187900"/>
            <w:bookmarkStart w:id="7449" w:name="_Toc92188592"/>
            <w:bookmarkStart w:id="7450" w:name="_Toc92189282"/>
            <w:bookmarkStart w:id="7451" w:name="_Toc92189937"/>
            <w:bookmarkStart w:id="7452" w:name="_Toc92190593"/>
            <w:bookmarkStart w:id="7453" w:name="_Toc92191249"/>
            <w:bookmarkEnd w:id="7447"/>
            <w:bookmarkEnd w:id="7448"/>
            <w:bookmarkEnd w:id="7449"/>
            <w:bookmarkEnd w:id="7450"/>
            <w:bookmarkEnd w:id="7451"/>
            <w:bookmarkEnd w:id="7452"/>
            <w:bookmarkEnd w:id="7453"/>
          </w:p>
        </w:tc>
        <w:bookmarkStart w:id="7454" w:name="_Toc92187209"/>
        <w:bookmarkStart w:id="7455" w:name="_Toc92187901"/>
        <w:bookmarkStart w:id="7456" w:name="_Toc92188593"/>
        <w:bookmarkStart w:id="7457" w:name="_Toc92189283"/>
        <w:bookmarkStart w:id="7458" w:name="_Toc92189938"/>
        <w:bookmarkStart w:id="7459" w:name="_Toc92190594"/>
        <w:bookmarkStart w:id="7460" w:name="_Toc92191250"/>
        <w:bookmarkEnd w:id="7454"/>
        <w:bookmarkEnd w:id="7455"/>
        <w:bookmarkEnd w:id="7456"/>
        <w:bookmarkEnd w:id="7457"/>
        <w:bookmarkEnd w:id="7458"/>
        <w:bookmarkEnd w:id="7459"/>
        <w:bookmarkEnd w:id="7460"/>
      </w:tr>
      <w:tr w:rsidR="00067C6D" w:rsidRPr="009E3BE9" w:rsidDel="00791D66" w14:paraId="5FA2E7E6" w14:textId="3624AA44" w:rsidTr="00D830B0">
        <w:trPr>
          <w:trHeight w:val="300"/>
          <w:del w:id="7461"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570E960D" w14:textId="4AC5C048" w:rsidR="00067C6D" w:rsidRPr="00F86424" w:rsidDel="00791D66" w:rsidRDefault="00067C6D" w:rsidP="003228B4">
            <w:pPr>
              <w:numPr>
                <w:ilvl w:val="0"/>
                <w:numId w:val="47"/>
              </w:numPr>
              <w:spacing w:after="0" w:line="240" w:lineRule="auto"/>
              <w:jc w:val="both"/>
              <w:rPr>
                <w:del w:id="7462" w:author="anna.resch88@gmail.com" w:date="2022-01-03T10:25:00Z"/>
                <w:rFonts w:asciiTheme="majorHAnsi" w:eastAsia="Times New Roman" w:hAnsiTheme="majorHAnsi" w:cstheme="majorHAnsi"/>
                <w:color w:val="000000"/>
                <w:lang w:val="en-US" w:eastAsia="de-DE"/>
                <w:rPrChange w:id="7463" w:author="anna.resch88@gmail.com" w:date="2022-01-04T09:35:00Z">
                  <w:rPr>
                    <w:del w:id="7464" w:author="anna.resch88@gmail.com" w:date="2022-01-03T10:25:00Z"/>
                    <w:rFonts w:asciiTheme="majorHAnsi" w:eastAsia="Times New Roman" w:hAnsiTheme="majorHAnsi" w:cstheme="majorHAnsi"/>
                    <w:color w:val="000000"/>
                    <w:lang w:eastAsia="de-DE"/>
                  </w:rPr>
                </w:rPrChange>
              </w:rPr>
            </w:pPr>
            <w:del w:id="7465" w:author="anna.resch88@gmail.com" w:date="2022-01-03T10:25:00Z">
              <w:r w:rsidRPr="00F86424" w:rsidDel="00791D66">
                <w:rPr>
                  <w:rFonts w:asciiTheme="majorHAnsi" w:eastAsia="Times New Roman" w:hAnsiTheme="majorHAnsi" w:cstheme="majorHAnsi"/>
                  <w:color w:val="000000"/>
                  <w:lang w:val="en-US" w:eastAsia="de-DE"/>
                  <w:rPrChange w:id="7466" w:author="anna.resch88@gmail.com" w:date="2022-01-04T09:35:00Z">
                    <w:rPr>
                      <w:rFonts w:asciiTheme="majorHAnsi" w:eastAsia="Times New Roman" w:hAnsiTheme="majorHAnsi" w:cstheme="majorHAnsi"/>
                      <w:color w:val="000000"/>
                      <w:lang w:eastAsia="de-DE"/>
                    </w:rPr>
                  </w:rPrChange>
                </w:rPr>
                <w:delText>ULD-V40-ULD, sample 2</w:delText>
              </w:r>
              <w:bookmarkStart w:id="7467" w:name="_Toc92187210"/>
              <w:bookmarkStart w:id="7468" w:name="_Toc92187902"/>
              <w:bookmarkStart w:id="7469" w:name="_Toc92188594"/>
              <w:bookmarkStart w:id="7470" w:name="_Toc92189284"/>
              <w:bookmarkStart w:id="7471" w:name="_Toc92189939"/>
              <w:bookmarkStart w:id="7472" w:name="_Toc92190595"/>
              <w:bookmarkStart w:id="7473" w:name="_Toc92191251"/>
              <w:bookmarkEnd w:id="7467"/>
              <w:bookmarkEnd w:id="7468"/>
              <w:bookmarkEnd w:id="7469"/>
              <w:bookmarkEnd w:id="7470"/>
              <w:bookmarkEnd w:id="7471"/>
              <w:bookmarkEnd w:id="7472"/>
              <w:bookmarkEnd w:id="7473"/>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659F62FD" w14:textId="66C8B8C9" w:rsidR="00067C6D" w:rsidRPr="00F86424" w:rsidDel="00791D66" w:rsidRDefault="00067C6D" w:rsidP="003228B4">
            <w:pPr>
              <w:numPr>
                <w:ilvl w:val="0"/>
                <w:numId w:val="47"/>
              </w:numPr>
              <w:spacing w:after="0" w:line="240" w:lineRule="auto"/>
              <w:jc w:val="center"/>
              <w:rPr>
                <w:del w:id="7474" w:author="anna.resch88@gmail.com" w:date="2022-01-03T10:25:00Z"/>
                <w:rFonts w:asciiTheme="majorHAnsi" w:eastAsia="Times New Roman" w:hAnsiTheme="majorHAnsi" w:cstheme="majorHAnsi"/>
                <w:color w:val="000000"/>
                <w:lang w:val="en-US" w:eastAsia="de-DE"/>
                <w:rPrChange w:id="7475" w:author="anna.resch88@gmail.com" w:date="2022-01-04T09:35:00Z">
                  <w:rPr>
                    <w:del w:id="7476" w:author="anna.resch88@gmail.com" w:date="2022-01-03T10:25:00Z"/>
                    <w:rFonts w:asciiTheme="majorHAnsi" w:eastAsia="Times New Roman" w:hAnsiTheme="majorHAnsi" w:cstheme="majorHAnsi"/>
                    <w:color w:val="000000"/>
                    <w:lang w:eastAsia="de-DE"/>
                  </w:rPr>
                </w:rPrChange>
              </w:rPr>
            </w:pPr>
            <w:del w:id="7477" w:author="anna.resch88@gmail.com" w:date="2022-01-03T10:25:00Z">
              <w:r w:rsidRPr="00F86424" w:rsidDel="00791D66">
                <w:rPr>
                  <w:rFonts w:asciiTheme="majorHAnsi" w:eastAsia="Times New Roman" w:hAnsiTheme="majorHAnsi" w:cstheme="majorHAnsi"/>
                  <w:color w:val="000000"/>
                  <w:lang w:val="en-US" w:eastAsia="de-DE"/>
                  <w:rPrChange w:id="7478" w:author="anna.resch88@gmail.com" w:date="2022-01-04T09:35:00Z">
                    <w:rPr>
                      <w:rFonts w:asciiTheme="majorHAnsi" w:eastAsia="Times New Roman" w:hAnsiTheme="majorHAnsi" w:cstheme="majorHAnsi"/>
                      <w:color w:val="000000"/>
                      <w:lang w:eastAsia="de-DE"/>
                    </w:rPr>
                  </w:rPrChange>
                </w:rPr>
                <w:delText>20</w:delText>
              </w:r>
              <w:bookmarkStart w:id="7479" w:name="_Toc92187211"/>
              <w:bookmarkStart w:id="7480" w:name="_Toc92187903"/>
              <w:bookmarkStart w:id="7481" w:name="_Toc92188595"/>
              <w:bookmarkStart w:id="7482" w:name="_Toc92189285"/>
              <w:bookmarkStart w:id="7483" w:name="_Toc92189940"/>
              <w:bookmarkStart w:id="7484" w:name="_Toc92190596"/>
              <w:bookmarkStart w:id="7485" w:name="_Toc92191252"/>
              <w:bookmarkEnd w:id="7479"/>
              <w:bookmarkEnd w:id="7480"/>
              <w:bookmarkEnd w:id="7481"/>
              <w:bookmarkEnd w:id="7482"/>
              <w:bookmarkEnd w:id="7483"/>
              <w:bookmarkEnd w:id="7484"/>
              <w:bookmarkEnd w:id="7485"/>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2EA55DD3" w14:textId="06E7AFA4" w:rsidR="00067C6D" w:rsidRPr="00F86424" w:rsidDel="00791D66" w:rsidRDefault="00067C6D" w:rsidP="003228B4">
            <w:pPr>
              <w:numPr>
                <w:ilvl w:val="0"/>
                <w:numId w:val="47"/>
              </w:numPr>
              <w:spacing w:after="0" w:line="240" w:lineRule="auto"/>
              <w:jc w:val="center"/>
              <w:rPr>
                <w:del w:id="7486" w:author="anna.resch88@gmail.com" w:date="2022-01-03T10:25:00Z"/>
                <w:rFonts w:asciiTheme="majorHAnsi" w:eastAsia="Times New Roman" w:hAnsiTheme="majorHAnsi" w:cstheme="majorHAnsi"/>
                <w:color w:val="000000"/>
                <w:lang w:val="en-US" w:eastAsia="de-DE"/>
                <w:rPrChange w:id="7487" w:author="anna.resch88@gmail.com" w:date="2022-01-04T09:35:00Z">
                  <w:rPr>
                    <w:del w:id="7488" w:author="anna.resch88@gmail.com" w:date="2022-01-03T10:25:00Z"/>
                    <w:rFonts w:asciiTheme="majorHAnsi" w:eastAsia="Times New Roman" w:hAnsiTheme="majorHAnsi" w:cstheme="majorHAnsi"/>
                    <w:color w:val="000000"/>
                    <w:lang w:eastAsia="de-DE"/>
                  </w:rPr>
                </w:rPrChange>
              </w:rPr>
            </w:pPr>
            <w:del w:id="7489" w:author="anna.resch88@gmail.com" w:date="2022-01-03T10:25:00Z">
              <w:r w:rsidRPr="00F86424" w:rsidDel="00791D66">
                <w:rPr>
                  <w:rFonts w:asciiTheme="majorHAnsi" w:eastAsia="Times New Roman" w:hAnsiTheme="majorHAnsi" w:cstheme="majorHAnsi"/>
                  <w:color w:val="000000"/>
                  <w:lang w:val="en-US" w:eastAsia="de-DE"/>
                  <w:rPrChange w:id="7490" w:author="anna.resch88@gmail.com" w:date="2022-01-04T09:35:00Z">
                    <w:rPr>
                      <w:rFonts w:asciiTheme="majorHAnsi" w:eastAsia="Times New Roman" w:hAnsiTheme="majorHAnsi" w:cstheme="majorHAnsi"/>
                      <w:color w:val="000000"/>
                      <w:lang w:eastAsia="de-DE"/>
                    </w:rPr>
                  </w:rPrChange>
                </w:rPr>
                <w:delText>PBS</w:delText>
              </w:r>
              <w:bookmarkStart w:id="7491" w:name="_Toc92187212"/>
              <w:bookmarkStart w:id="7492" w:name="_Toc92187904"/>
              <w:bookmarkStart w:id="7493" w:name="_Toc92188596"/>
              <w:bookmarkStart w:id="7494" w:name="_Toc92189286"/>
              <w:bookmarkStart w:id="7495" w:name="_Toc92189941"/>
              <w:bookmarkStart w:id="7496" w:name="_Toc92190597"/>
              <w:bookmarkStart w:id="7497" w:name="_Toc92191253"/>
              <w:bookmarkEnd w:id="7491"/>
              <w:bookmarkEnd w:id="7492"/>
              <w:bookmarkEnd w:id="7493"/>
              <w:bookmarkEnd w:id="7494"/>
              <w:bookmarkEnd w:id="7495"/>
              <w:bookmarkEnd w:id="7496"/>
              <w:bookmarkEnd w:id="7497"/>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90D404C" w14:textId="079E4F84" w:rsidR="00067C6D" w:rsidRPr="00F86424" w:rsidDel="00791D66" w:rsidRDefault="00067C6D" w:rsidP="003228B4">
            <w:pPr>
              <w:numPr>
                <w:ilvl w:val="0"/>
                <w:numId w:val="47"/>
              </w:numPr>
              <w:spacing w:after="0" w:line="240" w:lineRule="auto"/>
              <w:jc w:val="center"/>
              <w:rPr>
                <w:del w:id="7498" w:author="anna.resch88@gmail.com" w:date="2022-01-03T10:25:00Z"/>
                <w:rFonts w:asciiTheme="majorHAnsi" w:eastAsia="Times New Roman" w:hAnsiTheme="majorHAnsi" w:cstheme="majorHAnsi"/>
                <w:color w:val="000000"/>
                <w:lang w:val="en-US" w:eastAsia="de-DE"/>
                <w:rPrChange w:id="7499" w:author="anna.resch88@gmail.com" w:date="2022-01-04T09:35:00Z">
                  <w:rPr>
                    <w:del w:id="7500" w:author="anna.resch88@gmail.com" w:date="2022-01-03T10:25:00Z"/>
                    <w:rFonts w:asciiTheme="majorHAnsi" w:eastAsia="Times New Roman" w:hAnsiTheme="majorHAnsi" w:cstheme="majorHAnsi"/>
                    <w:color w:val="000000"/>
                    <w:lang w:eastAsia="de-DE"/>
                  </w:rPr>
                </w:rPrChange>
              </w:rPr>
            </w:pPr>
            <w:del w:id="7501" w:author="anna.resch88@gmail.com" w:date="2022-01-03T10:25:00Z">
              <w:r w:rsidRPr="00F86424" w:rsidDel="00791D66">
                <w:rPr>
                  <w:rFonts w:asciiTheme="majorHAnsi" w:eastAsia="Times New Roman" w:hAnsiTheme="majorHAnsi" w:cstheme="majorHAnsi"/>
                  <w:color w:val="000000"/>
                  <w:lang w:val="en-US" w:eastAsia="de-DE"/>
                  <w:rPrChange w:id="7502" w:author="anna.resch88@gmail.com" w:date="2022-01-04T09:35:00Z">
                    <w:rPr>
                      <w:rFonts w:asciiTheme="majorHAnsi" w:eastAsia="Times New Roman" w:hAnsiTheme="majorHAnsi" w:cstheme="majorHAnsi"/>
                      <w:color w:val="000000"/>
                      <w:lang w:eastAsia="de-DE"/>
                    </w:rPr>
                  </w:rPrChange>
                </w:rPr>
                <w:delText>30</w:delText>
              </w:r>
              <w:bookmarkStart w:id="7503" w:name="_Toc92187213"/>
              <w:bookmarkStart w:id="7504" w:name="_Toc92187905"/>
              <w:bookmarkStart w:id="7505" w:name="_Toc92188597"/>
              <w:bookmarkStart w:id="7506" w:name="_Toc92189287"/>
              <w:bookmarkStart w:id="7507" w:name="_Toc92189942"/>
              <w:bookmarkStart w:id="7508" w:name="_Toc92190598"/>
              <w:bookmarkStart w:id="7509" w:name="_Toc92191254"/>
              <w:bookmarkEnd w:id="7503"/>
              <w:bookmarkEnd w:id="7504"/>
              <w:bookmarkEnd w:id="7505"/>
              <w:bookmarkEnd w:id="7506"/>
              <w:bookmarkEnd w:id="7507"/>
              <w:bookmarkEnd w:id="7508"/>
              <w:bookmarkEnd w:id="7509"/>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C685284" w14:textId="124A0BFA" w:rsidR="00067C6D" w:rsidRPr="00F86424" w:rsidDel="00791D66" w:rsidRDefault="00067C6D" w:rsidP="003228B4">
            <w:pPr>
              <w:numPr>
                <w:ilvl w:val="0"/>
                <w:numId w:val="47"/>
              </w:numPr>
              <w:spacing w:after="0" w:line="240" w:lineRule="auto"/>
              <w:jc w:val="center"/>
              <w:rPr>
                <w:del w:id="7510" w:author="anna.resch88@gmail.com" w:date="2022-01-03T10:25:00Z"/>
                <w:rFonts w:asciiTheme="majorHAnsi" w:eastAsia="Times New Roman" w:hAnsiTheme="majorHAnsi" w:cstheme="majorHAnsi"/>
                <w:color w:val="000000"/>
                <w:lang w:val="en-US" w:eastAsia="de-DE"/>
                <w:rPrChange w:id="7511" w:author="anna.resch88@gmail.com" w:date="2022-01-04T09:35:00Z">
                  <w:rPr>
                    <w:del w:id="7512" w:author="anna.resch88@gmail.com" w:date="2022-01-03T10:25:00Z"/>
                    <w:rFonts w:asciiTheme="majorHAnsi" w:eastAsia="Times New Roman" w:hAnsiTheme="majorHAnsi" w:cstheme="majorHAnsi"/>
                    <w:color w:val="000000"/>
                    <w:lang w:eastAsia="de-DE"/>
                  </w:rPr>
                </w:rPrChange>
              </w:rPr>
            </w:pPr>
            <w:del w:id="7513" w:author="anna.resch88@gmail.com" w:date="2022-01-03T10:25:00Z">
              <w:r w:rsidRPr="00F86424" w:rsidDel="00791D66">
                <w:rPr>
                  <w:rFonts w:asciiTheme="majorHAnsi" w:eastAsia="Times New Roman" w:hAnsiTheme="majorHAnsi" w:cstheme="majorHAnsi"/>
                  <w:color w:val="000000"/>
                  <w:lang w:val="en-US" w:eastAsia="de-DE"/>
                  <w:rPrChange w:id="7514" w:author="anna.resch88@gmail.com" w:date="2022-01-04T09:35:00Z">
                    <w:rPr>
                      <w:rFonts w:asciiTheme="majorHAnsi" w:eastAsia="Times New Roman" w:hAnsiTheme="majorHAnsi" w:cstheme="majorHAnsi"/>
                      <w:color w:val="000000"/>
                      <w:lang w:eastAsia="de-DE"/>
                    </w:rPr>
                  </w:rPrChange>
                </w:rPr>
                <w:delText>4</w:delText>
              </w:r>
              <w:bookmarkStart w:id="7515" w:name="_Toc92187214"/>
              <w:bookmarkStart w:id="7516" w:name="_Toc92187906"/>
              <w:bookmarkStart w:id="7517" w:name="_Toc92188598"/>
              <w:bookmarkStart w:id="7518" w:name="_Toc92189288"/>
              <w:bookmarkStart w:id="7519" w:name="_Toc92189943"/>
              <w:bookmarkStart w:id="7520" w:name="_Toc92190599"/>
              <w:bookmarkStart w:id="7521" w:name="_Toc92191255"/>
              <w:bookmarkEnd w:id="7515"/>
              <w:bookmarkEnd w:id="7516"/>
              <w:bookmarkEnd w:id="7517"/>
              <w:bookmarkEnd w:id="7518"/>
              <w:bookmarkEnd w:id="7519"/>
              <w:bookmarkEnd w:id="7520"/>
              <w:bookmarkEnd w:id="7521"/>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3932608E" w14:textId="2BAF24AF" w:rsidR="00067C6D" w:rsidRPr="00F86424" w:rsidDel="00791D66" w:rsidRDefault="00067C6D" w:rsidP="003228B4">
            <w:pPr>
              <w:numPr>
                <w:ilvl w:val="0"/>
                <w:numId w:val="47"/>
              </w:numPr>
              <w:spacing w:after="0" w:line="240" w:lineRule="auto"/>
              <w:jc w:val="center"/>
              <w:rPr>
                <w:del w:id="7522" w:author="anna.resch88@gmail.com" w:date="2022-01-03T10:25:00Z"/>
                <w:rFonts w:asciiTheme="majorHAnsi" w:eastAsia="Times New Roman" w:hAnsiTheme="majorHAnsi" w:cstheme="majorHAnsi"/>
                <w:color w:val="000000"/>
                <w:lang w:val="en-US" w:eastAsia="de-DE"/>
                <w:rPrChange w:id="7523" w:author="anna.resch88@gmail.com" w:date="2022-01-04T09:35:00Z">
                  <w:rPr>
                    <w:del w:id="7524" w:author="anna.resch88@gmail.com" w:date="2022-01-03T10:25:00Z"/>
                    <w:rFonts w:asciiTheme="majorHAnsi" w:eastAsia="Times New Roman" w:hAnsiTheme="majorHAnsi" w:cstheme="majorHAnsi"/>
                    <w:color w:val="000000"/>
                    <w:lang w:eastAsia="de-DE"/>
                  </w:rPr>
                </w:rPrChange>
              </w:rPr>
            </w:pPr>
            <w:del w:id="7525" w:author="anna.resch88@gmail.com" w:date="2022-01-03T10:25:00Z">
              <w:r w:rsidRPr="00F86424" w:rsidDel="00791D66">
                <w:rPr>
                  <w:rFonts w:asciiTheme="majorHAnsi" w:eastAsia="Times New Roman" w:hAnsiTheme="majorHAnsi" w:cstheme="majorHAnsi"/>
                  <w:color w:val="000000"/>
                  <w:lang w:val="en-US" w:eastAsia="de-DE"/>
                  <w:rPrChange w:id="7526" w:author="anna.resch88@gmail.com" w:date="2022-01-04T09:35:00Z">
                    <w:rPr>
                      <w:rFonts w:asciiTheme="majorHAnsi" w:eastAsia="Times New Roman" w:hAnsiTheme="majorHAnsi" w:cstheme="majorHAnsi"/>
                      <w:color w:val="000000"/>
                      <w:lang w:eastAsia="de-DE"/>
                    </w:rPr>
                  </w:rPrChange>
                </w:rPr>
                <w:delText>10</w:delText>
              </w:r>
              <w:bookmarkStart w:id="7527" w:name="_Toc92187215"/>
              <w:bookmarkStart w:id="7528" w:name="_Toc92187907"/>
              <w:bookmarkStart w:id="7529" w:name="_Toc92188599"/>
              <w:bookmarkStart w:id="7530" w:name="_Toc92189289"/>
              <w:bookmarkStart w:id="7531" w:name="_Toc92189944"/>
              <w:bookmarkStart w:id="7532" w:name="_Toc92190600"/>
              <w:bookmarkStart w:id="7533" w:name="_Toc92191256"/>
              <w:bookmarkEnd w:id="7527"/>
              <w:bookmarkEnd w:id="7528"/>
              <w:bookmarkEnd w:id="7529"/>
              <w:bookmarkEnd w:id="7530"/>
              <w:bookmarkEnd w:id="7531"/>
              <w:bookmarkEnd w:id="7532"/>
              <w:bookmarkEnd w:id="7533"/>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CAEEFD1" w14:textId="3B7FBBF2" w:rsidR="00067C6D" w:rsidRPr="00F86424" w:rsidDel="00791D66" w:rsidRDefault="00067C6D" w:rsidP="003228B4">
            <w:pPr>
              <w:numPr>
                <w:ilvl w:val="0"/>
                <w:numId w:val="47"/>
              </w:numPr>
              <w:spacing w:after="0" w:line="240" w:lineRule="auto"/>
              <w:jc w:val="center"/>
              <w:rPr>
                <w:del w:id="7534" w:author="anna.resch88@gmail.com" w:date="2022-01-03T10:25:00Z"/>
                <w:rFonts w:asciiTheme="majorHAnsi" w:eastAsia="Times New Roman" w:hAnsiTheme="majorHAnsi" w:cstheme="majorHAnsi"/>
                <w:color w:val="000000"/>
                <w:lang w:val="en-US" w:eastAsia="de-DE"/>
                <w:rPrChange w:id="7535" w:author="anna.resch88@gmail.com" w:date="2022-01-04T09:35:00Z">
                  <w:rPr>
                    <w:del w:id="7536" w:author="anna.resch88@gmail.com" w:date="2022-01-03T10:25:00Z"/>
                    <w:rFonts w:asciiTheme="majorHAnsi" w:eastAsia="Times New Roman" w:hAnsiTheme="majorHAnsi" w:cstheme="majorHAnsi"/>
                    <w:color w:val="000000"/>
                    <w:lang w:eastAsia="de-DE"/>
                  </w:rPr>
                </w:rPrChange>
              </w:rPr>
            </w:pPr>
            <w:del w:id="7537" w:author="anna.resch88@gmail.com" w:date="2022-01-03T10:25:00Z">
              <w:r w:rsidRPr="00F86424" w:rsidDel="00791D66">
                <w:rPr>
                  <w:rFonts w:asciiTheme="majorHAnsi" w:eastAsia="Times New Roman" w:hAnsiTheme="majorHAnsi" w:cstheme="majorHAnsi"/>
                  <w:color w:val="000000"/>
                  <w:lang w:val="en-US" w:eastAsia="de-DE"/>
                  <w:rPrChange w:id="7538" w:author="anna.resch88@gmail.com" w:date="2022-01-04T09:35:00Z">
                    <w:rPr>
                      <w:rFonts w:asciiTheme="majorHAnsi" w:eastAsia="Times New Roman" w:hAnsiTheme="majorHAnsi" w:cstheme="majorHAnsi"/>
                      <w:color w:val="000000"/>
                      <w:lang w:eastAsia="de-DE"/>
                    </w:rPr>
                  </w:rPrChange>
                </w:rPr>
                <w:delText>15</w:delText>
              </w:r>
              <w:bookmarkStart w:id="7539" w:name="_Toc92187216"/>
              <w:bookmarkStart w:id="7540" w:name="_Toc92187908"/>
              <w:bookmarkStart w:id="7541" w:name="_Toc92188600"/>
              <w:bookmarkStart w:id="7542" w:name="_Toc92189290"/>
              <w:bookmarkStart w:id="7543" w:name="_Toc92189945"/>
              <w:bookmarkStart w:id="7544" w:name="_Toc92190601"/>
              <w:bookmarkStart w:id="7545" w:name="_Toc92191257"/>
              <w:bookmarkEnd w:id="7539"/>
              <w:bookmarkEnd w:id="7540"/>
              <w:bookmarkEnd w:id="7541"/>
              <w:bookmarkEnd w:id="7542"/>
              <w:bookmarkEnd w:id="7543"/>
              <w:bookmarkEnd w:id="7544"/>
              <w:bookmarkEnd w:id="7545"/>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3E3302A9" w14:textId="5168859C" w:rsidR="00067C6D" w:rsidRPr="00F86424" w:rsidDel="00791D66" w:rsidRDefault="00067C6D" w:rsidP="003228B4">
            <w:pPr>
              <w:numPr>
                <w:ilvl w:val="0"/>
                <w:numId w:val="47"/>
              </w:numPr>
              <w:spacing w:after="0" w:line="240" w:lineRule="auto"/>
              <w:jc w:val="center"/>
              <w:rPr>
                <w:del w:id="7546" w:author="anna.resch88@gmail.com" w:date="2022-01-03T10:25:00Z"/>
                <w:rFonts w:asciiTheme="majorHAnsi" w:eastAsia="Times New Roman" w:hAnsiTheme="majorHAnsi" w:cstheme="majorHAnsi"/>
                <w:color w:val="000000"/>
                <w:lang w:val="en-US" w:eastAsia="de-DE"/>
                <w:rPrChange w:id="7547" w:author="anna.resch88@gmail.com" w:date="2022-01-04T09:35:00Z">
                  <w:rPr>
                    <w:del w:id="7548" w:author="anna.resch88@gmail.com" w:date="2022-01-03T10:25:00Z"/>
                    <w:rFonts w:asciiTheme="majorHAnsi" w:eastAsia="Times New Roman" w:hAnsiTheme="majorHAnsi" w:cstheme="majorHAnsi"/>
                    <w:color w:val="000000"/>
                    <w:lang w:eastAsia="de-DE"/>
                  </w:rPr>
                </w:rPrChange>
              </w:rPr>
            </w:pPr>
            <w:del w:id="7549" w:author="anna.resch88@gmail.com" w:date="2022-01-03T10:25:00Z">
              <w:r w:rsidRPr="00F86424" w:rsidDel="00791D66">
                <w:rPr>
                  <w:rFonts w:asciiTheme="majorHAnsi" w:eastAsia="Times New Roman" w:hAnsiTheme="majorHAnsi" w:cstheme="majorHAnsi"/>
                  <w:color w:val="000000"/>
                  <w:lang w:val="en-US" w:eastAsia="de-DE"/>
                  <w:rPrChange w:id="7550" w:author="anna.resch88@gmail.com" w:date="2022-01-04T09:35:00Z">
                    <w:rPr>
                      <w:rFonts w:asciiTheme="majorHAnsi" w:eastAsia="Times New Roman" w:hAnsiTheme="majorHAnsi" w:cstheme="majorHAnsi"/>
                      <w:color w:val="000000"/>
                      <w:lang w:eastAsia="de-DE"/>
                    </w:rPr>
                  </w:rPrChange>
                </w:rPr>
                <w:delText>74.5</w:delText>
              </w:r>
              <w:bookmarkStart w:id="7551" w:name="_Toc92187217"/>
              <w:bookmarkStart w:id="7552" w:name="_Toc92187909"/>
              <w:bookmarkStart w:id="7553" w:name="_Toc92188601"/>
              <w:bookmarkStart w:id="7554" w:name="_Toc92189291"/>
              <w:bookmarkStart w:id="7555" w:name="_Toc92189946"/>
              <w:bookmarkStart w:id="7556" w:name="_Toc92190602"/>
              <w:bookmarkStart w:id="7557" w:name="_Toc92191258"/>
              <w:bookmarkEnd w:id="7551"/>
              <w:bookmarkEnd w:id="7552"/>
              <w:bookmarkEnd w:id="7553"/>
              <w:bookmarkEnd w:id="7554"/>
              <w:bookmarkEnd w:id="7555"/>
              <w:bookmarkEnd w:id="7556"/>
              <w:bookmarkEnd w:id="7557"/>
            </w:del>
          </w:p>
        </w:tc>
        <w:tc>
          <w:tcPr>
            <w:tcW w:w="642" w:type="dxa"/>
            <w:tcBorders>
              <w:top w:val="nil"/>
              <w:left w:val="nil"/>
              <w:bottom w:val="single" w:sz="4" w:space="0" w:color="auto"/>
              <w:right w:val="nil"/>
            </w:tcBorders>
            <w:shd w:val="clear" w:color="auto" w:fill="D9E2F3" w:themeFill="accent5" w:themeFillTint="33"/>
            <w:noWrap/>
            <w:vAlign w:val="bottom"/>
            <w:hideMark/>
          </w:tcPr>
          <w:p w14:paraId="45F9F026" w14:textId="297A2301" w:rsidR="00067C6D" w:rsidRPr="00F86424" w:rsidDel="00791D66" w:rsidRDefault="00067C6D" w:rsidP="003228B4">
            <w:pPr>
              <w:numPr>
                <w:ilvl w:val="0"/>
                <w:numId w:val="47"/>
              </w:numPr>
              <w:spacing w:after="0" w:line="240" w:lineRule="auto"/>
              <w:jc w:val="center"/>
              <w:rPr>
                <w:del w:id="7558" w:author="anna.resch88@gmail.com" w:date="2022-01-03T10:25:00Z"/>
                <w:rFonts w:asciiTheme="majorHAnsi" w:eastAsia="Times New Roman" w:hAnsiTheme="majorHAnsi" w:cstheme="majorHAnsi"/>
                <w:color w:val="000000"/>
                <w:lang w:val="en-US" w:eastAsia="de-DE"/>
                <w:rPrChange w:id="7559" w:author="anna.resch88@gmail.com" w:date="2022-01-04T09:35:00Z">
                  <w:rPr>
                    <w:del w:id="7560" w:author="anna.resch88@gmail.com" w:date="2022-01-03T10:25:00Z"/>
                    <w:rFonts w:asciiTheme="majorHAnsi" w:eastAsia="Times New Roman" w:hAnsiTheme="majorHAnsi" w:cstheme="majorHAnsi"/>
                    <w:color w:val="000000"/>
                    <w:lang w:eastAsia="de-DE"/>
                  </w:rPr>
                </w:rPrChange>
              </w:rPr>
            </w:pPr>
            <w:del w:id="7561" w:author="anna.resch88@gmail.com" w:date="2022-01-03T10:25:00Z">
              <w:r w:rsidRPr="00F86424" w:rsidDel="00791D66">
                <w:rPr>
                  <w:rFonts w:asciiTheme="majorHAnsi" w:eastAsia="Times New Roman" w:hAnsiTheme="majorHAnsi" w:cstheme="majorHAnsi"/>
                  <w:color w:val="000000"/>
                  <w:lang w:val="en-US" w:eastAsia="de-DE"/>
                  <w:rPrChange w:id="7562" w:author="anna.resch88@gmail.com" w:date="2022-01-04T09:35:00Z">
                    <w:rPr>
                      <w:rFonts w:asciiTheme="majorHAnsi" w:eastAsia="Times New Roman" w:hAnsiTheme="majorHAnsi" w:cstheme="majorHAnsi"/>
                      <w:color w:val="000000"/>
                      <w:lang w:eastAsia="de-DE"/>
                    </w:rPr>
                  </w:rPrChange>
                </w:rPr>
                <w:delText>6.16</w:delText>
              </w:r>
              <w:bookmarkStart w:id="7563" w:name="_Toc92187218"/>
              <w:bookmarkStart w:id="7564" w:name="_Toc92187910"/>
              <w:bookmarkStart w:id="7565" w:name="_Toc92188602"/>
              <w:bookmarkStart w:id="7566" w:name="_Toc92189292"/>
              <w:bookmarkStart w:id="7567" w:name="_Toc92189947"/>
              <w:bookmarkStart w:id="7568" w:name="_Toc92190603"/>
              <w:bookmarkStart w:id="7569" w:name="_Toc92191259"/>
              <w:bookmarkEnd w:id="7563"/>
              <w:bookmarkEnd w:id="7564"/>
              <w:bookmarkEnd w:id="7565"/>
              <w:bookmarkEnd w:id="7566"/>
              <w:bookmarkEnd w:id="7567"/>
              <w:bookmarkEnd w:id="7568"/>
              <w:bookmarkEnd w:id="7569"/>
            </w:del>
          </w:p>
        </w:tc>
        <w:tc>
          <w:tcPr>
            <w:tcW w:w="864" w:type="dxa"/>
            <w:tcBorders>
              <w:top w:val="nil"/>
              <w:left w:val="single" w:sz="4" w:space="0" w:color="auto"/>
              <w:bottom w:val="nil"/>
              <w:right w:val="single" w:sz="4" w:space="0" w:color="auto"/>
            </w:tcBorders>
            <w:shd w:val="clear" w:color="auto" w:fill="D9E2F3" w:themeFill="accent5" w:themeFillTint="33"/>
            <w:noWrap/>
            <w:vAlign w:val="bottom"/>
            <w:hideMark/>
          </w:tcPr>
          <w:p w14:paraId="207ECB15" w14:textId="32964516" w:rsidR="00067C6D" w:rsidRPr="00F86424" w:rsidDel="00791D66" w:rsidRDefault="00067C6D" w:rsidP="003228B4">
            <w:pPr>
              <w:numPr>
                <w:ilvl w:val="0"/>
                <w:numId w:val="47"/>
              </w:numPr>
              <w:spacing w:after="0" w:line="240" w:lineRule="auto"/>
              <w:jc w:val="center"/>
              <w:rPr>
                <w:del w:id="7570" w:author="anna.resch88@gmail.com" w:date="2022-01-03T10:25:00Z"/>
                <w:rFonts w:asciiTheme="majorHAnsi" w:eastAsia="Times New Roman" w:hAnsiTheme="majorHAnsi" w:cstheme="majorHAnsi"/>
                <w:color w:val="000000"/>
                <w:lang w:val="en-US" w:eastAsia="de-DE"/>
                <w:rPrChange w:id="7571" w:author="anna.resch88@gmail.com" w:date="2022-01-04T09:35:00Z">
                  <w:rPr>
                    <w:del w:id="7572" w:author="anna.resch88@gmail.com" w:date="2022-01-03T10:25:00Z"/>
                    <w:rFonts w:asciiTheme="majorHAnsi" w:eastAsia="Times New Roman" w:hAnsiTheme="majorHAnsi" w:cstheme="majorHAnsi"/>
                    <w:color w:val="000000"/>
                    <w:lang w:eastAsia="de-DE"/>
                  </w:rPr>
                </w:rPrChange>
              </w:rPr>
            </w:pPr>
            <w:del w:id="7573" w:author="anna.resch88@gmail.com" w:date="2022-01-03T10:25:00Z">
              <w:r w:rsidRPr="00F86424" w:rsidDel="00791D66">
                <w:rPr>
                  <w:rFonts w:asciiTheme="majorHAnsi" w:eastAsia="Times New Roman" w:hAnsiTheme="majorHAnsi" w:cstheme="majorHAnsi"/>
                  <w:color w:val="000000"/>
                  <w:lang w:val="en-US" w:eastAsia="de-DE"/>
                  <w:rPrChange w:id="7574" w:author="anna.resch88@gmail.com" w:date="2022-01-04T09:35:00Z">
                    <w:rPr>
                      <w:rFonts w:asciiTheme="majorHAnsi" w:eastAsia="Times New Roman" w:hAnsiTheme="majorHAnsi" w:cstheme="majorHAnsi"/>
                      <w:color w:val="000000"/>
                      <w:lang w:eastAsia="de-DE"/>
                    </w:rPr>
                  </w:rPrChange>
                </w:rPr>
                <w:delText>45.49</w:delText>
              </w:r>
              <w:bookmarkStart w:id="7575" w:name="_Toc92187219"/>
              <w:bookmarkStart w:id="7576" w:name="_Toc92187911"/>
              <w:bookmarkStart w:id="7577" w:name="_Toc92188603"/>
              <w:bookmarkStart w:id="7578" w:name="_Toc92189293"/>
              <w:bookmarkStart w:id="7579" w:name="_Toc92189948"/>
              <w:bookmarkStart w:id="7580" w:name="_Toc92190604"/>
              <w:bookmarkStart w:id="7581" w:name="_Toc92191260"/>
              <w:bookmarkEnd w:id="7575"/>
              <w:bookmarkEnd w:id="7576"/>
              <w:bookmarkEnd w:id="7577"/>
              <w:bookmarkEnd w:id="7578"/>
              <w:bookmarkEnd w:id="7579"/>
              <w:bookmarkEnd w:id="7580"/>
              <w:bookmarkEnd w:id="7581"/>
            </w:del>
          </w:p>
        </w:tc>
        <w:tc>
          <w:tcPr>
            <w:tcW w:w="864" w:type="dxa"/>
            <w:tcBorders>
              <w:top w:val="nil"/>
              <w:left w:val="nil"/>
              <w:bottom w:val="nil"/>
              <w:right w:val="single" w:sz="4" w:space="0" w:color="auto"/>
            </w:tcBorders>
            <w:shd w:val="clear" w:color="auto" w:fill="D9E2F3" w:themeFill="accent5" w:themeFillTint="33"/>
            <w:noWrap/>
            <w:vAlign w:val="bottom"/>
            <w:hideMark/>
          </w:tcPr>
          <w:p w14:paraId="3B419FF9" w14:textId="7850283D" w:rsidR="00067C6D" w:rsidRPr="00F86424" w:rsidDel="00791D66" w:rsidRDefault="00067C6D" w:rsidP="003228B4">
            <w:pPr>
              <w:numPr>
                <w:ilvl w:val="0"/>
                <w:numId w:val="47"/>
              </w:numPr>
              <w:spacing w:after="0" w:line="240" w:lineRule="auto"/>
              <w:jc w:val="center"/>
              <w:rPr>
                <w:del w:id="7582" w:author="anna.resch88@gmail.com" w:date="2022-01-03T10:25:00Z"/>
                <w:rFonts w:asciiTheme="majorHAnsi" w:eastAsia="Times New Roman" w:hAnsiTheme="majorHAnsi" w:cstheme="majorHAnsi"/>
                <w:color w:val="000000"/>
                <w:lang w:val="en-US" w:eastAsia="de-DE"/>
                <w:rPrChange w:id="7583" w:author="anna.resch88@gmail.com" w:date="2022-01-04T09:35:00Z">
                  <w:rPr>
                    <w:del w:id="7584" w:author="anna.resch88@gmail.com" w:date="2022-01-03T10:25:00Z"/>
                    <w:rFonts w:asciiTheme="majorHAnsi" w:eastAsia="Times New Roman" w:hAnsiTheme="majorHAnsi" w:cstheme="majorHAnsi"/>
                    <w:color w:val="000000"/>
                    <w:lang w:eastAsia="de-DE"/>
                  </w:rPr>
                </w:rPrChange>
              </w:rPr>
            </w:pPr>
            <w:del w:id="7585" w:author="anna.resch88@gmail.com" w:date="2022-01-03T10:25:00Z">
              <w:r w:rsidRPr="00F86424" w:rsidDel="00791D66">
                <w:rPr>
                  <w:rFonts w:asciiTheme="majorHAnsi" w:eastAsia="Times New Roman" w:hAnsiTheme="majorHAnsi" w:cstheme="majorHAnsi"/>
                  <w:color w:val="000000"/>
                  <w:lang w:val="en-US" w:eastAsia="de-DE"/>
                  <w:rPrChange w:id="7586" w:author="anna.resch88@gmail.com" w:date="2022-01-04T09:35:00Z">
                    <w:rPr>
                      <w:rFonts w:asciiTheme="majorHAnsi" w:eastAsia="Times New Roman" w:hAnsiTheme="majorHAnsi" w:cstheme="majorHAnsi"/>
                      <w:color w:val="000000"/>
                      <w:lang w:eastAsia="de-DE"/>
                    </w:rPr>
                  </w:rPrChange>
                </w:rPr>
                <w:delText>25.41</w:delText>
              </w:r>
              <w:bookmarkStart w:id="7587" w:name="_Toc92187220"/>
              <w:bookmarkStart w:id="7588" w:name="_Toc92187912"/>
              <w:bookmarkStart w:id="7589" w:name="_Toc92188604"/>
              <w:bookmarkStart w:id="7590" w:name="_Toc92189294"/>
              <w:bookmarkStart w:id="7591" w:name="_Toc92189949"/>
              <w:bookmarkStart w:id="7592" w:name="_Toc92190605"/>
              <w:bookmarkStart w:id="7593" w:name="_Toc92191261"/>
              <w:bookmarkEnd w:id="7587"/>
              <w:bookmarkEnd w:id="7588"/>
              <w:bookmarkEnd w:id="7589"/>
              <w:bookmarkEnd w:id="7590"/>
              <w:bookmarkEnd w:id="7591"/>
              <w:bookmarkEnd w:id="7592"/>
              <w:bookmarkEnd w:id="7593"/>
            </w:del>
          </w:p>
        </w:tc>
        <w:bookmarkStart w:id="7594" w:name="_Toc92187221"/>
        <w:bookmarkStart w:id="7595" w:name="_Toc92187913"/>
        <w:bookmarkStart w:id="7596" w:name="_Toc92188605"/>
        <w:bookmarkStart w:id="7597" w:name="_Toc92189295"/>
        <w:bookmarkStart w:id="7598" w:name="_Toc92189950"/>
        <w:bookmarkStart w:id="7599" w:name="_Toc92190606"/>
        <w:bookmarkStart w:id="7600" w:name="_Toc92191262"/>
        <w:bookmarkEnd w:id="7594"/>
        <w:bookmarkEnd w:id="7595"/>
        <w:bookmarkEnd w:id="7596"/>
        <w:bookmarkEnd w:id="7597"/>
        <w:bookmarkEnd w:id="7598"/>
        <w:bookmarkEnd w:id="7599"/>
        <w:bookmarkEnd w:id="7600"/>
      </w:tr>
      <w:tr w:rsidR="00067C6D" w:rsidRPr="009E3BE9" w:rsidDel="00791D66" w14:paraId="7AC2CB1D" w14:textId="0D193AFB" w:rsidTr="00D830B0">
        <w:trPr>
          <w:trHeight w:val="300"/>
          <w:del w:id="7601" w:author="anna.resch88@gmail.com" w:date="2022-01-03T10:25:00Z"/>
        </w:trPr>
        <w:tc>
          <w:tcPr>
            <w:tcW w:w="2338" w:type="dxa"/>
            <w:tcBorders>
              <w:top w:val="nil"/>
              <w:left w:val="single" w:sz="4" w:space="0" w:color="auto"/>
              <w:bottom w:val="single" w:sz="4" w:space="0" w:color="auto"/>
              <w:right w:val="single" w:sz="4" w:space="0" w:color="auto"/>
            </w:tcBorders>
            <w:shd w:val="clear" w:color="auto" w:fill="D9E2F3" w:themeFill="accent5" w:themeFillTint="33"/>
            <w:vAlign w:val="bottom"/>
            <w:hideMark/>
          </w:tcPr>
          <w:p w14:paraId="07A75799" w14:textId="4692D5D3" w:rsidR="00067C6D" w:rsidRPr="00F86424" w:rsidDel="00791D66" w:rsidRDefault="00067C6D" w:rsidP="003228B4">
            <w:pPr>
              <w:numPr>
                <w:ilvl w:val="0"/>
                <w:numId w:val="47"/>
              </w:numPr>
              <w:spacing w:after="0" w:line="240" w:lineRule="auto"/>
              <w:jc w:val="both"/>
              <w:rPr>
                <w:del w:id="7602" w:author="anna.resch88@gmail.com" w:date="2022-01-03T10:25:00Z"/>
                <w:rFonts w:asciiTheme="majorHAnsi" w:eastAsia="Times New Roman" w:hAnsiTheme="majorHAnsi" w:cstheme="majorHAnsi"/>
                <w:color w:val="000000"/>
                <w:lang w:val="en-US" w:eastAsia="de-DE"/>
                <w:rPrChange w:id="7603" w:author="anna.resch88@gmail.com" w:date="2022-01-04T09:35:00Z">
                  <w:rPr>
                    <w:del w:id="7604" w:author="anna.resch88@gmail.com" w:date="2022-01-03T10:25:00Z"/>
                    <w:rFonts w:asciiTheme="majorHAnsi" w:eastAsia="Times New Roman" w:hAnsiTheme="majorHAnsi" w:cstheme="majorHAnsi"/>
                    <w:color w:val="000000"/>
                    <w:lang w:eastAsia="de-DE"/>
                  </w:rPr>
                </w:rPrChange>
              </w:rPr>
            </w:pPr>
            <w:del w:id="7605" w:author="anna.resch88@gmail.com" w:date="2022-01-03T10:25:00Z">
              <w:r w:rsidRPr="00F86424" w:rsidDel="00791D66">
                <w:rPr>
                  <w:rFonts w:asciiTheme="majorHAnsi" w:eastAsia="Times New Roman" w:hAnsiTheme="majorHAnsi" w:cstheme="majorHAnsi"/>
                  <w:color w:val="000000"/>
                  <w:lang w:val="en-US" w:eastAsia="de-DE"/>
                  <w:rPrChange w:id="7606" w:author="anna.resch88@gmail.com" w:date="2022-01-04T09:35:00Z">
                    <w:rPr>
                      <w:rFonts w:asciiTheme="majorHAnsi" w:eastAsia="Times New Roman" w:hAnsiTheme="majorHAnsi" w:cstheme="majorHAnsi"/>
                      <w:color w:val="000000"/>
                      <w:lang w:eastAsia="de-DE"/>
                    </w:rPr>
                  </w:rPrChange>
                </w:rPr>
                <w:delText>ULD-V40-ULD, sample 3</w:delText>
              </w:r>
              <w:bookmarkStart w:id="7607" w:name="_Toc92187222"/>
              <w:bookmarkStart w:id="7608" w:name="_Toc92187914"/>
              <w:bookmarkStart w:id="7609" w:name="_Toc92188606"/>
              <w:bookmarkStart w:id="7610" w:name="_Toc92189296"/>
              <w:bookmarkStart w:id="7611" w:name="_Toc92189951"/>
              <w:bookmarkStart w:id="7612" w:name="_Toc92190607"/>
              <w:bookmarkStart w:id="7613" w:name="_Toc92191263"/>
              <w:bookmarkEnd w:id="7607"/>
              <w:bookmarkEnd w:id="7608"/>
              <w:bookmarkEnd w:id="7609"/>
              <w:bookmarkEnd w:id="7610"/>
              <w:bookmarkEnd w:id="7611"/>
              <w:bookmarkEnd w:id="7612"/>
              <w:bookmarkEnd w:id="7613"/>
            </w:del>
          </w:p>
        </w:tc>
        <w:tc>
          <w:tcPr>
            <w:tcW w:w="584" w:type="dxa"/>
            <w:tcBorders>
              <w:top w:val="nil"/>
              <w:left w:val="nil"/>
              <w:bottom w:val="single" w:sz="4" w:space="0" w:color="auto"/>
              <w:right w:val="single" w:sz="4" w:space="0" w:color="auto"/>
            </w:tcBorders>
            <w:shd w:val="clear" w:color="auto" w:fill="D9E2F3" w:themeFill="accent5" w:themeFillTint="33"/>
            <w:noWrap/>
            <w:vAlign w:val="bottom"/>
            <w:hideMark/>
          </w:tcPr>
          <w:p w14:paraId="39D8316B" w14:textId="5173337E" w:rsidR="00067C6D" w:rsidRPr="00F86424" w:rsidDel="00791D66" w:rsidRDefault="00067C6D" w:rsidP="003228B4">
            <w:pPr>
              <w:numPr>
                <w:ilvl w:val="0"/>
                <w:numId w:val="47"/>
              </w:numPr>
              <w:spacing w:after="0" w:line="240" w:lineRule="auto"/>
              <w:jc w:val="center"/>
              <w:rPr>
                <w:del w:id="7614" w:author="anna.resch88@gmail.com" w:date="2022-01-03T10:25:00Z"/>
                <w:rFonts w:asciiTheme="majorHAnsi" w:eastAsia="Times New Roman" w:hAnsiTheme="majorHAnsi" w:cstheme="majorHAnsi"/>
                <w:color w:val="000000"/>
                <w:lang w:val="en-US" w:eastAsia="de-DE"/>
                <w:rPrChange w:id="7615" w:author="anna.resch88@gmail.com" w:date="2022-01-04T09:35:00Z">
                  <w:rPr>
                    <w:del w:id="7616" w:author="anna.resch88@gmail.com" w:date="2022-01-03T10:25:00Z"/>
                    <w:rFonts w:asciiTheme="majorHAnsi" w:eastAsia="Times New Roman" w:hAnsiTheme="majorHAnsi" w:cstheme="majorHAnsi"/>
                    <w:color w:val="000000"/>
                    <w:lang w:eastAsia="de-DE"/>
                  </w:rPr>
                </w:rPrChange>
              </w:rPr>
            </w:pPr>
            <w:del w:id="7617" w:author="anna.resch88@gmail.com" w:date="2022-01-03T10:25:00Z">
              <w:r w:rsidRPr="00F86424" w:rsidDel="00791D66">
                <w:rPr>
                  <w:rFonts w:asciiTheme="majorHAnsi" w:eastAsia="Times New Roman" w:hAnsiTheme="majorHAnsi" w:cstheme="majorHAnsi"/>
                  <w:color w:val="000000"/>
                  <w:lang w:val="en-US" w:eastAsia="de-DE"/>
                  <w:rPrChange w:id="7618" w:author="anna.resch88@gmail.com" w:date="2022-01-04T09:35:00Z">
                    <w:rPr>
                      <w:rFonts w:asciiTheme="majorHAnsi" w:eastAsia="Times New Roman" w:hAnsiTheme="majorHAnsi" w:cstheme="majorHAnsi"/>
                      <w:color w:val="000000"/>
                      <w:lang w:eastAsia="de-DE"/>
                    </w:rPr>
                  </w:rPrChange>
                </w:rPr>
                <w:delText>20</w:delText>
              </w:r>
              <w:bookmarkStart w:id="7619" w:name="_Toc92187223"/>
              <w:bookmarkStart w:id="7620" w:name="_Toc92187915"/>
              <w:bookmarkStart w:id="7621" w:name="_Toc92188607"/>
              <w:bookmarkStart w:id="7622" w:name="_Toc92189297"/>
              <w:bookmarkStart w:id="7623" w:name="_Toc92189952"/>
              <w:bookmarkStart w:id="7624" w:name="_Toc92190608"/>
              <w:bookmarkStart w:id="7625" w:name="_Toc92191264"/>
              <w:bookmarkEnd w:id="7619"/>
              <w:bookmarkEnd w:id="7620"/>
              <w:bookmarkEnd w:id="7621"/>
              <w:bookmarkEnd w:id="7622"/>
              <w:bookmarkEnd w:id="7623"/>
              <w:bookmarkEnd w:id="7624"/>
              <w:bookmarkEnd w:id="7625"/>
            </w:del>
          </w:p>
        </w:tc>
        <w:tc>
          <w:tcPr>
            <w:tcW w:w="475" w:type="dxa"/>
            <w:tcBorders>
              <w:top w:val="nil"/>
              <w:left w:val="nil"/>
              <w:bottom w:val="single" w:sz="4" w:space="0" w:color="auto"/>
              <w:right w:val="single" w:sz="4" w:space="0" w:color="auto"/>
            </w:tcBorders>
            <w:shd w:val="clear" w:color="auto" w:fill="D9E2F3" w:themeFill="accent5" w:themeFillTint="33"/>
            <w:noWrap/>
            <w:vAlign w:val="bottom"/>
            <w:hideMark/>
          </w:tcPr>
          <w:p w14:paraId="35ECAF7C" w14:textId="3BE5ABE9" w:rsidR="00067C6D" w:rsidRPr="00F86424" w:rsidDel="00791D66" w:rsidRDefault="00067C6D" w:rsidP="003228B4">
            <w:pPr>
              <w:numPr>
                <w:ilvl w:val="0"/>
                <w:numId w:val="47"/>
              </w:numPr>
              <w:spacing w:after="0" w:line="240" w:lineRule="auto"/>
              <w:jc w:val="center"/>
              <w:rPr>
                <w:del w:id="7626" w:author="anna.resch88@gmail.com" w:date="2022-01-03T10:25:00Z"/>
                <w:rFonts w:asciiTheme="majorHAnsi" w:eastAsia="Times New Roman" w:hAnsiTheme="majorHAnsi" w:cstheme="majorHAnsi"/>
                <w:color w:val="000000"/>
                <w:lang w:val="en-US" w:eastAsia="de-DE"/>
                <w:rPrChange w:id="7627" w:author="anna.resch88@gmail.com" w:date="2022-01-04T09:35:00Z">
                  <w:rPr>
                    <w:del w:id="7628" w:author="anna.resch88@gmail.com" w:date="2022-01-03T10:25:00Z"/>
                    <w:rFonts w:asciiTheme="majorHAnsi" w:eastAsia="Times New Roman" w:hAnsiTheme="majorHAnsi" w:cstheme="majorHAnsi"/>
                    <w:color w:val="000000"/>
                    <w:lang w:eastAsia="de-DE"/>
                  </w:rPr>
                </w:rPrChange>
              </w:rPr>
            </w:pPr>
            <w:del w:id="7629" w:author="anna.resch88@gmail.com" w:date="2022-01-03T10:25:00Z">
              <w:r w:rsidRPr="00F86424" w:rsidDel="00791D66">
                <w:rPr>
                  <w:rFonts w:asciiTheme="majorHAnsi" w:eastAsia="Times New Roman" w:hAnsiTheme="majorHAnsi" w:cstheme="majorHAnsi"/>
                  <w:color w:val="000000"/>
                  <w:lang w:val="en-US" w:eastAsia="de-DE"/>
                  <w:rPrChange w:id="7630" w:author="anna.resch88@gmail.com" w:date="2022-01-04T09:35:00Z">
                    <w:rPr>
                      <w:rFonts w:asciiTheme="majorHAnsi" w:eastAsia="Times New Roman" w:hAnsiTheme="majorHAnsi" w:cstheme="majorHAnsi"/>
                      <w:color w:val="000000"/>
                      <w:lang w:eastAsia="de-DE"/>
                    </w:rPr>
                  </w:rPrChange>
                </w:rPr>
                <w:delText>PBS</w:delText>
              </w:r>
              <w:bookmarkStart w:id="7631" w:name="_Toc92187224"/>
              <w:bookmarkStart w:id="7632" w:name="_Toc92187916"/>
              <w:bookmarkStart w:id="7633" w:name="_Toc92188608"/>
              <w:bookmarkStart w:id="7634" w:name="_Toc92189298"/>
              <w:bookmarkStart w:id="7635" w:name="_Toc92189953"/>
              <w:bookmarkStart w:id="7636" w:name="_Toc92190609"/>
              <w:bookmarkStart w:id="7637" w:name="_Toc92191265"/>
              <w:bookmarkEnd w:id="7631"/>
              <w:bookmarkEnd w:id="7632"/>
              <w:bookmarkEnd w:id="7633"/>
              <w:bookmarkEnd w:id="7634"/>
              <w:bookmarkEnd w:id="7635"/>
              <w:bookmarkEnd w:id="7636"/>
              <w:bookmarkEnd w:id="7637"/>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54150B2D" w14:textId="3CC52D7F" w:rsidR="00067C6D" w:rsidRPr="00F86424" w:rsidDel="00791D66" w:rsidRDefault="00067C6D" w:rsidP="003228B4">
            <w:pPr>
              <w:numPr>
                <w:ilvl w:val="0"/>
                <w:numId w:val="47"/>
              </w:numPr>
              <w:spacing w:after="0" w:line="240" w:lineRule="auto"/>
              <w:jc w:val="center"/>
              <w:rPr>
                <w:del w:id="7638" w:author="anna.resch88@gmail.com" w:date="2022-01-03T10:25:00Z"/>
                <w:rFonts w:asciiTheme="majorHAnsi" w:eastAsia="Times New Roman" w:hAnsiTheme="majorHAnsi" w:cstheme="majorHAnsi"/>
                <w:color w:val="000000"/>
                <w:lang w:val="en-US" w:eastAsia="de-DE"/>
                <w:rPrChange w:id="7639" w:author="anna.resch88@gmail.com" w:date="2022-01-04T09:35:00Z">
                  <w:rPr>
                    <w:del w:id="7640" w:author="anna.resch88@gmail.com" w:date="2022-01-03T10:25:00Z"/>
                    <w:rFonts w:asciiTheme="majorHAnsi" w:eastAsia="Times New Roman" w:hAnsiTheme="majorHAnsi" w:cstheme="majorHAnsi"/>
                    <w:color w:val="000000"/>
                    <w:lang w:eastAsia="de-DE"/>
                  </w:rPr>
                </w:rPrChange>
              </w:rPr>
            </w:pPr>
            <w:del w:id="7641" w:author="anna.resch88@gmail.com" w:date="2022-01-03T10:25:00Z">
              <w:r w:rsidRPr="00F86424" w:rsidDel="00791D66">
                <w:rPr>
                  <w:rFonts w:asciiTheme="majorHAnsi" w:eastAsia="Times New Roman" w:hAnsiTheme="majorHAnsi" w:cstheme="majorHAnsi"/>
                  <w:color w:val="000000"/>
                  <w:lang w:val="en-US" w:eastAsia="de-DE"/>
                  <w:rPrChange w:id="7642" w:author="anna.resch88@gmail.com" w:date="2022-01-04T09:35:00Z">
                    <w:rPr>
                      <w:rFonts w:asciiTheme="majorHAnsi" w:eastAsia="Times New Roman" w:hAnsiTheme="majorHAnsi" w:cstheme="majorHAnsi"/>
                      <w:color w:val="000000"/>
                      <w:lang w:eastAsia="de-DE"/>
                    </w:rPr>
                  </w:rPrChange>
                </w:rPr>
                <w:delText>30</w:delText>
              </w:r>
              <w:bookmarkStart w:id="7643" w:name="_Toc92187225"/>
              <w:bookmarkStart w:id="7644" w:name="_Toc92187917"/>
              <w:bookmarkStart w:id="7645" w:name="_Toc92188609"/>
              <w:bookmarkStart w:id="7646" w:name="_Toc92189299"/>
              <w:bookmarkStart w:id="7647" w:name="_Toc92189954"/>
              <w:bookmarkStart w:id="7648" w:name="_Toc92190610"/>
              <w:bookmarkStart w:id="7649" w:name="_Toc92191266"/>
              <w:bookmarkEnd w:id="7643"/>
              <w:bookmarkEnd w:id="7644"/>
              <w:bookmarkEnd w:id="7645"/>
              <w:bookmarkEnd w:id="7646"/>
              <w:bookmarkEnd w:id="7647"/>
              <w:bookmarkEnd w:id="7648"/>
              <w:bookmarkEnd w:id="7649"/>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465AA31A" w14:textId="0DC0544A" w:rsidR="00067C6D" w:rsidRPr="00F86424" w:rsidDel="00791D66" w:rsidRDefault="00067C6D" w:rsidP="003228B4">
            <w:pPr>
              <w:numPr>
                <w:ilvl w:val="0"/>
                <w:numId w:val="47"/>
              </w:numPr>
              <w:spacing w:after="0" w:line="240" w:lineRule="auto"/>
              <w:jc w:val="center"/>
              <w:rPr>
                <w:del w:id="7650" w:author="anna.resch88@gmail.com" w:date="2022-01-03T10:25:00Z"/>
                <w:rFonts w:asciiTheme="majorHAnsi" w:eastAsia="Times New Roman" w:hAnsiTheme="majorHAnsi" w:cstheme="majorHAnsi"/>
                <w:color w:val="000000"/>
                <w:lang w:val="en-US" w:eastAsia="de-DE"/>
                <w:rPrChange w:id="7651" w:author="anna.resch88@gmail.com" w:date="2022-01-04T09:35:00Z">
                  <w:rPr>
                    <w:del w:id="7652" w:author="anna.resch88@gmail.com" w:date="2022-01-03T10:25:00Z"/>
                    <w:rFonts w:asciiTheme="majorHAnsi" w:eastAsia="Times New Roman" w:hAnsiTheme="majorHAnsi" w:cstheme="majorHAnsi"/>
                    <w:color w:val="000000"/>
                    <w:lang w:eastAsia="de-DE"/>
                  </w:rPr>
                </w:rPrChange>
              </w:rPr>
            </w:pPr>
            <w:del w:id="7653" w:author="anna.resch88@gmail.com" w:date="2022-01-03T10:25:00Z">
              <w:r w:rsidRPr="00F86424" w:rsidDel="00791D66">
                <w:rPr>
                  <w:rFonts w:asciiTheme="majorHAnsi" w:eastAsia="Times New Roman" w:hAnsiTheme="majorHAnsi" w:cstheme="majorHAnsi"/>
                  <w:color w:val="000000"/>
                  <w:lang w:val="en-US" w:eastAsia="de-DE"/>
                  <w:rPrChange w:id="7654" w:author="anna.resch88@gmail.com" w:date="2022-01-04T09:35:00Z">
                    <w:rPr>
                      <w:rFonts w:asciiTheme="majorHAnsi" w:eastAsia="Times New Roman" w:hAnsiTheme="majorHAnsi" w:cstheme="majorHAnsi"/>
                      <w:color w:val="000000"/>
                      <w:lang w:eastAsia="de-DE"/>
                    </w:rPr>
                  </w:rPrChange>
                </w:rPr>
                <w:delText>4</w:delText>
              </w:r>
              <w:bookmarkStart w:id="7655" w:name="_Toc92187226"/>
              <w:bookmarkStart w:id="7656" w:name="_Toc92187918"/>
              <w:bookmarkStart w:id="7657" w:name="_Toc92188610"/>
              <w:bookmarkStart w:id="7658" w:name="_Toc92189300"/>
              <w:bookmarkStart w:id="7659" w:name="_Toc92189955"/>
              <w:bookmarkStart w:id="7660" w:name="_Toc92190611"/>
              <w:bookmarkStart w:id="7661" w:name="_Toc92191267"/>
              <w:bookmarkEnd w:id="7655"/>
              <w:bookmarkEnd w:id="7656"/>
              <w:bookmarkEnd w:id="7657"/>
              <w:bookmarkEnd w:id="7658"/>
              <w:bookmarkEnd w:id="7659"/>
              <w:bookmarkEnd w:id="7660"/>
              <w:bookmarkEnd w:id="7661"/>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1E2FE98D" w14:textId="6FCF7BF4" w:rsidR="00067C6D" w:rsidRPr="00F86424" w:rsidDel="00791D66" w:rsidRDefault="00067C6D" w:rsidP="003228B4">
            <w:pPr>
              <w:numPr>
                <w:ilvl w:val="0"/>
                <w:numId w:val="47"/>
              </w:numPr>
              <w:spacing w:after="0" w:line="240" w:lineRule="auto"/>
              <w:jc w:val="center"/>
              <w:rPr>
                <w:del w:id="7662" w:author="anna.resch88@gmail.com" w:date="2022-01-03T10:25:00Z"/>
                <w:rFonts w:asciiTheme="majorHAnsi" w:eastAsia="Times New Roman" w:hAnsiTheme="majorHAnsi" w:cstheme="majorHAnsi"/>
                <w:color w:val="000000"/>
                <w:lang w:val="en-US" w:eastAsia="de-DE"/>
                <w:rPrChange w:id="7663" w:author="anna.resch88@gmail.com" w:date="2022-01-04T09:35:00Z">
                  <w:rPr>
                    <w:del w:id="7664" w:author="anna.resch88@gmail.com" w:date="2022-01-03T10:25:00Z"/>
                    <w:rFonts w:asciiTheme="majorHAnsi" w:eastAsia="Times New Roman" w:hAnsiTheme="majorHAnsi" w:cstheme="majorHAnsi"/>
                    <w:color w:val="000000"/>
                    <w:lang w:eastAsia="de-DE"/>
                  </w:rPr>
                </w:rPrChange>
              </w:rPr>
            </w:pPr>
            <w:del w:id="7665" w:author="anna.resch88@gmail.com" w:date="2022-01-03T10:25:00Z">
              <w:r w:rsidRPr="00F86424" w:rsidDel="00791D66">
                <w:rPr>
                  <w:rFonts w:asciiTheme="majorHAnsi" w:eastAsia="Times New Roman" w:hAnsiTheme="majorHAnsi" w:cstheme="majorHAnsi"/>
                  <w:color w:val="000000"/>
                  <w:lang w:val="en-US" w:eastAsia="de-DE"/>
                  <w:rPrChange w:id="7666" w:author="anna.resch88@gmail.com" w:date="2022-01-04T09:35:00Z">
                    <w:rPr>
                      <w:rFonts w:asciiTheme="majorHAnsi" w:eastAsia="Times New Roman" w:hAnsiTheme="majorHAnsi" w:cstheme="majorHAnsi"/>
                      <w:color w:val="000000"/>
                      <w:lang w:eastAsia="de-DE"/>
                    </w:rPr>
                  </w:rPrChange>
                </w:rPr>
                <w:delText>10</w:delText>
              </w:r>
              <w:bookmarkStart w:id="7667" w:name="_Toc92187227"/>
              <w:bookmarkStart w:id="7668" w:name="_Toc92187919"/>
              <w:bookmarkStart w:id="7669" w:name="_Toc92188611"/>
              <w:bookmarkStart w:id="7670" w:name="_Toc92189301"/>
              <w:bookmarkStart w:id="7671" w:name="_Toc92189956"/>
              <w:bookmarkStart w:id="7672" w:name="_Toc92190612"/>
              <w:bookmarkStart w:id="7673" w:name="_Toc92191268"/>
              <w:bookmarkEnd w:id="7667"/>
              <w:bookmarkEnd w:id="7668"/>
              <w:bookmarkEnd w:id="7669"/>
              <w:bookmarkEnd w:id="7670"/>
              <w:bookmarkEnd w:id="7671"/>
              <w:bookmarkEnd w:id="7672"/>
              <w:bookmarkEnd w:id="7673"/>
            </w:del>
          </w:p>
        </w:tc>
        <w:tc>
          <w:tcPr>
            <w:tcW w:w="422" w:type="dxa"/>
            <w:tcBorders>
              <w:top w:val="nil"/>
              <w:left w:val="nil"/>
              <w:bottom w:val="single" w:sz="4" w:space="0" w:color="auto"/>
              <w:right w:val="single" w:sz="4" w:space="0" w:color="auto"/>
            </w:tcBorders>
            <w:shd w:val="clear" w:color="auto" w:fill="D9E2F3" w:themeFill="accent5" w:themeFillTint="33"/>
            <w:noWrap/>
            <w:vAlign w:val="bottom"/>
            <w:hideMark/>
          </w:tcPr>
          <w:p w14:paraId="2F1F762E" w14:textId="14565271" w:rsidR="00067C6D" w:rsidRPr="00F86424" w:rsidDel="00791D66" w:rsidRDefault="00067C6D" w:rsidP="003228B4">
            <w:pPr>
              <w:numPr>
                <w:ilvl w:val="0"/>
                <w:numId w:val="47"/>
              </w:numPr>
              <w:spacing w:after="0" w:line="240" w:lineRule="auto"/>
              <w:jc w:val="center"/>
              <w:rPr>
                <w:del w:id="7674" w:author="anna.resch88@gmail.com" w:date="2022-01-03T10:25:00Z"/>
                <w:rFonts w:asciiTheme="majorHAnsi" w:eastAsia="Times New Roman" w:hAnsiTheme="majorHAnsi" w:cstheme="majorHAnsi"/>
                <w:color w:val="000000"/>
                <w:lang w:val="en-US" w:eastAsia="de-DE"/>
                <w:rPrChange w:id="7675" w:author="anna.resch88@gmail.com" w:date="2022-01-04T09:35:00Z">
                  <w:rPr>
                    <w:del w:id="7676" w:author="anna.resch88@gmail.com" w:date="2022-01-03T10:25:00Z"/>
                    <w:rFonts w:asciiTheme="majorHAnsi" w:eastAsia="Times New Roman" w:hAnsiTheme="majorHAnsi" w:cstheme="majorHAnsi"/>
                    <w:color w:val="000000"/>
                    <w:lang w:eastAsia="de-DE"/>
                  </w:rPr>
                </w:rPrChange>
              </w:rPr>
            </w:pPr>
            <w:del w:id="7677" w:author="anna.resch88@gmail.com" w:date="2022-01-03T10:25:00Z">
              <w:r w:rsidRPr="00F86424" w:rsidDel="00791D66">
                <w:rPr>
                  <w:rFonts w:asciiTheme="majorHAnsi" w:eastAsia="Times New Roman" w:hAnsiTheme="majorHAnsi" w:cstheme="majorHAnsi"/>
                  <w:color w:val="000000"/>
                  <w:lang w:val="en-US" w:eastAsia="de-DE"/>
                  <w:rPrChange w:id="7678" w:author="anna.resch88@gmail.com" w:date="2022-01-04T09:35:00Z">
                    <w:rPr>
                      <w:rFonts w:asciiTheme="majorHAnsi" w:eastAsia="Times New Roman" w:hAnsiTheme="majorHAnsi" w:cstheme="majorHAnsi"/>
                      <w:color w:val="000000"/>
                      <w:lang w:eastAsia="de-DE"/>
                    </w:rPr>
                  </w:rPrChange>
                </w:rPr>
                <w:delText>15</w:delText>
              </w:r>
              <w:bookmarkStart w:id="7679" w:name="_Toc92187228"/>
              <w:bookmarkStart w:id="7680" w:name="_Toc92187920"/>
              <w:bookmarkStart w:id="7681" w:name="_Toc92188612"/>
              <w:bookmarkStart w:id="7682" w:name="_Toc92189302"/>
              <w:bookmarkStart w:id="7683" w:name="_Toc92189957"/>
              <w:bookmarkStart w:id="7684" w:name="_Toc92190613"/>
              <w:bookmarkStart w:id="7685" w:name="_Toc92191269"/>
              <w:bookmarkEnd w:id="7679"/>
              <w:bookmarkEnd w:id="7680"/>
              <w:bookmarkEnd w:id="7681"/>
              <w:bookmarkEnd w:id="7682"/>
              <w:bookmarkEnd w:id="7683"/>
              <w:bookmarkEnd w:id="7684"/>
              <w:bookmarkEnd w:id="7685"/>
            </w:del>
          </w:p>
        </w:tc>
        <w:tc>
          <w:tcPr>
            <w:tcW w:w="754" w:type="dxa"/>
            <w:tcBorders>
              <w:top w:val="nil"/>
              <w:left w:val="nil"/>
              <w:bottom w:val="single" w:sz="4" w:space="0" w:color="auto"/>
              <w:right w:val="single" w:sz="4" w:space="0" w:color="auto"/>
            </w:tcBorders>
            <w:shd w:val="clear" w:color="auto" w:fill="D9E2F3" w:themeFill="accent5" w:themeFillTint="33"/>
            <w:noWrap/>
            <w:vAlign w:val="bottom"/>
            <w:hideMark/>
          </w:tcPr>
          <w:p w14:paraId="65057FC7" w14:textId="3E4685ED" w:rsidR="00067C6D" w:rsidRPr="00F86424" w:rsidDel="00791D66" w:rsidRDefault="00067C6D" w:rsidP="003228B4">
            <w:pPr>
              <w:numPr>
                <w:ilvl w:val="0"/>
                <w:numId w:val="47"/>
              </w:numPr>
              <w:spacing w:after="0" w:line="240" w:lineRule="auto"/>
              <w:jc w:val="center"/>
              <w:rPr>
                <w:del w:id="7686" w:author="anna.resch88@gmail.com" w:date="2022-01-03T10:25:00Z"/>
                <w:rFonts w:asciiTheme="majorHAnsi" w:eastAsia="Times New Roman" w:hAnsiTheme="majorHAnsi" w:cstheme="majorHAnsi"/>
                <w:color w:val="000000"/>
                <w:lang w:val="en-US" w:eastAsia="de-DE"/>
                <w:rPrChange w:id="7687" w:author="anna.resch88@gmail.com" w:date="2022-01-04T09:35:00Z">
                  <w:rPr>
                    <w:del w:id="7688" w:author="anna.resch88@gmail.com" w:date="2022-01-03T10:25:00Z"/>
                    <w:rFonts w:asciiTheme="majorHAnsi" w:eastAsia="Times New Roman" w:hAnsiTheme="majorHAnsi" w:cstheme="majorHAnsi"/>
                    <w:color w:val="000000"/>
                    <w:lang w:eastAsia="de-DE"/>
                  </w:rPr>
                </w:rPrChange>
              </w:rPr>
            </w:pPr>
            <w:del w:id="7689" w:author="anna.resch88@gmail.com" w:date="2022-01-03T10:25:00Z">
              <w:r w:rsidRPr="00F86424" w:rsidDel="00791D66">
                <w:rPr>
                  <w:rFonts w:asciiTheme="majorHAnsi" w:eastAsia="Times New Roman" w:hAnsiTheme="majorHAnsi" w:cstheme="majorHAnsi"/>
                  <w:color w:val="000000"/>
                  <w:lang w:val="en-US" w:eastAsia="de-DE"/>
                  <w:rPrChange w:id="7690" w:author="anna.resch88@gmail.com" w:date="2022-01-04T09:35:00Z">
                    <w:rPr>
                      <w:rFonts w:asciiTheme="majorHAnsi" w:eastAsia="Times New Roman" w:hAnsiTheme="majorHAnsi" w:cstheme="majorHAnsi"/>
                      <w:color w:val="000000"/>
                      <w:lang w:eastAsia="de-DE"/>
                    </w:rPr>
                  </w:rPrChange>
                </w:rPr>
                <w:delText>34.75</w:delText>
              </w:r>
              <w:bookmarkStart w:id="7691" w:name="_Toc92187229"/>
              <w:bookmarkStart w:id="7692" w:name="_Toc92187921"/>
              <w:bookmarkStart w:id="7693" w:name="_Toc92188613"/>
              <w:bookmarkStart w:id="7694" w:name="_Toc92189303"/>
              <w:bookmarkStart w:id="7695" w:name="_Toc92189958"/>
              <w:bookmarkStart w:id="7696" w:name="_Toc92190614"/>
              <w:bookmarkStart w:id="7697" w:name="_Toc92191270"/>
              <w:bookmarkEnd w:id="7691"/>
              <w:bookmarkEnd w:id="7692"/>
              <w:bookmarkEnd w:id="7693"/>
              <w:bookmarkEnd w:id="7694"/>
              <w:bookmarkEnd w:id="7695"/>
              <w:bookmarkEnd w:id="7696"/>
              <w:bookmarkEnd w:id="7697"/>
            </w:del>
          </w:p>
        </w:tc>
        <w:tc>
          <w:tcPr>
            <w:tcW w:w="642" w:type="dxa"/>
            <w:tcBorders>
              <w:top w:val="nil"/>
              <w:left w:val="nil"/>
              <w:bottom w:val="single" w:sz="4" w:space="0" w:color="auto"/>
              <w:right w:val="nil"/>
            </w:tcBorders>
            <w:shd w:val="clear" w:color="auto" w:fill="D9E2F3" w:themeFill="accent5" w:themeFillTint="33"/>
            <w:noWrap/>
            <w:vAlign w:val="bottom"/>
            <w:hideMark/>
          </w:tcPr>
          <w:p w14:paraId="1F03D08F" w14:textId="5AA718C8" w:rsidR="00067C6D" w:rsidRPr="00F86424" w:rsidDel="00791D66" w:rsidRDefault="00067C6D" w:rsidP="003228B4">
            <w:pPr>
              <w:numPr>
                <w:ilvl w:val="0"/>
                <w:numId w:val="47"/>
              </w:numPr>
              <w:spacing w:after="0" w:line="240" w:lineRule="auto"/>
              <w:jc w:val="center"/>
              <w:rPr>
                <w:del w:id="7698" w:author="anna.resch88@gmail.com" w:date="2022-01-03T10:25:00Z"/>
                <w:rFonts w:asciiTheme="majorHAnsi" w:eastAsia="Times New Roman" w:hAnsiTheme="majorHAnsi" w:cstheme="majorHAnsi"/>
                <w:color w:val="000000"/>
                <w:lang w:val="en-US" w:eastAsia="de-DE"/>
                <w:rPrChange w:id="7699" w:author="anna.resch88@gmail.com" w:date="2022-01-04T09:35:00Z">
                  <w:rPr>
                    <w:del w:id="7700" w:author="anna.resch88@gmail.com" w:date="2022-01-03T10:25:00Z"/>
                    <w:rFonts w:asciiTheme="majorHAnsi" w:eastAsia="Times New Roman" w:hAnsiTheme="majorHAnsi" w:cstheme="majorHAnsi"/>
                    <w:color w:val="000000"/>
                    <w:lang w:eastAsia="de-DE"/>
                  </w:rPr>
                </w:rPrChange>
              </w:rPr>
            </w:pPr>
            <w:del w:id="7701" w:author="anna.resch88@gmail.com" w:date="2022-01-03T10:25:00Z">
              <w:r w:rsidRPr="00F86424" w:rsidDel="00791D66">
                <w:rPr>
                  <w:rFonts w:asciiTheme="majorHAnsi" w:eastAsia="Times New Roman" w:hAnsiTheme="majorHAnsi" w:cstheme="majorHAnsi"/>
                  <w:color w:val="000000"/>
                  <w:lang w:val="en-US" w:eastAsia="de-DE"/>
                  <w:rPrChange w:id="7702" w:author="anna.resch88@gmail.com" w:date="2022-01-04T09:35:00Z">
                    <w:rPr>
                      <w:rFonts w:asciiTheme="majorHAnsi" w:eastAsia="Times New Roman" w:hAnsiTheme="majorHAnsi" w:cstheme="majorHAnsi"/>
                      <w:color w:val="000000"/>
                      <w:lang w:eastAsia="de-DE"/>
                    </w:rPr>
                  </w:rPrChange>
                </w:rPr>
                <w:delText>3.66</w:delText>
              </w:r>
              <w:bookmarkStart w:id="7703" w:name="_Toc92187230"/>
              <w:bookmarkStart w:id="7704" w:name="_Toc92187922"/>
              <w:bookmarkStart w:id="7705" w:name="_Toc92188614"/>
              <w:bookmarkStart w:id="7706" w:name="_Toc92189304"/>
              <w:bookmarkStart w:id="7707" w:name="_Toc92189959"/>
              <w:bookmarkStart w:id="7708" w:name="_Toc92190615"/>
              <w:bookmarkStart w:id="7709" w:name="_Toc92191271"/>
              <w:bookmarkEnd w:id="7703"/>
              <w:bookmarkEnd w:id="7704"/>
              <w:bookmarkEnd w:id="7705"/>
              <w:bookmarkEnd w:id="7706"/>
              <w:bookmarkEnd w:id="7707"/>
              <w:bookmarkEnd w:id="7708"/>
              <w:bookmarkEnd w:id="7709"/>
            </w:del>
          </w:p>
        </w:tc>
        <w:tc>
          <w:tcPr>
            <w:tcW w:w="864"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14:paraId="7064BA90" w14:textId="576E882C" w:rsidR="00067C6D" w:rsidRPr="00F86424" w:rsidDel="00791D66" w:rsidRDefault="00067C6D" w:rsidP="003228B4">
            <w:pPr>
              <w:numPr>
                <w:ilvl w:val="0"/>
                <w:numId w:val="47"/>
              </w:numPr>
              <w:spacing w:after="0" w:line="240" w:lineRule="auto"/>
              <w:jc w:val="center"/>
              <w:rPr>
                <w:del w:id="7710" w:author="anna.resch88@gmail.com" w:date="2022-01-03T10:25:00Z"/>
                <w:rFonts w:asciiTheme="majorHAnsi" w:eastAsia="Times New Roman" w:hAnsiTheme="majorHAnsi" w:cstheme="majorHAnsi"/>
                <w:color w:val="000000"/>
                <w:lang w:val="en-US" w:eastAsia="de-DE"/>
                <w:rPrChange w:id="7711" w:author="anna.resch88@gmail.com" w:date="2022-01-04T09:35:00Z">
                  <w:rPr>
                    <w:del w:id="7712" w:author="anna.resch88@gmail.com" w:date="2022-01-03T10:25:00Z"/>
                    <w:rFonts w:asciiTheme="majorHAnsi" w:eastAsia="Times New Roman" w:hAnsiTheme="majorHAnsi" w:cstheme="majorHAnsi"/>
                    <w:color w:val="000000"/>
                    <w:lang w:eastAsia="de-DE"/>
                  </w:rPr>
                </w:rPrChange>
              </w:rPr>
            </w:pPr>
            <w:bookmarkStart w:id="7713" w:name="_Toc92187231"/>
            <w:bookmarkStart w:id="7714" w:name="_Toc92187923"/>
            <w:bookmarkStart w:id="7715" w:name="_Toc92188615"/>
            <w:bookmarkStart w:id="7716" w:name="_Toc92189305"/>
            <w:bookmarkStart w:id="7717" w:name="_Toc92189960"/>
            <w:bookmarkStart w:id="7718" w:name="_Toc92190616"/>
            <w:bookmarkStart w:id="7719" w:name="_Toc92191272"/>
            <w:bookmarkEnd w:id="7713"/>
            <w:bookmarkEnd w:id="7714"/>
            <w:bookmarkEnd w:id="7715"/>
            <w:bookmarkEnd w:id="7716"/>
            <w:bookmarkEnd w:id="7717"/>
            <w:bookmarkEnd w:id="7718"/>
            <w:bookmarkEnd w:id="7719"/>
          </w:p>
        </w:tc>
        <w:tc>
          <w:tcPr>
            <w:tcW w:w="864" w:type="dxa"/>
            <w:tcBorders>
              <w:top w:val="nil"/>
              <w:left w:val="nil"/>
              <w:bottom w:val="single" w:sz="4" w:space="0" w:color="auto"/>
              <w:right w:val="single" w:sz="4" w:space="0" w:color="auto"/>
            </w:tcBorders>
            <w:shd w:val="clear" w:color="auto" w:fill="D9E2F3" w:themeFill="accent5" w:themeFillTint="33"/>
            <w:noWrap/>
            <w:vAlign w:val="bottom"/>
            <w:hideMark/>
          </w:tcPr>
          <w:p w14:paraId="6356247D" w14:textId="466ADFD1" w:rsidR="00067C6D" w:rsidRPr="00F86424" w:rsidDel="00791D66" w:rsidRDefault="00067C6D" w:rsidP="003228B4">
            <w:pPr>
              <w:numPr>
                <w:ilvl w:val="0"/>
                <w:numId w:val="47"/>
              </w:numPr>
              <w:spacing w:after="0" w:line="240" w:lineRule="auto"/>
              <w:jc w:val="center"/>
              <w:rPr>
                <w:del w:id="7720" w:author="anna.resch88@gmail.com" w:date="2022-01-03T10:25:00Z"/>
                <w:rFonts w:asciiTheme="majorHAnsi" w:eastAsia="Times New Roman" w:hAnsiTheme="majorHAnsi" w:cstheme="majorHAnsi"/>
                <w:color w:val="000000"/>
                <w:lang w:val="en-US" w:eastAsia="de-DE"/>
                <w:rPrChange w:id="7721" w:author="anna.resch88@gmail.com" w:date="2022-01-04T09:35:00Z">
                  <w:rPr>
                    <w:del w:id="7722" w:author="anna.resch88@gmail.com" w:date="2022-01-03T10:25:00Z"/>
                    <w:rFonts w:asciiTheme="majorHAnsi" w:eastAsia="Times New Roman" w:hAnsiTheme="majorHAnsi" w:cstheme="majorHAnsi"/>
                    <w:color w:val="000000"/>
                    <w:lang w:eastAsia="de-DE"/>
                  </w:rPr>
                </w:rPrChange>
              </w:rPr>
            </w:pPr>
            <w:bookmarkStart w:id="7723" w:name="_Toc92187232"/>
            <w:bookmarkStart w:id="7724" w:name="_Toc92187924"/>
            <w:bookmarkStart w:id="7725" w:name="_Toc92188616"/>
            <w:bookmarkStart w:id="7726" w:name="_Toc92189306"/>
            <w:bookmarkStart w:id="7727" w:name="_Toc92189961"/>
            <w:bookmarkStart w:id="7728" w:name="_Toc92190617"/>
            <w:bookmarkStart w:id="7729" w:name="_Toc92191273"/>
            <w:bookmarkEnd w:id="7723"/>
            <w:bookmarkEnd w:id="7724"/>
            <w:bookmarkEnd w:id="7725"/>
            <w:bookmarkEnd w:id="7726"/>
            <w:bookmarkEnd w:id="7727"/>
            <w:bookmarkEnd w:id="7728"/>
            <w:bookmarkEnd w:id="7729"/>
          </w:p>
        </w:tc>
        <w:bookmarkStart w:id="7730" w:name="_Toc92187233"/>
        <w:bookmarkStart w:id="7731" w:name="_Toc92187925"/>
        <w:bookmarkStart w:id="7732" w:name="_Toc92188617"/>
        <w:bookmarkStart w:id="7733" w:name="_Toc92189307"/>
        <w:bookmarkStart w:id="7734" w:name="_Toc92189962"/>
        <w:bookmarkStart w:id="7735" w:name="_Toc92190618"/>
        <w:bookmarkStart w:id="7736" w:name="_Toc92191274"/>
        <w:bookmarkEnd w:id="7730"/>
        <w:bookmarkEnd w:id="7731"/>
        <w:bookmarkEnd w:id="7732"/>
        <w:bookmarkEnd w:id="7733"/>
        <w:bookmarkEnd w:id="7734"/>
        <w:bookmarkEnd w:id="7735"/>
        <w:bookmarkEnd w:id="7736"/>
      </w:tr>
    </w:tbl>
    <w:p w14:paraId="1DF71378" w14:textId="4E3FD21E" w:rsidR="00067C6D" w:rsidRPr="00F07AB2" w:rsidDel="00791D66" w:rsidRDefault="00067C6D" w:rsidP="003228B4">
      <w:pPr>
        <w:pStyle w:val="berschrift3"/>
        <w:numPr>
          <w:ilvl w:val="0"/>
          <w:numId w:val="47"/>
        </w:numPr>
        <w:rPr>
          <w:del w:id="7737" w:author="anna.resch88@gmail.com" w:date="2022-01-03T10:25:00Z"/>
          <w:lang w:val="en-US"/>
        </w:rPr>
      </w:pPr>
      <w:bookmarkStart w:id="7738" w:name="_Toc92187234"/>
      <w:bookmarkStart w:id="7739" w:name="_Toc92187926"/>
      <w:bookmarkStart w:id="7740" w:name="_Toc92188618"/>
      <w:bookmarkStart w:id="7741" w:name="_Toc92189308"/>
      <w:bookmarkStart w:id="7742" w:name="_Toc92189963"/>
      <w:bookmarkStart w:id="7743" w:name="_Toc92190619"/>
      <w:bookmarkStart w:id="7744" w:name="_Toc92191275"/>
      <w:bookmarkStart w:id="7745" w:name="_Toc92273428"/>
      <w:bookmarkStart w:id="7746" w:name="_Toc92273483"/>
      <w:bookmarkEnd w:id="7738"/>
      <w:bookmarkEnd w:id="7739"/>
      <w:bookmarkEnd w:id="7740"/>
      <w:bookmarkEnd w:id="7741"/>
      <w:bookmarkEnd w:id="7742"/>
      <w:bookmarkEnd w:id="7743"/>
      <w:bookmarkEnd w:id="7744"/>
      <w:bookmarkEnd w:id="7745"/>
      <w:bookmarkEnd w:id="7746"/>
    </w:p>
    <w:p w14:paraId="22B7E53E" w14:textId="7024152B" w:rsidR="00067C6D" w:rsidRPr="00F07AB2" w:rsidDel="009862E1" w:rsidRDefault="00067C6D" w:rsidP="003228B4">
      <w:pPr>
        <w:pStyle w:val="berschrift3"/>
        <w:numPr>
          <w:ilvl w:val="0"/>
          <w:numId w:val="47"/>
        </w:numPr>
        <w:rPr>
          <w:del w:id="7747" w:author="anna.resch88@gmail.com" w:date="2022-01-04T10:54:00Z"/>
          <w:lang w:val="en-US"/>
        </w:rPr>
      </w:pPr>
      <w:bookmarkStart w:id="7748" w:name="_Toc92273429"/>
      <w:bookmarkStart w:id="7749" w:name="_Toc92273484"/>
      <w:del w:id="7750" w:author="anna.resch88@gmail.com" w:date="2022-01-04T10:54:00Z">
        <w:r w:rsidRPr="00F07AB2" w:rsidDel="009862E1">
          <w:rPr>
            <w:lang w:val="en-US"/>
          </w:rPr>
          <w:delText>Sealing of corneal tissue ruptures</w:delText>
        </w:r>
        <w:bookmarkStart w:id="7751" w:name="_Toc92187235"/>
        <w:bookmarkStart w:id="7752" w:name="_Toc92187927"/>
        <w:bookmarkStart w:id="7753" w:name="_Toc92188619"/>
        <w:bookmarkStart w:id="7754" w:name="_Toc92189309"/>
        <w:bookmarkStart w:id="7755" w:name="_Toc92189964"/>
        <w:bookmarkStart w:id="7756" w:name="_Toc92190620"/>
        <w:bookmarkStart w:id="7757" w:name="_Toc92191276"/>
        <w:bookmarkEnd w:id="7748"/>
        <w:bookmarkEnd w:id="7749"/>
        <w:bookmarkEnd w:id="7751"/>
        <w:bookmarkEnd w:id="7752"/>
        <w:bookmarkEnd w:id="7753"/>
        <w:bookmarkEnd w:id="7754"/>
        <w:bookmarkEnd w:id="7755"/>
        <w:bookmarkEnd w:id="7756"/>
        <w:bookmarkEnd w:id="7757"/>
      </w:del>
    </w:p>
    <w:p w14:paraId="03E25285" w14:textId="705E7630" w:rsidR="00067C6D" w:rsidRPr="00F07AB2" w:rsidDel="009862E1" w:rsidRDefault="00067C6D" w:rsidP="003228B4">
      <w:pPr>
        <w:pStyle w:val="berschrift3"/>
        <w:numPr>
          <w:ilvl w:val="0"/>
          <w:numId w:val="47"/>
        </w:numPr>
        <w:rPr>
          <w:del w:id="7758" w:author="anna.resch88@gmail.com" w:date="2022-01-04T10:54:00Z"/>
          <w:lang w:val="en-US"/>
        </w:rPr>
      </w:pPr>
      <w:bookmarkStart w:id="7759" w:name="_Toc92187236"/>
      <w:bookmarkStart w:id="7760" w:name="_Toc92187928"/>
      <w:bookmarkStart w:id="7761" w:name="_Toc92188620"/>
      <w:bookmarkStart w:id="7762" w:name="_Toc92189310"/>
      <w:bookmarkStart w:id="7763" w:name="_Toc92189965"/>
      <w:bookmarkStart w:id="7764" w:name="_Toc92190621"/>
      <w:bookmarkStart w:id="7765" w:name="_Toc92191277"/>
      <w:bookmarkStart w:id="7766" w:name="_Toc92273430"/>
      <w:bookmarkStart w:id="7767" w:name="_Toc92273485"/>
      <w:bookmarkEnd w:id="7759"/>
      <w:bookmarkEnd w:id="7760"/>
      <w:bookmarkEnd w:id="7761"/>
      <w:bookmarkEnd w:id="7762"/>
      <w:bookmarkEnd w:id="7763"/>
      <w:bookmarkEnd w:id="7764"/>
      <w:bookmarkEnd w:id="7765"/>
      <w:bookmarkEnd w:id="7766"/>
      <w:bookmarkEnd w:id="7767"/>
    </w:p>
    <w:p w14:paraId="1C846760" w14:textId="256A9C4F" w:rsidR="00067C6D" w:rsidRPr="00F07AB2" w:rsidDel="009862E1" w:rsidRDefault="00067C6D" w:rsidP="003228B4">
      <w:pPr>
        <w:pStyle w:val="berschrift3"/>
        <w:numPr>
          <w:ilvl w:val="0"/>
          <w:numId w:val="47"/>
        </w:numPr>
        <w:rPr>
          <w:del w:id="7768" w:author="anna.resch88@gmail.com" w:date="2022-01-04T10:55:00Z"/>
          <w:lang w:val="en-US"/>
        </w:rPr>
      </w:pPr>
      <w:bookmarkStart w:id="7769" w:name="_Toc92273431"/>
      <w:bookmarkStart w:id="7770" w:name="_Toc92273486"/>
      <w:del w:id="7771" w:author="anna.resch88@gmail.com" w:date="2022-01-04T10:55:00Z">
        <w:r w:rsidRPr="00F07AB2" w:rsidDel="009862E1">
          <w:rPr>
            <w:lang w:val="en-US"/>
          </w:rPr>
          <w:delText>Cornea sealing in extracted porcine eyes</w:delText>
        </w:r>
        <w:bookmarkEnd w:id="7769"/>
        <w:bookmarkEnd w:id="7770"/>
        <w:r w:rsidRPr="00F07AB2" w:rsidDel="009862E1">
          <w:rPr>
            <w:lang w:val="en-US"/>
          </w:rPr>
          <w:delText xml:space="preserve"> </w:delText>
        </w:r>
        <w:bookmarkStart w:id="7772" w:name="_Toc92187237"/>
        <w:bookmarkStart w:id="7773" w:name="_Toc92187929"/>
        <w:bookmarkStart w:id="7774" w:name="_Toc92188621"/>
        <w:bookmarkStart w:id="7775" w:name="_Toc92189311"/>
        <w:bookmarkStart w:id="7776" w:name="_Toc92189966"/>
        <w:bookmarkStart w:id="7777" w:name="_Toc92190622"/>
        <w:bookmarkStart w:id="7778" w:name="_Toc92191278"/>
        <w:bookmarkEnd w:id="7772"/>
        <w:bookmarkEnd w:id="7773"/>
        <w:bookmarkEnd w:id="7774"/>
        <w:bookmarkEnd w:id="7775"/>
        <w:bookmarkEnd w:id="7776"/>
        <w:bookmarkEnd w:id="7777"/>
        <w:bookmarkEnd w:id="7778"/>
      </w:del>
    </w:p>
    <w:p w14:paraId="1E7E840D" w14:textId="74863F8F" w:rsidR="00067C6D" w:rsidRPr="009862E1" w:rsidDel="009862E1" w:rsidRDefault="00067C6D">
      <w:pPr>
        <w:pStyle w:val="berschrift3"/>
        <w:numPr>
          <w:ilvl w:val="0"/>
          <w:numId w:val="47"/>
        </w:numPr>
        <w:rPr>
          <w:del w:id="7779" w:author="anna.resch88@gmail.com" w:date="2022-01-04T10:56:00Z"/>
          <w:lang w:val="en-US"/>
        </w:rPr>
        <w:pPrChange w:id="7780" w:author="anna.resch88@gmail.com" w:date="2022-01-04T10:55:00Z">
          <w:pPr>
            <w:jc w:val="both"/>
          </w:pPr>
        </w:pPrChange>
      </w:pPr>
      <w:bookmarkStart w:id="7781" w:name="_Toc92187238"/>
      <w:bookmarkStart w:id="7782" w:name="_Toc92187930"/>
      <w:bookmarkStart w:id="7783" w:name="_Toc92188622"/>
      <w:bookmarkStart w:id="7784" w:name="_Toc92189312"/>
      <w:bookmarkStart w:id="7785" w:name="_Toc92189967"/>
      <w:bookmarkStart w:id="7786" w:name="_Toc92190623"/>
      <w:bookmarkStart w:id="7787" w:name="_Toc92191279"/>
      <w:bookmarkStart w:id="7788" w:name="_Toc92273432"/>
      <w:bookmarkStart w:id="7789" w:name="_Toc92273487"/>
      <w:bookmarkEnd w:id="7781"/>
      <w:bookmarkEnd w:id="7782"/>
      <w:bookmarkEnd w:id="7783"/>
      <w:bookmarkEnd w:id="7784"/>
      <w:bookmarkEnd w:id="7785"/>
      <w:bookmarkEnd w:id="7786"/>
      <w:bookmarkEnd w:id="7787"/>
      <w:bookmarkEnd w:id="7788"/>
      <w:bookmarkEnd w:id="7789"/>
    </w:p>
    <w:p w14:paraId="769CA6B5" w14:textId="6B49B886" w:rsidR="00067C6D" w:rsidRPr="00F07AB2" w:rsidDel="009862E1" w:rsidRDefault="00067C6D" w:rsidP="003228B4">
      <w:pPr>
        <w:pStyle w:val="berschrift3"/>
        <w:numPr>
          <w:ilvl w:val="0"/>
          <w:numId w:val="47"/>
        </w:numPr>
        <w:rPr>
          <w:moveFrom w:id="7790" w:author="anna.resch88@gmail.com" w:date="2022-01-04T10:54:00Z"/>
          <w:lang w:val="en-US"/>
        </w:rPr>
      </w:pPr>
      <w:bookmarkStart w:id="7791" w:name="_Toc92273433"/>
      <w:bookmarkStart w:id="7792" w:name="_Toc92273488"/>
      <w:moveFromRangeStart w:id="7793" w:author="anna.resch88@gmail.com" w:date="2022-01-04T10:54:00Z" w:name="move92186105"/>
      <w:moveFrom w:id="7794" w:author="anna.resch88@gmail.com" w:date="2022-01-04T10:54:00Z">
        <w:r w:rsidRPr="00F07AB2" w:rsidDel="009862E1">
          <w:rPr>
            <w:b/>
            <w:bCs/>
            <w:lang w:val="en-US"/>
          </w:rPr>
          <w:t>Movie S-1: Removal of crosslinked hydrogel from cornea surface results in tearing of the hydrogel patch.</w:t>
        </w:r>
        <w:r w:rsidRPr="00F07AB2" w:rsidDel="009862E1">
          <w:rPr>
            <w:lang w:val="en-US"/>
          </w:rPr>
          <w:t xml:space="preserve"> ULD-V40-ULD, 20 % protein crosslinked with 2.5 mM riboflavin and 30 mM APS was crosslinked at a total exposure energy density of 5.8 J/cm².</w:t>
        </w:r>
        <w:bookmarkStart w:id="7795" w:name="_Toc92187239"/>
        <w:bookmarkStart w:id="7796" w:name="_Toc92187931"/>
        <w:bookmarkStart w:id="7797" w:name="_Toc92188623"/>
        <w:bookmarkStart w:id="7798" w:name="_Toc92189313"/>
        <w:bookmarkStart w:id="7799" w:name="_Toc92189968"/>
        <w:bookmarkStart w:id="7800" w:name="_Toc92190624"/>
        <w:bookmarkStart w:id="7801" w:name="_Toc92191280"/>
        <w:bookmarkEnd w:id="7791"/>
        <w:bookmarkEnd w:id="7792"/>
        <w:bookmarkEnd w:id="7795"/>
        <w:bookmarkEnd w:id="7796"/>
        <w:bookmarkEnd w:id="7797"/>
        <w:bookmarkEnd w:id="7798"/>
        <w:bookmarkEnd w:id="7799"/>
        <w:bookmarkEnd w:id="7800"/>
        <w:bookmarkEnd w:id="7801"/>
      </w:moveFrom>
    </w:p>
    <w:p w14:paraId="72B47299" w14:textId="0638E2B2" w:rsidR="00067C6D" w:rsidRPr="00F07AB2" w:rsidDel="009862E1" w:rsidRDefault="00067C6D" w:rsidP="003228B4">
      <w:pPr>
        <w:pStyle w:val="berschrift3"/>
        <w:numPr>
          <w:ilvl w:val="0"/>
          <w:numId w:val="47"/>
        </w:numPr>
        <w:rPr>
          <w:moveFrom w:id="7802" w:author="anna.resch88@gmail.com" w:date="2022-01-04T10:54:00Z"/>
          <w:lang w:val="en-US"/>
        </w:rPr>
      </w:pPr>
      <w:bookmarkStart w:id="7803" w:name="_Toc92187240"/>
      <w:bookmarkStart w:id="7804" w:name="_Toc92187932"/>
      <w:bookmarkStart w:id="7805" w:name="_Toc92188624"/>
      <w:bookmarkStart w:id="7806" w:name="_Toc92189314"/>
      <w:bookmarkStart w:id="7807" w:name="_Toc92189969"/>
      <w:bookmarkStart w:id="7808" w:name="_Toc92190625"/>
      <w:bookmarkStart w:id="7809" w:name="_Toc92191281"/>
      <w:bookmarkStart w:id="7810" w:name="_Toc92273434"/>
      <w:bookmarkStart w:id="7811" w:name="_Toc92273489"/>
      <w:bookmarkEnd w:id="7803"/>
      <w:bookmarkEnd w:id="7804"/>
      <w:bookmarkEnd w:id="7805"/>
      <w:bookmarkEnd w:id="7806"/>
      <w:bookmarkEnd w:id="7807"/>
      <w:bookmarkEnd w:id="7808"/>
      <w:bookmarkEnd w:id="7809"/>
      <w:bookmarkEnd w:id="7810"/>
      <w:bookmarkEnd w:id="7811"/>
    </w:p>
    <w:p w14:paraId="0F9D59BC" w14:textId="57368739" w:rsidR="00067C6D" w:rsidRPr="00F07AB2" w:rsidDel="009862E1" w:rsidRDefault="00067C6D" w:rsidP="003228B4">
      <w:pPr>
        <w:pStyle w:val="berschrift3"/>
        <w:numPr>
          <w:ilvl w:val="0"/>
          <w:numId w:val="47"/>
        </w:numPr>
        <w:rPr>
          <w:moveFrom w:id="7812" w:author="anna.resch88@gmail.com" w:date="2022-01-04T10:54:00Z"/>
          <w:lang w:val="en-US"/>
        </w:rPr>
      </w:pPr>
      <w:bookmarkStart w:id="7813" w:name="_Toc92273435"/>
      <w:bookmarkStart w:id="7814" w:name="_Toc92273490"/>
      <w:moveFrom w:id="7815" w:author="anna.resch88@gmail.com" w:date="2022-01-04T10:54:00Z">
        <w:r w:rsidRPr="00F07AB2" w:rsidDel="009862E1">
          <w:rPr>
            <w:b/>
            <w:bCs/>
            <w:lang w:val="en-US"/>
          </w:rPr>
          <w:t>Movie S-2: ULD-ELP-ULD hydrogel patches can withstand intraocular pressures of 100 mmHg without breaking</w:t>
        </w:r>
        <w:r w:rsidRPr="00F07AB2" w:rsidDel="009862E1">
          <w:rPr>
            <w:lang w:val="en-US"/>
          </w:rPr>
          <w:t xml:space="preserve"> (higher pressures could not be applied in this setting). Mechanical squeezing of the eye led to liquid leakage through the paracentesis, the hydrogel patch remained intact and sealed a cross-shaped incision efficiently.</w:t>
        </w:r>
        <w:bookmarkStart w:id="7816" w:name="_Toc92187241"/>
        <w:bookmarkStart w:id="7817" w:name="_Toc92187933"/>
        <w:bookmarkStart w:id="7818" w:name="_Toc92188625"/>
        <w:bookmarkStart w:id="7819" w:name="_Toc92189315"/>
        <w:bookmarkStart w:id="7820" w:name="_Toc92189970"/>
        <w:bookmarkStart w:id="7821" w:name="_Toc92190626"/>
        <w:bookmarkStart w:id="7822" w:name="_Toc92191282"/>
        <w:bookmarkEnd w:id="7813"/>
        <w:bookmarkEnd w:id="7814"/>
        <w:bookmarkEnd w:id="7816"/>
        <w:bookmarkEnd w:id="7817"/>
        <w:bookmarkEnd w:id="7818"/>
        <w:bookmarkEnd w:id="7819"/>
        <w:bookmarkEnd w:id="7820"/>
        <w:bookmarkEnd w:id="7821"/>
        <w:bookmarkEnd w:id="7822"/>
      </w:moveFrom>
    </w:p>
    <w:p w14:paraId="22884868" w14:textId="61EE8653" w:rsidR="00067C6D" w:rsidRPr="00F07AB2" w:rsidDel="009862E1" w:rsidRDefault="00067C6D" w:rsidP="003228B4">
      <w:pPr>
        <w:pStyle w:val="berschrift3"/>
        <w:numPr>
          <w:ilvl w:val="0"/>
          <w:numId w:val="47"/>
        </w:numPr>
        <w:rPr>
          <w:moveFrom w:id="7823" w:author="anna.resch88@gmail.com" w:date="2022-01-04T10:54:00Z"/>
          <w:lang w:val="en-US"/>
        </w:rPr>
      </w:pPr>
      <w:bookmarkStart w:id="7824" w:name="_Toc92187242"/>
      <w:bookmarkStart w:id="7825" w:name="_Toc92187934"/>
      <w:bookmarkStart w:id="7826" w:name="_Toc92188626"/>
      <w:bookmarkStart w:id="7827" w:name="_Toc92189316"/>
      <w:bookmarkStart w:id="7828" w:name="_Toc92189971"/>
      <w:bookmarkStart w:id="7829" w:name="_Toc92190627"/>
      <w:bookmarkStart w:id="7830" w:name="_Toc92191283"/>
      <w:bookmarkStart w:id="7831" w:name="_Toc92273436"/>
      <w:bookmarkStart w:id="7832" w:name="_Toc92273491"/>
      <w:bookmarkEnd w:id="7824"/>
      <w:bookmarkEnd w:id="7825"/>
      <w:bookmarkEnd w:id="7826"/>
      <w:bookmarkEnd w:id="7827"/>
      <w:bookmarkEnd w:id="7828"/>
      <w:bookmarkEnd w:id="7829"/>
      <w:bookmarkEnd w:id="7830"/>
      <w:bookmarkEnd w:id="7831"/>
      <w:bookmarkEnd w:id="7832"/>
    </w:p>
    <w:p w14:paraId="614E7FB7" w14:textId="39CF4A8E" w:rsidR="00067C6D" w:rsidRPr="00F07AB2" w:rsidDel="009862E1" w:rsidRDefault="00067C6D" w:rsidP="003228B4">
      <w:pPr>
        <w:pStyle w:val="berschrift3"/>
        <w:numPr>
          <w:ilvl w:val="0"/>
          <w:numId w:val="47"/>
        </w:numPr>
        <w:rPr>
          <w:moveFrom w:id="7833" w:author="anna.resch88@gmail.com" w:date="2022-01-04T10:54:00Z"/>
          <w:lang w:val="en-US"/>
        </w:rPr>
      </w:pPr>
      <w:bookmarkStart w:id="7834" w:name="_Toc92273437"/>
      <w:bookmarkStart w:id="7835" w:name="_Toc92273492"/>
      <w:moveFrom w:id="7836" w:author="anna.resch88@gmail.com" w:date="2022-01-04T10:54:00Z">
        <w:r w:rsidRPr="00F07AB2" w:rsidDel="009862E1">
          <w:rPr>
            <w:noProof/>
            <w:lang w:eastAsia="de-DE"/>
          </w:rPr>
          <w:drawing>
            <wp:inline distT="0" distB="0" distL="0" distR="0" wp14:anchorId="02CDF27C" wp14:editId="31DC2FD4">
              <wp:extent cx="5462270" cy="156654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270" cy="1566545"/>
                      </a:xfrm>
                      <a:prstGeom prst="rect">
                        <a:avLst/>
                      </a:prstGeom>
                      <a:noFill/>
                    </pic:spPr>
                  </pic:pic>
                </a:graphicData>
              </a:graphic>
            </wp:inline>
          </w:drawing>
        </w:r>
        <w:bookmarkStart w:id="7837" w:name="_Toc92187243"/>
        <w:bookmarkStart w:id="7838" w:name="_Toc92187935"/>
        <w:bookmarkStart w:id="7839" w:name="_Toc92188627"/>
        <w:bookmarkStart w:id="7840" w:name="_Toc92189317"/>
        <w:bookmarkStart w:id="7841" w:name="_Toc92189972"/>
        <w:bookmarkStart w:id="7842" w:name="_Toc92190628"/>
        <w:bookmarkStart w:id="7843" w:name="_Toc92191284"/>
        <w:bookmarkEnd w:id="7834"/>
        <w:bookmarkEnd w:id="7835"/>
        <w:bookmarkEnd w:id="7837"/>
        <w:bookmarkEnd w:id="7838"/>
        <w:bookmarkEnd w:id="7839"/>
        <w:bookmarkEnd w:id="7840"/>
        <w:bookmarkEnd w:id="7841"/>
        <w:bookmarkEnd w:id="7842"/>
        <w:bookmarkEnd w:id="7843"/>
      </w:moveFrom>
    </w:p>
    <w:p w14:paraId="1B8689B1" w14:textId="7ED898C9" w:rsidR="00067C6D" w:rsidRPr="00F07AB2" w:rsidDel="009862E1" w:rsidRDefault="00067C6D" w:rsidP="003228B4">
      <w:pPr>
        <w:pStyle w:val="berschrift3"/>
        <w:numPr>
          <w:ilvl w:val="0"/>
          <w:numId w:val="47"/>
        </w:numPr>
        <w:rPr>
          <w:moveFrom w:id="7844" w:author="anna.resch88@gmail.com" w:date="2022-01-04T10:54:00Z"/>
          <w:lang w:val="en-US"/>
        </w:rPr>
      </w:pPr>
      <w:bookmarkStart w:id="7845" w:name="_Toc92273438"/>
      <w:bookmarkStart w:id="7846" w:name="_Toc92273493"/>
      <w:moveFrom w:id="7847" w:author="anna.resch88@gmail.com" w:date="2022-01-04T10:54:00Z">
        <w:r w:rsidRPr="00F07AB2" w:rsidDel="009862E1">
          <w:rPr>
            <w:b/>
            <w:bCs/>
            <w:lang w:val="en-US"/>
          </w:rPr>
          <w:t>Figure S-1</w:t>
        </w:r>
        <w:r w:rsidDel="009862E1">
          <w:rPr>
            <w:b/>
            <w:bCs/>
            <w:lang w:val="en-US"/>
          </w:rPr>
          <w:t>2</w:t>
        </w:r>
        <w:r w:rsidRPr="00F07AB2" w:rsidDel="009862E1">
          <w:rPr>
            <w:b/>
            <w:bCs/>
            <w:lang w:val="en-US"/>
          </w:rPr>
          <w:t xml:space="preserve">: Creating adherent hydrogel patches to seal full-thickness corneal incisions, utilizing a </w:t>
        </w:r>
        <w:r w:rsidDel="009862E1">
          <w:rPr>
            <w:b/>
            <w:bCs/>
            <w:lang w:val="en-US"/>
          </w:rPr>
          <w:t xml:space="preserve">ULD-ELP-ULD </w:t>
        </w:r>
        <w:r w:rsidRPr="00F07AB2" w:rsidDel="009862E1">
          <w:rPr>
            <w:b/>
            <w:bCs/>
            <w:lang w:val="en-US"/>
          </w:rPr>
          <w:t>hydrogel mold to prevent the liquid solution from flowing away.</w:t>
        </w:r>
        <w:r w:rsidRPr="00F07AB2" w:rsidDel="009862E1">
          <w:rPr>
            <w:lang w:val="en-US"/>
          </w:rPr>
          <w:t xml:space="preserve"> A pre-polymerized hydrogel film with a punched hole of about 5 mm diameter – serving as a mold – was positioned around the incision and filled with </w:t>
        </w:r>
        <w:r w:rsidRPr="0056457C" w:rsidDel="009862E1">
          <w:rPr>
            <w:lang w:val="en-US"/>
          </w:rPr>
          <w:t xml:space="preserve">a </w:t>
        </w:r>
        <w:r w:rsidR="00062B86" w:rsidDel="009862E1">
          <w:rPr>
            <w:lang w:val="en-US"/>
          </w:rPr>
          <w:t>Pregel</w:t>
        </w:r>
        <w:r w:rsidRPr="0056457C" w:rsidDel="009862E1">
          <w:rPr>
            <w:lang w:val="en-US"/>
          </w:rPr>
          <w:t>-solution of ULD-V40-ULD (2.5 mM riboflavin, 30 mM APS). The hydrogel was crosslinked for 30 seconds. The pre-polymerized hydrogel mold was then removed, leaving behind an adherent</w:t>
        </w:r>
        <w:r w:rsidRPr="00F07AB2" w:rsidDel="009862E1">
          <w:rPr>
            <w:lang w:val="en-US"/>
          </w:rPr>
          <w:t xml:space="preserve"> hydrogel patch sealing the incision.</w:t>
        </w:r>
        <w:bookmarkEnd w:id="7845"/>
        <w:bookmarkEnd w:id="7846"/>
        <w:r w:rsidRPr="00F07AB2" w:rsidDel="009862E1">
          <w:rPr>
            <w:lang w:val="en-US"/>
          </w:rPr>
          <w:t xml:space="preserve"> </w:t>
        </w:r>
        <w:bookmarkStart w:id="7848" w:name="_Toc92187244"/>
        <w:bookmarkStart w:id="7849" w:name="_Toc92187936"/>
        <w:bookmarkStart w:id="7850" w:name="_Toc92188628"/>
        <w:bookmarkStart w:id="7851" w:name="_Toc92189318"/>
        <w:bookmarkStart w:id="7852" w:name="_Toc92189973"/>
        <w:bookmarkStart w:id="7853" w:name="_Toc92190629"/>
        <w:bookmarkStart w:id="7854" w:name="_Toc92191285"/>
        <w:bookmarkEnd w:id="7848"/>
        <w:bookmarkEnd w:id="7849"/>
        <w:bookmarkEnd w:id="7850"/>
        <w:bookmarkEnd w:id="7851"/>
        <w:bookmarkEnd w:id="7852"/>
        <w:bookmarkEnd w:id="7853"/>
        <w:bookmarkEnd w:id="7854"/>
      </w:moveFrom>
    </w:p>
    <w:moveFromRangeEnd w:id="7793"/>
    <w:p w14:paraId="1D844C7C" w14:textId="77777777" w:rsidR="00067C6D" w:rsidRPr="00D156CF" w:rsidRDefault="00067C6D" w:rsidP="00067C6D">
      <w:pPr>
        <w:rPr>
          <w:lang w:val="en-US"/>
        </w:rPr>
      </w:pPr>
    </w:p>
    <w:p w14:paraId="7776FE12" w14:textId="77777777" w:rsidR="00067C6D" w:rsidRPr="00A31A59" w:rsidRDefault="00067C6D" w:rsidP="00067C6D">
      <w:pPr>
        <w:pStyle w:val="berschrift1"/>
        <w:jc w:val="both"/>
        <w:rPr>
          <w:rFonts w:cstheme="majorHAnsi"/>
          <w:lang w:val="en-US"/>
        </w:rPr>
      </w:pPr>
      <w:bookmarkStart w:id="7855" w:name="_Toc92462567"/>
      <w:r w:rsidRPr="00F07AB2">
        <w:rPr>
          <w:rFonts w:cstheme="majorHAnsi"/>
          <w:lang w:val="en-US"/>
        </w:rPr>
        <w:t>References</w:t>
      </w:r>
      <w:bookmarkEnd w:id="7855"/>
    </w:p>
    <w:p w14:paraId="2AFDEE41" w14:textId="77777777" w:rsidR="00067C6D" w:rsidRPr="0045341C" w:rsidRDefault="00067C6D" w:rsidP="00067C6D">
      <w:pPr>
        <w:widowControl w:val="0"/>
        <w:autoSpaceDE w:val="0"/>
        <w:autoSpaceDN w:val="0"/>
        <w:adjustRightInd w:val="0"/>
        <w:spacing w:line="240" w:lineRule="auto"/>
        <w:ind w:left="640" w:hanging="640"/>
        <w:jc w:val="both"/>
        <w:rPr>
          <w:rFonts w:asciiTheme="majorHAnsi" w:hAnsiTheme="majorHAnsi" w:cstheme="majorHAnsi"/>
          <w:noProof/>
          <w:szCs w:val="24"/>
          <w:lang w:val="en-US"/>
        </w:rPr>
      </w:pPr>
      <w:r w:rsidRPr="00F07AB2">
        <w:rPr>
          <w:rFonts w:asciiTheme="majorHAnsi" w:eastAsiaTheme="majorEastAsia" w:hAnsiTheme="majorHAnsi" w:cstheme="majorHAnsi"/>
          <w:color w:val="2E74B5" w:themeColor="accent1" w:themeShade="BF"/>
          <w:szCs w:val="26"/>
        </w:rPr>
        <w:fldChar w:fldCharType="begin" w:fldLock="1"/>
      </w:r>
      <w:r w:rsidRPr="00F07AB2">
        <w:rPr>
          <w:rFonts w:asciiTheme="majorHAnsi" w:eastAsiaTheme="majorEastAsia" w:hAnsiTheme="majorHAnsi" w:cstheme="majorHAnsi"/>
          <w:color w:val="2E74B5" w:themeColor="accent1" w:themeShade="BF"/>
          <w:szCs w:val="26"/>
          <w:lang w:val="en-US"/>
        </w:rPr>
        <w:instrText xml:space="preserve">ADDIN Mendeley Bibliography CSL_BIBLIOGRAPHY </w:instrText>
      </w:r>
      <w:r w:rsidRPr="00F07AB2">
        <w:rPr>
          <w:rFonts w:asciiTheme="majorHAnsi" w:eastAsiaTheme="majorEastAsia" w:hAnsiTheme="majorHAnsi" w:cstheme="majorHAnsi"/>
          <w:color w:val="2E74B5" w:themeColor="accent1" w:themeShade="BF"/>
          <w:szCs w:val="26"/>
        </w:rPr>
        <w:fldChar w:fldCharType="end"/>
      </w:r>
    </w:p>
    <w:p w14:paraId="343963E7" w14:textId="77777777" w:rsidR="002937E1" w:rsidRDefault="00067C6D" w:rsidP="00606D75">
      <w:pPr>
        <w:pStyle w:val="EndNoteBibliography"/>
        <w:spacing w:after="0"/>
        <w:ind w:left="700" w:hanging="700"/>
        <w:rPr>
          <w:noProof/>
        </w:rPr>
      </w:pPr>
      <w:r>
        <w:fldChar w:fldCharType="begin"/>
      </w:r>
      <w:r>
        <w:instrText xml:space="preserve"> ADDIN EN.REFLIST </w:instrText>
      </w:r>
      <w:r>
        <w:fldChar w:fldCharType="separate"/>
      </w:r>
      <w:r w:rsidR="002937E1" w:rsidRPr="002937E1">
        <w:rPr>
          <w:noProof/>
        </w:rPr>
        <w:t>1.</w:t>
      </w:r>
      <w:r w:rsidR="002937E1" w:rsidRPr="002937E1">
        <w:rPr>
          <w:noProof/>
        </w:rPr>
        <w:tab/>
        <w:t xml:space="preserve">Wang, Z.; Yang, X.; Chu, X.; Zhang, J.; Zhou, H.; Shen, Y.; Long, J., The structural basis for the oligomerization of the N-terminal domain of SATB1. </w:t>
      </w:r>
      <w:r w:rsidR="002937E1" w:rsidRPr="002937E1">
        <w:rPr>
          <w:i/>
          <w:noProof/>
        </w:rPr>
        <w:t xml:space="preserve">Nucleic Acids Research </w:t>
      </w:r>
      <w:r w:rsidR="002937E1" w:rsidRPr="002937E1">
        <w:rPr>
          <w:b/>
          <w:noProof/>
        </w:rPr>
        <w:t>2012,</w:t>
      </w:r>
      <w:r w:rsidR="002937E1" w:rsidRPr="002937E1">
        <w:rPr>
          <w:noProof/>
        </w:rPr>
        <w:t xml:space="preserve"> </w:t>
      </w:r>
      <w:r w:rsidR="002937E1" w:rsidRPr="002937E1">
        <w:rPr>
          <w:i/>
          <w:noProof/>
        </w:rPr>
        <w:t>40</w:t>
      </w:r>
      <w:r w:rsidR="002937E1" w:rsidRPr="002937E1">
        <w:rPr>
          <w:noProof/>
        </w:rPr>
        <w:t xml:space="preserve"> (9), 4193-4202.</w:t>
      </w:r>
    </w:p>
    <w:p w14:paraId="64E3CEBD" w14:textId="77777777" w:rsidR="00606D75" w:rsidRPr="002937E1" w:rsidRDefault="00606D75" w:rsidP="00606D75">
      <w:pPr>
        <w:pStyle w:val="EndNoteBibliography"/>
        <w:spacing w:after="0"/>
        <w:ind w:left="700" w:hanging="700"/>
        <w:rPr>
          <w:noProof/>
        </w:rPr>
      </w:pPr>
    </w:p>
    <w:p w14:paraId="7A9B443E" w14:textId="77777777" w:rsidR="002937E1" w:rsidRDefault="002937E1" w:rsidP="00606D75">
      <w:pPr>
        <w:pStyle w:val="EndNoteBibliography"/>
        <w:spacing w:after="0"/>
        <w:ind w:left="700" w:hanging="700"/>
        <w:rPr>
          <w:noProof/>
        </w:rPr>
      </w:pPr>
      <w:r w:rsidRPr="002937E1">
        <w:rPr>
          <w:noProof/>
        </w:rPr>
        <w:t>2.</w:t>
      </w:r>
      <w:r w:rsidRPr="002937E1">
        <w:rPr>
          <w:noProof/>
        </w:rPr>
        <w:tab/>
        <w:t xml:space="preserve">Grote, A.; Hiller, K.; Scheer, M.; Münch, R.; Nörtemann, B.; Hempel, D. C.; Jahn, D., JCat: a novel tool to adapt codon usage of a target gene to its potential expression host. </w:t>
      </w:r>
      <w:r w:rsidRPr="002937E1">
        <w:rPr>
          <w:i/>
          <w:noProof/>
        </w:rPr>
        <w:t xml:space="preserve">Nucleic Acids Research </w:t>
      </w:r>
      <w:r w:rsidRPr="002937E1">
        <w:rPr>
          <w:b/>
          <w:noProof/>
        </w:rPr>
        <w:t>2005,</w:t>
      </w:r>
      <w:r w:rsidRPr="002937E1">
        <w:rPr>
          <w:noProof/>
        </w:rPr>
        <w:t xml:space="preserve"> </w:t>
      </w:r>
      <w:r w:rsidRPr="002937E1">
        <w:rPr>
          <w:i/>
          <w:noProof/>
        </w:rPr>
        <w:t>33</w:t>
      </w:r>
      <w:r w:rsidRPr="002937E1">
        <w:rPr>
          <w:noProof/>
        </w:rPr>
        <w:t xml:space="preserve"> (suppl_2), W526–W531.</w:t>
      </w:r>
    </w:p>
    <w:p w14:paraId="5A2A7CD6" w14:textId="77777777" w:rsidR="00606D75" w:rsidRPr="002937E1" w:rsidRDefault="00606D75" w:rsidP="00606D75">
      <w:pPr>
        <w:pStyle w:val="EndNoteBibliography"/>
        <w:spacing w:after="0"/>
        <w:ind w:left="700" w:hanging="700"/>
        <w:rPr>
          <w:noProof/>
        </w:rPr>
      </w:pPr>
    </w:p>
    <w:p w14:paraId="2B040B4A" w14:textId="77777777" w:rsidR="00606D75" w:rsidRDefault="002937E1" w:rsidP="00606D75">
      <w:pPr>
        <w:pStyle w:val="EndNoteBibliography"/>
        <w:spacing w:after="0"/>
        <w:ind w:left="700" w:hanging="700"/>
        <w:rPr>
          <w:noProof/>
        </w:rPr>
      </w:pPr>
      <w:r w:rsidRPr="002937E1">
        <w:rPr>
          <w:noProof/>
        </w:rPr>
        <w:t>3.</w:t>
      </w:r>
      <w:r w:rsidRPr="002937E1">
        <w:rPr>
          <w:noProof/>
        </w:rPr>
        <w:tab/>
        <w:t xml:space="preserve">Huber, M. C.; Schreiber, A.; Wild, W.; Benz, K.; Schiller, S. M., Introducing a combinatorial </w:t>
      </w:r>
    </w:p>
    <w:p w14:paraId="63B4BD2D" w14:textId="5531DEC9" w:rsidR="002937E1" w:rsidRDefault="002937E1" w:rsidP="00606D75">
      <w:pPr>
        <w:pStyle w:val="EndNoteBibliography"/>
        <w:spacing w:after="0"/>
        <w:ind w:left="700"/>
        <w:rPr>
          <w:noProof/>
        </w:rPr>
      </w:pPr>
      <w:r w:rsidRPr="002937E1">
        <w:rPr>
          <w:noProof/>
        </w:rPr>
        <w:t xml:space="preserve">DNA-toolbox platform constituting defined protein-based biohybrid-materials. </w:t>
      </w:r>
      <w:r w:rsidRPr="002937E1">
        <w:rPr>
          <w:i/>
          <w:noProof/>
        </w:rPr>
        <w:t xml:space="preserve">Biomaterials </w:t>
      </w:r>
      <w:r w:rsidRPr="002937E1">
        <w:rPr>
          <w:b/>
          <w:noProof/>
        </w:rPr>
        <w:t>2014,</w:t>
      </w:r>
      <w:r w:rsidRPr="002937E1">
        <w:rPr>
          <w:noProof/>
        </w:rPr>
        <w:t xml:space="preserve"> </w:t>
      </w:r>
      <w:r w:rsidRPr="002937E1">
        <w:rPr>
          <w:i/>
          <w:noProof/>
        </w:rPr>
        <w:t>35</w:t>
      </w:r>
      <w:r w:rsidRPr="002937E1">
        <w:rPr>
          <w:noProof/>
        </w:rPr>
        <w:t xml:space="preserve"> (31), 8767-8779.</w:t>
      </w:r>
    </w:p>
    <w:p w14:paraId="753CBB1B" w14:textId="77777777" w:rsidR="00606D75" w:rsidRPr="002937E1" w:rsidRDefault="00606D75" w:rsidP="00606D75">
      <w:pPr>
        <w:pStyle w:val="EndNoteBibliography"/>
        <w:spacing w:after="0"/>
        <w:ind w:left="700"/>
        <w:rPr>
          <w:noProof/>
        </w:rPr>
      </w:pPr>
    </w:p>
    <w:p w14:paraId="41212DD9" w14:textId="77777777" w:rsidR="002937E1" w:rsidRDefault="002937E1" w:rsidP="00606D75">
      <w:pPr>
        <w:pStyle w:val="EndNoteBibliography"/>
        <w:spacing w:after="0"/>
        <w:ind w:left="700" w:hanging="700"/>
        <w:rPr>
          <w:noProof/>
        </w:rPr>
      </w:pPr>
      <w:r w:rsidRPr="002937E1">
        <w:rPr>
          <w:noProof/>
        </w:rPr>
        <w:lastRenderedPageBreak/>
        <w:t>4.</w:t>
      </w:r>
      <w:r w:rsidRPr="002937E1">
        <w:rPr>
          <w:noProof/>
        </w:rPr>
        <w:tab/>
        <w:t xml:space="preserve">Sambrook, J. R., D. W. , </w:t>
      </w:r>
      <w:r w:rsidRPr="002937E1">
        <w:rPr>
          <w:i/>
          <w:noProof/>
        </w:rPr>
        <w:t xml:space="preserve">Molecular Cloning: A Laboratory Manual. </w:t>
      </w:r>
      <w:r w:rsidRPr="002937E1">
        <w:rPr>
          <w:noProof/>
        </w:rPr>
        <w:t>. 3rd ed.; Cold Spring Harbor Laboratory Press. : New York, 2001.</w:t>
      </w:r>
    </w:p>
    <w:p w14:paraId="35E2DED7" w14:textId="77777777" w:rsidR="00606D75" w:rsidRPr="002937E1" w:rsidRDefault="00606D75" w:rsidP="00606D75">
      <w:pPr>
        <w:pStyle w:val="EndNoteBibliography"/>
        <w:spacing w:after="0"/>
        <w:ind w:left="700" w:hanging="700"/>
        <w:rPr>
          <w:noProof/>
        </w:rPr>
      </w:pPr>
    </w:p>
    <w:p w14:paraId="6C7620A9" w14:textId="77777777" w:rsidR="002937E1" w:rsidRDefault="002937E1" w:rsidP="00606D75">
      <w:pPr>
        <w:pStyle w:val="EndNoteBibliography"/>
        <w:spacing w:after="0"/>
        <w:ind w:left="700" w:hanging="700"/>
        <w:rPr>
          <w:noProof/>
        </w:rPr>
      </w:pPr>
      <w:r w:rsidRPr="002937E1">
        <w:rPr>
          <w:noProof/>
        </w:rPr>
        <w:t>5.</w:t>
      </w:r>
      <w:r w:rsidRPr="002937E1">
        <w:rPr>
          <w:noProof/>
        </w:rPr>
        <w:tab/>
        <w:t xml:space="preserve">Quiroz, F. G.; Chilkoti, A., Sequence heuristics to encode phase behaviour in intrinsically disordered protein polymers. </w:t>
      </w:r>
      <w:r w:rsidRPr="002937E1">
        <w:rPr>
          <w:i/>
          <w:noProof/>
        </w:rPr>
        <w:t xml:space="preserve">Nature Materials </w:t>
      </w:r>
      <w:r w:rsidRPr="002937E1">
        <w:rPr>
          <w:b/>
          <w:noProof/>
        </w:rPr>
        <w:t>2015,</w:t>
      </w:r>
      <w:r w:rsidRPr="002937E1">
        <w:rPr>
          <w:noProof/>
        </w:rPr>
        <w:t xml:space="preserve"> </w:t>
      </w:r>
      <w:r w:rsidRPr="002937E1">
        <w:rPr>
          <w:i/>
          <w:noProof/>
        </w:rPr>
        <w:t>14</w:t>
      </w:r>
      <w:r w:rsidRPr="002937E1">
        <w:rPr>
          <w:noProof/>
        </w:rPr>
        <w:t xml:space="preserve"> (11), 1164-1171.</w:t>
      </w:r>
    </w:p>
    <w:p w14:paraId="2A33B2B4" w14:textId="77777777" w:rsidR="00606D75" w:rsidRPr="002937E1" w:rsidRDefault="00606D75" w:rsidP="00606D75">
      <w:pPr>
        <w:pStyle w:val="EndNoteBibliography"/>
        <w:spacing w:after="0"/>
        <w:ind w:left="700" w:hanging="700"/>
        <w:rPr>
          <w:noProof/>
        </w:rPr>
      </w:pPr>
    </w:p>
    <w:p w14:paraId="4F90C3E3" w14:textId="77777777" w:rsidR="002937E1" w:rsidRDefault="002937E1" w:rsidP="00606D75">
      <w:pPr>
        <w:pStyle w:val="EndNoteBibliography"/>
        <w:spacing w:after="0"/>
        <w:ind w:left="700" w:hanging="700"/>
        <w:rPr>
          <w:noProof/>
        </w:rPr>
      </w:pPr>
      <w:r w:rsidRPr="002937E1">
        <w:rPr>
          <w:noProof/>
        </w:rPr>
        <w:t>6.</w:t>
      </w:r>
      <w:r w:rsidRPr="002937E1">
        <w:rPr>
          <w:noProof/>
        </w:rPr>
        <w:tab/>
        <w:t xml:space="preserve">Shevchenko, A. T., H.; Havli, J.; Olsen, J. V; Mann, M., In-Gel Digestion for Mass Spectrometric Characterization of Proteins and Proteomes. </w:t>
      </w:r>
      <w:r w:rsidRPr="002937E1">
        <w:rPr>
          <w:i/>
          <w:noProof/>
        </w:rPr>
        <w:t xml:space="preserve">Nat. Protoc. </w:t>
      </w:r>
      <w:r w:rsidRPr="002937E1">
        <w:rPr>
          <w:b/>
          <w:noProof/>
        </w:rPr>
        <w:t>2006,</w:t>
      </w:r>
      <w:r w:rsidRPr="002937E1">
        <w:rPr>
          <w:noProof/>
        </w:rPr>
        <w:t xml:space="preserve"> </w:t>
      </w:r>
      <w:r w:rsidRPr="002937E1">
        <w:rPr>
          <w:i/>
          <w:noProof/>
        </w:rPr>
        <w:t>1</w:t>
      </w:r>
      <w:r w:rsidRPr="002937E1">
        <w:rPr>
          <w:noProof/>
        </w:rPr>
        <w:t xml:space="preserve"> (6), 2856–2860.</w:t>
      </w:r>
    </w:p>
    <w:p w14:paraId="1C5B5B37" w14:textId="77777777" w:rsidR="00606D75" w:rsidRPr="002937E1" w:rsidRDefault="00606D75" w:rsidP="00606D75">
      <w:pPr>
        <w:pStyle w:val="EndNoteBibliography"/>
        <w:spacing w:after="0"/>
        <w:ind w:left="700" w:hanging="700"/>
        <w:rPr>
          <w:noProof/>
        </w:rPr>
      </w:pPr>
    </w:p>
    <w:p w14:paraId="7D76EA84" w14:textId="77777777" w:rsidR="002937E1" w:rsidRDefault="002937E1" w:rsidP="00606D75">
      <w:pPr>
        <w:pStyle w:val="EndNoteBibliography"/>
        <w:spacing w:after="0"/>
        <w:ind w:left="700" w:hanging="700"/>
        <w:rPr>
          <w:noProof/>
        </w:rPr>
      </w:pPr>
      <w:r w:rsidRPr="002937E1">
        <w:rPr>
          <w:noProof/>
        </w:rPr>
        <w:t>7.</w:t>
      </w:r>
      <w:r w:rsidRPr="002937E1">
        <w:rPr>
          <w:noProof/>
        </w:rPr>
        <w:tab/>
        <w:t xml:space="preserve">Speicher, K. D. K., O.; Harper, S.; Speicher, D. W. . , Systematic Analysis of Peptide Recoveries from In-Gel Digestions for Protein Identifications in Proteome Studies. </w:t>
      </w:r>
      <w:r w:rsidRPr="002937E1">
        <w:rPr>
          <w:i/>
          <w:noProof/>
        </w:rPr>
        <w:t xml:space="preserve">J. Biomol. Tech. </w:t>
      </w:r>
      <w:r w:rsidRPr="002937E1">
        <w:rPr>
          <w:b/>
          <w:noProof/>
        </w:rPr>
        <w:t>2000,</w:t>
      </w:r>
      <w:r w:rsidRPr="002937E1">
        <w:rPr>
          <w:noProof/>
        </w:rPr>
        <w:t xml:space="preserve"> </w:t>
      </w:r>
      <w:r w:rsidRPr="002937E1">
        <w:rPr>
          <w:i/>
          <w:noProof/>
        </w:rPr>
        <w:t>11</w:t>
      </w:r>
      <w:r w:rsidRPr="002937E1">
        <w:rPr>
          <w:noProof/>
        </w:rPr>
        <w:t xml:space="preserve"> (2), 74–86.</w:t>
      </w:r>
    </w:p>
    <w:p w14:paraId="311A3E26" w14:textId="77777777" w:rsidR="00606D75" w:rsidRPr="002937E1" w:rsidRDefault="00606D75" w:rsidP="00606D75">
      <w:pPr>
        <w:pStyle w:val="EndNoteBibliography"/>
        <w:spacing w:after="0"/>
        <w:ind w:left="700" w:hanging="700"/>
        <w:rPr>
          <w:noProof/>
        </w:rPr>
      </w:pPr>
    </w:p>
    <w:p w14:paraId="3A435C01" w14:textId="77777777" w:rsidR="002937E1" w:rsidRDefault="002937E1" w:rsidP="00606D75">
      <w:pPr>
        <w:pStyle w:val="EndNoteBibliography"/>
        <w:spacing w:after="0"/>
        <w:ind w:left="700" w:hanging="700"/>
        <w:rPr>
          <w:noProof/>
        </w:rPr>
      </w:pPr>
      <w:r w:rsidRPr="002937E1">
        <w:rPr>
          <w:noProof/>
        </w:rPr>
        <w:t>8.</w:t>
      </w:r>
      <w:r w:rsidRPr="002937E1">
        <w:rPr>
          <w:noProof/>
        </w:rPr>
        <w:tab/>
        <w:t xml:space="preserve">Geissinger, S. E.; Schreiber, A.; Huber, M. C.; Schiller, S. M., Adjustable Bioorthogonal Conjugation Platform for Protein Studies in Live Cells based on Artificial Compartments. </w:t>
      </w:r>
      <w:r w:rsidRPr="002937E1">
        <w:rPr>
          <w:i/>
          <w:noProof/>
        </w:rPr>
        <w:t xml:space="preserve">ACS Synthetic Biology </w:t>
      </w:r>
      <w:r w:rsidRPr="002937E1">
        <w:rPr>
          <w:b/>
          <w:noProof/>
        </w:rPr>
        <w:t>2020,</w:t>
      </w:r>
      <w:r w:rsidRPr="002937E1">
        <w:rPr>
          <w:noProof/>
        </w:rPr>
        <w:t xml:space="preserve"> </w:t>
      </w:r>
      <w:r w:rsidRPr="002937E1">
        <w:rPr>
          <w:i/>
          <w:noProof/>
        </w:rPr>
        <w:t>9</w:t>
      </w:r>
      <w:r w:rsidRPr="002937E1">
        <w:rPr>
          <w:noProof/>
        </w:rPr>
        <w:t xml:space="preserve"> (4), 827-842.</w:t>
      </w:r>
    </w:p>
    <w:p w14:paraId="56CF06B4" w14:textId="77777777" w:rsidR="00606D75" w:rsidRPr="002937E1" w:rsidRDefault="00606D75" w:rsidP="00606D75">
      <w:pPr>
        <w:pStyle w:val="EndNoteBibliography"/>
        <w:spacing w:after="0"/>
        <w:ind w:left="700" w:hanging="700"/>
        <w:rPr>
          <w:noProof/>
        </w:rPr>
      </w:pPr>
    </w:p>
    <w:p w14:paraId="7949A7D2" w14:textId="77777777" w:rsidR="002937E1" w:rsidRDefault="002937E1" w:rsidP="00606D75">
      <w:pPr>
        <w:pStyle w:val="EndNoteBibliography"/>
        <w:spacing w:after="0"/>
        <w:ind w:left="700" w:hanging="700"/>
        <w:rPr>
          <w:noProof/>
        </w:rPr>
      </w:pPr>
      <w:r w:rsidRPr="002937E1">
        <w:rPr>
          <w:noProof/>
        </w:rPr>
        <w:t>9.</w:t>
      </w:r>
      <w:r w:rsidRPr="002937E1">
        <w:rPr>
          <w:noProof/>
        </w:rPr>
        <w:tab/>
        <w:t xml:space="preserve">Harms, G. S.; Pauls, S. W.; Hedstrom, J. F.; Johnson, C. K., Fluorescence and Rotational Dynamics of Dityrosine. </w:t>
      </w:r>
      <w:r w:rsidRPr="002937E1">
        <w:rPr>
          <w:i/>
          <w:noProof/>
        </w:rPr>
        <w:t xml:space="preserve">Journal of Fluorescence </w:t>
      </w:r>
      <w:r w:rsidRPr="002937E1">
        <w:rPr>
          <w:b/>
          <w:noProof/>
        </w:rPr>
        <w:t>1997,</w:t>
      </w:r>
      <w:r w:rsidRPr="002937E1">
        <w:rPr>
          <w:noProof/>
        </w:rPr>
        <w:t xml:space="preserve"> </w:t>
      </w:r>
      <w:r w:rsidRPr="002937E1">
        <w:rPr>
          <w:i/>
          <w:noProof/>
        </w:rPr>
        <w:t>7</w:t>
      </w:r>
      <w:r w:rsidRPr="002937E1">
        <w:rPr>
          <w:noProof/>
        </w:rPr>
        <w:t xml:space="preserve"> (4), 283-292.</w:t>
      </w:r>
    </w:p>
    <w:p w14:paraId="5F410B7E" w14:textId="77777777" w:rsidR="00606D75" w:rsidRPr="002937E1" w:rsidRDefault="00606D75" w:rsidP="00606D75">
      <w:pPr>
        <w:pStyle w:val="EndNoteBibliography"/>
        <w:spacing w:after="0"/>
        <w:ind w:left="700" w:hanging="700"/>
        <w:rPr>
          <w:noProof/>
        </w:rPr>
      </w:pPr>
    </w:p>
    <w:p w14:paraId="53522B7B" w14:textId="77777777" w:rsidR="002937E1" w:rsidRDefault="002937E1" w:rsidP="00606D75">
      <w:pPr>
        <w:pStyle w:val="EndNoteBibliography"/>
        <w:spacing w:after="0"/>
        <w:ind w:left="700" w:hanging="700"/>
        <w:rPr>
          <w:noProof/>
        </w:rPr>
      </w:pPr>
      <w:r w:rsidRPr="002937E1">
        <w:rPr>
          <w:noProof/>
        </w:rPr>
        <w:t>10.</w:t>
      </w:r>
      <w:r w:rsidRPr="002937E1">
        <w:rPr>
          <w:noProof/>
        </w:rPr>
        <w:tab/>
        <w:t xml:space="preserve">Partlow, B. P.; Applegate, M. B.; Omenetto, F. G.; Kaplan, D. L., Dityrosine Cross-Linking in Designing Biomaterials. </w:t>
      </w:r>
      <w:r w:rsidRPr="002937E1">
        <w:rPr>
          <w:i/>
          <w:noProof/>
        </w:rPr>
        <w:t xml:space="preserve">ACS Biomaterials Science and Engineering </w:t>
      </w:r>
      <w:r w:rsidRPr="002937E1">
        <w:rPr>
          <w:b/>
          <w:noProof/>
        </w:rPr>
        <w:t>2016,</w:t>
      </w:r>
      <w:r w:rsidRPr="002937E1">
        <w:rPr>
          <w:noProof/>
        </w:rPr>
        <w:t xml:space="preserve"> </w:t>
      </w:r>
      <w:r w:rsidRPr="002937E1">
        <w:rPr>
          <w:i/>
          <w:noProof/>
        </w:rPr>
        <w:t>2</w:t>
      </w:r>
      <w:r w:rsidRPr="002937E1">
        <w:rPr>
          <w:noProof/>
        </w:rPr>
        <w:t xml:space="preserve"> (12), 2108-2121.</w:t>
      </w:r>
    </w:p>
    <w:p w14:paraId="5D62D463" w14:textId="77777777" w:rsidR="00606D75" w:rsidRPr="002937E1" w:rsidRDefault="00606D75" w:rsidP="00606D75">
      <w:pPr>
        <w:pStyle w:val="EndNoteBibliography"/>
        <w:spacing w:after="0"/>
        <w:ind w:left="700" w:hanging="700"/>
        <w:rPr>
          <w:noProof/>
        </w:rPr>
      </w:pPr>
    </w:p>
    <w:p w14:paraId="66753C1D" w14:textId="77777777" w:rsidR="002937E1" w:rsidRPr="001201F9" w:rsidRDefault="002937E1" w:rsidP="00606D75">
      <w:pPr>
        <w:pStyle w:val="EndNoteBibliography"/>
        <w:spacing w:after="0"/>
        <w:ind w:left="700" w:hanging="700"/>
        <w:rPr>
          <w:noProof/>
          <w:lang w:val="de-DE"/>
          <w:rPrChange w:id="7856" w:author="anna.resch88@gmail.com" w:date="2022-01-03T10:03:00Z">
            <w:rPr>
              <w:noProof/>
            </w:rPr>
          </w:rPrChange>
        </w:rPr>
      </w:pPr>
      <w:r w:rsidRPr="002937E1">
        <w:rPr>
          <w:noProof/>
        </w:rPr>
        <w:t>11.</w:t>
      </w:r>
      <w:r w:rsidRPr="002937E1">
        <w:rPr>
          <w:noProof/>
        </w:rPr>
        <w:tab/>
        <w:t xml:space="preserve">Fang, J.; Li, H., A facile way to tune mechanical properties of artificial elastomeric proteins-based hydrogels. </w:t>
      </w:r>
      <w:r w:rsidRPr="001201F9">
        <w:rPr>
          <w:i/>
          <w:noProof/>
          <w:lang w:val="de-DE"/>
          <w:rPrChange w:id="7857" w:author="anna.resch88@gmail.com" w:date="2022-01-03T10:03:00Z">
            <w:rPr>
              <w:i/>
              <w:noProof/>
            </w:rPr>
          </w:rPrChange>
        </w:rPr>
        <w:t xml:space="preserve">Langmuir </w:t>
      </w:r>
      <w:r w:rsidRPr="001201F9">
        <w:rPr>
          <w:b/>
          <w:noProof/>
          <w:lang w:val="de-DE"/>
          <w:rPrChange w:id="7858" w:author="anna.resch88@gmail.com" w:date="2022-01-03T10:03:00Z">
            <w:rPr>
              <w:b/>
              <w:noProof/>
            </w:rPr>
          </w:rPrChange>
        </w:rPr>
        <w:t>2012,</w:t>
      </w:r>
      <w:r w:rsidRPr="001201F9">
        <w:rPr>
          <w:noProof/>
          <w:lang w:val="de-DE"/>
          <w:rPrChange w:id="7859" w:author="anna.resch88@gmail.com" w:date="2022-01-03T10:03:00Z">
            <w:rPr>
              <w:noProof/>
            </w:rPr>
          </w:rPrChange>
        </w:rPr>
        <w:t xml:space="preserve"> </w:t>
      </w:r>
      <w:r w:rsidRPr="001201F9">
        <w:rPr>
          <w:i/>
          <w:noProof/>
          <w:lang w:val="de-DE"/>
          <w:rPrChange w:id="7860" w:author="anna.resch88@gmail.com" w:date="2022-01-03T10:03:00Z">
            <w:rPr>
              <w:i/>
              <w:noProof/>
            </w:rPr>
          </w:rPrChange>
        </w:rPr>
        <w:t>28</w:t>
      </w:r>
      <w:r w:rsidRPr="001201F9">
        <w:rPr>
          <w:noProof/>
          <w:lang w:val="de-DE"/>
          <w:rPrChange w:id="7861" w:author="anna.resch88@gmail.com" w:date="2022-01-03T10:03:00Z">
            <w:rPr>
              <w:noProof/>
            </w:rPr>
          </w:rPrChange>
        </w:rPr>
        <w:t xml:space="preserve"> (21), 8260-8265.</w:t>
      </w:r>
    </w:p>
    <w:p w14:paraId="337ABE38" w14:textId="77777777" w:rsidR="00606D75" w:rsidRPr="001201F9" w:rsidRDefault="00606D75" w:rsidP="00606D75">
      <w:pPr>
        <w:pStyle w:val="EndNoteBibliography"/>
        <w:spacing w:after="0"/>
        <w:ind w:left="700" w:hanging="700"/>
        <w:rPr>
          <w:noProof/>
          <w:lang w:val="de-DE"/>
          <w:rPrChange w:id="7862" w:author="anna.resch88@gmail.com" w:date="2022-01-03T10:03:00Z">
            <w:rPr>
              <w:noProof/>
            </w:rPr>
          </w:rPrChange>
        </w:rPr>
      </w:pPr>
    </w:p>
    <w:p w14:paraId="428B8A1F" w14:textId="77777777" w:rsidR="002937E1" w:rsidRPr="001201F9" w:rsidRDefault="002937E1" w:rsidP="00606D75">
      <w:pPr>
        <w:pStyle w:val="EndNoteBibliography"/>
        <w:spacing w:after="0"/>
        <w:ind w:left="700" w:hanging="700"/>
        <w:rPr>
          <w:noProof/>
          <w:lang w:val="de-DE"/>
          <w:rPrChange w:id="7863" w:author="anna.resch88@gmail.com" w:date="2022-01-03T10:03:00Z">
            <w:rPr>
              <w:noProof/>
            </w:rPr>
          </w:rPrChange>
        </w:rPr>
      </w:pPr>
      <w:r w:rsidRPr="001201F9">
        <w:rPr>
          <w:noProof/>
          <w:lang w:val="de-DE"/>
          <w:rPrChange w:id="7864" w:author="anna.resch88@gmail.com" w:date="2022-01-03T10:03:00Z">
            <w:rPr>
              <w:noProof/>
            </w:rPr>
          </w:rPrChange>
        </w:rPr>
        <w:t>12.</w:t>
      </w:r>
      <w:r w:rsidRPr="001201F9">
        <w:rPr>
          <w:noProof/>
          <w:lang w:val="de-DE"/>
          <w:rPrChange w:id="7865" w:author="anna.resch88@gmail.com" w:date="2022-01-03T10:03:00Z">
            <w:rPr>
              <w:noProof/>
            </w:rPr>
          </w:rPrChange>
        </w:rPr>
        <w:tab/>
        <w:t xml:space="preserve">Hertz, H., H. Hertz, Über die Berührung fester elastischer Körper, Journal für die reine und angewandte Mathematik 92, 156-171 (1881). </w:t>
      </w:r>
      <w:r w:rsidRPr="001201F9">
        <w:rPr>
          <w:i/>
          <w:noProof/>
          <w:lang w:val="de-DE"/>
          <w:rPrChange w:id="7866" w:author="anna.resch88@gmail.com" w:date="2022-01-03T10:03:00Z">
            <w:rPr>
              <w:i/>
              <w:noProof/>
            </w:rPr>
          </w:rPrChange>
        </w:rPr>
        <w:t xml:space="preserve">Journal für die reine und angewandte Mathematik </w:t>
      </w:r>
      <w:r w:rsidRPr="001201F9">
        <w:rPr>
          <w:b/>
          <w:noProof/>
          <w:lang w:val="de-DE"/>
          <w:rPrChange w:id="7867" w:author="anna.resch88@gmail.com" w:date="2022-01-03T10:03:00Z">
            <w:rPr>
              <w:b/>
              <w:noProof/>
            </w:rPr>
          </w:rPrChange>
        </w:rPr>
        <w:t>1881,</w:t>
      </w:r>
      <w:r w:rsidRPr="001201F9">
        <w:rPr>
          <w:noProof/>
          <w:lang w:val="de-DE"/>
          <w:rPrChange w:id="7868" w:author="anna.resch88@gmail.com" w:date="2022-01-03T10:03:00Z">
            <w:rPr>
              <w:noProof/>
            </w:rPr>
          </w:rPrChange>
        </w:rPr>
        <w:t xml:space="preserve"> </w:t>
      </w:r>
      <w:r w:rsidRPr="001201F9">
        <w:rPr>
          <w:i/>
          <w:noProof/>
          <w:lang w:val="de-DE"/>
          <w:rPrChange w:id="7869" w:author="anna.resch88@gmail.com" w:date="2022-01-03T10:03:00Z">
            <w:rPr>
              <w:i/>
              <w:noProof/>
            </w:rPr>
          </w:rPrChange>
        </w:rPr>
        <w:t>171</w:t>
      </w:r>
      <w:r w:rsidRPr="001201F9">
        <w:rPr>
          <w:noProof/>
          <w:lang w:val="de-DE"/>
          <w:rPrChange w:id="7870" w:author="anna.resch88@gmail.com" w:date="2022-01-03T10:03:00Z">
            <w:rPr>
              <w:noProof/>
            </w:rPr>
          </w:rPrChange>
        </w:rPr>
        <w:t>, 156-171.</w:t>
      </w:r>
    </w:p>
    <w:p w14:paraId="06E04589" w14:textId="77777777" w:rsidR="00606D75" w:rsidRPr="001201F9" w:rsidRDefault="00606D75" w:rsidP="00606D75">
      <w:pPr>
        <w:pStyle w:val="EndNoteBibliography"/>
        <w:spacing w:after="0"/>
        <w:ind w:left="700" w:hanging="700"/>
        <w:rPr>
          <w:noProof/>
          <w:lang w:val="de-DE"/>
          <w:rPrChange w:id="7871" w:author="anna.resch88@gmail.com" w:date="2022-01-03T10:03:00Z">
            <w:rPr>
              <w:noProof/>
            </w:rPr>
          </w:rPrChange>
        </w:rPr>
      </w:pPr>
    </w:p>
    <w:p w14:paraId="037704DF" w14:textId="77777777" w:rsidR="002937E1" w:rsidRDefault="002937E1" w:rsidP="00606D75">
      <w:pPr>
        <w:pStyle w:val="EndNoteBibliography"/>
        <w:spacing w:after="0"/>
        <w:ind w:left="700" w:hanging="700"/>
        <w:rPr>
          <w:noProof/>
        </w:rPr>
      </w:pPr>
      <w:r w:rsidRPr="001201F9">
        <w:rPr>
          <w:noProof/>
          <w:lang w:val="de-DE"/>
          <w:rPrChange w:id="7872" w:author="anna.resch88@gmail.com" w:date="2022-01-03T10:03:00Z">
            <w:rPr>
              <w:noProof/>
            </w:rPr>
          </w:rPrChange>
        </w:rPr>
        <w:t>13.</w:t>
      </w:r>
      <w:r w:rsidRPr="001201F9">
        <w:rPr>
          <w:noProof/>
          <w:lang w:val="de-DE"/>
          <w:rPrChange w:id="7873" w:author="anna.resch88@gmail.com" w:date="2022-01-03T10:03:00Z">
            <w:rPr>
              <w:noProof/>
            </w:rPr>
          </w:rPrChange>
        </w:rPr>
        <w:tab/>
        <w:t xml:space="preserve">Nohava, J.; Swain, M.; Lang, S. J.; Maier, P.; Heinzelmann, S.; Reinhard, T.; Eberwein, P., Instrumented indentation for determination of mechanical properties of human cornea after ultraviolet-A crosslinking. </w:t>
      </w:r>
      <w:r w:rsidRPr="002937E1">
        <w:rPr>
          <w:i/>
          <w:noProof/>
        </w:rPr>
        <w:t xml:space="preserve">Journal of Biomedical Materials Research - Part A </w:t>
      </w:r>
      <w:r w:rsidRPr="002937E1">
        <w:rPr>
          <w:b/>
          <w:noProof/>
        </w:rPr>
        <w:t>2018,</w:t>
      </w:r>
      <w:r w:rsidRPr="002937E1">
        <w:rPr>
          <w:noProof/>
        </w:rPr>
        <w:t xml:space="preserve"> </w:t>
      </w:r>
      <w:r w:rsidRPr="002937E1">
        <w:rPr>
          <w:i/>
          <w:noProof/>
        </w:rPr>
        <w:t>106</w:t>
      </w:r>
      <w:r w:rsidRPr="002937E1">
        <w:rPr>
          <w:noProof/>
        </w:rPr>
        <w:t xml:space="preserve"> (5), 1413-1420.</w:t>
      </w:r>
    </w:p>
    <w:p w14:paraId="64D84E6B" w14:textId="77777777" w:rsidR="00606D75" w:rsidRPr="002937E1" w:rsidRDefault="00606D75" w:rsidP="00606D75">
      <w:pPr>
        <w:pStyle w:val="EndNoteBibliography"/>
        <w:spacing w:after="0"/>
        <w:ind w:left="700" w:hanging="700"/>
        <w:rPr>
          <w:noProof/>
        </w:rPr>
      </w:pPr>
    </w:p>
    <w:p w14:paraId="6752C4B7" w14:textId="77777777" w:rsidR="002937E1" w:rsidRDefault="002937E1" w:rsidP="00606D75">
      <w:pPr>
        <w:pStyle w:val="EndNoteBibliography"/>
        <w:spacing w:after="0"/>
        <w:ind w:left="700" w:hanging="700"/>
        <w:rPr>
          <w:noProof/>
        </w:rPr>
      </w:pPr>
      <w:r w:rsidRPr="002937E1">
        <w:rPr>
          <w:noProof/>
        </w:rPr>
        <w:t>14.</w:t>
      </w:r>
      <w:r w:rsidRPr="002937E1">
        <w:rPr>
          <w:noProof/>
        </w:rPr>
        <w:tab/>
        <w:t xml:space="preserve">Savitzky, A.; Golay, M. J. E., Smoothing and Differentiation of Data by Simplified Least Squares Procedures. </w:t>
      </w:r>
      <w:r w:rsidRPr="002937E1">
        <w:rPr>
          <w:i/>
          <w:noProof/>
        </w:rPr>
        <w:t xml:space="preserve">Analytical Chemistry </w:t>
      </w:r>
      <w:r w:rsidRPr="002937E1">
        <w:rPr>
          <w:b/>
          <w:noProof/>
        </w:rPr>
        <w:t>1964,</w:t>
      </w:r>
      <w:r w:rsidRPr="002937E1">
        <w:rPr>
          <w:noProof/>
        </w:rPr>
        <w:t xml:space="preserve"> </w:t>
      </w:r>
      <w:r w:rsidRPr="002937E1">
        <w:rPr>
          <w:i/>
          <w:noProof/>
        </w:rPr>
        <w:t>36</w:t>
      </w:r>
      <w:r w:rsidRPr="002937E1">
        <w:rPr>
          <w:noProof/>
        </w:rPr>
        <w:t xml:space="preserve"> (8), 1627-1639.</w:t>
      </w:r>
    </w:p>
    <w:p w14:paraId="59453ACF" w14:textId="77777777" w:rsidR="00606D75" w:rsidRPr="002937E1" w:rsidRDefault="00606D75" w:rsidP="00606D75">
      <w:pPr>
        <w:pStyle w:val="EndNoteBibliography"/>
        <w:spacing w:after="0"/>
        <w:ind w:left="700" w:hanging="700"/>
        <w:rPr>
          <w:noProof/>
        </w:rPr>
      </w:pPr>
    </w:p>
    <w:p w14:paraId="26B5A84C" w14:textId="77777777" w:rsidR="002937E1" w:rsidRDefault="002937E1" w:rsidP="00606D75">
      <w:pPr>
        <w:pStyle w:val="EndNoteBibliography"/>
        <w:spacing w:after="0"/>
        <w:ind w:left="700" w:hanging="700"/>
        <w:rPr>
          <w:noProof/>
        </w:rPr>
      </w:pPr>
      <w:r w:rsidRPr="002937E1">
        <w:rPr>
          <w:noProof/>
        </w:rPr>
        <w:t>15.</w:t>
      </w:r>
      <w:r w:rsidRPr="002937E1">
        <w:rPr>
          <w:noProof/>
        </w:rPr>
        <w:tab/>
        <w:t xml:space="preserve">Kolberg, A.; Wenzel, C.; Hugel, T.; Gallei, M.; Balzer, B. N., Covalent Attachment of Single Molecules for AFM-based Force Spectroscopy. </w:t>
      </w:r>
      <w:r w:rsidRPr="002937E1">
        <w:rPr>
          <w:i/>
          <w:noProof/>
        </w:rPr>
        <w:t xml:space="preserve">Journal of Visualized Experiments </w:t>
      </w:r>
      <w:r w:rsidRPr="002937E1">
        <w:rPr>
          <w:b/>
          <w:noProof/>
        </w:rPr>
        <w:t>2020,</w:t>
      </w:r>
      <w:r w:rsidRPr="002937E1">
        <w:rPr>
          <w:noProof/>
        </w:rPr>
        <w:t xml:space="preserve"> </w:t>
      </w:r>
      <w:r w:rsidRPr="002937E1">
        <w:rPr>
          <w:i/>
          <w:noProof/>
        </w:rPr>
        <w:t>157</w:t>
      </w:r>
      <w:r w:rsidRPr="002937E1">
        <w:rPr>
          <w:noProof/>
        </w:rPr>
        <w:t>, e60934.</w:t>
      </w:r>
    </w:p>
    <w:p w14:paraId="4933F151" w14:textId="77777777" w:rsidR="00606D75" w:rsidRPr="002937E1" w:rsidRDefault="00606D75" w:rsidP="00606D75">
      <w:pPr>
        <w:pStyle w:val="EndNoteBibliography"/>
        <w:spacing w:after="0"/>
        <w:ind w:left="700" w:hanging="700"/>
        <w:rPr>
          <w:noProof/>
        </w:rPr>
      </w:pPr>
    </w:p>
    <w:p w14:paraId="286BBA0A" w14:textId="77777777" w:rsidR="002937E1" w:rsidRDefault="002937E1" w:rsidP="00606D75">
      <w:pPr>
        <w:pStyle w:val="EndNoteBibliography"/>
        <w:spacing w:after="0"/>
        <w:ind w:left="700" w:hanging="700"/>
        <w:rPr>
          <w:noProof/>
        </w:rPr>
      </w:pPr>
      <w:r w:rsidRPr="002937E1">
        <w:rPr>
          <w:noProof/>
        </w:rPr>
        <w:t>16.</w:t>
      </w:r>
      <w:r w:rsidRPr="002937E1">
        <w:rPr>
          <w:noProof/>
        </w:rPr>
        <w:tab/>
        <w:t xml:space="preserve">Rico, F.; Roca-Cusachs, P.; Gavara, N.; Farré, R.; Rotger, M.; Navajas, D., Probing mechanical properties of living cells by atomic force microscopy with blunted pyramidal cantilever tips. </w:t>
      </w:r>
      <w:r w:rsidRPr="002937E1">
        <w:rPr>
          <w:i/>
          <w:noProof/>
        </w:rPr>
        <w:t xml:space="preserve">Physical Review E </w:t>
      </w:r>
      <w:r w:rsidRPr="002937E1">
        <w:rPr>
          <w:b/>
          <w:noProof/>
        </w:rPr>
        <w:t>2005,</w:t>
      </w:r>
      <w:r w:rsidRPr="002937E1">
        <w:rPr>
          <w:noProof/>
        </w:rPr>
        <w:t xml:space="preserve"> </w:t>
      </w:r>
      <w:r w:rsidRPr="002937E1">
        <w:rPr>
          <w:i/>
          <w:noProof/>
        </w:rPr>
        <w:t>72</w:t>
      </w:r>
      <w:r w:rsidRPr="002937E1">
        <w:rPr>
          <w:noProof/>
        </w:rPr>
        <w:t xml:space="preserve"> (2), 021914.</w:t>
      </w:r>
    </w:p>
    <w:p w14:paraId="68BD8A43" w14:textId="77777777" w:rsidR="00606D75" w:rsidRPr="002937E1" w:rsidRDefault="00606D75" w:rsidP="00606D75">
      <w:pPr>
        <w:pStyle w:val="EndNoteBibliography"/>
        <w:spacing w:after="0"/>
        <w:ind w:left="700" w:hanging="700"/>
        <w:rPr>
          <w:noProof/>
        </w:rPr>
      </w:pPr>
    </w:p>
    <w:p w14:paraId="4A6E2460" w14:textId="30338C37" w:rsidR="00606D75" w:rsidRDefault="002937E1" w:rsidP="00606D75">
      <w:pPr>
        <w:pStyle w:val="EndNoteBibliography"/>
        <w:spacing w:after="0"/>
        <w:ind w:left="700" w:hanging="700"/>
        <w:rPr>
          <w:noProof/>
        </w:rPr>
      </w:pPr>
      <w:r w:rsidRPr="002937E1">
        <w:rPr>
          <w:noProof/>
        </w:rPr>
        <w:t>17.</w:t>
      </w:r>
      <w:r w:rsidRPr="002937E1">
        <w:rPr>
          <w:noProof/>
        </w:rPr>
        <w:tab/>
        <w:t xml:space="preserve">Miyoshi, K., </w:t>
      </w:r>
      <w:r w:rsidRPr="002937E1">
        <w:rPr>
          <w:i/>
          <w:noProof/>
        </w:rPr>
        <w:t>Structures and mechanical properties of natural and synthetic diamonds.</w:t>
      </w:r>
      <w:r w:rsidRPr="002937E1">
        <w:rPr>
          <w:noProof/>
        </w:rPr>
        <w:t xml:space="preserve"> NASA/TM--107249: Cleveland OH: Lewis Research Center, 1998.</w:t>
      </w:r>
    </w:p>
    <w:p w14:paraId="4496E5F5" w14:textId="77777777" w:rsidR="00606D75" w:rsidRPr="002937E1" w:rsidRDefault="00606D75" w:rsidP="00606D75">
      <w:pPr>
        <w:pStyle w:val="EndNoteBibliography"/>
        <w:spacing w:after="0"/>
        <w:ind w:left="700" w:hanging="700"/>
        <w:rPr>
          <w:noProof/>
        </w:rPr>
      </w:pPr>
    </w:p>
    <w:p w14:paraId="3F36653F" w14:textId="77777777" w:rsidR="002937E1" w:rsidRDefault="002937E1" w:rsidP="00606D75">
      <w:pPr>
        <w:pStyle w:val="EndNoteBibliography"/>
        <w:spacing w:after="0"/>
        <w:ind w:left="700" w:hanging="700"/>
        <w:rPr>
          <w:noProof/>
        </w:rPr>
      </w:pPr>
      <w:r w:rsidRPr="002937E1">
        <w:rPr>
          <w:noProof/>
        </w:rPr>
        <w:t>18.</w:t>
      </w:r>
      <w:r w:rsidRPr="002937E1">
        <w:rPr>
          <w:noProof/>
        </w:rPr>
        <w:tab/>
        <w:t xml:space="preserve">Tschaikowsky, M.; Selig, M.; Brander, S.; Balzer, B. N.; Hugel, T.; Rolauffs, B., Proof-of-concept for the detection of early osteoarthritis pathology by clinically applicable endomicroscopy and quantitative AI-supported optical biopsy. </w:t>
      </w:r>
      <w:r w:rsidRPr="002937E1">
        <w:rPr>
          <w:i/>
          <w:noProof/>
        </w:rPr>
        <w:t xml:space="preserve">Osteoarthritis and Cartilage </w:t>
      </w:r>
      <w:r w:rsidRPr="002937E1">
        <w:rPr>
          <w:b/>
          <w:noProof/>
        </w:rPr>
        <w:t>2021,</w:t>
      </w:r>
      <w:r w:rsidRPr="002937E1">
        <w:rPr>
          <w:noProof/>
        </w:rPr>
        <w:t xml:space="preserve"> </w:t>
      </w:r>
      <w:r w:rsidRPr="002937E1">
        <w:rPr>
          <w:i/>
          <w:noProof/>
        </w:rPr>
        <w:t>29</w:t>
      </w:r>
      <w:r w:rsidRPr="002937E1">
        <w:rPr>
          <w:noProof/>
        </w:rPr>
        <w:t xml:space="preserve"> (2), 269-279.</w:t>
      </w:r>
    </w:p>
    <w:p w14:paraId="335DBA09" w14:textId="77777777" w:rsidR="00606D75" w:rsidRPr="002937E1" w:rsidRDefault="00606D75" w:rsidP="00606D75">
      <w:pPr>
        <w:pStyle w:val="EndNoteBibliography"/>
        <w:spacing w:after="0"/>
        <w:ind w:left="700" w:hanging="700"/>
        <w:rPr>
          <w:noProof/>
        </w:rPr>
      </w:pPr>
    </w:p>
    <w:p w14:paraId="6322A72B" w14:textId="77777777" w:rsidR="002937E1" w:rsidRDefault="002937E1" w:rsidP="00606D75">
      <w:pPr>
        <w:pStyle w:val="EndNoteBibliography"/>
        <w:spacing w:after="0"/>
        <w:ind w:left="700" w:hanging="700"/>
        <w:rPr>
          <w:noProof/>
        </w:rPr>
      </w:pPr>
      <w:r w:rsidRPr="002937E1">
        <w:rPr>
          <w:noProof/>
        </w:rPr>
        <w:t>19.</w:t>
      </w:r>
      <w:r w:rsidRPr="002937E1">
        <w:rPr>
          <w:noProof/>
        </w:rPr>
        <w:tab/>
        <w:t xml:space="preserve">Huson, M. G.; Maxwell, J. M., The measurement of resilience with a scanning probe microscope. </w:t>
      </w:r>
      <w:r w:rsidRPr="002937E1">
        <w:rPr>
          <w:i/>
          <w:noProof/>
        </w:rPr>
        <w:t xml:space="preserve">Polymer Testing </w:t>
      </w:r>
      <w:r w:rsidRPr="002937E1">
        <w:rPr>
          <w:b/>
          <w:noProof/>
        </w:rPr>
        <w:t>2006,</w:t>
      </w:r>
      <w:r w:rsidRPr="002937E1">
        <w:rPr>
          <w:noProof/>
        </w:rPr>
        <w:t xml:space="preserve"> </w:t>
      </w:r>
      <w:r w:rsidRPr="002937E1">
        <w:rPr>
          <w:i/>
          <w:noProof/>
        </w:rPr>
        <w:t>25</w:t>
      </w:r>
      <w:r w:rsidRPr="002937E1">
        <w:rPr>
          <w:noProof/>
        </w:rPr>
        <w:t xml:space="preserve"> (1), 2-11.</w:t>
      </w:r>
    </w:p>
    <w:p w14:paraId="2DB6BB25" w14:textId="77777777" w:rsidR="00606D75" w:rsidRPr="002937E1" w:rsidRDefault="00606D75" w:rsidP="00606D75">
      <w:pPr>
        <w:pStyle w:val="EndNoteBibliography"/>
        <w:spacing w:after="0"/>
        <w:ind w:left="700" w:hanging="700"/>
        <w:rPr>
          <w:noProof/>
        </w:rPr>
      </w:pPr>
    </w:p>
    <w:p w14:paraId="2C426D7C" w14:textId="77777777" w:rsidR="002937E1" w:rsidRDefault="002937E1" w:rsidP="00606D75">
      <w:pPr>
        <w:pStyle w:val="EndNoteBibliography"/>
        <w:spacing w:after="0"/>
        <w:ind w:left="700" w:hanging="700"/>
        <w:rPr>
          <w:noProof/>
        </w:rPr>
      </w:pPr>
      <w:r w:rsidRPr="002937E1">
        <w:rPr>
          <w:noProof/>
        </w:rPr>
        <w:t>20.</w:t>
      </w:r>
      <w:r w:rsidRPr="002937E1">
        <w:rPr>
          <w:noProof/>
        </w:rPr>
        <w:tab/>
        <w:t xml:space="preserve">Wollensak, G., Crosslinking treatment of progressive keratoconus: New hope. </w:t>
      </w:r>
      <w:r w:rsidRPr="002937E1">
        <w:rPr>
          <w:i/>
          <w:noProof/>
        </w:rPr>
        <w:t xml:space="preserve">Current Opinion in Ophthalmology </w:t>
      </w:r>
      <w:r w:rsidRPr="002937E1">
        <w:rPr>
          <w:b/>
          <w:noProof/>
        </w:rPr>
        <w:t>2006,</w:t>
      </w:r>
      <w:r w:rsidRPr="002937E1">
        <w:rPr>
          <w:noProof/>
        </w:rPr>
        <w:t xml:space="preserve"> </w:t>
      </w:r>
      <w:r w:rsidRPr="002937E1">
        <w:rPr>
          <w:i/>
          <w:noProof/>
        </w:rPr>
        <w:t>17</w:t>
      </w:r>
      <w:r w:rsidRPr="002937E1">
        <w:rPr>
          <w:noProof/>
        </w:rPr>
        <w:t xml:space="preserve"> (4), 356-360.</w:t>
      </w:r>
    </w:p>
    <w:p w14:paraId="5636460B" w14:textId="77777777" w:rsidR="00606D75" w:rsidRPr="002937E1" w:rsidRDefault="00606D75" w:rsidP="00606D75">
      <w:pPr>
        <w:pStyle w:val="EndNoteBibliography"/>
        <w:spacing w:after="0"/>
        <w:ind w:left="700" w:hanging="700"/>
        <w:rPr>
          <w:noProof/>
        </w:rPr>
      </w:pPr>
    </w:p>
    <w:p w14:paraId="3994CEEB" w14:textId="77777777" w:rsidR="002937E1" w:rsidRDefault="002937E1" w:rsidP="00606D75">
      <w:pPr>
        <w:pStyle w:val="EndNoteBibliography"/>
        <w:spacing w:after="0"/>
        <w:ind w:left="700" w:hanging="700"/>
        <w:rPr>
          <w:noProof/>
        </w:rPr>
      </w:pPr>
      <w:r w:rsidRPr="002937E1">
        <w:rPr>
          <w:noProof/>
        </w:rPr>
        <w:t>21.</w:t>
      </w:r>
      <w:r w:rsidRPr="002937E1">
        <w:rPr>
          <w:noProof/>
        </w:rPr>
        <w:tab/>
        <w:t xml:space="preserve">Randleman, J. B.; Khandelwal, S. S.; Hafezi, F., Corneal cross-linking. </w:t>
      </w:r>
      <w:r w:rsidRPr="002937E1">
        <w:rPr>
          <w:i/>
          <w:noProof/>
        </w:rPr>
        <w:t xml:space="preserve">Survey of Ophthalmology </w:t>
      </w:r>
      <w:r w:rsidRPr="002937E1">
        <w:rPr>
          <w:b/>
          <w:noProof/>
        </w:rPr>
        <w:t>2015,</w:t>
      </w:r>
      <w:r w:rsidRPr="002937E1">
        <w:rPr>
          <w:noProof/>
        </w:rPr>
        <w:t xml:space="preserve"> </w:t>
      </w:r>
      <w:r w:rsidRPr="002937E1">
        <w:rPr>
          <w:i/>
          <w:noProof/>
        </w:rPr>
        <w:t>60</w:t>
      </w:r>
      <w:r w:rsidRPr="002937E1">
        <w:rPr>
          <w:noProof/>
        </w:rPr>
        <w:t xml:space="preserve"> (6), 509-523.</w:t>
      </w:r>
    </w:p>
    <w:p w14:paraId="7B29F866" w14:textId="77777777" w:rsidR="00606D75" w:rsidRPr="002937E1" w:rsidRDefault="00606D75" w:rsidP="00606D75">
      <w:pPr>
        <w:pStyle w:val="EndNoteBibliography"/>
        <w:spacing w:after="0"/>
        <w:ind w:left="700" w:hanging="700"/>
        <w:rPr>
          <w:noProof/>
        </w:rPr>
      </w:pPr>
    </w:p>
    <w:p w14:paraId="2D9C4366" w14:textId="77777777" w:rsidR="002937E1" w:rsidRPr="002937E1" w:rsidRDefault="002937E1" w:rsidP="00606D75">
      <w:pPr>
        <w:pStyle w:val="EndNoteBibliography"/>
        <w:ind w:left="700" w:hanging="700"/>
        <w:rPr>
          <w:noProof/>
        </w:rPr>
      </w:pPr>
      <w:r w:rsidRPr="002937E1">
        <w:rPr>
          <w:noProof/>
        </w:rPr>
        <w:t>22.</w:t>
      </w:r>
      <w:r w:rsidRPr="002937E1">
        <w:rPr>
          <w:noProof/>
        </w:rPr>
        <w:tab/>
        <w:t xml:space="preserve">Sun, S., Inhibition of Protein Carbamylation in Urea Solution Using Ammonium Containing Buffers Shisheng. </w:t>
      </w:r>
      <w:r w:rsidRPr="002937E1">
        <w:rPr>
          <w:i/>
          <w:noProof/>
        </w:rPr>
        <w:t xml:space="preserve">Anal Biochem. </w:t>
      </w:r>
      <w:r w:rsidRPr="002937E1">
        <w:rPr>
          <w:b/>
          <w:noProof/>
        </w:rPr>
        <w:t>2008,</w:t>
      </w:r>
      <w:r w:rsidRPr="002937E1">
        <w:rPr>
          <w:noProof/>
        </w:rPr>
        <w:t xml:space="preserve"> </w:t>
      </w:r>
      <w:r w:rsidRPr="002937E1">
        <w:rPr>
          <w:i/>
          <w:noProof/>
        </w:rPr>
        <w:t>6</w:t>
      </w:r>
      <w:r w:rsidRPr="002937E1">
        <w:rPr>
          <w:noProof/>
        </w:rPr>
        <w:t xml:space="preserve"> (9), 2166-2171.</w:t>
      </w:r>
    </w:p>
    <w:p w14:paraId="2EB83B25" w14:textId="6213D341" w:rsidR="00067C6D" w:rsidRPr="00B04F30" w:rsidRDefault="00067C6D" w:rsidP="00067C6D">
      <w:r>
        <w:fldChar w:fldCharType="end"/>
      </w:r>
    </w:p>
    <w:p w14:paraId="28C8E291" w14:textId="75D2A304" w:rsidR="00F07F77" w:rsidRPr="00067C6D" w:rsidRDefault="00F07F77" w:rsidP="00067C6D"/>
    <w:sectPr w:rsidR="00F07F77" w:rsidRPr="00067C6D" w:rsidSect="000A3AAC">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na.resch88@gmail.com" w:date="2022-01-16T12:05:00Z" w:initials="a">
    <w:p w14:paraId="2D6F8499" w14:textId="51A78428" w:rsidR="009E3BE9" w:rsidRDefault="009E3BE9">
      <w:pPr>
        <w:pStyle w:val="Kommentartext"/>
      </w:pPr>
      <w:r>
        <w:rPr>
          <w:rStyle w:val="Kommentarzeichen"/>
        </w:rPr>
        <w:annotationRef/>
      </w:r>
      <w:r>
        <w:t xml:space="preserve">Die ursprüngliche Aufteilung nach </w:t>
      </w:r>
      <w:proofErr w:type="spellStart"/>
      <w:r>
        <w:t>Mateirals</w:t>
      </w:r>
      <w:proofErr w:type="spellEnd"/>
      <w:r>
        <w:t xml:space="preserve">/Methods und </w:t>
      </w:r>
      <w:proofErr w:type="spellStart"/>
      <w:r>
        <w:t>Results</w:t>
      </w:r>
      <w:proofErr w:type="spellEnd"/>
      <w:r>
        <w:t xml:space="preserve"> schien verwirrend, daher habe ich umgestellt und nun nur noch nach Themen unterteilt. </w:t>
      </w:r>
    </w:p>
  </w:comment>
  <w:comment w:id="28" w:author="anna.resch88@gmail.com" w:date="2022-01-04T09:47:00Z" w:initials="a">
    <w:p w14:paraId="5411C9DB" w14:textId="77777777" w:rsidR="0033452D" w:rsidRDefault="0033452D" w:rsidP="0033452D">
      <w:pPr>
        <w:pStyle w:val="Kommentartext"/>
      </w:pPr>
      <w:r>
        <w:rPr>
          <w:rStyle w:val="Kommentarzeichen"/>
        </w:rPr>
        <w:annotationRef/>
      </w:r>
      <w:r>
        <w:t>Wurden diese Konstrukte exprimiert? Waren sie adhäsiv? Wenn nicht, können wir an dieser Stelle eigentlich noch nicht von „</w:t>
      </w:r>
      <w:proofErr w:type="spellStart"/>
      <w:r>
        <w:t>protein</w:t>
      </w:r>
      <w:proofErr w:type="spellEnd"/>
      <w:r>
        <w:t xml:space="preserve"> </w:t>
      </w:r>
      <w:proofErr w:type="spellStart"/>
      <w:r>
        <w:t>glue</w:t>
      </w:r>
      <w:proofErr w:type="spellEnd"/>
      <w:r>
        <w:t>“ sprechen, wenn wir nicht wissen, ob diese Konstrukte auch adhäsiv sind…</w:t>
      </w:r>
    </w:p>
  </w:comment>
  <w:comment w:id="149" w:author="anna.resch88@gmail.com" w:date="2022-01-03T10:03:00Z" w:initials="a">
    <w:p w14:paraId="6814FC47" w14:textId="77777777" w:rsidR="006F1256" w:rsidRPr="004F69C9" w:rsidRDefault="006F1256" w:rsidP="006F1256">
      <w:pPr>
        <w:pStyle w:val="Kommentartext"/>
        <w:rPr>
          <w:lang w:val="en-US"/>
        </w:rPr>
      </w:pPr>
      <w:r>
        <w:rPr>
          <w:rStyle w:val="Kommentarzeichen"/>
        </w:rPr>
        <w:annotationRef/>
      </w:r>
      <w:proofErr w:type="spellStart"/>
      <w:r w:rsidRPr="004F69C9">
        <w:rPr>
          <w:lang w:val="en-US"/>
        </w:rPr>
        <w:t>Austauschen</w:t>
      </w:r>
      <w:proofErr w:type="spellEnd"/>
      <w:r w:rsidRPr="004F69C9">
        <w:rPr>
          <w:lang w:val="en-US"/>
        </w:rPr>
        <w:t>?</w:t>
      </w:r>
    </w:p>
  </w:comment>
  <w:comment w:id="363" w:author="anna.resch88@gmail.com" w:date="2022-01-03T19:57:00Z" w:initials="a">
    <w:p w14:paraId="7650D099" w14:textId="77777777"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386" w:author="anna.resch88@gmail.com" w:date="2022-01-03T10:20:00Z" w:initials="a">
    <w:p w14:paraId="100F87DE" w14:textId="77777777" w:rsidR="004172A0" w:rsidRPr="004F69C9" w:rsidRDefault="004172A0" w:rsidP="004172A0">
      <w:pPr>
        <w:pStyle w:val="Kommentartext"/>
        <w:rPr>
          <w:lang w:val="en-US"/>
        </w:rPr>
      </w:pPr>
      <w:r>
        <w:rPr>
          <w:rStyle w:val="Kommentarzeichen"/>
        </w:rPr>
        <w:annotationRef/>
      </w:r>
      <w:r w:rsidRPr="004F69C9">
        <w:rPr>
          <w:lang w:val="en-US"/>
        </w:rPr>
        <w:t>Figure exchanged</w:t>
      </w:r>
    </w:p>
  </w:comment>
  <w:comment w:id="396" w:author="anna.resch88@gmail.com" w:date="2022-01-03T10:24:00Z" w:initials="a">
    <w:p w14:paraId="044150B8" w14:textId="77777777" w:rsidR="004172A0" w:rsidRPr="004F69C9" w:rsidRDefault="004172A0" w:rsidP="004172A0">
      <w:pPr>
        <w:pStyle w:val="Kommentartext"/>
        <w:rPr>
          <w:lang w:val="en-US"/>
        </w:rPr>
      </w:pPr>
      <w:r>
        <w:rPr>
          <w:rStyle w:val="Kommentarzeichen"/>
        </w:rPr>
        <w:annotationRef/>
      </w:r>
      <w:r w:rsidRPr="004F69C9">
        <w:rPr>
          <w:lang w:val="en-US"/>
        </w:rPr>
        <w:t>löschen</w:t>
      </w:r>
    </w:p>
  </w:comment>
  <w:comment w:id="499" w:author="anna.resch88@gmail.com" w:date="2022-01-04T10:35:00Z" w:initials="a">
    <w:p w14:paraId="07F8751B" w14:textId="1A20E569" w:rsidR="00A32DE8" w:rsidRPr="00A32DE8" w:rsidRDefault="00A32DE8">
      <w:pPr>
        <w:pStyle w:val="Kommentartext"/>
        <w:rPr>
          <w:lang w:val="en-US"/>
        </w:rPr>
      </w:pPr>
      <w:r>
        <w:rPr>
          <w:rStyle w:val="Kommentarzeichen"/>
        </w:rPr>
        <w:annotationRef/>
      </w:r>
      <w:r w:rsidRPr="00A32DE8">
        <w:rPr>
          <w:lang w:val="en-US"/>
        </w:rPr>
        <w:t>Is a figure still needed?</w:t>
      </w:r>
    </w:p>
  </w:comment>
  <w:comment w:id="514" w:author="anna.resch88@gmail.com" w:date="2022-01-04T10:36:00Z" w:initials="a">
    <w:p w14:paraId="560FDCC9" w14:textId="51810432" w:rsidR="00A32DE8" w:rsidRPr="004F69C9" w:rsidRDefault="00A32DE8">
      <w:pPr>
        <w:pStyle w:val="Kommentartext"/>
        <w:rPr>
          <w:lang w:val="en-US"/>
        </w:rPr>
      </w:pPr>
      <w:r>
        <w:rPr>
          <w:rStyle w:val="Kommentarzeichen"/>
        </w:rPr>
        <w:annotationRef/>
      </w:r>
      <w:r w:rsidRPr="004F69C9">
        <w:rPr>
          <w:lang w:val="en-US"/>
        </w:rPr>
        <w:t>Still correct?</w:t>
      </w:r>
    </w:p>
  </w:comment>
  <w:comment w:id="575" w:author="anna.resch88@gmail.com" w:date="2022-01-04T10:35:00Z" w:initials="a">
    <w:p w14:paraId="471B82D1" w14:textId="77777777" w:rsidR="0032297A" w:rsidRPr="00A32DE8" w:rsidRDefault="0032297A" w:rsidP="0032297A">
      <w:pPr>
        <w:pStyle w:val="Kommentartext"/>
        <w:rPr>
          <w:lang w:val="en-US"/>
        </w:rPr>
      </w:pPr>
      <w:r>
        <w:rPr>
          <w:rStyle w:val="Kommentarzeichen"/>
        </w:rPr>
        <w:annotationRef/>
      </w:r>
      <w:r w:rsidRPr="00A32DE8">
        <w:rPr>
          <w:lang w:val="en-US"/>
        </w:rPr>
        <w:t>Is a figure still needed?</w:t>
      </w:r>
    </w:p>
  </w:comment>
  <w:comment w:id="578" w:author="anna.resch88@gmail.com" w:date="2022-01-04T10:36:00Z" w:initials="a">
    <w:p w14:paraId="05766E29" w14:textId="77777777" w:rsidR="0032297A" w:rsidRPr="0032297A" w:rsidRDefault="0032297A" w:rsidP="0032297A">
      <w:pPr>
        <w:pStyle w:val="Kommentartext"/>
        <w:rPr>
          <w:lang w:val="en-US"/>
        </w:rPr>
      </w:pPr>
      <w:r>
        <w:rPr>
          <w:rStyle w:val="Kommentarzeichen"/>
        </w:rPr>
        <w:annotationRef/>
      </w:r>
      <w:proofErr w:type="gramStart"/>
      <w:r w:rsidRPr="0032297A">
        <w:rPr>
          <w:lang w:val="en-US"/>
        </w:rPr>
        <w:t>Still</w:t>
      </w:r>
      <w:proofErr w:type="gramEnd"/>
      <w:r w:rsidRPr="0032297A">
        <w:rPr>
          <w:lang w:val="en-US"/>
        </w:rPr>
        <w:t xml:space="preserve"> correct?</w:t>
      </w:r>
    </w:p>
  </w:comment>
  <w:comment w:id="711" w:author="anna.resch88@gmail.com" w:date="2022-01-03T19:57:00Z" w:initials="a">
    <w:p w14:paraId="4BBBCCED" w14:textId="11D80B89" w:rsidR="0022001F" w:rsidRPr="0032297A" w:rsidRDefault="0022001F">
      <w:pPr>
        <w:pStyle w:val="Kommentartext"/>
        <w:rPr>
          <w:lang w:val="en-US"/>
        </w:rPr>
      </w:pPr>
      <w:r>
        <w:rPr>
          <w:rStyle w:val="Kommentarzeichen"/>
        </w:rPr>
        <w:annotationRef/>
      </w:r>
      <w:r w:rsidRPr="0032297A">
        <w:rPr>
          <w:lang w:val="en-US"/>
        </w:rPr>
        <w:t>Figure exchanged</w:t>
      </w:r>
    </w:p>
  </w:comment>
  <w:comment w:id="746" w:author="anna.resch88@gmail.com" w:date="2022-01-03T10:20:00Z" w:initials="a">
    <w:p w14:paraId="7CA180C7" w14:textId="6F1C9647" w:rsidR="00545079" w:rsidRPr="0032297A" w:rsidRDefault="00545079">
      <w:pPr>
        <w:pStyle w:val="Kommentartext"/>
        <w:rPr>
          <w:lang w:val="en-US"/>
        </w:rPr>
      </w:pPr>
      <w:r>
        <w:rPr>
          <w:rStyle w:val="Kommentarzeichen"/>
        </w:rPr>
        <w:annotationRef/>
      </w:r>
      <w:r w:rsidR="001352B5" w:rsidRPr="0032297A">
        <w:rPr>
          <w:lang w:val="en-US"/>
        </w:rPr>
        <w:t>Figure exchanged</w:t>
      </w:r>
    </w:p>
  </w:comment>
  <w:comment w:id="764" w:author="anna.resch88@gmail.com" w:date="2022-01-03T10:24:00Z" w:initials="a">
    <w:p w14:paraId="14A5F1F2" w14:textId="1AAB476F" w:rsidR="00791D66" w:rsidRPr="0032297A" w:rsidRDefault="00791D66">
      <w:pPr>
        <w:pStyle w:val="Kommentartext"/>
        <w:rPr>
          <w:lang w:val="en-US"/>
        </w:rPr>
      </w:pPr>
      <w:r>
        <w:rPr>
          <w:rStyle w:val="Kommentarzeichen"/>
        </w:rPr>
        <w:annotationRef/>
      </w:r>
      <w:proofErr w:type="spellStart"/>
      <w:r w:rsidRPr="0032297A">
        <w:rPr>
          <w:lang w:val="en-US"/>
        </w:rPr>
        <w:t>löschen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F8499" w15:done="0"/>
  <w15:commentEx w15:paraId="5411C9DB" w15:done="0"/>
  <w15:commentEx w15:paraId="6814FC47" w15:done="0"/>
  <w15:commentEx w15:paraId="7650D099" w15:done="0"/>
  <w15:commentEx w15:paraId="100F87DE" w15:done="0"/>
  <w15:commentEx w15:paraId="044150B8" w15:done="0"/>
  <w15:commentEx w15:paraId="07F8751B" w15:done="0"/>
  <w15:commentEx w15:paraId="560FDCC9" w15:done="0"/>
  <w15:commentEx w15:paraId="471B82D1" w15:done="0"/>
  <w15:commentEx w15:paraId="05766E29" w15:done="0"/>
  <w15:commentEx w15:paraId="4BBBCCED" w15:done="0"/>
  <w15:commentEx w15:paraId="7CA180C7" w15:done="0"/>
  <w15:commentEx w15:paraId="14A5F1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E886D" w16cex:dateUtc="2022-01-16T11:05:00Z"/>
  <w16cex:commentExtensible w16cex:durableId="257EA55C" w16cex:dateUtc="2022-01-04T08:47:00Z"/>
  <w16cex:commentExtensible w16cex:durableId="257E9C54" w16cex:dateUtc="2022-01-03T09:03:00Z"/>
  <w16cex:commentExtensible w16cex:durableId="257E9DDC" w16cex:dateUtc="2022-01-03T18:57:00Z"/>
  <w16cex:commentExtensible w16cex:durableId="257E9E21" w16cex:dateUtc="2022-01-03T09:20:00Z"/>
  <w16cex:commentExtensible w16cex:durableId="257E9E4A" w16cex:dateUtc="2022-01-03T09:24:00Z"/>
  <w16cex:commentExtensible w16cex:durableId="257EA163" w16cex:dateUtc="2022-01-04T09:35:00Z"/>
  <w16cex:commentExtensible w16cex:durableId="257EA1C9" w16cex:dateUtc="2022-01-04T09:36:00Z"/>
  <w16cex:commentExtensible w16cex:durableId="257F0B43" w16cex:dateUtc="2022-01-04T09:35:00Z"/>
  <w16cex:commentExtensible w16cex:durableId="257F0B42" w16cex:dateUtc="2022-01-04T09:36:00Z"/>
  <w16cex:commentExtensible w16cex:durableId="257DD3A5" w16cex:dateUtc="2022-01-03T18:57:00Z"/>
  <w16cex:commentExtensible w16cex:durableId="257D4C6A" w16cex:dateUtc="2022-01-03T09:20:00Z"/>
  <w16cex:commentExtensible w16cex:durableId="257D4D71" w16cex:dateUtc="2022-01-03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F8499" w16cid:durableId="258E886D"/>
  <w16cid:commentId w16cid:paraId="5411C9DB" w16cid:durableId="257EA55C"/>
  <w16cid:commentId w16cid:paraId="6814FC47" w16cid:durableId="257E9C54"/>
  <w16cid:commentId w16cid:paraId="7650D099" w16cid:durableId="257E9DDC"/>
  <w16cid:commentId w16cid:paraId="100F87DE" w16cid:durableId="257E9E21"/>
  <w16cid:commentId w16cid:paraId="044150B8" w16cid:durableId="257E9E4A"/>
  <w16cid:commentId w16cid:paraId="07F8751B" w16cid:durableId="257EA163"/>
  <w16cid:commentId w16cid:paraId="560FDCC9" w16cid:durableId="257EA1C9"/>
  <w16cid:commentId w16cid:paraId="471B82D1" w16cid:durableId="257F0B43"/>
  <w16cid:commentId w16cid:paraId="05766E29" w16cid:durableId="257F0B42"/>
  <w16cid:commentId w16cid:paraId="4BBBCCED" w16cid:durableId="257DD3A5"/>
  <w16cid:commentId w16cid:paraId="7CA180C7" w16cid:durableId="257D4C6A"/>
  <w16cid:commentId w16cid:paraId="14A5F1F2" w16cid:durableId="257D4D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AE1A5" w14:textId="77777777" w:rsidR="00AB2F61" w:rsidRDefault="00AB2F61" w:rsidP="008E5C27">
      <w:pPr>
        <w:spacing w:after="0" w:line="240" w:lineRule="auto"/>
      </w:pPr>
      <w:r>
        <w:separator/>
      </w:r>
    </w:p>
  </w:endnote>
  <w:endnote w:type="continuationSeparator" w:id="0">
    <w:p w14:paraId="41123050" w14:textId="77777777" w:rsidR="00AB2F61" w:rsidRDefault="00AB2F61" w:rsidP="008E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ávˇøÂ'11">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BA8E5"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E402EAF" w14:textId="77777777" w:rsidR="009B70F0" w:rsidRDefault="009B70F0" w:rsidP="008E5C2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02AB" w14:textId="77777777" w:rsidR="009B70F0" w:rsidRDefault="009B70F0" w:rsidP="004F281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668F4">
      <w:rPr>
        <w:rStyle w:val="Seitenzahl"/>
        <w:noProof/>
      </w:rPr>
      <w:t>4</w:t>
    </w:r>
    <w:r>
      <w:rPr>
        <w:rStyle w:val="Seitenzahl"/>
      </w:rPr>
      <w:fldChar w:fldCharType="end"/>
    </w:r>
  </w:p>
  <w:p w14:paraId="70BF6E8D" w14:textId="77777777" w:rsidR="009B70F0" w:rsidRDefault="009B70F0" w:rsidP="008E5C2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E4B32" w14:textId="77777777" w:rsidR="00AB2F61" w:rsidRDefault="00AB2F61" w:rsidP="008E5C27">
      <w:pPr>
        <w:spacing w:after="0" w:line="240" w:lineRule="auto"/>
      </w:pPr>
      <w:r>
        <w:separator/>
      </w:r>
    </w:p>
  </w:footnote>
  <w:footnote w:type="continuationSeparator" w:id="0">
    <w:p w14:paraId="43B0632F" w14:textId="77777777" w:rsidR="00AB2F61" w:rsidRDefault="00AB2F61" w:rsidP="008E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4CB5" w14:textId="2F1CE205" w:rsidR="00A668F4" w:rsidRDefault="00A668F4" w:rsidP="00A668F4">
    <w:pPr>
      <w:pStyle w:val="Kopfzeile"/>
      <w:ind w:left="6372"/>
    </w:pPr>
    <w:r w:rsidRPr="00302E7A">
      <w:rPr>
        <w:noProof/>
        <w:lang w:eastAsia="de-DE"/>
      </w:rPr>
      <w:drawing>
        <wp:inline distT="0" distB="0" distL="0" distR="0" wp14:anchorId="021793D1" wp14:editId="5D8E5CAA">
          <wp:extent cx="1488440" cy="414655"/>
          <wp:effectExtent l="0" t="0" r="0" b="0"/>
          <wp:docPr id="4" name="Picture 1" descr="Wiley-VC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ey-VCH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8440" cy="41465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A41"/>
    <w:multiLevelType w:val="hybridMultilevel"/>
    <w:tmpl w:val="84BA37F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261DD6"/>
    <w:multiLevelType w:val="multilevel"/>
    <w:tmpl w:val="99722014"/>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556EC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E00628"/>
    <w:multiLevelType w:val="hybridMultilevel"/>
    <w:tmpl w:val="9EFE20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04D05B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D7393F"/>
    <w:multiLevelType w:val="hybridMultilevel"/>
    <w:tmpl w:val="C7E677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016C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9A32F2"/>
    <w:multiLevelType w:val="hybridMultilevel"/>
    <w:tmpl w:val="A6F0B862"/>
    <w:lvl w:ilvl="0" w:tplc="479C952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193499"/>
    <w:multiLevelType w:val="hybridMultilevel"/>
    <w:tmpl w:val="2F0437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88425F7"/>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696DE7"/>
    <w:multiLevelType w:val="hybridMultilevel"/>
    <w:tmpl w:val="13E221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0E763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2E1FF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7B133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845D2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E5457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8E56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2215528"/>
    <w:multiLevelType w:val="hybridMultilevel"/>
    <w:tmpl w:val="5164C4F6"/>
    <w:lvl w:ilvl="0" w:tplc="04070001">
      <w:start w:val="1"/>
      <w:numFmt w:val="bullet"/>
      <w:lvlText w:val=""/>
      <w:lvlJc w:val="left"/>
      <w:pPr>
        <w:ind w:left="765" w:hanging="360"/>
      </w:pPr>
      <w:rPr>
        <w:rFonts w:ascii="Symbol" w:hAnsi="Symbol" w:hint="default"/>
      </w:rPr>
    </w:lvl>
    <w:lvl w:ilvl="1" w:tplc="04070003">
      <w:start w:val="1"/>
      <w:numFmt w:val="bullet"/>
      <w:lvlText w:val="o"/>
      <w:lvlJc w:val="left"/>
      <w:pPr>
        <w:ind w:left="1485" w:hanging="360"/>
      </w:pPr>
      <w:rPr>
        <w:rFonts w:ascii="Courier New" w:hAnsi="Courier New" w:cs="Courier New" w:hint="default"/>
      </w:rPr>
    </w:lvl>
    <w:lvl w:ilvl="2" w:tplc="04070005">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18" w15:restartNumberingAfterBreak="0">
    <w:nsid w:val="369C4370"/>
    <w:multiLevelType w:val="hybridMultilevel"/>
    <w:tmpl w:val="E6587D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58580F"/>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388453C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4D5BD7"/>
    <w:multiLevelType w:val="multilevel"/>
    <w:tmpl w:val="0407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3AD00A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57509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FD5FBD"/>
    <w:multiLevelType w:val="hybridMultilevel"/>
    <w:tmpl w:val="33EC61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5576C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DB3D58"/>
    <w:multiLevelType w:val="hybridMultilevel"/>
    <w:tmpl w:val="84D69974"/>
    <w:lvl w:ilvl="0" w:tplc="8662BF62">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12E2154"/>
    <w:multiLevelType w:val="hybridMultilevel"/>
    <w:tmpl w:val="A7D633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33E3A7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A17807"/>
    <w:multiLevelType w:val="hybridMultilevel"/>
    <w:tmpl w:val="EC68E3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387098"/>
    <w:multiLevelType w:val="multilevel"/>
    <w:tmpl w:val="13E22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1C4761"/>
    <w:multiLevelType w:val="hybridMultilevel"/>
    <w:tmpl w:val="2B862A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F40583F"/>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2875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53C6B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9856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E039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367FC"/>
    <w:multiLevelType w:val="multilevel"/>
    <w:tmpl w:val="CA5001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3A56AB"/>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9" w15:restartNumberingAfterBreak="0">
    <w:nsid w:val="701767AB"/>
    <w:multiLevelType w:val="hybridMultilevel"/>
    <w:tmpl w:val="B43020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3002616"/>
    <w:multiLevelType w:val="multilevel"/>
    <w:tmpl w:val="71AAF9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D02DA5"/>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7130BD"/>
    <w:multiLevelType w:val="multilevel"/>
    <w:tmpl w:val="0407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15:restartNumberingAfterBreak="0">
    <w:nsid w:val="76A57A15"/>
    <w:multiLevelType w:val="multilevel"/>
    <w:tmpl w:val="2F043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951C9B"/>
    <w:multiLevelType w:val="multilevel"/>
    <w:tmpl w:val="73A04B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C5469F2"/>
    <w:multiLevelType w:val="hybridMultilevel"/>
    <w:tmpl w:val="92A426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E89168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5"/>
  </w:num>
  <w:num w:numId="3">
    <w:abstractNumId w:val="29"/>
  </w:num>
  <w:num w:numId="4">
    <w:abstractNumId w:val="27"/>
  </w:num>
  <w:num w:numId="5">
    <w:abstractNumId w:val="0"/>
  </w:num>
  <w:num w:numId="6">
    <w:abstractNumId w:val="17"/>
  </w:num>
  <w:num w:numId="7">
    <w:abstractNumId w:val="24"/>
  </w:num>
  <w:num w:numId="8">
    <w:abstractNumId w:val="7"/>
  </w:num>
  <w:num w:numId="9">
    <w:abstractNumId w:val="26"/>
  </w:num>
  <w:num w:numId="10">
    <w:abstractNumId w:val="2"/>
  </w:num>
  <w:num w:numId="11">
    <w:abstractNumId w:val="44"/>
  </w:num>
  <w:num w:numId="12">
    <w:abstractNumId w:val="6"/>
  </w:num>
  <w:num w:numId="13">
    <w:abstractNumId w:val="13"/>
  </w:num>
  <w:num w:numId="14">
    <w:abstractNumId w:val="33"/>
  </w:num>
  <w:num w:numId="15">
    <w:abstractNumId w:val="38"/>
  </w:num>
  <w:num w:numId="16">
    <w:abstractNumId w:val="16"/>
  </w:num>
  <w:num w:numId="17">
    <w:abstractNumId w:val="19"/>
  </w:num>
  <w:num w:numId="18">
    <w:abstractNumId w:val="46"/>
  </w:num>
  <w:num w:numId="19">
    <w:abstractNumId w:val="11"/>
  </w:num>
  <w:num w:numId="20">
    <w:abstractNumId w:val="28"/>
  </w:num>
  <w:num w:numId="21">
    <w:abstractNumId w:val="42"/>
  </w:num>
  <w:num w:numId="22">
    <w:abstractNumId w:val="3"/>
  </w:num>
  <w:num w:numId="23">
    <w:abstractNumId w:val="18"/>
  </w:num>
  <w:num w:numId="24">
    <w:abstractNumId w:val="4"/>
  </w:num>
  <w:num w:numId="25">
    <w:abstractNumId w:val="34"/>
  </w:num>
  <w:num w:numId="26">
    <w:abstractNumId w:val="14"/>
  </w:num>
  <w:num w:numId="27">
    <w:abstractNumId w:val="35"/>
  </w:num>
  <w:num w:numId="28">
    <w:abstractNumId w:val="41"/>
  </w:num>
  <w:num w:numId="29">
    <w:abstractNumId w:val="1"/>
  </w:num>
  <w:num w:numId="30">
    <w:abstractNumId w:val="25"/>
  </w:num>
  <w:num w:numId="31">
    <w:abstractNumId w:val="37"/>
  </w:num>
  <w:num w:numId="32">
    <w:abstractNumId w:val="22"/>
  </w:num>
  <w:num w:numId="33">
    <w:abstractNumId w:val="32"/>
  </w:num>
  <w:num w:numId="34">
    <w:abstractNumId w:val="23"/>
  </w:num>
  <w:num w:numId="35">
    <w:abstractNumId w:val="15"/>
  </w:num>
  <w:num w:numId="36">
    <w:abstractNumId w:val="8"/>
  </w:num>
  <w:num w:numId="37">
    <w:abstractNumId w:val="43"/>
  </w:num>
  <w:num w:numId="38">
    <w:abstractNumId w:val="40"/>
  </w:num>
  <w:num w:numId="39">
    <w:abstractNumId w:val="10"/>
  </w:num>
  <w:num w:numId="40">
    <w:abstractNumId w:val="30"/>
  </w:num>
  <w:num w:numId="41">
    <w:abstractNumId w:val="45"/>
  </w:num>
  <w:num w:numId="42">
    <w:abstractNumId w:val="39"/>
  </w:num>
  <w:num w:numId="43">
    <w:abstractNumId w:val="20"/>
  </w:num>
  <w:num w:numId="44">
    <w:abstractNumId w:val="12"/>
  </w:num>
  <w:num w:numId="45">
    <w:abstractNumId w:val="21"/>
  </w:num>
  <w:num w:numId="46">
    <w:abstractNumId w:val="9"/>
  </w:num>
  <w:num w:numId="47">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na.resch88@gmail.com">
    <w15:presenceInfo w15:providerId="Windows Live" w15:userId="6ca3deac7d9a8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spev52q5sttqetatnpexxo02zdpswpztzw&quot;&gt;Biomaterials-Scaffolds-Tissueengineering-Reviews&lt;record-ids&gt;&lt;item&gt;4&lt;/item&gt;&lt;item&gt;6&lt;/item&gt;&lt;item&gt;28&lt;/item&gt;&lt;item&gt;34&lt;/item&gt;&lt;item&gt;45&lt;/item&gt;&lt;item&gt;47&lt;/item&gt;&lt;item&gt;60&lt;/item&gt;&lt;item&gt;69&lt;/item&gt;&lt;item&gt;70&lt;/item&gt;&lt;item&gt;71&lt;/item&gt;&lt;item&gt;73&lt;/item&gt;&lt;item&gt;82&lt;/item&gt;&lt;item&gt;183&lt;/item&gt;&lt;item&gt;184&lt;/item&gt;&lt;item&gt;185&lt;/item&gt;&lt;item&gt;186&lt;/item&gt;&lt;item&gt;187&lt;/item&gt;&lt;item&gt;226&lt;/item&gt;&lt;item&gt;227&lt;/item&gt;&lt;item&gt;228&lt;/item&gt;&lt;item&gt;229&lt;/item&gt;&lt;item&gt;230&lt;/item&gt;&lt;/record-ids&gt;&lt;/item&gt;&lt;/Libraries&gt;"/>
  </w:docVars>
  <w:rsids>
    <w:rsidRoot w:val="00F120F4"/>
    <w:rsid w:val="00005384"/>
    <w:rsid w:val="000224BA"/>
    <w:rsid w:val="00022B1F"/>
    <w:rsid w:val="0002315E"/>
    <w:rsid w:val="00026998"/>
    <w:rsid w:val="0002765C"/>
    <w:rsid w:val="00033078"/>
    <w:rsid w:val="00034A2E"/>
    <w:rsid w:val="0004456E"/>
    <w:rsid w:val="00051B34"/>
    <w:rsid w:val="00060E68"/>
    <w:rsid w:val="000610FE"/>
    <w:rsid w:val="00062B86"/>
    <w:rsid w:val="000639D1"/>
    <w:rsid w:val="00064189"/>
    <w:rsid w:val="00064716"/>
    <w:rsid w:val="00067C6D"/>
    <w:rsid w:val="000712DA"/>
    <w:rsid w:val="00075F68"/>
    <w:rsid w:val="0007752A"/>
    <w:rsid w:val="000807E2"/>
    <w:rsid w:val="000847A4"/>
    <w:rsid w:val="000912E3"/>
    <w:rsid w:val="0009146E"/>
    <w:rsid w:val="000A3AAC"/>
    <w:rsid w:val="000B1FCA"/>
    <w:rsid w:val="000B3CBD"/>
    <w:rsid w:val="000C2304"/>
    <w:rsid w:val="000C2921"/>
    <w:rsid w:val="000C7632"/>
    <w:rsid w:val="000D6540"/>
    <w:rsid w:val="000D68BF"/>
    <w:rsid w:val="000F4690"/>
    <w:rsid w:val="000F527E"/>
    <w:rsid w:val="000F6D75"/>
    <w:rsid w:val="001065A6"/>
    <w:rsid w:val="001079D3"/>
    <w:rsid w:val="00112E08"/>
    <w:rsid w:val="0011570A"/>
    <w:rsid w:val="00117112"/>
    <w:rsid w:val="001201F9"/>
    <w:rsid w:val="00126C7D"/>
    <w:rsid w:val="001347EF"/>
    <w:rsid w:val="001352B5"/>
    <w:rsid w:val="0014713A"/>
    <w:rsid w:val="00147C1E"/>
    <w:rsid w:val="00151325"/>
    <w:rsid w:val="001641A2"/>
    <w:rsid w:val="001651FD"/>
    <w:rsid w:val="0017489F"/>
    <w:rsid w:val="001775B4"/>
    <w:rsid w:val="00180661"/>
    <w:rsid w:val="00193071"/>
    <w:rsid w:val="0019484E"/>
    <w:rsid w:val="00194B19"/>
    <w:rsid w:val="00196DD0"/>
    <w:rsid w:val="001A1205"/>
    <w:rsid w:val="001A42E6"/>
    <w:rsid w:val="001A738B"/>
    <w:rsid w:val="001A78B1"/>
    <w:rsid w:val="001B3F2D"/>
    <w:rsid w:val="001C3A96"/>
    <w:rsid w:val="001D6CE0"/>
    <w:rsid w:val="001E00FE"/>
    <w:rsid w:val="001E248A"/>
    <w:rsid w:val="001E4013"/>
    <w:rsid w:val="001E604D"/>
    <w:rsid w:val="001E6469"/>
    <w:rsid w:val="001E71EA"/>
    <w:rsid w:val="001F497B"/>
    <w:rsid w:val="00204B62"/>
    <w:rsid w:val="002167C8"/>
    <w:rsid w:val="0022001F"/>
    <w:rsid w:val="00220868"/>
    <w:rsid w:val="00222D02"/>
    <w:rsid w:val="00223B6C"/>
    <w:rsid w:val="00224586"/>
    <w:rsid w:val="00226089"/>
    <w:rsid w:val="00226946"/>
    <w:rsid w:val="0023734F"/>
    <w:rsid w:val="002413AA"/>
    <w:rsid w:val="00245238"/>
    <w:rsid w:val="00254A60"/>
    <w:rsid w:val="0025716F"/>
    <w:rsid w:val="00257EF4"/>
    <w:rsid w:val="002651CF"/>
    <w:rsid w:val="00266510"/>
    <w:rsid w:val="002739DA"/>
    <w:rsid w:val="00275363"/>
    <w:rsid w:val="002822A3"/>
    <w:rsid w:val="00282ABB"/>
    <w:rsid w:val="0028383F"/>
    <w:rsid w:val="00291C53"/>
    <w:rsid w:val="00293619"/>
    <w:rsid w:val="002937E1"/>
    <w:rsid w:val="00295029"/>
    <w:rsid w:val="00297C98"/>
    <w:rsid w:val="002A017A"/>
    <w:rsid w:val="002A4DA1"/>
    <w:rsid w:val="002A5015"/>
    <w:rsid w:val="002B1BCE"/>
    <w:rsid w:val="002B2530"/>
    <w:rsid w:val="002B257C"/>
    <w:rsid w:val="002B43BC"/>
    <w:rsid w:val="002D1885"/>
    <w:rsid w:val="002D31D9"/>
    <w:rsid w:val="002D6A8B"/>
    <w:rsid w:val="002D78EB"/>
    <w:rsid w:val="002E01B3"/>
    <w:rsid w:val="002E0EFE"/>
    <w:rsid w:val="002F521E"/>
    <w:rsid w:val="00305B1E"/>
    <w:rsid w:val="00311E5C"/>
    <w:rsid w:val="0031293C"/>
    <w:rsid w:val="00312C23"/>
    <w:rsid w:val="00316ABA"/>
    <w:rsid w:val="00320FBC"/>
    <w:rsid w:val="00321185"/>
    <w:rsid w:val="00321D8C"/>
    <w:rsid w:val="003228B4"/>
    <w:rsid w:val="0032297A"/>
    <w:rsid w:val="0033452D"/>
    <w:rsid w:val="003540E0"/>
    <w:rsid w:val="00370688"/>
    <w:rsid w:val="00371EC4"/>
    <w:rsid w:val="003835D5"/>
    <w:rsid w:val="003848B5"/>
    <w:rsid w:val="00385074"/>
    <w:rsid w:val="003879F4"/>
    <w:rsid w:val="003902EF"/>
    <w:rsid w:val="003A28F1"/>
    <w:rsid w:val="003B66B9"/>
    <w:rsid w:val="003C0B8B"/>
    <w:rsid w:val="003C2C07"/>
    <w:rsid w:val="003C33FD"/>
    <w:rsid w:val="003D1551"/>
    <w:rsid w:val="003D531E"/>
    <w:rsid w:val="003D6983"/>
    <w:rsid w:val="003D69CC"/>
    <w:rsid w:val="003E6720"/>
    <w:rsid w:val="003E6F3A"/>
    <w:rsid w:val="003E723F"/>
    <w:rsid w:val="003F21C1"/>
    <w:rsid w:val="003F7F4D"/>
    <w:rsid w:val="004064F2"/>
    <w:rsid w:val="00412692"/>
    <w:rsid w:val="004172A0"/>
    <w:rsid w:val="00421B8E"/>
    <w:rsid w:val="00422C49"/>
    <w:rsid w:val="0043085A"/>
    <w:rsid w:val="00436FB8"/>
    <w:rsid w:val="00451997"/>
    <w:rsid w:val="00451998"/>
    <w:rsid w:val="00453006"/>
    <w:rsid w:val="0045341C"/>
    <w:rsid w:val="004547C9"/>
    <w:rsid w:val="00457863"/>
    <w:rsid w:val="0046639C"/>
    <w:rsid w:val="00466CAA"/>
    <w:rsid w:val="00470BC2"/>
    <w:rsid w:val="0047663A"/>
    <w:rsid w:val="004778B4"/>
    <w:rsid w:val="00486AB1"/>
    <w:rsid w:val="0049117F"/>
    <w:rsid w:val="00491E50"/>
    <w:rsid w:val="0049319A"/>
    <w:rsid w:val="004B1EA9"/>
    <w:rsid w:val="004B66F5"/>
    <w:rsid w:val="004D5E96"/>
    <w:rsid w:val="004E27EC"/>
    <w:rsid w:val="004E46A8"/>
    <w:rsid w:val="004E6A72"/>
    <w:rsid w:val="004F0F6E"/>
    <w:rsid w:val="004F1E69"/>
    <w:rsid w:val="004F2811"/>
    <w:rsid w:val="004F69C9"/>
    <w:rsid w:val="004F79F9"/>
    <w:rsid w:val="00503922"/>
    <w:rsid w:val="005047AB"/>
    <w:rsid w:val="00513622"/>
    <w:rsid w:val="005168C7"/>
    <w:rsid w:val="00520C04"/>
    <w:rsid w:val="00525870"/>
    <w:rsid w:val="00527915"/>
    <w:rsid w:val="0053199F"/>
    <w:rsid w:val="00533CAF"/>
    <w:rsid w:val="0053652F"/>
    <w:rsid w:val="00545079"/>
    <w:rsid w:val="00551EAE"/>
    <w:rsid w:val="0056457C"/>
    <w:rsid w:val="00564744"/>
    <w:rsid w:val="005672AB"/>
    <w:rsid w:val="0056794D"/>
    <w:rsid w:val="00583A18"/>
    <w:rsid w:val="005843FE"/>
    <w:rsid w:val="0058449C"/>
    <w:rsid w:val="00584543"/>
    <w:rsid w:val="00584B9F"/>
    <w:rsid w:val="00593B8A"/>
    <w:rsid w:val="00594325"/>
    <w:rsid w:val="005A150A"/>
    <w:rsid w:val="005A3A19"/>
    <w:rsid w:val="005B17EE"/>
    <w:rsid w:val="005B2AA7"/>
    <w:rsid w:val="005B3D63"/>
    <w:rsid w:val="005C0124"/>
    <w:rsid w:val="005C3A59"/>
    <w:rsid w:val="005D2451"/>
    <w:rsid w:val="005D667F"/>
    <w:rsid w:val="005E2A7D"/>
    <w:rsid w:val="005E3286"/>
    <w:rsid w:val="005F3386"/>
    <w:rsid w:val="005F4A65"/>
    <w:rsid w:val="005F677F"/>
    <w:rsid w:val="00602A42"/>
    <w:rsid w:val="006049BF"/>
    <w:rsid w:val="00606D75"/>
    <w:rsid w:val="00607C1C"/>
    <w:rsid w:val="006210AB"/>
    <w:rsid w:val="006214B9"/>
    <w:rsid w:val="00622332"/>
    <w:rsid w:val="00622DE5"/>
    <w:rsid w:val="00633096"/>
    <w:rsid w:val="00634914"/>
    <w:rsid w:val="006370C4"/>
    <w:rsid w:val="006410D0"/>
    <w:rsid w:val="00642091"/>
    <w:rsid w:val="00655019"/>
    <w:rsid w:val="00655359"/>
    <w:rsid w:val="0066041F"/>
    <w:rsid w:val="006623AC"/>
    <w:rsid w:val="00665516"/>
    <w:rsid w:val="00666A50"/>
    <w:rsid w:val="00675FA0"/>
    <w:rsid w:val="00676591"/>
    <w:rsid w:val="00676D23"/>
    <w:rsid w:val="00677856"/>
    <w:rsid w:val="00686D6A"/>
    <w:rsid w:val="00690CD6"/>
    <w:rsid w:val="00692C8C"/>
    <w:rsid w:val="006934AB"/>
    <w:rsid w:val="006934C7"/>
    <w:rsid w:val="00694F1F"/>
    <w:rsid w:val="006952DC"/>
    <w:rsid w:val="006A0036"/>
    <w:rsid w:val="006A4E52"/>
    <w:rsid w:val="006B0097"/>
    <w:rsid w:val="006B5361"/>
    <w:rsid w:val="006B5F4F"/>
    <w:rsid w:val="006C6980"/>
    <w:rsid w:val="006C78B8"/>
    <w:rsid w:val="006D41E4"/>
    <w:rsid w:val="006E3532"/>
    <w:rsid w:val="006F1256"/>
    <w:rsid w:val="006F7BD0"/>
    <w:rsid w:val="00702071"/>
    <w:rsid w:val="00703EF7"/>
    <w:rsid w:val="00710BE2"/>
    <w:rsid w:val="007172E6"/>
    <w:rsid w:val="00717B0B"/>
    <w:rsid w:val="00720F22"/>
    <w:rsid w:val="007219CF"/>
    <w:rsid w:val="00725686"/>
    <w:rsid w:val="00726C0B"/>
    <w:rsid w:val="00730EB4"/>
    <w:rsid w:val="00733404"/>
    <w:rsid w:val="00740B3A"/>
    <w:rsid w:val="007417FE"/>
    <w:rsid w:val="00742AD5"/>
    <w:rsid w:val="007458E3"/>
    <w:rsid w:val="00753B53"/>
    <w:rsid w:val="00754B64"/>
    <w:rsid w:val="00754D32"/>
    <w:rsid w:val="00757831"/>
    <w:rsid w:val="00764E9E"/>
    <w:rsid w:val="00766D29"/>
    <w:rsid w:val="00791D66"/>
    <w:rsid w:val="007957DF"/>
    <w:rsid w:val="007B14DC"/>
    <w:rsid w:val="007B570D"/>
    <w:rsid w:val="007C2EE2"/>
    <w:rsid w:val="007C545A"/>
    <w:rsid w:val="007D7287"/>
    <w:rsid w:val="007D76EA"/>
    <w:rsid w:val="007E338B"/>
    <w:rsid w:val="007E7904"/>
    <w:rsid w:val="007F21BE"/>
    <w:rsid w:val="007F75B3"/>
    <w:rsid w:val="0080064B"/>
    <w:rsid w:val="00810B01"/>
    <w:rsid w:val="0081237F"/>
    <w:rsid w:val="00823413"/>
    <w:rsid w:val="0082361F"/>
    <w:rsid w:val="0082364D"/>
    <w:rsid w:val="00823F8F"/>
    <w:rsid w:val="0082568E"/>
    <w:rsid w:val="00827E10"/>
    <w:rsid w:val="008310AA"/>
    <w:rsid w:val="00832979"/>
    <w:rsid w:val="0084029C"/>
    <w:rsid w:val="008444A0"/>
    <w:rsid w:val="00846C51"/>
    <w:rsid w:val="00847CD0"/>
    <w:rsid w:val="00861451"/>
    <w:rsid w:val="00875DC1"/>
    <w:rsid w:val="00877921"/>
    <w:rsid w:val="00891795"/>
    <w:rsid w:val="00893340"/>
    <w:rsid w:val="00897B2E"/>
    <w:rsid w:val="008A233C"/>
    <w:rsid w:val="008A7D92"/>
    <w:rsid w:val="008A7EF1"/>
    <w:rsid w:val="008B09EB"/>
    <w:rsid w:val="008B0CFB"/>
    <w:rsid w:val="008C1197"/>
    <w:rsid w:val="008C5229"/>
    <w:rsid w:val="008D3A7E"/>
    <w:rsid w:val="008D5355"/>
    <w:rsid w:val="008E3812"/>
    <w:rsid w:val="008E46FE"/>
    <w:rsid w:val="008E5C27"/>
    <w:rsid w:val="008F3213"/>
    <w:rsid w:val="008F44B7"/>
    <w:rsid w:val="008F5771"/>
    <w:rsid w:val="00910651"/>
    <w:rsid w:val="009119FA"/>
    <w:rsid w:val="00912204"/>
    <w:rsid w:val="00914B7A"/>
    <w:rsid w:val="00921B18"/>
    <w:rsid w:val="0092364A"/>
    <w:rsid w:val="00923973"/>
    <w:rsid w:val="009265CA"/>
    <w:rsid w:val="0093023E"/>
    <w:rsid w:val="00931FE7"/>
    <w:rsid w:val="009447F1"/>
    <w:rsid w:val="00960F22"/>
    <w:rsid w:val="0096143E"/>
    <w:rsid w:val="009649BD"/>
    <w:rsid w:val="009672AC"/>
    <w:rsid w:val="009708A1"/>
    <w:rsid w:val="009736C8"/>
    <w:rsid w:val="00976810"/>
    <w:rsid w:val="009862E1"/>
    <w:rsid w:val="009908D0"/>
    <w:rsid w:val="009B6496"/>
    <w:rsid w:val="009B70F0"/>
    <w:rsid w:val="009B70F2"/>
    <w:rsid w:val="009C5793"/>
    <w:rsid w:val="009C613F"/>
    <w:rsid w:val="009D4E1A"/>
    <w:rsid w:val="009E1899"/>
    <w:rsid w:val="009E2101"/>
    <w:rsid w:val="009E3BE9"/>
    <w:rsid w:val="009E7B52"/>
    <w:rsid w:val="009F3A38"/>
    <w:rsid w:val="009F5BA7"/>
    <w:rsid w:val="00A119CD"/>
    <w:rsid w:val="00A1476C"/>
    <w:rsid w:val="00A20271"/>
    <w:rsid w:val="00A21F16"/>
    <w:rsid w:val="00A30436"/>
    <w:rsid w:val="00A31A59"/>
    <w:rsid w:val="00A32139"/>
    <w:rsid w:val="00A32DE8"/>
    <w:rsid w:val="00A336AC"/>
    <w:rsid w:val="00A34F45"/>
    <w:rsid w:val="00A42681"/>
    <w:rsid w:val="00A449FF"/>
    <w:rsid w:val="00A60D87"/>
    <w:rsid w:val="00A65E88"/>
    <w:rsid w:val="00A668F4"/>
    <w:rsid w:val="00A70AEB"/>
    <w:rsid w:val="00A7225B"/>
    <w:rsid w:val="00A8148E"/>
    <w:rsid w:val="00A83D33"/>
    <w:rsid w:val="00A9115D"/>
    <w:rsid w:val="00A91247"/>
    <w:rsid w:val="00AA0A21"/>
    <w:rsid w:val="00AA37B7"/>
    <w:rsid w:val="00AA414A"/>
    <w:rsid w:val="00AA7FD5"/>
    <w:rsid w:val="00AB2F61"/>
    <w:rsid w:val="00AB3EA5"/>
    <w:rsid w:val="00AB6C60"/>
    <w:rsid w:val="00AD0290"/>
    <w:rsid w:val="00AD172E"/>
    <w:rsid w:val="00AD376B"/>
    <w:rsid w:val="00AE66EF"/>
    <w:rsid w:val="00AE73F8"/>
    <w:rsid w:val="00AF677C"/>
    <w:rsid w:val="00B0216A"/>
    <w:rsid w:val="00B04D42"/>
    <w:rsid w:val="00B04F30"/>
    <w:rsid w:val="00B056F1"/>
    <w:rsid w:val="00B10668"/>
    <w:rsid w:val="00B140E5"/>
    <w:rsid w:val="00B14F7E"/>
    <w:rsid w:val="00B16CF3"/>
    <w:rsid w:val="00B40273"/>
    <w:rsid w:val="00B45B46"/>
    <w:rsid w:val="00B47920"/>
    <w:rsid w:val="00B56946"/>
    <w:rsid w:val="00B60700"/>
    <w:rsid w:val="00B60F72"/>
    <w:rsid w:val="00B63B36"/>
    <w:rsid w:val="00B83573"/>
    <w:rsid w:val="00B9474E"/>
    <w:rsid w:val="00B95229"/>
    <w:rsid w:val="00B9544A"/>
    <w:rsid w:val="00B96234"/>
    <w:rsid w:val="00BA16ED"/>
    <w:rsid w:val="00BA43BA"/>
    <w:rsid w:val="00BB0148"/>
    <w:rsid w:val="00BB4E66"/>
    <w:rsid w:val="00BB625B"/>
    <w:rsid w:val="00BB6FD9"/>
    <w:rsid w:val="00BD0083"/>
    <w:rsid w:val="00BE4D3A"/>
    <w:rsid w:val="00BF026E"/>
    <w:rsid w:val="00BF4FE7"/>
    <w:rsid w:val="00BF6501"/>
    <w:rsid w:val="00C061A5"/>
    <w:rsid w:val="00C20844"/>
    <w:rsid w:val="00C20A9C"/>
    <w:rsid w:val="00C232D5"/>
    <w:rsid w:val="00C26FAF"/>
    <w:rsid w:val="00C31A35"/>
    <w:rsid w:val="00C340E1"/>
    <w:rsid w:val="00C427F2"/>
    <w:rsid w:val="00C44B12"/>
    <w:rsid w:val="00C46566"/>
    <w:rsid w:val="00C658DA"/>
    <w:rsid w:val="00C664C3"/>
    <w:rsid w:val="00C70582"/>
    <w:rsid w:val="00C75D43"/>
    <w:rsid w:val="00C8581F"/>
    <w:rsid w:val="00C91D6E"/>
    <w:rsid w:val="00C92B45"/>
    <w:rsid w:val="00CA34EE"/>
    <w:rsid w:val="00CA5F70"/>
    <w:rsid w:val="00CA7197"/>
    <w:rsid w:val="00CB19F4"/>
    <w:rsid w:val="00CB266D"/>
    <w:rsid w:val="00CC1A35"/>
    <w:rsid w:val="00CC6082"/>
    <w:rsid w:val="00CD1284"/>
    <w:rsid w:val="00CD1DAB"/>
    <w:rsid w:val="00CD43BA"/>
    <w:rsid w:val="00CD4DC4"/>
    <w:rsid w:val="00CD75B7"/>
    <w:rsid w:val="00CE112A"/>
    <w:rsid w:val="00CE1EB9"/>
    <w:rsid w:val="00CF0917"/>
    <w:rsid w:val="00CF394A"/>
    <w:rsid w:val="00D07966"/>
    <w:rsid w:val="00D1360C"/>
    <w:rsid w:val="00D156CF"/>
    <w:rsid w:val="00D15B1B"/>
    <w:rsid w:val="00D22AC5"/>
    <w:rsid w:val="00D235C6"/>
    <w:rsid w:val="00D3770C"/>
    <w:rsid w:val="00D416E0"/>
    <w:rsid w:val="00D43EBA"/>
    <w:rsid w:val="00D45239"/>
    <w:rsid w:val="00D517E3"/>
    <w:rsid w:val="00D60CB4"/>
    <w:rsid w:val="00D61320"/>
    <w:rsid w:val="00D70509"/>
    <w:rsid w:val="00D744D9"/>
    <w:rsid w:val="00D76D00"/>
    <w:rsid w:val="00D80893"/>
    <w:rsid w:val="00D8150D"/>
    <w:rsid w:val="00D830B0"/>
    <w:rsid w:val="00DA0D56"/>
    <w:rsid w:val="00DA19EC"/>
    <w:rsid w:val="00DB0FAC"/>
    <w:rsid w:val="00DB1EAF"/>
    <w:rsid w:val="00DB2215"/>
    <w:rsid w:val="00DB7DF8"/>
    <w:rsid w:val="00DC7FC9"/>
    <w:rsid w:val="00DD27A2"/>
    <w:rsid w:val="00DD7270"/>
    <w:rsid w:val="00DE1508"/>
    <w:rsid w:val="00DF2C67"/>
    <w:rsid w:val="00DF4993"/>
    <w:rsid w:val="00DF5C5D"/>
    <w:rsid w:val="00DF6A60"/>
    <w:rsid w:val="00DF77B9"/>
    <w:rsid w:val="00E2041A"/>
    <w:rsid w:val="00E20FAD"/>
    <w:rsid w:val="00E2462F"/>
    <w:rsid w:val="00E273BC"/>
    <w:rsid w:val="00E50859"/>
    <w:rsid w:val="00E5489E"/>
    <w:rsid w:val="00E550CD"/>
    <w:rsid w:val="00E61C2B"/>
    <w:rsid w:val="00E6648A"/>
    <w:rsid w:val="00E810DD"/>
    <w:rsid w:val="00E82834"/>
    <w:rsid w:val="00E87D14"/>
    <w:rsid w:val="00E92EC6"/>
    <w:rsid w:val="00EA1937"/>
    <w:rsid w:val="00EA2944"/>
    <w:rsid w:val="00EC666C"/>
    <w:rsid w:val="00EC7916"/>
    <w:rsid w:val="00ED35F1"/>
    <w:rsid w:val="00ED5CF0"/>
    <w:rsid w:val="00F03EFC"/>
    <w:rsid w:val="00F061B9"/>
    <w:rsid w:val="00F07AB2"/>
    <w:rsid w:val="00F07F77"/>
    <w:rsid w:val="00F120F4"/>
    <w:rsid w:val="00F21382"/>
    <w:rsid w:val="00F237D0"/>
    <w:rsid w:val="00F26FE4"/>
    <w:rsid w:val="00F30A98"/>
    <w:rsid w:val="00F34697"/>
    <w:rsid w:val="00F452F5"/>
    <w:rsid w:val="00F453C3"/>
    <w:rsid w:val="00F47A3D"/>
    <w:rsid w:val="00F5450C"/>
    <w:rsid w:val="00F55168"/>
    <w:rsid w:val="00F659F2"/>
    <w:rsid w:val="00F70988"/>
    <w:rsid w:val="00F7279E"/>
    <w:rsid w:val="00F7483D"/>
    <w:rsid w:val="00F76F67"/>
    <w:rsid w:val="00F86424"/>
    <w:rsid w:val="00F90A40"/>
    <w:rsid w:val="00FB0682"/>
    <w:rsid w:val="00FB67CB"/>
    <w:rsid w:val="00FB733E"/>
    <w:rsid w:val="00FC0998"/>
    <w:rsid w:val="00FC14ED"/>
    <w:rsid w:val="00FC2280"/>
    <w:rsid w:val="00FC4D82"/>
    <w:rsid w:val="00FD0304"/>
    <w:rsid w:val="00FD0B39"/>
    <w:rsid w:val="00FE095D"/>
    <w:rsid w:val="00FE23E6"/>
    <w:rsid w:val="00FF288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F4FE66"/>
  <w15:docId w15:val="{6DB2F21F-99B7-4689-9B35-2FD2EB20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1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34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21B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21B1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2167C8"/>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F237D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120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120F4"/>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F120F4"/>
    <w:pPr>
      <w:ind w:left="720"/>
      <w:contextualSpacing/>
    </w:pPr>
  </w:style>
  <w:style w:type="character" w:customStyle="1" w:styleId="berschrift2Zchn">
    <w:name w:val="Überschrift 2 Zchn"/>
    <w:basedOn w:val="Absatz-Standardschriftart"/>
    <w:link w:val="berschrift2"/>
    <w:uiPriority w:val="9"/>
    <w:rsid w:val="006934C7"/>
    <w:rPr>
      <w:rFonts w:asciiTheme="majorHAnsi" w:eastAsiaTheme="majorEastAsia" w:hAnsiTheme="majorHAnsi" w:cstheme="majorBidi"/>
      <w:color w:val="2E74B5" w:themeColor="accent1" w:themeShade="BF"/>
      <w:sz w:val="26"/>
      <w:szCs w:val="26"/>
    </w:rPr>
  </w:style>
  <w:style w:type="character" w:styleId="Kommentarzeichen">
    <w:name w:val="annotation reference"/>
    <w:basedOn w:val="Absatz-Standardschriftart"/>
    <w:uiPriority w:val="99"/>
    <w:semiHidden/>
    <w:unhideWhenUsed/>
    <w:rsid w:val="007172E6"/>
    <w:rPr>
      <w:sz w:val="16"/>
      <w:szCs w:val="16"/>
    </w:rPr>
  </w:style>
  <w:style w:type="paragraph" w:styleId="Kommentartext">
    <w:name w:val="annotation text"/>
    <w:basedOn w:val="Standard"/>
    <w:link w:val="KommentartextZchn"/>
    <w:uiPriority w:val="99"/>
    <w:unhideWhenUsed/>
    <w:rsid w:val="007172E6"/>
    <w:pPr>
      <w:spacing w:line="240" w:lineRule="auto"/>
    </w:pPr>
    <w:rPr>
      <w:sz w:val="20"/>
      <w:szCs w:val="20"/>
    </w:rPr>
  </w:style>
  <w:style w:type="character" w:customStyle="1" w:styleId="KommentartextZchn">
    <w:name w:val="Kommentartext Zchn"/>
    <w:basedOn w:val="Absatz-Standardschriftart"/>
    <w:link w:val="Kommentartext"/>
    <w:uiPriority w:val="99"/>
    <w:rsid w:val="007172E6"/>
    <w:rPr>
      <w:sz w:val="20"/>
      <w:szCs w:val="20"/>
    </w:rPr>
  </w:style>
  <w:style w:type="paragraph" w:styleId="Kommentarthema">
    <w:name w:val="annotation subject"/>
    <w:basedOn w:val="Kommentartext"/>
    <w:next w:val="Kommentartext"/>
    <w:link w:val="KommentarthemaZchn"/>
    <w:uiPriority w:val="99"/>
    <w:semiHidden/>
    <w:unhideWhenUsed/>
    <w:rsid w:val="007172E6"/>
    <w:rPr>
      <w:b/>
      <w:bCs/>
    </w:rPr>
  </w:style>
  <w:style w:type="character" w:customStyle="1" w:styleId="KommentarthemaZchn">
    <w:name w:val="Kommentarthema Zchn"/>
    <w:basedOn w:val="KommentartextZchn"/>
    <w:link w:val="Kommentarthema"/>
    <w:uiPriority w:val="99"/>
    <w:semiHidden/>
    <w:rsid w:val="007172E6"/>
    <w:rPr>
      <w:b/>
      <w:bCs/>
      <w:sz w:val="20"/>
      <w:szCs w:val="20"/>
    </w:rPr>
  </w:style>
  <w:style w:type="paragraph" w:styleId="Sprechblasentext">
    <w:name w:val="Balloon Text"/>
    <w:basedOn w:val="Standard"/>
    <w:link w:val="SprechblasentextZchn"/>
    <w:uiPriority w:val="99"/>
    <w:semiHidden/>
    <w:unhideWhenUsed/>
    <w:rsid w:val="007172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7172E6"/>
    <w:rPr>
      <w:rFonts w:ascii="Segoe UI" w:hAnsi="Segoe UI" w:cs="Segoe UI"/>
      <w:sz w:val="18"/>
      <w:szCs w:val="18"/>
    </w:rPr>
  </w:style>
  <w:style w:type="character" w:customStyle="1" w:styleId="berschrift3Zchn">
    <w:name w:val="Überschrift 3 Zchn"/>
    <w:basedOn w:val="Absatz-Standardschriftart"/>
    <w:link w:val="berschrift3"/>
    <w:uiPriority w:val="9"/>
    <w:rsid w:val="00921B1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21B18"/>
    <w:rPr>
      <w:rFonts w:asciiTheme="majorHAnsi" w:eastAsiaTheme="majorEastAsia" w:hAnsiTheme="majorHAnsi" w:cstheme="majorBidi"/>
      <w:i/>
      <w:iCs/>
      <w:color w:val="2E74B5" w:themeColor="accent1" w:themeShade="BF"/>
    </w:rPr>
  </w:style>
  <w:style w:type="character" w:customStyle="1" w:styleId="berschrift1Zchn">
    <w:name w:val="Überschrift 1 Zchn"/>
    <w:basedOn w:val="Absatz-Standardschriftart"/>
    <w:link w:val="berschrift1"/>
    <w:uiPriority w:val="9"/>
    <w:rsid w:val="00921B18"/>
    <w:rPr>
      <w:rFonts w:asciiTheme="majorHAnsi" w:eastAsiaTheme="majorEastAsia" w:hAnsiTheme="majorHAnsi" w:cstheme="majorBidi"/>
      <w:color w:val="2E74B5" w:themeColor="accent1" w:themeShade="BF"/>
      <w:sz w:val="32"/>
      <w:szCs w:val="32"/>
    </w:rPr>
  </w:style>
  <w:style w:type="paragraph" w:styleId="StandardWeb">
    <w:name w:val="Normal (Web)"/>
    <w:basedOn w:val="Standard"/>
    <w:uiPriority w:val="99"/>
    <w:semiHidden/>
    <w:unhideWhenUsed/>
    <w:rsid w:val="00BE4D3A"/>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5Zchn">
    <w:name w:val="Überschrift 5 Zchn"/>
    <w:basedOn w:val="Absatz-Standardschriftart"/>
    <w:link w:val="berschrift5"/>
    <w:uiPriority w:val="9"/>
    <w:rsid w:val="002167C8"/>
    <w:rPr>
      <w:rFonts w:asciiTheme="majorHAnsi" w:eastAsiaTheme="majorEastAsia" w:hAnsiTheme="majorHAnsi" w:cstheme="majorBidi"/>
      <w:color w:val="2E74B5" w:themeColor="accent1" w:themeShade="BF"/>
    </w:rPr>
  </w:style>
  <w:style w:type="character" w:styleId="Platzhaltertext">
    <w:name w:val="Placeholder Text"/>
    <w:basedOn w:val="Absatz-Standardschriftart"/>
    <w:uiPriority w:val="99"/>
    <w:semiHidden/>
    <w:rsid w:val="002F521E"/>
    <w:rPr>
      <w:color w:val="808080"/>
    </w:rPr>
  </w:style>
  <w:style w:type="table" w:styleId="Tabellenraster">
    <w:name w:val="Table Grid"/>
    <w:basedOn w:val="NormaleTabelle"/>
    <w:uiPriority w:val="39"/>
    <w:rsid w:val="002B2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6Zchn">
    <w:name w:val="Überschrift 6 Zchn"/>
    <w:basedOn w:val="Absatz-Standardschriftart"/>
    <w:link w:val="berschrift6"/>
    <w:uiPriority w:val="9"/>
    <w:rsid w:val="00F237D0"/>
    <w:rPr>
      <w:rFonts w:asciiTheme="majorHAnsi" w:eastAsiaTheme="majorEastAsia" w:hAnsiTheme="majorHAnsi" w:cstheme="majorBidi"/>
      <w:color w:val="1F4D78" w:themeColor="accent1" w:themeShade="7F"/>
    </w:rPr>
  </w:style>
  <w:style w:type="paragraph" w:styleId="berarbeitung">
    <w:name w:val="Revision"/>
    <w:hidden/>
    <w:uiPriority w:val="99"/>
    <w:semiHidden/>
    <w:rsid w:val="00527915"/>
    <w:pPr>
      <w:spacing w:after="0" w:line="240" w:lineRule="auto"/>
    </w:pPr>
  </w:style>
  <w:style w:type="paragraph" w:styleId="Inhaltsverzeichnisberschrift">
    <w:name w:val="TOC Heading"/>
    <w:basedOn w:val="berschrift1"/>
    <w:next w:val="Standard"/>
    <w:uiPriority w:val="39"/>
    <w:unhideWhenUsed/>
    <w:qFormat/>
    <w:rsid w:val="00740B3A"/>
    <w:pPr>
      <w:outlineLvl w:val="9"/>
    </w:pPr>
    <w:rPr>
      <w:lang w:eastAsia="de-DE"/>
    </w:rPr>
  </w:style>
  <w:style w:type="paragraph" w:styleId="Verzeichnis1">
    <w:name w:val="toc 1"/>
    <w:basedOn w:val="Standard"/>
    <w:next w:val="Standard"/>
    <w:autoRedefine/>
    <w:uiPriority w:val="39"/>
    <w:unhideWhenUsed/>
    <w:rsid w:val="00B56946"/>
    <w:pPr>
      <w:tabs>
        <w:tab w:val="right" w:leader="dot" w:pos="9062"/>
      </w:tabs>
      <w:spacing w:after="100"/>
    </w:pPr>
  </w:style>
  <w:style w:type="paragraph" w:styleId="Verzeichnis3">
    <w:name w:val="toc 3"/>
    <w:basedOn w:val="Standard"/>
    <w:next w:val="Standard"/>
    <w:autoRedefine/>
    <w:uiPriority w:val="39"/>
    <w:unhideWhenUsed/>
    <w:rsid w:val="00D517E3"/>
    <w:pPr>
      <w:tabs>
        <w:tab w:val="left" w:pos="880"/>
        <w:tab w:val="right" w:leader="dot" w:pos="9062"/>
      </w:tabs>
      <w:spacing w:after="100"/>
      <w:ind w:left="440"/>
      <w:pPrChange w:id="0" w:author="anna.resch88@gmail.com" w:date="2022-01-05T11:09:00Z">
        <w:pPr>
          <w:spacing w:after="100" w:line="259" w:lineRule="auto"/>
          <w:ind w:left="440"/>
        </w:pPr>
      </w:pPrChange>
    </w:pPr>
    <w:rPr>
      <w:rPrChange w:id="0" w:author="anna.resch88@gmail.com" w:date="2022-01-05T11:09:00Z">
        <w:rPr>
          <w:rFonts w:asciiTheme="minorHAnsi" w:eastAsiaTheme="minorHAnsi" w:hAnsiTheme="minorHAnsi" w:cstheme="minorBidi"/>
          <w:sz w:val="22"/>
          <w:szCs w:val="22"/>
          <w:lang w:val="de-DE" w:eastAsia="en-US" w:bidi="ar-SA"/>
        </w:rPr>
      </w:rPrChange>
    </w:rPr>
  </w:style>
  <w:style w:type="character" w:styleId="Hyperlink">
    <w:name w:val="Hyperlink"/>
    <w:basedOn w:val="Absatz-Standardschriftart"/>
    <w:uiPriority w:val="99"/>
    <w:unhideWhenUsed/>
    <w:rsid w:val="00740B3A"/>
    <w:rPr>
      <w:color w:val="0563C1" w:themeColor="hyperlink"/>
      <w:u w:val="single"/>
    </w:rPr>
  </w:style>
  <w:style w:type="paragraph" w:styleId="Verzeichnis4">
    <w:name w:val="toc 4"/>
    <w:basedOn w:val="Standard"/>
    <w:next w:val="Standard"/>
    <w:autoRedefine/>
    <w:uiPriority w:val="39"/>
    <w:unhideWhenUsed/>
    <w:rsid w:val="00740B3A"/>
    <w:pPr>
      <w:spacing w:after="100"/>
      <w:ind w:left="660"/>
    </w:pPr>
  </w:style>
  <w:style w:type="paragraph" w:customStyle="1" w:styleId="EndNoteBibliographyTitle">
    <w:name w:val="EndNote Bibliography Title"/>
    <w:basedOn w:val="Standard"/>
    <w:rsid w:val="00717B0B"/>
    <w:pPr>
      <w:spacing w:after="0"/>
      <w:jc w:val="center"/>
    </w:pPr>
    <w:rPr>
      <w:rFonts w:ascii="Calibri" w:hAnsi="Calibri"/>
      <w:lang w:val="en-US"/>
    </w:rPr>
  </w:style>
  <w:style w:type="paragraph" w:customStyle="1" w:styleId="EndNoteBibliography">
    <w:name w:val="EndNote Bibliography"/>
    <w:basedOn w:val="Standard"/>
    <w:rsid w:val="00717B0B"/>
    <w:pPr>
      <w:spacing w:line="240" w:lineRule="auto"/>
    </w:pPr>
    <w:rPr>
      <w:rFonts w:ascii="Calibri" w:hAnsi="Calibri"/>
      <w:lang w:val="en-US"/>
    </w:rPr>
  </w:style>
  <w:style w:type="paragraph" w:styleId="HTMLVorformatiert">
    <w:name w:val="HTML Preformatted"/>
    <w:basedOn w:val="Standard"/>
    <w:link w:val="HTMLVorformatiertZchn"/>
    <w:uiPriority w:val="99"/>
    <w:semiHidden/>
    <w:unhideWhenUsed/>
    <w:rsid w:val="00D74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lang w:eastAsia="de-DE"/>
    </w:rPr>
  </w:style>
  <w:style w:type="character" w:customStyle="1" w:styleId="HTMLVorformatiertZchn">
    <w:name w:val="HTML Vorformatiert Zchn"/>
    <w:basedOn w:val="Absatz-Standardschriftart"/>
    <w:link w:val="HTMLVorformatiert"/>
    <w:uiPriority w:val="99"/>
    <w:semiHidden/>
    <w:rsid w:val="00D744D9"/>
    <w:rPr>
      <w:rFonts w:ascii="Courier" w:eastAsiaTheme="minorEastAsia" w:hAnsi="Courier" w:cs="Courier"/>
      <w:sz w:val="20"/>
      <w:szCs w:val="20"/>
      <w:lang w:eastAsia="de-DE"/>
    </w:rPr>
  </w:style>
  <w:style w:type="character" w:customStyle="1" w:styleId="ffline">
    <w:name w:val="ff_line"/>
    <w:basedOn w:val="Absatz-Standardschriftart"/>
    <w:rsid w:val="00D744D9"/>
  </w:style>
  <w:style w:type="paragraph" w:styleId="Fuzeile">
    <w:name w:val="footer"/>
    <w:basedOn w:val="Standard"/>
    <w:link w:val="FuzeileZchn"/>
    <w:uiPriority w:val="99"/>
    <w:unhideWhenUsed/>
    <w:rsid w:val="008E5C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5C27"/>
  </w:style>
  <w:style w:type="character" w:styleId="Seitenzahl">
    <w:name w:val="page number"/>
    <w:basedOn w:val="Absatz-Standardschriftart"/>
    <w:uiPriority w:val="99"/>
    <w:semiHidden/>
    <w:unhideWhenUsed/>
    <w:rsid w:val="008E5C27"/>
  </w:style>
  <w:style w:type="paragraph" w:styleId="Kopfzeile">
    <w:name w:val="header"/>
    <w:basedOn w:val="Standard"/>
    <w:link w:val="KopfzeileZchn"/>
    <w:uiPriority w:val="99"/>
    <w:unhideWhenUsed/>
    <w:rsid w:val="00A668F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668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6086">
      <w:bodyDiv w:val="1"/>
      <w:marLeft w:val="0"/>
      <w:marRight w:val="0"/>
      <w:marTop w:val="0"/>
      <w:marBottom w:val="0"/>
      <w:divBdr>
        <w:top w:val="none" w:sz="0" w:space="0" w:color="auto"/>
        <w:left w:val="none" w:sz="0" w:space="0" w:color="auto"/>
        <w:bottom w:val="none" w:sz="0" w:space="0" w:color="auto"/>
        <w:right w:val="none" w:sz="0" w:space="0" w:color="auto"/>
      </w:divBdr>
    </w:div>
    <w:div w:id="163936964">
      <w:bodyDiv w:val="1"/>
      <w:marLeft w:val="0"/>
      <w:marRight w:val="0"/>
      <w:marTop w:val="0"/>
      <w:marBottom w:val="0"/>
      <w:divBdr>
        <w:top w:val="none" w:sz="0" w:space="0" w:color="auto"/>
        <w:left w:val="none" w:sz="0" w:space="0" w:color="auto"/>
        <w:bottom w:val="none" w:sz="0" w:space="0" w:color="auto"/>
        <w:right w:val="none" w:sz="0" w:space="0" w:color="auto"/>
      </w:divBdr>
      <w:divsChild>
        <w:div w:id="1748531996">
          <w:marLeft w:val="0"/>
          <w:marRight w:val="0"/>
          <w:marTop w:val="0"/>
          <w:marBottom w:val="0"/>
          <w:divBdr>
            <w:top w:val="none" w:sz="0" w:space="0" w:color="auto"/>
            <w:left w:val="none" w:sz="0" w:space="0" w:color="auto"/>
            <w:bottom w:val="none" w:sz="0" w:space="0" w:color="auto"/>
            <w:right w:val="none" w:sz="0" w:space="0" w:color="auto"/>
          </w:divBdr>
          <w:divsChild>
            <w:div w:id="16453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317">
      <w:bodyDiv w:val="1"/>
      <w:marLeft w:val="0"/>
      <w:marRight w:val="0"/>
      <w:marTop w:val="0"/>
      <w:marBottom w:val="0"/>
      <w:divBdr>
        <w:top w:val="none" w:sz="0" w:space="0" w:color="auto"/>
        <w:left w:val="none" w:sz="0" w:space="0" w:color="auto"/>
        <w:bottom w:val="none" w:sz="0" w:space="0" w:color="auto"/>
        <w:right w:val="none" w:sz="0" w:space="0" w:color="auto"/>
      </w:divBdr>
    </w:div>
    <w:div w:id="252592933">
      <w:bodyDiv w:val="1"/>
      <w:marLeft w:val="0"/>
      <w:marRight w:val="0"/>
      <w:marTop w:val="0"/>
      <w:marBottom w:val="0"/>
      <w:divBdr>
        <w:top w:val="none" w:sz="0" w:space="0" w:color="auto"/>
        <w:left w:val="none" w:sz="0" w:space="0" w:color="auto"/>
        <w:bottom w:val="none" w:sz="0" w:space="0" w:color="auto"/>
        <w:right w:val="none" w:sz="0" w:space="0" w:color="auto"/>
      </w:divBdr>
    </w:div>
    <w:div w:id="319382753">
      <w:bodyDiv w:val="1"/>
      <w:marLeft w:val="0"/>
      <w:marRight w:val="0"/>
      <w:marTop w:val="0"/>
      <w:marBottom w:val="0"/>
      <w:divBdr>
        <w:top w:val="none" w:sz="0" w:space="0" w:color="auto"/>
        <w:left w:val="none" w:sz="0" w:space="0" w:color="auto"/>
        <w:bottom w:val="none" w:sz="0" w:space="0" w:color="auto"/>
        <w:right w:val="none" w:sz="0" w:space="0" w:color="auto"/>
      </w:divBdr>
      <w:divsChild>
        <w:div w:id="80034874">
          <w:marLeft w:val="0"/>
          <w:marRight w:val="0"/>
          <w:marTop w:val="0"/>
          <w:marBottom w:val="0"/>
          <w:divBdr>
            <w:top w:val="none" w:sz="0" w:space="0" w:color="auto"/>
            <w:left w:val="none" w:sz="0" w:space="0" w:color="auto"/>
            <w:bottom w:val="none" w:sz="0" w:space="0" w:color="auto"/>
            <w:right w:val="none" w:sz="0" w:space="0" w:color="auto"/>
          </w:divBdr>
          <w:divsChild>
            <w:div w:id="1297759156">
              <w:marLeft w:val="0"/>
              <w:marRight w:val="0"/>
              <w:marTop w:val="0"/>
              <w:marBottom w:val="0"/>
              <w:divBdr>
                <w:top w:val="none" w:sz="0" w:space="0" w:color="auto"/>
                <w:left w:val="none" w:sz="0" w:space="0" w:color="auto"/>
                <w:bottom w:val="none" w:sz="0" w:space="0" w:color="auto"/>
                <w:right w:val="none" w:sz="0" w:space="0" w:color="auto"/>
              </w:divBdr>
              <w:divsChild>
                <w:div w:id="9567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57737">
      <w:bodyDiv w:val="1"/>
      <w:marLeft w:val="0"/>
      <w:marRight w:val="0"/>
      <w:marTop w:val="0"/>
      <w:marBottom w:val="0"/>
      <w:divBdr>
        <w:top w:val="none" w:sz="0" w:space="0" w:color="auto"/>
        <w:left w:val="none" w:sz="0" w:space="0" w:color="auto"/>
        <w:bottom w:val="none" w:sz="0" w:space="0" w:color="auto"/>
        <w:right w:val="none" w:sz="0" w:space="0" w:color="auto"/>
      </w:divBdr>
    </w:div>
    <w:div w:id="547029955">
      <w:bodyDiv w:val="1"/>
      <w:marLeft w:val="0"/>
      <w:marRight w:val="0"/>
      <w:marTop w:val="0"/>
      <w:marBottom w:val="0"/>
      <w:divBdr>
        <w:top w:val="none" w:sz="0" w:space="0" w:color="auto"/>
        <w:left w:val="none" w:sz="0" w:space="0" w:color="auto"/>
        <w:bottom w:val="none" w:sz="0" w:space="0" w:color="auto"/>
        <w:right w:val="none" w:sz="0" w:space="0" w:color="auto"/>
      </w:divBdr>
    </w:div>
    <w:div w:id="627972330">
      <w:bodyDiv w:val="1"/>
      <w:marLeft w:val="0"/>
      <w:marRight w:val="0"/>
      <w:marTop w:val="0"/>
      <w:marBottom w:val="0"/>
      <w:divBdr>
        <w:top w:val="none" w:sz="0" w:space="0" w:color="auto"/>
        <w:left w:val="none" w:sz="0" w:space="0" w:color="auto"/>
        <w:bottom w:val="none" w:sz="0" w:space="0" w:color="auto"/>
        <w:right w:val="none" w:sz="0" w:space="0" w:color="auto"/>
      </w:divBdr>
    </w:div>
    <w:div w:id="877013486">
      <w:bodyDiv w:val="1"/>
      <w:marLeft w:val="0"/>
      <w:marRight w:val="0"/>
      <w:marTop w:val="0"/>
      <w:marBottom w:val="0"/>
      <w:divBdr>
        <w:top w:val="none" w:sz="0" w:space="0" w:color="auto"/>
        <w:left w:val="none" w:sz="0" w:space="0" w:color="auto"/>
        <w:bottom w:val="none" w:sz="0" w:space="0" w:color="auto"/>
        <w:right w:val="none" w:sz="0" w:space="0" w:color="auto"/>
      </w:divBdr>
      <w:divsChild>
        <w:div w:id="1066758740">
          <w:marLeft w:val="0"/>
          <w:marRight w:val="0"/>
          <w:marTop w:val="0"/>
          <w:marBottom w:val="0"/>
          <w:divBdr>
            <w:top w:val="none" w:sz="0" w:space="0" w:color="auto"/>
            <w:left w:val="none" w:sz="0" w:space="0" w:color="auto"/>
            <w:bottom w:val="none" w:sz="0" w:space="0" w:color="auto"/>
            <w:right w:val="none" w:sz="0" w:space="0" w:color="auto"/>
          </w:divBdr>
          <w:divsChild>
            <w:div w:id="11830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29919">
      <w:bodyDiv w:val="1"/>
      <w:marLeft w:val="0"/>
      <w:marRight w:val="0"/>
      <w:marTop w:val="0"/>
      <w:marBottom w:val="0"/>
      <w:divBdr>
        <w:top w:val="none" w:sz="0" w:space="0" w:color="auto"/>
        <w:left w:val="none" w:sz="0" w:space="0" w:color="auto"/>
        <w:bottom w:val="none" w:sz="0" w:space="0" w:color="auto"/>
        <w:right w:val="none" w:sz="0" w:space="0" w:color="auto"/>
      </w:divBdr>
    </w:div>
    <w:div w:id="934939640">
      <w:bodyDiv w:val="1"/>
      <w:marLeft w:val="0"/>
      <w:marRight w:val="0"/>
      <w:marTop w:val="0"/>
      <w:marBottom w:val="0"/>
      <w:divBdr>
        <w:top w:val="none" w:sz="0" w:space="0" w:color="auto"/>
        <w:left w:val="none" w:sz="0" w:space="0" w:color="auto"/>
        <w:bottom w:val="none" w:sz="0" w:space="0" w:color="auto"/>
        <w:right w:val="none" w:sz="0" w:space="0" w:color="auto"/>
      </w:divBdr>
    </w:div>
    <w:div w:id="935289063">
      <w:bodyDiv w:val="1"/>
      <w:marLeft w:val="0"/>
      <w:marRight w:val="0"/>
      <w:marTop w:val="0"/>
      <w:marBottom w:val="0"/>
      <w:divBdr>
        <w:top w:val="none" w:sz="0" w:space="0" w:color="auto"/>
        <w:left w:val="none" w:sz="0" w:space="0" w:color="auto"/>
        <w:bottom w:val="none" w:sz="0" w:space="0" w:color="auto"/>
        <w:right w:val="none" w:sz="0" w:space="0" w:color="auto"/>
      </w:divBdr>
    </w:div>
    <w:div w:id="985015904">
      <w:bodyDiv w:val="1"/>
      <w:marLeft w:val="0"/>
      <w:marRight w:val="0"/>
      <w:marTop w:val="0"/>
      <w:marBottom w:val="0"/>
      <w:divBdr>
        <w:top w:val="none" w:sz="0" w:space="0" w:color="auto"/>
        <w:left w:val="none" w:sz="0" w:space="0" w:color="auto"/>
        <w:bottom w:val="none" w:sz="0" w:space="0" w:color="auto"/>
        <w:right w:val="none" w:sz="0" w:space="0" w:color="auto"/>
      </w:divBdr>
    </w:div>
    <w:div w:id="1141119508">
      <w:bodyDiv w:val="1"/>
      <w:marLeft w:val="0"/>
      <w:marRight w:val="0"/>
      <w:marTop w:val="0"/>
      <w:marBottom w:val="0"/>
      <w:divBdr>
        <w:top w:val="none" w:sz="0" w:space="0" w:color="auto"/>
        <w:left w:val="none" w:sz="0" w:space="0" w:color="auto"/>
        <w:bottom w:val="none" w:sz="0" w:space="0" w:color="auto"/>
        <w:right w:val="none" w:sz="0" w:space="0" w:color="auto"/>
      </w:divBdr>
    </w:div>
    <w:div w:id="1166020239">
      <w:bodyDiv w:val="1"/>
      <w:marLeft w:val="0"/>
      <w:marRight w:val="0"/>
      <w:marTop w:val="0"/>
      <w:marBottom w:val="0"/>
      <w:divBdr>
        <w:top w:val="none" w:sz="0" w:space="0" w:color="auto"/>
        <w:left w:val="none" w:sz="0" w:space="0" w:color="auto"/>
        <w:bottom w:val="none" w:sz="0" w:space="0" w:color="auto"/>
        <w:right w:val="none" w:sz="0" w:space="0" w:color="auto"/>
      </w:divBdr>
    </w:div>
    <w:div w:id="1302006756">
      <w:bodyDiv w:val="1"/>
      <w:marLeft w:val="0"/>
      <w:marRight w:val="0"/>
      <w:marTop w:val="0"/>
      <w:marBottom w:val="0"/>
      <w:divBdr>
        <w:top w:val="none" w:sz="0" w:space="0" w:color="auto"/>
        <w:left w:val="none" w:sz="0" w:space="0" w:color="auto"/>
        <w:bottom w:val="none" w:sz="0" w:space="0" w:color="auto"/>
        <w:right w:val="none" w:sz="0" w:space="0" w:color="auto"/>
      </w:divBdr>
    </w:div>
    <w:div w:id="1311054233">
      <w:bodyDiv w:val="1"/>
      <w:marLeft w:val="0"/>
      <w:marRight w:val="0"/>
      <w:marTop w:val="0"/>
      <w:marBottom w:val="0"/>
      <w:divBdr>
        <w:top w:val="none" w:sz="0" w:space="0" w:color="auto"/>
        <w:left w:val="none" w:sz="0" w:space="0" w:color="auto"/>
        <w:bottom w:val="none" w:sz="0" w:space="0" w:color="auto"/>
        <w:right w:val="none" w:sz="0" w:space="0" w:color="auto"/>
      </w:divBdr>
    </w:div>
    <w:div w:id="1339966611">
      <w:bodyDiv w:val="1"/>
      <w:marLeft w:val="0"/>
      <w:marRight w:val="0"/>
      <w:marTop w:val="0"/>
      <w:marBottom w:val="0"/>
      <w:divBdr>
        <w:top w:val="none" w:sz="0" w:space="0" w:color="auto"/>
        <w:left w:val="none" w:sz="0" w:space="0" w:color="auto"/>
        <w:bottom w:val="none" w:sz="0" w:space="0" w:color="auto"/>
        <w:right w:val="none" w:sz="0" w:space="0" w:color="auto"/>
      </w:divBdr>
    </w:div>
    <w:div w:id="1377271342">
      <w:bodyDiv w:val="1"/>
      <w:marLeft w:val="0"/>
      <w:marRight w:val="0"/>
      <w:marTop w:val="0"/>
      <w:marBottom w:val="0"/>
      <w:divBdr>
        <w:top w:val="none" w:sz="0" w:space="0" w:color="auto"/>
        <w:left w:val="none" w:sz="0" w:space="0" w:color="auto"/>
        <w:bottom w:val="none" w:sz="0" w:space="0" w:color="auto"/>
        <w:right w:val="none" w:sz="0" w:space="0" w:color="auto"/>
      </w:divBdr>
    </w:div>
    <w:div w:id="1506439163">
      <w:bodyDiv w:val="1"/>
      <w:marLeft w:val="0"/>
      <w:marRight w:val="0"/>
      <w:marTop w:val="0"/>
      <w:marBottom w:val="0"/>
      <w:divBdr>
        <w:top w:val="none" w:sz="0" w:space="0" w:color="auto"/>
        <w:left w:val="none" w:sz="0" w:space="0" w:color="auto"/>
        <w:bottom w:val="none" w:sz="0" w:space="0" w:color="auto"/>
        <w:right w:val="none" w:sz="0" w:space="0" w:color="auto"/>
      </w:divBdr>
    </w:div>
    <w:div w:id="1589927516">
      <w:bodyDiv w:val="1"/>
      <w:marLeft w:val="0"/>
      <w:marRight w:val="0"/>
      <w:marTop w:val="0"/>
      <w:marBottom w:val="0"/>
      <w:divBdr>
        <w:top w:val="none" w:sz="0" w:space="0" w:color="auto"/>
        <w:left w:val="none" w:sz="0" w:space="0" w:color="auto"/>
        <w:bottom w:val="none" w:sz="0" w:space="0" w:color="auto"/>
        <w:right w:val="none" w:sz="0" w:space="0" w:color="auto"/>
      </w:divBdr>
    </w:div>
    <w:div w:id="1710179363">
      <w:bodyDiv w:val="1"/>
      <w:marLeft w:val="0"/>
      <w:marRight w:val="0"/>
      <w:marTop w:val="0"/>
      <w:marBottom w:val="0"/>
      <w:divBdr>
        <w:top w:val="none" w:sz="0" w:space="0" w:color="auto"/>
        <w:left w:val="none" w:sz="0" w:space="0" w:color="auto"/>
        <w:bottom w:val="none" w:sz="0" w:space="0" w:color="auto"/>
        <w:right w:val="none" w:sz="0" w:space="0" w:color="auto"/>
      </w:divBdr>
      <w:divsChild>
        <w:div w:id="1518545962">
          <w:marLeft w:val="0"/>
          <w:marRight w:val="0"/>
          <w:marTop w:val="0"/>
          <w:marBottom w:val="0"/>
          <w:divBdr>
            <w:top w:val="none" w:sz="0" w:space="0" w:color="auto"/>
            <w:left w:val="none" w:sz="0" w:space="0" w:color="auto"/>
            <w:bottom w:val="none" w:sz="0" w:space="0" w:color="auto"/>
            <w:right w:val="none" w:sz="0" w:space="0" w:color="auto"/>
          </w:divBdr>
          <w:divsChild>
            <w:div w:id="111679529">
              <w:marLeft w:val="0"/>
              <w:marRight w:val="0"/>
              <w:marTop w:val="0"/>
              <w:marBottom w:val="0"/>
              <w:divBdr>
                <w:top w:val="none" w:sz="0" w:space="0" w:color="auto"/>
                <w:left w:val="none" w:sz="0" w:space="0" w:color="auto"/>
                <w:bottom w:val="none" w:sz="0" w:space="0" w:color="auto"/>
                <w:right w:val="none" w:sz="0" w:space="0" w:color="auto"/>
              </w:divBdr>
              <w:divsChild>
                <w:div w:id="4431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79089">
      <w:bodyDiv w:val="1"/>
      <w:marLeft w:val="0"/>
      <w:marRight w:val="0"/>
      <w:marTop w:val="0"/>
      <w:marBottom w:val="0"/>
      <w:divBdr>
        <w:top w:val="none" w:sz="0" w:space="0" w:color="auto"/>
        <w:left w:val="none" w:sz="0" w:space="0" w:color="auto"/>
        <w:bottom w:val="none" w:sz="0" w:space="0" w:color="auto"/>
        <w:right w:val="none" w:sz="0" w:space="0" w:color="auto"/>
      </w:divBdr>
    </w:div>
    <w:div w:id="1821649288">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96669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annar\Documents\Backup%20ZBSA%20Aug%202019\02_Labor\01_Laborbuch\Auswertungen\10_Plate%20Reader\Auswertung_Fluoreszenzspektrum_ULD-Gele_2020051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23054867769"/>
          <c:y val="5.1594746716697899E-2"/>
          <c:w val="0.73199901428118797"/>
          <c:h val="0.77767354596622895"/>
        </c:manualLayout>
      </c:layout>
      <c:lineChart>
        <c:grouping val="standard"/>
        <c:varyColors val="0"/>
        <c:ser>
          <c:idx val="2"/>
          <c:order val="2"/>
          <c:tx>
            <c:strRef>
              <c:f>Tabelle3!$C$3</c:f>
              <c:strCache>
                <c:ptCount val="1"/>
                <c:pt idx="0">
                  <c:v>water 320nm</c:v>
                </c:pt>
              </c:strCache>
            </c:strRef>
          </c:tx>
          <c:spPr>
            <a:ln w="28575" cap="rnd">
              <a:solidFill>
                <a:srgbClr val="7030A0"/>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Tabelle3!$C$4:$C$24</c:f>
              <c:numCache>
                <c:formatCode>General</c:formatCode>
                <c:ptCount val="21"/>
                <c:pt idx="0">
                  <c:v>72355.5</c:v>
                </c:pt>
                <c:pt idx="1">
                  <c:v>67590.5</c:v>
                </c:pt>
                <c:pt idx="2">
                  <c:v>60331.5</c:v>
                </c:pt>
                <c:pt idx="3">
                  <c:v>56014.5</c:v>
                </c:pt>
                <c:pt idx="4">
                  <c:v>55275.5</c:v>
                </c:pt>
                <c:pt idx="5">
                  <c:v>50840.5</c:v>
                </c:pt>
                <c:pt idx="6">
                  <c:v>45555.5</c:v>
                </c:pt>
                <c:pt idx="7">
                  <c:v>40510.5</c:v>
                </c:pt>
                <c:pt idx="8">
                  <c:v>42988.5</c:v>
                </c:pt>
                <c:pt idx="9">
                  <c:v>39852</c:v>
                </c:pt>
                <c:pt idx="10">
                  <c:v>36350.5</c:v>
                </c:pt>
                <c:pt idx="11">
                  <c:v>37773.5</c:v>
                </c:pt>
                <c:pt idx="12">
                  <c:v>33452</c:v>
                </c:pt>
                <c:pt idx="13">
                  <c:v>32753.5</c:v>
                </c:pt>
                <c:pt idx="14">
                  <c:v>33020</c:v>
                </c:pt>
                <c:pt idx="15">
                  <c:v>32091.5</c:v>
                </c:pt>
                <c:pt idx="16">
                  <c:v>27439</c:v>
                </c:pt>
                <c:pt idx="17">
                  <c:v>31126.5</c:v>
                </c:pt>
                <c:pt idx="18">
                  <c:v>24758.5</c:v>
                </c:pt>
                <c:pt idx="19">
                  <c:v>24245.5</c:v>
                </c:pt>
                <c:pt idx="20">
                  <c:v>21726.5</c:v>
                </c:pt>
              </c:numCache>
            </c:numRef>
          </c:val>
          <c:smooth val="0"/>
          <c:extLst>
            <c:ext xmlns:c16="http://schemas.microsoft.com/office/drawing/2014/chart" uri="{C3380CC4-5D6E-409C-BE32-E72D297353CC}">
              <c16:uniqueId val="{00000000-18C3-4811-8651-8471927C2694}"/>
            </c:ext>
          </c:extLst>
        </c:ser>
        <c:ser>
          <c:idx val="6"/>
          <c:order val="6"/>
          <c:tx>
            <c:strRef>
              <c:f>Tabelle3!$G$3</c:f>
              <c:strCache>
                <c:ptCount val="1"/>
                <c:pt idx="0">
                  <c:v>Gel 340nm</c:v>
                </c:pt>
              </c:strCache>
            </c:strRef>
          </c:tx>
          <c:spPr>
            <a:ln w="28575" cap="rnd">
              <a:solidFill>
                <a:schemeClr val="accent2"/>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Tabelle3!$G$4:$G$24</c:f>
              <c:numCache>
                <c:formatCode>General</c:formatCode>
                <c:ptCount val="21"/>
                <c:pt idx="0">
                  <c:v>5531098</c:v>
                </c:pt>
                <c:pt idx="1">
                  <c:v>6466764.5</c:v>
                </c:pt>
                <c:pt idx="2">
                  <c:v>7430770</c:v>
                </c:pt>
                <c:pt idx="3">
                  <c:v>8384910.5</c:v>
                </c:pt>
                <c:pt idx="4">
                  <c:v>9304950.5</c:v>
                </c:pt>
                <c:pt idx="5">
                  <c:v>10142856</c:v>
                </c:pt>
                <c:pt idx="6">
                  <c:v>11025116</c:v>
                </c:pt>
                <c:pt idx="7">
                  <c:v>11806986.5</c:v>
                </c:pt>
                <c:pt idx="8">
                  <c:v>12505561</c:v>
                </c:pt>
                <c:pt idx="9">
                  <c:v>12994564</c:v>
                </c:pt>
                <c:pt idx="10">
                  <c:v>13622556.5</c:v>
                </c:pt>
                <c:pt idx="11">
                  <c:v>14168374.5</c:v>
                </c:pt>
                <c:pt idx="12">
                  <c:v>14664998</c:v>
                </c:pt>
                <c:pt idx="13">
                  <c:v>15155623.5</c:v>
                </c:pt>
                <c:pt idx="14">
                  <c:v>15451092</c:v>
                </c:pt>
                <c:pt idx="15">
                  <c:v>15433768.5</c:v>
                </c:pt>
                <c:pt idx="16">
                  <c:v>15179649.5</c:v>
                </c:pt>
                <c:pt idx="17">
                  <c:v>14737670.5</c:v>
                </c:pt>
                <c:pt idx="18">
                  <c:v>14515370</c:v>
                </c:pt>
                <c:pt idx="19">
                  <c:v>14605718.5</c:v>
                </c:pt>
                <c:pt idx="20">
                  <c:v>14863268.5</c:v>
                </c:pt>
              </c:numCache>
            </c:numRef>
          </c:val>
          <c:smooth val="0"/>
          <c:extLst>
            <c:ext xmlns:c16="http://schemas.microsoft.com/office/drawing/2014/chart" uri="{C3380CC4-5D6E-409C-BE32-E72D297353CC}">
              <c16:uniqueId val="{00000001-18C3-4811-8651-8471927C2694}"/>
            </c:ext>
          </c:extLst>
        </c:ser>
        <c:ser>
          <c:idx val="7"/>
          <c:order val="7"/>
          <c:tx>
            <c:strRef>
              <c:f>Tabelle3!$H$3</c:f>
              <c:strCache>
                <c:ptCount val="1"/>
                <c:pt idx="0">
                  <c:v>Gel 320nm</c:v>
                </c:pt>
              </c:strCache>
            </c:strRef>
          </c:tx>
          <c:spPr>
            <a:ln w="28575" cap="rnd">
              <a:solidFill>
                <a:schemeClr val="accent6"/>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Tabelle3!$H$4:$H$24</c:f>
              <c:numCache>
                <c:formatCode>General</c:formatCode>
                <c:ptCount val="21"/>
                <c:pt idx="0">
                  <c:v>14219262.5</c:v>
                </c:pt>
                <c:pt idx="1">
                  <c:v>15919733.5</c:v>
                </c:pt>
                <c:pt idx="2">
                  <c:v>17629321</c:v>
                </c:pt>
                <c:pt idx="3">
                  <c:v>19145822</c:v>
                </c:pt>
                <c:pt idx="4">
                  <c:v>20583496</c:v>
                </c:pt>
                <c:pt idx="5">
                  <c:v>21935998</c:v>
                </c:pt>
                <c:pt idx="6">
                  <c:v>23180760</c:v>
                </c:pt>
                <c:pt idx="7">
                  <c:v>24188109</c:v>
                </c:pt>
                <c:pt idx="8">
                  <c:v>25099435</c:v>
                </c:pt>
                <c:pt idx="9">
                  <c:v>25456480</c:v>
                </c:pt>
                <c:pt idx="10">
                  <c:v>26088695</c:v>
                </c:pt>
                <c:pt idx="11">
                  <c:v>26540606</c:v>
                </c:pt>
                <c:pt idx="12">
                  <c:v>26856758</c:v>
                </c:pt>
                <c:pt idx="13">
                  <c:v>26940044</c:v>
                </c:pt>
                <c:pt idx="14">
                  <c:v>26629331</c:v>
                </c:pt>
                <c:pt idx="15">
                  <c:v>25851426</c:v>
                </c:pt>
                <c:pt idx="16">
                  <c:v>24237049</c:v>
                </c:pt>
                <c:pt idx="17">
                  <c:v>22134388</c:v>
                </c:pt>
                <c:pt idx="18">
                  <c:v>20743977</c:v>
                </c:pt>
                <c:pt idx="19">
                  <c:v>19931837</c:v>
                </c:pt>
                <c:pt idx="20">
                  <c:v>19126943</c:v>
                </c:pt>
              </c:numCache>
            </c:numRef>
          </c:val>
          <c:smooth val="0"/>
          <c:extLst>
            <c:ext xmlns:c16="http://schemas.microsoft.com/office/drawing/2014/chart" uri="{C3380CC4-5D6E-409C-BE32-E72D297353CC}">
              <c16:uniqueId val="{00000002-18C3-4811-8651-8471927C2694}"/>
            </c:ext>
          </c:extLst>
        </c:ser>
        <c:ser>
          <c:idx val="8"/>
          <c:order val="8"/>
          <c:tx>
            <c:strRef>
              <c:f>Tabelle3!$I$3</c:f>
              <c:strCache>
                <c:ptCount val="1"/>
                <c:pt idx="0">
                  <c:v>Gel 300nm</c:v>
                </c:pt>
              </c:strCache>
            </c:strRef>
          </c:tx>
          <c:spPr>
            <a:ln w="28575" cap="rnd">
              <a:solidFill>
                <a:schemeClr val="accent1"/>
              </a:solidFill>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Tabelle3!$I$4:$I$24</c:f>
              <c:numCache>
                <c:formatCode>General</c:formatCode>
                <c:ptCount val="21"/>
                <c:pt idx="0">
                  <c:v>17888299</c:v>
                </c:pt>
                <c:pt idx="1">
                  <c:v>18828957</c:v>
                </c:pt>
                <c:pt idx="2">
                  <c:v>19612251</c:v>
                </c:pt>
                <c:pt idx="3">
                  <c:v>20386571</c:v>
                </c:pt>
                <c:pt idx="4">
                  <c:v>21100311</c:v>
                </c:pt>
                <c:pt idx="5">
                  <c:v>21688826</c:v>
                </c:pt>
                <c:pt idx="6">
                  <c:v>22295508</c:v>
                </c:pt>
                <c:pt idx="7">
                  <c:v>22779340</c:v>
                </c:pt>
                <c:pt idx="8">
                  <c:v>23021437</c:v>
                </c:pt>
                <c:pt idx="9">
                  <c:v>23005876</c:v>
                </c:pt>
                <c:pt idx="10">
                  <c:v>23334663</c:v>
                </c:pt>
                <c:pt idx="11">
                  <c:v>23487804</c:v>
                </c:pt>
                <c:pt idx="12">
                  <c:v>23220659</c:v>
                </c:pt>
                <c:pt idx="13">
                  <c:v>23109281</c:v>
                </c:pt>
                <c:pt idx="14">
                  <c:v>22761274</c:v>
                </c:pt>
                <c:pt idx="15">
                  <c:v>21656219</c:v>
                </c:pt>
                <c:pt idx="16">
                  <c:v>20424355</c:v>
                </c:pt>
                <c:pt idx="17">
                  <c:v>18724760</c:v>
                </c:pt>
                <c:pt idx="18">
                  <c:v>17389117.5</c:v>
                </c:pt>
                <c:pt idx="19">
                  <c:v>16675524</c:v>
                </c:pt>
                <c:pt idx="20">
                  <c:v>15803723.5</c:v>
                </c:pt>
              </c:numCache>
            </c:numRef>
          </c:val>
          <c:smooth val="0"/>
          <c:extLst>
            <c:ext xmlns:c16="http://schemas.microsoft.com/office/drawing/2014/chart" uri="{C3380CC4-5D6E-409C-BE32-E72D297353CC}">
              <c16:uniqueId val="{00000003-18C3-4811-8651-8471927C2694}"/>
            </c:ext>
          </c:extLst>
        </c:ser>
        <c:ser>
          <c:idx val="11"/>
          <c:order val="11"/>
          <c:tx>
            <c:strRef>
              <c:f>Tabelle3!$L$3</c:f>
              <c:strCache>
                <c:ptCount val="1"/>
                <c:pt idx="0">
                  <c:v>control 340nm</c:v>
                </c:pt>
              </c:strCache>
            </c:strRef>
          </c:tx>
          <c:spPr>
            <a:ln w="28575" cap="rnd">
              <a:solidFill>
                <a:schemeClr val="accent2"/>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Tabelle3!$L$4:$L$24</c:f>
              <c:numCache>
                <c:formatCode>General</c:formatCode>
                <c:ptCount val="21"/>
                <c:pt idx="0">
                  <c:v>263881</c:v>
                </c:pt>
                <c:pt idx="1">
                  <c:v>308965.5</c:v>
                </c:pt>
                <c:pt idx="2">
                  <c:v>345789.5</c:v>
                </c:pt>
                <c:pt idx="3">
                  <c:v>372109.5</c:v>
                </c:pt>
                <c:pt idx="4">
                  <c:v>384320</c:v>
                </c:pt>
                <c:pt idx="5">
                  <c:v>391847</c:v>
                </c:pt>
                <c:pt idx="6">
                  <c:v>381862</c:v>
                </c:pt>
                <c:pt idx="7">
                  <c:v>369865</c:v>
                </c:pt>
                <c:pt idx="8">
                  <c:v>354647</c:v>
                </c:pt>
                <c:pt idx="9">
                  <c:v>332511.5</c:v>
                </c:pt>
                <c:pt idx="10">
                  <c:v>324452.5</c:v>
                </c:pt>
                <c:pt idx="11">
                  <c:v>322376.5</c:v>
                </c:pt>
                <c:pt idx="12">
                  <c:v>324199.5</c:v>
                </c:pt>
                <c:pt idx="13">
                  <c:v>343896.5</c:v>
                </c:pt>
                <c:pt idx="14">
                  <c:v>413759.5</c:v>
                </c:pt>
                <c:pt idx="15">
                  <c:v>586389</c:v>
                </c:pt>
                <c:pt idx="16">
                  <c:v>1038590</c:v>
                </c:pt>
                <c:pt idx="17">
                  <c:v>2274777.5</c:v>
                </c:pt>
                <c:pt idx="18">
                  <c:v>4234301</c:v>
                </c:pt>
                <c:pt idx="19">
                  <c:v>6399507.5</c:v>
                </c:pt>
                <c:pt idx="20">
                  <c:v>9918010.5</c:v>
                </c:pt>
              </c:numCache>
            </c:numRef>
          </c:val>
          <c:smooth val="0"/>
          <c:extLst>
            <c:ext xmlns:c16="http://schemas.microsoft.com/office/drawing/2014/chart" uri="{C3380CC4-5D6E-409C-BE32-E72D297353CC}">
              <c16:uniqueId val="{00000004-18C3-4811-8651-8471927C2694}"/>
            </c:ext>
          </c:extLst>
        </c:ser>
        <c:ser>
          <c:idx val="12"/>
          <c:order val="12"/>
          <c:tx>
            <c:strRef>
              <c:f>Tabelle3!$M$3</c:f>
              <c:strCache>
                <c:ptCount val="1"/>
                <c:pt idx="0">
                  <c:v>control 320nm</c:v>
                </c:pt>
              </c:strCache>
            </c:strRef>
          </c:tx>
          <c:spPr>
            <a:ln w="28575" cap="rnd">
              <a:solidFill>
                <a:schemeClr val="accent6"/>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Tabelle3!$M$4:$M$24</c:f>
              <c:numCache>
                <c:formatCode>General</c:formatCode>
                <c:ptCount val="21"/>
                <c:pt idx="0">
                  <c:v>519356</c:v>
                </c:pt>
                <c:pt idx="1">
                  <c:v>555665.5</c:v>
                </c:pt>
                <c:pt idx="2">
                  <c:v>581805.5</c:v>
                </c:pt>
                <c:pt idx="3">
                  <c:v>599754.5</c:v>
                </c:pt>
                <c:pt idx="4">
                  <c:v>599502.5</c:v>
                </c:pt>
                <c:pt idx="5">
                  <c:v>585880.5</c:v>
                </c:pt>
                <c:pt idx="6">
                  <c:v>550439.5</c:v>
                </c:pt>
                <c:pt idx="7">
                  <c:v>512268.5</c:v>
                </c:pt>
                <c:pt idx="8">
                  <c:v>482198</c:v>
                </c:pt>
                <c:pt idx="9">
                  <c:v>449185</c:v>
                </c:pt>
                <c:pt idx="10">
                  <c:v>427716</c:v>
                </c:pt>
                <c:pt idx="11">
                  <c:v>410690.5</c:v>
                </c:pt>
                <c:pt idx="12">
                  <c:v>399424.5</c:v>
                </c:pt>
                <c:pt idx="13">
                  <c:v>405724.5</c:v>
                </c:pt>
                <c:pt idx="14">
                  <c:v>433521</c:v>
                </c:pt>
                <c:pt idx="15">
                  <c:v>530664.5</c:v>
                </c:pt>
                <c:pt idx="16">
                  <c:v>776515</c:v>
                </c:pt>
                <c:pt idx="17">
                  <c:v>1463484</c:v>
                </c:pt>
                <c:pt idx="18">
                  <c:v>2611306</c:v>
                </c:pt>
                <c:pt idx="19">
                  <c:v>3884635</c:v>
                </c:pt>
                <c:pt idx="20">
                  <c:v>5941795</c:v>
                </c:pt>
              </c:numCache>
            </c:numRef>
          </c:val>
          <c:smooth val="0"/>
          <c:extLst>
            <c:ext xmlns:c16="http://schemas.microsoft.com/office/drawing/2014/chart" uri="{C3380CC4-5D6E-409C-BE32-E72D297353CC}">
              <c16:uniqueId val="{00000005-18C3-4811-8651-8471927C2694}"/>
            </c:ext>
          </c:extLst>
        </c:ser>
        <c:ser>
          <c:idx val="13"/>
          <c:order val="13"/>
          <c:tx>
            <c:strRef>
              <c:f>Tabelle3!$N$3</c:f>
              <c:strCache>
                <c:ptCount val="1"/>
                <c:pt idx="0">
                  <c:v>control 300nm</c:v>
                </c:pt>
              </c:strCache>
            </c:strRef>
          </c:tx>
          <c:spPr>
            <a:ln w="28575" cap="rnd">
              <a:solidFill>
                <a:schemeClr val="accent1"/>
              </a:solidFill>
              <a:prstDash val="sysDash"/>
              <a:round/>
            </a:ln>
            <a:effectLst/>
          </c:spPr>
          <c:marker>
            <c:symbol val="none"/>
          </c:marker>
          <c:cat>
            <c:numRef>
              <c:f>Tabelle3!$A$4:$A$24</c:f>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f>Tabelle3!$N$4:$N$24</c:f>
              <c:numCache>
                <c:formatCode>General</c:formatCode>
                <c:ptCount val="21"/>
                <c:pt idx="0">
                  <c:v>7273068</c:v>
                </c:pt>
                <c:pt idx="1">
                  <c:v>6129300</c:v>
                </c:pt>
                <c:pt idx="2">
                  <c:v>5044406</c:v>
                </c:pt>
                <c:pt idx="3">
                  <c:v>4116959</c:v>
                </c:pt>
                <c:pt idx="4">
                  <c:v>3309304</c:v>
                </c:pt>
                <c:pt idx="5">
                  <c:v>2702824</c:v>
                </c:pt>
                <c:pt idx="6">
                  <c:v>2101922.5</c:v>
                </c:pt>
                <c:pt idx="7">
                  <c:v>1635623</c:v>
                </c:pt>
                <c:pt idx="8">
                  <c:v>1317221</c:v>
                </c:pt>
                <c:pt idx="9">
                  <c:v>1065352.5</c:v>
                </c:pt>
                <c:pt idx="10">
                  <c:v>906394</c:v>
                </c:pt>
                <c:pt idx="11">
                  <c:v>789153.5</c:v>
                </c:pt>
                <c:pt idx="12">
                  <c:v>680260.5</c:v>
                </c:pt>
                <c:pt idx="13">
                  <c:v>612514</c:v>
                </c:pt>
                <c:pt idx="14">
                  <c:v>585460.5</c:v>
                </c:pt>
                <c:pt idx="15">
                  <c:v>596865.5</c:v>
                </c:pt>
                <c:pt idx="16">
                  <c:v>716015.5</c:v>
                </c:pt>
                <c:pt idx="17">
                  <c:v>1123215.5</c:v>
                </c:pt>
                <c:pt idx="18">
                  <c:v>1800426</c:v>
                </c:pt>
                <c:pt idx="19">
                  <c:v>2557386</c:v>
                </c:pt>
                <c:pt idx="20">
                  <c:v>3754989</c:v>
                </c:pt>
              </c:numCache>
            </c:numRef>
          </c:val>
          <c:smooth val="0"/>
          <c:extLst>
            <c:ext xmlns:c16="http://schemas.microsoft.com/office/drawing/2014/chart" uri="{C3380CC4-5D6E-409C-BE32-E72D297353CC}">
              <c16:uniqueId val="{00000006-18C3-4811-8651-8471927C2694}"/>
            </c:ext>
          </c:extLst>
        </c:ser>
        <c:dLbls>
          <c:showLegendKey val="0"/>
          <c:showVal val="0"/>
          <c:showCatName val="0"/>
          <c:showSerName val="0"/>
          <c:showPercent val="0"/>
          <c:showBubbleSize val="0"/>
        </c:dLbls>
        <c:smooth val="0"/>
        <c:axId val="-2037302632"/>
        <c:axId val="-2084120040"/>
        <c:extLst>
          <c:ext xmlns:c15="http://schemas.microsoft.com/office/drawing/2012/chart" uri="{02D57815-91ED-43cb-92C2-25804820EDAC}">
            <c15:filteredLineSeries>
              <c15:ser>
                <c:idx val="0"/>
                <c:order val="0"/>
                <c:tx>
                  <c:strRef>
                    <c:extLst>
                      <c:ext uri="{02D57815-91ED-43cb-92C2-25804820EDAC}">
                        <c15:formulaRef>
                          <c15:sqref>Tabelle3!$A$3</c15:sqref>
                        </c15:formulaRef>
                      </c:ext>
                    </c:extLst>
                    <c:strCache>
                      <c:ptCount val="1"/>
                      <c:pt idx="0">
                        <c:v>Wavelength</c:v>
                      </c:pt>
                    </c:strCache>
                  </c:strRef>
                </c:tx>
                <c:spPr>
                  <a:ln w="28575" cap="rnd">
                    <a:solidFill>
                      <a:schemeClr val="accent1"/>
                    </a:solidFill>
                    <a:round/>
                  </a:ln>
                  <a:effectLst/>
                </c:spPr>
                <c:marker>
                  <c:symbol val="none"/>
                </c:marker>
                <c:cat>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c:ex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val>
                <c:smooth val="0"/>
                <c:extLst>
                  <c:ext xmlns:c16="http://schemas.microsoft.com/office/drawing/2014/chart" uri="{C3380CC4-5D6E-409C-BE32-E72D297353CC}">
                    <c16:uniqueId val="{00000007-18C3-4811-8651-8471927C26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Tabelle3!$B$3</c15:sqref>
                        </c15:formulaRef>
                      </c:ext>
                    </c:extLst>
                    <c:strCache>
                      <c:ptCount val="1"/>
                      <c:pt idx="0">
                        <c:v>H2O 340nm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Tabelle3!$B$4:$B$24</c15:sqref>
                        </c15:formulaRef>
                      </c:ext>
                    </c:extLst>
                    <c:numCache>
                      <c:formatCode>General</c:formatCode>
                      <c:ptCount val="21"/>
                      <c:pt idx="0">
                        <c:v>36152</c:v>
                      </c:pt>
                      <c:pt idx="1">
                        <c:v>40056</c:v>
                      </c:pt>
                      <c:pt idx="2">
                        <c:v>40863.5</c:v>
                      </c:pt>
                      <c:pt idx="3">
                        <c:v>37564.5</c:v>
                      </c:pt>
                      <c:pt idx="4">
                        <c:v>35981</c:v>
                      </c:pt>
                      <c:pt idx="5">
                        <c:v>33990.5</c:v>
                      </c:pt>
                      <c:pt idx="6">
                        <c:v>34340</c:v>
                      </c:pt>
                      <c:pt idx="7">
                        <c:v>30223.5</c:v>
                      </c:pt>
                      <c:pt idx="8">
                        <c:v>32004.5</c:v>
                      </c:pt>
                      <c:pt idx="9">
                        <c:v>28822</c:v>
                      </c:pt>
                      <c:pt idx="10">
                        <c:v>29410.5</c:v>
                      </c:pt>
                      <c:pt idx="11">
                        <c:v>26151.5</c:v>
                      </c:pt>
                      <c:pt idx="12">
                        <c:v>26812</c:v>
                      </c:pt>
                      <c:pt idx="13">
                        <c:v>27306</c:v>
                      </c:pt>
                      <c:pt idx="14">
                        <c:v>27880</c:v>
                      </c:pt>
                      <c:pt idx="15">
                        <c:v>28290</c:v>
                      </c:pt>
                      <c:pt idx="16">
                        <c:v>23534.5</c:v>
                      </c:pt>
                      <c:pt idx="17">
                        <c:v>22007</c:v>
                      </c:pt>
                      <c:pt idx="18">
                        <c:v>22198.5</c:v>
                      </c:pt>
                      <c:pt idx="19">
                        <c:v>20261</c:v>
                      </c:pt>
                      <c:pt idx="20">
                        <c:v>18490.5</c:v>
                      </c:pt>
                    </c:numCache>
                  </c:numRef>
                </c:val>
                <c:smooth val="0"/>
                <c:extLst xmlns:c15="http://schemas.microsoft.com/office/drawing/2012/chart">
                  <c:ext xmlns:c16="http://schemas.microsoft.com/office/drawing/2014/chart" uri="{C3380CC4-5D6E-409C-BE32-E72D297353CC}">
                    <c16:uniqueId val="{00000008-18C3-4811-8651-8471927C26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Tabelle3!$D$3</c15:sqref>
                        </c15:formulaRef>
                      </c:ext>
                    </c:extLst>
                    <c:strCache>
                      <c:ptCount val="1"/>
                      <c:pt idx="0">
                        <c:v>H2O 300nm</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Tabelle3!$D$4:$D$24</c15:sqref>
                        </c15:formulaRef>
                      </c:ext>
                    </c:extLst>
                    <c:numCache>
                      <c:formatCode>General</c:formatCode>
                      <c:ptCount val="21"/>
                      <c:pt idx="0">
                        <c:v>120618.5</c:v>
                      </c:pt>
                      <c:pt idx="1">
                        <c:v>104455</c:v>
                      </c:pt>
                      <c:pt idx="2">
                        <c:v>88310</c:v>
                      </c:pt>
                      <c:pt idx="3">
                        <c:v>83860</c:v>
                      </c:pt>
                      <c:pt idx="4">
                        <c:v>76371</c:v>
                      </c:pt>
                      <c:pt idx="5">
                        <c:v>66871.5</c:v>
                      </c:pt>
                      <c:pt idx="6">
                        <c:v>64923.5</c:v>
                      </c:pt>
                      <c:pt idx="7">
                        <c:v>57316</c:v>
                      </c:pt>
                      <c:pt idx="8">
                        <c:v>55646</c:v>
                      </c:pt>
                      <c:pt idx="9">
                        <c:v>51086</c:v>
                      </c:pt>
                      <c:pt idx="10">
                        <c:v>47039.5</c:v>
                      </c:pt>
                      <c:pt idx="11">
                        <c:v>45128</c:v>
                      </c:pt>
                      <c:pt idx="12">
                        <c:v>43713</c:v>
                      </c:pt>
                      <c:pt idx="13">
                        <c:v>45559</c:v>
                      </c:pt>
                      <c:pt idx="14">
                        <c:v>42751</c:v>
                      </c:pt>
                      <c:pt idx="15">
                        <c:v>42131.5</c:v>
                      </c:pt>
                      <c:pt idx="16">
                        <c:v>40582</c:v>
                      </c:pt>
                      <c:pt idx="17">
                        <c:v>34387.5</c:v>
                      </c:pt>
                      <c:pt idx="18">
                        <c:v>29710.5</c:v>
                      </c:pt>
                      <c:pt idx="19">
                        <c:v>33874.5</c:v>
                      </c:pt>
                      <c:pt idx="20">
                        <c:v>29527.5</c:v>
                      </c:pt>
                    </c:numCache>
                  </c:numRef>
                </c:val>
                <c:smooth val="0"/>
                <c:extLst xmlns:c15="http://schemas.microsoft.com/office/drawing/2012/chart">
                  <c:ext xmlns:c16="http://schemas.microsoft.com/office/drawing/2014/chart" uri="{C3380CC4-5D6E-409C-BE32-E72D297353CC}">
                    <c16:uniqueId val="{00000009-18C3-4811-8651-8471927C269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Tabelle3!$E$3</c15:sqref>
                        </c15:formulaRef>
                      </c:ext>
                    </c:extLst>
                    <c:strCache>
                      <c:ptCount val="1"/>
                      <c:pt idx="0">
                        <c:v>H2O 280nm</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Tabelle3!$E$4:$E$24</c15:sqref>
                        </c15:formulaRef>
                      </c:ext>
                    </c:extLst>
                    <c:numCache>
                      <c:formatCode>General</c:formatCode>
                      <c:ptCount val="21"/>
                      <c:pt idx="0">
                        <c:v>170138.5</c:v>
                      </c:pt>
                      <c:pt idx="1">
                        <c:v>138888.5</c:v>
                      </c:pt>
                      <c:pt idx="2">
                        <c:v>123073</c:v>
                      </c:pt>
                      <c:pt idx="3">
                        <c:v>103313.5</c:v>
                      </c:pt>
                      <c:pt idx="4">
                        <c:v>89776.5</c:v>
                      </c:pt>
                      <c:pt idx="5">
                        <c:v>85409</c:v>
                      </c:pt>
                      <c:pt idx="6">
                        <c:v>68108</c:v>
                      </c:pt>
                      <c:pt idx="7">
                        <c:v>57940.5</c:v>
                      </c:pt>
                      <c:pt idx="8">
                        <c:v>61072.5</c:v>
                      </c:pt>
                      <c:pt idx="9">
                        <c:v>49737.5</c:v>
                      </c:pt>
                      <c:pt idx="10">
                        <c:v>48736</c:v>
                      </c:pt>
                      <c:pt idx="11">
                        <c:v>45123.5</c:v>
                      </c:pt>
                      <c:pt idx="12">
                        <c:v>43523</c:v>
                      </c:pt>
                      <c:pt idx="13">
                        <c:v>43319.5</c:v>
                      </c:pt>
                      <c:pt idx="14">
                        <c:v>43562.5</c:v>
                      </c:pt>
                      <c:pt idx="15">
                        <c:v>42328</c:v>
                      </c:pt>
                      <c:pt idx="16">
                        <c:v>42872.5</c:v>
                      </c:pt>
                      <c:pt idx="17">
                        <c:v>36382</c:v>
                      </c:pt>
                      <c:pt idx="18">
                        <c:v>37241</c:v>
                      </c:pt>
                      <c:pt idx="19">
                        <c:v>35075</c:v>
                      </c:pt>
                      <c:pt idx="20">
                        <c:v>35111.5</c:v>
                      </c:pt>
                    </c:numCache>
                  </c:numRef>
                </c:val>
                <c:smooth val="0"/>
                <c:extLst xmlns:c15="http://schemas.microsoft.com/office/drawing/2012/chart">
                  <c:ext xmlns:c16="http://schemas.microsoft.com/office/drawing/2014/chart" uri="{C3380CC4-5D6E-409C-BE32-E72D297353CC}">
                    <c16:uniqueId val="{0000000A-18C3-4811-8651-8471927C269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Tabelle3!$F$3</c15:sqref>
                        </c15:formulaRef>
                      </c:ext>
                    </c:extLst>
                    <c:strCache>
                      <c:ptCount val="1"/>
                      <c:pt idx="0">
                        <c:v>H2O 260nm</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Tabelle3!$F$4:$F$24</c15:sqref>
                        </c15:formulaRef>
                      </c:ext>
                    </c:extLst>
                    <c:numCache>
                      <c:formatCode>General</c:formatCode>
                      <c:ptCount val="21"/>
                      <c:pt idx="0">
                        <c:v>562004.5</c:v>
                      </c:pt>
                      <c:pt idx="1">
                        <c:v>415400</c:v>
                      </c:pt>
                      <c:pt idx="2">
                        <c:v>314462</c:v>
                      </c:pt>
                      <c:pt idx="3">
                        <c:v>240594</c:v>
                      </c:pt>
                      <c:pt idx="4">
                        <c:v>187949.5</c:v>
                      </c:pt>
                      <c:pt idx="5">
                        <c:v>155500.5</c:v>
                      </c:pt>
                      <c:pt idx="6">
                        <c:v>116415.5</c:v>
                      </c:pt>
                      <c:pt idx="7">
                        <c:v>95316</c:v>
                      </c:pt>
                      <c:pt idx="8">
                        <c:v>80645.5</c:v>
                      </c:pt>
                      <c:pt idx="9">
                        <c:v>70619</c:v>
                      </c:pt>
                      <c:pt idx="10">
                        <c:v>68097.5</c:v>
                      </c:pt>
                      <c:pt idx="11">
                        <c:v>61536.5</c:v>
                      </c:pt>
                      <c:pt idx="12">
                        <c:v>54712</c:v>
                      </c:pt>
                      <c:pt idx="13">
                        <c:v>55378.5</c:v>
                      </c:pt>
                      <c:pt idx="14">
                        <c:v>47007.5</c:v>
                      </c:pt>
                      <c:pt idx="15">
                        <c:v>46242.5</c:v>
                      </c:pt>
                      <c:pt idx="16">
                        <c:v>44285.5</c:v>
                      </c:pt>
                      <c:pt idx="17">
                        <c:v>40512</c:v>
                      </c:pt>
                      <c:pt idx="18">
                        <c:v>39525</c:v>
                      </c:pt>
                      <c:pt idx="19">
                        <c:v>43093</c:v>
                      </c:pt>
                      <c:pt idx="20">
                        <c:v>29445.5</c:v>
                      </c:pt>
                    </c:numCache>
                  </c:numRef>
                </c:val>
                <c:smooth val="0"/>
                <c:extLst xmlns:c15="http://schemas.microsoft.com/office/drawing/2012/chart">
                  <c:ext xmlns:c16="http://schemas.microsoft.com/office/drawing/2014/chart" uri="{C3380CC4-5D6E-409C-BE32-E72D297353CC}">
                    <c16:uniqueId val="{0000000B-18C3-4811-8651-8471927C269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Tabelle3!$J$3</c15:sqref>
                        </c15:formulaRef>
                      </c:ext>
                    </c:extLst>
                    <c:strCache>
                      <c:ptCount val="1"/>
                      <c:pt idx="0">
                        <c:v>Gel 280nm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Tabelle3!$J$4:$J$24</c15:sqref>
                        </c15:formulaRef>
                      </c:ext>
                    </c:extLst>
                    <c:numCache>
                      <c:formatCode>General</c:formatCode>
                      <c:ptCount val="21"/>
                      <c:pt idx="0">
                        <c:v>17519533</c:v>
                      </c:pt>
                      <c:pt idx="1">
                        <c:v>16816831.5</c:v>
                      </c:pt>
                      <c:pt idx="2">
                        <c:v>16301518</c:v>
                      </c:pt>
                      <c:pt idx="3">
                        <c:v>16033291.5</c:v>
                      </c:pt>
                      <c:pt idx="4">
                        <c:v>15843893.5</c:v>
                      </c:pt>
                      <c:pt idx="5">
                        <c:v>15795769</c:v>
                      </c:pt>
                      <c:pt idx="6">
                        <c:v>15579768</c:v>
                      </c:pt>
                      <c:pt idx="7">
                        <c:v>15391976</c:v>
                      </c:pt>
                      <c:pt idx="8">
                        <c:v>15198789.5</c:v>
                      </c:pt>
                      <c:pt idx="9">
                        <c:v>14852091</c:v>
                      </c:pt>
                      <c:pt idx="10">
                        <c:v>14703631.5</c:v>
                      </c:pt>
                      <c:pt idx="11">
                        <c:v>14507021.5</c:v>
                      </c:pt>
                      <c:pt idx="12">
                        <c:v>14289951</c:v>
                      </c:pt>
                      <c:pt idx="13">
                        <c:v>14052324</c:v>
                      </c:pt>
                      <c:pt idx="14">
                        <c:v>13650236</c:v>
                      </c:pt>
                      <c:pt idx="15">
                        <c:v>13005106.5</c:v>
                      </c:pt>
                      <c:pt idx="16">
                        <c:v>12207409.5</c:v>
                      </c:pt>
                      <c:pt idx="17">
                        <c:v>11176055.5</c:v>
                      </c:pt>
                      <c:pt idx="18">
                        <c:v>10694156</c:v>
                      </c:pt>
                      <c:pt idx="19">
                        <c:v>10488996</c:v>
                      </c:pt>
                      <c:pt idx="20">
                        <c:v>10331260</c:v>
                      </c:pt>
                    </c:numCache>
                  </c:numRef>
                </c:val>
                <c:smooth val="0"/>
                <c:extLst xmlns:c15="http://schemas.microsoft.com/office/drawing/2012/chart">
                  <c:ext xmlns:c16="http://schemas.microsoft.com/office/drawing/2014/chart" uri="{C3380CC4-5D6E-409C-BE32-E72D297353CC}">
                    <c16:uniqueId val="{0000000C-18C3-4811-8651-8471927C2694}"/>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Tabelle3!$K$3</c15:sqref>
                        </c15:formulaRef>
                      </c:ext>
                    </c:extLst>
                    <c:strCache>
                      <c:ptCount val="1"/>
                      <c:pt idx="0">
                        <c:v>Gel 260nm</c:v>
                      </c:pt>
                    </c:strCache>
                  </c:strRef>
                </c:tx>
                <c:spPr>
                  <a:ln w="28575" cap="rnd">
                    <a:solidFill>
                      <a:schemeClr val="accent3">
                        <a:lumMod val="75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Tabelle3!$K$4:$K$24</c15:sqref>
                        </c15:formulaRef>
                      </c:ext>
                    </c:extLst>
                    <c:numCache>
                      <c:formatCode>General</c:formatCode>
                      <c:ptCount val="21"/>
                      <c:pt idx="0">
                        <c:v>10496411</c:v>
                      </c:pt>
                      <c:pt idx="1">
                        <c:v>10178638.5</c:v>
                      </c:pt>
                      <c:pt idx="2">
                        <c:v>9953027</c:v>
                      </c:pt>
                      <c:pt idx="3">
                        <c:v>9885596.5</c:v>
                      </c:pt>
                      <c:pt idx="4">
                        <c:v>9887392</c:v>
                      </c:pt>
                      <c:pt idx="5">
                        <c:v>9868693.5</c:v>
                      </c:pt>
                      <c:pt idx="6">
                        <c:v>9921576</c:v>
                      </c:pt>
                      <c:pt idx="7">
                        <c:v>9922681.5</c:v>
                      </c:pt>
                      <c:pt idx="8">
                        <c:v>9927381</c:v>
                      </c:pt>
                      <c:pt idx="9">
                        <c:v>9771526</c:v>
                      </c:pt>
                      <c:pt idx="10">
                        <c:v>9838818.5</c:v>
                      </c:pt>
                      <c:pt idx="11">
                        <c:v>9802049.5</c:v>
                      </c:pt>
                      <c:pt idx="12">
                        <c:v>9786392.5</c:v>
                      </c:pt>
                      <c:pt idx="13">
                        <c:v>9748210.5</c:v>
                      </c:pt>
                      <c:pt idx="14">
                        <c:v>9523835.5</c:v>
                      </c:pt>
                      <c:pt idx="15">
                        <c:v>9298652.5</c:v>
                      </c:pt>
                      <c:pt idx="16">
                        <c:v>8904938</c:v>
                      </c:pt>
                      <c:pt idx="17">
                        <c:v>8346254.5</c:v>
                      </c:pt>
                      <c:pt idx="18">
                        <c:v>8172798</c:v>
                      </c:pt>
                      <c:pt idx="19">
                        <c:v>8237358</c:v>
                      </c:pt>
                      <c:pt idx="20">
                        <c:v>8404282.5</c:v>
                      </c:pt>
                    </c:numCache>
                  </c:numRef>
                </c:val>
                <c:smooth val="0"/>
                <c:extLst xmlns:c15="http://schemas.microsoft.com/office/drawing/2012/chart">
                  <c:ext xmlns:c16="http://schemas.microsoft.com/office/drawing/2014/chart" uri="{C3380CC4-5D6E-409C-BE32-E72D297353CC}">
                    <c16:uniqueId val="{0000000D-18C3-4811-8651-8471927C2694}"/>
                  </c:ext>
                </c:extLst>
              </c15:ser>
            </c15:filteredLineSeries>
            <c15:filteredLineSeries>
              <c15:ser>
                <c:idx val="14"/>
                <c:order val="14"/>
                <c:tx>
                  <c:strRef>
                    <c:extLst xmlns:c15="http://schemas.microsoft.com/office/drawing/2012/chart">
                      <c:ext xmlns:c15="http://schemas.microsoft.com/office/drawing/2012/chart" uri="{02D57815-91ED-43cb-92C2-25804820EDAC}">
                        <c15:formulaRef>
                          <c15:sqref>Tabelle3!$O$3</c15:sqref>
                        </c15:formulaRef>
                      </c:ext>
                    </c:extLst>
                    <c:strCache>
                      <c:ptCount val="1"/>
                      <c:pt idx="0">
                        <c:v>control 280</c:v>
                      </c:pt>
                    </c:strCache>
                  </c:strRef>
                </c:tx>
                <c:spPr>
                  <a:ln w="28575" cap="rnd">
                    <a:solidFill>
                      <a:schemeClr val="accent2">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Tabelle3!$O$4:$O$24</c15:sqref>
                        </c15:formulaRef>
                      </c:ext>
                    </c:extLst>
                    <c:numCache>
                      <c:formatCode>General</c:formatCode>
                      <c:ptCount val="21"/>
                      <c:pt idx="0">
                        <c:v>12694576.5</c:v>
                      </c:pt>
                      <c:pt idx="1">
                        <c:v>10331113</c:v>
                      </c:pt>
                      <c:pt idx="2">
                        <c:v>8292785.5</c:v>
                      </c:pt>
                      <c:pt idx="3">
                        <c:v>6612509</c:v>
                      </c:pt>
                      <c:pt idx="4">
                        <c:v>5204454.5</c:v>
                      </c:pt>
                      <c:pt idx="5">
                        <c:v>4152869</c:v>
                      </c:pt>
                      <c:pt idx="6">
                        <c:v>3176323.5</c:v>
                      </c:pt>
                      <c:pt idx="7">
                        <c:v>2412814.5</c:v>
                      </c:pt>
                      <c:pt idx="8">
                        <c:v>1893795</c:v>
                      </c:pt>
                      <c:pt idx="9">
                        <c:v>1490915.5</c:v>
                      </c:pt>
                      <c:pt idx="10">
                        <c:v>1236093.5</c:v>
                      </c:pt>
                      <c:pt idx="11">
                        <c:v>1016307.5</c:v>
                      </c:pt>
                      <c:pt idx="12">
                        <c:v>857393.5</c:v>
                      </c:pt>
                      <c:pt idx="13">
                        <c:v>733448</c:v>
                      </c:pt>
                      <c:pt idx="14">
                        <c:v>681116</c:v>
                      </c:pt>
                      <c:pt idx="15">
                        <c:v>711735</c:v>
                      </c:pt>
                      <c:pt idx="16">
                        <c:v>944296</c:v>
                      </c:pt>
                      <c:pt idx="17">
                        <c:v>1631104.5</c:v>
                      </c:pt>
                      <c:pt idx="18">
                        <c:v>2723854.5</c:v>
                      </c:pt>
                      <c:pt idx="19">
                        <c:v>3902213</c:v>
                      </c:pt>
                      <c:pt idx="20">
                        <c:v>5729128.5</c:v>
                      </c:pt>
                    </c:numCache>
                  </c:numRef>
                </c:val>
                <c:smooth val="0"/>
                <c:extLst xmlns:c15="http://schemas.microsoft.com/office/drawing/2012/chart">
                  <c:ext xmlns:c16="http://schemas.microsoft.com/office/drawing/2014/chart" uri="{C3380CC4-5D6E-409C-BE32-E72D297353CC}">
                    <c16:uniqueId val="{0000000E-18C3-4811-8651-8471927C2694}"/>
                  </c:ext>
                </c:extLst>
              </c15:ser>
            </c15:filteredLineSeries>
            <c15:filteredLineSeries>
              <c15:ser>
                <c:idx val="15"/>
                <c:order val="15"/>
                <c:tx>
                  <c:strRef>
                    <c:extLst xmlns:c15="http://schemas.microsoft.com/office/drawing/2012/chart">
                      <c:ext xmlns:c15="http://schemas.microsoft.com/office/drawing/2012/chart" uri="{02D57815-91ED-43cb-92C2-25804820EDAC}">
                        <c15:formulaRef>
                          <c15:sqref>Tabelle3!$P$3</c15:sqref>
                        </c15:formulaRef>
                      </c:ext>
                    </c:extLst>
                    <c:strCache>
                      <c:ptCount val="1"/>
                      <c:pt idx="0">
                        <c:v>control 260</c:v>
                      </c:pt>
                    </c:strCache>
                  </c:strRef>
                </c:tx>
                <c:spPr>
                  <a:ln w="28575" cap="rnd">
                    <a:solidFill>
                      <a:schemeClr val="accent3">
                        <a:lumMod val="60000"/>
                        <a:lumOff val="4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Tabelle3!$A$4:$A$24</c15:sqref>
                        </c15:formulaRef>
                      </c:ext>
                    </c:extLst>
                    <c:numCache>
                      <c:formatCode>General</c:formatCode>
                      <c:ptCount val="21"/>
                      <c:pt idx="0">
                        <c:v>390</c:v>
                      </c:pt>
                      <c:pt idx="1">
                        <c:v>395</c:v>
                      </c:pt>
                      <c:pt idx="2">
                        <c:v>400</c:v>
                      </c:pt>
                      <c:pt idx="3">
                        <c:v>405</c:v>
                      </c:pt>
                      <c:pt idx="4">
                        <c:v>410</c:v>
                      </c:pt>
                      <c:pt idx="5">
                        <c:v>415</c:v>
                      </c:pt>
                      <c:pt idx="6">
                        <c:v>420</c:v>
                      </c:pt>
                      <c:pt idx="7">
                        <c:v>425</c:v>
                      </c:pt>
                      <c:pt idx="8">
                        <c:v>430</c:v>
                      </c:pt>
                      <c:pt idx="9">
                        <c:v>435</c:v>
                      </c:pt>
                      <c:pt idx="10">
                        <c:v>440</c:v>
                      </c:pt>
                      <c:pt idx="11">
                        <c:v>445</c:v>
                      </c:pt>
                      <c:pt idx="12">
                        <c:v>450</c:v>
                      </c:pt>
                      <c:pt idx="13">
                        <c:v>455</c:v>
                      </c:pt>
                      <c:pt idx="14">
                        <c:v>460</c:v>
                      </c:pt>
                      <c:pt idx="15">
                        <c:v>465</c:v>
                      </c:pt>
                      <c:pt idx="16">
                        <c:v>470</c:v>
                      </c:pt>
                      <c:pt idx="17">
                        <c:v>475</c:v>
                      </c:pt>
                      <c:pt idx="18">
                        <c:v>480</c:v>
                      </c:pt>
                      <c:pt idx="19">
                        <c:v>485</c:v>
                      </c:pt>
                      <c:pt idx="20">
                        <c:v>490</c:v>
                      </c:pt>
                    </c:numCache>
                  </c:numRef>
                </c:cat>
                <c:val>
                  <c:numRef>
                    <c:extLst xmlns:c15="http://schemas.microsoft.com/office/drawing/2012/chart">
                      <c:ext xmlns:c15="http://schemas.microsoft.com/office/drawing/2012/chart" uri="{02D57815-91ED-43cb-92C2-25804820EDAC}">
                        <c15:formulaRef>
                          <c15:sqref>Tabelle3!$P$4:$P$24</c15:sqref>
                        </c15:formulaRef>
                      </c:ext>
                    </c:extLst>
                    <c:numCache>
                      <c:formatCode>General</c:formatCode>
                      <c:ptCount val="21"/>
                      <c:pt idx="0">
                        <c:v>7874596</c:v>
                      </c:pt>
                      <c:pt idx="1">
                        <c:v>6375329</c:v>
                      </c:pt>
                      <c:pt idx="2">
                        <c:v>5042627.5</c:v>
                      </c:pt>
                      <c:pt idx="3">
                        <c:v>4030961</c:v>
                      </c:pt>
                      <c:pt idx="4">
                        <c:v>3188508.5</c:v>
                      </c:pt>
                      <c:pt idx="5">
                        <c:v>2539084.5</c:v>
                      </c:pt>
                      <c:pt idx="6">
                        <c:v>1951690.5</c:v>
                      </c:pt>
                      <c:pt idx="7">
                        <c:v>1464590.5</c:v>
                      </c:pt>
                      <c:pt idx="8">
                        <c:v>1183020.5</c:v>
                      </c:pt>
                      <c:pt idx="9">
                        <c:v>926176.5</c:v>
                      </c:pt>
                      <c:pt idx="10">
                        <c:v>771510.5</c:v>
                      </c:pt>
                      <c:pt idx="11">
                        <c:v>664489</c:v>
                      </c:pt>
                      <c:pt idx="12">
                        <c:v>559318</c:v>
                      </c:pt>
                      <c:pt idx="13">
                        <c:v>496084</c:v>
                      </c:pt>
                      <c:pt idx="14">
                        <c:v>503664.5</c:v>
                      </c:pt>
                      <c:pt idx="15">
                        <c:v>605355</c:v>
                      </c:pt>
                      <c:pt idx="16">
                        <c:v>932491</c:v>
                      </c:pt>
                      <c:pt idx="17">
                        <c:v>1795646.5</c:v>
                      </c:pt>
                      <c:pt idx="18">
                        <c:v>3123221</c:v>
                      </c:pt>
                      <c:pt idx="19">
                        <c:v>4527421</c:v>
                      </c:pt>
                      <c:pt idx="20">
                        <c:v>6638897</c:v>
                      </c:pt>
                    </c:numCache>
                  </c:numRef>
                </c:val>
                <c:smooth val="0"/>
                <c:extLst xmlns:c15="http://schemas.microsoft.com/office/drawing/2012/chart">
                  <c:ext xmlns:c16="http://schemas.microsoft.com/office/drawing/2014/chart" uri="{C3380CC4-5D6E-409C-BE32-E72D297353CC}">
                    <c16:uniqueId val="{0000000F-18C3-4811-8651-8471927C2694}"/>
                  </c:ext>
                </c:extLst>
              </c15:ser>
            </c15:filteredLineSeries>
          </c:ext>
        </c:extLst>
      </c:lineChart>
      <c:catAx>
        <c:axId val="-2037302632"/>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de-DE" sz="800"/>
                  <a:t>Emission</a:t>
                </a:r>
                <a:r>
                  <a:rPr lang="de-DE" sz="800" baseline="0"/>
                  <a:t> (nm)</a:t>
                </a:r>
                <a:endParaRPr lang="de-DE" sz="800"/>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de-DE"/>
          </a:p>
        </c:txPr>
        <c:crossAx val="-2084120040"/>
        <c:crosses val="autoZero"/>
        <c:auto val="1"/>
        <c:lblAlgn val="ctr"/>
        <c:lblOffset val="100"/>
        <c:noMultiLvlLbl val="0"/>
      </c:catAx>
      <c:valAx>
        <c:axId val="-2084120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sz="1000"/>
                  <a:t>Gain (absolute values)</a:t>
                </a:r>
              </a:p>
            </c:rich>
          </c:tx>
          <c:overlay val="0"/>
          <c:spPr>
            <a:noFill/>
            <a:ln>
              <a:noFill/>
            </a:ln>
            <a:effectLst/>
          </c:sp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2037302632"/>
        <c:crosses val="autoZero"/>
        <c:crossBetween val="between"/>
        <c:dispUnits>
          <c:builtInUnit val="millions"/>
          <c:dispUnitsLbl>
            <c:layout>
              <c:manualLayout>
                <c:xMode val="edge"/>
                <c:yMode val="edge"/>
                <c:x val="2.8754480286738299E-2"/>
                <c:y val="2.6881137021876399E-2"/>
              </c:manualLayout>
            </c:layout>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10</a:t>
                  </a:r>
                  <a:r>
                    <a:rPr lang="en-US" baseline="30000"/>
                    <a:t>6</a:t>
                  </a:r>
                </a:p>
              </c:rich>
            </c:tx>
            <c:spPr>
              <a:noFill/>
              <a:ln>
                <a:noFill/>
              </a:ln>
              <a:effectLst/>
            </c:spPr>
          </c:dispUnitsLbl>
        </c:dispUnits>
      </c:valAx>
      <c:spPr>
        <a:noFill/>
        <a:ln>
          <a:noFill/>
        </a:ln>
        <a:effectLst/>
      </c:spPr>
    </c:plotArea>
    <c:legend>
      <c:legendPos val="r"/>
      <c:layout>
        <c:manualLayout>
          <c:xMode val="edge"/>
          <c:yMode val="edge"/>
          <c:x val="0.855940750461748"/>
          <c:y val="0.16340318506153001"/>
          <c:w val="0.13083173631073899"/>
          <c:h val="0.4011482324090350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7B33D-0042-4A40-9223-609F284C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21151</Words>
  <Characters>133257</Characters>
  <Application>Microsoft Office Word</Application>
  <DocSecurity>0</DocSecurity>
  <Lines>1110</Lines>
  <Paragraphs>308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Universitaet Freiburg</Company>
  <LinksUpToDate>false</LinksUpToDate>
  <CharactersWithSpaces>154100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Resch</dc:creator>
  <cp:keywords/>
  <dc:description/>
  <cp:lastModifiedBy>anna.resch88@gmail.com</cp:lastModifiedBy>
  <cp:revision>26</cp:revision>
  <cp:lastPrinted>2021-04-03T17:02:00Z</cp:lastPrinted>
  <dcterms:created xsi:type="dcterms:W3CDTF">2022-01-03T09:03:00Z</dcterms:created>
  <dcterms:modified xsi:type="dcterms:W3CDTF">2022-01-16T16:59:00Z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6003ff24-f281-3692-9754-d2fe185a4bc1</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